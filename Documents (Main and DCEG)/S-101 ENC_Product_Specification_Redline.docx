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282E6ED" w14:textId="77777777" w:rsidR="00092544" w:rsidRPr="008C7844" w:rsidRDefault="00092544" w:rsidP="00C128E3">
      <w:pPr>
        <w:spacing w:after="0" w:line="240" w:lineRule="auto"/>
        <w:jc w:val="left"/>
      </w:pPr>
      <w:r>
        <w:rPr>
          <w:noProof/>
          <w:lang w:val="fr-FR" w:eastAsia="fr-FR"/>
        </w:rPr>
        <mc:AlternateContent>
          <mc:Choice Requires="wpg">
            <w:drawing>
              <wp:anchor distT="0" distB="0" distL="114300" distR="114300" simplePos="0" relativeHeight="251659264" behindDoc="0" locked="0" layoutInCell="1" allowOverlap="1" wp14:anchorId="558BC9A7" wp14:editId="6EC3F1B8">
                <wp:simplePos x="0" y="0"/>
                <wp:positionH relativeFrom="margin">
                  <wp:posOffset>-371475</wp:posOffset>
                </wp:positionH>
                <wp:positionV relativeFrom="paragraph">
                  <wp:posOffset>-476250</wp:posOffset>
                </wp:positionV>
                <wp:extent cx="6530340" cy="9392285"/>
                <wp:effectExtent l="0" t="0" r="3810" b="0"/>
                <wp:wrapNone/>
                <wp:docPr id="267622" name="Groep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530340" cy="9392285"/>
                          <a:chOff x="9874" y="0"/>
                          <a:chExt cx="6530457" cy="9392193"/>
                        </a:xfrm>
                      </wpg:grpSpPr>
                      <wps:wsp>
                        <wps:cNvPr id="267623" name="Tekstvak 2"/>
                        <wps:cNvSpPr txBox="1"/>
                        <wps:spPr>
                          <a:xfrm>
                            <a:off x="934877" y="0"/>
                            <a:ext cx="705453" cy="880791"/>
                          </a:xfrm>
                          <a:prstGeom prst="rect">
                            <a:avLst/>
                          </a:prstGeom>
                          <a:solidFill>
                            <a:srgbClr val="F1EACA"/>
                          </a:solidFill>
                          <a:ln w="6350">
                            <a:noFill/>
                          </a:ln>
                        </wps:spPr>
                        <wps:txbx>
                          <w:txbxContent>
                            <w:p w14:paraId="1ED56BED" w14:textId="670E3822" w:rsidR="003358BD" w:rsidRPr="00A275C8" w:rsidRDefault="003358BD" w:rsidP="00092544">
                              <w:pPr>
                                <w:rPr>
                                  <w:b/>
                                </w:rPr>
                              </w:pPr>
                              <w:r>
                                <w:rPr>
                                  <w:b/>
                                </w:rPr>
                                <w:t>S-101</w:t>
                              </w:r>
                            </w:p>
                          </w:txbxContent>
                        </wps:txbx>
                        <wps:bodyPr rot="0" spcFirstLastPara="0" vertOverflow="overflow" horzOverflow="overflow" vert="horz" wrap="none" lIns="180000" tIns="288000" rIns="180000" bIns="288000" numCol="1" spcCol="0" rtlCol="0" fromWordArt="0" anchor="ctr" anchorCtr="0" forceAA="0" compatLnSpc="1">
                          <a:prstTxWarp prst="textNoShape">
                            <a:avLst/>
                          </a:prstTxWarp>
                          <a:spAutoFit/>
                        </wps:bodyPr>
                      </wps:wsp>
                      <pic:pic xmlns:pic="http://schemas.openxmlformats.org/drawingml/2006/picture">
                        <pic:nvPicPr>
                          <pic:cNvPr id="267624" name="Afbeelding 3"/>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9874" y="5873085"/>
                            <a:ext cx="934720" cy="927100"/>
                          </a:xfrm>
                          <a:prstGeom prst="rect">
                            <a:avLst/>
                          </a:prstGeom>
                        </pic:spPr>
                      </pic:pic>
                      <pic:pic xmlns:pic="http://schemas.openxmlformats.org/drawingml/2006/picture">
                        <pic:nvPicPr>
                          <pic:cNvPr id="267625" name="Afbeelding 6"/>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10510" y="6800193"/>
                            <a:ext cx="934085" cy="927100"/>
                          </a:xfrm>
                          <a:prstGeom prst="rect">
                            <a:avLst/>
                          </a:prstGeom>
                        </pic:spPr>
                      </pic:pic>
                      <pic:pic xmlns:pic="http://schemas.openxmlformats.org/drawingml/2006/picture">
                        <pic:nvPicPr>
                          <pic:cNvPr id="267626" name="Afbeelding 7"/>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945931" y="6800193"/>
                            <a:ext cx="927100" cy="927100"/>
                          </a:xfrm>
                          <a:prstGeom prst="rect">
                            <a:avLst/>
                          </a:prstGeom>
                        </pic:spPr>
                      </pic:pic>
                      <wps:wsp>
                        <wps:cNvPr id="267627" name="Tekstvak 10"/>
                        <wps:cNvSpPr txBox="1"/>
                        <wps:spPr>
                          <a:xfrm>
                            <a:off x="3689131" y="6800193"/>
                            <a:ext cx="2851200" cy="2592000"/>
                          </a:xfrm>
                          <a:prstGeom prst="rect">
                            <a:avLst/>
                          </a:prstGeom>
                          <a:solidFill>
                            <a:srgbClr val="00AC9E"/>
                          </a:solidFill>
                          <a:ln w="6350">
                            <a:noFill/>
                          </a:ln>
                        </wps:spPr>
                        <wps:txbx>
                          <w:txbxContent>
                            <w:p w14:paraId="3DD11D8A" w14:textId="77777777" w:rsidR="003358BD" w:rsidRPr="002B2AC3" w:rsidRDefault="003358BD" w:rsidP="00092544">
                              <w:pPr>
                                <w:spacing w:after="0"/>
                                <w:jc w:val="right"/>
                                <w:rPr>
                                  <w:rFonts w:cs="Times New Roman (Hoofdtekst CS)"/>
                                  <w:color w:val="FFFFFF"/>
                                  <w:sz w:val="16"/>
                                  <w:szCs w:val="16"/>
                                </w:rPr>
                              </w:pPr>
                              <w:r w:rsidRPr="002B2AC3">
                                <w:rPr>
                                  <w:rFonts w:cs="Times New Roman (Hoofdtekst CS)"/>
                                  <w:color w:val="FFFFFF"/>
                                  <w:sz w:val="16"/>
                                  <w:szCs w:val="16"/>
                                </w:rPr>
                                <w:t>Published by the</w:t>
                              </w:r>
                            </w:p>
                            <w:p w14:paraId="1A671EC3" w14:textId="77777777" w:rsidR="003358BD" w:rsidRPr="002B2AC3" w:rsidRDefault="003358BD" w:rsidP="00092544">
                              <w:pPr>
                                <w:spacing w:after="0"/>
                                <w:jc w:val="right"/>
                                <w:rPr>
                                  <w:rFonts w:cs="Times New Roman (Hoofdtekst CS)"/>
                                  <w:color w:val="FFFFFF"/>
                                  <w:sz w:val="16"/>
                                  <w:szCs w:val="16"/>
                                </w:rPr>
                              </w:pPr>
                              <w:r w:rsidRPr="002B2AC3">
                                <w:rPr>
                                  <w:rFonts w:cs="Times New Roman (Hoofdtekst CS)"/>
                                  <w:color w:val="FFFFFF"/>
                                  <w:sz w:val="16"/>
                                  <w:szCs w:val="16"/>
                                </w:rPr>
                                <w:t>International Hydrographic Organization</w:t>
                              </w:r>
                            </w:p>
                            <w:p w14:paraId="0113DA56" w14:textId="77777777" w:rsidR="003358BD" w:rsidRPr="002B2AC3" w:rsidRDefault="003358BD" w:rsidP="00092544">
                              <w:pPr>
                                <w:spacing w:after="0"/>
                                <w:jc w:val="right"/>
                                <w:rPr>
                                  <w:rFonts w:cs="Times New Roman (Hoofdtekst CS)"/>
                                  <w:color w:val="FFFFFF"/>
                                  <w:sz w:val="16"/>
                                  <w:szCs w:val="16"/>
                                  <w:lang w:val="fr-FR"/>
                                </w:rPr>
                              </w:pPr>
                              <w:r w:rsidRPr="002B2AC3">
                                <w:rPr>
                                  <w:rFonts w:cs="Times New Roman (Hoofdtekst CS)"/>
                                  <w:color w:val="FFFFFF"/>
                                  <w:sz w:val="16"/>
                                  <w:szCs w:val="16"/>
                                  <w:lang w:val="fr-FR"/>
                                </w:rPr>
                                <w:t>4b quai Antoine 1</w:t>
                              </w:r>
                              <w:r w:rsidRPr="002B2AC3">
                                <w:rPr>
                                  <w:rFonts w:cs="Times New Roman (Hoofdtekst CS)"/>
                                  <w:color w:val="FFFFFF"/>
                                  <w:sz w:val="16"/>
                                  <w:szCs w:val="16"/>
                                  <w:vertAlign w:val="superscript"/>
                                  <w:lang w:val="fr-FR"/>
                                </w:rPr>
                                <w:t>er</w:t>
                              </w:r>
                            </w:p>
                            <w:p w14:paraId="71ABD142" w14:textId="77777777" w:rsidR="003358BD" w:rsidRPr="002B2AC3" w:rsidRDefault="003358BD" w:rsidP="00092544">
                              <w:pPr>
                                <w:spacing w:after="0"/>
                                <w:jc w:val="right"/>
                                <w:rPr>
                                  <w:rFonts w:cs="Times New Roman (Hoofdtekst CS)"/>
                                  <w:color w:val="FFFFFF"/>
                                  <w:sz w:val="16"/>
                                  <w:szCs w:val="16"/>
                                  <w:lang w:val="fr-FR"/>
                                </w:rPr>
                              </w:pPr>
                              <w:r w:rsidRPr="002B2AC3">
                                <w:rPr>
                                  <w:rFonts w:cs="Times New Roman (Hoofdtekst CS)"/>
                                  <w:color w:val="FFFFFF"/>
                                  <w:sz w:val="16"/>
                                  <w:szCs w:val="16"/>
                                  <w:lang w:val="fr-FR"/>
                                </w:rPr>
                                <w:t>Principauté de Monaco</w:t>
                              </w:r>
                            </w:p>
                            <w:p w14:paraId="6787BDC6" w14:textId="77777777" w:rsidR="003358BD" w:rsidRPr="002B2AC3" w:rsidRDefault="003358BD" w:rsidP="00092544">
                              <w:pPr>
                                <w:spacing w:after="0"/>
                                <w:jc w:val="right"/>
                                <w:rPr>
                                  <w:rFonts w:cs="Times New Roman (Hoofdtekst CS)"/>
                                  <w:color w:val="FFFFFF"/>
                                  <w:sz w:val="16"/>
                                  <w:szCs w:val="16"/>
                                </w:rPr>
                              </w:pPr>
                              <w:r w:rsidRPr="002B2AC3">
                                <w:rPr>
                                  <w:rFonts w:cs="Times New Roman (Hoofdtekst CS)"/>
                                  <w:color w:val="FFFFFF"/>
                                  <w:sz w:val="16"/>
                                  <w:szCs w:val="16"/>
                                </w:rPr>
                                <w:t>Tel: (377) 93.10.81.00</w:t>
                              </w:r>
                            </w:p>
                            <w:p w14:paraId="5D88306A" w14:textId="77777777" w:rsidR="003358BD" w:rsidRPr="002B2AC3" w:rsidRDefault="003358BD" w:rsidP="00092544">
                              <w:pPr>
                                <w:spacing w:after="0"/>
                                <w:jc w:val="right"/>
                                <w:rPr>
                                  <w:rFonts w:cs="Times New Roman (Hoofdtekst CS)"/>
                                  <w:color w:val="FFFFFF"/>
                                  <w:sz w:val="16"/>
                                  <w:szCs w:val="16"/>
                                </w:rPr>
                              </w:pPr>
                              <w:r w:rsidRPr="002B2AC3">
                                <w:rPr>
                                  <w:rFonts w:cs="Times New Roman (Hoofdtekst CS)"/>
                                  <w:color w:val="FFFFFF"/>
                                  <w:sz w:val="16"/>
                                  <w:szCs w:val="16"/>
                                </w:rPr>
                                <w:t>Fax: (377) 93.10.81.40</w:t>
                              </w:r>
                            </w:p>
                            <w:p w14:paraId="4CB64A65" w14:textId="77777777" w:rsidR="003358BD" w:rsidRPr="002B2AC3" w:rsidRDefault="003358BD" w:rsidP="00092544">
                              <w:pPr>
                                <w:spacing w:after="0"/>
                                <w:jc w:val="right"/>
                                <w:rPr>
                                  <w:rFonts w:cs="Times New Roman (Hoofdtekst CS)"/>
                                  <w:color w:val="FFFFFF"/>
                                  <w:sz w:val="16"/>
                                  <w:szCs w:val="16"/>
                                </w:rPr>
                              </w:pPr>
                              <w:r w:rsidRPr="002B2AC3">
                                <w:rPr>
                                  <w:rFonts w:cs="Times New Roman (Hoofdtekst CS)"/>
                                  <w:color w:val="FFFFFF"/>
                                  <w:sz w:val="16"/>
                                  <w:szCs w:val="16"/>
                                </w:rPr>
                                <w:t>info@iho.int</w:t>
                              </w:r>
                            </w:p>
                            <w:p w14:paraId="0850D026" w14:textId="77777777" w:rsidR="003358BD" w:rsidRPr="002B2AC3" w:rsidRDefault="003358BD" w:rsidP="00092544">
                              <w:pPr>
                                <w:spacing w:after="0"/>
                                <w:jc w:val="right"/>
                                <w:rPr>
                                  <w:rFonts w:cs="Times New Roman (Hoofdtekst CS)"/>
                                  <w:color w:val="FFFFFF"/>
                                  <w:sz w:val="16"/>
                                  <w:szCs w:val="16"/>
                                </w:rPr>
                              </w:pPr>
                              <w:r w:rsidRPr="002B2AC3">
                                <w:rPr>
                                  <w:rFonts w:cs="Times New Roman (Hoofdtekst CS)"/>
                                  <w:color w:val="FFFFFF"/>
                                  <w:sz w:val="16"/>
                                  <w:szCs w:val="16"/>
                                </w:rPr>
                                <w:t>www.iho.int</w:t>
                              </w:r>
                            </w:p>
                          </w:txbxContent>
                        </wps:txbx>
                        <wps:bodyPr rot="0" spcFirstLastPara="0" vertOverflow="overflow" horzOverflow="overflow" vert="horz" wrap="square" lIns="180000" tIns="180000" rIns="180000" bIns="180000" numCol="1" spcCol="0" rtlCol="0" fromWordArt="0" anchor="b" anchorCtr="0" forceAA="0" compatLnSpc="1">
                          <a:prstTxWarp prst="textNoShape">
                            <a:avLst/>
                          </a:prstTxWarp>
                          <a:noAutofit/>
                        </wps:bodyPr>
                      </wps:wsp>
                      <wps:wsp>
                        <wps:cNvPr id="267628" name="Tekstvak 1"/>
                        <wps:cNvSpPr txBox="1"/>
                        <wps:spPr>
                          <a:xfrm>
                            <a:off x="945931" y="756745"/>
                            <a:ext cx="5583600" cy="6040800"/>
                          </a:xfrm>
                          <a:prstGeom prst="rect">
                            <a:avLst/>
                          </a:prstGeom>
                          <a:solidFill>
                            <a:sysClr val="window" lastClr="FFFFFF"/>
                          </a:solidFill>
                          <a:ln w="6350">
                            <a:solidFill>
                              <a:srgbClr val="001532"/>
                            </a:solidFill>
                          </a:ln>
                        </wps:spPr>
                        <wps:txbx>
                          <w:txbxContent>
                            <w:p w14:paraId="0C4642A7" w14:textId="4E4BBDC2" w:rsidR="003358BD" w:rsidRPr="006834DB" w:rsidRDefault="003358BD" w:rsidP="00092544">
                              <w:pPr>
                                <w:pStyle w:val="Basisalinea"/>
                                <w:suppressAutoHyphens/>
                                <w:spacing w:line="240" w:lineRule="auto"/>
                                <w:rPr>
                                  <w:rFonts w:ascii="Arial" w:hAnsi="Arial" w:cs="HelveticaNeueLT Std Med"/>
                                  <w:b/>
                                  <w:color w:val="00004C"/>
                                  <w:sz w:val="56"/>
                                  <w:szCs w:val="56"/>
                                  <w:lang w:val="en-GB"/>
                                </w:rPr>
                              </w:pPr>
                              <w:r w:rsidRPr="006834DB">
                                <w:rPr>
                                  <w:rFonts w:ascii="Arial" w:hAnsi="Arial" w:cs="HelveticaNeueLT Std Med"/>
                                  <w:b/>
                                  <w:color w:val="00004C"/>
                                  <w:sz w:val="56"/>
                                  <w:szCs w:val="56"/>
                                  <w:lang w:val="en-GB"/>
                                </w:rPr>
                                <w:t>IHO Electronic Navigational Chart (ENC) Product Specification</w:t>
                              </w:r>
                            </w:p>
                            <w:p w14:paraId="7E77AD52" w14:textId="77777777" w:rsidR="003358BD" w:rsidRPr="006834DB" w:rsidRDefault="003358BD" w:rsidP="00092544">
                              <w:pPr>
                                <w:pStyle w:val="Basisalinea"/>
                                <w:suppressAutoHyphens/>
                                <w:spacing w:line="240" w:lineRule="auto"/>
                                <w:rPr>
                                  <w:rFonts w:ascii="Arial" w:hAnsi="Arial" w:cs="HelveticaNeueLT Std Med"/>
                                  <w:b/>
                                  <w:color w:val="00004C"/>
                                  <w:sz w:val="56"/>
                                  <w:szCs w:val="56"/>
                                  <w:lang w:val="en-GB"/>
                                </w:rPr>
                              </w:pPr>
                            </w:p>
                            <w:p w14:paraId="50412CE2" w14:textId="77777777" w:rsidR="003358BD" w:rsidRPr="006834DB" w:rsidRDefault="003358BD" w:rsidP="00092544">
                              <w:pPr>
                                <w:pStyle w:val="Basisalinea"/>
                                <w:suppressAutoHyphens/>
                                <w:spacing w:line="240" w:lineRule="auto"/>
                                <w:rPr>
                                  <w:rFonts w:ascii="Arial" w:hAnsi="Arial" w:cs="HelveticaNeueLT Std Med"/>
                                  <w:b/>
                                  <w:color w:val="00004C"/>
                                  <w:sz w:val="56"/>
                                  <w:szCs w:val="56"/>
                                  <w:lang w:val="en-GB"/>
                                </w:rPr>
                              </w:pPr>
                            </w:p>
                            <w:p w14:paraId="6F63AAF2" w14:textId="77777777" w:rsidR="003358BD" w:rsidRPr="006834DB" w:rsidRDefault="003358BD" w:rsidP="00092544">
                              <w:pPr>
                                <w:pStyle w:val="Basisalinea"/>
                                <w:suppressAutoHyphens/>
                                <w:spacing w:line="240" w:lineRule="auto"/>
                                <w:rPr>
                                  <w:rFonts w:ascii="Arial" w:hAnsi="Arial" w:cs="HelveticaNeueLT Std Med"/>
                                  <w:b/>
                                  <w:color w:val="00004C"/>
                                  <w:sz w:val="56"/>
                                  <w:szCs w:val="56"/>
                                  <w:lang w:val="en-GB"/>
                                </w:rPr>
                              </w:pPr>
                            </w:p>
                            <w:p w14:paraId="5DA205BE" w14:textId="77D0CD87" w:rsidR="003358BD" w:rsidRPr="009237DD" w:rsidRDefault="003358BD" w:rsidP="00092544">
                              <w:pPr>
                                <w:pStyle w:val="Basisalinea"/>
                                <w:suppressAutoHyphens/>
                                <w:spacing w:line="240" w:lineRule="auto"/>
                                <w:rPr>
                                  <w:ins w:id="0" w:author="Jeff Wootton" w:date="2024-03-27T12:18:00Z"/>
                                  <w:rFonts w:ascii="Arial" w:hAnsi="Arial" w:cs="HelveticaNeueLT Std Med"/>
                                  <w:b/>
                                  <w:color w:val="00004C"/>
                                  <w:sz w:val="28"/>
                                  <w:szCs w:val="28"/>
                                  <w:lang w:val="en-GB"/>
                                </w:rPr>
                              </w:pPr>
                              <w:r w:rsidRPr="009237DD">
                                <w:rPr>
                                  <w:rFonts w:ascii="Arial" w:hAnsi="Arial" w:cs="HelveticaNeueLT Std Med"/>
                                  <w:b/>
                                  <w:color w:val="00004C"/>
                                  <w:sz w:val="28"/>
                                  <w:szCs w:val="28"/>
                                  <w:lang w:val="en-GB"/>
                                </w:rPr>
                                <w:t>Edition 1.</w:t>
                              </w:r>
                              <w:del w:id="1" w:author="Jeff Wootton" w:date="2024-03-14T14:10:00Z">
                                <w:r w:rsidRPr="009237DD" w:rsidDel="00DE27D7">
                                  <w:rPr>
                                    <w:rFonts w:ascii="Arial" w:hAnsi="Arial" w:cs="HelveticaNeueLT Std Med"/>
                                    <w:b/>
                                    <w:color w:val="00004C"/>
                                    <w:sz w:val="28"/>
                                    <w:szCs w:val="28"/>
                                    <w:lang w:val="en-GB"/>
                                  </w:rPr>
                                  <w:delText>2</w:delText>
                                </w:r>
                              </w:del>
                              <w:ins w:id="2" w:author="Jeff Wootton" w:date="2024-04-17T09:46:00Z">
                                <w:r w:rsidR="00C72AA6">
                                  <w:rPr>
                                    <w:rFonts w:ascii="Arial" w:hAnsi="Arial" w:cs="HelveticaNeueLT Std Med"/>
                                    <w:b/>
                                    <w:color w:val="00004C"/>
                                    <w:sz w:val="28"/>
                                    <w:szCs w:val="28"/>
                                    <w:lang w:val="en-GB"/>
                                  </w:rPr>
                                  <w:t>4</w:t>
                                </w:r>
                              </w:ins>
                              <w:r w:rsidRPr="009237DD">
                                <w:rPr>
                                  <w:rFonts w:ascii="Arial" w:hAnsi="Arial" w:cs="HelveticaNeueLT Std Med"/>
                                  <w:b/>
                                  <w:color w:val="00004C"/>
                                  <w:sz w:val="28"/>
                                  <w:szCs w:val="28"/>
                                  <w:lang w:val="en-GB"/>
                                </w:rPr>
                                <w:t>.</w:t>
                              </w:r>
                              <w:del w:id="3" w:author="Jeff Wootton" w:date="2024-07-17T10:08:00Z" w16du:dateUtc="2024-07-17T08:08:00Z">
                                <w:r w:rsidRPr="009237DD" w:rsidDel="0087030F">
                                  <w:rPr>
                                    <w:rFonts w:ascii="Arial" w:hAnsi="Arial" w:cs="HelveticaNeueLT Std Med"/>
                                    <w:b/>
                                    <w:color w:val="00004C"/>
                                    <w:sz w:val="28"/>
                                    <w:szCs w:val="28"/>
                                    <w:lang w:val="en-GB"/>
                                  </w:rPr>
                                  <w:delText>0</w:delText>
                                </w:r>
                              </w:del>
                              <w:ins w:id="4" w:author="Jeff Wootton" w:date="2024-07-17T10:08:00Z" w16du:dateUtc="2024-07-17T08:08:00Z">
                                <w:r w:rsidR="0087030F">
                                  <w:rPr>
                                    <w:rFonts w:ascii="Arial" w:hAnsi="Arial" w:cs="HelveticaNeueLT Std Med"/>
                                    <w:b/>
                                    <w:color w:val="00004C"/>
                                    <w:sz w:val="28"/>
                                    <w:szCs w:val="28"/>
                                    <w:lang w:val="en-GB"/>
                                  </w:rPr>
                                  <w:t>1</w:t>
                                </w:r>
                              </w:ins>
                              <w:r w:rsidRPr="009237DD">
                                <w:rPr>
                                  <w:rFonts w:ascii="Arial" w:hAnsi="Arial" w:cs="HelveticaNeueLT Std Med"/>
                                  <w:b/>
                                  <w:color w:val="00004C"/>
                                  <w:sz w:val="28"/>
                                  <w:szCs w:val="28"/>
                                  <w:lang w:val="en-GB"/>
                                </w:rPr>
                                <w:t>.</w:t>
                              </w:r>
                              <w:del w:id="5" w:author="Jeff Wootton" w:date="2024-03-14T14:10:00Z">
                                <w:r w:rsidRPr="009237DD" w:rsidDel="00DE27D7">
                                  <w:rPr>
                                    <w:rFonts w:ascii="Arial" w:hAnsi="Arial" w:cs="HelveticaNeueLT Std Med"/>
                                    <w:b/>
                                    <w:color w:val="00004C"/>
                                    <w:sz w:val="28"/>
                                    <w:szCs w:val="28"/>
                                    <w:lang w:val="en-GB"/>
                                  </w:rPr>
                                  <w:delText xml:space="preserve">202301109 </w:delText>
                                </w:r>
                              </w:del>
                              <w:ins w:id="6" w:author="Jeff Wootton" w:date="2024-03-14T14:10:00Z">
                                <w:r w:rsidR="00DE27D7" w:rsidRPr="009237DD">
                                  <w:rPr>
                                    <w:rFonts w:ascii="Arial" w:hAnsi="Arial" w:cs="HelveticaNeueLT Std Med"/>
                                    <w:b/>
                                    <w:color w:val="00004C"/>
                                    <w:sz w:val="28"/>
                                    <w:szCs w:val="28"/>
                                    <w:lang w:val="en-GB"/>
                                  </w:rPr>
                                  <w:t>20240</w:t>
                                </w:r>
                              </w:ins>
                              <w:ins w:id="7" w:author="Jeff Wootton" w:date="2024-07-04T08:18:00Z" w16du:dateUtc="2024-07-04T06:18:00Z">
                                <w:r w:rsidR="00BD695A">
                                  <w:rPr>
                                    <w:rFonts w:ascii="Arial" w:hAnsi="Arial" w:cs="HelveticaNeueLT Std Med"/>
                                    <w:b/>
                                    <w:color w:val="00004C"/>
                                    <w:sz w:val="28"/>
                                    <w:szCs w:val="28"/>
                                    <w:lang w:val="en-GB"/>
                                  </w:rPr>
                                  <w:t>7</w:t>
                                </w:r>
                              </w:ins>
                              <w:ins w:id="8" w:author="Jeff Wootton" w:date="2024-07-17T10:07:00Z" w16du:dateUtc="2024-07-17T08:07:00Z">
                                <w:r w:rsidR="0087030F">
                                  <w:rPr>
                                    <w:rFonts w:ascii="Arial" w:hAnsi="Arial" w:cs="HelveticaNeueLT Std Med"/>
                                    <w:b/>
                                    <w:color w:val="00004C"/>
                                    <w:sz w:val="28"/>
                                    <w:szCs w:val="28"/>
                                    <w:lang w:val="en-GB"/>
                                  </w:rPr>
                                  <w:t>17</w:t>
                                </w:r>
                              </w:ins>
                              <w:ins w:id="9" w:author="Jeff Wootton" w:date="2024-03-14T14:10:00Z">
                                <w:r w:rsidR="00DE27D7" w:rsidRPr="009237DD">
                                  <w:rPr>
                                    <w:rFonts w:ascii="Arial" w:hAnsi="Arial" w:cs="HelveticaNeueLT Std Med"/>
                                    <w:b/>
                                    <w:color w:val="00004C"/>
                                    <w:sz w:val="28"/>
                                    <w:szCs w:val="28"/>
                                    <w:lang w:val="en-GB"/>
                                  </w:rPr>
                                  <w:t xml:space="preserve"> </w:t>
                                </w:r>
                              </w:ins>
                              <w:r w:rsidRPr="009237DD">
                                <w:rPr>
                                  <w:rFonts w:ascii="Arial" w:hAnsi="Arial" w:cs="HelveticaNeueLT Std Med"/>
                                  <w:b/>
                                  <w:color w:val="00004C"/>
                                  <w:sz w:val="28"/>
                                  <w:szCs w:val="28"/>
                                  <w:lang w:val="en-GB"/>
                                </w:rPr>
                                <w:t xml:space="preserve">– </w:t>
                              </w:r>
                              <w:r w:rsidRPr="009237DD">
                                <w:rPr>
                                  <w:rFonts w:ascii="Arial" w:hAnsi="Arial" w:cs="HelveticaNeueLT Std Med"/>
                                  <w:b/>
                                  <w:color w:val="FF0000"/>
                                  <w:sz w:val="28"/>
                                  <w:szCs w:val="28"/>
                                  <w:lang w:val="en-GB"/>
                                </w:rPr>
                                <w:t>Xxxx</w:t>
                              </w:r>
                              <w:r w:rsidRPr="009237DD">
                                <w:rPr>
                                  <w:rFonts w:ascii="Arial" w:hAnsi="Arial" w:cs="HelveticaNeueLT Std Med"/>
                                  <w:b/>
                                  <w:color w:val="00004C"/>
                                  <w:sz w:val="28"/>
                                  <w:szCs w:val="28"/>
                                  <w:lang w:val="en-GB"/>
                                </w:rPr>
                                <w:t xml:space="preserve"> </w:t>
                              </w:r>
                              <w:del w:id="10" w:author="Jeff Wootton" w:date="2024-03-14T14:10:00Z">
                                <w:r w:rsidRPr="009237DD" w:rsidDel="00DE27D7">
                                  <w:rPr>
                                    <w:rFonts w:ascii="Arial" w:hAnsi="Arial" w:cs="HelveticaNeueLT Std Med"/>
                                    <w:b/>
                                    <w:color w:val="00004C"/>
                                    <w:sz w:val="28"/>
                                    <w:szCs w:val="28"/>
                                    <w:lang w:val="en-GB"/>
                                  </w:rPr>
                                  <w:delText>2023</w:delText>
                                </w:r>
                              </w:del>
                              <w:ins w:id="11" w:author="Jeff Wootton" w:date="2024-03-14T14:10:00Z">
                                <w:r w:rsidR="00DE27D7" w:rsidRPr="009237DD">
                                  <w:rPr>
                                    <w:rFonts w:ascii="Arial" w:hAnsi="Arial" w:cs="HelveticaNeueLT Std Med"/>
                                    <w:b/>
                                    <w:color w:val="00004C"/>
                                    <w:sz w:val="28"/>
                                    <w:szCs w:val="28"/>
                                    <w:lang w:val="en-GB"/>
                                  </w:rPr>
                                  <w:t>2024</w:t>
                                </w:r>
                              </w:ins>
                            </w:p>
                            <w:p w14:paraId="18397177" w14:textId="77777777" w:rsidR="00E356FF" w:rsidRPr="009237DD" w:rsidRDefault="00E356FF" w:rsidP="00092544">
                              <w:pPr>
                                <w:pStyle w:val="Basisalinea"/>
                                <w:suppressAutoHyphens/>
                                <w:spacing w:line="240" w:lineRule="auto"/>
                                <w:rPr>
                                  <w:ins w:id="12" w:author="Jeff Wootton" w:date="2024-03-27T12:18:00Z"/>
                                  <w:rFonts w:ascii="Arial" w:hAnsi="Arial" w:cs="HelveticaNeueLT Std Med"/>
                                  <w:b/>
                                  <w:color w:val="00004C"/>
                                  <w:sz w:val="28"/>
                                  <w:szCs w:val="28"/>
                                  <w:lang w:val="en-GB"/>
                                </w:rPr>
                              </w:pPr>
                            </w:p>
                            <w:p w14:paraId="0D6BEFF1" w14:textId="441DD0C6" w:rsidR="00E356FF" w:rsidRPr="009237DD" w:rsidRDefault="00E356FF" w:rsidP="00092544">
                              <w:pPr>
                                <w:pStyle w:val="Basisalinea"/>
                                <w:suppressAutoHyphens/>
                                <w:spacing w:line="240" w:lineRule="auto"/>
                                <w:rPr>
                                  <w:rFonts w:ascii="Arial" w:hAnsi="Arial" w:cs="HelveticaNeueLT Std Med"/>
                                  <w:b/>
                                  <w:color w:val="00004C"/>
                                  <w:sz w:val="28"/>
                                  <w:szCs w:val="28"/>
                                  <w:lang w:val="en-GB"/>
                                </w:rPr>
                              </w:pPr>
                              <w:ins w:id="13" w:author="Jeff Wootton" w:date="2024-03-27T12:18:00Z">
                                <w:r>
                                  <w:rPr>
                                    <w:rFonts w:ascii="Arial" w:hAnsi="Arial" w:cs="HelveticaNeueLT Std Med"/>
                                    <w:b/>
                                    <w:color w:val="00004C"/>
                                    <w:sz w:val="28"/>
                                    <w:szCs w:val="28"/>
                                    <w:lang w:val="en-GB"/>
                                  </w:rPr>
                                  <w:t>(Draft for Edition 2.0.0)</w:t>
                                </w:r>
                              </w:ins>
                            </w:p>
                            <w:p w14:paraId="2BC31F5E" w14:textId="77777777" w:rsidR="003358BD" w:rsidRPr="009237DD" w:rsidRDefault="003358BD" w:rsidP="00092544">
                              <w:pPr>
                                <w:pStyle w:val="Basisalinea"/>
                                <w:suppressAutoHyphens/>
                                <w:spacing w:line="240" w:lineRule="auto"/>
                                <w:rPr>
                                  <w:rFonts w:ascii="Arial" w:hAnsi="Arial" w:cs="HelveticaNeueLT Std Med"/>
                                  <w:b/>
                                  <w:color w:val="00004C"/>
                                  <w:sz w:val="56"/>
                                  <w:szCs w:val="56"/>
                                  <w:lang w:val="en-GB"/>
                                </w:rPr>
                              </w:pPr>
                            </w:p>
                            <w:p w14:paraId="77972EB7" w14:textId="77777777" w:rsidR="003358BD" w:rsidRPr="009237DD" w:rsidRDefault="003358BD" w:rsidP="00092544">
                              <w:pPr>
                                <w:pStyle w:val="Basisalinea"/>
                                <w:suppressAutoHyphens/>
                                <w:spacing w:line="240" w:lineRule="auto"/>
                                <w:rPr>
                                  <w:rFonts w:ascii="Arial" w:hAnsi="Arial" w:cs="HelveticaNeueLT Std Med"/>
                                  <w:b/>
                                  <w:color w:val="00004C"/>
                                  <w:sz w:val="56"/>
                                  <w:szCs w:val="56"/>
                                  <w:lang w:val="en-GB"/>
                                </w:rPr>
                              </w:pPr>
                            </w:p>
                            <w:p w14:paraId="7DE80CF3" w14:textId="77777777" w:rsidR="003358BD" w:rsidRPr="009237DD" w:rsidRDefault="003358BD" w:rsidP="00092544">
                              <w:pPr>
                                <w:pStyle w:val="Basisalinea"/>
                                <w:suppressAutoHyphens/>
                                <w:spacing w:line="240" w:lineRule="auto"/>
                                <w:rPr>
                                  <w:rFonts w:ascii="Arial" w:hAnsi="Arial" w:cs="HelveticaNeueLT Std Med"/>
                                  <w:b/>
                                  <w:color w:val="00004C"/>
                                  <w:sz w:val="56"/>
                                  <w:szCs w:val="56"/>
                                  <w:lang w:val="en-GB"/>
                                </w:rPr>
                              </w:pPr>
                            </w:p>
                          </w:txbxContent>
                        </wps:txbx>
                        <wps:bodyPr rot="0" spcFirstLastPara="0" vertOverflow="overflow" horzOverflow="overflow" vert="horz" wrap="square" lIns="360000" tIns="360000" rIns="360000" bIns="36000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page">
                  <wp14:pctHeight>0</wp14:pctHeight>
                </wp14:sizeRelV>
              </wp:anchor>
            </w:drawing>
          </mc:Choice>
          <mc:Fallback>
            <w:pict>
              <v:group w14:anchorId="558BC9A7" id="Groep 11" o:spid="_x0000_s1026" style="position:absolute;margin-left:-29.25pt;margin-top:-37.5pt;width:514.2pt;height:739.55pt;z-index:251659264;mso-position-horizontal-relative:margin;mso-width-relative:margin" coordorigin="98" coordsize="65304,939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">
                <v:shapetype id="_x0000_t202" coordsize="21600,21600" o:spt="202" path="m,l,21600r21600,l21600,xe">
                  <v:stroke joinstyle="miter"/>
                  <v:path gradientshapeok="t" o:connecttype="rect"/>
                </v:shapetype>
                <v:shape id="Tekstvak 2" o:spid="_x0000_s1027" type="#_x0000_t202" style="position:absolute;left:9348;width:7055;height:8807;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" fillcolor="#f1eaca" stroked="f" strokeweight=".5pt">
                  <v:textbox style="mso-fit-shape-to-text:t" inset="5mm,8mm,5mm,8mm">
                    <w:txbxContent>
                      <w:p w14:paraId="1ED56BED" w14:textId="670E3822" w:rsidR="003358BD" w:rsidRPr="00A275C8" w:rsidRDefault="003358BD" w:rsidP="00092544">
                        <w:pPr>
                          <w:rPr>
                            <w:b/>
                          </w:rPr>
                        </w:pPr>
                        <w:r>
                          <w:rPr>
                            <w:b/>
                          </w:rPr>
                          <w:t>S-101</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Afbeelding 3" o:spid="_x0000_s1028" type="#_x0000_t75" style="position:absolute;left:98;top:58730;width:9347;height:92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">
                  <v:imagedata r:id="rId15" o:title=""/>
                </v:shape>
                <v:shape id="Afbeelding 6" o:spid="_x0000_s1029" type="#_x0000_t75" style="position:absolute;left:105;top:68001;width:9340;height:92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">
                  <v:imagedata r:id="rId16" o:title=""/>
                </v:shape>
                <v:shape id="Afbeelding 7" o:spid="_x0000_s1030" type="#_x0000_t75" style="position:absolute;left:9459;top:68001;width:9271;height:92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">
                  <v:imagedata r:id="rId17" o:title=""/>
                </v:shape>
                <v:shape id="Tekstvak 10" o:spid="_x0000_s1031" type="#_x0000_t202" style="position:absolute;left:36891;top:68001;width:28512;height:25920;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" fillcolor="#00ac9e" stroked="f" strokeweight=".5pt">
                  <v:textbox inset="5mm,5mm,5mm,5mm">
                    <w:txbxContent>
                      <w:p w14:paraId="3DD11D8A" w14:textId="77777777" w:rsidR="003358BD" w:rsidRPr="002B2AC3" w:rsidRDefault="003358BD" w:rsidP="00092544">
                        <w:pPr>
                          <w:spacing w:after="0"/>
                          <w:jc w:val="right"/>
                          <w:rPr>
                            <w:rFonts w:cs="Times New Roman (Hoofdtekst CS)"/>
                            <w:color w:val="FFFFFF"/>
                            <w:sz w:val="16"/>
                            <w:szCs w:val="16"/>
                          </w:rPr>
                        </w:pPr>
                        <w:r w:rsidRPr="002B2AC3">
                          <w:rPr>
                            <w:rFonts w:cs="Times New Roman (Hoofdtekst CS)"/>
                            <w:color w:val="FFFFFF"/>
                            <w:sz w:val="16"/>
                            <w:szCs w:val="16"/>
                          </w:rPr>
                          <w:t>Published by the</w:t>
                        </w:r>
                      </w:p>
                      <w:p w14:paraId="1A671EC3" w14:textId="77777777" w:rsidR="003358BD" w:rsidRPr="002B2AC3" w:rsidRDefault="003358BD" w:rsidP="00092544">
                        <w:pPr>
                          <w:spacing w:after="0"/>
                          <w:jc w:val="right"/>
                          <w:rPr>
                            <w:rFonts w:cs="Times New Roman (Hoofdtekst CS)"/>
                            <w:color w:val="FFFFFF"/>
                            <w:sz w:val="16"/>
                            <w:szCs w:val="16"/>
                          </w:rPr>
                        </w:pPr>
                        <w:r w:rsidRPr="002B2AC3">
                          <w:rPr>
                            <w:rFonts w:cs="Times New Roman (Hoofdtekst CS)"/>
                            <w:color w:val="FFFFFF"/>
                            <w:sz w:val="16"/>
                            <w:szCs w:val="16"/>
                          </w:rPr>
                          <w:t>International Hydrographic Organization</w:t>
                        </w:r>
                      </w:p>
                      <w:p w14:paraId="0113DA56" w14:textId="77777777" w:rsidR="003358BD" w:rsidRPr="002B2AC3" w:rsidRDefault="003358BD" w:rsidP="00092544">
                        <w:pPr>
                          <w:spacing w:after="0"/>
                          <w:jc w:val="right"/>
                          <w:rPr>
                            <w:rFonts w:cs="Times New Roman (Hoofdtekst CS)"/>
                            <w:color w:val="FFFFFF"/>
                            <w:sz w:val="16"/>
                            <w:szCs w:val="16"/>
                            <w:lang w:val="fr-FR"/>
                          </w:rPr>
                        </w:pPr>
                        <w:r w:rsidRPr="002B2AC3">
                          <w:rPr>
                            <w:rFonts w:cs="Times New Roman (Hoofdtekst CS)"/>
                            <w:color w:val="FFFFFF"/>
                            <w:sz w:val="16"/>
                            <w:szCs w:val="16"/>
                            <w:lang w:val="fr-FR"/>
                          </w:rPr>
                          <w:t>4b quai Antoine 1</w:t>
                        </w:r>
                        <w:r w:rsidRPr="002B2AC3">
                          <w:rPr>
                            <w:rFonts w:cs="Times New Roman (Hoofdtekst CS)"/>
                            <w:color w:val="FFFFFF"/>
                            <w:sz w:val="16"/>
                            <w:szCs w:val="16"/>
                            <w:vertAlign w:val="superscript"/>
                            <w:lang w:val="fr-FR"/>
                          </w:rPr>
                          <w:t>er</w:t>
                        </w:r>
                      </w:p>
                      <w:p w14:paraId="71ABD142" w14:textId="77777777" w:rsidR="003358BD" w:rsidRPr="002B2AC3" w:rsidRDefault="003358BD" w:rsidP="00092544">
                        <w:pPr>
                          <w:spacing w:after="0"/>
                          <w:jc w:val="right"/>
                          <w:rPr>
                            <w:rFonts w:cs="Times New Roman (Hoofdtekst CS)"/>
                            <w:color w:val="FFFFFF"/>
                            <w:sz w:val="16"/>
                            <w:szCs w:val="16"/>
                            <w:lang w:val="fr-FR"/>
                          </w:rPr>
                        </w:pPr>
                        <w:r w:rsidRPr="002B2AC3">
                          <w:rPr>
                            <w:rFonts w:cs="Times New Roman (Hoofdtekst CS)"/>
                            <w:color w:val="FFFFFF"/>
                            <w:sz w:val="16"/>
                            <w:szCs w:val="16"/>
                            <w:lang w:val="fr-FR"/>
                          </w:rPr>
                          <w:t>Principauté de Monaco</w:t>
                        </w:r>
                      </w:p>
                      <w:p w14:paraId="6787BDC6" w14:textId="77777777" w:rsidR="003358BD" w:rsidRPr="002B2AC3" w:rsidRDefault="003358BD" w:rsidP="00092544">
                        <w:pPr>
                          <w:spacing w:after="0"/>
                          <w:jc w:val="right"/>
                          <w:rPr>
                            <w:rFonts w:cs="Times New Roman (Hoofdtekst CS)"/>
                            <w:color w:val="FFFFFF"/>
                            <w:sz w:val="16"/>
                            <w:szCs w:val="16"/>
                          </w:rPr>
                        </w:pPr>
                        <w:r w:rsidRPr="002B2AC3">
                          <w:rPr>
                            <w:rFonts w:cs="Times New Roman (Hoofdtekst CS)"/>
                            <w:color w:val="FFFFFF"/>
                            <w:sz w:val="16"/>
                            <w:szCs w:val="16"/>
                          </w:rPr>
                          <w:t>Tel: (377) 93.10.81.00</w:t>
                        </w:r>
                      </w:p>
                      <w:p w14:paraId="5D88306A" w14:textId="77777777" w:rsidR="003358BD" w:rsidRPr="002B2AC3" w:rsidRDefault="003358BD" w:rsidP="00092544">
                        <w:pPr>
                          <w:spacing w:after="0"/>
                          <w:jc w:val="right"/>
                          <w:rPr>
                            <w:rFonts w:cs="Times New Roman (Hoofdtekst CS)"/>
                            <w:color w:val="FFFFFF"/>
                            <w:sz w:val="16"/>
                            <w:szCs w:val="16"/>
                          </w:rPr>
                        </w:pPr>
                        <w:r w:rsidRPr="002B2AC3">
                          <w:rPr>
                            <w:rFonts w:cs="Times New Roman (Hoofdtekst CS)"/>
                            <w:color w:val="FFFFFF"/>
                            <w:sz w:val="16"/>
                            <w:szCs w:val="16"/>
                          </w:rPr>
                          <w:t>Fax: (377) 93.10.81.40</w:t>
                        </w:r>
                      </w:p>
                      <w:p w14:paraId="4CB64A65" w14:textId="77777777" w:rsidR="003358BD" w:rsidRPr="002B2AC3" w:rsidRDefault="003358BD" w:rsidP="00092544">
                        <w:pPr>
                          <w:spacing w:after="0"/>
                          <w:jc w:val="right"/>
                          <w:rPr>
                            <w:rFonts w:cs="Times New Roman (Hoofdtekst CS)"/>
                            <w:color w:val="FFFFFF"/>
                            <w:sz w:val="16"/>
                            <w:szCs w:val="16"/>
                          </w:rPr>
                        </w:pPr>
                        <w:r w:rsidRPr="002B2AC3">
                          <w:rPr>
                            <w:rFonts w:cs="Times New Roman (Hoofdtekst CS)"/>
                            <w:color w:val="FFFFFF"/>
                            <w:sz w:val="16"/>
                            <w:szCs w:val="16"/>
                          </w:rPr>
                          <w:t>info@iho.int</w:t>
                        </w:r>
                      </w:p>
                      <w:p w14:paraId="0850D026" w14:textId="77777777" w:rsidR="003358BD" w:rsidRPr="002B2AC3" w:rsidRDefault="003358BD" w:rsidP="00092544">
                        <w:pPr>
                          <w:spacing w:after="0"/>
                          <w:jc w:val="right"/>
                          <w:rPr>
                            <w:rFonts w:cs="Times New Roman (Hoofdtekst CS)"/>
                            <w:color w:val="FFFFFF"/>
                            <w:sz w:val="16"/>
                            <w:szCs w:val="16"/>
                          </w:rPr>
                        </w:pPr>
                        <w:r w:rsidRPr="002B2AC3">
                          <w:rPr>
                            <w:rFonts w:cs="Times New Roman (Hoofdtekst CS)"/>
                            <w:color w:val="FFFFFF"/>
                            <w:sz w:val="16"/>
                            <w:szCs w:val="16"/>
                          </w:rPr>
                          <w:t>www.iho.int</w:t>
                        </w:r>
                      </w:p>
                    </w:txbxContent>
                  </v:textbox>
                </v:shape>
                <v:shape id="Tekstvak 1" o:spid="_x0000_s1032" type="#_x0000_t202" style="position:absolute;left:9459;top:7567;width:55836;height:604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" fillcolor="window" strokecolor="#001532" strokeweight=".5pt">
                  <v:textbox inset="10mm,10mm,10mm,10mm">
                    <w:txbxContent>
                      <w:p w14:paraId="0C4642A7" w14:textId="4E4BBDC2" w:rsidR="003358BD" w:rsidRPr="006834DB" w:rsidRDefault="003358BD" w:rsidP="00092544">
                        <w:pPr>
                          <w:pStyle w:val="Basisalinea"/>
                          <w:suppressAutoHyphens/>
                          <w:spacing w:line="240" w:lineRule="auto"/>
                          <w:rPr>
                            <w:rFonts w:ascii="Arial" w:hAnsi="Arial" w:cs="HelveticaNeueLT Std Med"/>
                            <w:b/>
                            <w:color w:val="00004C"/>
                            <w:sz w:val="56"/>
                            <w:szCs w:val="56"/>
                            <w:lang w:val="en-GB"/>
                          </w:rPr>
                        </w:pPr>
                        <w:r w:rsidRPr="006834DB">
                          <w:rPr>
                            <w:rFonts w:ascii="Arial" w:hAnsi="Arial" w:cs="HelveticaNeueLT Std Med"/>
                            <w:b/>
                            <w:color w:val="00004C"/>
                            <w:sz w:val="56"/>
                            <w:szCs w:val="56"/>
                            <w:lang w:val="en-GB"/>
                          </w:rPr>
                          <w:t>IHO Electronic Navigational Chart (ENC) Product Specification</w:t>
                        </w:r>
                      </w:p>
                      <w:p w14:paraId="7E77AD52" w14:textId="77777777" w:rsidR="003358BD" w:rsidRPr="006834DB" w:rsidRDefault="003358BD" w:rsidP="00092544">
                        <w:pPr>
                          <w:pStyle w:val="Basisalinea"/>
                          <w:suppressAutoHyphens/>
                          <w:spacing w:line="240" w:lineRule="auto"/>
                          <w:rPr>
                            <w:rFonts w:ascii="Arial" w:hAnsi="Arial" w:cs="HelveticaNeueLT Std Med"/>
                            <w:b/>
                            <w:color w:val="00004C"/>
                            <w:sz w:val="56"/>
                            <w:szCs w:val="56"/>
                            <w:lang w:val="en-GB"/>
                          </w:rPr>
                        </w:pPr>
                      </w:p>
                      <w:p w14:paraId="50412CE2" w14:textId="77777777" w:rsidR="003358BD" w:rsidRPr="006834DB" w:rsidRDefault="003358BD" w:rsidP="00092544">
                        <w:pPr>
                          <w:pStyle w:val="Basisalinea"/>
                          <w:suppressAutoHyphens/>
                          <w:spacing w:line="240" w:lineRule="auto"/>
                          <w:rPr>
                            <w:rFonts w:ascii="Arial" w:hAnsi="Arial" w:cs="HelveticaNeueLT Std Med"/>
                            <w:b/>
                            <w:color w:val="00004C"/>
                            <w:sz w:val="56"/>
                            <w:szCs w:val="56"/>
                            <w:lang w:val="en-GB"/>
                          </w:rPr>
                        </w:pPr>
                      </w:p>
                      <w:p w14:paraId="6F63AAF2" w14:textId="77777777" w:rsidR="003358BD" w:rsidRPr="006834DB" w:rsidRDefault="003358BD" w:rsidP="00092544">
                        <w:pPr>
                          <w:pStyle w:val="Basisalinea"/>
                          <w:suppressAutoHyphens/>
                          <w:spacing w:line="240" w:lineRule="auto"/>
                          <w:rPr>
                            <w:rFonts w:ascii="Arial" w:hAnsi="Arial" w:cs="HelveticaNeueLT Std Med"/>
                            <w:b/>
                            <w:color w:val="00004C"/>
                            <w:sz w:val="56"/>
                            <w:szCs w:val="56"/>
                            <w:lang w:val="en-GB"/>
                          </w:rPr>
                        </w:pPr>
                      </w:p>
                      <w:p w14:paraId="5DA205BE" w14:textId="77D0CD87" w:rsidR="003358BD" w:rsidRPr="009237DD" w:rsidRDefault="003358BD" w:rsidP="00092544">
                        <w:pPr>
                          <w:pStyle w:val="Basisalinea"/>
                          <w:suppressAutoHyphens/>
                          <w:spacing w:line="240" w:lineRule="auto"/>
                          <w:rPr>
                            <w:ins w:id="14" w:author="Jeff Wootton" w:date="2024-03-27T12:18:00Z"/>
                            <w:rFonts w:ascii="Arial" w:hAnsi="Arial" w:cs="HelveticaNeueLT Std Med"/>
                            <w:b/>
                            <w:color w:val="00004C"/>
                            <w:sz w:val="28"/>
                            <w:szCs w:val="28"/>
                            <w:lang w:val="en-GB"/>
                          </w:rPr>
                        </w:pPr>
                        <w:r w:rsidRPr="009237DD">
                          <w:rPr>
                            <w:rFonts w:ascii="Arial" w:hAnsi="Arial" w:cs="HelveticaNeueLT Std Med"/>
                            <w:b/>
                            <w:color w:val="00004C"/>
                            <w:sz w:val="28"/>
                            <w:szCs w:val="28"/>
                            <w:lang w:val="en-GB"/>
                          </w:rPr>
                          <w:t>Edition 1.</w:t>
                        </w:r>
                        <w:del w:id="15" w:author="Jeff Wootton" w:date="2024-03-14T14:10:00Z">
                          <w:r w:rsidRPr="009237DD" w:rsidDel="00DE27D7">
                            <w:rPr>
                              <w:rFonts w:ascii="Arial" w:hAnsi="Arial" w:cs="HelveticaNeueLT Std Med"/>
                              <w:b/>
                              <w:color w:val="00004C"/>
                              <w:sz w:val="28"/>
                              <w:szCs w:val="28"/>
                              <w:lang w:val="en-GB"/>
                            </w:rPr>
                            <w:delText>2</w:delText>
                          </w:r>
                        </w:del>
                        <w:ins w:id="16" w:author="Jeff Wootton" w:date="2024-04-17T09:46:00Z">
                          <w:r w:rsidR="00C72AA6">
                            <w:rPr>
                              <w:rFonts w:ascii="Arial" w:hAnsi="Arial" w:cs="HelveticaNeueLT Std Med"/>
                              <w:b/>
                              <w:color w:val="00004C"/>
                              <w:sz w:val="28"/>
                              <w:szCs w:val="28"/>
                              <w:lang w:val="en-GB"/>
                            </w:rPr>
                            <w:t>4</w:t>
                          </w:r>
                        </w:ins>
                        <w:r w:rsidRPr="009237DD">
                          <w:rPr>
                            <w:rFonts w:ascii="Arial" w:hAnsi="Arial" w:cs="HelveticaNeueLT Std Med"/>
                            <w:b/>
                            <w:color w:val="00004C"/>
                            <w:sz w:val="28"/>
                            <w:szCs w:val="28"/>
                            <w:lang w:val="en-GB"/>
                          </w:rPr>
                          <w:t>.</w:t>
                        </w:r>
                        <w:del w:id="17" w:author="Jeff Wootton" w:date="2024-07-17T10:08:00Z" w16du:dateUtc="2024-07-17T08:08:00Z">
                          <w:r w:rsidRPr="009237DD" w:rsidDel="0087030F">
                            <w:rPr>
                              <w:rFonts w:ascii="Arial" w:hAnsi="Arial" w:cs="HelveticaNeueLT Std Med"/>
                              <w:b/>
                              <w:color w:val="00004C"/>
                              <w:sz w:val="28"/>
                              <w:szCs w:val="28"/>
                              <w:lang w:val="en-GB"/>
                            </w:rPr>
                            <w:delText>0</w:delText>
                          </w:r>
                        </w:del>
                        <w:ins w:id="18" w:author="Jeff Wootton" w:date="2024-07-17T10:08:00Z" w16du:dateUtc="2024-07-17T08:08:00Z">
                          <w:r w:rsidR="0087030F">
                            <w:rPr>
                              <w:rFonts w:ascii="Arial" w:hAnsi="Arial" w:cs="HelveticaNeueLT Std Med"/>
                              <w:b/>
                              <w:color w:val="00004C"/>
                              <w:sz w:val="28"/>
                              <w:szCs w:val="28"/>
                              <w:lang w:val="en-GB"/>
                            </w:rPr>
                            <w:t>1</w:t>
                          </w:r>
                        </w:ins>
                        <w:r w:rsidRPr="009237DD">
                          <w:rPr>
                            <w:rFonts w:ascii="Arial" w:hAnsi="Arial" w:cs="HelveticaNeueLT Std Med"/>
                            <w:b/>
                            <w:color w:val="00004C"/>
                            <w:sz w:val="28"/>
                            <w:szCs w:val="28"/>
                            <w:lang w:val="en-GB"/>
                          </w:rPr>
                          <w:t>.</w:t>
                        </w:r>
                        <w:del w:id="19" w:author="Jeff Wootton" w:date="2024-03-14T14:10:00Z">
                          <w:r w:rsidRPr="009237DD" w:rsidDel="00DE27D7">
                            <w:rPr>
                              <w:rFonts w:ascii="Arial" w:hAnsi="Arial" w:cs="HelveticaNeueLT Std Med"/>
                              <w:b/>
                              <w:color w:val="00004C"/>
                              <w:sz w:val="28"/>
                              <w:szCs w:val="28"/>
                              <w:lang w:val="en-GB"/>
                            </w:rPr>
                            <w:delText xml:space="preserve">202301109 </w:delText>
                          </w:r>
                        </w:del>
                        <w:ins w:id="20" w:author="Jeff Wootton" w:date="2024-03-14T14:10:00Z">
                          <w:r w:rsidR="00DE27D7" w:rsidRPr="009237DD">
                            <w:rPr>
                              <w:rFonts w:ascii="Arial" w:hAnsi="Arial" w:cs="HelveticaNeueLT Std Med"/>
                              <w:b/>
                              <w:color w:val="00004C"/>
                              <w:sz w:val="28"/>
                              <w:szCs w:val="28"/>
                              <w:lang w:val="en-GB"/>
                            </w:rPr>
                            <w:t>20240</w:t>
                          </w:r>
                        </w:ins>
                        <w:ins w:id="21" w:author="Jeff Wootton" w:date="2024-07-04T08:18:00Z" w16du:dateUtc="2024-07-04T06:18:00Z">
                          <w:r w:rsidR="00BD695A">
                            <w:rPr>
                              <w:rFonts w:ascii="Arial" w:hAnsi="Arial" w:cs="HelveticaNeueLT Std Med"/>
                              <w:b/>
                              <w:color w:val="00004C"/>
                              <w:sz w:val="28"/>
                              <w:szCs w:val="28"/>
                              <w:lang w:val="en-GB"/>
                            </w:rPr>
                            <w:t>7</w:t>
                          </w:r>
                        </w:ins>
                        <w:ins w:id="22" w:author="Jeff Wootton" w:date="2024-07-17T10:07:00Z" w16du:dateUtc="2024-07-17T08:07:00Z">
                          <w:r w:rsidR="0087030F">
                            <w:rPr>
                              <w:rFonts w:ascii="Arial" w:hAnsi="Arial" w:cs="HelveticaNeueLT Std Med"/>
                              <w:b/>
                              <w:color w:val="00004C"/>
                              <w:sz w:val="28"/>
                              <w:szCs w:val="28"/>
                              <w:lang w:val="en-GB"/>
                            </w:rPr>
                            <w:t>17</w:t>
                          </w:r>
                        </w:ins>
                        <w:ins w:id="23" w:author="Jeff Wootton" w:date="2024-03-14T14:10:00Z">
                          <w:r w:rsidR="00DE27D7" w:rsidRPr="009237DD">
                            <w:rPr>
                              <w:rFonts w:ascii="Arial" w:hAnsi="Arial" w:cs="HelveticaNeueLT Std Med"/>
                              <w:b/>
                              <w:color w:val="00004C"/>
                              <w:sz w:val="28"/>
                              <w:szCs w:val="28"/>
                              <w:lang w:val="en-GB"/>
                            </w:rPr>
                            <w:t xml:space="preserve"> </w:t>
                          </w:r>
                        </w:ins>
                        <w:r w:rsidRPr="009237DD">
                          <w:rPr>
                            <w:rFonts w:ascii="Arial" w:hAnsi="Arial" w:cs="HelveticaNeueLT Std Med"/>
                            <w:b/>
                            <w:color w:val="00004C"/>
                            <w:sz w:val="28"/>
                            <w:szCs w:val="28"/>
                            <w:lang w:val="en-GB"/>
                          </w:rPr>
                          <w:t xml:space="preserve">– </w:t>
                        </w:r>
                        <w:r w:rsidRPr="009237DD">
                          <w:rPr>
                            <w:rFonts w:ascii="Arial" w:hAnsi="Arial" w:cs="HelveticaNeueLT Std Med"/>
                            <w:b/>
                            <w:color w:val="FF0000"/>
                            <w:sz w:val="28"/>
                            <w:szCs w:val="28"/>
                            <w:lang w:val="en-GB"/>
                          </w:rPr>
                          <w:t>Xxxx</w:t>
                        </w:r>
                        <w:r w:rsidRPr="009237DD">
                          <w:rPr>
                            <w:rFonts w:ascii="Arial" w:hAnsi="Arial" w:cs="HelveticaNeueLT Std Med"/>
                            <w:b/>
                            <w:color w:val="00004C"/>
                            <w:sz w:val="28"/>
                            <w:szCs w:val="28"/>
                            <w:lang w:val="en-GB"/>
                          </w:rPr>
                          <w:t xml:space="preserve"> </w:t>
                        </w:r>
                        <w:del w:id="24" w:author="Jeff Wootton" w:date="2024-03-14T14:10:00Z">
                          <w:r w:rsidRPr="009237DD" w:rsidDel="00DE27D7">
                            <w:rPr>
                              <w:rFonts w:ascii="Arial" w:hAnsi="Arial" w:cs="HelveticaNeueLT Std Med"/>
                              <w:b/>
                              <w:color w:val="00004C"/>
                              <w:sz w:val="28"/>
                              <w:szCs w:val="28"/>
                              <w:lang w:val="en-GB"/>
                            </w:rPr>
                            <w:delText>2023</w:delText>
                          </w:r>
                        </w:del>
                        <w:ins w:id="25" w:author="Jeff Wootton" w:date="2024-03-14T14:10:00Z">
                          <w:r w:rsidR="00DE27D7" w:rsidRPr="009237DD">
                            <w:rPr>
                              <w:rFonts w:ascii="Arial" w:hAnsi="Arial" w:cs="HelveticaNeueLT Std Med"/>
                              <w:b/>
                              <w:color w:val="00004C"/>
                              <w:sz w:val="28"/>
                              <w:szCs w:val="28"/>
                              <w:lang w:val="en-GB"/>
                            </w:rPr>
                            <w:t>2024</w:t>
                          </w:r>
                        </w:ins>
                      </w:p>
                      <w:p w14:paraId="18397177" w14:textId="77777777" w:rsidR="00E356FF" w:rsidRPr="009237DD" w:rsidRDefault="00E356FF" w:rsidP="00092544">
                        <w:pPr>
                          <w:pStyle w:val="Basisalinea"/>
                          <w:suppressAutoHyphens/>
                          <w:spacing w:line="240" w:lineRule="auto"/>
                          <w:rPr>
                            <w:ins w:id="26" w:author="Jeff Wootton" w:date="2024-03-27T12:18:00Z"/>
                            <w:rFonts w:ascii="Arial" w:hAnsi="Arial" w:cs="HelveticaNeueLT Std Med"/>
                            <w:b/>
                            <w:color w:val="00004C"/>
                            <w:sz w:val="28"/>
                            <w:szCs w:val="28"/>
                            <w:lang w:val="en-GB"/>
                          </w:rPr>
                        </w:pPr>
                      </w:p>
                      <w:p w14:paraId="0D6BEFF1" w14:textId="441DD0C6" w:rsidR="00E356FF" w:rsidRPr="009237DD" w:rsidRDefault="00E356FF" w:rsidP="00092544">
                        <w:pPr>
                          <w:pStyle w:val="Basisalinea"/>
                          <w:suppressAutoHyphens/>
                          <w:spacing w:line="240" w:lineRule="auto"/>
                          <w:rPr>
                            <w:rFonts w:ascii="Arial" w:hAnsi="Arial" w:cs="HelveticaNeueLT Std Med"/>
                            <w:b/>
                            <w:color w:val="00004C"/>
                            <w:sz w:val="28"/>
                            <w:szCs w:val="28"/>
                            <w:lang w:val="en-GB"/>
                          </w:rPr>
                        </w:pPr>
                        <w:ins w:id="27" w:author="Jeff Wootton" w:date="2024-03-27T12:18:00Z">
                          <w:r>
                            <w:rPr>
                              <w:rFonts w:ascii="Arial" w:hAnsi="Arial" w:cs="HelveticaNeueLT Std Med"/>
                              <w:b/>
                              <w:color w:val="00004C"/>
                              <w:sz w:val="28"/>
                              <w:szCs w:val="28"/>
                              <w:lang w:val="en-GB"/>
                            </w:rPr>
                            <w:t>(Draft for Edition 2.0.0)</w:t>
                          </w:r>
                        </w:ins>
                      </w:p>
                      <w:p w14:paraId="2BC31F5E" w14:textId="77777777" w:rsidR="003358BD" w:rsidRPr="009237DD" w:rsidRDefault="003358BD" w:rsidP="00092544">
                        <w:pPr>
                          <w:pStyle w:val="Basisalinea"/>
                          <w:suppressAutoHyphens/>
                          <w:spacing w:line="240" w:lineRule="auto"/>
                          <w:rPr>
                            <w:rFonts w:ascii="Arial" w:hAnsi="Arial" w:cs="HelveticaNeueLT Std Med"/>
                            <w:b/>
                            <w:color w:val="00004C"/>
                            <w:sz w:val="56"/>
                            <w:szCs w:val="56"/>
                            <w:lang w:val="en-GB"/>
                          </w:rPr>
                        </w:pPr>
                      </w:p>
                      <w:p w14:paraId="77972EB7" w14:textId="77777777" w:rsidR="003358BD" w:rsidRPr="009237DD" w:rsidRDefault="003358BD" w:rsidP="00092544">
                        <w:pPr>
                          <w:pStyle w:val="Basisalinea"/>
                          <w:suppressAutoHyphens/>
                          <w:spacing w:line="240" w:lineRule="auto"/>
                          <w:rPr>
                            <w:rFonts w:ascii="Arial" w:hAnsi="Arial" w:cs="HelveticaNeueLT Std Med"/>
                            <w:b/>
                            <w:color w:val="00004C"/>
                            <w:sz w:val="56"/>
                            <w:szCs w:val="56"/>
                            <w:lang w:val="en-GB"/>
                          </w:rPr>
                        </w:pPr>
                      </w:p>
                      <w:p w14:paraId="7DE80CF3" w14:textId="77777777" w:rsidR="003358BD" w:rsidRPr="009237DD" w:rsidRDefault="003358BD" w:rsidP="00092544">
                        <w:pPr>
                          <w:pStyle w:val="Basisalinea"/>
                          <w:suppressAutoHyphens/>
                          <w:spacing w:line="240" w:lineRule="auto"/>
                          <w:rPr>
                            <w:rFonts w:ascii="Arial" w:hAnsi="Arial" w:cs="HelveticaNeueLT Std Med"/>
                            <w:b/>
                            <w:color w:val="00004C"/>
                            <w:sz w:val="56"/>
                            <w:szCs w:val="56"/>
                            <w:lang w:val="en-GB"/>
                          </w:rPr>
                        </w:pPr>
                      </w:p>
                    </w:txbxContent>
                  </v:textbox>
                </v:shape>
                <w10:wrap anchorx="margin"/>
              </v:group>
            </w:pict>
          </mc:Fallback>
        </mc:AlternateContent>
      </w:r>
      <w:r w:rsidRPr="008C7844">
        <w:tab/>
        <w:t xml:space="preserve"> </w:t>
      </w:r>
    </w:p>
    <w:p w14:paraId="22E20FFB" w14:textId="77777777" w:rsidR="00092544" w:rsidRPr="008C7844" w:rsidRDefault="00092544" w:rsidP="00C128E3">
      <w:pPr>
        <w:spacing w:after="160" w:line="240" w:lineRule="auto"/>
        <w:jc w:val="left"/>
      </w:pPr>
      <w:r w:rsidRPr="008C7844">
        <w:br w:type="page"/>
      </w:r>
    </w:p>
    <w:p w14:paraId="630AB18C" w14:textId="28AB4A3D" w:rsidR="00BD1032" w:rsidRDefault="00BD1032" w:rsidP="00C128E3">
      <w:pPr>
        <w:spacing w:after="160" w:line="240" w:lineRule="auto"/>
        <w:jc w:val="left"/>
        <w:rPr>
          <w:color w:val="0000FF"/>
          <w:sz w:val="24"/>
        </w:rPr>
      </w:pPr>
    </w:p>
    <w:tbl>
      <w:tblPr>
        <w:tblW w:w="0" w:type="auto"/>
        <w:tblInd w:w="534" w:type="dxa"/>
        <w:tblBorders>
          <w:top w:val="single" w:sz="4" w:space="0" w:color="000000"/>
          <w:left w:val="single" w:sz="4" w:space="0" w:color="000000"/>
          <w:bottom w:val="single" w:sz="4" w:space="0" w:color="000000"/>
          <w:right w:val="single" w:sz="4" w:space="0" w:color="000000"/>
          <w:insideH w:val="single" w:sz="4" w:space="0" w:color="FFFFFF"/>
          <w:insideV w:val="single" w:sz="4" w:space="0" w:color="FFFFFF"/>
        </w:tblBorders>
        <w:tblLook w:val="00A0" w:firstRow="1" w:lastRow="0" w:firstColumn="1" w:lastColumn="0" w:noHBand="0" w:noVBand="0"/>
      </w:tblPr>
      <w:tblGrid>
        <w:gridCol w:w="8562"/>
      </w:tblGrid>
      <w:tr w:rsidR="00BD1032" w:rsidRPr="00DC6E9A" w14:paraId="3FEBD2ED" w14:textId="77777777" w:rsidTr="007C6390">
        <w:tc>
          <w:tcPr>
            <w:tcW w:w="9253" w:type="dxa"/>
            <w:tcBorders>
              <w:top w:val="single" w:sz="4" w:space="0" w:color="000000"/>
            </w:tcBorders>
          </w:tcPr>
          <w:p w14:paraId="0E6E7E31" w14:textId="4202E2D2" w:rsidR="00BD1032" w:rsidRPr="002F4B80" w:rsidRDefault="00BD1032" w:rsidP="00A8123D">
            <w:pPr>
              <w:tabs>
                <w:tab w:val="left" w:pos="-1440"/>
                <w:tab w:val="left" w:pos="-720"/>
                <w:tab w:val="left" w:pos="851"/>
                <w:tab w:val="left" w:pos="1440"/>
                <w:tab w:val="left" w:pos="2160"/>
                <w:tab w:val="left" w:pos="2880"/>
                <w:tab w:val="left" w:pos="3600"/>
                <w:tab w:val="left" w:pos="4320"/>
                <w:tab w:val="left" w:pos="5040"/>
                <w:tab w:val="left" w:pos="5760"/>
                <w:tab w:val="left" w:pos="6480"/>
                <w:tab w:val="left" w:pos="7200"/>
                <w:tab w:val="left" w:pos="7920"/>
                <w:tab w:val="left" w:pos="8640"/>
              </w:tabs>
              <w:spacing w:before="360" w:after="120" w:line="240" w:lineRule="auto"/>
              <w:jc w:val="center"/>
              <w:rPr>
                <w:rFonts w:ascii="Helvetica" w:hAnsi="Helvetica"/>
                <w:sz w:val="22"/>
                <w:szCs w:val="22"/>
                <w:lang w:val="en-AU"/>
              </w:rPr>
            </w:pPr>
            <w:r w:rsidRPr="002F4B80">
              <w:rPr>
                <w:rFonts w:ascii="Helvetica" w:hAnsi="Helvetica" w:cs="Helvetica"/>
                <w:sz w:val="22"/>
                <w:szCs w:val="22"/>
                <w:lang w:val="en-AU"/>
              </w:rPr>
              <w:t xml:space="preserve">© </w:t>
            </w:r>
            <w:r w:rsidRPr="002F4B80">
              <w:rPr>
                <w:rFonts w:ascii="Helvetica" w:hAnsi="Helvetica"/>
                <w:sz w:val="22"/>
                <w:szCs w:val="22"/>
                <w:lang w:val="en-AU"/>
              </w:rPr>
              <w:t xml:space="preserve">Copyright International Hydrographic Organization </w:t>
            </w:r>
            <w:del w:id="28" w:author="Jeff Wootton" w:date="2024-03-14T14:10:00Z">
              <w:r w:rsidR="00A8123D" w:rsidRPr="002F4B80" w:rsidDel="00DE27D7">
                <w:rPr>
                  <w:rFonts w:ascii="Helvetica" w:hAnsi="Helvetica"/>
                  <w:sz w:val="22"/>
                  <w:szCs w:val="22"/>
                  <w:lang w:val="en-AU"/>
                </w:rPr>
                <w:delText>20</w:delText>
              </w:r>
              <w:r w:rsidR="00A8123D" w:rsidDel="00DE27D7">
                <w:rPr>
                  <w:rFonts w:ascii="Helvetica" w:hAnsi="Helvetica"/>
                  <w:sz w:val="22"/>
                  <w:szCs w:val="22"/>
                  <w:lang w:val="en-AU"/>
                </w:rPr>
                <w:delText>23</w:delText>
              </w:r>
            </w:del>
            <w:ins w:id="29" w:author="Jeff Wootton" w:date="2024-03-14T14:10:00Z">
              <w:r w:rsidR="00DE27D7" w:rsidRPr="002F4B80">
                <w:rPr>
                  <w:rFonts w:ascii="Helvetica" w:hAnsi="Helvetica"/>
                  <w:sz w:val="22"/>
                  <w:szCs w:val="22"/>
                  <w:lang w:val="en-AU"/>
                </w:rPr>
                <w:t>20</w:t>
              </w:r>
              <w:r w:rsidR="00DE27D7">
                <w:rPr>
                  <w:rFonts w:ascii="Helvetica" w:hAnsi="Helvetica"/>
                  <w:sz w:val="22"/>
                  <w:szCs w:val="22"/>
                  <w:lang w:val="en-AU"/>
                </w:rPr>
                <w:t>24</w:t>
              </w:r>
            </w:ins>
          </w:p>
        </w:tc>
      </w:tr>
      <w:tr w:rsidR="00BD1032" w:rsidRPr="00DC6E9A" w14:paraId="23F5DA83" w14:textId="77777777" w:rsidTr="007C6390">
        <w:tc>
          <w:tcPr>
            <w:tcW w:w="9253" w:type="dxa"/>
          </w:tcPr>
          <w:p w14:paraId="5507B69F" w14:textId="77777777" w:rsidR="00BD1032" w:rsidRPr="004E17D6" w:rsidRDefault="00BD1032" w:rsidP="00C128E3">
            <w:pPr>
              <w:pStyle w:val="Default"/>
              <w:spacing w:before="120" w:after="120" w:line="240" w:lineRule="auto"/>
              <w:ind w:left="317" w:right="390"/>
              <w:jc w:val="both"/>
              <w:rPr>
                <w:color w:val="auto"/>
                <w:sz w:val="20"/>
                <w:szCs w:val="20"/>
                <w:lang w:val="en-AU"/>
              </w:rPr>
            </w:pPr>
            <w:r w:rsidRPr="002F4B80">
              <w:rPr>
                <w:color w:val="auto"/>
                <w:sz w:val="20"/>
                <w:szCs w:val="20"/>
                <w:lang w:val="en-AU"/>
              </w:rPr>
              <w:t xml:space="preserve">This work is copyright. Apart from any use permitted in accordance with the </w:t>
            </w:r>
            <w:hyperlink r:id="rId18" w:history="1">
              <w:r w:rsidRPr="002F4B80">
                <w:rPr>
                  <w:color w:val="auto"/>
                  <w:sz w:val="20"/>
                  <w:szCs w:val="20"/>
                  <w:lang w:val="en-AU"/>
                </w:rPr>
                <w:t>Berne Convention for the Protection of Literary and Artistic Works</w:t>
              </w:r>
            </w:hyperlink>
            <w:r w:rsidRPr="002F4B80">
              <w:rPr>
                <w:color w:val="auto"/>
                <w:sz w:val="20"/>
                <w:szCs w:val="20"/>
                <w:lang w:val="en-AU"/>
              </w:rPr>
              <w:t xml:space="preserve"> (1886), and except in the circumstances</w:t>
            </w:r>
            <w:r w:rsidRPr="007F6DC7">
              <w:rPr>
                <w:color w:val="auto"/>
                <w:sz w:val="20"/>
                <w:szCs w:val="20"/>
                <w:lang w:val="en-AU"/>
              </w:rPr>
              <w:t xml:space="preserve"> described below, no part may be translated, reproduced by any process, adapted, communicated or commercially exploited without prior written permission from the International Hydrographic Organization (IHO). Copyrig</w:t>
            </w:r>
            <w:r w:rsidRPr="004E17D6">
              <w:rPr>
                <w:color w:val="auto"/>
                <w:sz w:val="20"/>
                <w:szCs w:val="20"/>
                <w:lang w:val="en-AU"/>
              </w:rPr>
              <w:t>ht in some of the material in this publication may be owned by another party and permission for the translation and/or reproduction of that material must be obtained from the owner.</w:t>
            </w:r>
          </w:p>
        </w:tc>
      </w:tr>
      <w:tr w:rsidR="00BD1032" w:rsidRPr="00DC6E9A" w14:paraId="2BC46B08" w14:textId="77777777" w:rsidTr="007C6390">
        <w:tc>
          <w:tcPr>
            <w:tcW w:w="9253" w:type="dxa"/>
          </w:tcPr>
          <w:p w14:paraId="29CCAAE2" w14:textId="77777777" w:rsidR="00BD1032" w:rsidRPr="007F6DC7" w:rsidRDefault="00BD1032" w:rsidP="00C128E3">
            <w:pPr>
              <w:pStyle w:val="Default"/>
              <w:spacing w:before="120" w:after="120" w:line="240" w:lineRule="auto"/>
              <w:ind w:left="317" w:right="390"/>
              <w:jc w:val="both"/>
              <w:rPr>
                <w:color w:val="auto"/>
                <w:sz w:val="20"/>
                <w:szCs w:val="20"/>
                <w:lang w:val="en-AU"/>
              </w:rPr>
            </w:pPr>
            <w:r w:rsidRPr="002F4B80">
              <w:rPr>
                <w:color w:val="auto"/>
                <w:sz w:val="20"/>
                <w:szCs w:val="20"/>
                <w:lang w:val="en-AU"/>
              </w:rPr>
              <w:t xml:space="preserve">This document or partial material from this document may be translated, reproduced or distributed for general </w:t>
            </w:r>
            <w:r w:rsidRPr="007F6DC7">
              <w:rPr>
                <w:color w:val="auto"/>
                <w:sz w:val="20"/>
                <w:szCs w:val="20"/>
                <w:lang w:val="en-AU"/>
              </w:rPr>
              <w:t>information, on no more than a cost recovery basis. Copies may not be sold or distributed for profit or gain without prior written agreement of the IHO Secretariat and any other copyright holders.</w:t>
            </w:r>
          </w:p>
        </w:tc>
      </w:tr>
      <w:tr w:rsidR="00BD1032" w:rsidRPr="00DC6E9A" w14:paraId="3831E7DB" w14:textId="77777777" w:rsidTr="007C6390">
        <w:tc>
          <w:tcPr>
            <w:tcW w:w="9253" w:type="dxa"/>
          </w:tcPr>
          <w:p w14:paraId="294ADDF6" w14:textId="77777777" w:rsidR="00BD1032" w:rsidRPr="007F6DC7" w:rsidRDefault="00BD1032" w:rsidP="00C128E3">
            <w:pPr>
              <w:autoSpaceDE w:val="0"/>
              <w:autoSpaceDN w:val="0"/>
              <w:adjustRightInd w:val="0"/>
              <w:spacing w:before="120" w:after="120" w:line="240" w:lineRule="auto"/>
              <w:ind w:left="317" w:right="390"/>
              <w:rPr>
                <w:rFonts w:cs="Arial"/>
                <w:lang w:val="en-AU"/>
              </w:rPr>
            </w:pPr>
            <w:r w:rsidRPr="002F4B80">
              <w:rPr>
                <w:rFonts w:cs="Arial"/>
                <w:lang w:val="en-AU"/>
              </w:rPr>
              <w:t>In the event that this document or partial material from this document is reproduced, translated or distributed under the terms described above, the following statements are to be included:</w:t>
            </w:r>
          </w:p>
        </w:tc>
      </w:tr>
      <w:tr w:rsidR="00BD1032" w:rsidRPr="00DC6E9A" w14:paraId="10646906" w14:textId="77777777" w:rsidTr="007C6390">
        <w:tc>
          <w:tcPr>
            <w:tcW w:w="9253" w:type="dxa"/>
          </w:tcPr>
          <w:p w14:paraId="6D988CF4" w14:textId="77777777" w:rsidR="00BD1032" w:rsidRPr="004E17D6" w:rsidRDefault="00BD1032" w:rsidP="00C128E3">
            <w:pPr>
              <w:autoSpaceDE w:val="0"/>
              <w:autoSpaceDN w:val="0"/>
              <w:adjustRightInd w:val="0"/>
              <w:spacing w:before="120" w:after="120" w:line="240" w:lineRule="auto"/>
              <w:ind w:left="600" w:right="924"/>
              <w:rPr>
                <w:rFonts w:ascii="Calibri" w:hAnsi="Calibri" w:cs="Arial"/>
                <w:i/>
                <w:lang w:val="en-AU"/>
              </w:rPr>
            </w:pPr>
            <w:r w:rsidRPr="002F4B80">
              <w:rPr>
                <w:rFonts w:ascii="Calibri" w:hAnsi="Calibri" w:cs="Arial"/>
                <w:i/>
                <w:lang w:val="en-AU"/>
              </w:rPr>
              <w:t>“Material from IHO publication [reference to extract: Title, Edition] is reproduced with the permission of the IHO Secreta</w:t>
            </w:r>
            <w:r w:rsidRPr="007F6DC7">
              <w:rPr>
                <w:rFonts w:ascii="Calibri" w:hAnsi="Calibri" w:cs="Arial"/>
                <w:i/>
                <w:lang w:val="en-AU"/>
              </w:rPr>
              <w:t xml:space="preserve">riat (Permission No ……./…) acting for the International Hydrographic Organization (IHO), which does not accept responsibility for the correctness of the material as reproduced: in case of doubt, the IHO’s authentic text </w:t>
            </w:r>
            <w:r w:rsidRPr="004E17D6">
              <w:rPr>
                <w:rFonts w:ascii="Calibri" w:hAnsi="Calibri" w:cs="Arial"/>
                <w:i/>
                <w:lang w:val="en-AU"/>
              </w:rPr>
              <w:t xml:space="preserve">shall prevail.    The incorporation of material sourced from IHO shall not be construed as constituting an endorsement by IHO of this product.” </w:t>
            </w:r>
          </w:p>
        </w:tc>
      </w:tr>
      <w:tr w:rsidR="00BD1032" w:rsidRPr="00DC6E9A" w14:paraId="5F16EAF6" w14:textId="77777777" w:rsidTr="007C6390">
        <w:trPr>
          <w:trHeight w:val="2312"/>
        </w:trPr>
        <w:tc>
          <w:tcPr>
            <w:tcW w:w="9253" w:type="dxa"/>
            <w:tcBorders>
              <w:bottom w:val="single" w:sz="4" w:space="0" w:color="000000"/>
            </w:tcBorders>
          </w:tcPr>
          <w:p w14:paraId="771DD2BC" w14:textId="77777777" w:rsidR="00BD1032" w:rsidRPr="007F6DC7" w:rsidRDefault="00BD1032" w:rsidP="00C128E3">
            <w:pPr>
              <w:autoSpaceDE w:val="0"/>
              <w:autoSpaceDN w:val="0"/>
              <w:adjustRightInd w:val="0"/>
              <w:spacing w:before="120" w:after="120" w:line="240" w:lineRule="auto"/>
              <w:ind w:left="600" w:right="924"/>
              <w:rPr>
                <w:rFonts w:ascii="Calibri" w:hAnsi="Calibri" w:cs="Arial"/>
                <w:i/>
                <w:lang w:val="en-AU"/>
              </w:rPr>
            </w:pPr>
            <w:r w:rsidRPr="002F4B80">
              <w:rPr>
                <w:rFonts w:ascii="Calibri" w:hAnsi="Calibri" w:cs="Arial"/>
                <w:i/>
                <w:lang w:val="en-AU"/>
              </w:rPr>
              <w:t>“This [document/publication] is a translation of IHO [document/publication] [name]. The IHO has not checked this translation and therefore takes n</w:t>
            </w:r>
            <w:r w:rsidRPr="007F6DC7">
              <w:rPr>
                <w:rFonts w:ascii="Calibri" w:hAnsi="Calibri" w:cs="Arial"/>
                <w:i/>
                <w:lang w:val="en-AU"/>
              </w:rPr>
              <w:t>o responsibility for its accuracy. In case of doubt the source version of [name] in [language] should be consulted.”</w:t>
            </w:r>
          </w:p>
          <w:p w14:paraId="4E2A620B" w14:textId="77777777" w:rsidR="00BD1032" w:rsidRPr="00693533" w:rsidRDefault="00BD1032" w:rsidP="00C128E3">
            <w:pPr>
              <w:autoSpaceDE w:val="0"/>
              <w:autoSpaceDN w:val="0"/>
              <w:adjustRightInd w:val="0"/>
              <w:spacing w:before="120" w:after="120" w:line="240" w:lineRule="auto"/>
              <w:ind w:left="366" w:right="924"/>
              <w:rPr>
                <w:rFonts w:cs="Arial"/>
                <w:lang w:val="en-AU"/>
              </w:rPr>
            </w:pPr>
            <w:r w:rsidRPr="004E17D6">
              <w:rPr>
                <w:rFonts w:cs="Arial"/>
                <w:lang w:val="en-AU"/>
              </w:rPr>
              <w:t>The IHO Logo or other identifiers shall not be used in any derived product without prior written permis</w:t>
            </w:r>
            <w:r w:rsidRPr="00693533">
              <w:rPr>
                <w:rFonts w:cs="Arial"/>
                <w:lang w:val="en-AU"/>
              </w:rPr>
              <w:t>sion from the IHO Secretariat.</w:t>
            </w:r>
          </w:p>
          <w:p w14:paraId="4B0021A1" w14:textId="77777777" w:rsidR="00BD1032" w:rsidRPr="00693533" w:rsidRDefault="00BD1032" w:rsidP="00C128E3">
            <w:pPr>
              <w:autoSpaceDE w:val="0"/>
              <w:autoSpaceDN w:val="0"/>
              <w:adjustRightInd w:val="0"/>
              <w:spacing w:before="120" w:after="120" w:line="240" w:lineRule="auto"/>
              <w:ind w:left="600" w:right="924"/>
              <w:rPr>
                <w:rFonts w:cs="Arial"/>
                <w:lang w:val="en-AU"/>
              </w:rPr>
            </w:pPr>
          </w:p>
        </w:tc>
      </w:tr>
    </w:tbl>
    <w:p w14:paraId="2AC471F0" w14:textId="77777777" w:rsidR="00E73EDF" w:rsidRPr="002F4B80" w:rsidRDefault="00E73EDF" w:rsidP="00C128E3">
      <w:pPr>
        <w:pStyle w:val="zzCover"/>
        <w:spacing w:after="0" w:line="240" w:lineRule="auto"/>
        <w:jc w:val="both"/>
        <w:rPr>
          <w:b w:val="0"/>
          <w:color w:val="0000FF"/>
          <w:lang w:val="en-AU"/>
        </w:rPr>
      </w:pPr>
    </w:p>
    <w:p w14:paraId="4F5CD041" w14:textId="36AE26C7" w:rsidR="00BD1032" w:rsidRPr="00BD1032" w:rsidRDefault="00B76E48" w:rsidP="00C128E3">
      <w:pPr>
        <w:spacing w:line="240" w:lineRule="auto"/>
      </w:pPr>
      <w:r>
        <w:br w:type="page"/>
      </w:r>
    </w:p>
    <w:p w14:paraId="648C5DC4" w14:textId="5A92E82B" w:rsidR="00E73EDF" w:rsidRPr="00DF4BBD" w:rsidRDefault="007653F1" w:rsidP="00C128E3">
      <w:pPr>
        <w:pStyle w:val="TOCHeading1"/>
        <w:spacing w:line="240" w:lineRule="auto"/>
        <w:rPr>
          <w:rFonts w:ascii="Arial" w:hAnsi="Arial" w:cs="Arial"/>
          <w:sz w:val="24"/>
          <w:szCs w:val="24"/>
          <w:u w:val="single"/>
        </w:rPr>
      </w:pPr>
      <w:r w:rsidRPr="00224F9F">
        <w:rPr>
          <w:rFonts w:ascii="Arial" w:hAnsi="Arial" w:cs="Arial"/>
          <w:sz w:val="24"/>
          <w:szCs w:val="24"/>
          <w:u w:val="single"/>
        </w:rPr>
        <w:lastRenderedPageBreak/>
        <w:t>Contents</w:t>
      </w:r>
    </w:p>
    <w:p w14:paraId="200DA674" w14:textId="46D6B118" w:rsidR="007708BC" w:rsidRPr="007708BC" w:rsidRDefault="001C3BE1">
      <w:pPr>
        <w:pStyle w:val="TOC1"/>
        <w:rPr>
          <w:rFonts w:eastAsiaTheme="minorEastAsia" w:cs="Arial"/>
          <w:b w:val="0"/>
          <w:bCs/>
          <w:noProof/>
          <w:kern w:val="2"/>
          <w:lang w:eastAsia="en-GB"/>
          <w14:ligatures w14:val="standardContextual"/>
        </w:rPr>
      </w:pPr>
      <w:r w:rsidRPr="007708BC">
        <w:rPr>
          <w:rFonts w:cs="Arial"/>
          <w:b w:val="0"/>
          <w:bCs/>
        </w:rPr>
        <w:fldChar w:fldCharType="begin"/>
      </w:r>
      <w:r w:rsidRPr="007708BC">
        <w:rPr>
          <w:rFonts w:cs="Arial"/>
          <w:b w:val="0"/>
          <w:bCs/>
        </w:rPr>
        <w:instrText xml:space="preserve"> TOC \o "1-3" \h \z \t "List Continue 2,1" </w:instrText>
      </w:r>
      <w:r w:rsidRPr="007708BC">
        <w:rPr>
          <w:rFonts w:cs="Arial"/>
          <w:b w:val="0"/>
          <w:bCs/>
        </w:rPr>
        <w:fldChar w:fldCharType="separate"/>
      </w:r>
      <w:hyperlink w:anchor="_Toc170072332" w:history="1">
        <w:r w:rsidR="007708BC" w:rsidRPr="007708BC">
          <w:rPr>
            <w:rStyle w:val="Hyperlink"/>
            <w:rFonts w:cs="Arial"/>
            <w:b w:val="0"/>
            <w:bCs/>
            <w:noProof/>
          </w:rPr>
          <w:t>Introduction</w:t>
        </w:r>
        <w:r w:rsidR="007708BC" w:rsidRPr="007708BC">
          <w:rPr>
            <w:rFonts w:cs="Arial"/>
            <w:b w:val="0"/>
            <w:bCs/>
            <w:noProof/>
            <w:webHidden/>
          </w:rPr>
          <w:tab/>
        </w:r>
        <w:r w:rsidR="007708BC" w:rsidRPr="007708BC">
          <w:rPr>
            <w:rFonts w:cs="Arial"/>
            <w:b w:val="0"/>
            <w:bCs/>
            <w:noProof/>
            <w:webHidden/>
          </w:rPr>
          <w:fldChar w:fldCharType="begin"/>
        </w:r>
        <w:r w:rsidR="007708BC" w:rsidRPr="007708BC">
          <w:rPr>
            <w:rFonts w:cs="Arial"/>
            <w:b w:val="0"/>
            <w:bCs/>
            <w:noProof/>
            <w:webHidden/>
          </w:rPr>
          <w:instrText xml:space="preserve"> PAGEREF _Toc170072332 \h </w:instrText>
        </w:r>
        <w:r w:rsidR="007708BC" w:rsidRPr="007708BC">
          <w:rPr>
            <w:rFonts w:cs="Arial"/>
            <w:b w:val="0"/>
            <w:bCs/>
            <w:noProof/>
            <w:webHidden/>
          </w:rPr>
        </w:r>
        <w:r w:rsidR="007708BC" w:rsidRPr="007708BC">
          <w:rPr>
            <w:rFonts w:cs="Arial"/>
            <w:b w:val="0"/>
            <w:bCs/>
            <w:noProof/>
            <w:webHidden/>
          </w:rPr>
          <w:fldChar w:fldCharType="separate"/>
        </w:r>
        <w:r w:rsidR="005E2E78">
          <w:rPr>
            <w:rFonts w:cs="Arial"/>
            <w:b w:val="0"/>
            <w:bCs/>
            <w:noProof/>
            <w:webHidden/>
          </w:rPr>
          <w:t>1</w:t>
        </w:r>
        <w:r w:rsidR="007708BC" w:rsidRPr="007708BC">
          <w:rPr>
            <w:rFonts w:cs="Arial"/>
            <w:b w:val="0"/>
            <w:bCs/>
            <w:noProof/>
            <w:webHidden/>
          </w:rPr>
          <w:fldChar w:fldCharType="end"/>
        </w:r>
      </w:hyperlink>
    </w:p>
    <w:p w14:paraId="46B77BBE" w14:textId="494ABEF4" w:rsidR="007708BC" w:rsidRPr="007708BC" w:rsidRDefault="00000000">
      <w:pPr>
        <w:pStyle w:val="TOC1"/>
        <w:rPr>
          <w:rFonts w:eastAsiaTheme="minorEastAsia" w:cs="Arial"/>
          <w:b w:val="0"/>
          <w:bCs/>
          <w:noProof/>
          <w:kern w:val="2"/>
          <w:lang w:eastAsia="en-GB"/>
          <w14:ligatures w14:val="standardContextual"/>
        </w:rPr>
      </w:pPr>
      <w:hyperlink w:anchor="_Toc170072333" w:history="1">
        <w:r w:rsidR="007708BC" w:rsidRPr="007708BC">
          <w:rPr>
            <w:rStyle w:val="Hyperlink"/>
            <w:rFonts w:cs="Arial"/>
            <w:b w:val="0"/>
            <w:bCs/>
            <w:noProof/>
          </w:rPr>
          <w:t>1</w:t>
        </w:r>
        <w:r w:rsidR="007708BC" w:rsidRPr="007708BC">
          <w:rPr>
            <w:rFonts w:eastAsiaTheme="minorEastAsia" w:cs="Arial"/>
            <w:b w:val="0"/>
            <w:bCs/>
            <w:noProof/>
            <w:kern w:val="2"/>
            <w:lang w:eastAsia="en-GB"/>
            <w14:ligatures w14:val="standardContextual"/>
          </w:rPr>
          <w:tab/>
        </w:r>
        <w:r w:rsidR="007708BC" w:rsidRPr="007708BC">
          <w:rPr>
            <w:rStyle w:val="Hyperlink"/>
            <w:rFonts w:cs="Arial"/>
            <w:b w:val="0"/>
            <w:bCs/>
            <w:noProof/>
          </w:rPr>
          <w:t>Overview</w:t>
        </w:r>
        <w:r w:rsidR="007708BC" w:rsidRPr="007708BC">
          <w:rPr>
            <w:rFonts w:cs="Arial"/>
            <w:b w:val="0"/>
            <w:bCs/>
            <w:noProof/>
            <w:webHidden/>
          </w:rPr>
          <w:tab/>
        </w:r>
        <w:r w:rsidR="007708BC" w:rsidRPr="007708BC">
          <w:rPr>
            <w:rFonts w:cs="Arial"/>
            <w:b w:val="0"/>
            <w:bCs/>
            <w:noProof/>
            <w:webHidden/>
          </w:rPr>
          <w:fldChar w:fldCharType="begin"/>
        </w:r>
        <w:r w:rsidR="007708BC" w:rsidRPr="007708BC">
          <w:rPr>
            <w:rFonts w:cs="Arial"/>
            <w:b w:val="0"/>
            <w:bCs/>
            <w:noProof/>
            <w:webHidden/>
          </w:rPr>
          <w:instrText xml:space="preserve"> PAGEREF _Toc170072333 \h </w:instrText>
        </w:r>
        <w:r w:rsidR="007708BC" w:rsidRPr="007708BC">
          <w:rPr>
            <w:rFonts w:cs="Arial"/>
            <w:b w:val="0"/>
            <w:bCs/>
            <w:noProof/>
            <w:webHidden/>
          </w:rPr>
        </w:r>
        <w:r w:rsidR="007708BC" w:rsidRPr="007708BC">
          <w:rPr>
            <w:rFonts w:cs="Arial"/>
            <w:b w:val="0"/>
            <w:bCs/>
            <w:noProof/>
            <w:webHidden/>
          </w:rPr>
          <w:fldChar w:fldCharType="separate"/>
        </w:r>
        <w:r w:rsidR="005E2E78">
          <w:rPr>
            <w:rFonts w:cs="Arial"/>
            <w:b w:val="0"/>
            <w:bCs/>
            <w:noProof/>
            <w:webHidden/>
          </w:rPr>
          <w:t>2</w:t>
        </w:r>
        <w:r w:rsidR="007708BC" w:rsidRPr="007708BC">
          <w:rPr>
            <w:rFonts w:cs="Arial"/>
            <w:b w:val="0"/>
            <w:bCs/>
            <w:noProof/>
            <w:webHidden/>
          </w:rPr>
          <w:fldChar w:fldCharType="end"/>
        </w:r>
      </w:hyperlink>
    </w:p>
    <w:p w14:paraId="08130C6E" w14:textId="4D22F799" w:rsidR="007708BC" w:rsidRPr="007708BC" w:rsidRDefault="00000000">
      <w:pPr>
        <w:pStyle w:val="TOC2"/>
        <w:rPr>
          <w:rFonts w:eastAsiaTheme="minorEastAsia" w:cs="Arial"/>
          <w:b w:val="0"/>
          <w:bCs/>
          <w:noProof/>
          <w:kern w:val="2"/>
          <w:lang w:eastAsia="en-GB"/>
          <w14:ligatures w14:val="standardContextual"/>
        </w:rPr>
      </w:pPr>
      <w:hyperlink w:anchor="_Toc170072334" w:history="1">
        <w:r w:rsidR="007708BC" w:rsidRPr="007708BC">
          <w:rPr>
            <w:rStyle w:val="Hyperlink"/>
            <w:rFonts w:cs="Arial"/>
            <w:b w:val="0"/>
            <w:bCs/>
            <w:noProof/>
          </w:rPr>
          <w:t>1.1</w:t>
        </w:r>
        <w:r w:rsidR="007708BC" w:rsidRPr="007708BC">
          <w:rPr>
            <w:rFonts w:eastAsiaTheme="minorEastAsia" w:cs="Arial"/>
            <w:b w:val="0"/>
            <w:bCs/>
            <w:noProof/>
            <w:kern w:val="2"/>
            <w:lang w:eastAsia="en-GB"/>
            <w14:ligatures w14:val="standardContextual"/>
          </w:rPr>
          <w:tab/>
        </w:r>
        <w:r w:rsidR="007708BC" w:rsidRPr="007708BC">
          <w:rPr>
            <w:rStyle w:val="Hyperlink"/>
            <w:rFonts w:cs="Arial"/>
            <w:b w:val="0"/>
            <w:bCs/>
            <w:noProof/>
          </w:rPr>
          <w:t>Scope</w:t>
        </w:r>
        <w:r w:rsidR="007708BC" w:rsidRPr="007708BC">
          <w:rPr>
            <w:rFonts w:cs="Arial"/>
            <w:b w:val="0"/>
            <w:bCs/>
            <w:noProof/>
            <w:webHidden/>
          </w:rPr>
          <w:tab/>
        </w:r>
        <w:r w:rsidR="007708BC" w:rsidRPr="007708BC">
          <w:rPr>
            <w:rFonts w:cs="Arial"/>
            <w:b w:val="0"/>
            <w:bCs/>
            <w:noProof/>
            <w:webHidden/>
          </w:rPr>
          <w:fldChar w:fldCharType="begin"/>
        </w:r>
        <w:r w:rsidR="007708BC" w:rsidRPr="007708BC">
          <w:rPr>
            <w:rFonts w:cs="Arial"/>
            <w:b w:val="0"/>
            <w:bCs/>
            <w:noProof/>
            <w:webHidden/>
          </w:rPr>
          <w:instrText xml:space="preserve"> PAGEREF _Toc170072334 \h </w:instrText>
        </w:r>
        <w:r w:rsidR="007708BC" w:rsidRPr="007708BC">
          <w:rPr>
            <w:rFonts w:cs="Arial"/>
            <w:b w:val="0"/>
            <w:bCs/>
            <w:noProof/>
            <w:webHidden/>
          </w:rPr>
        </w:r>
        <w:r w:rsidR="007708BC" w:rsidRPr="007708BC">
          <w:rPr>
            <w:rFonts w:cs="Arial"/>
            <w:b w:val="0"/>
            <w:bCs/>
            <w:noProof/>
            <w:webHidden/>
          </w:rPr>
          <w:fldChar w:fldCharType="separate"/>
        </w:r>
        <w:r w:rsidR="005E2E78">
          <w:rPr>
            <w:rFonts w:cs="Arial"/>
            <w:b w:val="0"/>
            <w:bCs/>
            <w:noProof/>
            <w:webHidden/>
          </w:rPr>
          <w:t>2</w:t>
        </w:r>
        <w:r w:rsidR="007708BC" w:rsidRPr="007708BC">
          <w:rPr>
            <w:rFonts w:cs="Arial"/>
            <w:b w:val="0"/>
            <w:bCs/>
            <w:noProof/>
            <w:webHidden/>
          </w:rPr>
          <w:fldChar w:fldCharType="end"/>
        </w:r>
      </w:hyperlink>
    </w:p>
    <w:p w14:paraId="5DD09AB8" w14:textId="707AFAA5" w:rsidR="007708BC" w:rsidRPr="007708BC" w:rsidRDefault="00000000">
      <w:pPr>
        <w:pStyle w:val="TOC2"/>
        <w:rPr>
          <w:rFonts w:eastAsiaTheme="minorEastAsia" w:cs="Arial"/>
          <w:b w:val="0"/>
          <w:bCs/>
          <w:noProof/>
          <w:kern w:val="2"/>
          <w:lang w:eastAsia="en-GB"/>
          <w14:ligatures w14:val="standardContextual"/>
        </w:rPr>
      </w:pPr>
      <w:hyperlink w:anchor="_Toc170072335" w:history="1">
        <w:r w:rsidR="007708BC" w:rsidRPr="007708BC">
          <w:rPr>
            <w:rStyle w:val="Hyperlink"/>
            <w:rFonts w:cs="Arial"/>
            <w:b w:val="0"/>
            <w:bCs/>
            <w:noProof/>
            <w:lang w:eastAsia="en-GB"/>
          </w:rPr>
          <w:t>1.2</w:t>
        </w:r>
        <w:r w:rsidR="007708BC" w:rsidRPr="007708BC">
          <w:rPr>
            <w:rFonts w:eastAsiaTheme="minorEastAsia" w:cs="Arial"/>
            <w:b w:val="0"/>
            <w:bCs/>
            <w:noProof/>
            <w:kern w:val="2"/>
            <w:lang w:eastAsia="en-GB"/>
            <w14:ligatures w14:val="standardContextual"/>
          </w:rPr>
          <w:tab/>
        </w:r>
        <w:r w:rsidR="007708BC" w:rsidRPr="007708BC">
          <w:rPr>
            <w:rStyle w:val="Hyperlink"/>
            <w:rFonts w:cs="Arial"/>
            <w:b w:val="0"/>
            <w:bCs/>
            <w:noProof/>
            <w:lang w:eastAsia="en-GB"/>
          </w:rPr>
          <w:t>References</w:t>
        </w:r>
        <w:r w:rsidR="007708BC" w:rsidRPr="007708BC">
          <w:rPr>
            <w:rFonts w:cs="Arial"/>
            <w:b w:val="0"/>
            <w:bCs/>
            <w:noProof/>
            <w:webHidden/>
          </w:rPr>
          <w:tab/>
        </w:r>
        <w:r w:rsidR="007708BC" w:rsidRPr="007708BC">
          <w:rPr>
            <w:rFonts w:cs="Arial"/>
            <w:b w:val="0"/>
            <w:bCs/>
            <w:noProof/>
            <w:webHidden/>
          </w:rPr>
          <w:fldChar w:fldCharType="begin"/>
        </w:r>
        <w:r w:rsidR="007708BC" w:rsidRPr="007708BC">
          <w:rPr>
            <w:rFonts w:cs="Arial"/>
            <w:b w:val="0"/>
            <w:bCs/>
            <w:noProof/>
            <w:webHidden/>
          </w:rPr>
          <w:instrText xml:space="preserve"> PAGEREF _Toc170072335 \h </w:instrText>
        </w:r>
        <w:r w:rsidR="007708BC" w:rsidRPr="007708BC">
          <w:rPr>
            <w:rFonts w:cs="Arial"/>
            <w:b w:val="0"/>
            <w:bCs/>
            <w:noProof/>
            <w:webHidden/>
          </w:rPr>
        </w:r>
        <w:r w:rsidR="007708BC" w:rsidRPr="007708BC">
          <w:rPr>
            <w:rFonts w:cs="Arial"/>
            <w:b w:val="0"/>
            <w:bCs/>
            <w:noProof/>
            <w:webHidden/>
          </w:rPr>
          <w:fldChar w:fldCharType="separate"/>
        </w:r>
        <w:r w:rsidR="005E2E78">
          <w:rPr>
            <w:rFonts w:cs="Arial"/>
            <w:b w:val="0"/>
            <w:bCs/>
            <w:noProof/>
            <w:webHidden/>
          </w:rPr>
          <w:t>2</w:t>
        </w:r>
        <w:r w:rsidR="007708BC" w:rsidRPr="007708BC">
          <w:rPr>
            <w:rFonts w:cs="Arial"/>
            <w:b w:val="0"/>
            <w:bCs/>
            <w:noProof/>
            <w:webHidden/>
          </w:rPr>
          <w:fldChar w:fldCharType="end"/>
        </w:r>
      </w:hyperlink>
    </w:p>
    <w:p w14:paraId="26CC7EFB" w14:textId="3135C831" w:rsidR="007708BC" w:rsidRPr="007708BC" w:rsidRDefault="00000000">
      <w:pPr>
        <w:pStyle w:val="TOC2"/>
        <w:rPr>
          <w:rFonts w:eastAsiaTheme="minorEastAsia" w:cs="Arial"/>
          <w:b w:val="0"/>
          <w:bCs/>
          <w:noProof/>
          <w:kern w:val="2"/>
          <w:lang w:eastAsia="en-GB"/>
          <w14:ligatures w14:val="standardContextual"/>
        </w:rPr>
      </w:pPr>
      <w:hyperlink w:anchor="_Toc170072336" w:history="1">
        <w:r w:rsidR="007708BC" w:rsidRPr="007708BC">
          <w:rPr>
            <w:rStyle w:val="Hyperlink"/>
            <w:rFonts w:cs="Arial"/>
            <w:b w:val="0"/>
            <w:bCs/>
            <w:noProof/>
          </w:rPr>
          <w:t>1.3</w:t>
        </w:r>
        <w:r w:rsidR="007708BC" w:rsidRPr="007708BC">
          <w:rPr>
            <w:rFonts w:eastAsiaTheme="minorEastAsia" w:cs="Arial"/>
            <w:b w:val="0"/>
            <w:bCs/>
            <w:noProof/>
            <w:kern w:val="2"/>
            <w:lang w:eastAsia="en-GB"/>
            <w14:ligatures w14:val="standardContextual"/>
          </w:rPr>
          <w:tab/>
        </w:r>
        <w:r w:rsidR="007708BC" w:rsidRPr="007708BC">
          <w:rPr>
            <w:rStyle w:val="Hyperlink"/>
            <w:rFonts w:cs="Arial"/>
            <w:b w:val="0"/>
            <w:bCs/>
            <w:noProof/>
          </w:rPr>
          <w:t>Terms, definitions and abbreviations</w:t>
        </w:r>
        <w:r w:rsidR="007708BC" w:rsidRPr="007708BC">
          <w:rPr>
            <w:rFonts w:cs="Arial"/>
            <w:b w:val="0"/>
            <w:bCs/>
            <w:noProof/>
            <w:webHidden/>
          </w:rPr>
          <w:tab/>
        </w:r>
        <w:r w:rsidR="007708BC" w:rsidRPr="007708BC">
          <w:rPr>
            <w:rFonts w:cs="Arial"/>
            <w:b w:val="0"/>
            <w:bCs/>
            <w:noProof/>
            <w:webHidden/>
          </w:rPr>
          <w:fldChar w:fldCharType="begin"/>
        </w:r>
        <w:r w:rsidR="007708BC" w:rsidRPr="007708BC">
          <w:rPr>
            <w:rFonts w:cs="Arial"/>
            <w:b w:val="0"/>
            <w:bCs/>
            <w:noProof/>
            <w:webHidden/>
          </w:rPr>
          <w:instrText xml:space="preserve"> PAGEREF _Toc170072336 \h </w:instrText>
        </w:r>
        <w:r w:rsidR="007708BC" w:rsidRPr="007708BC">
          <w:rPr>
            <w:rFonts w:cs="Arial"/>
            <w:b w:val="0"/>
            <w:bCs/>
            <w:noProof/>
            <w:webHidden/>
          </w:rPr>
        </w:r>
        <w:r w:rsidR="007708BC" w:rsidRPr="007708BC">
          <w:rPr>
            <w:rFonts w:cs="Arial"/>
            <w:b w:val="0"/>
            <w:bCs/>
            <w:noProof/>
            <w:webHidden/>
          </w:rPr>
          <w:fldChar w:fldCharType="separate"/>
        </w:r>
        <w:r w:rsidR="005E2E78">
          <w:rPr>
            <w:rFonts w:cs="Arial"/>
            <w:b w:val="0"/>
            <w:bCs/>
            <w:noProof/>
            <w:webHidden/>
          </w:rPr>
          <w:t>3</w:t>
        </w:r>
        <w:r w:rsidR="007708BC" w:rsidRPr="007708BC">
          <w:rPr>
            <w:rFonts w:cs="Arial"/>
            <w:b w:val="0"/>
            <w:bCs/>
            <w:noProof/>
            <w:webHidden/>
          </w:rPr>
          <w:fldChar w:fldCharType="end"/>
        </w:r>
      </w:hyperlink>
    </w:p>
    <w:p w14:paraId="0E301983" w14:textId="7E83F2B0" w:rsidR="007708BC" w:rsidRPr="007708BC" w:rsidRDefault="00000000">
      <w:pPr>
        <w:pStyle w:val="TOC3"/>
        <w:rPr>
          <w:rFonts w:eastAsiaTheme="minorEastAsia" w:cs="Arial"/>
          <w:b w:val="0"/>
          <w:bCs/>
          <w:noProof/>
          <w:kern w:val="2"/>
          <w:lang w:eastAsia="en-GB"/>
          <w14:ligatures w14:val="standardContextual"/>
        </w:rPr>
      </w:pPr>
      <w:hyperlink w:anchor="_Toc170072337" w:history="1">
        <w:r w:rsidR="007708BC" w:rsidRPr="007708BC">
          <w:rPr>
            <w:rStyle w:val="Hyperlink"/>
            <w:rFonts w:cs="Arial"/>
            <w:b w:val="0"/>
            <w:bCs/>
            <w:noProof/>
          </w:rPr>
          <w:t>1.3.1</w:t>
        </w:r>
        <w:r w:rsidR="007708BC" w:rsidRPr="007708BC">
          <w:rPr>
            <w:rFonts w:eastAsiaTheme="minorEastAsia" w:cs="Arial"/>
            <w:b w:val="0"/>
            <w:bCs/>
            <w:noProof/>
            <w:kern w:val="2"/>
            <w:lang w:eastAsia="en-GB"/>
            <w14:ligatures w14:val="standardContextual"/>
          </w:rPr>
          <w:tab/>
        </w:r>
        <w:r w:rsidR="007708BC" w:rsidRPr="007708BC">
          <w:rPr>
            <w:rStyle w:val="Hyperlink"/>
            <w:rFonts w:cs="Arial"/>
            <w:b w:val="0"/>
            <w:bCs/>
            <w:noProof/>
          </w:rPr>
          <w:t>Use of language</w:t>
        </w:r>
        <w:r w:rsidR="007708BC" w:rsidRPr="007708BC">
          <w:rPr>
            <w:rFonts w:cs="Arial"/>
            <w:b w:val="0"/>
            <w:bCs/>
            <w:noProof/>
            <w:webHidden/>
          </w:rPr>
          <w:tab/>
        </w:r>
        <w:r w:rsidR="007708BC" w:rsidRPr="007708BC">
          <w:rPr>
            <w:rFonts w:cs="Arial"/>
            <w:b w:val="0"/>
            <w:bCs/>
            <w:noProof/>
            <w:webHidden/>
          </w:rPr>
          <w:fldChar w:fldCharType="begin"/>
        </w:r>
        <w:r w:rsidR="007708BC" w:rsidRPr="007708BC">
          <w:rPr>
            <w:rFonts w:cs="Arial"/>
            <w:b w:val="0"/>
            <w:bCs/>
            <w:noProof/>
            <w:webHidden/>
          </w:rPr>
          <w:instrText xml:space="preserve"> PAGEREF _Toc170072337 \h </w:instrText>
        </w:r>
        <w:r w:rsidR="007708BC" w:rsidRPr="007708BC">
          <w:rPr>
            <w:rFonts w:cs="Arial"/>
            <w:b w:val="0"/>
            <w:bCs/>
            <w:noProof/>
            <w:webHidden/>
          </w:rPr>
        </w:r>
        <w:r w:rsidR="007708BC" w:rsidRPr="007708BC">
          <w:rPr>
            <w:rFonts w:cs="Arial"/>
            <w:b w:val="0"/>
            <w:bCs/>
            <w:noProof/>
            <w:webHidden/>
          </w:rPr>
          <w:fldChar w:fldCharType="separate"/>
        </w:r>
        <w:r w:rsidR="005E2E78">
          <w:rPr>
            <w:rFonts w:cs="Arial"/>
            <w:b w:val="0"/>
            <w:bCs/>
            <w:noProof/>
            <w:webHidden/>
          </w:rPr>
          <w:t>3</w:t>
        </w:r>
        <w:r w:rsidR="007708BC" w:rsidRPr="007708BC">
          <w:rPr>
            <w:rFonts w:cs="Arial"/>
            <w:b w:val="0"/>
            <w:bCs/>
            <w:noProof/>
            <w:webHidden/>
          </w:rPr>
          <w:fldChar w:fldCharType="end"/>
        </w:r>
      </w:hyperlink>
    </w:p>
    <w:p w14:paraId="664F5E26" w14:textId="1F92456E" w:rsidR="007708BC" w:rsidRPr="007708BC" w:rsidRDefault="00000000">
      <w:pPr>
        <w:pStyle w:val="TOC3"/>
        <w:rPr>
          <w:rFonts w:eastAsiaTheme="minorEastAsia" w:cs="Arial"/>
          <w:b w:val="0"/>
          <w:bCs/>
          <w:noProof/>
          <w:kern w:val="2"/>
          <w:lang w:eastAsia="en-GB"/>
          <w14:ligatures w14:val="standardContextual"/>
        </w:rPr>
      </w:pPr>
      <w:hyperlink w:anchor="_Toc170072338" w:history="1">
        <w:r w:rsidR="007708BC" w:rsidRPr="007708BC">
          <w:rPr>
            <w:rStyle w:val="Hyperlink"/>
            <w:rFonts w:cs="Arial"/>
            <w:b w:val="0"/>
            <w:bCs/>
            <w:noProof/>
          </w:rPr>
          <w:t>1.3.2</w:t>
        </w:r>
        <w:r w:rsidR="007708BC" w:rsidRPr="007708BC">
          <w:rPr>
            <w:rFonts w:eastAsiaTheme="minorEastAsia" w:cs="Arial"/>
            <w:b w:val="0"/>
            <w:bCs/>
            <w:noProof/>
            <w:kern w:val="2"/>
            <w:lang w:eastAsia="en-GB"/>
            <w14:ligatures w14:val="standardContextual"/>
          </w:rPr>
          <w:tab/>
        </w:r>
        <w:r w:rsidR="007708BC" w:rsidRPr="007708BC">
          <w:rPr>
            <w:rStyle w:val="Hyperlink"/>
            <w:rFonts w:cs="Arial"/>
            <w:b w:val="0"/>
            <w:bCs/>
            <w:noProof/>
          </w:rPr>
          <w:t>Terms and definitions</w:t>
        </w:r>
        <w:r w:rsidR="007708BC" w:rsidRPr="007708BC">
          <w:rPr>
            <w:rFonts w:cs="Arial"/>
            <w:b w:val="0"/>
            <w:bCs/>
            <w:noProof/>
            <w:webHidden/>
          </w:rPr>
          <w:tab/>
        </w:r>
        <w:r w:rsidR="007708BC" w:rsidRPr="007708BC">
          <w:rPr>
            <w:rFonts w:cs="Arial"/>
            <w:b w:val="0"/>
            <w:bCs/>
            <w:noProof/>
            <w:webHidden/>
          </w:rPr>
          <w:fldChar w:fldCharType="begin"/>
        </w:r>
        <w:r w:rsidR="007708BC" w:rsidRPr="007708BC">
          <w:rPr>
            <w:rFonts w:cs="Arial"/>
            <w:b w:val="0"/>
            <w:bCs/>
            <w:noProof/>
            <w:webHidden/>
          </w:rPr>
          <w:instrText xml:space="preserve"> PAGEREF _Toc170072338 \h </w:instrText>
        </w:r>
        <w:r w:rsidR="007708BC" w:rsidRPr="007708BC">
          <w:rPr>
            <w:rFonts w:cs="Arial"/>
            <w:b w:val="0"/>
            <w:bCs/>
            <w:noProof/>
            <w:webHidden/>
          </w:rPr>
        </w:r>
        <w:r w:rsidR="007708BC" w:rsidRPr="007708BC">
          <w:rPr>
            <w:rFonts w:cs="Arial"/>
            <w:b w:val="0"/>
            <w:bCs/>
            <w:noProof/>
            <w:webHidden/>
          </w:rPr>
          <w:fldChar w:fldCharType="separate"/>
        </w:r>
        <w:r w:rsidR="005E2E78">
          <w:rPr>
            <w:rFonts w:cs="Arial"/>
            <w:b w:val="0"/>
            <w:bCs/>
            <w:noProof/>
            <w:webHidden/>
          </w:rPr>
          <w:t>3</w:t>
        </w:r>
        <w:r w:rsidR="007708BC" w:rsidRPr="007708BC">
          <w:rPr>
            <w:rFonts w:cs="Arial"/>
            <w:b w:val="0"/>
            <w:bCs/>
            <w:noProof/>
            <w:webHidden/>
          </w:rPr>
          <w:fldChar w:fldCharType="end"/>
        </w:r>
      </w:hyperlink>
    </w:p>
    <w:p w14:paraId="0DDBD46A" w14:textId="0BCE369D" w:rsidR="007708BC" w:rsidRPr="007708BC" w:rsidRDefault="00000000">
      <w:pPr>
        <w:pStyle w:val="TOC3"/>
        <w:rPr>
          <w:rFonts w:eastAsiaTheme="minorEastAsia" w:cs="Arial"/>
          <w:b w:val="0"/>
          <w:bCs/>
          <w:noProof/>
          <w:kern w:val="2"/>
          <w:lang w:eastAsia="en-GB"/>
          <w14:ligatures w14:val="standardContextual"/>
        </w:rPr>
      </w:pPr>
      <w:hyperlink w:anchor="_Toc170072339" w:history="1">
        <w:r w:rsidR="007708BC" w:rsidRPr="007708BC">
          <w:rPr>
            <w:rStyle w:val="Hyperlink"/>
            <w:rFonts w:cs="Arial"/>
            <w:b w:val="0"/>
            <w:bCs/>
            <w:noProof/>
          </w:rPr>
          <w:t>1.3.3</w:t>
        </w:r>
        <w:r w:rsidR="007708BC" w:rsidRPr="007708BC">
          <w:rPr>
            <w:rFonts w:eastAsiaTheme="minorEastAsia" w:cs="Arial"/>
            <w:b w:val="0"/>
            <w:bCs/>
            <w:noProof/>
            <w:kern w:val="2"/>
            <w:lang w:eastAsia="en-GB"/>
            <w14:ligatures w14:val="standardContextual"/>
          </w:rPr>
          <w:tab/>
        </w:r>
        <w:r w:rsidR="007708BC" w:rsidRPr="007708BC">
          <w:rPr>
            <w:rStyle w:val="Hyperlink"/>
            <w:rFonts w:cs="Arial"/>
            <w:b w:val="0"/>
            <w:bCs/>
            <w:noProof/>
          </w:rPr>
          <w:t>Abbreviations</w:t>
        </w:r>
        <w:r w:rsidR="007708BC" w:rsidRPr="007708BC">
          <w:rPr>
            <w:rFonts w:cs="Arial"/>
            <w:b w:val="0"/>
            <w:bCs/>
            <w:noProof/>
            <w:webHidden/>
          </w:rPr>
          <w:tab/>
        </w:r>
        <w:r w:rsidR="007708BC" w:rsidRPr="007708BC">
          <w:rPr>
            <w:rFonts w:cs="Arial"/>
            <w:b w:val="0"/>
            <w:bCs/>
            <w:noProof/>
            <w:webHidden/>
          </w:rPr>
          <w:fldChar w:fldCharType="begin"/>
        </w:r>
        <w:r w:rsidR="007708BC" w:rsidRPr="007708BC">
          <w:rPr>
            <w:rFonts w:cs="Arial"/>
            <w:b w:val="0"/>
            <w:bCs/>
            <w:noProof/>
            <w:webHidden/>
          </w:rPr>
          <w:instrText xml:space="preserve"> PAGEREF _Toc170072339 \h </w:instrText>
        </w:r>
        <w:r w:rsidR="007708BC" w:rsidRPr="007708BC">
          <w:rPr>
            <w:rFonts w:cs="Arial"/>
            <w:b w:val="0"/>
            <w:bCs/>
            <w:noProof/>
            <w:webHidden/>
          </w:rPr>
        </w:r>
        <w:r w:rsidR="007708BC" w:rsidRPr="007708BC">
          <w:rPr>
            <w:rFonts w:cs="Arial"/>
            <w:b w:val="0"/>
            <w:bCs/>
            <w:noProof/>
            <w:webHidden/>
          </w:rPr>
          <w:fldChar w:fldCharType="separate"/>
        </w:r>
        <w:r w:rsidR="005E2E78">
          <w:rPr>
            <w:rFonts w:cs="Arial"/>
            <w:b w:val="0"/>
            <w:bCs/>
            <w:noProof/>
            <w:webHidden/>
          </w:rPr>
          <w:t>7</w:t>
        </w:r>
        <w:r w:rsidR="007708BC" w:rsidRPr="007708BC">
          <w:rPr>
            <w:rFonts w:cs="Arial"/>
            <w:b w:val="0"/>
            <w:bCs/>
            <w:noProof/>
            <w:webHidden/>
          </w:rPr>
          <w:fldChar w:fldCharType="end"/>
        </w:r>
      </w:hyperlink>
    </w:p>
    <w:p w14:paraId="45709C9B" w14:textId="23F113AB" w:rsidR="007708BC" w:rsidRPr="007708BC" w:rsidRDefault="00000000">
      <w:pPr>
        <w:pStyle w:val="TOC2"/>
        <w:rPr>
          <w:rFonts w:eastAsiaTheme="minorEastAsia" w:cs="Arial"/>
          <w:b w:val="0"/>
          <w:bCs/>
          <w:noProof/>
          <w:kern w:val="2"/>
          <w:lang w:eastAsia="en-GB"/>
          <w14:ligatures w14:val="standardContextual"/>
        </w:rPr>
      </w:pPr>
      <w:hyperlink w:anchor="_Toc170072340" w:history="1">
        <w:r w:rsidR="007708BC" w:rsidRPr="007708BC">
          <w:rPr>
            <w:rStyle w:val="Hyperlink"/>
            <w:rFonts w:cs="Arial"/>
            <w:b w:val="0"/>
            <w:bCs/>
            <w:noProof/>
          </w:rPr>
          <w:t>1.4</w:t>
        </w:r>
        <w:r w:rsidR="007708BC" w:rsidRPr="007708BC">
          <w:rPr>
            <w:rFonts w:eastAsiaTheme="minorEastAsia" w:cs="Arial"/>
            <w:b w:val="0"/>
            <w:bCs/>
            <w:noProof/>
            <w:kern w:val="2"/>
            <w:lang w:eastAsia="en-GB"/>
            <w14:ligatures w14:val="standardContextual"/>
          </w:rPr>
          <w:tab/>
        </w:r>
        <w:r w:rsidR="007708BC" w:rsidRPr="007708BC">
          <w:rPr>
            <w:rStyle w:val="Hyperlink"/>
            <w:rFonts w:cs="Arial"/>
            <w:b w:val="0"/>
            <w:bCs/>
            <w:noProof/>
          </w:rPr>
          <w:t>General S-101 data product description</w:t>
        </w:r>
        <w:r w:rsidR="007708BC" w:rsidRPr="007708BC">
          <w:rPr>
            <w:rFonts w:cs="Arial"/>
            <w:b w:val="0"/>
            <w:bCs/>
            <w:noProof/>
            <w:webHidden/>
          </w:rPr>
          <w:tab/>
        </w:r>
        <w:r w:rsidR="007708BC" w:rsidRPr="007708BC">
          <w:rPr>
            <w:rFonts w:cs="Arial"/>
            <w:b w:val="0"/>
            <w:bCs/>
            <w:noProof/>
            <w:webHidden/>
          </w:rPr>
          <w:fldChar w:fldCharType="begin"/>
        </w:r>
        <w:r w:rsidR="007708BC" w:rsidRPr="007708BC">
          <w:rPr>
            <w:rFonts w:cs="Arial"/>
            <w:b w:val="0"/>
            <w:bCs/>
            <w:noProof/>
            <w:webHidden/>
          </w:rPr>
          <w:instrText xml:space="preserve"> PAGEREF _Toc170072340 \h </w:instrText>
        </w:r>
        <w:r w:rsidR="007708BC" w:rsidRPr="007708BC">
          <w:rPr>
            <w:rFonts w:cs="Arial"/>
            <w:b w:val="0"/>
            <w:bCs/>
            <w:noProof/>
            <w:webHidden/>
          </w:rPr>
        </w:r>
        <w:r w:rsidR="007708BC" w:rsidRPr="007708BC">
          <w:rPr>
            <w:rFonts w:cs="Arial"/>
            <w:b w:val="0"/>
            <w:bCs/>
            <w:noProof/>
            <w:webHidden/>
          </w:rPr>
          <w:fldChar w:fldCharType="separate"/>
        </w:r>
        <w:r w:rsidR="005E2E78">
          <w:rPr>
            <w:rFonts w:cs="Arial"/>
            <w:b w:val="0"/>
            <w:bCs/>
            <w:noProof/>
            <w:webHidden/>
          </w:rPr>
          <w:t>8</w:t>
        </w:r>
        <w:r w:rsidR="007708BC" w:rsidRPr="007708BC">
          <w:rPr>
            <w:rFonts w:cs="Arial"/>
            <w:b w:val="0"/>
            <w:bCs/>
            <w:noProof/>
            <w:webHidden/>
          </w:rPr>
          <w:fldChar w:fldCharType="end"/>
        </w:r>
      </w:hyperlink>
    </w:p>
    <w:p w14:paraId="0C34C5B2" w14:textId="0E457C7C" w:rsidR="007708BC" w:rsidRPr="007708BC" w:rsidRDefault="00000000">
      <w:pPr>
        <w:pStyle w:val="TOC2"/>
        <w:rPr>
          <w:rFonts w:eastAsiaTheme="minorEastAsia" w:cs="Arial"/>
          <w:b w:val="0"/>
          <w:bCs/>
          <w:noProof/>
          <w:kern w:val="2"/>
          <w:lang w:eastAsia="en-GB"/>
          <w14:ligatures w14:val="standardContextual"/>
        </w:rPr>
      </w:pPr>
      <w:hyperlink w:anchor="_Toc170072341" w:history="1">
        <w:r w:rsidR="007708BC" w:rsidRPr="007708BC">
          <w:rPr>
            <w:rStyle w:val="Hyperlink"/>
            <w:rFonts w:cs="Arial"/>
            <w:b w:val="0"/>
            <w:bCs/>
            <w:noProof/>
          </w:rPr>
          <w:t>1.5</w:t>
        </w:r>
        <w:r w:rsidR="007708BC" w:rsidRPr="007708BC">
          <w:rPr>
            <w:rFonts w:eastAsiaTheme="minorEastAsia" w:cs="Arial"/>
            <w:b w:val="0"/>
            <w:bCs/>
            <w:noProof/>
            <w:kern w:val="2"/>
            <w:lang w:eastAsia="en-GB"/>
            <w14:ligatures w14:val="standardContextual"/>
          </w:rPr>
          <w:tab/>
        </w:r>
        <w:r w:rsidR="007708BC" w:rsidRPr="007708BC">
          <w:rPr>
            <w:rStyle w:val="Hyperlink"/>
            <w:rFonts w:cs="Arial"/>
            <w:b w:val="0"/>
            <w:bCs/>
            <w:noProof/>
          </w:rPr>
          <w:t>Data Product Specification metadata</w:t>
        </w:r>
        <w:r w:rsidR="007708BC" w:rsidRPr="007708BC">
          <w:rPr>
            <w:rFonts w:cs="Arial"/>
            <w:b w:val="0"/>
            <w:bCs/>
            <w:noProof/>
            <w:webHidden/>
          </w:rPr>
          <w:tab/>
        </w:r>
        <w:r w:rsidR="007708BC" w:rsidRPr="007708BC">
          <w:rPr>
            <w:rFonts w:cs="Arial"/>
            <w:b w:val="0"/>
            <w:bCs/>
            <w:noProof/>
            <w:webHidden/>
          </w:rPr>
          <w:fldChar w:fldCharType="begin"/>
        </w:r>
        <w:r w:rsidR="007708BC" w:rsidRPr="007708BC">
          <w:rPr>
            <w:rFonts w:cs="Arial"/>
            <w:b w:val="0"/>
            <w:bCs/>
            <w:noProof/>
            <w:webHidden/>
          </w:rPr>
          <w:instrText xml:space="preserve"> PAGEREF _Toc170072341 \h </w:instrText>
        </w:r>
        <w:r w:rsidR="007708BC" w:rsidRPr="007708BC">
          <w:rPr>
            <w:rFonts w:cs="Arial"/>
            <w:b w:val="0"/>
            <w:bCs/>
            <w:noProof/>
            <w:webHidden/>
          </w:rPr>
        </w:r>
        <w:r w:rsidR="007708BC" w:rsidRPr="007708BC">
          <w:rPr>
            <w:rFonts w:cs="Arial"/>
            <w:b w:val="0"/>
            <w:bCs/>
            <w:noProof/>
            <w:webHidden/>
          </w:rPr>
          <w:fldChar w:fldCharType="separate"/>
        </w:r>
        <w:r w:rsidR="005E2E78">
          <w:rPr>
            <w:rFonts w:cs="Arial"/>
            <w:b w:val="0"/>
            <w:bCs/>
            <w:noProof/>
            <w:webHidden/>
          </w:rPr>
          <w:t>8</w:t>
        </w:r>
        <w:r w:rsidR="007708BC" w:rsidRPr="007708BC">
          <w:rPr>
            <w:rFonts w:cs="Arial"/>
            <w:b w:val="0"/>
            <w:bCs/>
            <w:noProof/>
            <w:webHidden/>
          </w:rPr>
          <w:fldChar w:fldCharType="end"/>
        </w:r>
      </w:hyperlink>
    </w:p>
    <w:p w14:paraId="5F90F9E8" w14:textId="1F316B63" w:rsidR="007708BC" w:rsidRPr="007708BC" w:rsidRDefault="00000000">
      <w:pPr>
        <w:pStyle w:val="TOC2"/>
        <w:rPr>
          <w:rFonts w:eastAsiaTheme="minorEastAsia" w:cs="Arial"/>
          <w:b w:val="0"/>
          <w:bCs/>
          <w:noProof/>
          <w:kern w:val="2"/>
          <w:lang w:eastAsia="en-GB"/>
          <w14:ligatures w14:val="standardContextual"/>
        </w:rPr>
      </w:pPr>
      <w:hyperlink w:anchor="_Toc170072342" w:history="1">
        <w:r w:rsidR="007708BC" w:rsidRPr="007708BC">
          <w:rPr>
            <w:rStyle w:val="Hyperlink"/>
            <w:rFonts w:cs="Arial"/>
            <w:b w:val="0"/>
            <w:bCs/>
            <w:noProof/>
            <w:lang w:val="en-US" w:eastAsia="en-US"/>
          </w:rPr>
          <w:t>1.6</w:t>
        </w:r>
        <w:r w:rsidR="007708BC" w:rsidRPr="007708BC">
          <w:rPr>
            <w:rFonts w:eastAsiaTheme="minorEastAsia" w:cs="Arial"/>
            <w:b w:val="0"/>
            <w:bCs/>
            <w:noProof/>
            <w:kern w:val="2"/>
            <w:lang w:eastAsia="en-GB"/>
            <w14:ligatures w14:val="standardContextual"/>
          </w:rPr>
          <w:tab/>
        </w:r>
        <w:r w:rsidR="007708BC" w:rsidRPr="007708BC">
          <w:rPr>
            <w:rStyle w:val="Hyperlink"/>
            <w:rFonts w:cs="Arial"/>
            <w:b w:val="0"/>
            <w:bCs/>
            <w:noProof/>
            <w:lang w:val="en-US" w:eastAsia="en-US"/>
          </w:rPr>
          <w:t>IHO Product Specification maintenance</w:t>
        </w:r>
        <w:r w:rsidR="007708BC" w:rsidRPr="007708BC">
          <w:rPr>
            <w:rFonts w:cs="Arial"/>
            <w:b w:val="0"/>
            <w:bCs/>
            <w:noProof/>
            <w:webHidden/>
          </w:rPr>
          <w:tab/>
        </w:r>
        <w:r w:rsidR="007708BC" w:rsidRPr="007708BC">
          <w:rPr>
            <w:rFonts w:cs="Arial"/>
            <w:b w:val="0"/>
            <w:bCs/>
            <w:noProof/>
            <w:webHidden/>
          </w:rPr>
          <w:fldChar w:fldCharType="begin"/>
        </w:r>
        <w:r w:rsidR="007708BC" w:rsidRPr="007708BC">
          <w:rPr>
            <w:rFonts w:cs="Arial"/>
            <w:b w:val="0"/>
            <w:bCs/>
            <w:noProof/>
            <w:webHidden/>
          </w:rPr>
          <w:instrText xml:space="preserve"> PAGEREF _Toc170072342 \h </w:instrText>
        </w:r>
        <w:r w:rsidR="007708BC" w:rsidRPr="007708BC">
          <w:rPr>
            <w:rFonts w:cs="Arial"/>
            <w:b w:val="0"/>
            <w:bCs/>
            <w:noProof/>
            <w:webHidden/>
          </w:rPr>
        </w:r>
        <w:r w:rsidR="007708BC" w:rsidRPr="007708BC">
          <w:rPr>
            <w:rFonts w:cs="Arial"/>
            <w:b w:val="0"/>
            <w:bCs/>
            <w:noProof/>
            <w:webHidden/>
          </w:rPr>
          <w:fldChar w:fldCharType="separate"/>
        </w:r>
        <w:r w:rsidR="005E2E78">
          <w:rPr>
            <w:rFonts w:cs="Arial"/>
            <w:b w:val="0"/>
            <w:bCs/>
            <w:noProof/>
            <w:webHidden/>
          </w:rPr>
          <w:t>9</w:t>
        </w:r>
        <w:r w:rsidR="007708BC" w:rsidRPr="007708BC">
          <w:rPr>
            <w:rFonts w:cs="Arial"/>
            <w:b w:val="0"/>
            <w:bCs/>
            <w:noProof/>
            <w:webHidden/>
          </w:rPr>
          <w:fldChar w:fldCharType="end"/>
        </w:r>
      </w:hyperlink>
    </w:p>
    <w:p w14:paraId="57D0149E" w14:textId="5E201098" w:rsidR="007708BC" w:rsidRPr="007708BC" w:rsidRDefault="00000000">
      <w:pPr>
        <w:pStyle w:val="TOC3"/>
        <w:rPr>
          <w:rFonts w:eastAsiaTheme="minorEastAsia" w:cs="Arial"/>
          <w:b w:val="0"/>
          <w:bCs/>
          <w:noProof/>
          <w:kern w:val="2"/>
          <w:lang w:eastAsia="en-GB"/>
          <w14:ligatures w14:val="standardContextual"/>
        </w:rPr>
      </w:pPr>
      <w:hyperlink w:anchor="_Toc170072343" w:history="1">
        <w:r w:rsidR="007708BC" w:rsidRPr="007708BC">
          <w:rPr>
            <w:rStyle w:val="Hyperlink"/>
            <w:rFonts w:cs="Arial"/>
            <w:b w:val="0"/>
            <w:bCs/>
            <w:noProof/>
            <w:lang w:val="en-US" w:eastAsia="en-US"/>
          </w:rPr>
          <w:t>1.6.1</w:t>
        </w:r>
        <w:r w:rsidR="007708BC" w:rsidRPr="007708BC">
          <w:rPr>
            <w:rFonts w:eastAsiaTheme="minorEastAsia" w:cs="Arial"/>
            <w:b w:val="0"/>
            <w:bCs/>
            <w:noProof/>
            <w:kern w:val="2"/>
            <w:lang w:eastAsia="en-GB"/>
            <w14:ligatures w14:val="standardContextual"/>
          </w:rPr>
          <w:tab/>
        </w:r>
        <w:r w:rsidR="007708BC" w:rsidRPr="007708BC">
          <w:rPr>
            <w:rStyle w:val="Hyperlink"/>
            <w:rFonts w:cs="Arial"/>
            <w:b w:val="0"/>
            <w:bCs/>
            <w:noProof/>
            <w:lang w:val="en-US" w:eastAsia="en-US"/>
          </w:rPr>
          <w:t>Introduction</w:t>
        </w:r>
        <w:r w:rsidR="007708BC" w:rsidRPr="007708BC">
          <w:rPr>
            <w:rFonts w:cs="Arial"/>
            <w:b w:val="0"/>
            <w:bCs/>
            <w:noProof/>
            <w:webHidden/>
          </w:rPr>
          <w:tab/>
        </w:r>
        <w:r w:rsidR="007708BC" w:rsidRPr="007708BC">
          <w:rPr>
            <w:rFonts w:cs="Arial"/>
            <w:b w:val="0"/>
            <w:bCs/>
            <w:noProof/>
            <w:webHidden/>
          </w:rPr>
          <w:fldChar w:fldCharType="begin"/>
        </w:r>
        <w:r w:rsidR="007708BC" w:rsidRPr="007708BC">
          <w:rPr>
            <w:rFonts w:cs="Arial"/>
            <w:b w:val="0"/>
            <w:bCs/>
            <w:noProof/>
            <w:webHidden/>
          </w:rPr>
          <w:instrText xml:space="preserve"> PAGEREF _Toc170072343 \h </w:instrText>
        </w:r>
        <w:r w:rsidR="007708BC" w:rsidRPr="007708BC">
          <w:rPr>
            <w:rFonts w:cs="Arial"/>
            <w:b w:val="0"/>
            <w:bCs/>
            <w:noProof/>
            <w:webHidden/>
          </w:rPr>
        </w:r>
        <w:r w:rsidR="007708BC" w:rsidRPr="007708BC">
          <w:rPr>
            <w:rFonts w:cs="Arial"/>
            <w:b w:val="0"/>
            <w:bCs/>
            <w:noProof/>
            <w:webHidden/>
          </w:rPr>
          <w:fldChar w:fldCharType="separate"/>
        </w:r>
        <w:r w:rsidR="005E2E78">
          <w:rPr>
            <w:rFonts w:cs="Arial"/>
            <w:b w:val="0"/>
            <w:bCs/>
            <w:noProof/>
            <w:webHidden/>
          </w:rPr>
          <w:t>9</w:t>
        </w:r>
        <w:r w:rsidR="007708BC" w:rsidRPr="007708BC">
          <w:rPr>
            <w:rFonts w:cs="Arial"/>
            <w:b w:val="0"/>
            <w:bCs/>
            <w:noProof/>
            <w:webHidden/>
          </w:rPr>
          <w:fldChar w:fldCharType="end"/>
        </w:r>
      </w:hyperlink>
    </w:p>
    <w:p w14:paraId="64B3DB58" w14:textId="45FF85CF" w:rsidR="007708BC" w:rsidRPr="007708BC" w:rsidRDefault="00000000">
      <w:pPr>
        <w:pStyle w:val="TOC3"/>
        <w:rPr>
          <w:rFonts w:eastAsiaTheme="minorEastAsia" w:cs="Arial"/>
          <w:b w:val="0"/>
          <w:bCs/>
          <w:noProof/>
          <w:kern w:val="2"/>
          <w:lang w:eastAsia="en-GB"/>
          <w14:ligatures w14:val="standardContextual"/>
        </w:rPr>
      </w:pPr>
      <w:hyperlink w:anchor="_Toc170072344" w:history="1">
        <w:r w:rsidR="007708BC" w:rsidRPr="007708BC">
          <w:rPr>
            <w:rStyle w:val="Hyperlink"/>
            <w:rFonts w:cs="Arial"/>
            <w:b w:val="0"/>
            <w:bCs/>
            <w:noProof/>
            <w:lang w:val="en-US" w:eastAsia="en-US"/>
          </w:rPr>
          <w:t>1.6.2</w:t>
        </w:r>
        <w:r w:rsidR="007708BC" w:rsidRPr="007708BC">
          <w:rPr>
            <w:rFonts w:eastAsiaTheme="minorEastAsia" w:cs="Arial"/>
            <w:b w:val="0"/>
            <w:bCs/>
            <w:noProof/>
            <w:kern w:val="2"/>
            <w:lang w:eastAsia="en-GB"/>
            <w14:ligatures w14:val="standardContextual"/>
          </w:rPr>
          <w:tab/>
        </w:r>
        <w:r w:rsidR="007708BC" w:rsidRPr="007708BC">
          <w:rPr>
            <w:rStyle w:val="Hyperlink"/>
            <w:rFonts w:cs="Arial"/>
            <w:b w:val="0"/>
            <w:bCs/>
            <w:noProof/>
            <w:lang w:val="en-US" w:eastAsia="en-US"/>
          </w:rPr>
          <w:t>New Edition</w:t>
        </w:r>
        <w:r w:rsidR="007708BC" w:rsidRPr="007708BC">
          <w:rPr>
            <w:rFonts w:cs="Arial"/>
            <w:b w:val="0"/>
            <w:bCs/>
            <w:noProof/>
            <w:webHidden/>
          </w:rPr>
          <w:tab/>
        </w:r>
        <w:r w:rsidR="007708BC" w:rsidRPr="007708BC">
          <w:rPr>
            <w:rFonts w:cs="Arial"/>
            <w:b w:val="0"/>
            <w:bCs/>
            <w:noProof/>
            <w:webHidden/>
          </w:rPr>
          <w:fldChar w:fldCharType="begin"/>
        </w:r>
        <w:r w:rsidR="007708BC" w:rsidRPr="007708BC">
          <w:rPr>
            <w:rFonts w:cs="Arial"/>
            <w:b w:val="0"/>
            <w:bCs/>
            <w:noProof/>
            <w:webHidden/>
          </w:rPr>
          <w:instrText xml:space="preserve"> PAGEREF _Toc170072344 \h </w:instrText>
        </w:r>
        <w:r w:rsidR="007708BC" w:rsidRPr="007708BC">
          <w:rPr>
            <w:rFonts w:cs="Arial"/>
            <w:b w:val="0"/>
            <w:bCs/>
            <w:noProof/>
            <w:webHidden/>
          </w:rPr>
        </w:r>
        <w:r w:rsidR="007708BC" w:rsidRPr="007708BC">
          <w:rPr>
            <w:rFonts w:cs="Arial"/>
            <w:b w:val="0"/>
            <w:bCs/>
            <w:noProof/>
            <w:webHidden/>
          </w:rPr>
          <w:fldChar w:fldCharType="separate"/>
        </w:r>
        <w:r w:rsidR="005E2E78">
          <w:rPr>
            <w:rFonts w:cs="Arial"/>
            <w:b w:val="0"/>
            <w:bCs/>
            <w:noProof/>
            <w:webHidden/>
          </w:rPr>
          <w:t>9</w:t>
        </w:r>
        <w:r w:rsidR="007708BC" w:rsidRPr="007708BC">
          <w:rPr>
            <w:rFonts w:cs="Arial"/>
            <w:b w:val="0"/>
            <w:bCs/>
            <w:noProof/>
            <w:webHidden/>
          </w:rPr>
          <w:fldChar w:fldCharType="end"/>
        </w:r>
      </w:hyperlink>
    </w:p>
    <w:p w14:paraId="62F2B906" w14:textId="51B80F03" w:rsidR="007708BC" w:rsidRPr="007708BC" w:rsidRDefault="00000000">
      <w:pPr>
        <w:pStyle w:val="TOC3"/>
        <w:rPr>
          <w:rFonts w:eastAsiaTheme="minorEastAsia" w:cs="Arial"/>
          <w:b w:val="0"/>
          <w:bCs/>
          <w:noProof/>
          <w:kern w:val="2"/>
          <w:lang w:eastAsia="en-GB"/>
          <w14:ligatures w14:val="standardContextual"/>
        </w:rPr>
      </w:pPr>
      <w:hyperlink w:anchor="_Toc170072345" w:history="1">
        <w:r w:rsidR="007708BC" w:rsidRPr="007708BC">
          <w:rPr>
            <w:rStyle w:val="Hyperlink"/>
            <w:rFonts w:cs="Arial"/>
            <w:b w:val="0"/>
            <w:bCs/>
            <w:noProof/>
            <w:lang w:val="en-US" w:eastAsia="en-US"/>
          </w:rPr>
          <w:t>1.6.3</w:t>
        </w:r>
        <w:r w:rsidR="007708BC" w:rsidRPr="007708BC">
          <w:rPr>
            <w:rFonts w:eastAsiaTheme="minorEastAsia" w:cs="Arial"/>
            <w:b w:val="0"/>
            <w:bCs/>
            <w:noProof/>
            <w:kern w:val="2"/>
            <w:lang w:eastAsia="en-GB"/>
            <w14:ligatures w14:val="standardContextual"/>
          </w:rPr>
          <w:tab/>
        </w:r>
        <w:r w:rsidR="007708BC" w:rsidRPr="007708BC">
          <w:rPr>
            <w:rStyle w:val="Hyperlink"/>
            <w:rFonts w:cs="Arial"/>
            <w:b w:val="0"/>
            <w:bCs/>
            <w:noProof/>
            <w:lang w:val="en-US" w:eastAsia="en-US"/>
          </w:rPr>
          <w:t>Revision</w:t>
        </w:r>
        <w:r w:rsidR="007708BC" w:rsidRPr="007708BC">
          <w:rPr>
            <w:rFonts w:cs="Arial"/>
            <w:b w:val="0"/>
            <w:bCs/>
            <w:noProof/>
            <w:webHidden/>
          </w:rPr>
          <w:tab/>
        </w:r>
        <w:r w:rsidR="007708BC" w:rsidRPr="007708BC">
          <w:rPr>
            <w:rFonts w:cs="Arial"/>
            <w:b w:val="0"/>
            <w:bCs/>
            <w:noProof/>
            <w:webHidden/>
          </w:rPr>
          <w:fldChar w:fldCharType="begin"/>
        </w:r>
        <w:r w:rsidR="007708BC" w:rsidRPr="007708BC">
          <w:rPr>
            <w:rFonts w:cs="Arial"/>
            <w:b w:val="0"/>
            <w:bCs/>
            <w:noProof/>
            <w:webHidden/>
          </w:rPr>
          <w:instrText xml:space="preserve"> PAGEREF _Toc170072345 \h </w:instrText>
        </w:r>
        <w:r w:rsidR="007708BC" w:rsidRPr="007708BC">
          <w:rPr>
            <w:rFonts w:cs="Arial"/>
            <w:b w:val="0"/>
            <w:bCs/>
            <w:noProof/>
            <w:webHidden/>
          </w:rPr>
        </w:r>
        <w:r w:rsidR="007708BC" w:rsidRPr="007708BC">
          <w:rPr>
            <w:rFonts w:cs="Arial"/>
            <w:b w:val="0"/>
            <w:bCs/>
            <w:noProof/>
            <w:webHidden/>
          </w:rPr>
          <w:fldChar w:fldCharType="separate"/>
        </w:r>
        <w:r w:rsidR="005E2E78">
          <w:rPr>
            <w:rFonts w:cs="Arial"/>
            <w:b w:val="0"/>
            <w:bCs/>
            <w:noProof/>
            <w:webHidden/>
          </w:rPr>
          <w:t>9</w:t>
        </w:r>
        <w:r w:rsidR="007708BC" w:rsidRPr="007708BC">
          <w:rPr>
            <w:rFonts w:cs="Arial"/>
            <w:b w:val="0"/>
            <w:bCs/>
            <w:noProof/>
            <w:webHidden/>
          </w:rPr>
          <w:fldChar w:fldCharType="end"/>
        </w:r>
      </w:hyperlink>
    </w:p>
    <w:p w14:paraId="14B11744" w14:textId="280BC64E" w:rsidR="007708BC" w:rsidRPr="007708BC" w:rsidRDefault="00000000">
      <w:pPr>
        <w:pStyle w:val="TOC3"/>
        <w:rPr>
          <w:rFonts w:eastAsiaTheme="minorEastAsia" w:cs="Arial"/>
          <w:b w:val="0"/>
          <w:bCs/>
          <w:noProof/>
          <w:kern w:val="2"/>
          <w:lang w:eastAsia="en-GB"/>
          <w14:ligatures w14:val="standardContextual"/>
        </w:rPr>
      </w:pPr>
      <w:hyperlink w:anchor="_Toc170072346" w:history="1">
        <w:r w:rsidR="007708BC" w:rsidRPr="007708BC">
          <w:rPr>
            <w:rStyle w:val="Hyperlink"/>
            <w:rFonts w:cs="Arial"/>
            <w:b w:val="0"/>
            <w:bCs/>
            <w:noProof/>
            <w:lang w:val="en-US" w:eastAsia="en-US"/>
          </w:rPr>
          <w:t>1.6.4</w:t>
        </w:r>
        <w:r w:rsidR="007708BC" w:rsidRPr="007708BC">
          <w:rPr>
            <w:rFonts w:eastAsiaTheme="minorEastAsia" w:cs="Arial"/>
            <w:b w:val="0"/>
            <w:bCs/>
            <w:noProof/>
            <w:kern w:val="2"/>
            <w:lang w:eastAsia="en-GB"/>
            <w14:ligatures w14:val="standardContextual"/>
          </w:rPr>
          <w:tab/>
        </w:r>
        <w:r w:rsidR="007708BC" w:rsidRPr="007708BC">
          <w:rPr>
            <w:rStyle w:val="Hyperlink"/>
            <w:rFonts w:cs="Arial"/>
            <w:b w:val="0"/>
            <w:bCs/>
            <w:noProof/>
            <w:lang w:val="en-US" w:eastAsia="en-US"/>
          </w:rPr>
          <w:t>Clarification</w:t>
        </w:r>
        <w:r w:rsidR="007708BC" w:rsidRPr="007708BC">
          <w:rPr>
            <w:rFonts w:cs="Arial"/>
            <w:b w:val="0"/>
            <w:bCs/>
            <w:noProof/>
            <w:webHidden/>
          </w:rPr>
          <w:tab/>
        </w:r>
        <w:r w:rsidR="007708BC" w:rsidRPr="007708BC">
          <w:rPr>
            <w:rFonts w:cs="Arial"/>
            <w:b w:val="0"/>
            <w:bCs/>
            <w:noProof/>
            <w:webHidden/>
          </w:rPr>
          <w:fldChar w:fldCharType="begin"/>
        </w:r>
        <w:r w:rsidR="007708BC" w:rsidRPr="007708BC">
          <w:rPr>
            <w:rFonts w:cs="Arial"/>
            <w:b w:val="0"/>
            <w:bCs/>
            <w:noProof/>
            <w:webHidden/>
          </w:rPr>
          <w:instrText xml:space="preserve"> PAGEREF _Toc170072346 \h </w:instrText>
        </w:r>
        <w:r w:rsidR="007708BC" w:rsidRPr="007708BC">
          <w:rPr>
            <w:rFonts w:cs="Arial"/>
            <w:b w:val="0"/>
            <w:bCs/>
            <w:noProof/>
            <w:webHidden/>
          </w:rPr>
        </w:r>
        <w:r w:rsidR="007708BC" w:rsidRPr="007708BC">
          <w:rPr>
            <w:rFonts w:cs="Arial"/>
            <w:b w:val="0"/>
            <w:bCs/>
            <w:noProof/>
            <w:webHidden/>
          </w:rPr>
          <w:fldChar w:fldCharType="separate"/>
        </w:r>
        <w:r w:rsidR="005E2E78">
          <w:rPr>
            <w:rFonts w:cs="Arial"/>
            <w:b w:val="0"/>
            <w:bCs/>
            <w:noProof/>
            <w:webHidden/>
          </w:rPr>
          <w:t>9</w:t>
        </w:r>
        <w:r w:rsidR="007708BC" w:rsidRPr="007708BC">
          <w:rPr>
            <w:rFonts w:cs="Arial"/>
            <w:b w:val="0"/>
            <w:bCs/>
            <w:noProof/>
            <w:webHidden/>
          </w:rPr>
          <w:fldChar w:fldCharType="end"/>
        </w:r>
      </w:hyperlink>
    </w:p>
    <w:p w14:paraId="68D63762" w14:textId="703D122D" w:rsidR="007708BC" w:rsidRPr="007708BC" w:rsidRDefault="00000000">
      <w:pPr>
        <w:pStyle w:val="TOC3"/>
        <w:rPr>
          <w:rFonts w:eastAsiaTheme="minorEastAsia" w:cs="Arial"/>
          <w:b w:val="0"/>
          <w:bCs/>
          <w:noProof/>
          <w:kern w:val="2"/>
          <w:lang w:eastAsia="en-GB"/>
          <w14:ligatures w14:val="standardContextual"/>
        </w:rPr>
      </w:pPr>
      <w:hyperlink w:anchor="_Toc170072347" w:history="1">
        <w:r w:rsidR="007708BC" w:rsidRPr="007708BC">
          <w:rPr>
            <w:rStyle w:val="Hyperlink"/>
            <w:rFonts w:cs="Arial"/>
            <w:b w:val="0"/>
            <w:bCs/>
            <w:noProof/>
          </w:rPr>
          <w:t>1.6.5</w:t>
        </w:r>
        <w:r w:rsidR="007708BC" w:rsidRPr="007708BC">
          <w:rPr>
            <w:rFonts w:eastAsiaTheme="minorEastAsia" w:cs="Arial"/>
            <w:b w:val="0"/>
            <w:bCs/>
            <w:noProof/>
            <w:kern w:val="2"/>
            <w:lang w:eastAsia="en-GB"/>
            <w14:ligatures w14:val="standardContextual"/>
          </w:rPr>
          <w:tab/>
        </w:r>
        <w:r w:rsidR="007708BC" w:rsidRPr="007708BC">
          <w:rPr>
            <w:rStyle w:val="Hyperlink"/>
            <w:rFonts w:cs="Arial"/>
            <w:b w:val="0"/>
            <w:bCs/>
            <w:noProof/>
          </w:rPr>
          <w:t>Version numbers</w:t>
        </w:r>
        <w:r w:rsidR="007708BC" w:rsidRPr="007708BC">
          <w:rPr>
            <w:rFonts w:cs="Arial"/>
            <w:b w:val="0"/>
            <w:bCs/>
            <w:noProof/>
            <w:webHidden/>
          </w:rPr>
          <w:tab/>
        </w:r>
        <w:r w:rsidR="007708BC" w:rsidRPr="007708BC">
          <w:rPr>
            <w:rFonts w:cs="Arial"/>
            <w:b w:val="0"/>
            <w:bCs/>
            <w:noProof/>
            <w:webHidden/>
          </w:rPr>
          <w:fldChar w:fldCharType="begin"/>
        </w:r>
        <w:r w:rsidR="007708BC" w:rsidRPr="007708BC">
          <w:rPr>
            <w:rFonts w:cs="Arial"/>
            <w:b w:val="0"/>
            <w:bCs/>
            <w:noProof/>
            <w:webHidden/>
          </w:rPr>
          <w:instrText xml:space="preserve"> PAGEREF _Toc170072347 \h </w:instrText>
        </w:r>
        <w:r w:rsidR="007708BC" w:rsidRPr="007708BC">
          <w:rPr>
            <w:rFonts w:cs="Arial"/>
            <w:b w:val="0"/>
            <w:bCs/>
            <w:noProof/>
            <w:webHidden/>
          </w:rPr>
        </w:r>
        <w:r w:rsidR="007708BC" w:rsidRPr="007708BC">
          <w:rPr>
            <w:rFonts w:cs="Arial"/>
            <w:b w:val="0"/>
            <w:bCs/>
            <w:noProof/>
            <w:webHidden/>
          </w:rPr>
          <w:fldChar w:fldCharType="separate"/>
        </w:r>
        <w:r w:rsidR="005E2E78">
          <w:rPr>
            <w:rFonts w:cs="Arial"/>
            <w:b w:val="0"/>
            <w:bCs/>
            <w:noProof/>
            <w:webHidden/>
          </w:rPr>
          <w:t>9</w:t>
        </w:r>
        <w:r w:rsidR="007708BC" w:rsidRPr="007708BC">
          <w:rPr>
            <w:rFonts w:cs="Arial"/>
            <w:b w:val="0"/>
            <w:bCs/>
            <w:noProof/>
            <w:webHidden/>
          </w:rPr>
          <w:fldChar w:fldCharType="end"/>
        </w:r>
      </w:hyperlink>
    </w:p>
    <w:p w14:paraId="7D17A6D4" w14:textId="03CA9A75" w:rsidR="007708BC" w:rsidRPr="007708BC" w:rsidRDefault="00000000">
      <w:pPr>
        <w:pStyle w:val="TOC1"/>
        <w:rPr>
          <w:rFonts w:eastAsiaTheme="minorEastAsia" w:cs="Arial"/>
          <w:b w:val="0"/>
          <w:bCs/>
          <w:noProof/>
          <w:kern w:val="2"/>
          <w:lang w:eastAsia="en-GB"/>
          <w14:ligatures w14:val="standardContextual"/>
        </w:rPr>
      </w:pPr>
      <w:hyperlink w:anchor="_Toc170072348" w:history="1">
        <w:r w:rsidR="007708BC" w:rsidRPr="007708BC">
          <w:rPr>
            <w:rStyle w:val="Hyperlink"/>
            <w:rFonts w:cs="Arial"/>
            <w:b w:val="0"/>
            <w:bCs/>
            <w:noProof/>
          </w:rPr>
          <w:t>2</w:t>
        </w:r>
        <w:r w:rsidR="007708BC" w:rsidRPr="007708BC">
          <w:rPr>
            <w:rFonts w:eastAsiaTheme="minorEastAsia" w:cs="Arial"/>
            <w:b w:val="0"/>
            <w:bCs/>
            <w:noProof/>
            <w:kern w:val="2"/>
            <w:lang w:eastAsia="en-GB"/>
            <w14:ligatures w14:val="standardContextual"/>
          </w:rPr>
          <w:tab/>
        </w:r>
        <w:r w:rsidR="007708BC" w:rsidRPr="007708BC">
          <w:rPr>
            <w:rStyle w:val="Hyperlink"/>
            <w:rFonts w:cs="Arial"/>
            <w:b w:val="0"/>
            <w:bCs/>
            <w:noProof/>
          </w:rPr>
          <w:t>Specification Scope</w:t>
        </w:r>
        <w:r w:rsidR="007708BC" w:rsidRPr="007708BC">
          <w:rPr>
            <w:rFonts w:cs="Arial"/>
            <w:b w:val="0"/>
            <w:bCs/>
            <w:noProof/>
            <w:webHidden/>
          </w:rPr>
          <w:tab/>
        </w:r>
        <w:r w:rsidR="007708BC" w:rsidRPr="007708BC">
          <w:rPr>
            <w:rFonts w:cs="Arial"/>
            <w:b w:val="0"/>
            <w:bCs/>
            <w:noProof/>
            <w:webHidden/>
          </w:rPr>
          <w:fldChar w:fldCharType="begin"/>
        </w:r>
        <w:r w:rsidR="007708BC" w:rsidRPr="007708BC">
          <w:rPr>
            <w:rFonts w:cs="Arial"/>
            <w:b w:val="0"/>
            <w:bCs/>
            <w:noProof/>
            <w:webHidden/>
          </w:rPr>
          <w:instrText xml:space="preserve"> PAGEREF _Toc170072348 \h </w:instrText>
        </w:r>
        <w:r w:rsidR="007708BC" w:rsidRPr="007708BC">
          <w:rPr>
            <w:rFonts w:cs="Arial"/>
            <w:b w:val="0"/>
            <w:bCs/>
            <w:noProof/>
            <w:webHidden/>
          </w:rPr>
        </w:r>
        <w:r w:rsidR="007708BC" w:rsidRPr="007708BC">
          <w:rPr>
            <w:rFonts w:cs="Arial"/>
            <w:b w:val="0"/>
            <w:bCs/>
            <w:noProof/>
            <w:webHidden/>
          </w:rPr>
          <w:fldChar w:fldCharType="separate"/>
        </w:r>
        <w:r w:rsidR="005E2E78">
          <w:rPr>
            <w:rFonts w:cs="Arial"/>
            <w:b w:val="0"/>
            <w:bCs/>
            <w:noProof/>
            <w:webHidden/>
          </w:rPr>
          <w:t>10</w:t>
        </w:r>
        <w:r w:rsidR="007708BC" w:rsidRPr="007708BC">
          <w:rPr>
            <w:rFonts w:cs="Arial"/>
            <w:b w:val="0"/>
            <w:bCs/>
            <w:noProof/>
            <w:webHidden/>
          </w:rPr>
          <w:fldChar w:fldCharType="end"/>
        </w:r>
      </w:hyperlink>
    </w:p>
    <w:p w14:paraId="0F68195E" w14:textId="643958ED" w:rsidR="007708BC" w:rsidRPr="007708BC" w:rsidRDefault="00000000">
      <w:pPr>
        <w:pStyle w:val="TOC1"/>
        <w:rPr>
          <w:rFonts w:eastAsiaTheme="minorEastAsia" w:cs="Arial"/>
          <w:b w:val="0"/>
          <w:bCs/>
          <w:noProof/>
          <w:kern w:val="2"/>
          <w:lang w:eastAsia="en-GB"/>
          <w14:ligatures w14:val="standardContextual"/>
        </w:rPr>
      </w:pPr>
      <w:hyperlink w:anchor="_Toc170072349" w:history="1">
        <w:r w:rsidR="007708BC" w:rsidRPr="007708BC">
          <w:rPr>
            <w:rStyle w:val="Hyperlink"/>
            <w:rFonts w:cs="Arial"/>
            <w:b w:val="0"/>
            <w:bCs/>
            <w:noProof/>
          </w:rPr>
          <w:t>3</w:t>
        </w:r>
        <w:r w:rsidR="007708BC" w:rsidRPr="007708BC">
          <w:rPr>
            <w:rFonts w:eastAsiaTheme="minorEastAsia" w:cs="Arial"/>
            <w:b w:val="0"/>
            <w:bCs/>
            <w:noProof/>
            <w:kern w:val="2"/>
            <w:lang w:eastAsia="en-GB"/>
            <w14:ligatures w14:val="standardContextual"/>
          </w:rPr>
          <w:tab/>
        </w:r>
        <w:r w:rsidR="007708BC" w:rsidRPr="007708BC">
          <w:rPr>
            <w:rStyle w:val="Hyperlink"/>
            <w:rFonts w:cs="Arial"/>
            <w:b w:val="0"/>
            <w:bCs/>
            <w:noProof/>
          </w:rPr>
          <w:t>Dataset Identification</w:t>
        </w:r>
        <w:r w:rsidR="007708BC" w:rsidRPr="007708BC">
          <w:rPr>
            <w:rFonts w:cs="Arial"/>
            <w:b w:val="0"/>
            <w:bCs/>
            <w:noProof/>
            <w:webHidden/>
          </w:rPr>
          <w:tab/>
        </w:r>
        <w:r w:rsidR="007708BC" w:rsidRPr="007708BC">
          <w:rPr>
            <w:rFonts w:cs="Arial"/>
            <w:b w:val="0"/>
            <w:bCs/>
            <w:noProof/>
            <w:webHidden/>
          </w:rPr>
          <w:fldChar w:fldCharType="begin"/>
        </w:r>
        <w:r w:rsidR="007708BC" w:rsidRPr="007708BC">
          <w:rPr>
            <w:rFonts w:cs="Arial"/>
            <w:b w:val="0"/>
            <w:bCs/>
            <w:noProof/>
            <w:webHidden/>
          </w:rPr>
          <w:instrText xml:space="preserve"> PAGEREF _Toc170072349 \h </w:instrText>
        </w:r>
        <w:r w:rsidR="007708BC" w:rsidRPr="007708BC">
          <w:rPr>
            <w:rFonts w:cs="Arial"/>
            <w:b w:val="0"/>
            <w:bCs/>
            <w:noProof/>
            <w:webHidden/>
          </w:rPr>
        </w:r>
        <w:r w:rsidR="007708BC" w:rsidRPr="007708BC">
          <w:rPr>
            <w:rFonts w:cs="Arial"/>
            <w:b w:val="0"/>
            <w:bCs/>
            <w:noProof/>
            <w:webHidden/>
          </w:rPr>
          <w:fldChar w:fldCharType="separate"/>
        </w:r>
        <w:r w:rsidR="005E2E78">
          <w:rPr>
            <w:rFonts w:cs="Arial"/>
            <w:b w:val="0"/>
            <w:bCs/>
            <w:noProof/>
            <w:webHidden/>
          </w:rPr>
          <w:t>10</w:t>
        </w:r>
        <w:r w:rsidR="007708BC" w:rsidRPr="007708BC">
          <w:rPr>
            <w:rFonts w:cs="Arial"/>
            <w:b w:val="0"/>
            <w:bCs/>
            <w:noProof/>
            <w:webHidden/>
          </w:rPr>
          <w:fldChar w:fldCharType="end"/>
        </w:r>
      </w:hyperlink>
    </w:p>
    <w:p w14:paraId="27A1D27D" w14:textId="5985DEBC" w:rsidR="007708BC" w:rsidRPr="007708BC" w:rsidRDefault="00000000">
      <w:pPr>
        <w:pStyle w:val="TOC1"/>
        <w:rPr>
          <w:rFonts w:eastAsiaTheme="minorEastAsia" w:cs="Arial"/>
          <w:b w:val="0"/>
          <w:bCs/>
          <w:noProof/>
          <w:kern w:val="2"/>
          <w:lang w:eastAsia="en-GB"/>
          <w14:ligatures w14:val="standardContextual"/>
        </w:rPr>
      </w:pPr>
      <w:hyperlink w:anchor="_Toc170072350" w:history="1">
        <w:r w:rsidR="007708BC" w:rsidRPr="007708BC">
          <w:rPr>
            <w:rStyle w:val="Hyperlink"/>
            <w:rFonts w:cs="Arial"/>
            <w:b w:val="0"/>
            <w:bCs/>
            <w:noProof/>
          </w:rPr>
          <w:t>4</w:t>
        </w:r>
        <w:r w:rsidR="007708BC" w:rsidRPr="007708BC">
          <w:rPr>
            <w:rFonts w:eastAsiaTheme="minorEastAsia" w:cs="Arial"/>
            <w:b w:val="0"/>
            <w:bCs/>
            <w:noProof/>
            <w:kern w:val="2"/>
            <w:lang w:eastAsia="en-GB"/>
            <w14:ligatures w14:val="standardContextual"/>
          </w:rPr>
          <w:tab/>
        </w:r>
        <w:r w:rsidR="007708BC" w:rsidRPr="007708BC">
          <w:rPr>
            <w:rStyle w:val="Hyperlink"/>
            <w:rFonts w:cs="Arial"/>
            <w:b w:val="0"/>
            <w:bCs/>
            <w:noProof/>
          </w:rPr>
          <w:t>Data Content and Structure</w:t>
        </w:r>
        <w:r w:rsidR="007708BC" w:rsidRPr="007708BC">
          <w:rPr>
            <w:rFonts w:cs="Arial"/>
            <w:b w:val="0"/>
            <w:bCs/>
            <w:noProof/>
            <w:webHidden/>
          </w:rPr>
          <w:tab/>
        </w:r>
        <w:r w:rsidR="007708BC" w:rsidRPr="007708BC">
          <w:rPr>
            <w:rFonts w:cs="Arial"/>
            <w:b w:val="0"/>
            <w:bCs/>
            <w:noProof/>
            <w:webHidden/>
          </w:rPr>
          <w:fldChar w:fldCharType="begin"/>
        </w:r>
        <w:r w:rsidR="007708BC" w:rsidRPr="007708BC">
          <w:rPr>
            <w:rFonts w:cs="Arial"/>
            <w:b w:val="0"/>
            <w:bCs/>
            <w:noProof/>
            <w:webHidden/>
          </w:rPr>
          <w:instrText xml:space="preserve"> PAGEREF _Toc170072350 \h </w:instrText>
        </w:r>
        <w:r w:rsidR="007708BC" w:rsidRPr="007708BC">
          <w:rPr>
            <w:rFonts w:cs="Arial"/>
            <w:b w:val="0"/>
            <w:bCs/>
            <w:noProof/>
            <w:webHidden/>
          </w:rPr>
        </w:r>
        <w:r w:rsidR="007708BC" w:rsidRPr="007708BC">
          <w:rPr>
            <w:rFonts w:cs="Arial"/>
            <w:b w:val="0"/>
            <w:bCs/>
            <w:noProof/>
            <w:webHidden/>
          </w:rPr>
          <w:fldChar w:fldCharType="separate"/>
        </w:r>
        <w:r w:rsidR="005E2E78">
          <w:rPr>
            <w:rFonts w:cs="Arial"/>
            <w:b w:val="0"/>
            <w:bCs/>
            <w:noProof/>
            <w:webHidden/>
          </w:rPr>
          <w:t>11</w:t>
        </w:r>
        <w:r w:rsidR="007708BC" w:rsidRPr="007708BC">
          <w:rPr>
            <w:rFonts w:cs="Arial"/>
            <w:b w:val="0"/>
            <w:bCs/>
            <w:noProof/>
            <w:webHidden/>
          </w:rPr>
          <w:fldChar w:fldCharType="end"/>
        </w:r>
      </w:hyperlink>
    </w:p>
    <w:p w14:paraId="0614C6C0" w14:textId="552E5AB9" w:rsidR="007708BC" w:rsidRPr="007708BC" w:rsidRDefault="00000000">
      <w:pPr>
        <w:pStyle w:val="TOC2"/>
        <w:rPr>
          <w:rFonts w:eastAsiaTheme="minorEastAsia" w:cs="Arial"/>
          <w:b w:val="0"/>
          <w:bCs/>
          <w:noProof/>
          <w:kern w:val="2"/>
          <w:lang w:eastAsia="en-GB"/>
          <w14:ligatures w14:val="standardContextual"/>
        </w:rPr>
      </w:pPr>
      <w:hyperlink w:anchor="_Toc170072351" w:history="1">
        <w:r w:rsidR="007708BC" w:rsidRPr="007708BC">
          <w:rPr>
            <w:rStyle w:val="Hyperlink"/>
            <w:rFonts w:cs="Arial"/>
            <w:b w:val="0"/>
            <w:bCs/>
            <w:noProof/>
          </w:rPr>
          <w:t>4.1</w:t>
        </w:r>
        <w:r w:rsidR="007708BC" w:rsidRPr="007708BC">
          <w:rPr>
            <w:rFonts w:eastAsiaTheme="minorEastAsia" w:cs="Arial"/>
            <w:b w:val="0"/>
            <w:bCs/>
            <w:noProof/>
            <w:kern w:val="2"/>
            <w:lang w:eastAsia="en-GB"/>
            <w14:ligatures w14:val="standardContextual"/>
          </w:rPr>
          <w:tab/>
        </w:r>
        <w:r w:rsidR="007708BC" w:rsidRPr="007708BC">
          <w:rPr>
            <w:rStyle w:val="Hyperlink"/>
            <w:rFonts w:cs="Arial"/>
            <w:b w:val="0"/>
            <w:bCs/>
            <w:noProof/>
          </w:rPr>
          <w:t>Introduction</w:t>
        </w:r>
        <w:r w:rsidR="007708BC" w:rsidRPr="007708BC">
          <w:rPr>
            <w:rFonts w:cs="Arial"/>
            <w:b w:val="0"/>
            <w:bCs/>
            <w:noProof/>
            <w:webHidden/>
          </w:rPr>
          <w:tab/>
        </w:r>
        <w:r w:rsidR="007708BC" w:rsidRPr="007708BC">
          <w:rPr>
            <w:rFonts w:cs="Arial"/>
            <w:b w:val="0"/>
            <w:bCs/>
            <w:noProof/>
            <w:webHidden/>
          </w:rPr>
          <w:fldChar w:fldCharType="begin"/>
        </w:r>
        <w:r w:rsidR="007708BC" w:rsidRPr="007708BC">
          <w:rPr>
            <w:rFonts w:cs="Arial"/>
            <w:b w:val="0"/>
            <w:bCs/>
            <w:noProof/>
            <w:webHidden/>
          </w:rPr>
          <w:instrText xml:space="preserve"> PAGEREF _Toc170072351 \h </w:instrText>
        </w:r>
        <w:r w:rsidR="007708BC" w:rsidRPr="007708BC">
          <w:rPr>
            <w:rFonts w:cs="Arial"/>
            <w:b w:val="0"/>
            <w:bCs/>
            <w:noProof/>
            <w:webHidden/>
          </w:rPr>
        </w:r>
        <w:r w:rsidR="007708BC" w:rsidRPr="007708BC">
          <w:rPr>
            <w:rFonts w:cs="Arial"/>
            <w:b w:val="0"/>
            <w:bCs/>
            <w:noProof/>
            <w:webHidden/>
          </w:rPr>
          <w:fldChar w:fldCharType="separate"/>
        </w:r>
        <w:r w:rsidR="005E2E78">
          <w:rPr>
            <w:rFonts w:cs="Arial"/>
            <w:b w:val="0"/>
            <w:bCs/>
            <w:noProof/>
            <w:webHidden/>
          </w:rPr>
          <w:t>11</w:t>
        </w:r>
        <w:r w:rsidR="007708BC" w:rsidRPr="007708BC">
          <w:rPr>
            <w:rFonts w:cs="Arial"/>
            <w:b w:val="0"/>
            <w:bCs/>
            <w:noProof/>
            <w:webHidden/>
          </w:rPr>
          <w:fldChar w:fldCharType="end"/>
        </w:r>
      </w:hyperlink>
    </w:p>
    <w:p w14:paraId="66197636" w14:textId="42B8FDE3" w:rsidR="007708BC" w:rsidRPr="007708BC" w:rsidRDefault="00000000">
      <w:pPr>
        <w:pStyle w:val="TOC2"/>
        <w:rPr>
          <w:rFonts w:eastAsiaTheme="minorEastAsia" w:cs="Arial"/>
          <w:b w:val="0"/>
          <w:bCs/>
          <w:noProof/>
          <w:kern w:val="2"/>
          <w:lang w:eastAsia="en-GB"/>
          <w14:ligatures w14:val="standardContextual"/>
        </w:rPr>
      </w:pPr>
      <w:hyperlink w:anchor="_Toc170072352" w:history="1">
        <w:r w:rsidR="007708BC" w:rsidRPr="007708BC">
          <w:rPr>
            <w:rStyle w:val="Hyperlink"/>
            <w:rFonts w:cs="Arial"/>
            <w:b w:val="0"/>
            <w:bCs/>
            <w:noProof/>
          </w:rPr>
          <w:t>4.2</w:t>
        </w:r>
        <w:r w:rsidR="007708BC" w:rsidRPr="007708BC">
          <w:rPr>
            <w:rFonts w:eastAsiaTheme="minorEastAsia" w:cs="Arial"/>
            <w:b w:val="0"/>
            <w:bCs/>
            <w:noProof/>
            <w:kern w:val="2"/>
            <w:lang w:eastAsia="en-GB"/>
            <w14:ligatures w14:val="standardContextual"/>
          </w:rPr>
          <w:tab/>
        </w:r>
        <w:r w:rsidR="007708BC" w:rsidRPr="007708BC">
          <w:rPr>
            <w:rStyle w:val="Hyperlink"/>
            <w:rFonts w:cs="Arial"/>
            <w:b w:val="0"/>
            <w:bCs/>
            <w:noProof/>
          </w:rPr>
          <w:t>Application Schema</w:t>
        </w:r>
        <w:r w:rsidR="007708BC" w:rsidRPr="007708BC">
          <w:rPr>
            <w:rFonts w:cs="Arial"/>
            <w:b w:val="0"/>
            <w:bCs/>
            <w:noProof/>
            <w:webHidden/>
          </w:rPr>
          <w:tab/>
        </w:r>
        <w:r w:rsidR="007708BC" w:rsidRPr="007708BC">
          <w:rPr>
            <w:rFonts w:cs="Arial"/>
            <w:b w:val="0"/>
            <w:bCs/>
            <w:noProof/>
            <w:webHidden/>
          </w:rPr>
          <w:fldChar w:fldCharType="begin"/>
        </w:r>
        <w:r w:rsidR="007708BC" w:rsidRPr="007708BC">
          <w:rPr>
            <w:rFonts w:cs="Arial"/>
            <w:b w:val="0"/>
            <w:bCs/>
            <w:noProof/>
            <w:webHidden/>
          </w:rPr>
          <w:instrText xml:space="preserve"> PAGEREF _Toc170072352 \h </w:instrText>
        </w:r>
        <w:r w:rsidR="007708BC" w:rsidRPr="007708BC">
          <w:rPr>
            <w:rFonts w:cs="Arial"/>
            <w:b w:val="0"/>
            <w:bCs/>
            <w:noProof/>
            <w:webHidden/>
          </w:rPr>
        </w:r>
        <w:r w:rsidR="007708BC" w:rsidRPr="007708BC">
          <w:rPr>
            <w:rFonts w:cs="Arial"/>
            <w:b w:val="0"/>
            <w:bCs/>
            <w:noProof/>
            <w:webHidden/>
          </w:rPr>
          <w:fldChar w:fldCharType="separate"/>
        </w:r>
        <w:r w:rsidR="005E2E78">
          <w:rPr>
            <w:rFonts w:cs="Arial"/>
            <w:b w:val="0"/>
            <w:bCs/>
            <w:noProof/>
            <w:webHidden/>
          </w:rPr>
          <w:t>11</w:t>
        </w:r>
        <w:r w:rsidR="007708BC" w:rsidRPr="007708BC">
          <w:rPr>
            <w:rFonts w:cs="Arial"/>
            <w:b w:val="0"/>
            <w:bCs/>
            <w:noProof/>
            <w:webHidden/>
          </w:rPr>
          <w:fldChar w:fldCharType="end"/>
        </w:r>
      </w:hyperlink>
    </w:p>
    <w:p w14:paraId="79D8D3E0" w14:textId="2A17C1A1" w:rsidR="007708BC" w:rsidRPr="007708BC" w:rsidRDefault="00000000">
      <w:pPr>
        <w:pStyle w:val="TOC2"/>
        <w:rPr>
          <w:rFonts w:eastAsiaTheme="minorEastAsia" w:cs="Arial"/>
          <w:b w:val="0"/>
          <w:bCs/>
          <w:noProof/>
          <w:kern w:val="2"/>
          <w:lang w:eastAsia="en-GB"/>
          <w14:ligatures w14:val="standardContextual"/>
        </w:rPr>
      </w:pPr>
      <w:hyperlink w:anchor="_Toc170072353" w:history="1">
        <w:r w:rsidR="007708BC" w:rsidRPr="007708BC">
          <w:rPr>
            <w:rStyle w:val="Hyperlink"/>
            <w:rFonts w:cs="Arial"/>
            <w:b w:val="0"/>
            <w:bCs/>
            <w:noProof/>
          </w:rPr>
          <w:t>4.3</w:t>
        </w:r>
        <w:r w:rsidR="007708BC" w:rsidRPr="007708BC">
          <w:rPr>
            <w:rFonts w:eastAsiaTheme="minorEastAsia" w:cs="Arial"/>
            <w:b w:val="0"/>
            <w:bCs/>
            <w:noProof/>
            <w:kern w:val="2"/>
            <w:lang w:eastAsia="en-GB"/>
            <w14:ligatures w14:val="standardContextual"/>
          </w:rPr>
          <w:tab/>
        </w:r>
        <w:r w:rsidR="007708BC" w:rsidRPr="007708BC">
          <w:rPr>
            <w:rStyle w:val="Hyperlink"/>
            <w:rFonts w:cs="Arial"/>
            <w:b w:val="0"/>
            <w:bCs/>
            <w:noProof/>
          </w:rPr>
          <w:t>Feature Catalogue</w:t>
        </w:r>
        <w:r w:rsidR="007708BC" w:rsidRPr="007708BC">
          <w:rPr>
            <w:rFonts w:cs="Arial"/>
            <w:b w:val="0"/>
            <w:bCs/>
            <w:noProof/>
            <w:webHidden/>
          </w:rPr>
          <w:tab/>
        </w:r>
        <w:r w:rsidR="007708BC" w:rsidRPr="007708BC">
          <w:rPr>
            <w:rFonts w:cs="Arial"/>
            <w:b w:val="0"/>
            <w:bCs/>
            <w:noProof/>
            <w:webHidden/>
          </w:rPr>
          <w:fldChar w:fldCharType="begin"/>
        </w:r>
        <w:r w:rsidR="007708BC" w:rsidRPr="007708BC">
          <w:rPr>
            <w:rFonts w:cs="Arial"/>
            <w:b w:val="0"/>
            <w:bCs/>
            <w:noProof/>
            <w:webHidden/>
          </w:rPr>
          <w:instrText xml:space="preserve"> PAGEREF _Toc170072353 \h </w:instrText>
        </w:r>
        <w:r w:rsidR="007708BC" w:rsidRPr="007708BC">
          <w:rPr>
            <w:rFonts w:cs="Arial"/>
            <w:b w:val="0"/>
            <w:bCs/>
            <w:noProof/>
            <w:webHidden/>
          </w:rPr>
        </w:r>
        <w:r w:rsidR="007708BC" w:rsidRPr="007708BC">
          <w:rPr>
            <w:rFonts w:cs="Arial"/>
            <w:b w:val="0"/>
            <w:bCs/>
            <w:noProof/>
            <w:webHidden/>
          </w:rPr>
          <w:fldChar w:fldCharType="separate"/>
        </w:r>
        <w:r w:rsidR="005E2E78">
          <w:rPr>
            <w:rFonts w:cs="Arial"/>
            <w:b w:val="0"/>
            <w:bCs/>
            <w:noProof/>
            <w:webHidden/>
          </w:rPr>
          <w:t>11</w:t>
        </w:r>
        <w:r w:rsidR="007708BC" w:rsidRPr="007708BC">
          <w:rPr>
            <w:rFonts w:cs="Arial"/>
            <w:b w:val="0"/>
            <w:bCs/>
            <w:noProof/>
            <w:webHidden/>
          </w:rPr>
          <w:fldChar w:fldCharType="end"/>
        </w:r>
      </w:hyperlink>
    </w:p>
    <w:p w14:paraId="0E45258D" w14:textId="071BA1F9" w:rsidR="007708BC" w:rsidRPr="007708BC" w:rsidRDefault="00000000">
      <w:pPr>
        <w:pStyle w:val="TOC3"/>
        <w:rPr>
          <w:rFonts w:eastAsiaTheme="minorEastAsia" w:cs="Arial"/>
          <w:b w:val="0"/>
          <w:bCs/>
          <w:noProof/>
          <w:kern w:val="2"/>
          <w:lang w:eastAsia="en-GB"/>
          <w14:ligatures w14:val="standardContextual"/>
        </w:rPr>
      </w:pPr>
      <w:hyperlink w:anchor="_Toc170072354" w:history="1">
        <w:r w:rsidR="007708BC" w:rsidRPr="007708BC">
          <w:rPr>
            <w:rStyle w:val="Hyperlink"/>
            <w:rFonts w:cs="Arial"/>
            <w:b w:val="0"/>
            <w:bCs/>
            <w:noProof/>
            <w:lang w:eastAsia="en-US"/>
          </w:rPr>
          <w:t>4.3.1</w:t>
        </w:r>
        <w:r w:rsidR="007708BC" w:rsidRPr="007708BC">
          <w:rPr>
            <w:rFonts w:eastAsiaTheme="minorEastAsia" w:cs="Arial"/>
            <w:b w:val="0"/>
            <w:bCs/>
            <w:noProof/>
            <w:kern w:val="2"/>
            <w:lang w:eastAsia="en-GB"/>
            <w14:ligatures w14:val="standardContextual"/>
          </w:rPr>
          <w:tab/>
        </w:r>
        <w:r w:rsidR="007708BC" w:rsidRPr="007708BC">
          <w:rPr>
            <w:rStyle w:val="Hyperlink"/>
            <w:rFonts w:cs="Arial"/>
            <w:b w:val="0"/>
            <w:bCs/>
            <w:noProof/>
            <w:lang w:eastAsia="en-US"/>
          </w:rPr>
          <w:t>Introduction</w:t>
        </w:r>
        <w:r w:rsidR="007708BC" w:rsidRPr="007708BC">
          <w:rPr>
            <w:rFonts w:cs="Arial"/>
            <w:b w:val="0"/>
            <w:bCs/>
            <w:noProof/>
            <w:webHidden/>
          </w:rPr>
          <w:tab/>
        </w:r>
        <w:r w:rsidR="007708BC" w:rsidRPr="007708BC">
          <w:rPr>
            <w:rFonts w:cs="Arial"/>
            <w:b w:val="0"/>
            <w:bCs/>
            <w:noProof/>
            <w:webHidden/>
          </w:rPr>
          <w:fldChar w:fldCharType="begin"/>
        </w:r>
        <w:r w:rsidR="007708BC" w:rsidRPr="007708BC">
          <w:rPr>
            <w:rFonts w:cs="Arial"/>
            <w:b w:val="0"/>
            <w:bCs/>
            <w:noProof/>
            <w:webHidden/>
          </w:rPr>
          <w:instrText xml:space="preserve"> PAGEREF _Toc170072354 \h </w:instrText>
        </w:r>
        <w:r w:rsidR="007708BC" w:rsidRPr="007708BC">
          <w:rPr>
            <w:rFonts w:cs="Arial"/>
            <w:b w:val="0"/>
            <w:bCs/>
            <w:noProof/>
            <w:webHidden/>
          </w:rPr>
        </w:r>
        <w:r w:rsidR="007708BC" w:rsidRPr="007708BC">
          <w:rPr>
            <w:rFonts w:cs="Arial"/>
            <w:b w:val="0"/>
            <w:bCs/>
            <w:noProof/>
            <w:webHidden/>
          </w:rPr>
          <w:fldChar w:fldCharType="separate"/>
        </w:r>
        <w:r w:rsidR="005E2E78">
          <w:rPr>
            <w:rFonts w:cs="Arial"/>
            <w:b w:val="0"/>
            <w:bCs/>
            <w:noProof/>
            <w:webHidden/>
          </w:rPr>
          <w:t>11</w:t>
        </w:r>
        <w:r w:rsidR="007708BC" w:rsidRPr="007708BC">
          <w:rPr>
            <w:rFonts w:cs="Arial"/>
            <w:b w:val="0"/>
            <w:bCs/>
            <w:noProof/>
            <w:webHidden/>
          </w:rPr>
          <w:fldChar w:fldCharType="end"/>
        </w:r>
      </w:hyperlink>
    </w:p>
    <w:p w14:paraId="0DBE385D" w14:textId="7FCCBFFB" w:rsidR="007708BC" w:rsidRPr="007708BC" w:rsidRDefault="00000000">
      <w:pPr>
        <w:pStyle w:val="TOC3"/>
        <w:rPr>
          <w:rFonts w:eastAsiaTheme="minorEastAsia" w:cs="Arial"/>
          <w:b w:val="0"/>
          <w:bCs/>
          <w:noProof/>
          <w:kern w:val="2"/>
          <w:lang w:eastAsia="en-GB"/>
          <w14:ligatures w14:val="standardContextual"/>
        </w:rPr>
      </w:pPr>
      <w:hyperlink w:anchor="_Toc170072355" w:history="1">
        <w:r w:rsidR="007708BC" w:rsidRPr="007708BC">
          <w:rPr>
            <w:rStyle w:val="Hyperlink"/>
            <w:rFonts w:cs="Arial"/>
            <w:b w:val="0"/>
            <w:bCs/>
            <w:noProof/>
          </w:rPr>
          <w:t>4.3.2</w:t>
        </w:r>
        <w:r w:rsidR="007708BC" w:rsidRPr="007708BC">
          <w:rPr>
            <w:rFonts w:eastAsiaTheme="minorEastAsia" w:cs="Arial"/>
            <w:b w:val="0"/>
            <w:bCs/>
            <w:noProof/>
            <w:kern w:val="2"/>
            <w:lang w:eastAsia="en-GB"/>
            <w14:ligatures w14:val="standardContextual"/>
          </w:rPr>
          <w:tab/>
        </w:r>
        <w:r w:rsidR="007708BC" w:rsidRPr="007708BC">
          <w:rPr>
            <w:rStyle w:val="Hyperlink"/>
            <w:rFonts w:cs="Arial"/>
            <w:b w:val="0"/>
            <w:bCs/>
            <w:noProof/>
          </w:rPr>
          <w:t>Feature types</w:t>
        </w:r>
        <w:r w:rsidR="007708BC" w:rsidRPr="007708BC">
          <w:rPr>
            <w:rFonts w:cs="Arial"/>
            <w:b w:val="0"/>
            <w:bCs/>
            <w:noProof/>
            <w:webHidden/>
          </w:rPr>
          <w:tab/>
        </w:r>
        <w:r w:rsidR="007708BC" w:rsidRPr="007708BC">
          <w:rPr>
            <w:rFonts w:cs="Arial"/>
            <w:b w:val="0"/>
            <w:bCs/>
            <w:noProof/>
            <w:webHidden/>
          </w:rPr>
          <w:fldChar w:fldCharType="begin"/>
        </w:r>
        <w:r w:rsidR="007708BC" w:rsidRPr="007708BC">
          <w:rPr>
            <w:rFonts w:cs="Arial"/>
            <w:b w:val="0"/>
            <w:bCs/>
            <w:noProof/>
            <w:webHidden/>
          </w:rPr>
          <w:instrText xml:space="preserve"> PAGEREF _Toc170072355 \h </w:instrText>
        </w:r>
        <w:r w:rsidR="007708BC" w:rsidRPr="007708BC">
          <w:rPr>
            <w:rFonts w:cs="Arial"/>
            <w:b w:val="0"/>
            <w:bCs/>
            <w:noProof/>
            <w:webHidden/>
          </w:rPr>
        </w:r>
        <w:r w:rsidR="007708BC" w:rsidRPr="007708BC">
          <w:rPr>
            <w:rFonts w:cs="Arial"/>
            <w:b w:val="0"/>
            <w:bCs/>
            <w:noProof/>
            <w:webHidden/>
          </w:rPr>
          <w:fldChar w:fldCharType="separate"/>
        </w:r>
        <w:r w:rsidR="005E2E78">
          <w:rPr>
            <w:rFonts w:cs="Arial"/>
            <w:b w:val="0"/>
            <w:bCs/>
            <w:noProof/>
            <w:webHidden/>
          </w:rPr>
          <w:t>11</w:t>
        </w:r>
        <w:r w:rsidR="007708BC" w:rsidRPr="007708BC">
          <w:rPr>
            <w:rFonts w:cs="Arial"/>
            <w:b w:val="0"/>
            <w:bCs/>
            <w:noProof/>
            <w:webHidden/>
          </w:rPr>
          <w:fldChar w:fldCharType="end"/>
        </w:r>
      </w:hyperlink>
    </w:p>
    <w:p w14:paraId="55850CB8" w14:textId="7E950A1C" w:rsidR="007708BC" w:rsidRPr="007708BC" w:rsidRDefault="00000000">
      <w:pPr>
        <w:pStyle w:val="TOC3"/>
        <w:rPr>
          <w:rFonts w:eastAsiaTheme="minorEastAsia" w:cs="Arial"/>
          <w:b w:val="0"/>
          <w:bCs/>
          <w:noProof/>
          <w:kern w:val="2"/>
          <w:lang w:eastAsia="en-GB"/>
          <w14:ligatures w14:val="standardContextual"/>
        </w:rPr>
      </w:pPr>
      <w:hyperlink w:anchor="_Toc170072356" w:history="1">
        <w:r w:rsidR="007708BC" w:rsidRPr="007708BC">
          <w:rPr>
            <w:rStyle w:val="Hyperlink"/>
            <w:rFonts w:cs="Arial"/>
            <w:b w:val="0"/>
            <w:bCs/>
            <w:noProof/>
          </w:rPr>
          <w:t>4.3.3</w:t>
        </w:r>
        <w:r w:rsidR="007708BC" w:rsidRPr="007708BC">
          <w:rPr>
            <w:rFonts w:eastAsiaTheme="minorEastAsia" w:cs="Arial"/>
            <w:b w:val="0"/>
            <w:bCs/>
            <w:noProof/>
            <w:kern w:val="2"/>
            <w:lang w:eastAsia="en-GB"/>
            <w14:ligatures w14:val="standardContextual"/>
          </w:rPr>
          <w:tab/>
        </w:r>
        <w:r w:rsidR="007708BC" w:rsidRPr="007708BC">
          <w:rPr>
            <w:rStyle w:val="Hyperlink"/>
            <w:rFonts w:cs="Arial"/>
            <w:b w:val="0"/>
            <w:bCs/>
            <w:noProof/>
          </w:rPr>
          <w:t>Feature relationships</w:t>
        </w:r>
        <w:r w:rsidR="007708BC" w:rsidRPr="007708BC">
          <w:rPr>
            <w:rFonts w:cs="Arial"/>
            <w:b w:val="0"/>
            <w:bCs/>
            <w:noProof/>
            <w:webHidden/>
          </w:rPr>
          <w:tab/>
        </w:r>
        <w:r w:rsidR="007708BC" w:rsidRPr="007708BC">
          <w:rPr>
            <w:rFonts w:cs="Arial"/>
            <w:b w:val="0"/>
            <w:bCs/>
            <w:noProof/>
            <w:webHidden/>
          </w:rPr>
          <w:fldChar w:fldCharType="begin"/>
        </w:r>
        <w:r w:rsidR="007708BC" w:rsidRPr="007708BC">
          <w:rPr>
            <w:rFonts w:cs="Arial"/>
            <w:b w:val="0"/>
            <w:bCs/>
            <w:noProof/>
            <w:webHidden/>
          </w:rPr>
          <w:instrText xml:space="preserve"> PAGEREF _Toc170072356 \h </w:instrText>
        </w:r>
        <w:r w:rsidR="007708BC" w:rsidRPr="007708BC">
          <w:rPr>
            <w:rFonts w:cs="Arial"/>
            <w:b w:val="0"/>
            <w:bCs/>
            <w:noProof/>
            <w:webHidden/>
          </w:rPr>
        </w:r>
        <w:r w:rsidR="007708BC" w:rsidRPr="007708BC">
          <w:rPr>
            <w:rFonts w:cs="Arial"/>
            <w:b w:val="0"/>
            <w:bCs/>
            <w:noProof/>
            <w:webHidden/>
          </w:rPr>
          <w:fldChar w:fldCharType="separate"/>
        </w:r>
        <w:r w:rsidR="005E2E78">
          <w:rPr>
            <w:rFonts w:cs="Arial"/>
            <w:b w:val="0"/>
            <w:bCs/>
            <w:noProof/>
            <w:webHidden/>
          </w:rPr>
          <w:t>12</w:t>
        </w:r>
        <w:r w:rsidR="007708BC" w:rsidRPr="007708BC">
          <w:rPr>
            <w:rFonts w:cs="Arial"/>
            <w:b w:val="0"/>
            <w:bCs/>
            <w:noProof/>
            <w:webHidden/>
          </w:rPr>
          <w:fldChar w:fldCharType="end"/>
        </w:r>
      </w:hyperlink>
    </w:p>
    <w:p w14:paraId="6C45CCE0" w14:textId="5DB7896F" w:rsidR="007708BC" w:rsidRPr="007708BC" w:rsidRDefault="00000000">
      <w:pPr>
        <w:pStyle w:val="TOC3"/>
        <w:rPr>
          <w:rFonts w:eastAsiaTheme="minorEastAsia" w:cs="Arial"/>
          <w:b w:val="0"/>
          <w:bCs/>
          <w:noProof/>
          <w:kern w:val="2"/>
          <w:lang w:eastAsia="en-GB"/>
          <w14:ligatures w14:val="standardContextual"/>
        </w:rPr>
      </w:pPr>
      <w:hyperlink w:anchor="_Toc170072357" w:history="1">
        <w:r w:rsidR="007708BC" w:rsidRPr="007708BC">
          <w:rPr>
            <w:rStyle w:val="Hyperlink"/>
            <w:rFonts w:cs="Arial"/>
            <w:b w:val="0"/>
            <w:bCs/>
            <w:noProof/>
            <w:lang w:eastAsia="en-US"/>
          </w:rPr>
          <w:t>4.3.4</w:t>
        </w:r>
        <w:r w:rsidR="007708BC" w:rsidRPr="007708BC">
          <w:rPr>
            <w:rFonts w:eastAsiaTheme="minorEastAsia" w:cs="Arial"/>
            <w:b w:val="0"/>
            <w:bCs/>
            <w:noProof/>
            <w:kern w:val="2"/>
            <w:lang w:eastAsia="en-GB"/>
            <w14:ligatures w14:val="standardContextual"/>
          </w:rPr>
          <w:tab/>
        </w:r>
        <w:r w:rsidR="007708BC" w:rsidRPr="007708BC">
          <w:rPr>
            <w:rStyle w:val="Hyperlink"/>
            <w:rFonts w:cs="Arial"/>
            <w:b w:val="0"/>
            <w:bCs/>
            <w:noProof/>
            <w:lang w:eastAsia="en-US"/>
          </w:rPr>
          <w:t>Information types</w:t>
        </w:r>
        <w:r w:rsidR="007708BC" w:rsidRPr="007708BC">
          <w:rPr>
            <w:rFonts w:cs="Arial"/>
            <w:b w:val="0"/>
            <w:bCs/>
            <w:noProof/>
            <w:webHidden/>
          </w:rPr>
          <w:tab/>
        </w:r>
        <w:r w:rsidR="007708BC" w:rsidRPr="007708BC">
          <w:rPr>
            <w:rFonts w:cs="Arial"/>
            <w:b w:val="0"/>
            <w:bCs/>
            <w:noProof/>
            <w:webHidden/>
          </w:rPr>
          <w:fldChar w:fldCharType="begin"/>
        </w:r>
        <w:r w:rsidR="007708BC" w:rsidRPr="007708BC">
          <w:rPr>
            <w:rFonts w:cs="Arial"/>
            <w:b w:val="0"/>
            <w:bCs/>
            <w:noProof/>
            <w:webHidden/>
          </w:rPr>
          <w:instrText xml:space="preserve"> PAGEREF _Toc170072357 \h </w:instrText>
        </w:r>
        <w:r w:rsidR="007708BC" w:rsidRPr="007708BC">
          <w:rPr>
            <w:rFonts w:cs="Arial"/>
            <w:b w:val="0"/>
            <w:bCs/>
            <w:noProof/>
            <w:webHidden/>
          </w:rPr>
        </w:r>
        <w:r w:rsidR="007708BC" w:rsidRPr="007708BC">
          <w:rPr>
            <w:rFonts w:cs="Arial"/>
            <w:b w:val="0"/>
            <w:bCs/>
            <w:noProof/>
            <w:webHidden/>
          </w:rPr>
          <w:fldChar w:fldCharType="separate"/>
        </w:r>
        <w:r w:rsidR="005E2E78">
          <w:rPr>
            <w:rFonts w:cs="Arial"/>
            <w:b w:val="0"/>
            <w:bCs/>
            <w:noProof/>
            <w:webHidden/>
          </w:rPr>
          <w:t>13</w:t>
        </w:r>
        <w:r w:rsidR="007708BC" w:rsidRPr="007708BC">
          <w:rPr>
            <w:rFonts w:cs="Arial"/>
            <w:b w:val="0"/>
            <w:bCs/>
            <w:noProof/>
            <w:webHidden/>
          </w:rPr>
          <w:fldChar w:fldCharType="end"/>
        </w:r>
      </w:hyperlink>
    </w:p>
    <w:p w14:paraId="4CD1AC01" w14:textId="22371102" w:rsidR="007708BC" w:rsidRPr="007708BC" w:rsidRDefault="00000000">
      <w:pPr>
        <w:pStyle w:val="TOC3"/>
        <w:rPr>
          <w:rFonts w:eastAsiaTheme="minorEastAsia" w:cs="Arial"/>
          <w:b w:val="0"/>
          <w:bCs/>
          <w:noProof/>
          <w:kern w:val="2"/>
          <w:lang w:eastAsia="en-GB"/>
          <w14:ligatures w14:val="standardContextual"/>
        </w:rPr>
      </w:pPr>
      <w:hyperlink w:anchor="_Toc170072358" w:history="1">
        <w:r w:rsidR="007708BC" w:rsidRPr="007708BC">
          <w:rPr>
            <w:rStyle w:val="Hyperlink"/>
            <w:rFonts w:cs="Arial"/>
            <w:b w:val="0"/>
            <w:bCs/>
            <w:noProof/>
            <w:lang w:eastAsia="en-US"/>
          </w:rPr>
          <w:t>4.3.5</w:t>
        </w:r>
        <w:r w:rsidR="007708BC" w:rsidRPr="007708BC">
          <w:rPr>
            <w:rFonts w:eastAsiaTheme="minorEastAsia" w:cs="Arial"/>
            <w:b w:val="0"/>
            <w:bCs/>
            <w:noProof/>
            <w:kern w:val="2"/>
            <w:lang w:eastAsia="en-GB"/>
            <w14:ligatures w14:val="standardContextual"/>
          </w:rPr>
          <w:tab/>
        </w:r>
        <w:r w:rsidR="007708BC" w:rsidRPr="007708BC">
          <w:rPr>
            <w:rStyle w:val="Hyperlink"/>
            <w:rFonts w:cs="Arial"/>
            <w:b w:val="0"/>
            <w:bCs/>
            <w:noProof/>
            <w:lang w:eastAsia="en-US"/>
          </w:rPr>
          <w:t>Information relationships</w:t>
        </w:r>
        <w:r w:rsidR="007708BC" w:rsidRPr="007708BC">
          <w:rPr>
            <w:rFonts w:cs="Arial"/>
            <w:b w:val="0"/>
            <w:bCs/>
            <w:noProof/>
            <w:webHidden/>
          </w:rPr>
          <w:tab/>
        </w:r>
        <w:r w:rsidR="007708BC" w:rsidRPr="007708BC">
          <w:rPr>
            <w:rFonts w:cs="Arial"/>
            <w:b w:val="0"/>
            <w:bCs/>
            <w:noProof/>
            <w:webHidden/>
          </w:rPr>
          <w:fldChar w:fldCharType="begin"/>
        </w:r>
        <w:r w:rsidR="007708BC" w:rsidRPr="007708BC">
          <w:rPr>
            <w:rFonts w:cs="Arial"/>
            <w:b w:val="0"/>
            <w:bCs/>
            <w:noProof/>
            <w:webHidden/>
          </w:rPr>
          <w:instrText xml:space="preserve"> PAGEREF _Toc170072358 \h </w:instrText>
        </w:r>
        <w:r w:rsidR="007708BC" w:rsidRPr="007708BC">
          <w:rPr>
            <w:rFonts w:cs="Arial"/>
            <w:b w:val="0"/>
            <w:bCs/>
            <w:noProof/>
            <w:webHidden/>
          </w:rPr>
        </w:r>
        <w:r w:rsidR="007708BC" w:rsidRPr="007708BC">
          <w:rPr>
            <w:rFonts w:cs="Arial"/>
            <w:b w:val="0"/>
            <w:bCs/>
            <w:noProof/>
            <w:webHidden/>
          </w:rPr>
          <w:fldChar w:fldCharType="separate"/>
        </w:r>
        <w:r w:rsidR="005E2E78">
          <w:rPr>
            <w:rFonts w:cs="Arial"/>
            <w:b w:val="0"/>
            <w:bCs/>
            <w:noProof/>
            <w:webHidden/>
          </w:rPr>
          <w:t>13</w:t>
        </w:r>
        <w:r w:rsidR="007708BC" w:rsidRPr="007708BC">
          <w:rPr>
            <w:rFonts w:cs="Arial"/>
            <w:b w:val="0"/>
            <w:bCs/>
            <w:noProof/>
            <w:webHidden/>
          </w:rPr>
          <w:fldChar w:fldCharType="end"/>
        </w:r>
      </w:hyperlink>
    </w:p>
    <w:p w14:paraId="22C07B4E" w14:textId="13E6EF6A" w:rsidR="007708BC" w:rsidRPr="007708BC" w:rsidRDefault="00000000">
      <w:pPr>
        <w:pStyle w:val="TOC3"/>
        <w:rPr>
          <w:rFonts w:eastAsiaTheme="minorEastAsia" w:cs="Arial"/>
          <w:b w:val="0"/>
          <w:bCs/>
          <w:noProof/>
          <w:kern w:val="2"/>
          <w:lang w:eastAsia="en-GB"/>
          <w14:ligatures w14:val="standardContextual"/>
        </w:rPr>
      </w:pPr>
      <w:hyperlink w:anchor="_Toc170072359" w:history="1">
        <w:r w:rsidR="007708BC" w:rsidRPr="007708BC">
          <w:rPr>
            <w:rStyle w:val="Hyperlink"/>
            <w:rFonts w:cs="Arial"/>
            <w:b w:val="0"/>
            <w:bCs/>
            <w:noProof/>
            <w:lang w:eastAsia="en-US"/>
          </w:rPr>
          <w:t>4.3.6</w:t>
        </w:r>
        <w:r w:rsidR="007708BC" w:rsidRPr="007708BC">
          <w:rPr>
            <w:rFonts w:eastAsiaTheme="minorEastAsia" w:cs="Arial"/>
            <w:b w:val="0"/>
            <w:bCs/>
            <w:noProof/>
            <w:kern w:val="2"/>
            <w:lang w:eastAsia="en-GB"/>
            <w14:ligatures w14:val="standardContextual"/>
          </w:rPr>
          <w:tab/>
        </w:r>
        <w:r w:rsidR="007708BC" w:rsidRPr="007708BC">
          <w:rPr>
            <w:rStyle w:val="Hyperlink"/>
            <w:rFonts w:cs="Arial"/>
            <w:b w:val="0"/>
            <w:bCs/>
            <w:noProof/>
            <w:lang w:eastAsia="en-US"/>
          </w:rPr>
          <w:t>Attributes</w:t>
        </w:r>
        <w:r w:rsidR="007708BC" w:rsidRPr="007708BC">
          <w:rPr>
            <w:rFonts w:cs="Arial"/>
            <w:b w:val="0"/>
            <w:bCs/>
            <w:noProof/>
            <w:webHidden/>
          </w:rPr>
          <w:tab/>
        </w:r>
        <w:r w:rsidR="007708BC" w:rsidRPr="007708BC">
          <w:rPr>
            <w:rFonts w:cs="Arial"/>
            <w:b w:val="0"/>
            <w:bCs/>
            <w:noProof/>
            <w:webHidden/>
          </w:rPr>
          <w:fldChar w:fldCharType="begin"/>
        </w:r>
        <w:r w:rsidR="007708BC" w:rsidRPr="007708BC">
          <w:rPr>
            <w:rFonts w:cs="Arial"/>
            <w:b w:val="0"/>
            <w:bCs/>
            <w:noProof/>
            <w:webHidden/>
          </w:rPr>
          <w:instrText xml:space="preserve"> PAGEREF _Toc170072359 \h </w:instrText>
        </w:r>
        <w:r w:rsidR="007708BC" w:rsidRPr="007708BC">
          <w:rPr>
            <w:rFonts w:cs="Arial"/>
            <w:b w:val="0"/>
            <w:bCs/>
            <w:noProof/>
            <w:webHidden/>
          </w:rPr>
        </w:r>
        <w:r w:rsidR="007708BC" w:rsidRPr="007708BC">
          <w:rPr>
            <w:rFonts w:cs="Arial"/>
            <w:b w:val="0"/>
            <w:bCs/>
            <w:noProof/>
            <w:webHidden/>
          </w:rPr>
          <w:fldChar w:fldCharType="separate"/>
        </w:r>
        <w:r w:rsidR="005E2E78">
          <w:rPr>
            <w:rFonts w:cs="Arial"/>
            <w:b w:val="0"/>
            <w:bCs/>
            <w:noProof/>
            <w:webHidden/>
          </w:rPr>
          <w:t>13</w:t>
        </w:r>
        <w:r w:rsidR="007708BC" w:rsidRPr="007708BC">
          <w:rPr>
            <w:rFonts w:cs="Arial"/>
            <w:b w:val="0"/>
            <w:bCs/>
            <w:noProof/>
            <w:webHidden/>
          </w:rPr>
          <w:fldChar w:fldCharType="end"/>
        </w:r>
      </w:hyperlink>
    </w:p>
    <w:p w14:paraId="4D472A1D" w14:textId="242F296F" w:rsidR="007708BC" w:rsidRPr="007708BC" w:rsidRDefault="00000000">
      <w:pPr>
        <w:pStyle w:val="TOC2"/>
        <w:rPr>
          <w:rFonts w:eastAsiaTheme="minorEastAsia" w:cs="Arial"/>
          <w:b w:val="0"/>
          <w:bCs/>
          <w:noProof/>
          <w:kern w:val="2"/>
          <w:lang w:eastAsia="en-GB"/>
          <w14:ligatures w14:val="standardContextual"/>
        </w:rPr>
      </w:pPr>
      <w:hyperlink w:anchor="_Toc170072360" w:history="1">
        <w:r w:rsidR="007708BC" w:rsidRPr="007708BC">
          <w:rPr>
            <w:rStyle w:val="Hyperlink"/>
            <w:rFonts w:cs="Arial"/>
            <w:b w:val="0"/>
            <w:bCs/>
            <w:noProof/>
          </w:rPr>
          <w:t>4.4</w:t>
        </w:r>
        <w:r w:rsidR="007708BC" w:rsidRPr="007708BC">
          <w:rPr>
            <w:rFonts w:eastAsiaTheme="minorEastAsia" w:cs="Arial"/>
            <w:b w:val="0"/>
            <w:bCs/>
            <w:noProof/>
            <w:kern w:val="2"/>
            <w:lang w:eastAsia="en-GB"/>
            <w14:ligatures w14:val="standardContextual"/>
          </w:rPr>
          <w:tab/>
        </w:r>
        <w:r w:rsidR="007708BC" w:rsidRPr="007708BC">
          <w:rPr>
            <w:rStyle w:val="Hyperlink"/>
            <w:rFonts w:cs="Arial"/>
            <w:b w:val="0"/>
            <w:bCs/>
            <w:noProof/>
          </w:rPr>
          <w:t>Feature Object Identifier</w:t>
        </w:r>
        <w:r w:rsidR="007708BC" w:rsidRPr="007708BC">
          <w:rPr>
            <w:rFonts w:cs="Arial"/>
            <w:b w:val="0"/>
            <w:bCs/>
            <w:noProof/>
            <w:webHidden/>
          </w:rPr>
          <w:tab/>
        </w:r>
        <w:r w:rsidR="007708BC" w:rsidRPr="007708BC">
          <w:rPr>
            <w:rFonts w:cs="Arial"/>
            <w:b w:val="0"/>
            <w:bCs/>
            <w:noProof/>
            <w:webHidden/>
          </w:rPr>
          <w:fldChar w:fldCharType="begin"/>
        </w:r>
        <w:r w:rsidR="007708BC" w:rsidRPr="007708BC">
          <w:rPr>
            <w:rFonts w:cs="Arial"/>
            <w:b w:val="0"/>
            <w:bCs/>
            <w:noProof/>
            <w:webHidden/>
          </w:rPr>
          <w:instrText xml:space="preserve"> PAGEREF _Toc170072360 \h </w:instrText>
        </w:r>
        <w:r w:rsidR="007708BC" w:rsidRPr="007708BC">
          <w:rPr>
            <w:rFonts w:cs="Arial"/>
            <w:b w:val="0"/>
            <w:bCs/>
            <w:noProof/>
            <w:webHidden/>
          </w:rPr>
        </w:r>
        <w:r w:rsidR="007708BC" w:rsidRPr="007708BC">
          <w:rPr>
            <w:rFonts w:cs="Arial"/>
            <w:b w:val="0"/>
            <w:bCs/>
            <w:noProof/>
            <w:webHidden/>
          </w:rPr>
          <w:fldChar w:fldCharType="separate"/>
        </w:r>
        <w:r w:rsidR="005E2E78">
          <w:rPr>
            <w:rFonts w:cs="Arial"/>
            <w:b w:val="0"/>
            <w:bCs/>
            <w:noProof/>
            <w:webHidden/>
          </w:rPr>
          <w:t>14</w:t>
        </w:r>
        <w:r w:rsidR="007708BC" w:rsidRPr="007708BC">
          <w:rPr>
            <w:rFonts w:cs="Arial"/>
            <w:b w:val="0"/>
            <w:bCs/>
            <w:noProof/>
            <w:webHidden/>
          </w:rPr>
          <w:fldChar w:fldCharType="end"/>
        </w:r>
      </w:hyperlink>
    </w:p>
    <w:p w14:paraId="3E277F04" w14:textId="23EB178C" w:rsidR="007708BC" w:rsidRPr="007708BC" w:rsidRDefault="00000000">
      <w:pPr>
        <w:pStyle w:val="TOC2"/>
        <w:rPr>
          <w:rFonts w:eastAsiaTheme="minorEastAsia" w:cs="Arial"/>
          <w:b w:val="0"/>
          <w:bCs/>
          <w:noProof/>
          <w:kern w:val="2"/>
          <w:lang w:eastAsia="en-GB"/>
          <w14:ligatures w14:val="standardContextual"/>
        </w:rPr>
      </w:pPr>
      <w:hyperlink w:anchor="_Toc170072361" w:history="1">
        <w:r w:rsidR="007708BC" w:rsidRPr="007708BC">
          <w:rPr>
            <w:rStyle w:val="Hyperlink"/>
            <w:rFonts w:cs="Arial"/>
            <w:b w:val="0"/>
            <w:bCs/>
            <w:noProof/>
          </w:rPr>
          <w:t>4.5</w:t>
        </w:r>
        <w:r w:rsidR="007708BC" w:rsidRPr="007708BC">
          <w:rPr>
            <w:rFonts w:eastAsiaTheme="minorEastAsia" w:cs="Arial"/>
            <w:b w:val="0"/>
            <w:bCs/>
            <w:noProof/>
            <w:kern w:val="2"/>
            <w:lang w:eastAsia="en-GB"/>
            <w14:ligatures w14:val="standardContextual"/>
          </w:rPr>
          <w:tab/>
        </w:r>
        <w:r w:rsidR="007708BC" w:rsidRPr="007708BC">
          <w:rPr>
            <w:rStyle w:val="Hyperlink"/>
            <w:rFonts w:cs="Arial"/>
            <w:b w:val="0"/>
            <w:bCs/>
            <w:noProof/>
          </w:rPr>
          <w:t>Dataset</w:t>
        </w:r>
        <w:r w:rsidR="007708BC" w:rsidRPr="007708BC">
          <w:rPr>
            <w:rFonts w:cs="Arial"/>
            <w:b w:val="0"/>
            <w:bCs/>
            <w:noProof/>
            <w:webHidden/>
          </w:rPr>
          <w:tab/>
        </w:r>
        <w:r w:rsidR="007708BC" w:rsidRPr="007708BC">
          <w:rPr>
            <w:rFonts w:cs="Arial"/>
            <w:b w:val="0"/>
            <w:bCs/>
            <w:noProof/>
            <w:webHidden/>
          </w:rPr>
          <w:fldChar w:fldCharType="begin"/>
        </w:r>
        <w:r w:rsidR="007708BC" w:rsidRPr="007708BC">
          <w:rPr>
            <w:rFonts w:cs="Arial"/>
            <w:b w:val="0"/>
            <w:bCs/>
            <w:noProof/>
            <w:webHidden/>
          </w:rPr>
          <w:instrText xml:space="preserve"> PAGEREF _Toc170072361 \h </w:instrText>
        </w:r>
        <w:r w:rsidR="007708BC" w:rsidRPr="007708BC">
          <w:rPr>
            <w:rFonts w:cs="Arial"/>
            <w:b w:val="0"/>
            <w:bCs/>
            <w:noProof/>
            <w:webHidden/>
          </w:rPr>
        </w:r>
        <w:r w:rsidR="007708BC" w:rsidRPr="007708BC">
          <w:rPr>
            <w:rFonts w:cs="Arial"/>
            <w:b w:val="0"/>
            <w:bCs/>
            <w:noProof/>
            <w:webHidden/>
          </w:rPr>
          <w:fldChar w:fldCharType="separate"/>
        </w:r>
        <w:r w:rsidR="005E2E78">
          <w:rPr>
            <w:rFonts w:cs="Arial"/>
            <w:b w:val="0"/>
            <w:bCs/>
            <w:noProof/>
            <w:webHidden/>
          </w:rPr>
          <w:t>14</w:t>
        </w:r>
        <w:r w:rsidR="007708BC" w:rsidRPr="007708BC">
          <w:rPr>
            <w:rFonts w:cs="Arial"/>
            <w:b w:val="0"/>
            <w:bCs/>
            <w:noProof/>
            <w:webHidden/>
          </w:rPr>
          <w:fldChar w:fldCharType="end"/>
        </w:r>
      </w:hyperlink>
    </w:p>
    <w:p w14:paraId="0C408630" w14:textId="661B32FC" w:rsidR="007708BC" w:rsidRPr="007708BC" w:rsidRDefault="00000000">
      <w:pPr>
        <w:pStyle w:val="TOC3"/>
        <w:rPr>
          <w:rFonts w:eastAsiaTheme="minorEastAsia" w:cs="Arial"/>
          <w:b w:val="0"/>
          <w:bCs/>
          <w:noProof/>
          <w:kern w:val="2"/>
          <w:lang w:eastAsia="en-GB"/>
          <w14:ligatures w14:val="standardContextual"/>
        </w:rPr>
      </w:pPr>
      <w:hyperlink w:anchor="_Toc170072362" w:history="1">
        <w:r w:rsidR="007708BC" w:rsidRPr="007708BC">
          <w:rPr>
            <w:rStyle w:val="Hyperlink"/>
            <w:rFonts w:cs="Arial"/>
            <w:b w:val="0"/>
            <w:bCs/>
            <w:noProof/>
          </w:rPr>
          <w:t>4.5.1</w:t>
        </w:r>
        <w:r w:rsidR="007708BC" w:rsidRPr="007708BC">
          <w:rPr>
            <w:rFonts w:eastAsiaTheme="minorEastAsia" w:cs="Arial"/>
            <w:b w:val="0"/>
            <w:bCs/>
            <w:noProof/>
            <w:kern w:val="2"/>
            <w:lang w:eastAsia="en-GB"/>
            <w14:ligatures w14:val="standardContextual"/>
          </w:rPr>
          <w:tab/>
        </w:r>
        <w:r w:rsidR="007708BC" w:rsidRPr="007708BC">
          <w:rPr>
            <w:rStyle w:val="Hyperlink"/>
            <w:rFonts w:cs="Arial"/>
            <w:b w:val="0"/>
            <w:bCs/>
            <w:noProof/>
          </w:rPr>
          <w:t>Introduction</w:t>
        </w:r>
        <w:r w:rsidR="007708BC" w:rsidRPr="007708BC">
          <w:rPr>
            <w:rFonts w:cs="Arial"/>
            <w:b w:val="0"/>
            <w:bCs/>
            <w:noProof/>
            <w:webHidden/>
          </w:rPr>
          <w:tab/>
        </w:r>
        <w:r w:rsidR="007708BC" w:rsidRPr="007708BC">
          <w:rPr>
            <w:rFonts w:cs="Arial"/>
            <w:b w:val="0"/>
            <w:bCs/>
            <w:noProof/>
            <w:webHidden/>
          </w:rPr>
          <w:fldChar w:fldCharType="begin"/>
        </w:r>
        <w:r w:rsidR="007708BC" w:rsidRPr="007708BC">
          <w:rPr>
            <w:rFonts w:cs="Arial"/>
            <w:b w:val="0"/>
            <w:bCs/>
            <w:noProof/>
            <w:webHidden/>
          </w:rPr>
          <w:instrText xml:space="preserve"> PAGEREF _Toc170072362 \h </w:instrText>
        </w:r>
        <w:r w:rsidR="007708BC" w:rsidRPr="007708BC">
          <w:rPr>
            <w:rFonts w:cs="Arial"/>
            <w:b w:val="0"/>
            <w:bCs/>
            <w:noProof/>
            <w:webHidden/>
          </w:rPr>
        </w:r>
        <w:r w:rsidR="007708BC" w:rsidRPr="007708BC">
          <w:rPr>
            <w:rFonts w:cs="Arial"/>
            <w:b w:val="0"/>
            <w:bCs/>
            <w:noProof/>
            <w:webHidden/>
          </w:rPr>
          <w:fldChar w:fldCharType="separate"/>
        </w:r>
        <w:r w:rsidR="005E2E78">
          <w:rPr>
            <w:rFonts w:cs="Arial"/>
            <w:b w:val="0"/>
            <w:bCs/>
            <w:noProof/>
            <w:webHidden/>
          </w:rPr>
          <w:t>14</w:t>
        </w:r>
        <w:r w:rsidR="007708BC" w:rsidRPr="007708BC">
          <w:rPr>
            <w:rFonts w:cs="Arial"/>
            <w:b w:val="0"/>
            <w:bCs/>
            <w:noProof/>
            <w:webHidden/>
          </w:rPr>
          <w:fldChar w:fldCharType="end"/>
        </w:r>
      </w:hyperlink>
    </w:p>
    <w:p w14:paraId="226888BA" w14:textId="10D3E751" w:rsidR="007708BC" w:rsidRPr="007708BC" w:rsidRDefault="00000000">
      <w:pPr>
        <w:pStyle w:val="TOC3"/>
        <w:rPr>
          <w:rFonts w:eastAsiaTheme="minorEastAsia" w:cs="Arial"/>
          <w:b w:val="0"/>
          <w:bCs/>
          <w:noProof/>
          <w:kern w:val="2"/>
          <w:lang w:eastAsia="en-GB"/>
          <w14:ligatures w14:val="standardContextual"/>
        </w:rPr>
      </w:pPr>
      <w:hyperlink w:anchor="_Toc170072363" w:history="1">
        <w:r w:rsidR="007708BC" w:rsidRPr="007708BC">
          <w:rPr>
            <w:rStyle w:val="Hyperlink"/>
            <w:rFonts w:cs="Arial"/>
            <w:b w:val="0"/>
            <w:bCs/>
            <w:noProof/>
          </w:rPr>
          <w:t>4.5.2</w:t>
        </w:r>
        <w:r w:rsidR="007708BC" w:rsidRPr="007708BC">
          <w:rPr>
            <w:rFonts w:eastAsiaTheme="minorEastAsia" w:cs="Arial"/>
            <w:b w:val="0"/>
            <w:bCs/>
            <w:noProof/>
            <w:kern w:val="2"/>
            <w:lang w:eastAsia="en-GB"/>
            <w14:ligatures w14:val="standardContextual"/>
          </w:rPr>
          <w:tab/>
        </w:r>
        <w:r w:rsidR="007708BC" w:rsidRPr="007708BC">
          <w:rPr>
            <w:rStyle w:val="Hyperlink"/>
            <w:rFonts w:cs="Arial"/>
            <w:b w:val="0"/>
            <w:bCs/>
            <w:noProof/>
          </w:rPr>
          <w:t>Dataset rules</w:t>
        </w:r>
        <w:r w:rsidR="007708BC" w:rsidRPr="007708BC">
          <w:rPr>
            <w:rFonts w:cs="Arial"/>
            <w:b w:val="0"/>
            <w:bCs/>
            <w:noProof/>
            <w:webHidden/>
          </w:rPr>
          <w:tab/>
        </w:r>
        <w:r w:rsidR="007708BC" w:rsidRPr="007708BC">
          <w:rPr>
            <w:rFonts w:cs="Arial"/>
            <w:b w:val="0"/>
            <w:bCs/>
            <w:noProof/>
            <w:webHidden/>
          </w:rPr>
          <w:fldChar w:fldCharType="begin"/>
        </w:r>
        <w:r w:rsidR="007708BC" w:rsidRPr="007708BC">
          <w:rPr>
            <w:rFonts w:cs="Arial"/>
            <w:b w:val="0"/>
            <w:bCs/>
            <w:noProof/>
            <w:webHidden/>
          </w:rPr>
          <w:instrText xml:space="preserve"> PAGEREF _Toc170072363 \h </w:instrText>
        </w:r>
        <w:r w:rsidR="007708BC" w:rsidRPr="007708BC">
          <w:rPr>
            <w:rFonts w:cs="Arial"/>
            <w:b w:val="0"/>
            <w:bCs/>
            <w:noProof/>
            <w:webHidden/>
          </w:rPr>
        </w:r>
        <w:r w:rsidR="007708BC" w:rsidRPr="007708BC">
          <w:rPr>
            <w:rFonts w:cs="Arial"/>
            <w:b w:val="0"/>
            <w:bCs/>
            <w:noProof/>
            <w:webHidden/>
          </w:rPr>
          <w:fldChar w:fldCharType="separate"/>
        </w:r>
        <w:r w:rsidR="005E2E78">
          <w:rPr>
            <w:rFonts w:cs="Arial"/>
            <w:b w:val="0"/>
            <w:bCs/>
            <w:noProof/>
            <w:webHidden/>
          </w:rPr>
          <w:t>14</w:t>
        </w:r>
        <w:r w:rsidR="007708BC" w:rsidRPr="007708BC">
          <w:rPr>
            <w:rFonts w:cs="Arial"/>
            <w:b w:val="0"/>
            <w:bCs/>
            <w:noProof/>
            <w:webHidden/>
          </w:rPr>
          <w:fldChar w:fldCharType="end"/>
        </w:r>
      </w:hyperlink>
    </w:p>
    <w:p w14:paraId="1F51FE45" w14:textId="23E76C76" w:rsidR="007708BC" w:rsidRPr="007708BC" w:rsidRDefault="00000000">
      <w:pPr>
        <w:pStyle w:val="TOC3"/>
        <w:rPr>
          <w:rFonts w:eastAsiaTheme="minorEastAsia" w:cs="Arial"/>
          <w:b w:val="0"/>
          <w:bCs/>
          <w:noProof/>
          <w:kern w:val="2"/>
          <w:lang w:eastAsia="en-GB"/>
          <w14:ligatures w14:val="standardContextual"/>
        </w:rPr>
      </w:pPr>
      <w:hyperlink w:anchor="_Toc170072364" w:history="1">
        <w:r w:rsidR="007708BC" w:rsidRPr="007708BC">
          <w:rPr>
            <w:rStyle w:val="Hyperlink"/>
            <w:rFonts w:cs="Arial"/>
            <w:b w:val="0"/>
            <w:bCs/>
            <w:noProof/>
          </w:rPr>
          <w:t>4.5.3</w:t>
        </w:r>
        <w:r w:rsidR="007708BC" w:rsidRPr="007708BC">
          <w:rPr>
            <w:rFonts w:eastAsiaTheme="minorEastAsia" w:cs="Arial"/>
            <w:b w:val="0"/>
            <w:bCs/>
            <w:noProof/>
            <w:kern w:val="2"/>
            <w:lang w:eastAsia="en-GB"/>
            <w14:ligatures w14:val="standardContextual"/>
          </w:rPr>
          <w:tab/>
        </w:r>
        <w:r w:rsidR="007708BC" w:rsidRPr="007708BC">
          <w:rPr>
            <w:rStyle w:val="Hyperlink"/>
            <w:rFonts w:cs="Arial"/>
            <w:b w:val="0"/>
            <w:bCs/>
            <w:noProof/>
          </w:rPr>
          <w:t>Data Coverage rules</w:t>
        </w:r>
        <w:r w:rsidR="007708BC" w:rsidRPr="007708BC">
          <w:rPr>
            <w:rFonts w:cs="Arial"/>
            <w:b w:val="0"/>
            <w:bCs/>
            <w:noProof/>
            <w:webHidden/>
          </w:rPr>
          <w:tab/>
        </w:r>
        <w:r w:rsidR="007708BC" w:rsidRPr="007708BC">
          <w:rPr>
            <w:rFonts w:cs="Arial"/>
            <w:b w:val="0"/>
            <w:bCs/>
            <w:noProof/>
            <w:webHidden/>
          </w:rPr>
          <w:fldChar w:fldCharType="begin"/>
        </w:r>
        <w:r w:rsidR="007708BC" w:rsidRPr="007708BC">
          <w:rPr>
            <w:rFonts w:cs="Arial"/>
            <w:b w:val="0"/>
            <w:bCs/>
            <w:noProof/>
            <w:webHidden/>
          </w:rPr>
          <w:instrText xml:space="preserve"> PAGEREF _Toc170072364 \h </w:instrText>
        </w:r>
        <w:r w:rsidR="007708BC" w:rsidRPr="007708BC">
          <w:rPr>
            <w:rFonts w:cs="Arial"/>
            <w:b w:val="0"/>
            <w:bCs/>
            <w:noProof/>
            <w:webHidden/>
          </w:rPr>
        </w:r>
        <w:r w:rsidR="007708BC" w:rsidRPr="007708BC">
          <w:rPr>
            <w:rFonts w:cs="Arial"/>
            <w:b w:val="0"/>
            <w:bCs/>
            <w:noProof/>
            <w:webHidden/>
          </w:rPr>
          <w:fldChar w:fldCharType="separate"/>
        </w:r>
        <w:r w:rsidR="005E2E78">
          <w:rPr>
            <w:rFonts w:cs="Arial"/>
            <w:b w:val="0"/>
            <w:bCs/>
            <w:noProof/>
            <w:webHidden/>
          </w:rPr>
          <w:t>14</w:t>
        </w:r>
        <w:r w:rsidR="007708BC" w:rsidRPr="007708BC">
          <w:rPr>
            <w:rFonts w:cs="Arial"/>
            <w:b w:val="0"/>
            <w:bCs/>
            <w:noProof/>
            <w:webHidden/>
          </w:rPr>
          <w:fldChar w:fldCharType="end"/>
        </w:r>
      </w:hyperlink>
    </w:p>
    <w:p w14:paraId="27946779" w14:textId="1C2FCD51" w:rsidR="007708BC" w:rsidRPr="007708BC" w:rsidRDefault="00000000">
      <w:pPr>
        <w:pStyle w:val="TOC3"/>
        <w:rPr>
          <w:rFonts w:eastAsiaTheme="minorEastAsia" w:cs="Arial"/>
          <w:b w:val="0"/>
          <w:bCs/>
          <w:noProof/>
          <w:kern w:val="2"/>
          <w:lang w:eastAsia="en-GB"/>
          <w14:ligatures w14:val="standardContextual"/>
        </w:rPr>
      </w:pPr>
      <w:hyperlink w:anchor="_Toc170072365" w:history="1">
        <w:r w:rsidR="007708BC" w:rsidRPr="007708BC">
          <w:rPr>
            <w:rStyle w:val="Hyperlink"/>
            <w:rFonts w:cs="Arial"/>
            <w:b w:val="0"/>
            <w:bCs/>
            <w:noProof/>
            <w:lang w:eastAsia="en-US"/>
          </w:rPr>
          <w:t>4.5.4</w:t>
        </w:r>
        <w:r w:rsidR="007708BC" w:rsidRPr="007708BC">
          <w:rPr>
            <w:rFonts w:eastAsiaTheme="minorEastAsia" w:cs="Arial"/>
            <w:b w:val="0"/>
            <w:bCs/>
            <w:noProof/>
            <w:kern w:val="2"/>
            <w:lang w:eastAsia="en-GB"/>
            <w14:ligatures w14:val="standardContextual"/>
          </w:rPr>
          <w:tab/>
        </w:r>
        <w:r w:rsidR="007708BC" w:rsidRPr="007708BC">
          <w:rPr>
            <w:rStyle w:val="Hyperlink"/>
            <w:rFonts w:cs="Arial"/>
            <w:b w:val="0"/>
            <w:bCs/>
            <w:noProof/>
            <w:lang w:eastAsia="en-US"/>
          </w:rPr>
          <w:t>Dataset size</w:t>
        </w:r>
        <w:r w:rsidR="007708BC" w:rsidRPr="007708BC">
          <w:rPr>
            <w:rFonts w:cs="Arial"/>
            <w:b w:val="0"/>
            <w:bCs/>
            <w:noProof/>
            <w:webHidden/>
          </w:rPr>
          <w:tab/>
        </w:r>
        <w:r w:rsidR="007708BC" w:rsidRPr="007708BC">
          <w:rPr>
            <w:rFonts w:cs="Arial"/>
            <w:b w:val="0"/>
            <w:bCs/>
            <w:noProof/>
            <w:webHidden/>
          </w:rPr>
          <w:fldChar w:fldCharType="begin"/>
        </w:r>
        <w:r w:rsidR="007708BC" w:rsidRPr="007708BC">
          <w:rPr>
            <w:rFonts w:cs="Arial"/>
            <w:b w:val="0"/>
            <w:bCs/>
            <w:noProof/>
            <w:webHidden/>
          </w:rPr>
          <w:instrText xml:space="preserve"> PAGEREF _Toc170072365 \h </w:instrText>
        </w:r>
        <w:r w:rsidR="007708BC" w:rsidRPr="007708BC">
          <w:rPr>
            <w:rFonts w:cs="Arial"/>
            <w:b w:val="0"/>
            <w:bCs/>
            <w:noProof/>
            <w:webHidden/>
          </w:rPr>
        </w:r>
        <w:r w:rsidR="007708BC" w:rsidRPr="007708BC">
          <w:rPr>
            <w:rFonts w:cs="Arial"/>
            <w:b w:val="0"/>
            <w:bCs/>
            <w:noProof/>
            <w:webHidden/>
          </w:rPr>
          <w:fldChar w:fldCharType="separate"/>
        </w:r>
        <w:r w:rsidR="005E2E78">
          <w:rPr>
            <w:rFonts w:cs="Arial"/>
            <w:b w:val="0"/>
            <w:bCs/>
            <w:noProof/>
            <w:webHidden/>
          </w:rPr>
          <w:t>16</w:t>
        </w:r>
        <w:r w:rsidR="007708BC" w:rsidRPr="007708BC">
          <w:rPr>
            <w:rFonts w:cs="Arial"/>
            <w:b w:val="0"/>
            <w:bCs/>
            <w:noProof/>
            <w:webHidden/>
          </w:rPr>
          <w:fldChar w:fldCharType="end"/>
        </w:r>
      </w:hyperlink>
    </w:p>
    <w:p w14:paraId="03524E99" w14:textId="04F66D28" w:rsidR="007708BC" w:rsidRPr="007708BC" w:rsidRDefault="00000000">
      <w:pPr>
        <w:pStyle w:val="TOC2"/>
        <w:rPr>
          <w:rFonts w:eastAsiaTheme="minorEastAsia" w:cs="Arial"/>
          <w:b w:val="0"/>
          <w:bCs/>
          <w:noProof/>
          <w:kern w:val="2"/>
          <w:lang w:eastAsia="en-GB"/>
          <w14:ligatures w14:val="standardContextual"/>
        </w:rPr>
      </w:pPr>
      <w:hyperlink w:anchor="_Toc170072366" w:history="1">
        <w:r w:rsidR="007708BC" w:rsidRPr="007708BC">
          <w:rPr>
            <w:rStyle w:val="Hyperlink"/>
            <w:rFonts w:cs="Arial"/>
            <w:b w:val="0"/>
            <w:bCs/>
            <w:noProof/>
          </w:rPr>
          <w:t>4.6</w:t>
        </w:r>
        <w:r w:rsidR="007708BC" w:rsidRPr="007708BC">
          <w:rPr>
            <w:rFonts w:eastAsiaTheme="minorEastAsia" w:cs="Arial"/>
            <w:b w:val="0"/>
            <w:bCs/>
            <w:noProof/>
            <w:kern w:val="2"/>
            <w:lang w:eastAsia="en-GB"/>
            <w14:ligatures w14:val="standardContextual"/>
          </w:rPr>
          <w:tab/>
        </w:r>
        <w:r w:rsidR="007708BC" w:rsidRPr="007708BC">
          <w:rPr>
            <w:rStyle w:val="Hyperlink"/>
            <w:rFonts w:cs="Arial"/>
            <w:b w:val="0"/>
            <w:bCs/>
            <w:noProof/>
          </w:rPr>
          <w:t>Display scale range</w:t>
        </w:r>
        <w:r w:rsidR="007708BC" w:rsidRPr="007708BC">
          <w:rPr>
            <w:rFonts w:cs="Arial"/>
            <w:b w:val="0"/>
            <w:bCs/>
            <w:noProof/>
            <w:webHidden/>
          </w:rPr>
          <w:tab/>
        </w:r>
        <w:r w:rsidR="007708BC" w:rsidRPr="007708BC">
          <w:rPr>
            <w:rFonts w:cs="Arial"/>
            <w:b w:val="0"/>
            <w:bCs/>
            <w:noProof/>
            <w:webHidden/>
          </w:rPr>
          <w:fldChar w:fldCharType="begin"/>
        </w:r>
        <w:r w:rsidR="007708BC" w:rsidRPr="007708BC">
          <w:rPr>
            <w:rFonts w:cs="Arial"/>
            <w:b w:val="0"/>
            <w:bCs/>
            <w:noProof/>
            <w:webHidden/>
          </w:rPr>
          <w:instrText xml:space="preserve"> PAGEREF _Toc170072366 \h </w:instrText>
        </w:r>
        <w:r w:rsidR="007708BC" w:rsidRPr="007708BC">
          <w:rPr>
            <w:rFonts w:cs="Arial"/>
            <w:b w:val="0"/>
            <w:bCs/>
            <w:noProof/>
            <w:webHidden/>
          </w:rPr>
        </w:r>
        <w:r w:rsidR="007708BC" w:rsidRPr="007708BC">
          <w:rPr>
            <w:rFonts w:cs="Arial"/>
            <w:b w:val="0"/>
            <w:bCs/>
            <w:noProof/>
            <w:webHidden/>
          </w:rPr>
          <w:fldChar w:fldCharType="separate"/>
        </w:r>
        <w:r w:rsidR="005E2E78">
          <w:rPr>
            <w:rFonts w:cs="Arial"/>
            <w:b w:val="0"/>
            <w:bCs/>
            <w:noProof/>
            <w:webHidden/>
          </w:rPr>
          <w:t>16</w:t>
        </w:r>
        <w:r w:rsidR="007708BC" w:rsidRPr="007708BC">
          <w:rPr>
            <w:rFonts w:cs="Arial"/>
            <w:b w:val="0"/>
            <w:bCs/>
            <w:noProof/>
            <w:webHidden/>
          </w:rPr>
          <w:fldChar w:fldCharType="end"/>
        </w:r>
      </w:hyperlink>
    </w:p>
    <w:p w14:paraId="079DFB8F" w14:textId="5ED95628" w:rsidR="007708BC" w:rsidRPr="007708BC" w:rsidRDefault="00000000">
      <w:pPr>
        <w:pStyle w:val="TOC2"/>
        <w:rPr>
          <w:rFonts w:eastAsiaTheme="minorEastAsia" w:cs="Arial"/>
          <w:b w:val="0"/>
          <w:bCs/>
          <w:noProof/>
          <w:kern w:val="2"/>
          <w:lang w:eastAsia="en-GB"/>
          <w14:ligatures w14:val="standardContextual"/>
        </w:rPr>
      </w:pPr>
      <w:hyperlink w:anchor="_Toc170072367" w:history="1">
        <w:r w:rsidR="007708BC" w:rsidRPr="007708BC">
          <w:rPr>
            <w:rStyle w:val="Hyperlink"/>
            <w:rFonts w:cs="Arial"/>
            <w:b w:val="0"/>
            <w:bCs/>
            <w:noProof/>
          </w:rPr>
          <w:t>4.7</w:t>
        </w:r>
        <w:r w:rsidR="007708BC" w:rsidRPr="007708BC">
          <w:rPr>
            <w:rFonts w:eastAsiaTheme="minorEastAsia" w:cs="Arial"/>
            <w:b w:val="0"/>
            <w:bCs/>
            <w:noProof/>
            <w:kern w:val="2"/>
            <w:lang w:eastAsia="en-GB"/>
            <w14:ligatures w14:val="standardContextual"/>
          </w:rPr>
          <w:tab/>
        </w:r>
        <w:r w:rsidR="007708BC" w:rsidRPr="007708BC">
          <w:rPr>
            <w:rStyle w:val="Hyperlink"/>
            <w:rFonts w:cs="Arial"/>
            <w:b w:val="0"/>
            <w:bCs/>
            <w:noProof/>
          </w:rPr>
          <w:t>Dataset loading and display order</w:t>
        </w:r>
        <w:r w:rsidR="007708BC" w:rsidRPr="007708BC">
          <w:rPr>
            <w:rFonts w:cs="Arial"/>
            <w:b w:val="0"/>
            <w:bCs/>
            <w:noProof/>
            <w:webHidden/>
          </w:rPr>
          <w:tab/>
        </w:r>
        <w:r w:rsidR="007708BC" w:rsidRPr="007708BC">
          <w:rPr>
            <w:rFonts w:cs="Arial"/>
            <w:b w:val="0"/>
            <w:bCs/>
            <w:noProof/>
            <w:webHidden/>
          </w:rPr>
          <w:fldChar w:fldCharType="begin"/>
        </w:r>
        <w:r w:rsidR="007708BC" w:rsidRPr="007708BC">
          <w:rPr>
            <w:rFonts w:cs="Arial"/>
            <w:b w:val="0"/>
            <w:bCs/>
            <w:noProof/>
            <w:webHidden/>
          </w:rPr>
          <w:instrText xml:space="preserve"> PAGEREF _Toc170072367 \h </w:instrText>
        </w:r>
        <w:r w:rsidR="007708BC" w:rsidRPr="007708BC">
          <w:rPr>
            <w:rFonts w:cs="Arial"/>
            <w:b w:val="0"/>
            <w:bCs/>
            <w:noProof/>
            <w:webHidden/>
          </w:rPr>
        </w:r>
        <w:r w:rsidR="007708BC" w:rsidRPr="007708BC">
          <w:rPr>
            <w:rFonts w:cs="Arial"/>
            <w:b w:val="0"/>
            <w:bCs/>
            <w:noProof/>
            <w:webHidden/>
          </w:rPr>
          <w:fldChar w:fldCharType="separate"/>
        </w:r>
        <w:r w:rsidR="005E2E78">
          <w:rPr>
            <w:rFonts w:cs="Arial"/>
            <w:b w:val="0"/>
            <w:bCs/>
            <w:noProof/>
            <w:webHidden/>
          </w:rPr>
          <w:t>17</w:t>
        </w:r>
        <w:r w:rsidR="007708BC" w:rsidRPr="007708BC">
          <w:rPr>
            <w:rFonts w:cs="Arial"/>
            <w:b w:val="0"/>
            <w:bCs/>
            <w:noProof/>
            <w:webHidden/>
          </w:rPr>
          <w:fldChar w:fldCharType="end"/>
        </w:r>
      </w:hyperlink>
    </w:p>
    <w:p w14:paraId="52C8445D" w14:textId="54038DBC" w:rsidR="007708BC" w:rsidRPr="007708BC" w:rsidRDefault="00000000">
      <w:pPr>
        <w:pStyle w:val="TOC3"/>
        <w:rPr>
          <w:rFonts w:eastAsiaTheme="minorEastAsia" w:cs="Arial"/>
          <w:b w:val="0"/>
          <w:bCs/>
          <w:noProof/>
          <w:kern w:val="2"/>
          <w:lang w:eastAsia="en-GB"/>
          <w14:ligatures w14:val="standardContextual"/>
        </w:rPr>
      </w:pPr>
      <w:hyperlink w:anchor="_Toc170072368" w:history="1">
        <w:r w:rsidR="007708BC" w:rsidRPr="007708BC">
          <w:rPr>
            <w:rStyle w:val="Hyperlink"/>
            <w:rFonts w:cs="Arial"/>
            <w:b w:val="0"/>
            <w:bCs/>
            <w:noProof/>
          </w:rPr>
          <w:t>4.7.1</w:t>
        </w:r>
        <w:r w:rsidR="007708BC" w:rsidRPr="007708BC">
          <w:rPr>
            <w:rFonts w:eastAsiaTheme="minorEastAsia" w:cs="Arial"/>
            <w:b w:val="0"/>
            <w:bCs/>
            <w:noProof/>
            <w:kern w:val="2"/>
            <w:lang w:eastAsia="en-GB"/>
            <w14:ligatures w14:val="standardContextual"/>
          </w:rPr>
          <w:tab/>
        </w:r>
        <w:r w:rsidR="007708BC" w:rsidRPr="007708BC">
          <w:rPr>
            <w:rStyle w:val="Hyperlink"/>
            <w:rFonts w:cs="Arial"/>
            <w:b w:val="0"/>
            <w:bCs/>
            <w:noProof/>
          </w:rPr>
          <w:t>Dataset loading algorithm (dataset selection)</w:t>
        </w:r>
        <w:r w:rsidR="007708BC" w:rsidRPr="007708BC">
          <w:rPr>
            <w:rFonts w:cs="Arial"/>
            <w:b w:val="0"/>
            <w:bCs/>
            <w:noProof/>
            <w:webHidden/>
          </w:rPr>
          <w:tab/>
        </w:r>
        <w:r w:rsidR="007708BC" w:rsidRPr="007708BC">
          <w:rPr>
            <w:rFonts w:cs="Arial"/>
            <w:b w:val="0"/>
            <w:bCs/>
            <w:noProof/>
            <w:webHidden/>
          </w:rPr>
          <w:fldChar w:fldCharType="begin"/>
        </w:r>
        <w:r w:rsidR="007708BC" w:rsidRPr="007708BC">
          <w:rPr>
            <w:rFonts w:cs="Arial"/>
            <w:b w:val="0"/>
            <w:bCs/>
            <w:noProof/>
            <w:webHidden/>
          </w:rPr>
          <w:instrText xml:space="preserve"> PAGEREF _Toc170072368 \h </w:instrText>
        </w:r>
        <w:r w:rsidR="007708BC" w:rsidRPr="007708BC">
          <w:rPr>
            <w:rFonts w:cs="Arial"/>
            <w:b w:val="0"/>
            <w:bCs/>
            <w:noProof/>
            <w:webHidden/>
          </w:rPr>
        </w:r>
        <w:r w:rsidR="007708BC" w:rsidRPr="007708BC">
          <w:rPr>
            <w:rFonts w:cs="Arial"/>
            <w:b w:val="0"/>
            <w:bCs/>
            <w:noProof/>
            <w:webHidden/>
          </w:rPr>
          <w:fldChar w:fldCharType="separate"/>
        </w:r>
        <w:r w:rsidR="005E2E78">
          <w:rPr>
            <w:rFonts w:cs="Arial"/>
            <w:b w:val="0"/>
            <w:bCs/>
            <w:noProof/>
            <w:webHidden/>
          </w:rPr>
          <w:t>17</w:t>
        </w:r>
        <w:r w:rsidR="007708BC" w:rsidRPr="007708BC">
          <w:rPr>
            <w:rFonts w:cs="Arial"/>
            <w:b w:val="0"/>
            <w:bCs/>
            <w:noProof/>
            <w:webHidden/>
          </w:rPr>
          <w:fldChar w:fldCharType="end"/>
        </w:r>
      </w:hyperlink>
    </w:p>
    <w:p w14:paraId="67F38315" w14:textId="5A582105" w:rsidR="007708BC" w:rsidRPr="007708BC" w:rsidRDefault="00000000">
      <w:pPr>
        <w:pStyle w:val="TOC3"/>
        <w:rPr>
          <w:rFonts w:eastAsiaTheme="minorEastAsia" w:cs="Arial"/>
          <w:b w:val="0"/>
          <w:bCs/>
          <w:noProof/>
          <w:kern w:val="2"/>
          <w:lang w:eastAsia="en-GB"/>
          <w14:ligatures w14:val="standardContextual"/>
        </w:rPr>
      </w:pPr>
      <w:hyperlink w:anchor="_Toc170072369" w:history="1">
        <w:r w:rsidR="007708BC" w:rsidRPr="007708BC">
          <w:rPr>
            <w:rStyle w:val="Hyperlink"/>
            <w:rFonts w:cs="Arial"/>
            <w:b w:val="0"/>
            <w:bCs/>
            <w:noProof/>
          </w:rPr>
          <w:t>4.7.2</w:t>
        </w:r>
        <w:r w:rsidR="007708BC" w:rsidRPr="007708BC">
          <w:rPr>
            <w:rFonts w:eastAsiaTheme="minorEastAsia" w:cs="Arial"/>
            <w:b w:val="0"/>
            <w:bCs/>
            <w:noProof/>
            <w:kern w:val="2"/>
            <w:lang w:eastAsia="en-GB"/>
            <w14:ligatures w14:val="standardContextual"/>
          </w:rPr>
          <w:tab/>
        </w:r>
        <w:r w:rsidR="007708BC" w:rsidRPr="007708BC">
          <w:rPr>
            <w:rStyle w:val="Hyperlink"/>
            <w:rFonts w:cs="Arial"/>
            <w:b w:val="0"/>
            <w:bCs/>
            <w:noProof/>
          </w:rPr>
          <w:t>Dataset display order (dataset rendering)</w:t>
        </w:r>
        <w:r w:rsidR="007708BC" w:rsidRPr="007708BC">
          <w:rPr>
            <w:rFonts w:cs="Arial"/>
            <w:b w:val="0"/>
            <w:bCs/>
            <w:noProof/>
            <w:webHidden/>
          </w:rPr>
          <w:tab/>
        </w:r>
        <w:r w:rsidR="007708BC" w:rsidRPr="007708BC">
          <w:rPr>
            <w:rFonts w:cs="Arial"/>
            <w:b w:val="0"/>
            <w:bCs/>
            <w:noProof/>
            <w:webHidden/>
          </w:rPr>
          <w:fldChar w:fldCharType="begin"/>
        </w:r>
        <w:r w:rsidR="007708BC" w:rsidRPr="007708BC">
          <w:rPr>
            <w:rFonts w:cs="Arial"/>
            <w:b w:val="0"/>
            <w:bCs/>
            <w:noProof/>
            <w:webHidden/>
          </w:rPr>
          <w:instrText xml:space="preserve"> PAGEREF _Toc170072369 \h </w:instrText>
        </w:r>
        <w:r w:rsidR="007708BC" w:rsidRPr="007708BC">
          <w:rPr>
            <w:rFonts w:cs="Arial"/>
            <w:b w:val="0"/>
            <w:bCs/>
            <w:noProof/>
            <w:webHidden/>
          </w:rPr>
        </w:r>
        <w:r w:rsidR="007708BC" w:rsidRPr="007708BC">
          <w:rPr>
            <w:rFonts w:cs="Arial"/>
            <w:b w:val="0"/>
            <w:bCs/>
            <w:noProof/>
            <w:webHidden/>
          </w:rPr>
          <w:fldChar w:fldCharType="separate"/>
        </w:r>
        <w:r w:rsidR="005E2E78">
          <w:rPr>
            <w:rFonts w:cs="Arial"/>
            <w:b w:val="0"/>
            <w:bCs/>
            <w:noProof/>
            <w:webHidden/>
          </w:rPr>
          <w:t>17</w:t>
        </w:r>
        <w:r w:rsidR="007708BC" w:rsidRPr="007708BC">
          <w:rPr>
            <w:rFonts w:cs="Arial"/>
            <w:b w:val="0"/>
            <w:bCs/>
            <w:noProof/>
            <w:webHidden/>
          </w:rPr>
          <w:fldChar w:fldCharType="end"/>
        </w:r>
      </w:hyperlink>
    </w:p>
    <w:p w14:paraId="03F8AF59" w14:textId="16944C14" w:rsidR="007708BC" w:rsidRPr="007708BC" w:rsidRDefault="00000000">
      <w:pPr>
        <w:pStyle w:val="TOC2"/>
        <w:rPr>
          <w:rFonts w:eastAsiaTheme="minorEastAsia" w:cs="Arial"/>
          <w:b w:val="0"/>
          <w:bCs/>
          <w:noProof/>
          <w:kern w:val="2"/>
          <w:lang w:eastAsia="en-GB"/>
          <w14:ligatures w14:val="standardContextual"/>
        </w:rPr>
      </w:pPr>
      <w:hyperlink w:anchor="_Toc170072370" w:history="1">
        <w:r w:rsidR="007708BC" w:rsidRPr="007708BC">
          <w:rPr>
            <w:rStyle w:val="Hyperlink"/>
            <w:rFonts w:cs="Arial"/>
            <w:b w:val="0"/>
            <w:bCs/>
            <w:noProof/>
          </w:rPr>
          <w:t>4.8</w:t>
        </w:r>
        <w:r w:rsidR="007708BC" w:rsidRPr="007708BC">
          <w:rPr>
            <w:rFonts w:eastAsiaTheme="minorEastAsia" w:cs="Arial"/>
            <w:b w:val="0"/>
            <w:bCs/>
            <w:noProof/>
            <w:kern w:val="2"/>
            <w:lang w:eastAsia="en-GB"/>
            <w14:ligatures w14:val="standardContextual"/>
          </w:rPr>
          <w:tab/>
        </w:r>
        <w:r w:rsidR="007708BC" w:rsidRPr="007708BC">
          <w:rPr>
            <w:rStyle w:val="Hyperlink"/>
            <w:rFonts w:cs="Arial"/>
            <w:b w:val="0"/>
            <w:bCs/>
            <w:noProof/>
          </w:rPr>
          <w:t>Geometry</w:t>
        </w:r>
        <w:r w:rsidR="007708BC" w:rsidRPr="007708BC">
          <w:rPr>
            <w:rFonts w:cs="Arial"/>
            <w:b w:val="0"/>
            <w:bCs/>
            <w:noProof/>
            <w:webHidden/>
          </w:rPr>
          <w:tab/>
        </w:r>
        <w:r w:rsidR="007708BC" w:rsidRPr="007708BC">
          <w:rPr>
            <w:rFonts w:cs="Arial"/>
            <w:b w:val="0"/>
            <w:bCs/>
            <w:noProof/>
            <w:webHidden/>
          </w:rPr>
          <w:fldChar w:fldCharType="begin"/>
        </w:r>
        <w:r w:rsidR="007708BC" w:rsidRPr="007708BC">
          <w:rPr>
            <w:rFonts w:cs="Arial"/>
            <w:b w:val="0"/>
            <w:bCs/>
            <w:noProof/>
            <w:webHidden/>
          </w:rPr>
          <w:instrText xml:space="preserve"> PAGEREF _Toc170072370 \h </w:instrText>
        </w:r>
        <w:r w:rsidR="007708BC" w:rsidRPr="007708BC">
          <w:rPr>
            <w:rFonts w:cs="Arial"/>
            <w:b w:val="0"/>
            <w:bCs/>
            <w:noProof/>
            <w:webHidden/>
          </w:rPr>
        </w:r>
        <w:r w:rsidR="007708BC" w:rsidRPr="007708BC">
          <w:rPr>
            <w:rFonts w:cs="Arial"/>
            <w:b w:val="0"/>
            <w:bCs/>
            <w:noProof/>
            <w:webHidden/>
          </w:rPr>
          <w:fldChar w:fldCharType="separate"/>
        </w:r>
        <w:r w:rsidR="005E2E78">
          <w:rPr>
            <w:rFonts w:cs="Arial"/>
            <w:b w:val="0"/>
            <w:bCs/>
            <w:noProof/>
            <w:webHidden/>
          </w:rPr>
          <w:t>18</w:t>
        </w:r>
        <w:r w:rsidR="007708BC" w:rsidRPr="007708BC">
          <w:rPr>
            <w:rFonts w:cs="Arial"/>
            <w:b w:val="0"/>
            <w:bCs/>
            <w:noProof/>
            <w:webHidden/>
          </w:rPr>
          <w:fldChar w:fldCharType="end"/>
        </w:r>
      </w:hyperlink>
    </w:p>
    <w:p w14:paraId="766BA054" w14:textId="32445020" w:rsidR="007708BC" w:rsidRPr="007708BC" w:rsidRDefault="00000000">
      <w:pPr>
        <w:pStyle w:val="TOC3"/>
        <w:rPr>
          <w:rFonts w:eastAsiaTheme="minorEastAsia" w:cs="Arial"/>
          <w:b w:val="0"/>
          <w:bCs/>
          <w:noProof/>
          <w:kern w:val="2"/>
          <w:lang w:eastAsia="en-GB"/>
          <w14:ligatures w14:val="standardContextual"/>
        </w:rPr>
      </w:pPr>
      <w:hyperlink w:anchor="_Toc170072371" w:history="1">
        <w:r w:rsidR="007708BC" w:rsidRPr="007708BC">
          <w:rPr>
            <w:rStyle w:val="Hyperlink"/>
            <w:rFonts w:cs="Arial"/>
            <w:b w:val="0"/>
            <w:bCs/>
            <w:noProof/>
          </w:rPr>
          <w:t>4.8.1</w:t>
        </w:r>
        <w:r w:rsidR="007708BC" w:rsidRPr="007708BC">
          <w:rPr>
            <w:rFonts w:eastAsiaTheme="minorEastAsia" w:cs="Arial"/>
            <w:b w:val="0"/>
            <w:bCs/>
            <w:noProof/>
            <w:kern w:val="2"/>
            <w:lang w:eastAsia="en-GB"/>
            <w14:ligatures w14:val="standardContextual"/>
          </w:rPr>
          <w:tab/>
        </w:r>
        <w:r w:rsidR="007708BC" w:rsidRPr="007708BC">
          <w:rPr>
            <w:rStyle w:val="Hyperlink"/>
            <w:rFonts w:cs="Arial"/>
            <w:b w:val="0"/>
            <w:bCs/>
            <w:noProof/>
          </w:rPr>
          <w:t>S-100 level 3a geometry</w:t>
        </w:r>
        <w:r w:rsidR="007708BC" w:rsidRPr="007708BC">
          <w:rPr>
            <w:rFonts w:cs="Arial"/>
            <w:b w:val="0"/>
            <w:bCs/>
            <w:noProof/>
            <w:webHidden/>
          </w:rPr>
          <w:tab/>
        </w:r>
        <w:r w:rsidR="007708BC" w:rsidRPr="007708BC">
          <w:rPr>
            <w:rFonts w:cs="Arial"/>
            <w:b w:val="0"/>
            <w:bCs/>
            <w:noProof/>
            <w:webHidden/>
          </w:rPr>
          <w:fldChar w:fldCharType="begin"/>
        </w:r>
        <w:r w:rsidR="007708BC" w:rsidRPr="007708BC">
          <w:rPr>
            <w:rFonts w:cs="Arial"/>
            <w:b w:val="0"/>
            <w:bCs/>
            <w:noProof/>
            <w:webHidden/>
          </w:rPr>
          <w:instrText xml:space="preserve"> PAGEREF _Toc170072371 \h </w:instrText>
        </w:r>
        <w:r w:rsidR="007708BC" w:rsidRPr="007708BC">
          <w:rPr>
            <w:rFonts w:cs="Arial"/>
            <w:b w:val="0"/>
            <w:bCs/>
            <w:noProof/>
            <w:webHidden/>
          </w:rPr>
        </w:r>
        <w:r w:rsidR="007708BC" w:rsidRPr="007708BC">
          <w:rPr>
            <w:rFonts w:cs="Arial"/>
            <w:b w:val="0"/>
            <w:bCs/>
            <w:noProof/>
            <w:webHidden/>
          </w:rPr>
          <w:fldChar w:fldCharType="separate"/>
        </w:r>
        <w:r w:rsidR="005E2E78">
          <w:rPr>
            <w:rFonts w:cs="Arial"/>
            <w:b w:val="0"/>
            <w:bCs/>
            <w:noProof/>
            <w:webHidden/>
          </w:rPr>
          <w:t>18</w:t>
        </w:r>
        <w:r w:rsidR="007708BC" w:rsidRPr="007708BC">
          <w:rPr>
            <w:rFonts w:cs="Arial"/>
            <w:b w:val="0"/>
            <w:bCs/>
            <w:noProof/>
            <w:webHidden/>
          </w:rPr>
          <w:fldChar w:fldCharType="end"/>
        </w:r>
      </w:hyperlink>
    </w:p>
    <w:p w14:paraId="19F29CCC" w14:textId="25090FCB" w:rsidR="007708BC" w:rsidRPr="007708BC" w:rsidRDefault="00000000">
      <w:pPr>
        <w:pStyle w:val="TOC3"/>
        <w:rPr>
          <w:rFonts w:eastAsiaTheme="minorEastAsia" w:cs="Arial"/>
          <w:b w:val="0"/>
          <w:bCs/>
          <w:noProof/>
          <w:kern w:val="2"/>
          <w:lang w:eastAsia="en-GB"/>
          <w14:ligatures w14:val="standardContextual"/>
        </w:rPr>
      </w:pPr>
      <w:hyperlink w:anchor="_Toc170072372" w:history="1">
        <w:r w:rsidR="007708BC" w:rsidRPr="007708BC">
          <w:rPr>
            <w:rStyle w:val="Hyperlink"/>
            <w:rFonts w:cs="Arial"/>
            <w:b w:val="0"/>
            <w:bCs/>
            <w:noProof/>
          </w:rPr>
          <w:t>4.8.2</w:t>
        </w:r>
        <w:r w:rsidR="007708BC" w:rsidRPr="007708BC">
          <w:rPr>
            <w:rFonts w:eastAsiaTheme="minorEastAsia" w:cs="Arial"/>
            <w:b w:val="0"/>
            <w:bCs/>
            <w:noProof/>
            <w:kern w:val="2"/>
            <w:lang w:eastAsia="en-GB"/>
            <w14:ligatures w14:val="standardContextual"/>
          </w:rPr>
          <w:tab/>
        </w:r>
        <w:r w:rsidR="007708BC" w:rsidRPr="007708BC">
          <w:rPr>
            <w:rStyle w:val="Hyperlink"/>
            <w:rFonts w:cs="Arial"/>
            <w:b w:val="0"/>
            <w:bCs/>
            <w:noProof/>
          </w:rPr>
          <w:t>Use of scale properties for feature to geometry relations</w:t>
        </w:r>
        <w:r w:rsidR="007708BC" w:rsidRPr="007708BC">
          <w:rPr>
            <w:rFonts w:cs="Arial"/>
            <w:b w:val="0"/>
            <w:bCs/>
            <w:noProof/>
            <w:webHidden/>
          </w:rPr>
          <w:tab/>
        </w:r>
        <w:r w:rsidR="007708BC" w:rsidRPr="007708BC">
          <w:rPr>
            <w:rFonts w:cs="Arial"/>
            <w:b w:val="0"/>
            <w:bCs/>
            <w:noProof/>
            <w:webHidden/>
          </w:rPr>
          <w:fldChar w:fldCharType="begin"/>
        </w:r>
        <w:r w:rsidR="007708BC" w:rsidRPr="007708BC">
          <w:rPr>
            <w:rFonts w:cs="Arial"/>
            <w:b w:val="0"/>
            <w:bCs/>
            <w:noProof/>
            <w:webHidden/>
          </w:rPr>
          <w:instrText xml:space="preserve"> PAGEREF _Toc170072372 \h </w:instrText>
        </w:r>
        <w:r w:rsidR="007708BC" w:rsidRPr="007708BC">
          <w:rPr>
            <w:rFonts w:cs="Arial"/>
            <w:b w:val="0"/>
            <w:bCs/>
            <w:noProof/>
            <w:webHidden/>
          </w:rPr>
        </w:r>
        <w:r w:rsidR="007708BC" w:rsidRPr="007708BC">
          <w:rPr>
            <w:rFonts w:cs="Arial"/>
            <w:b w:val="0"/>
            <w:bCs/>
            <w:noProof/>
            <w:webHidden/>
          </w:rPr>
          <w:fldChar w:fldCharType="separate"/>
        </w:r>
        <w:r w:rsidR="005E2E78">
          <w:rPr>
            <w:rFonts w:cs="Arial"/>
            <w:b w:val="0"/>
            <w:bCs/>
            <w:noProof/>
            <w:webHidden/>
          </w:rPr>
          <w:t>20</w:t>
        </w:r>
        <w:r w:rsidR="007708BC" w:rsidRPr="007708BC">
          <w:rPr>
            <w:rFonts w:cs="Arial"/>
            <w:b w:val="0"/>
            <w:bCs/>
            <w:noProof/>
            <w:webHidden/>
          </w:rPr>
          <w:fldChar w:fldCharType="end"/>
        </w:r>
      </w:hyperlink>
    </w:p>
    <w:p w14:paraId="0B75EF57" w14:textId="58A5B98F" w:rsidR="007708BC" w:rsidRPr="007708BC" w:rsidRDefault="00000000">
      <w:pPr>
        <w:pStyle w:val="TOC3"/>
        <w:rPr>
          <w:rFonts w:eastAsiaTheme="minorEastAsia" w:cs="Arial"/>
          <w:b w:val="0"/>
          <w:bCs/>
          <w:noProof/>
          <w:kern w:val="2"/>
          <w:lang w:eastAsia="en-GB"/>
          <w14:ligatures w14:val="standardContextual"/>
        </w:rPr>
      </w:pPr>
      <w:hyperlink w:anchor="_Toc170072373" w:history="1">
        <w:r w:rsidR="007708BC" w:rsidRPr="007708BC">
          <w:rPr>
            <w:rStyle w:val="Hyperlink"/>
            <w:rFonts w:cs="Arial"/>
            <w:b w:val="0"/>
            <w:bCs/>
            <w:noProof/>
          </w:rPr>
          <w:t>4.8.3</w:t>
        </w:r>
        <w:r w:rsidR="007708BC" w:rsidRPr="007708BC">
          <w:rPr>
            <w:rFonts w:eastAsiaTheme="minorEastAsia" w:cs="Arial"/>
            <w:b w:val="0"/>
            <w:bCs/>
            <w:noProof/>
            <w:kern w:val="2"/>
            <w:lang w:eastAsia="en-GB"/>
            <w14:ligatures w14:val="standardContextual"/>
          </w:rPr>
          <w:tab/>
        </w:r>
        <w:r w:rsidR="007708BC" w:rsidRPr="007708BC">
          <w:rPr>
            <w:rStyle w:val="Hyperlink"/>
            <w:rFonts w:cs="Arial"/>
            <w:b w:val="0"/>
            <w:bCs/>
            <w:noProof/>
          </w:rPr>
          <w:t>Masking</w:t>
        </w:r>
        <w:r w:rsidR="007708BC" w:rsidRPr="007708BC">
          <w:rPr>
            <w:rFonts w:cs="Arial"/>
            <w:b w:val="0"/>
            <w:bCs/>
            <w:noProof/>
            <w:webHidden/>
          </w:rPr>
          <w:tab/>
        </w:r>
        <w:r w:rsidR="007708BC" w:rsidRPr="007708BC">
          <w:rPr>
            <w:rFonts w:cs="Arial"/>
            <w:b w:val="0"/>
            <w:bCs/>
            <w:noProof/>
            <w:webHidden/>
          </w:rPr>
          <w:fldChar w:fldCharType="begin"/>
        </w:r>
        <w:r w:rsidR="007708BC" w:rsidRPr="007708BC">
          <w:rPr>
            <w:rFonts w:cs="Arial"/>
            <w:b w:val="0"/>
            <w:bCs/>
            <w:noProof/>
            <w:webHidden/>
          </w:rPr>
          <w:instrText xml:space="preserve"> PAGEREF _Toc170072373 \h </w:instrText>
        </w:r>
        <w:r w:rsidR="007708BC" w:rsidRPr="007708BC">
          <w:rPr>
            <w:rFonts w:cs="Arial"/>
            <w:b w:val="0"/>
            <w:bCs/>
            <w:noProof/>
            <w:webHidden/>
          </w:rPr>
        </w:r>
        <w:r w:rsidR="007708BC" w:rsidRPr="007708BC">
          <w:rPr>
            <w:rFonts w:cs="Arial"/>
            <w:b w:val="0"/>
            <w:bCs/>
            <w:noProof/>
            <w:webHidden/>
          </w:rPr>
          <w:fldChar w:fldCharType="separate"/>
        </w:r>
        <w:r w:rsidR="005E2E78">
          <w:rPr>
            <w:rFonts w:cs="Arial"/>
            <w:b w:val="0"/>
            <w:bCs/>
            <w:noProof/>
            <w:webHidden/>
          </w:rPr>
          <w:t>20</w:t>
        </w:r>
        <w:r w:rsidR="007708BC" w:rsidRPr="007708BC">
          <w:rPr>
            <w:rFonts w:cs="Arial"/>
            <w:b w:val="0"/>
            <w:bCs/>
            <w:noProof/>
            <w:webHidden/>
          </w:rPr>
          <w:fldChar w:fldCharType="end"/>
        </w:r>
      </w:hyperlink>
    </w:p>
    <w:p w14:paraId="466B9D0B" w14:textId="07D66351" w:rsidR="007708BC" w:rsidRPr="007708BC" w:rsidRDefault="00000000">
      <w:pPr>
        <w:pStyle w:val="TOC1"/>
        <w:rPr>
          <w:rFonts w:eastAsiaTheme="minorEastAsia" w:cs="Arial"/>
          <w:b w:val="0"/>
          <w:bCs/>
          <w:noProof/>
          <w:kern w:val="2"/>
          <w:lang w:eastAsia="en-GB"/>
          <w14:ligatures w14:val="standardContextual"/>
        </w:rPr>
      </w:pPr>
      <w:hyperlink w:anchor="_Toc170072374" w:history="1">
        <w:r w:rsidR="007708BC" w:rsidRPr="007708BC">
          <w:rPr>
            <w:rStyle w:val="Hyperlink"/>
            <w:rFonts w:cs="Arial"/>
            <w:b w:val="0"/>
            <w:bCs/>
            <w:noProof/>
          </w:rPr>
          <w:t>5</w:t>
        </w:r>
        <w:r w:rsidR="007708BC" w:rsidRPr="007708BC">
          <w:rPr>
            <w:rFonts w:eastAsiaTheme="minorEastAsia" w:cs="Arial"/>
            <w:b w:val="0"/>
            <w:bCs/>
            <w:noProof/>
            <w:kern w:val="2"/>
            <w:lang w:eastAsia="en-GB"/>
            <w14:ligatures w14:val="standardContextual"/>
          </w:rPr>
          <w:tab/>
        </w:r>
        <w:r w:rsidR="007708BC" w:rsidRPr="007708BC">
          <w:rPr>
            <w:rStyle w:val="Hyperlink"/>
            <w:rFonts w:cs="Arial"/>
            <w:b w:val="0"/>
            <w:bCs/>
            <w:noProof/>
          </w:rPr>
          <w:t>Coordinate Reference Systems (CRS)</w:t>
        </w:r>
        <w:r w:rsidR="007708BC" w:rsidRPr="007708BC">
          <w:rPr>
            <w:rFonts w:cs="Arial"/>
            <w:b w:val="0"/>
            <w:bCs/>
            <w:noProof/>
            <w:webHidden/>
          </w:rPr>
          <w:tab/>
        </w:r>
        <w:r w:rsidR="007708BC" w:rsidRPr="007708BC">
          <w:rPr>
            <w:rFonts w:cs="Arial"/>
            <w:b w:val="0"/>
            <w:bCs/>
            <w:noProof/>
            <w:webHidden/>
          </w:rPr>
          <w:fldChar w:fldCharType="begin"/>
        </w:r>
        <w:r w:rsidR="007708BC" w:rsidRPr="007708BC">
          <w:rPr>
            <w:rFonts w:cs="Arial"/>
            <w:b w:val="0"/>
            <w:bCs/>
            <w:noProof/>
            <w:webHidden/>
          </w:rPr>
          <w:instrText xml:space="preserve"> PAGEREF _Toc170072374 \h </w:instrText>
        </w:r>
        <w:r w:rsidR="007708BC" w:rsidRPr="007708BC">
          <w:rPr>
            <w:rFonts w:cs="Arial"/>
            <w:b w:val="0"/>
            <w:bCs/>
            <w:noProof/>
            <w:webHidden/>
          </w:rPr>
        </w:r>
        <w:r w:rsidR="007708BC" w:rsidRPr="007708BC">
          <w:rPr>
            <w:rFonts w:cs="Arial"/>
            <w:b w:val="0"/>
            <w:bCs/>
            <w:noProof/>
            <w:webHidden/>
          </w:rPr>
          <w:fldChar w:fldCharType="separate"/>
        </w:r>
        <w:r w:rsidR="005E2E78">
          <w:rPr>
            <w:rFonts w:cs="Arial"/>
            <w:b w:val="0"/>
            <w:bCs/>
            <w:noProof/>
            <w:webHidden/>
          </w:rPr>
          <w:t>21</w:t>
        </w:r>
        <w:r w:rsidR="007708BC" w:rsidRPr="007708BC">
          <w:rPr>
            <w:rFonts w:cs="Arial"/>
            <w:b w:val="0"/>
            <w:bCs/>
            <w:noProof/>
            <w:webHidden/>
          </w:rPr>
          <w:fldChar w:fldCharType="end"/>
        </w:r>
      </w:hyperlink>
    </w:p>
    <w:p w14:paraId="297490EE" w14:textId="6F8EDB23" w:rsidR="007708BC" w:rsidRPr="007708BC" w:rsidRDefault="00000000">
      <w:pPr>
        <w:pStyle w:val="TOC2"/>
        <w:rPr>
          <w:rFonts w:eastAsiaTheme="minorEastAsia" w:cs="Arial"/>
          <w:b w:val="0"/>
          <w:bCs/>
          <w:noProof/>
          <w:kern w:val="2"/>
          <w:lang w:eastAsia="en-GB"/>
          <w14:ligatures w14:val="standardContextual"/>
        </w:rPr>
      </w:pPr>
      <w:hyperlink w:anchor="_Toc170072375" w:history="1">
        <w:r w:rsidR="007708BC" w:rsidRPr="007708BC">
          <w:rPr>
            <w:rStyle w:val="Hyperlink"/>
            <w:rFonts w:cs="Arial"/>
            <w:b w:val="0"/>
            <w:bCs/>
            <w:noProof/>
          </w:rPr>
          <w:t>5.1</w:t>
        </w:r>
        <w:r w:rsidR="007708BC" w:rsidRPr="007708BC">
          <w:rPr>
            <w:rFonts w:eastAsiaTheme="minorEastAsia" w:cs="Arial"/>
            <w:b w:val="0"/>
            <w:bCs/>
            <w:noProof/>
            <w:kern w:val="2"/>
            <w:lang w:eastAsia="en-GB"/>
            <w14:ligatures w14:val="standardContextual"/>
          </w:rPr>
          <w:tab/>
        </w:r>
        <w:r w:rsidR="007708BC" w:rsidRPr="007708BC">
          <w:rPr>
            <w:rStyle w:val="Hyperlink"/>
            <w:rFonts w:cs="Arial"/>
            <w:b w:val="0"/>
            <w:bCs/>
            <w:noProof/>
          </w:rPr>
          <w:t>Introduction</w:t>
        </w:r>
        <w:r w:rsidR="007708BC" w:rsidRPr="007708BC">
          <w:rPr>
            <w:rFonts w:cs="Arial"/>
            <w:b w:val="0"/>
            <w:bCs/>
            <w:noProof/>
            <w:webHidden/>
          </w:rPr>
          <w:tab/>
        </w:r>
        <w:r w:rsidR="007708BC" w:rsidRPr="007708BC">
          <w:rPr>
            <w:rFonts w:cs="Arial"/>
            <w:b w:val="0"/>
            <w:bCs/>
            <w:noProof/>
            <w:webHidden/>
          </w:rPr>
          <w:fldChar w:fldCharType="begin"/>
        </w:r>
        <w:r w:rsidR="007708BC" w:rsidRPr="007708BC">
          <w:rPr>
            <w:rFonts w:cs="Arial"/>
            <w:b w:val="0"/>
            <w:bCs/>
            <w:noProof/>
            <w:webHidden/>
          </w:rPr>
          <w:instrText xml:space="preserve"> PAGEREF _Toc170072375 \h </w:instrText>
        </w:r>
        <w:r w:rsidR="007708BC" w:rsidRPr="007708BC">
          <w:rPr>
            <w:rFonts w:cs="Arial"/>
            <w:b w:val="0"/>
            <w:bCs/>
            <w:noProof/>
            <w:webHidden/>
          </w:rPr>
        </w:r>
        <w:r w:rsidR="007708BC" w:rsidRPr="007708BC">
          <w:rPr>
            <w:rFonts w:cs="Arial"/>
            <w:b w:val="0"/>
            <w:bCs/>
            <w:noProof/>
            <w:webHidden/>
          </w:rPr>
          <w:fldChar w:fldCharType="separate"/>
        </w:r>
        <w:r w:rsidR="005E2E78">
          <w:rPr>
            <w:rFonts w:cs="Arial"/>
            <w:b w:val="0"/>
            <w:bCs/>
            <w:noProof/>
            <w:webHidden/>
          </w:rPr>
          <w:t>21</w:t>
        </w:r>
        <w:r w:rsidR="007708BC" w:rsidRPr="007708BC">
          <w:rPr>
            <w:rFonts w:cs="Arial"/>
            <w:b w:val="0"/>
            <w:bCs/>
            <w:noProof/>
            <w:webHidden/>
          </w:rPr>
          <w:fldChar w:fldCharType="end"/>
        </w:r>
      </w:hyperlink>
    </w:p>
    <w:p w14:paraId="77E8BD72" w14:textId="18CF4E47" w:rsidR="007708BC" w:rsidRPr="007708BC" w:rsidRDefault="00000000">
      <w:pPr>
        <w:pStyle w:val="TOC2"/>
        <w:rPr>
          <w:rFonts w:eastAsiaTheme="minorEastAsia" w:cs="Arial"/>
          <w:b w:val="0"/>
          <w:bCs/>
          <w:noProof/>
          <w:kern w:val="2"/>
          <w:lang w:eastAsia="en-GB"/>
          <w14:ligatures w14:val="standardContextual"/>
        </w:rPr>
      </w:pPr>
      <w:hyperlink w:anchor="_Toc170072376" w:history="1">
        <w:r w:rsidR="007708BC" w:rsidRPr="007708BC">
          <w:rPr>
            <w:rStyle w:val="Hyperlink"/>
            <w:rFonts w:cs="Arial"/>
            <w:b w:val="0"/>
            <w:bCs/>
            <w:noProof/>
          </w:rPr>
          <w:t>5.2</w:t>
        </w:r>
        <w:r w:rsidR="007708BC" w:rsidRPr="007708BC">
          <w:rPr>
            <w:rFonts w:eastAsiaTheme="minorEastAsia" w:cs="Arial"/>
            <w:b w:val="0"/>
            <w:bCs/>
            <w:noProof/>
            <w:kern w:val="2"/>
            <w:lang w:eastAsia="en-GB"/>
            <w14:ligatures w14:val="standardContextual"/>
          </w:rPr>
          <w:tab/>
        </w:r>
        <w:r w:rsidR="007708BC" w:rsidRPr="007708BC">
          <w:rPr>
            <w:rStyle w:val="Hyperlink"/>
            <w:rFonts w:cs="Arial"/>
            <w:b w:val="0"/>
            <w:bCs/>
            <w:noProof/>
          </w:rPr>
          <w:t>Horizontal Coordinate Reference System</w:t>
        </w:r>
        <w:r w:rsidR="007708BC" w:rsidRPr="007708BC">
          <w:rPr>
            <w:rFonts w:cs="Arial"/>
            <w:b w:val="0"/>
            <w:bCs/>
            <w:noProof/>
            <w:webHidden/>
          </w:rPr>
          <w:tab/>
        </w:r>
        <w:r w:rsidR="007708BC" w:rsidRPr="007708BC">
          <w:rPr>
            <w:rFonts w:cs="Arial"/>
            <w:b w:val="0"/>
            <w:bCs/>
            <w:noProof/>
            <w:webHidden/>
          </w:rPr>
          <w:fldChar w:fldCharType="begin"/>
        </w:r>
        <w:r w:rsidR="007708BC" w:rsidRPr="007708BC">
          <w:rPr>
            <w:rFonts w:cs="Arial"/>
            <w:b w:val="0"/>
            <w:bCs/>
            <w:noProof/>
            <w:webHidden/>
          </w:rPr>
          <w:instrText xml:space="preserve"> PAGEREF _Toc170072376 \h </w:instrText>
        </w:r>
        <w:r w:rsidR="007708BC" w:rsidRPr="007708BC">
          <w:rPr>
            <w:rFonts w:cs="Arial"/>
            <w:b w:val="0"/>
            <w:bCs/>
            <w:noProof/>
            <w:webHidden/>
          </w:rPr>
        </w:r>
        <w:r w:rsidR="007708BC" w:rsidRPr="007708BC">
          <w:rPr>
            <w:rFonts w:cs="Arial"/>
            <w:b w:val="0"/>
            <w:bCs/>
            <w:noProof/>
            <w:webHidden/>
          </w:rPr>
          <w:fldChar w:fldCharType="separate"/>
        </w:r>
        <w:r w:rsidR="005E2E78">
          <w:rPr>
            <w:rFonts w:cs="Arial"/>
            <w:b w:val="0"/>
            <w:bCs/>
            <w:noProof/>
            <w:webHidden/>
          </w:rPr>
          <w:t>22</w:t>
        </w:r>
        <w:r w:rsidR="007708BC" w:rsidRPr="007708BC">
          <w:rPr>
            <w:rFonts w:cs="Arial"/>
            <w:b w:val="0"/>
            <w:bCs/>
            <w:noProof/>
            <w:webHidden/>
          </w:rPr>
          <w:fldChar w:fldCharType="end"/>
        </w:r>
      </w:hyperlink>
    </w:p>
    <w:p w14:paraId="36B8A717" w14:textId="245FD006" w:rsidR="007708BC" w:rsidRPr="007708BC" w:rsidRDefault="00000000">
      <w:pPr>
        <w:pStyle w:val="TOC2"/>
        <w:rPr>
          <w:rFonts w:eastAsiaTheme="minorEastAsia" w:cs="Arial"/>
          <w:b w:val="0"/>
          <w:bCs/>
          <w:noProof/>
          <w:kern w:val="2"/>
          <w:lang w:eastAsia="en-GB"/>
          <w14:ligatures w14:val="standardContextual"/>
        </w:rPr>
      </w:pPr>
      <w:hyperlink w:anchor="_Toc170072377" w:history="1">
        <w:r w:rsidR="007708BC" w:rsidRPr="007708BC">
          <w:rPr>
            <w:rStyle w:val="Hyperlink"/>
            <w:rFonts w:cs="Arial"/>
            <w:b w:val="0"/>
            <w:bCs/>
            <w:noProof/>
          </w:rPr>
          <w:t>5.3</w:t>
        </w:r>
        <w:r w:rsidR="007708BC" w:rsidRPr="007708BC">
          <w:rPr>
            <w:rFonts w:eastAsiaTheme="minorEastAsia" w:cs="Arial"/>
            <w:b w:val="0"/>
            <w:bCs/>
            <w:noProof/>
            <w:kern w:val="2"/>
            <w:lang w:eastAsia="en-GB"/>
            <w14:ligatures w14:val="standardContextual"/>
          </w:rPr>
          <w:tab/>
        </w:r>
        <w:r w:rsidR="007708BC" w:rsidRPr="007708BC">
          <w:rPr>
            <w:rStyle w:val="Hyperlink"/>
            <w:rFonts w:cs="Arial"/>
            <w:b w:val="0"/>
            <w:bCs/>
            <w:noProof/>
          </w:rPr>
          <w:t>Vertical CRS for Soundings</w:t>
        </w:r>
        <w:r w:rsidR="007708BC" w:rsidRPr="007708BC">
          <w:rPr>
            <w:rFonts w:cs="Arial"/>
            <w:b w:val="0"/>
            <w:bCs/>
            <w:noProof/>
            <w:webHidden/>
          </w:rPr>
          <w:tab/>
        </w:r>
        <w:r w:rsidR="007708BC" w:rsidRPr="007708BC">
          <w:rPr>
            <w:rFonts w:cs="Arial"/>
            <w:b w:val="0"/>
            <w:bCs/>
            <w:noProof/>
            <w:webHidden/>
          </w:rPr>
          <w:fldChar w:fldCharType="begin"/>
        </w:r>
        <w:r w:rsidR="007708BC" w:rsidRPr="007708BC">
          <w:rPr>
            <w:rFonts w:cs="Arial"/>
            <w:b w:val="0"/>
            <w:bCs/>
            <w:noProof/>
            <w:webHidden/>
          </w:rPr>
          <w:instrText xml:space="preserve"> PAGEREF _Toc170072377 \h </w:instrText>
        </w:r>
        <w:r w:rsidR="007708BC" w:rsidRPr="007708BC">
          <w:rPr>
            <w:rFonts w:cs="Arial"/>
            <w:b w:val="0"/>
            <w:bCs/>
            <w:noProof/>
            <w:webHidden/>
          </w:rPr>
        </w:r>
        <w:r w:rsidR="007708BC" w:rsidRPr="007708BC">
          <w:rPr>
            <w:rFonts w:cs="Arial"/>
            <w:b w:val="0"/>
            <w:bCs/>
            <w:noProof/>
            <w:webHidden/>
          </w:rPr>
          <w:fldChar w:fldCharType="separate"/>
        </w:r>
        <w:r w:rsidR="005E2E78">
          <w:rPr>
            <w:rFonts w:cs="Arial"/>
            <w:b w:val="0"/>
            <w:bCs/>
            <w:noProof/>
            <w:webHidden/>
          </w:rPr>
          <w:t>22</w:t>
        </w:r>
        <w:r w:rsidR="007708BC" w:rsidRPr="007708BC">
          <w:rPr>
            <w:rFonts w:cs="Arial"/>
            <w:b w:val="0"/>
            <w:bCs/>
            <w:noProof/>
            <w:webHidden/>
          </w:rPr>
          <w:fldChar w:fldCharType="end"/>
        </w:r>
      </w:hyperlink>
    </w:p>
    <w:p w14:paraId="64EEEDC0" w14:textId="712671B9" w:rsidR="007708BC" w:rsidRPr="007708BC" w:rsidRDefault="00000000">
      <w:pPr>
        <w:pStyle w:val="TOC1"/>
        <w:rPr>
          <w:rFonts w:eastAsiaTheme="minorEastAsia" w:cs="Arial"/>
          <w:b w:val="0"/>
          <w:bCs/>
          <w:noProof/>
          <w:kern w:val="2"/>
          <w:lang w:eastAsia="en-GB"/>
          <w14:ligatures w14:val="standardContextual"/>
        </w:rPr>
      </w:pPr>
      <w:hyperlink w:anchor="_Toc170072378" w:history="1">
        <w:r w:rsidR="007708BC" w:rsidRPr="007708BC">
          <w:rPr>
            <w:rStyle w:val="Hyperlink"/>
            <w:rFonts w:cs="Arial"/>
            <w:b w:val="0"/>
            <w:bCs/>
            <w:noProof/>
          </w:rPr>
          <w:t>6</w:t>
        </w:r>
        <w:r w:rsidR="007708BC" w:rsidRPr="007708BC">
          <w:rPr>
            <w:rFonts w:eastAsiaTheme="minorEastAsia" w:cs="Arial"/>
            <w:b w:val="0"/>
            <w:bCs/>
            <w:noProof/>
            <w:kern w:val="2"/>
            <w:lang w:eastAsia="en-GB"/>
            <w14:ligatures w14:val="standardContextual"/>
          </w:rPr>
          <w:tab/>
        </w:r>
        <w:r w:rsidR="007708BC" w:rsidRPr="007708BC">
          <w:rPr>
            <w:rStyle w:val="Hyperlink"/>
            <w:rFonts w:cs="Arial"/>
            <w:b w:val="0"/>
            <w:bCs/>
            <w:noProof/>
          </w:rPr>
          <w:t>Data Quality</w:t>
        </w:r>
        <w:r w:rsidR="007708BC" w:rsidRPr="007708BC">
          <w:rPr>
            <w:rFonts w:cs="Arial"/>
            <w:b w:val="0"/>
            <w:bCs/>
            <w:noProof/>
            <w:webHidden/>
          </w:rPr>
          <w:tab/>
        </w:r>
        <w:r w:rsidR="007708BC" w:rsidRPr="007708BC">
          <w:rPr>
            <w:rFonts w:cs="Arial"/>
            <w:b w:val="0"/>
            <w:bCs/>
            <w:noProof/>
            <w:webHidden/>
          </w:rPr>
          <w:fldChar w:fldCharType="begin"/>
        </w:r>
        <w:r w:rsidR="007708BC" w:rsidRPr="007708BC">
          <w:rPr>
            <w:rFonts w:cs="Arial"/>
            <w:b w:val="0"/>
            <w:bCs/>
            <w:noProof/>
            <w:webHidden/>
          </w:rPr>
          <w:instrText xml:space="preserve"> PAGEREF _Toc170072378 \h </w:instrText>
        </w:r>
        <w:r w:rsidR="007708BC" w:rsidRPr="007708BC">
          <w:rPr>
            <w:rFonts w:cs="Arial"/>
            <w:b w:val="0"/>
            <w:bCs/>
            <w:noProof/>
            <w:webHidden/>
          </w:rPr>
        </w:r>
        <w:r w:rsidR="007708BC" w:rsidRPr="007708BC">
          <w:rPr>
            <w:rFonts w:cs="Arial"/>
            <w:b w:val="0"/>
            <w:bCs/>
            <w:noProof/>
            <w:webHidden/>
          </w:rPr>
          <w:fldChar w:fldCharType="separate"/>
        </w:r>
        <w:r w:rsidR="005E2E78">
          <w:rPr>
            <w:rFonts w:cs="Arial"/>
            <w:b w:val="0"/>
            <w:bCs/>
            <w:noProof/>
            <w:webHidden/>
          </w:rPr>
          <w:t>24</w:t>
        </w:r>
        <w:r w:rsidR="007708BC" w:rsidRPr="007708BC">
          <w:rPr>
            <w:rFonts w:cs="Arial"/>
            <w:b w:val="0"/>
            <w:bCs/>
            <w:noProof/>
            <w:webHidden/>
          </w:rPr>
          <w:fldChar w:fldCharType="end"/>
        </w:r>
      </w:hyperlink>
    </w:p>
    <w:p w14:paraId="3D23DB22" w14:textId="0C4CD812" w:rsidR="007708BC" w:rsidRPr="007708BC" w:rsidRDefault="00000000">
      <w:pPr>
        <w:pStyle w:val="TOC2"/>
        <w:rPr>
          <w:rFonts w:eastAsiaTheme="minorEastAsia" w:cs="Arial"/>
          <w:b w:val="0"/>
          <w:bCs/>
          <w:noProof/>
          <w:kern w:val="2"/>
          <w:lang w:eastAsia="en-GB"/>
          <w14:ligatures w14:val="standardContextual"/>
        </w:rPr>
      </w:pPr>
      <w:hyperlink w:anchor="_Toc170072379" w:history="1">
        <w:r w:rsidR="007708BC" w:rsidRPr="007708BC">
          <w:rPr>
            <w:rStyle w:val="Hyperlink"/>
            <w:rFonts w:cs="Arial"/>
            <w:b w:val="0"/>
            <w:bCs/>
            <w:noProof/>
          </w:rPr>
          <w:t>6.1</w:t>
        </w:r>
        <w:r w:rsidR="007708BC" w:rsidRPr="007708BC">
          <w:rPr>
            <w:rFonts w:eastAsiaTheme="minorEastAsia" w:cs="Arial"/>
            <w:b w:val="0"/>
            <w:bCs/>
            <w:noProof/>
            <w:kern w:val="2"/>
            <w:lang w:eastAsia="en-GB"/>
            <w14:ligatures w14:val="standardContextual"/>
          </w:rPr>
          <w:tab/>
        </w:r>
        <w:r w:rsidR="007708BC" w:rsidRPr="007708BC">
          <w:rPr>
            <w:rStyle w:val="Hyperlink"/>
            <w:rFonts w:cs="Arial"/>
            <w:b w:val="0"/>
            <w:bCs/>
            <w:noProof/>
          </w:rPr>
          <w:t>Introduction</w:t>
        </w:r>
        <w:r w:rsidR="007708BC" w:rsidRPr="007708BC">
          <w:rPr>
            <w:rFonts w:cs="Arial"/>
            <w:b w:val="0"/>
            <w:bCs/>
            <w:noProof/>
            <w:webHidden/>
          </w:rPr>
          <w:tab/>
        </w:r>
        <w:r w:rsidR="007708BC" w:rsidRPr="007708BC">
          <w:rPr>
            <w:rFonts w:cs="Arial"/>
            <w:b w:val="0"/>
            <w:bCs/>
            <w:noProof/>
            <w:webHidden/>
          </w:rPr>
          <w:fldChar w:fldCharType="begin"/>
        </w:r>
        <w:r w:rsidR="007708BC" w:rsidRPr="007708BC">
          <w:rPr>
            <w:rFonts w:cs="Arial"/>
            <w:b w:val="0"/>
            <w:bCs/>
            <w:noProof/>
            <w:webHidden/>
          </w:rPr>
          <w:instrText xml:space="preserve"> PAGEREF _Toc170072379 \h </w:instrText>
        </w:r>
        <w:r w:rsidR="007708BC" w:rsidRPr="007708BC">
          <w:rPr>
            <w:rFonts w:cs="Arial"/>
            <w:b w:val="0"/>
            <w:bCs/>
            <w:noProof/>
            <w:webHidden/>
          </w:rPr>
        </w:r>
        <w:r w:rsidR="007708BC" w:rsidRPr="007708BC">
          <w:rPr>
            <w:rFonts w:cs="Arial"/>
            <w:b w:val="0"/>
            <w:bCs/>
            <w:noProof/>
            <w:webHidden/>
          </w:rPr>
          <w:fldChar w:fldCharType="separate"/>
        </w:r>
        <w:r w:rsidR="005E2E78">
          <w:rPr>
            <w:rFonts w:cs="Arial"/>
            <w:b w:val="0"/>
            <w:bCs/>
            <w:noProof/>
            <w:webHidden/>
          </w:rPr>
          <w:t>24</w:t>
        </w:r>
        <w:r w:rsidR="007708BC" w:rsidRPr="007708BC">
          <w:rPr>
            <w:rFonts w:cs="Arial"/>
            <w:b w:val="0"/>
            <w:bCs/>
            <w:noProof/>
            <w:webHidden/>
          </w:rPr>
          <w:fldChar w:fldCharType="end"/>
        </w:r>
      </w:hyperlink>
    </w:p>
    <w:p w14:paraId="239A6EE9" w14:textId="43DF1967" w:rsidR="007708BC" w:rsidRPr="007708BC" w:rsidRDefault="00000000">
      <w:pPr>
        <w:pStyle w:val="TOC2"/>
        <w:rPr>
          <w:rFonts w:eastAsiaTheme="minorEastAsia" w:cs="Arial"/>
          <w:b w:val="0"/>
          <w:bCs/>
          <w:noProof/>
          <w:kern w:val="2"/>
          <w:lang w:eastAsia="en-GB"/>
          <w14:ligatures w14:val="standardContextual"/>
        </w:rPr>
      </w:pPr>
      <w:hyperlink w:anchor="_Toc170072380" w:history="1">
        <w:r w:rsidR="007708BC" w:rsidRPr="007708BC">
          <w:rPr>
            <w:rStyle w:val="Hyperlink"/>
            <w:rFonts w:cs="Arial"/>
            <w:b w:val="0"/>
            <w:bCs/>
            <w:noProof/>
          </w:rPr>
          <w:t>6.2</w:t>
        </w:r>
        <w:r w:rsidR="007708BC" w:rsidRPr="007708BC">
          <w:rPr>
            <w:rFonts w:eastAsiaTheme="minorEastAsia" w:cs="Arial"/>
            <w:b w:val="0"/>
            <w:bCs/>
            <w:noProof/>
            <w:kern w:val="2"/>
            <w:lang w:eastAsia="en-GB"/>
            <w14:ligatures w14:val="standardContextual"/>
          </w:rPr>
          <w:tab/>
        </w:r>
        <w:r w:rsidR="007708BC" w:rsidRPr="007708BC">
          <w:rPr>
            <w:rStyle w:val="Hyperlink"/>
            <w:rFonts w:cs="Arial"/>
            <w:b w:val="0"/>
            <w:bCs/>
            <w:noProof/>
          </w:rPr>
          <w:t>Completeness</w:t>
        </w:r>
        <w:r w:rsidR="007708BC" w:rsidRPr="007708BC">
          <w:rPr>
            <w:rFonts w:cs="Arial"/>
            <w:b w:val="0"/>
            <w:bCs/>
            <w:noProof/>
            <w:webHidden/>
          </w:rPr>
          <w:tab/>
        </w:r>
        <w:r w:rsidR="007708BC" w:rsidRPr="007708BC">
          <w:rPr>
            <w:rFonts w:cs="Arial"/>
            <w:b w:val="0"/>
            <w:bCs/>
            <w:noProof/>
            <w:webHidden/>
          </w:rPr>
          <w:fldChar w:fldCharType="begin"/>
        </w:r>
        <w:r w:rsidR="007708BC" w:rsidRPr="007708BC">
          <w:rPr>
            <w:rFonts w:cs="Arial"/>
            <w:b w:val="0"/>
            <w:bCs/>
            <w:noProof/>
            <w:webHidden/>
          </w:rPr>
          <w:instrText xml:space="preserve"> PAGEREF _Toc170072380 \h </w:instrText>
        </w:r>
        <w:r w:rsidR="007708BC" w:rsidRPr="007708BC">
          <w:rPr>
            <w:rFonts w:cs="Arial"/>
            <w:b w:val="0"/>
            <w:bCs/>
            <w:noProof/>
            <w:webHidden/>
          </w:rPr>
        </w:r>
        <w:r w:rsidR="007708BC" w:rsidRPr="007708BC">
          <w:rPr>
            <w:rFonts w:cs="Arial"/>
            <w:b w:val="0"/>
            <w:bCs/>
            <w:noProof/>
            <w:webHidden/>
          </w:rPr>
          <w:fldChar w:fldCharType="separate"/>
        </w:r>
        <w:r w:rsidR="005E2E78">
          <w:rPr>
            <w:rFonts w:cs="Arial"/>
            <w:b w:val="0"/>
            <w:bCs/>
            <w:noProof/>
            <w:webHidden/>
          </w:rPr>
          <w:t>24</w:t>
        </w:r>
        <w:r w:rsidR="007708BC" w:rsidRPr="007708BC">
          <w:rPr>
            <w:rFonts w:cs="Arial"/>
            <w:b w:val="0"/>
            <w:bCs/>
            <w:noProof/>
            <w:webHidden/>
          </w:rPr>
          <w:fldChar w:fldCharType="end"/>
        </w:r>
      </w:hyperlink>
    </w:p>
    <w:p w14:paraId="769DA606" w14:textId="4D0F6471" w:rsidR="007708BC" w:rsidRPr="007708BC" w:rsidRDefault="00000000">
      <w:pPr>
        <w:pStyle w:val="TOC3"/>
        <w:rPr>
          <w:rFonts w:eastAsiaTheme="minorEastAsia" w:cs="Arial"/>
          <w:b w:val="0"/>
          <w:bCs/>
          <w:noProof/>
          <w:kern w:val="2"/>
          <w:lang w:eastAsia="en-GB"/>
          <w14:ligatures w14:val="standardContextual"/>
        </w:rPr>
      </w:pPr>
      <w:hyperlink w:anchor="_Toc170072381" w:history="1">
        <w:r w:rsidR="007708BC" w:rsidRPr="007708BC">
          <w:rPr>
            <w:rStyle w:val="Hyperlink"/>
            <w:rFonts w:cs="Arial"/>
            <w:b w:val="0"/>
            <w:bCs/>
            <w:noProof/>
          </w:rPr>
          <w:t>6.2.1</w:t>
        </w:r>
        <w:r w:rsidR="007708BC" w:rsidRPr="007708BC">
          <w:rPr>
            <w:rFonts w:eastAsiaTheme="minorEastAsia" w:cs="Arial"/>
            <w:b w:val="0"/>
            <w:bCs/>
            <w:noProof/>
            <w:kern w:val="2"/>
            <w:lang w:eastAsia="en-GB"/>
            <w14:ligatures w14:val="standardContextual"/>
          </w:rPr>
          <w:tab/>
        </w:r>
        <w:r w:rsidR="007708BC" w:rsidRPr="007708BC">
          <w:rPr>
            <w:rStyle w:val="Hyperlink"/>
            <w:rFonts w:cs="Arial"/>
            <w:b w:val="0"/>
            <w:bCs/>
            <w:noProof/>
          </w:rPr>
          <w:t>Commission</w:t>
        </w:r>
        <w:r w:rsidR="007708BC" w:rsidRPr="007708BC">
          <w:rPr>
            <w:rFonts w:cs="Arial"/>
            <w:b w:val="0"/>
            <w:bCs/>
            <w:noProof/>
            <w:webHidden/>
          </w:rPr>
          <w:tab/>
        </w:r>
        <w:r w:rsidR="007708BC" w:rsidRPr="007708BC">
          <w:rPr>
            <w:rFonts w:cs="Arial"/>
            <w:b w:val="0"/>
            <w:bCs/>
            <w:noProof/>
            <w:webHidden/>
          </w:rPr>
          <w:fldChar w:fldCharType="begin"/>
        </w:r>
        <w:r w:rsidR="007708BC" w:rsidRPr="007708BC">
          <w:rPr>
            <w:rFonts w:cs="Arial"/>
            <w:b w:val="0"/>
            <w:bCs/>
            <w:noProof/>
            <w:webHidden/>
          </w:rPr>
          <w:instrText xml:space="preserve"> PAGEREF _Toc170072381 \h </w:instrText>
        </w:r>
        <w:r w:rsidR="007708BC" w:rsidRPr="007708BC">
          <w:rPr>
            <w:rFonts w:cs="Arial"/>
            <w:b w:val="0"/>
            <w:bCs/>
            <w:noProof/>
            <w:webHidden/>
          </w:rPr>
        </w:r>
        <w:r w:rsidR="007708BC" w:rsidRPr="007708BC">
          <w:rPr>
            <w:rFonts w:cs="Arial"/>
            <w:b w:val="0"/>
            <w:bCs/>
            <w:noProof/>
            <w:webHidden/>
          </w:rPr>
          <w:fldChar w:fldCharType="separate"/>
        </w:r>
        <w:r w:rsidR="005E2E78">
          <w:rPr>
            <w:rFonts w:cs="Arial"/>
            <w:b w:val="0"/>
            <w:bCs/>
            <w:noProof/>
            <w:webHidden/>
          </w:rPr>
          <w:t>24</w:t>
        </w:r>
        <w:r w:rsidR="007708BC" w:rsidRPr="007708BC">
          <w:rPr>
            <w:rFonts w:cs="Arial"/>
            <w:b w:val="0"/>
            <w:bCs/>
            <w:noProof/>
            <w:webHidden/>
          </w:rPr>
          <w:fldChar w:fldCharType="end"/>
        </w:r>
      </w:hyperlink>
    </w:p>
    <w:p w14:paraId="18F73C07" w14:textId="5C49551A" w:rsidR="007708BC" w:rsidRPr="007708BC" w:rsidRDefault="00000000">
      <w:pPr>
        <w:pStyle w:val="TOC3"/>
        <w:rPr>
          <w:rFonts w:eastAsiaTheme="minorEastAsia" w:cs="Arial"/>
          <w:b w:val="0"/>
          <w:bCs/>
          <w:noProof/>
          <w:kern w:val="2"/>
          <w:lang w:eastAsia="en-GB"/>
          <w14:ligatures w14:val="standardContextual"/>
        </w:rPr>
      </w:pPr>
      <w:hyperlink w:anchor="_Toc170072382" w:history="1">
        <w:r w:rsidR="007708BC" w:rsidRPr="007708BC">
          <w:rPr>
            <w:rStyle w:val="Hyperlink"/>
            <w:rFonts w:cs="Arial"/>
            <w:b w:val="0"/>
            <w:bCs/>
            <w:noProof/>
          </w:rPr>
          <w:t>6.2.2</w:t>
        </w:r>
        <w:r w:rsidR="007708BC" w:rsidRPr="007708BC">
          <w:rPr>
            <w:rFonts w:eastAsiaTheme="minorEastAsia" w:cs="Arial"/>
            <w:b w:val="0"/>
            <w:bCs/>
            <w:noProof/>
            <w:kern w:val="2"/>
            <w:lang w:eastAsia="en-GB"/>
            <w14:ligatures w14:val="standardContextual"/>
          </w:rPr>
          <w:tab/>
        </w:r>
        <w:r w:rsidR="007708BC" w:rsidRPr="007708BC">
          <w:rPr>
            <w:rStyle w:val="Hyperlink"/>
            <w:rFonts w:cs="Arial"/>
            <w:b w:val="0"/>
            <w:bCs/>
            <w:noProof/>
          </w:rPr>
          <w:t>Omission</w:t>
        </w:r>
        <w:r w:rsidR="007708BC" w:rsidRPr="007708BC">
          <w:rPr>
            <w:rFonts w:cs="Arial"/>
            <w:b w:val="0"/>
            <w:bCs/>
            <w:noProof/>
            <w:webHidden/>
          </w:rPr>
          <w:tab/>
        </w:r>
        <w:r w:rsidR="007708BC" w:rsidRPr="007708BC">
          <w:rPr>
            <w:rFonts w:cs="Arial"/>
            <w:b w:val="0"/>
            <w:bCs/>
            <w:noProof/>
            <w:webHidden/>
          </w:rPr>
          <w:fldChar w:fldCharType="begin"/>
        </w:r>
        <w:r w:rsidR="007708BC" w:rsidRPr="007708BC">
          <w:rPr>
            <w:rFonts w:cs="Arial"/>
            <w:b w:val="0"/>
            <w:bCs/>
            <w:noProof/>
            <w:webHidden/>
          </w:rPr>
          <w:instrText xml:space="preserve"> PAGEREF _Toc170072382 \h </w:instrText>
        </w:r>
        <w:r w:rsidR="007708BC" w:rsidRPr="007708BC">
          <w:rPr>
            <w:rFonts w:cs="Arial"/>
            <w:b w:val="0"/>
            <w:bCs/>
            <w:noProof/>
            <w:webHidden/>
          </w:rPr>
        </w:r>
        <w:r w:rsidR="007708BC" w:rsidRPr="007708BC">
          <w:rPr>
            <w:rFonts w:cs="Arial"/>
            <w:b w:val="0"/>
            <w:bCs/>
            <w:noProof/>
            <w:webHidden/>
          </w:rPr>
          <w:fldChar w:fldCharType="separate"/>
        </w:r>
        <w:r w:rsidR="005E2E78">
          <w:rPr>
            <w:rFonts w:cs="Arial"/>
            <w:b w:val="0"/>
            <w:bCs/>
            <w:noProof/>
            <w:webHidden/>
          </w:rPr>
          <w:t>25</w:t>
        </w:r>
        <w:r w:rsidR="007708BC" w:rsidRPr="007708BC">
          <w:rPr>
            <w:rFonts w:cs="Arial"/>
            <w:b w:val="0"/>
            <w:bCs/>
            <w:noProof/>
            <w:webHidden/>
          </w:rPr>
          <w:fldChar w:fldCharType="end"/>
        </w:r>
      </w:hyperlink>
    </w:p>
    <w:p w14:paraId="5FC69828" w14:textId="7023EA77" w:rsidR="007708BC" w:rsidRPr="007708BC" w:rsidRDefault="00000000">
      <w:pPr>
        <w:pStyle w:val="TOC2"/>
        <w:rPr>
          <w:rFonts w:eastAsiaTheme="minorEastAsia" w:cs="Arial"/>
          <w:b w:val="0"/>
          <w:bCs/>
          <w:noProof/>
          <w:kern w:val="2"/>
          <w:lang w:eastAsia="en-GB"/>
          <w14:ligatures w14:val="standardContextual"/>
        </w:rPr>
      </w:pPr>
      <w:hyperlink w:anchor="_Toc170072383" w:history="1">
        <w:r w:rsidR="007708BC" w:rsidRPr="007708BC">
          <w:rPr>
            <w:rStyle w:val="Hyperlink"/>
            <w:rFonts w:cs="Arial"/>
            <w:b w:val="0"/>
            <w:bCs/>
            <w:noProof/>
          </w:rPr>
          <w:t>6.3</w:t>
        </w:r>
        <w:r w:rsidR="007708BC" w:rsidRPr="007708BC">
          <w:rPr>
            <w:rFonts w:eastAsiaTheme="minorEastAsia" w:cs="Arial"/>
            <w:b w:val="0"/>
            <w:bCs/>
            <w:noProof/>
            <w:kern w:val="2"/>
            <w:lang w:eastAsia="en-GB"/>
            <w14:ligatures w14:val="standardContextual"/>
          </w:rPr>
          <w:tab/>
        </w:r>
        <w:r w:rsidR="007708BC" w:rsidRPr="007708BC">
          <w:rPr>
            <w:rStyle w:val="Hyperlink"/>
            <w:rFonts w:cs="Arial"/>
            <w:b w:val="0"/>
            <w:bCs/>
            <w:noProof/>
          </w:rPr>
          <w:t>Logical consistency</w:t>
        </w:r>
        <w:r w:rsidR="007708BC" w:rsidRPr="007708BC">
          <w:rPr>
            <w:rFonts w:cs="Arial"/>
            <w:b w:val="0"/>
            <w:bCs/>
            <w:noProof/>
            <w:webHidden/>
          </w:rPr>
          <w:tab/>
        </w:r>
        <w:r w:rsidR="007708BC" w:rsidRPr="007708BC">
          <w:rPr>
            <w:rFonts w:cs="Arial"/>
            <w:b w:val="0"/>
            <w:bCs/>
            <w:noProof/>
            <w:webHidden/>
          </w:rPr>
          <w:fldChar w:fldCharType="begin"/>
        </w:r>
        <w:r w:rsidR="007708BC" w:rsidRPr="007708BC">
          <w:rPr>
            <w:rFonts w:cs="Arial"/>
            <w:b w:val="0"/>
            <w:bCs/>
            <w:noProof/>
            <w:webHidden/>
          </w:rPr>
          <w:instrText xml:space="preserve"> PAGEREF _Toc170072383 \h </w:instrText>
        </w:r>
        <w:r w:rsidR="007708BC" w:rsidRPr="007708BC">
          <w:rPr>
            <w:rFonts w:cs="Arial"/>
            <w:b w:val="0"/>
            <w:bCs/>
            <w:noProof/>
            <w:webHidden/>
          </w:rPr>
        </w:r>
        <w:r w:rsidR="007708BC" w:rsidRPr="007708BC">
          <w:rPr>
            <w:rFonts w:cs="Arial"/>
            <w:b w:val="0"/>
            <w:bCs/>
            <w:noProof/>
            <w:webHidden/>
          </w:rPr>
          <w:fldChar w:fldCharType="separate"/>
        </w:r>
        <w:r w:rsidR="005E2E78">
          <w:rPr>
            <w:rFonts w:cs="Arial"/>
            <w:b w:val="0"/>
            <w:bCs/>
            <w:noProof/>
            <w:webHidden/>
          </w:rPr>
          <w:t>25</w:t>
        </w:r>
        <w:r w:rsidR="007708BC" w:rsidRPr="007708BC">
          <w:rPr>
            <w:rFonts w:cs="Arial"/>
            <w:b w:val="0"/>
            <w:bCs/>
            <w:noProof/>
            <w:webHidden/>
          </w:rPr>
          <w:fldChar w:fldCharType="end"/>
        </w:r>
      </w:hyperlink>
    </w:p>
    <w:p w14:paraId="60C81889" w14:textId="2E1A5820" w:rsidR="007708BC" w:rsidRPr="007708BC" w:rsidRDefault="00000000">
      <w:pPr>
        <w:pStyle w:val="TOC3"/>
        <w:rPr>
          <w:rFonts w:eastAsiaTheme="minorEastAsia" w:cs="Arial"/>
          <w:b w:val="0"/>
          <w:bCs/>
          <w:noProof/>
          <w:kern w:val="2"/>
          <w:lang w:eastAsia="en-GB"/>
          <w14:ligatures w14:val="standardContextual"/>
        </w:rPr>
      </w:pPr>
      <w:hyperlink w:anchor="_Toc170072384" w:history="1">
        <w:r w:rsidR="007708BC" w:rsidRPr="007708BC">
          <w:rPr>
            <w:rStyle w:val="Hyperlink"/>
            <w:rFonts w:cs="Arial"/>
            <w:b w:val="0"/>
            <w:bCs/>
            <w:noProof/>
          </w:rPr>
          <w:t>6.3.1</w:t>
        </w:r>
        <w:r w:rsidR="007708BC" w:rsidRPr="007708BC">
          <w:rPr>
            <w:rFonts w:eastAsiaTheme="minorEastAsia" w:cs="Arial"/>
            <w:b w:val="0"/>
            <w:bCs/>
            <w:noProof/>
            <w:kern w:val="2"/>
            <w:lang w:eastAsia="en-GB"/>
            <w14:ligatures w14:val="standardContextual"/>
          </w:rPr>
          <w:tab/>
        </w:r>
        <w:r w:rsidR="007708BC" w:rsidRPr="007708BC">
          <w:rPr>
            <w:rStyle w:val="Hyperlink"/>
            <w:rFonts w:cs="Arial"/>
            <w:b w:val="0"/>
            <w:bCs/>
            <w:noProof/>
          </w:rPr>
          <w:t>Conceptual consistency</w:t>
        </w:r>
        <w:r w:rsidR="007708BC" w:rsidRPr="007708BC">
          <w:rPr>
            <w:rFonts w:cs="Arial"/>
            <w:b w:val="0"/>
            <w:bCs/>
            <w:noProof/>
            <w:webHidden/>
          </w:rPr>
          <w:tab/>
        </w:r>
        <w:r w:rsidR="007708BC" w:rsidRPr="007708BC">
          <w:rPr>
            <w:rFonts w:cs="Arial"/>
            <w:b w:val="0"/>
            <w:bCs/>
            <w:noProof/>
            <w:webHidden/>
          </w:rPr>
          <w:fldChar w:fldCharType="begin"/>
        </w:r>
        <w:r w:rsidR="007708BC" w:rsidRPr="007708BC">
          <w:rPr>
            <w:rFonts w:cs="Arial"/>
            <w:b w:val="0"/>
            <w:bCs/>
            <w:noProof/>
            <w:webHidden/>
          </w:rPr>
          <w:instrText xml:space="preserve"> PAGEREF _Toc170072384 \h </w:instrText>
        </w:r>
        <w:r w:rsidR="007708BC" w:rsidRPr="007708BC">
          <w:rPr>
            <w:rFonts w:cs="Arial"/>
            <w:b w:val="0"/>
            <w:bCs/>
            <w:noProof/>
            <w:webHidden/>
          </w:rPr>
        </w:r>
        <w:r w:rsidR="007708BC" w:rsidRPr="007708BC">
          <w:rPr>
            <w:rFonts w:cs="Arial"/>
            <w:b w:val="0"/>
            <w:bCs/>
            <w:noProof/>
            <w:webHidden/>
          </w:rPr>
          <w:fldChar w:fldCharType="separate"/>
        </w:r>
        <w:r w:rsidR="005E2E78">
          <w:rPr>
            <w:rFonts w:cs="Arial"/>
            <w:b w:val="0"/>
            <w:bCs/>
            <w:noProof/>
            <w:webHidden/>
          </w:rPr>
          <w:t>25</w:t>
        </w:r>
        <w:r w:rsidR="007708BC" w:rsidRPr="007708BC">
          <w:rPr>
            <w:rFonts w:cs="Arial"/>
            <w:b w:val="0"/>
            <w:bCs/>
            <w:noProof/>
            <w:webHidden/>
          </w:rPr>
          <w:fldChar w:fldCharType="end"/>
        </w:r>
      </w:hyperlink>
    </w:p>
    <w:p w14:paraId="77623015" w14:textId="5AE3A477" w:rsidR="007708BC" w:rsidRPr="007708BC" w:rsidRDefault="00000000">
      <w:pPr>
        <w:pStyle w:val="TOC3"/>
        <w:rPr>
          <w:rFonts w:eastAsiaTheme="minorEastAsia" w:cs="Arial"/>
          <w:b w:val="0"/>
          <w:bCs/>
          <w:noProof/>
          <w:kern w:val="2"/>
          <w:lang w:eastAsia="en-GB"/>
          <w14:ligatures w14:val="standardContextual"/>
        </w:rPr>
      </w:pPr>
      <w:hyperlink w:anchor="_Toc170072385" w:history="1">
        <w:r w:rsidR="007708BC" w:rsidRPr="007708BC">
          <w:rPr>
            <w:rStyle w:val="Hyperlink"/>
            <w:rFonts w:cs="Arial"/>
            <w:b w:val="0"/>
            <w:bCs/>
            <w:noProof/>
          </w:rPr>
          <w:t>6.3.2</w:t>
        </w:r>
        <w:r w:rsidR="007708BC" w:rsidRPr="007708BC">
          <w:rPr>
            <w:rFonts w:eastAsiaTheme="minorEastAsia" w:cs="Arial"/>
            <w:b w:val="0"/>
            <w:bCs/>
            <w:noProof/>
            <w:kern w:val="2"/>
            <w:lang w:eastAsia="en-GB"/>
            <w14:ligatures w14:val="standardContextual"/>
          </w:rPr>
          <w:tab/>
        </w:r>
        <w:r w:rsidR="007708BC" w:rsidRPr="007708BC">
          <w:rPr>
            <w:rStyle w:val="Hyperlink"/>
            <w:rFonts w:cs="Arial"/>
            <w:b w:val="0"/>
            <w:bCs/>
            <w:noProof/>
          </w:rPr>
          <w:t>Domain consistency</w:t>
        </w:r>
        <w:r w:rsidR="007708BC" w:rsidRPr="007708BC">
          <w:rPr>
            <w:rFonts w:cs="Arial"/>
            <w:b w:val="0"/>
            <w:bCs/>
            <w:noProof/>
            <w:webHidden/>
          </w:rPr>
          <w:tab/>
        </w:r>
        <w:r w:rsidR="007708BC" w:rsidRPr="007708BC">
          <w:rPr>
            <w:rFonts w:cs="Arial"/>
            <w:b w:val="0"/>
            <w:bCs/>
            <w:noProof/>
            <w:webHidden/>
          </w:rPr>
          <w:fldChar w:fldCharType="begin"/>
        </w:r>
        <w:r w:rsidR="007708BC" w:rsidRPr="007708BC">
          <w:rPr>
            <w:rFonts w:cs="Arial"/>
            <w:b w:val="0"/>
            <w:bCs/>
            <w:noProof/>
            <w:webHidden/>
          </w:rPr>
          <w:instrText xml:space="preserve"> PAGEREF _Toc170072385 \h </w:instrText>
        </w:r>
        <w:r w:rsidR="007708BC" w:rsidRPr="007708BC">
          <w:rPr>
            <w:rFonts w:cs="Arial"/>
            <w:b w:val="0"/>
            <w:bCs/>
            <w:noProof/>
            <w:webHidden/>
          </w:rPr>
        </w:r>
        <w:r w:rsidR="007708BC" w:rsidRPr="007708BC">
          <w:rPr>
            <w:rFonts w:cs="Arial"/>
            <w:b w:val="0"/>
            <w:bCs/>
            <w:noProof/>
            <w:webHidden/>
          </w:rPr>
          <w:fldChar w:fldCharType="separate"/>
        </w:r>
        <w:r w:rsidR="005E2E78">
          <w:rPr>
            <w:rFonts w:cs="Arial"/>
            <w:b w:val="0"/>
            <w:bCs/>
            <w:noProof/>
            <w:webHidden/>
          </w:rPr>
          <w:t>25</w:t>
        </w:r>
        <w:r w:rsidR="007708BC" w:rsidRPr="007708BC">
          <w:rPr>
            <w:rFonts w:cs="Arial"/>
            <w:b w:val="0"/>
            <w:bCs/>
            <w:noProof/>
            <w:webHidden/>
          </w:rPr>
          <w:fldChar w:fldCharType="end"/>
        </w:r>
      </w:hyperlink>
    </w:p>
    <w:p w14:paraId="0CDBA08D" w14:textId="4C6376AF" w:rsidR="007708BC" w:rsidRPr="007708BC" w:rsidRDefault="00000000">
      <w:pPr>
        <w:pStyle w:val="TOC3"/>
        <w:rPr>
          <w:rFonts w:eastAsiaTheme="minorEastAsia" w:cs="Arial"/>
          <w:b w:val="0"/>
          <w:bCs/>
          <w:noProof/>
          <w:kern w:val="2"/>
          <w:lang w:eastAsia="en-GB"/>
          <w14:ligatures w14:val="standardContextual"/>
        </w:rPr>
      </w:pPr>
      <w:hyperlink w:anchor="_Toc170072386" w:history="1">
        <w:r w:rsidR="007708BC" w:rsidRPr="007708BC">
          <w:rPr>
            <w:rStyle w:val="Hyperlink"/>
            <w:rFonts w:cs="Arial"/>
            <w:b w:val="0"/>
            <w:bCs/>
            <w:noProof/>
          </w:rPr>
          <w:t>6.3.3</w:t>
        </w:r>
        <w:r w:rsidR="007708BC" w:rsidRPr="007708BC">
          <w:rPr>
            <w:rFonts w:eastAsiaTheme="minorEastAsia" w:cs="Arial"/>
            <w:b w:val="0"/>
            <w:bCs/>
            <w:noProof/>
            <w:kern w:val="2"/>
            <w:lang w:eastAsia="en-GB"/>
            <w14:ligatures w14:val="standardContextual"/>
          </w:rPr>
          <w:tab/>
        </w:r>
        <w:r w:rsidR="007708BC" w:rsidRPr="007708BC">
          <w:rPr>
            <w:rStyle w:val="Hyperlink"/>
            <w:rFonts w:cs="Arial"/>
            <w:b w:val="0"/>
            <w:bCs/>
            <w:noProof/>
          </w:rPr>
          <w:t>Format consistency</w:t>
        </w:r>
        <w:r w:rsidR="007708BC" w:rsidRPr="007708BC">
          <w:rPr>
            <w:rFonts w:cs="Arial"/>
            <w:b w:val="0"/>
            <w:bCs/>
            <w:noProof/>
            <w:webHidden/>
          </w:rPr>
          <w:tab/>
        </w:r>
        <w:r w:rsidR="007708BC" w:rsidRPr="007708BC">
          <w:rPr>
            <w:rFonts w:cs="Arial"/>
            <w:b w:val="0"/>
            <w:bCs/>
            <w:noProof/>
            <w:webHidden/>
          </w:rPr>
          <w:fldChar w:fldCharType="begin"/>
        </w:r>
        <w:r w:rsidR="007708BC" w:rsidRPr="007708BC">
          <w:rPr>
            <w:rFonts w:cs="Arial"/>
            <w:b w:val="0"/>
            <w:bCs/>
            <w:noProof/>
            <w:webHidden/>
          </w:rPr>
          <w:instrText xml:space="preserve"> PAGEREF _Toc170072386 \h </w:instrText>
        </w:r>
        <w:r w:rsidR="007708BC" w:rsidRPr="007708BC">
          <w:rPr>
            <w:rFonts w:cs="Arial"/>
            <w:b w:val="0"/>
            <w:bCs/>
            <w:noProof/>
            <w:webHidden/>
          </w:rPr>
        </w:r>
        <w:r w:rsidR="007708BC" w:rsidRPr="007708BC">
          <w:rPr>
            <w:rFonts w:cs="Arial"/>
            <w:b w:val="0"/>
            <w:bCs/>
            <w:noProof/>
            <w:webHidden/>
          </w:rPr>
          <w:fldChar w:fldCharType="separate"/>
        </w:r>
        <w:r w:rsidR="005E2E78">
          <w:rPr>
            <w:rFonts w:cs="Arial"/>
            <w:b w:val="0"/>
            <w:bCs/>
            <w:noProof/>
            <w:webHidden/>
          </w:rPr>
          <w:t>25</w:t>
        </w:r>
        <w:r w:rsidR="007708BC" w:rsidRPr="007708BC">
          <w:rPr>
            <w:rFonts w:cs="Arial"/>
            <w:b w:val="0"/>
            <w:bCs/>
            <w:noProof/>
            <w:webHidden/>
          </w:rPr>
          <w:fldChar w:fldCharType="end"/>
        </w:r>
      </w:hyperlink>
    </w:p>
    <w:p w14:paraId="60AAEBB5" w14:textId="38A6920D" w:rsidR="007708BC" w:rsidRPr="007708BC" w:rsidRDefault="00000000">
      <w:pPr>
        <w:pStyle w:val="TOC3"/>
        <w:rPr>
          <w:rFonts w:eastAsiaTheme="minorEastAsia" w:cs="Arial"/>
          <w:b w:val="0"/>
          <w:bCs/>
          <w:noProof/>
          <w:kern w:val="2"/>
          <w:lang w:eastAsia="en-GB"/>
          <w14:ligatures w14:val="standardContextual"/>
        </w:rPr>
      </w:pPr>
      <w:hyperlink w:anchor="_Toc170072387" w:history="1">
        <w:r w:rsidR="007708BC" w:rsidRPr="007708BC">
          <w:rPr>
            <w:rStyle w:val="Hyperlink"/>
            <w:rFonts w:cs="Arial"/>
            <w:b w:val="0"/>
            <w:bCs/>
            <w:noProof/>
          </w:rPr>
          <w:t>6.3.4</w:t>
        </w:r>
        <w:r w:rsidR="007708BC" w:rsidRPr="007708BC">
          <w:rPr>
            <w:rFonts w:eastAsiaTheme="minorEastAsia" w:cs="Arial"/>
            <w:b w:val="0"/>
            <w:bCs/>
            <w:noProof/>
            <w:kern w:val="2"/>
            <w:lang w:eastAsia="en-GB"/>
            <w14:ligatures w14:val="standardContextual"/>
          </w:rPr>
          <w:tab/>
        </w:r>
        <w:r w:rsidR="007708BC" w:rsidRPr="007708BC">
          <w:rPr>
            <w:rStyle w:val="Hyperlink"/>
            <w:rFonts w:cs="Arial"/>
            <w:b w:val="0"/>
            <w:bCs/>
            <w:noProof/>
          </w:rPr>
          <w:t>Topological consistency</w:t>
        </w:r>
        <w:r w:rsidR="007708BC" w:rsidRPr="007708BC">
          <w:rPr>
            <w:rFonts w:cs="Arial"/>
            <w:b w:val="0"/>
            <w:bCs/>
            <w:noProof/>
            <w:webHidden/>
          </w:rPr>
          <w:tab/>
        </w:r>
        <w:r w:rsidR="007708BC" w:rsidRPr="007708BC">
          <w:rPr>
            <w:rFonts w:cs="Arial"/>
            <w:b w:val="0"/>
            <w:bCs/>
            <w:noProof/>
            <w:webHidden/>
          </w:rPr>
          <w:fldChar w:fldCharType="begin"/>
        </w:r>
        <w:r w:rsidR="007708BC" w:rsidRPr="007708BC">
          <w:rPr>
            <w:rFonts w:cs="Arial"/>
            <w:b w:val="0"/>
            <w:bCs/>
            <w:noProof/>
            <w:webHidden/>
          </w:rPr>
          <w:instrText xml:space="preserve"> PAGEREF _Toc170072387 \h </w:instrText>
        </w:r>
        <w:r w:rsidR="007708BC" w:rsidRPr="007708BC">
          <w:rPr>
            <w:rFonts w:cs="Arial"/>
            <w:b w:val="0"/>
            <w:bCs/>
            <w:noProof/>
            <w:webHidden/>
          </w:rPr>
        </w:r>
        <w:r w:rsidR="007708BC" w:rsidRPr="007708BC">
          <w:rPr>
            <w:rFonts w:cs="Arial"/>
            <w:b w:val="0"/>
            <w:bCs/>
            <w:noProof/>
            <w:webHidden/>
          </w:rPr>
          <w:fldChar w:fldCharType="separate"/>
        </w:r>
        <w:r w:rsidR="005E2E78">
          <w:rPr>
            <w:rFonts w:cs="Arial"/>
            <w:b w:val="0"/>
            <w:bCs/>
            <w:noProof/>
            <w:webHidden/>
          </w:rPr>
          <w:t>25</w:t>
        </w:r>
        <w:r w:rsidR="007708BC" w:rsidRPr="007708BC">
          <w:rPr>
            <w:rFonts w:cs="Arial"/>
            <w:b w:val="0"/>
            <w:bCs/>
            <w:noProof/>
            <w:webHidden/>
          </w:rPr>
          <w:fldChar w:fldCharType="end"/>
        </w:r>
      </w:hyperlink>
    </w:p>
    <w:p w14:paraId="18215839" w14:textId="01076A66" w:rsidR="007708BC" w:rsidRPr="007708BC" w:rsidRDefault="00000000">
      <w:pPr>
        <w:pStyle w:val="TOC2"/>
        <w:rPr>
          <w:rFonts w:eastAsiaTheme="minorEastAsia" w:cs="Arial"/>
          <w:b w:val="0"/>
          <w:bCs/>
          <w:noProof/>
          <w:kern w:val="2"/>
          <w:lang w:eastAsia="en-GB"/>
          <w14:ligatures w14:val="standardContextual"/>
        </w:rPr>
      </w:pPr>
      <w:hyperlink w:anchor="_Toc170072388" w:history="1">
        <w:r w:rsidR="007708BC" w:rsidRPr="007708BC">
          <w:rPr>
            <w:rStyle w:val="Hyperlink"/>
            <w:rFonts w:cs="Arial"/>
            <w:b w:val="0"/>
            <w:bCs/>
            <w:noProof/>
          </w:rPr>
          <w:t>6.4</w:t>
        </w:r>
        <w:r w:rsidR="007708BC" w:rsidRPr="007708BC">
          <w:rPr>
            <w:rFonts w:eastAsiaTheme="minorEastAsia" w:cs="Arial"/>
            <w:b w:val="0"/>
            <w:bCs/>
            <w:noProof/>
            <w:kern w:val="2"/>
            <w:lang w:eastAsia="en-GB"/>
            <w14:ligatures w14:val="standardContextual"/>
          </w:rPr>
          <w:tab/>
        </w:r>
        <w:r w:rsidR="007708BC" w:rsidRPr="007708BC">
          <w:rPr>
            <w:rStyle w:val="Hyperlink"/>
            <w:rFonts w:cs="Arial"/>
            <w:b w:val="0"/>
            <w:bCs/>
            <w:noProof/>
          </w:rPr>
          <w:t>Positional uncertainty and accuracy</w:t>
        </w:r>
        <w:r w:rsidR="007708BC" w:rsidRPr="007708BC">
          <w:rPr>
            <w:rFonts w:cs="Arial"/>
            <w:b w:val="0"/>
            <w:bCs/>
            <w:noProof/>
            <w:webHidden/>
          </w:rPr>
          <w:tab/>
        </w:r>
        <w:r w:rsidR="007708BC" w:rsidRPr="007708BC">
          <w:rPr>
            <w:rFonts w:cs="Arial"/>
            <w:b w:val="0"/>
            <w:bCs/>
            <w:noProof/>
            <w:webHidden/>
          </w:rPr>
          <w:fldChar w:fldCharType="begin"/>
        </w:r>
        <w:r w:rsidR="007708BC" w:rsidRPr="007708BC">
          <w:rPr>
            <w:rFonts w:cs="Arial"/>
            <w:b w:val="0"/>
            <w:bCs/>
            <w:noProof/>
            <w:webHidden/>
          </w:rPr>
          <w:instrText xml:space="preserve"> PAGEREF _Toc170072388 \h </w:instrText>
        </w:r>
        <w:r w:rsidR="007708BC" w:rsidRPr="007708BC">
          <w:rPr>
            <w:rFonts w:cs="Arial"/>
            <w:b w:val="0"/>
            <w:bCs/>
            <w:noProof/>
            <w:webHidden/>
          </w:rPr>
        </w:r>
        <w:r w:rsidR="007708BC" w:rsidRPr="007708BC">
          <w:rPr>
            <w:rFonts w:cs="Arial"/>
            <w:b w:val="0"/>
            <w:bCs/>
            <w:noProof/>
            <w:webHidden/>
          </w:rPr>
          <w:fldChar w:fldCharType="separate"/>
        </w:r>
        <w:r w:rsidR="005E2E78">
          <w:rPr>
            <w:rFonts w:cs="Arial"/>
            <w:b w:val="0"/>
            <w:bCs/>
            <w:noProof/>
            <w:webHidden/>
          </w:rPr>
          <w:t>25</w:t>
        </w:r>
        <w:r w:rsidR="007708BC" w:rsidRPr="007708BC">
          <w:rPr>
            <w:rFonts w:cs="Arial"/>
            <w:b w:val="0"/>
            <w:bCs/>
            <w:noProof/>
            <w:webHidden/>
          </w:rPr>
          <w:fldChar w:fldCharType="end"/>
        </w:r>
      </w:hyperlink>
    </w:p>
    <w:p w14:paraId="52423189" w14:textId="7929E030" w:rsidR="007708BC" w:rsidRPr="007708BC" w:rsidRDefault="00000000">
      <w:pPr>
        <w:pStyle w:val="TOC3"/>
        <w:rPr>
          <w:rFonts w:eastAsiaTheme="minorEastAsia" w:cs="Arial"/>
          <w:b w:val="0"/>
          <w:bCs/>
          <w:noProof/>
          <w:kern w:val="2"/>
          <w:lang w:eastAsia="en-GB"/>
          <w14:ligatures w14:val="standardContextual"/>
        </w:rPr>
      </w:pPr>
      <w:hyperlink w:anchor="_Toc170072389" w:history="1">
        <w:r w:rsidR="007708BC" w:rsidRPr="007708BC">
          <w:rPr>
            <w:rStyle w:val="Hyperlink"/>
            <w:rFonts w:cs="Arial"/>
            <w:b w:val="0"/>
            <w:bCs/>
            <w:noProof/>
          </w:rPr>
          <w:t>6.4.1</w:t>
        </w:r>
        <w:r w:rsidR="007708BC" w:rsidRPr="007708BC">
          <w:rPr>
            <w:rFonts w:eastAsiaTheme="minorEastAsia" w:cs="Arial"/>
            <w:b w:val="0"/>
            <w:bCs/>
            <w:noProof/>
            <w:kern w:val="2"/>
            <w:lang w:eastAsia="en-GB"/>
            <w14:ligatures w14:val="standardContextual"/>
          </w:rPr>
          <w:tab/>
        </w:r>
        <w:r w:rsidR="007708BC" w:rsidRPr="007708BC">
          <w:rPr>
            <w:rStyle w:val="Hyperlink"/>
            <w:rFonts w:cs="Arial"/>
            <w:b w:val="0"/>
            <w:bCs/>
            <w:noProof/>
          </w:rPr>
          <w:t>Absolute or external accuracy</w:t>
        </w:r>
        <w:r w:rsidR="007708BC" w:rsidRPr="007708BC">
          <w:rPr>
            <w:rFonts w:cs="Arial"/>
            <w:b w:val="0"/>
            <w:bCs/>
            <w:noProof/>
            <w:webHidden/>
          </w:rPr>
          <w:tab/>
        </w:r>
        <w:r w:rsidR="007708BC" w:rsidRPr="007708BC">
          <w:rPr>
            <w:rFonts w:cs="Arial"/>
            <w:b w:val="0"/>
            <w:bCs/>
            <w:noProof/>
            <w:webHidden/>
          </w:rPr>
          <w:fldChar w:fldCharType="begin"/>
        </w:r>
        <w:r w:rsidR="007708BC" w:rsidRPr="007708BC">
          <w:rPr>
            <w:rFonts w:cs="Arial"/>
            <w:b w:val="0"/>
            <w:bCs/>
            <w:noProof/>
            <w:webHidden/>
          </w:rPr>
          <w:instrText xml:space="preserve"> PAGEREF _Toc170072389 \h </w:instrText>
        </w:r>
        <w:r w:rsidR="007708BC" w:rsidRPr="007708BC">
          <w:rPr>
            <w:rFonts w:cs="Arial"/>
            <w:b w:val="0"/>
            <w:bCs/>
            <w:noProof/>
            <w:webHidden/>
          </w:rPr>
        </w:r>
        <w:r w:rsidR="007708BC" w:rsidRPr="007708BC">
          <w:rPr>
            <w:rFonts w:cs="Arial"/>
            <w:b w:val="0"/>
            <w:bCs/>
            <w:noProof/>
            <w:webHidden/>
          </w:rPr>
          <w:fldChar w:fldCharType="separate"/>
        </w:r>
        <w:r w:rsidR="005E2E78">
          <w:rPr>
            <w:rFonts w:cs="Arial"/>
            <w:b w:val="0"/>
            <w:bCs/>
            <w:noProof/>
            <w:webHidden/>
          </w:rPr>
          <w:t>25</w:t>
        </w:r>
        <w:r w:rsidR="007708BC" w:rsidRPr="007708BC">
          <w:rPr>
            <w:rFonts w:cs="Arial"/>
            <w:b w:val="0"/>
            <w:bCs/>
            <w:noProof/>
            <w:webHidden/>
          </w:rPr>
          <w:fldChar w:fldCharType="end"/>
        </w:r>
      </w:hyperlink>
    </w:p>
    <w:p w14:paraId="507342C3" w14:textId="1E22F54B" w:rsidR="007708BC" w:rsidRPr="007708BC" w:rsidRDefault="00000000">
      <w:pPr>
        <w:pStyle w:val="TOC3"/>
        <w:rPr>
          <w:rFonts w:eastAsiaTheme="minorEastAsia" w:cs="Arial"/>
          <w:b w:val="0"/>
          <w:bCs/>
          <w:noProof/>
          <w:kern w:val="2"/>
          <w:lang w:eastAsia="en-GB"/>
          <w14:ligatures w14:val="standardContextual"/>
        </w:rPr>
      </w:pPr>
      <w:hyperlink w:anchor="_Toc170072390" w:history="1">
        <w:r w:rsidR="007708BC" w:rsidRPr="007708BC">
          <w:rPr>
            <w:rStyle w:val="Hyperlink"/>
            <w:rFonts w:cs="Arial"/>
            <w:b w:val="0"/>
            <w:bCs/>
            <w:noProof/>
          </w:rPr>
          <w:t>6.4.2</w:t>
        </w:r>
        <w:r w:rsidR="007708BC" w:rsidRPr="007708BC">
          <w:rPr>
            <w:rFonts w:eastAsiaTheme="minorEastAsia" w:cs="Arial"/>
            <w:b w:val="0"/>
            <w:bCs/>
            <w:noProof/>
            <w:kern w:val="2"/>
            <w:lang w:eastAsia="en-GB"/>
            <w14:ligatures w14:val="standardContextual"/>
          </w:rPr>
          <w:tab/>
        </w:r>
        <w:r w:rsidR="007708BC" w:rsidRPr="007708BC">
          <w:rPr>
            <w:rStyle w:val="Hyperlink"/>
            <w:rFonts w:cs="Arial"/>
            <w:b w:val="0"/>
            <w:bCs/>
            <w:noProof/>
          </w:rPr>
          <w:t>Vertical position accuracy</w:t>
        </w:r>
        <w:r w:rsidR="007708BC" w:rsidRPr="007708BC">
          <w:rPr>
            <w:rFonts w:cs="Arial"/>
            <w:b w:val="0"/>
            <w:bCs/>
            <w:noProof/>
            <w:webHidden/>
          </w:rPr>
          <w:tab/>
        </w:r>
        <w:r w:rsidR="007708BC" w:rsidRPr="007708BC">
          <w:rPr>
            <w:rFonts w:cs="Arial"/>
            <w:b w:val="0"/>
            <w:bCs/>
            <w:noProof/>
            <w:webHidden/>
          </w:rPr>
          <w:fldChar w:fldCharType="begin"/>
        </w:r>
        <w:r w:rsidR="007708BC" w:rsidRPr="007708BC">
          <w:rPr>
            <w:rFonts w:cs="Arial"/>
            <w:b w:val="0"/>
            <w:bCs/>
            <w:noProof/>
            <w:webHidden/>
          </w:rPr>
          <w:instrText xml:space="preserve"> PAGEREF _Toc170072390 \h </w:instrText>
        </w:r>
        <w:r w:rsidR="007708BC" w:rsidRPr="007708BC">
          <w:rPr>
            <w:rFonts w:cs="Arial"/>
            <w:b w:val="0"/>
            <w:bCs/>
            <w:noProof/>
            <w:webHidden/>
          </w:rPr>
        </w:r>
        <w:r w:rsidR="007708BC" w:rsidRPr="007708BC">
          <w:rPr>
            <w:rFonts w:cs="Arial"/>
            <w:b w:val="0"/>
            <w:bCs/>
            <w:noProof/>
            <w:webHidden/>
          </w:rPr>
          <w:fldChar w:fldCharType="separate"/>
        </w:r>
        <w:r w:rsidR="005E2E78">
          <w:rPr>
            <w:rFonts w:cs="Arial"/>
            <w:b w:val="0"/>
            <w:bCs/>
            <w:noProof/>
            <w:webHidden/>
          </w:rPr>
          <w:t>25</w:t>
        </w:r>
        <w:r w:rsidR="007708BC" w:rsidRPr="007708BC">
          <w:rPr>
            <w:rFonts w:cs="Arial"/>
            <w:b w:val="0"/>
            <w:bCs/>
            <w:noProof/>
            <w:webHidden/>
          </w:rPr>
          <w:fldChar w:fldCharType="end"/>
        </w:r>
      </w:hyperlink>
    </w:p>
    <w:p w14:paraId="70D5258D" w14:textId="456EE520" w:rsidR="007708BC" w:rsidRPr="007708BC" w:rsidRDefault="00000000">
      <w:pPr>
        <w:pStyle w:val="TOC3"/>
        <w:rPr>
          <w:rFonts w:eastAsiaTheme="minorEastAsia" w:cs="Arial"/>
          <w:b w:val="0"/>
          <w:bCs/>
          <w:noProof/>
          <w:kern w:val="2"/>
          <w:lang w:eastAsia="en-GB"/>
          <w14:ligatures w14:val="standardContextual"/>
        </w:rPr>
      </w:pPr>
      <w:hyperlink w:anchor="_Toc170072391" w:history="1">
        <w:r w:rsidR="007708BC" w:rsidRPr="007708BC">
          <w:rPr>
            <w:rStyle w:val="Hyperlink"/>
            <w:rFonts w:cs="Arial"/>
            <w:b w:val="0"/>
            <w:bCs/>
            <w:noProof/>
          </w:rPr>
          <w:t>6.4.3</w:t>
        </w:r>
        <w:r w:rsidR="007708BC" w:rsidRPr="007708BC">
          <w:rPr>
            <w:rFonts w:eastAsiaTheme="minorEastAsia" w:cs="Arial"/>
            <w:b w:val="0"/>
            <w:bCs/>
            <w:noProof/>
            <w:kern w:val="2"/>
            <w:lang w:eastAsia="en-GB"/>
            <w14:ligatures w14:val="standardContextual"/>
          </w:rPr>
          <w:tab/>
        </w:r>
        <w:r w:rsidR="007708BC" w:rsidRPr="007708BC">
          <w:rPr>
            <w:rStyle w:val="Hyperlink"/>
            <w:rFonts w:cs="Arial"/>
            <w:b w:val="0"/>
            <w:bCs/>
            <w:noProof/>
          </w:rPr>
          <w:t>Horizontal position accuracy</w:t>
        </w:r>
        <w:r w:rsidR="007708BC" w:rsidRPr="007708BC">
          <w:rPr>
            <w:rFonts w:cs="Arial"/>
            <w:b w:val="0"/>
            <w:bCs/>
            <w:noProof/>
            <w:webHidden/>
          </w:rPr>
          <w:tab/>
        </w:r>
        <w:r w:rsidR="007708BC" w:rsidRPr="007708BC">
          <w:rPr>
            <w:rFonts w:cs="Arial"/>
            <w:b w:val="0"/>
            <w:bCs/>
            <w:noProof/>
            <w:webHidden/>
          </w:rPr>
          <w:fldChar w:fldCharType="begin"/>
        </w:r>
        <w:r w:rsidR="007708BC" w:rsidRPr="007708BC">
          <w:rPr>
            <w:rFonts w:cs="Arial"/>
            <w:b w:val="0"/>
            <w:bCs/>
            <w:noProof/>
            <w:webHidden/>
          </w:rPr>
          <w:instrText xml:space="preserve"> PAGEREF _Toc170072391 \h </w:instrText>
        </w:r>
        <w:r w:rsidR="007708BC" w:rsidRPr="007708BC">
          <w:rPr>
            <w:rFonts w:cs="Arial"/>
            <w:b w:val="0"/>
            <w:bCs/>
            <w:noProof/>
            <w:webHidden/>
          </w:rPr>
        </w:r>
        <w:r w:rsidR="007708BC" w:rsidRPr="007708BC">
          <w:rPr>
            <w:rFonts w:cs="Arial"/>
            <w:b w:val="0"/>
            <w:bCs/>
            <w:noProof/>
            <w:webHidden/>
          </w:rPr>
          <w:fldChar w:fldCharType="separate"/>
        </w:r>
        <w:r w:rsidR="005E2E78">
          <w:rPr>
            <w:rFonts w:cs="Arial"/>
            <w:b w:val="0"/>
            <w:bCs/>
            <w:noProof/>
            <w:webHidden/>
          </w:rPr>
          <w:t>26</w:t>
        </w:r>
        <w:r w:rsidR="007708BC" w:rsidRPr="007708BC">
          <w:rPr>
            <w:rFonts w:cs="Arial"/>
            <w:b w:val="0"/>
            <w:bCs/>
            <w:noProof/>
            <w:webHidden/>
          </w:rPr>
          <w:fldChar w:fldCharType="end"/>
        </w:r>
      </w:hyperlink>
    </w:p>
    <w:p w14:paraId="3C0E95F2" w14:textId="4F86E99D" w:rsidR="007708BC" w:rsidRPr="007708BC" w:rsidRDefault="00000000">
      <w:pPr>
        <w:pStyle w:val="TOC3"/>
        <w:rPr>
          <w:rFonts w:eastAsiaTheme="minorEastAsia" w:cs="Arial"/>
          <w:b w:val="0"/>
          <w:bCs/>
          <w:noProof/>
          <w:kern w:val="2"/>
          <w:lang w:eastAsia="en-GB"/>
          <w14:ligatures w14:val="standardContextual"/>
        </w:rPr>
      </w:pPr>
      <w:hyperlink w:anchor="_Toc170072392" w:history="1">
        <w:r w:rsidR="007708BC" w:rsidRPr="007708BC">
          <w:rPr>
            <w:rStyle w:val="Hyperlink"/>
            <w:rFonts w:cs="Arial"/>
            <w:b w:val="0"/>
            <w:bCs/>
            <w:noProof/>
          </w:rPr>
          <w:t>6.4.4</w:t>
        </w:r>
        <w:r w:rsidR="007708BC" w:rsidRPr="007708BC">
          <w:rPr>
            <w:rFonts w:eastAsiaTheme="minorEastAsia" w:cs="Arial"/>
            <w:b w:val="0"/>
            <w:bCs/>
            <w:noProof/>
            <w:kern w:val="2"/>
            <w:lang w:eastAsia="en-GB"/>
            <w14:ligatures w14:val="standardContextual"/>
          </w:rPr>
          <w:tab/>
        </w:r>
        <w:r w:rsidR="007708BC" w:rsidRPr="007708BC">
          <w:rPr>
            <w:rStyle w:val="Hyperlink"/>
            <w:rFonts w:cs="Arial"/>
            <w:b w:val="0"/>
            <w:bCs/>
            <w:noProof/>
          </w:rPr>
          <w:t>Relative or internal accuracy</w:t>
        </w:r>
        <w:r w:rsidR="007708BC" w:rsidRPr="007708BC">
          <w:rPr>
            <w:rFonts w:cs="Arial"/>
            <w:b w:val="0"/>
            <w:bCs/>
            <w:noProof/>
            <w:webHidden/>
          </w:rPr>
          <w:tab/>
        </w:r>
        <w:r w:rsidR="007708BC" w:rsidRPr="007708BC">
          <w:rPr>
            <w:rFonts w:cs="Arial"/>
            <w:b w:val="0"/>
            <w:bCs/>
            <w:noProof/>
            <w:webHidden/>
          </w:rPr>
          <w:fldChar w:fldCharType="begin"/>
        </w:r>
        <w:r w:rsidR="007708BC" w:rsidRPr="007708BC">
          <w:rPr>
            <w:rFonts w:cs="Arial"/>
            <w:b w:val="0"/>
            <w:bCs/>
            <w:noProof/>
            <w:webHidden/>
          </w:rPr>
          <w:instrText xml:space="preserve"> PAGEREF _Toc170072392 \h </w:instrText>
        </w:r>
        <w:r w:rsidR="007708BC" w:rsidRPr="007708BC">
          <w:rPr>
            <w:rFonts w:cs="Arial"/>
            <w:b w:val="0"/>
            <w:bCs/>
            <w:noProof/>
            <w:webHidden/>
          </w:rPr>
        </w:r>
        <w:r w:rsidR="007708BC" w:rsidRPr="007708BC">
          <w:rPr>
            <w:rFonts w:cs="Arial"/>
            <w:b w:val="0"/>
            <w:bCs/>
            <w:noProof/>
            <w:webHidden/>
          </w:rPr>
          <w:fldChar w:fldCharType="separate"/>
        </w:r>
        <w:r w:rsidR="005E2E78">
          <w:rPr>
            <w:rFonts w:cs="Arial"/>
            <w:b w:val="0"/>
            <w:bCs/>
            <w:noProof/>
            <w:webHidden/>
          </w:rPr>
          <w:t>26</w:t>
        </w:r>
        <w:r w:rsidR="007708BC" w:rsidRPr="007708BC">
          <w:rPr>
            <w:rFonts w:cs="Arial"/>
            <w:b w:val="0"/>
            <w:bCs/>
            <w:noProof/>
            <w:webHidden/>
          </w:rPr>
          <w:fldChar w:fldCharType="end"/>
        </w:r>
      </w:hyperlink>
    </w:p>
    <w:p w14:paraId="169B4B58" w14:textId="41717EB5" w:rsidR="007708BC" w:rsidRPr="007708BC" w:rsidRDefault="00000000">
      <w:pPr>
        <w:pStyle w:val="TOC3"/>
        <w:rPr>
          <w:rFonts w:eastAsiaTheme="minorEastAsia" w:cs="Arial"/>
          <w:b w:val="0"/>
          <w:bCs/>
          <w:noProof/>
          <w:kern w:val="2"/>
          <w:lang w:eastAsia="en-GB"/>
          <w14:ligatures w14:val="standardContextual"/>
        </w:rPr>
      </w:pPr>
      <w:hyperlink w:anchor="_Toc170072393" w:history="1">
        <w:r w:rsidR="007708BC" w:rsidRPr="007708BC">
          <w:rPr>
            <w:rStyle w:val="Hyperlink"/>
            <w:rFonts w:cs="Arial"/>
            <w:b w:val="0"/>
            <w:bCs/>
            <w:noProof/>
          </w:rPr>
          <w:t>6.4.5</w:t>
        </w:r>
        <w:r w:rsidR="007708BC" w:rsidRPr="007708BC">
          <w:rPr>
            <w:rFonts w:eastAsiaTheme="minorEastAsia" w:cs="Arial"/>
            <w:b w:val="0"/>
            <w:bCs/>
            <w:noProof/>
            <w:kern w:val="2"/>
            <w:lang w:eastAsia="en-GB"/>
            <w14:ligatures w14:val="standardContextual"/>
          </w:rPr>
          <w:tab/>
        </w:r>
        <w:r w:rsidR="007708BC" w:rsidRPr="007708BC">
          <w:rPr>
            <w:rStyle w:val="Hyperlink"/>
            <w:rFonts w:cs="Arial"/>
            <w:b w:val="0"/>
            <w:bCs/>
            <w:noProof/>
          </w:rPr>
          <w:t>Gridded data positional accuracy</w:t>
        </w:r>
        <w:r w:rsidR="007708BC" w:rsidRPr="007708BC">
          <w:rPr>
            <w:rFonts w:cs="Arial"/>
            <w:b w:val="0"/>
            <w:bCs/>
            <w:noProof/>
            <w:webHidden/>
          </w:rPr>
          <w:tab/>
        </w:r>
        <w:r w:rsidR="007708BC" w:rsidRPr="007708BC">
          <w:rPr>
            <w:rFonts w:cs="Arial"/>
            <w:b w:val="0"/>
            <w:bCs/>
            <w:noProof/>
            <w:webHidden/>
          </w:rPr>
          <w:fldChar w:fldCharType="begin"/>
        </w:r>
        <w:r w:rsidR="007708BC" w:rsidRPr="007708BC">
          <w:rPr>
            <w:rFonts w:cs="Arial"/>
            <w:b w:val="0"/>
            <w:bCs/>
            <w:noProof/>
            <w:webHidden/>
          </w:rPr>
          <w:instrText xml:space="preserve"> PAGEREF _Toc170072393 \h </w:instrText>
        </w:r>
        <w:r w:rsidR="007708BC" w:rsidRPr="007708BC">
          <w:rPr>
            <w:rFonts w:cs="Arial"/>
            <w:b w:val="0"/>
            <w:bCs/>
            <w:noProof/>
            <w:webHidden/>
          </w:rPr>
        </w:r>
        <w:r w:rsidR="007708BC" w:rsidRPr="007708BC">
          <w:rPr>
            <w:rFonts w:cs="Arial"/>
            <w:b w:val="0"/>
            <w:bCs/>
            <w:noProof/>
            <w:webHidden/>
          </w:rPr>
          <w:fldChar w:fldCharType="separate"/>
        </w:r>
        <w:r w:rsidR="005E2E78">
          <w:rPr>
            <w:rFonts w:cs="Arial"/>
            <w:b w:val="0"/>
            <w:bCs/>
            <w:noProof/>
            <w:webHidden/>
          </w:rPr>
          <w:t>26</w:t>
        </w:r>
        <w:r w:rsidR="007708BC" w:rsidRPr="007708BC">
          <w:rPr>
            <w:rFonts w:cs="Arial"/>
            <w:b w:val="0"/>
            <w:bCs/>
            <w:noProof/>
            <w:webHidden/>
          </w:rPr>
          <w:fldChar w:fldCharType="end"/>
        </w:r>
      </w:hyperlink>
    </w:p>
    <w:p w14:paraId="5EA62E0F" w14:textId="17450A6F" w:rsidR="007708BC" w:rsidRPr="007708BC" w:rsidRDefault="00000000">
      <w:pPr>
        <w:pStyle w:val="TOC2"/>
        <w:rPr>
          <w:rFonts w:eastAsiaTheme="minorEastAsia" w:cs="Arial"/>
          <w:b w:val="0"/>
          <w:bCs/>
          <w:noProof/>
          <w:kern w:val="2"/>
          <w:lang w:eastAsia="en-GB"/>
          <w14:ligatures w14:val="standardContextual"/>
        </w:rPr>
      </w:pPr>
      <w:hyperlink w:anchor="_Toc170072394" w:history="1">
        <w:r w:rsidR="007708BC" w:rsidRPr="007708BC">
          <w:rPr>
            <w:rStyle w:val="Hyperlink"/>
            <w:rFonts w:cs="Arial"/>
            <w:b w:val="0"/>
            <w:bCs/>
            <w:noProof/>
          </w:rPr>
          <w:t>6.5</w:t>
        </w:r>
        <w:r w:rsidR="007708BC" w:rsidRPr="007708BC">
          <w:rPr>
            <w:rFonts w:eastAsiaTheme="minorEastAsia" w:cs="Arial"/>
            <w:b w:val="0"/>
            <w:bCs/>
            <w:noProof/>
            <w:kern w:val="2"/>
            <w:lang w:eastAsia="en-GB"/>
            <w14:ligatures w14:val="standardContextual"/>
          </w:rPr>
          <w:tab/>
        </w:r>
        <w:r w:rsidR="007708BC" w:rsidRPr="007708BC">
          <w:rPr>
            <w:rStyle w:val="Hyperlink"/>
            <w:rFonts w:cs="Arial"/>
            <w:b w:val="0"/>
            <w:bCs/>
            <w:noProof/>
          </w:rPr>
          <w:t>Thematic accuracy</w:t>
        </w:r>
        <w:r w:rsidR="007708BC" w:rsidRPr="007708BC">
          <w:rPr>
            <w:rFonts w:cs="Arial"/>
            <w:b w:val="0"/>
            <w:bCs/>
            <w:noProof/>
            <w:webHidden/>
          </w:rPr>
          <w:tab/>
        </w:r>
        <w:r w:rsidR="007708BC" w:rsidRPr="007708BC">
          <w:rPr>
            <w:rFonts w:cs="Arial"/>
            <w:b w:val="0"/>
            <w:bCs/>
            <w:noProof/>
            <w:webHidden/>
          </w:rPr>
          <w:fldChar w:fldCharType="begin"/>
        </w:r>
        <w:r w:rsidR="007708BC" w:rsidRPr="007708BC">
          <w:rPr>
            <w:rFonts w:cs="Arial"/>
            <w:b w:val="0"/>
            <w:bCs/>
            <w:noProof/>
            <w:webHidden/>
          </w:rPr>
          <w:instrText xml:space="preserve"> PAGEREF _Toc170072394 \h </w:instrText>
        </w:r>
        <w:r w:rsidR="007708BC" w:rsidRPr="007708BC">
          <w:rPr>
            <w:rFonts w:cs="Arial"/>
            <w:b w:val="0"/>
            <w:bCs/>
            <w:noProof/>
            <w:webHidden/>
          </w:rPr>
        </w:r>
        <w:r w:rsidR="007708BC" w:rsidRPr="007708BC">
          <w:rPr>
            <w:rFonts w:cs="Arial"/>
            <w:b w:val="0"/>
            <w:bCs/>
            <w:noProof/>
            <w:webHidden/>
          </w:rPr>
          <w:fldChar w:fldCharType="separate"/>
        </w:r>
        <w:r w:rsidR="005E2E78">
          <w:rPr>
            <w:rFonts w:cs="Arial"/>
            <w:b w:val="0"/>
            <w:bCs/>
            <w:noProof/>
            <w:webHidden/>
          </w:rPr>
          <w:t>26</w:t>
        </w:r>
        <w:r w:rsidR="007708BC" w:rsidRPr="007708BC">
          <w:rPr>
            <w:rFonts w:cs="Arial"/>
            <w:b w:val="0"/>
            <w:bCs/>
            <w:noProof/>
            <w:webHidden/>
          </w:rPr>
          <w:fldChar w:fldCharType="end"/>
        </w:r>
      </w:hyperlink>
    </w:p>
    <w:p w14:paraId="2841CD0B" w14:textId="05D404F2" w:rsidR="007708BC" w:rsidRPr="007708BC" w:rsidRDefault="00000000">
      <w:pPr>
        <w:pStyle w:val="TOC3"/>
        <w:rPr>
          <w:rFonts w:eastAsiaTheme="minorEastAsia" w:cs="Arial"/>
          <w:b w:val="0"/>
          <w:bCs/>
          <w:noProof/>
          <w:kern w:val="2"/>
          <w:lang w:eastAsia="en-GB"/>
          <w14:ligatures w14:val="standardContextual"/>
        </w:rPr>
      </w:pPr>
      <w:hyperlink w:anchor="_Toc170072395" w:history="1">
        <w:r w:rsidR="007708BC" w:rsidRPr="007708BC">
          <w:rPr>
            <w:rStyle w:val="Hyperlink"/>
            <w:rFonts w:cs="Arial"/>
            <w:b w:val="0"/>
            <w:bCs/>
            <w:noProof/>
          </w:rPr>
          <w:t>6.5.1</w:t>
        </w:r>
        <w:r w:rsidR="007708BC" w:rsidRPr="007708BC">
          <w:rPr>
            <w:rFonts w:eastAsiaTheme="minorEastAsia" w:cs="Arial"/>
            <w:b w:val="0"/>
            <w:bCs/>
            <w:noProof/>
            <w:kern w:val="2"/>
            <w:lang w:eastAsia="en-GB"/>
            <w14:ligatures w14:val="standardContextual"/>
          </w:rPr>
          <w:tab/>
        </w:r>
        <w:r w:rsidR="007708BC" w:rsidRPr="007708BC">
          <w:rPr>
            <w:rStyle w:val="Hyperlink"/>
            <w:rFonts w:cs="Arial"/>
            <w:b w:val="0"/>
            <w:bCs/>
            <w:noProof/>
          </w:rPr>
          <w:t>Thematic classification correctness</w:t>
        </w:r>
        <w:r w:rsidR="007708BC" w:rsidRPr="007708BC">
          <w:rPr>
            <w:rFonts w:cs="Arial"/>
            <w:b w:val="0"/>
            <w:bCs/>
            <w:noProof/>
            <w:webHidden/>
          </w:rPr>
          <w:tab/>
        </w:r>
        <w:r w:rsidR="007708BC" w:rsidRPr="007708BC">
          <w:rPr>
            <w:rFonts w:cs="Arial"/>
            <w:b w:val="0"/>
            <w:bCs/>
            <w:noProof/>
            <w:webHidden/>
          </w:rPr>
          <w:fldChar w:fldCharType="begin"/>
        </w:r>
        <w:r w:rsidR="007708BC" w:rsidRPr="007708BC">
          <w:rPr>
            <w:rFonts w:cs="Arial"/>
            <w:b w:val="0"/>
            <w:bCs/>
            <w:noProof/>
            <w:webHidden/>
          </w:rPr>
          <w:instrText xml:space="preserve"> PAGEREF _Toc170072395 \h </w:instrText>
        </w:r>
        <w:r w:rsidR="007708BC" w:rsidRPr="007708BC">
          <w:rPr>
            <w:rFonts w:cs="Arial"/>
            <w:b w:val="0"/>
            <w:bCs/>
            <w:noProof/>
            <w:webHidden/>
          </w:rPr>
        </w:r>
        <w:r w:rsidR="007708BC" w:rsidRPr="007708BC">
          <w:rPr>
            <w:rFonts w:cs="Arial"/>
            <w:b w:val="0"/>
            <w:bCs/>
            <w:noProof/>
            <w:webHidden/>
          </w:rPr>
          <w:fldChar w:fldCharType="separate"/>
        </w:r>
        <w:r w:rsidR="005E2E78">
          <w:rPr>
            <w:rFonts w:cs="Arial"/>
            <w:b w:val="0"/>
            <w:bCs/>
            <w:noProof/>
            <w:webHidden/>
          </w:rPr>
          <w:t>26</w:t>
        </w:r>
        <w:r w:rsidR="007708BC" w:rsidRPr="007708BC">
          <w:rPr>
            <w:rFonts w:cs="Arial"/>
            <w:b w:val="0"/>
            <w:bCs/>
            <w:noProof/>
            <w:webHidden/>
          </w:rPr>
          <w:fldChar w:fldCharType="end"/>
        </w:r>
      </w:hyperlink>
    </w:p>
    <w:p w14:paraId="7F63DF6E" w14:textId="585C3D17" w:rsidR="007708BC" w:rsidRPr="007708BC" w:rsidRDefault="00000000">
      <w:pPr>
        <w:pStyle w:val="TOC3"/>
        <w:rPr>
          <w:rFonts w:eastAsiaTheme="minorEastAsia" w:cs="Arial"/>
          <w:b w:val="0"/>
          <w:bCs/>
          <w:noProof/>
          <w:kern w:val="2"/>
          <w:lang w:eastAsia="en-GB"/>
          <w14:ligatures w14:val="standardContextual"/>
        </w:rPr>
      </w:pPr>
      <w:hyperlink w:anchor="_Toc170072396" w:history="1">
        <w:r w:rsidR="007708BC" w:rsidRPr="007708BC">
          <w:rPr>
            <w:rStyle w:val="Hyperlink"/>
            <w:rFonts w:cs="Arial"/>
            <w:b w:val="0"/>
            <w:bCs/>
            <w:noProof/>
          </w:rPr>
          <w:t>6.5.2</w:t>
        </w:r>
        <w:r w:rsidR="007708BC" w:rsidRPr="007708BC">
          <w:rPr>
            <w:rFonts w:eastAsiaTheme="minorEastAsia" w:cs="Arial"/>
            <w:b w:val="0"/>
            <w:bCs/>
            <w:noProof/>
            <w:kern w:val="2"/>
            <w:lang w:eastAsia="en-GB"/>
            <w14:ligatures w14:val="standardContextual"/>
          </w:rPr>
          <w:tab/>
        </w:r>
        <w:r w:rsidR="007708BC" w:rsidRPr="007708BC">
          <w:rPr>
            <w:rStyle w:val="Hyperlink"/>
            <w:rFonts w:cs="Arial"/>
            <w:b w:val="0"/>
            <w:bCs/>
            <w:noProof/>
          </w:rPr>
          <w:t>Non-quantitative attribute accuracy</w:t>
        </w:r>
        <w:r w:rsidR="007708BC" w:rsidRPr="007708BC">
          <w:rPr>
            <w:rFonts w:cs="Arial"/>
            <w:b w:val="0"/>
            <w:bCs/>
            <w:noProof/>
            <w:webHidden/>
          </w:rPr>
          <w:tab/>
        </w:r>
        <w:r w:rsidR="007708BC" w:rsidRPr="007708BC">
          <w:rPr>
            <w:rFonts w:cs="Arial"/>
            <w:b w:val="0"/>
            <w:bCs/>
            <w:noProof/>
            <w:webHidden/>
          </w:rPr>
          <w:fldChar w:fldCharType="begin"/>
        </w:r>
        <w:r w:rsidR="007708BC" w:rsidRPr="007708BC">
          <w:rPr>
            <w:rFonts w:cs="Arial"/>
            <w:b w:val="0"/>
            <w:bCs/>
            <w:noProof/>
            <w:webHidden/>
          </w:rPr>
          <w:instrText xml:space="preserve"> PAGEREF _Toc170072396 \h </w:instrText>
        </w:r>
        <w:r w:rsidR="007708BC" w:rsidRPr="007708BC">
          <w:rPr>
            <w:rFonts w:cs="Arial"/>
            <w:b w:val="0"/>
            <w:bCs/>
            <w:noProof/>
            <w:webHidden/>
          </w:rPr>
        </w:r>
        <w:r w:rsidR="007708BC" w:rsidRPr="007708BC">
          <w:rPr>
            <w:rFonts w:cs="Arial"/>
            <w:b w:val="0"/>
            <w:bCs/>
            <w:noProof/>
            <w:webHidden/>
          </w:rPr>
          <w:fldChar w:fldCharType="separate"/>
        </w:r>
        <w:r w:rsidR="005E2E78">
          <w:rPr>
            <w:rFonts w:cs="Arial"/>
            <w:b w:val="0"/>
            <w:bCs/>
            <w:noProof/>
            <w:webHidden/>
          </w:rPr>
          <w:t>26</w:t>
        </w:r>
        <w:r w:rsidR="007708BC" w:rsidRPr="007708BC">
          <w:rPr>
            <w:rFonts w:cs="Arial"/>
            <w:b w:val="0"/>
            <w:bCs/>
            <w:noProof/>
            <w:webHidden/>
          </w:rPr>
          <w:fldChar w:fldCharType="end"/>
        </w:r>
      </w:hyperlink>
    </w:p>
    <w:p w14:paraId="357F8742" w14:textId="5C31FD7E" w:rsidR="007708BC" w:rsidRPr="007708BC" w:rsidRDefault="00000000">
      <w:pPr>
        <w:pStyle w:val="TOC3"/>
        <w:rPr>
          <w:rFonts w:eastAsiaTheme="minorEastAsia" w:cs="Arial"/>
          <w:b w:val="0"/>
          <w:bCs/>
          <w:noProof/>
          <w:kern w:val="2"/>
          <w:lang w:eastAsia="en-GB"/>
          <w14:ligatures w14:val="standardContextual"/>
        </w:rPr>
      </w:pPr>
      <w:hyperlink w:anchor="_Toc170072397" w:history="1">
        <w:r w:rsidR="007708BC" w:rsidRPr="007708BC">
          <w:rPr>
            <w:rStyle w:val="Hyperlink"/>
            <w:rFonts w:cs="Arial"/>
            <w:b w:val="0"/>
            <w:bCs/>
            <w:noProof/>
          </w:rPr>
          <w:t>6.5.3</w:t>
        </w:r>
        <w:r w:rsidR="007708BC" w:rsidRPr="007708BC">
          <w:rPr>
            <w:rFonts w:eastAsiaTheme="minorEastAsia" w:cs="Arial"/>
            <w:b w:val="0"/>
            <w:bCs/>
            <w:noProof/>
            <w:kern w:val="2"/>
            <w:lang w:eastAsia="en-GB"/>
            <w14:ligatures w14:val="standardContextual"/>
          </w:rPr>
          <w:tab/>
        </w:r>
        <w:r w:rsidR="007708BC" w:rsidRPr="007708BC">
          <w:rPr>
            <w:rStyle w:val="Hyperlink"/>
            <w:rFonts w:cs="Arial"/>
            <w:b w:val="0"/>
            <w:bCs/>
            <w:noProof/>
          </w:rPr>
          <w:t>Quantitative attribute accuracy</w:t>
        </w:r>
        <w:r w:rsidR="007708BC" w:rsidRPr="007708BC">
          <w:rPr>
            <w:rFonts w:cs="Arial"/>
            <w:b w:val="0"/>
            <w:bCs/>
            <w:noProof/>
            <w:webHidden/>
          </w:rPr>
          <w:tab/>
        </w:r>
        <w:r w:rsidR="007708BC" w:rsidRPr="007708BC">
          <w:rPr>
            <w:rFonts w:cs="Arial"/>
            <w:b w:val="0"/>
            <w:bCs/>
            <w:noProof/>
            <w:webHidden/>
          </w:rPr>
          <w:fldChar w:fldCharType="begin"/>
        </w:r>
        <w:r w:rsidR="007708BC" w:rsidRPr="007708BC">
          <w:rPr>
            <w:rFonts w:cs="Arial"/>
            <w:b w:val="0"/>
            <w:bCs/>
            <w:noProof/>
            <w:webHidden/>
          </w:rPr>
          <w:instrText xml:space="preserve"> PAGEREF _Toc170072397 \h </w:instrText>
        </w:r>
        <w:r w:rsidR="007708BC" w:rsidRPr="007708BC">
          <w:rPr>
            <w:rFonts w:cs="Arial"/>
            <w:b w:val="0"/>
            <w:bCs/>
            <w:noProof/>
            <w:webHidden/>
          </w:rPr>
        </w:r>
        <w:r w:rsidR="007708BC" w:rsidRPr="007708BC">
          <w:rPr>
            <w:rFonts w:cs="Arial"/>
            <w:b w:val="0"/>
            <w:bCs/>
            <w:noProof/>
            <w:webHidden/>
          </w:rPr>
          <w:fldChar w:fldCharType="separate"/>
        </w:r>
        <w:r w:rsidR="005E2E78">
          <w:rPr>
            <w:rFonts w:cs="Arial"/>
            <w:b w:val="0"/>
            <w:bCs/>
            <w:noProof/>
            <w:webHidden/>
          </w:rPr>
          <w:t>26</w:t>
        </w:r>
        <w:r w:rsidR="007708BC" w:rsidRPr="007708BC">
          <w:rPr>
            <w:rFonts w:cs="Arial"/>
            <w:b w:val="0"/>
            <w:bCs/>
            <w:noProof/>
            <w:webHidden/>
          </w:rPr>
          <w:fldChar w:fldCharType="end"/>
        </w:r>
      </w:hyperlink>
    </w:p>
    <w:p w14:paraId="7874B209" w14:textId="3B6CF613" w:rsidR="007708BC" w:rsidRPr="007708BC" w:rsidRDefault="00000000">
      <w:pPr>
        <w:pStyle w:val="TOC2"/>
        <w:rPr>
          <w:rFonts w:eastAsiaTheme="minorEastAsia" w:cs="Arial"/>
          <w:b w:val="0"/>
          <w:bCs/>
          <w:noProof/>
          <w:kern w:val="2"/>
          <w:lang w:eastAsia="en-GB"/>
          <w14:ligatures w14:val="standardContextual"/>
        </w:rPr>
      </w:pPr>
      <w:hyperlink w:anchor="_Toc170072398" w:history="1">
        <w:r w:rsidR="007708BC" w:rsidRPr="007708BC">
          <w:rPr>
            <w:rStyle w:val="Hyperlink"/>
            <w:rFonts w:cs="Arial"/>
            <w:b w:val="0"/>
            <w:bCs/>
            <w:noProof/>
          </w:rPr>
          <w:t>6.6</w:t>
        </w:r>
        <w:r w:rsidR="007708BC" w:rsidRPr="007708BC">
          <w:rPr>
            <w:rFonts w:eastAsiaTheme="minorEastAsia" w:cs="Arial"/>
            <w:b w:val="0"/>
            <w:bCs/>
            <w:noProof/>
            <w:kern w:val="2"/>
            <w:lang w:eastAsia="en-GB"/>
            <w14:ligatures w14:val="standardContextual"/>
          </w:rPr>
          <w:tab/>
        </w:r>
        <w:r w:rsidR="007708BC" w:rsidRPr="007708BC">
          <w:rPr>
            <w:rStyle w:val="Hyperlink"/>
            <w:rFonts w:cs="Arial"/>
            <w:b w:val="0"/>
            <w:bCs/>
            <w:noProof/>
          </w:rPr>
          <w:t>Temporal quality</w:t>
        </w:r>
        <w:r w:rsidR="007708BC" w:rsidRPr="007708BC">
          <w:rPr>
            <w:rFonts w:cs="Arial"/>
            <w:b w:val="0"/>
            <w:bCs/>
            <w:noProof/>
            <w:webHidden/>
          </w:rPr>
          <w:tab/>
        </w:r>
        <w:r w:rsidR="007708BC" w:rsidRPr="007708BC">
          <w:rPr>
            <w:rFonts w:cs="Arial"/>
            <w:b w:val="0"/>
            <w:bCs/>
            <w:noProof/>
            <w:webHidden/>
          </w:rPr>
          <w:fldChar w:fldCharType="begin"/>
        </w:r>
        <w:r w:rsidR="007708BC" w:rsidRPr="007708BC">
          <w:rPr>
            <w:rFonts w:cs="Arial"/>
            <w:b w:val="0"/>
            <w:bCs/>
            <w:noProof/>
            <w:webHidden/>
          </w:rPr>
          <w:instrText xml:space="preserve"> PAGEREF _Toc170072398 \h </w:instrText>
        </w:r>
        <w:r w:rsidR="007708BC" w:rsidRPr="007708BC">
          <w:rPr>
            <w:rFonts w:cs="Arial"/>
            <w:b w:val="0"/>
            <w:bCs/>
            <w:noProof/>
            <w:webHidden/>
          </w:rPr>
        </w:r>
        <w:r w:rsidR="007708BC" w:rsidRPr="007708BC">
          <w:rPr>
            <w:rFonts w:cs="Arial"/>
            <w:b w:val="0"/>
            <w:bCs/>
            <w:noProof/>
            <w:webHidden/>
          </w:rPr>
          <w:fldChar w:fldCharType="separate"/>
        </w:r>
        <w:r w:rsidR="005E2E78">
          <w:rPr>
            <w:rFonts w:cs="Arial"/>
            <w:b w:val="0"/>
            <w:bCs/>
            <w:noProof/>
            <w:webHidden/>
          </w:rPr>
          <w:t>27</w:t>
        </w:r>
        <w:r w:rsidR="007708BC" w:rsidRPr="007708BC">
          <w:rPr>
            <w:rFonts w:cs="Arial"/>
            <w:b w:val="0"/>
            <w:bCs/>
            <w:noProof/>
            <w:webHidden/>
          </w:rPr>
          <w:fldChar w:fldCharType="end"/>
        </w:r>
      </w:hyperlink>
    </w:p>
    <w:p w14:paraId="2FDEF2EA" w14:textId="698AEE26" w:rsidR="007708BC" w:rsidRPr="007708BC" w:rsidRDefault="00000000">
      <w:pPr>
        <w:pStyle w:val="TOC3"/>
        <w:rPr>
          <w:rFonts w:eastAsiaTheme="minorEastAsia" w:cs="Arial"/>
          <w:b w:val="0"/>
          <w:bCs/>
          <w:noProof/>
          <w:kern w:val="2"/>
          <w:lang w:eastAsia="en-GB"/>
          <w14:ligatures w14:val="standardContextual"/>
        </w:rPr>
      </w:pPr>
      <w:hyperlink w:anchor="_Toc170072399" w:history="1">
        <w:r w:rsidR="007708BC" w:rsidRPr="007708BC">
          <w:rPr>
            <w:rStyle w:val="Hyperlink"/>
            <w:rFonts w:cs="Arial"/>
            <w:b w:val="0"/>
            <w:bCs/>
            <w:noProof/>
          </w:rPr>
          <w:t>6.6.1</w:t>
        </w:r>
        <w:r w:rsidR="007708BC" w:rsidRPr="007708BC">
          <w:rPr>
            <w:rFonts w:eastAsiaTheme="minorEastAsia" w:cs="Arial"/>
            <w:b w:val="0"/>
            <w:bCs/>
            <w:noProof/>
            <w:kern w:val="2"/>
            <w:lang w:eastAsia="en-GB"/>
            <w14:ligatures w14:val="standardContextual"/>
          </w:rPr>
          <w:tab/>
        </w:r>
        <w:r w:rsidR="007708BC" w:rsidRPr="007708BC">
          <w:rPr>
            <w:rStyle w:val="Hyperlink"/>
            <w:rFonts w:cs="Arial"/>
            <w:b w:val="0"/>
            <w:bCs/>
            <w:noProof/>
          </w:rPr>
          <w:t>Temporal consistency</w:t>
        </w:r>
        <w:r w:rsidR="007708BC" w:rsidRPr="007708BC">
          <w:rPr>
            <w:rFonts w:cs="Arial"/>
            <w:b w:val="0"/>
            <w:bCs/>
            <w:noProof/>
            <w:webHidden/>
          </w:rPr>
          <w:tab/>
        </w:r>
        <w:r w:rsidR="007708BC" w:rsidRPr="007708BC">
          <w:rPr>
            <w:rFonts w:cs="Arial"/>
            <w:b w:val="0"/>
            <w:bCs/>
            <w:noProof/>
            <w:webHidden/>
          </w:rPr>
          <w:fldChar w:fldCharType="begin"/>
        </w:r>
        <w:r w:rsidR="007708BC" w:rsidRPr="007708BC">
          <w:rPr>
            <w:rFonts w:cs="Arial"/>
            <w:b w:val="0"/>
            <w:bCs/>
            <w:noProof/>
            <w:webHidden/>
          </w:rPr>
          <w:instrText xml:space="preserve"> PAGEREF _Toc170072399 \h </w:instrText>
        </w:r>
        <w:r w:rsidR="007708BC" w:rsidRPr="007708BC">
          <w:rPr>
            <w:rFonts w:cs="Arial"/>
            <w:b w:val="0"/>
            <w:bCs/>
            <w:noProof/>
            <w:webHidden/>
          </w:rPr>
        </w:r>
        <w:r w:rsidR="007708BC" w:rsidRPr="007708BC">
          <w:rPr>
            <w:rFonts w:cs="Arial"/>
            <w:b w:val="0"/>
            <w:bCs/>
            <w:noProof/>
            <w:webHidden/>
          </w:rPr>
          <w:fldChar w:fldCharType="separate"/>
        </w:r>
        <w:r w:rsidR="005E2E78">
          <w:rPr>
            <w:rFonts w:cs="Arial"/>
            <w:b w:val="0"/>
            <w:bCs/>
            <w:noProof/>
            <w:webHidden/>
          </w:rPr>
          <w:t>27</w:t>
        </w:r>
        <w:r w:rsidR="007708BC" w:rsidRPr="007708BC">
          <w:rPr>
            <w:rFonts w:cs="Arial"/>
            <w:b w:val="0"/>
            <w:bCs/>
            <w:noProof/>
            <w:webHidden/>
          </w:rPr>
          <w:fldChar w:fldCharType="end"/>
        </w:r>
      </w:hyperlink>
    </w:p>
    <w:p w14:paraId="1719C75D" w14:textId="369362FB" w:rsidR="007708BC" w:rsidRPr="007708BC" w:rsidRDefault="00000000">
      <w:pPr>
        <w:pStyle w:val="TOC3"/>
        <w:rPr>
          <w:rFonts w:eastAsiaTheme="minorEastAsia" w:cs="Arial"/>
          <w:b w:val="0"/>
          <w:bCs/>
          <w:noProof/>
          <w:kern w:val="2"/>
          <w:lang w:eastAsia="en-GB"/>
          <w14:ligatures w14:val="standardContextual"/>
        </w:rPr>
      </w:pPr>
      <w:hyperlink w:anchor="_Toc170072400" w:history="1">
        <w:r w:rsidR="007708BC" w:rsidRPr="007708BC">
          <w:rPr>
            <w:rStyle w:val="Hyperlink"/>
            <w:rFonts w:cs="Arial"/>
            <w:b w:val="0"/>
            <w:bCs/>
            <w:noProof/>
          </w:rPr>
          <w:t>6.6.2</w:t>
        </w:r>
        <w:r w:rsidR="007708BC" w:rsidRPr="007708BC">
          <w:rPr>
            <w:rFonts w:eastAsiaTheme="minorEastAsia" w:cs="Arial"/>
            <w:b w:val="0"/>
            <w:bCs/>
            <w:noProof/>
            <w:kern w:val="2"/>
            <w:lang w:eastAsia="en-GB"/>
            <w14:ligatures w14:val="standardContextual"/>
          </w:rPr>
          <w:tab/>
        </w:r>
        <w:r w:rsidR="007708BC" w:rsidRPr="007708BC">
          <w:rPr>
            <w:rStyle w:val="Hyperlink"/>
            <w:rFonts w:cs="Arial"/>
            <w:b w:val="0"/>
            <w:bCs/>
            <w:noProof/>
          </w:rPr>
          <w:t>Temporal validity</w:t>
        </w:r>
        <w:r w:rsidR="007708BC" w:rsidRPr="007708BC">
          <w:rPr>
            <w:rFonts w:cs="Arial"/>
            <w:b w:val="0"/>
            <w:bCs/>
            <w:noProof/>
            <w:webHidden/>
          </w:rPr>
          <w:tab/>
        </w:r>
        <w:r w:rsidR="007708BC" w:rsidRPr="007708BC">
          <w:rPr>
            <w:rFonts w:cs="Arial"/>
            <w:b w:val="0"/>
            <w:bCs/>
            <w:noProof/>
            <w:webHidden/>
          </w:rPr>
          <w:fldChar w:fldCharType="begin"/>
        </w:r>
        <w:r w:rsidR="007708BC" w:rsidRPr="007708BC">
          <w:rPr>
            <w:rFonts w:cs="Arial"/>
            <w:b w:val="0"/>
            <w:bCs/>
            <w:noProof/>
            <w:webHidden/>
          </w:rPr>
          <w:instrText xml:space="preserve"> PAGEREF _Toc170072400 \h </w:instrText>
        </w:r>
        <w:r w:rsidR="007708BC" w:rsidRPr="007708BC">
          <w:rPr>
            <w:rFonts w:cs="Arial"/>
            <w:b w:val="0"/>
            <w:bCs/>
            <w:noProof/>
            <w:webHidden/>
          </w:rPr>
        </w:r>
        <w:r w:rsidR="007708BC" w:rsidRPr="007708BC">
          <w:rPr>
            <w:rFonts w:cs="Arial"/>
            <w:b w:val="0"/>
            <w:bCs/>
            <w:noProof/>
            <w:webHidden/>
          </w:rPr>
          <w:fldChar w:fldCharType="separate"/>
        </w:r>
        <w:r w:rsidR="005E2E78">
          <w:rPr>
            <w:rFonts w:cs="Arial"/>
            <w:b w:val="0"/>
            <w:bCs/>
            <w:noProof/>
            <w:webHidden/>
          </w:rPr>
          <w:t>27</w:t>
        </w:r>
        <w:r w:rsidR="007708BC" w:rsidRPr="007708BC">
          <w:rPr>
            <w:rFonts w:cs="Arial"/>
            <w:b w:val="0"/>
            <w:bCs/>
            <w:noProof/>
            <w:webHidden/>
          </w:rPr>
          <w:fldChar w:fldCharType="end"/>
        </w:r>
      </w:hyperlink>
    </w:p>
    <w:p w14:paraId="5301F1C8" w14:textId="3F8F56D4" w:rsidR="007708BC" w:rsidRPr="007708BC" w:rsidRDefault="00000000">
      <w:pPr>
        <w:pStyle w:val="TOC3"/>
        <w:rPr>
          <w:rFonts w:eastAsiaTheme="minorEastAsia" w:cs="Arial"/>
          <w:b w:val="0"/>
          <w:bCs/>
          <w:noProof/>
          <w:kern w:val="2"/>
          <w:lang w:eastAsia="en-GB"/>
          <w14:ligatures w14:val="standardContextual"/>
        </w:rPr>
      </w:pPr>
      <w:hyperlink w:anchor="_Toc170072401" w:history="1">
        <w:r w:rsidR="007708BC" w:rsidRPr="007708BC">
          <w:rPr>
            <w:rStyle w:val="Hyperlink"/>
            <w:rFonts w:cs="Arial"/>
            <w:b w:val="0"/>
            <w:bCs/>
            <w:noProof/>
          </w:rPr>
          <w:t>6.6.3</w:t>
        </w:r>
        <w:r w:rsidR="007708BC" w:rsidRPr="007708BC">
          <w:rPr>
            <w:rFonts w:eastAsiaTheme="minorEastAsia" w:cs="Arial"/>
            <w:b w:val="0"/>
            <w:bCs/>
            <w:noProof/>
            <w:kern w:val="2"/>
            <w:lang w:eastAsia="en-GB"/>
            <w14:ligatures w14:val="standardContextual"/>
          </w:rPr>
          <w:tab/>
        </w:r>
        <w:r w:rsidR="007708BC" w:rsidRPr="007708BC">
          <w:rPr>
            <w:rStyle w:val="Hyperlink"/>
            <w:rFonts w:cs="Arial"/>
            <w:b w:val="0"/>
            <w:bCs/>
            <w:noProof/>
          </w:rPr>
          <w:t>Temporal accuracy</w:t>
        </w:r>
        <w:r w:rsidR="007708BC" w:rsidRPr="007708BC">
          <w:rPr>
            <w:rFonts w:cs="Arial"/>
            <w:b w:val="0"/>
            <w:bCs/>
            <w:noProof/>
            <w:webHidden/>
          </w:rPr>
          <w:tab/>
        </w:r>
        <w:r w:rsidR="007708BC" w:rsidRPr="007708BC">
          <w:rPr>
            <w:rFonts w:cs="Arial"/>
            <w:b w:val="0"/>
            <w:bCs/>
            <w:noProof/>
            <w:webHidden/>
          </w:rPr>
          <w:fldChar w:fldCharType="begin"/>
        </w:r>
        <w:r w:rsidR="007708BC" w:rsidRPr="007708BC">
          <w:rPr>
            <w:rFonts w:cs="Arial"/>
            <w:b w:val="0"/>
            <w:bCs/>
            <w:noProof/>
            <w:webHidden/>
          </w:rPr>
          <w:instrText xml:space="preserve"> PAGEREF _Toc170072401 \h </w:instrText>
        </w:r>
        <w:r w:rsidR="007708BC" w:rsidRPr="007708BC">
          <w:rPr>
            <w:rFonts w:cs="Arial"/>
            <w:b w:val="0"/>
            <w:bCs/>
            <w:noProof/>
            <w:webHidden/>
          </w:rPr>
        </w:r>
        <w:r w:rsidR="007708BC" w:rsidRPr="007708BC">
          <w:rPr>
            <w:rFonts w:cs="Arial"/>
            <w:b w:val="0"/>
            <w:bCs/>
            <w:noProof/>
            <w:webHidden/>
          </w:rPr>
          <w:fldChar w:fldCharType="separate"/>
        </w:r>
        <w:r w:rsidR="005E2E78">
          <w:rPr>
            <w:rFonts w:cs="Arial"/>
            <w:b w:val="0"/>
            <w:bCs/>
            <w:noProof/>
            <w:webHidden/>
          </w:rPr>
          <w:t>27</w:t>
        </w:r>
        <w:r w:rsidR="007708BC" w:rsidRPr="007708BC">
          <w:rPr>
            <w:rFonts w:cs="Arial"/>
            <w:b w:val="0"/>
            <w:bCs/>
            <w:noProof/>
            <w:webHidden/>
          </w:rPr>
          <w:fldChar w:fldCharType="end"/>
        </w:r>
      </w:hyperlink>
    </w:p>
    <w:p w14:paraId="0CA56BF0" w14:textId="7D69B488" w:rsidR="007708BC" w:rsidRPr="007708BC" w:rsidRDefault="00000000">
      <w:pPr>
        <w:pStyle w:val="TOC2"/>
        <w:rPr>
          <w:rFonts w:eastAsiaTheme="minorEastAsia" w:cs="Arial"/>
          <w:b w:val="0"/>
          <w:bCs/>
          <w:noProof/>
          <w:kern w:val="2"/>
          <w:lang w:eastAsia="en-GB"/>
          <w14:ligatures w14:val="standardContextual"/>
        </w:rPr>
      </w:pPr>
      <w:hyperlink w:anchor="_Toc170072402" w:history="1">
        <w:r w:rsidR="007708BC" w:rsidRPr="007708BC">
          <w:rPr>
            <w:rStyle w:val="Hyperlink"/>
            <w:rFonts w:cs="Arial"/>
            <w:b w:val="0"/>
            <w:bCs/>
            <w:noProof/>
          </w:rPr>
          <w:t>6.7</w:t>
        </w:r>
        <w:r w:rsidR="007708BC" w:rsidRPr="007708BC">
          <w:rPr>
            <w:rFonts w:eastAsiaTheme="minorEastAsia" w:cs="Arial"/>
            <w:b w:val="0"/>
            <w:bCs/>
            <w:noProof/>
            <w:kern w:val="2"/>
            <w:lang w:eastAsia="en-GB"/>
            <w14:ligatures w14:val="standardContextual"/>
          </w:rPr>
          <w:tab/>
        </w:r>
        <w:r w:rsidR="007708BC" w:rsidRPr="007708BC">
          <w:rPr>
            <w:rStyle w:val="Hyperlink"/>
            <w:rFonts w:cs="Arial"/>
            <w:b w:val="0"/>
            <w:bCs/>
            <w:noProof/>
          </w:rPr>
          <w:t>Aggregation</w:t>
        </w:r>
        <w:r w:rsidR="007708BC" w:rsidRPr="007708BC">
          <w:rPr>
            <w:rFonts w:cs="Arial"/>
            <w:b w:val="0"/>
            <w:bCs/>
            <w:noProof/>
            <w:webHidden/>
          </w:rPr>
          <w:tab/>
        </w:r>
        <w:r w:rsidR="007708BC" w:rsidRPr="007708BC">
          <w:rPr>
            <w:rFonts w:cs="Arial"/>
            <w:b w:val="0"/>
            <w:bCs/>
            <w:noProof/>
            <w:webHidden/>
          </w:rPr>
          <w:fldChar w:fldCharType="begin"/>
        </w:r>
        <w:r w:rsidR="007708BC" w:rsidRPr="007708BC">
          <w:rPr>
            <w:rFonts w:cs="Arial"/>
            <w:b w:val="0"/>
            <w:bCs/>
            <w:noProof/>
            <w:webHidden/>
          </w:rPr>
          <w:instrText xml:space="preserve"> PAGEREF _Toc170072402 \h </w:instrText>
        </w:r>
        <w:r w:rsidR="007708BC" w:rsidRPr="007708BC">
          <w:rPr>
            <w:rFonts w:cs="Arial"/>
            <w:b w:val="0"/>
            <w:bCs/>
            <w:noProof/>
            <w:webHidden/>
          </w:rPr>
        </w:r>
        <w:r w:rsidR="007708BC" w:rsidRPr="007708BC">
          <w:rPr>
            <w:rFonts w:cs="Arial"/>
            <w:b w:val="0"/>
            <w:bCs/>
            <w:noProof/>
            <w:webHidden/>
          </w:rPr>
          <w:fldChar w:fldCharType="separate"/>
        </w:r>
        <w:r w:rsidR="005E2E78">
          <w:rPr>
            <w:rFonts w:cs="Arial"/>
            <w:b w:val="0"/>
            <w:bCs/>
            <w:noProof/>
            <w:webHidden/>
          </w:rPr>
          <w:t>27</w:t>
        </w:r>
        <w:r w:rsidR="007708BC" w:rsidRPr="007708BC">
          <w:rPr>
            <w:rFonts w:cs="Arial"/>
            <w:b w:val="0"/>
            <w:bCs/>
            <w:noProof/>
            <w:webHidden/>
          </w:rPr>
          <w:fldChar w:fldCharType="end"/>
        </w:r>
      </w:hyperlink>
    </w:p>
    <w:p w14:paraId="412A8757" w14:textId="3511AB83" w:rsidR="007708BC" w:rsidRPr="007708BC" w:rsidRDefault="00000000">
      <w:pPr>
        <w:pStyle w:val="TOC2"/>
        <w:rPr>
          <w:rFonts w:eastAsiaTheme="minorEastAsia" w:cs="Arial"/>
          <w:b w:val="0"/>
          <w:bCs/>
          <w:noProof/>
          <w:kern w:val="2"/>
          <w:lang w:eastAsia="en-GB"/>
          <w14:ligatures w14:val="standardContextual"/>
        </w:rPr>
      </w:pPr>
      <w:hyperlink w:anchor="_Toc170072403" w:history="1">
        <w:r w:rsidR="007708BC" w:rsidRPr="007708BC">
          <w:rPr>
            <w:rStyle w:val="Hyperlink"/>
            <w:rFonts w:cs="Arial"/>
            <w:b w:val="0"/>
            <w:bCs/>
            <w:noProof/>
          </w:rPr>
          <w:t>6.8</w:t>
        </w:r>
        <w:r w:rsidR="007708BC" w:rsidRPr="007708BC">
          <w:rPr>
            <w:rFonts w:eastAsiaTheme="minorEastAsia" w:cs="Arial"/>
            <w:b w:val="0"/>
            <w:bCs/>
            <w:noProof/>
            <w:kern w:val="2"/>
            <w:lang w:eastAsia="en-GB"/>
            <w14:ligatures w14:val="standardContextual"/>
          </w:rPr>
          <w:tab/>
        </w:r>
        <w:r w:rsidR="007708BC" w:rsidRPr="007708BC">
          <w:rPr>
            <w:rStyle w:val="Hyperlink"/>
            <w:rFonts w:cs="Arial"/>
            <w:b w:val="0"/>
            <w:bCs/>
            <w:noProof/>
          </w:rPr>
          <w:t>Data compliance and usability</w:t>
        </w:r>
        <w:r w:rsidR="007708BC" w:rsidRPr="007708BC">
          <w:rPr>
            <w:rFonts w:cs="Arial"/>
            <w:b w:val="0"/>
            <w:bCs/>
            <w:noProof/>
            <w:webHidden/>
          </w:rPr>
          <w:tab/>
        </w:r>
        <w:r w:rsidR="007708BC" w:rsidRPr="007708BC">
          <w:rPr>
            <w:rFonts w:cs="Arial"/>
            <w:b w:val="0"/>
            <w:bCs/>
            <w:noProof/>
            <w:webHidden/>
          </w:rPr>
          <w:fldChar w:fldCharType="begin"/>
        </w:r>
        <w:r w:rsidR="007708BC" w:rsidRPr="007708BC">
          <w:rPr>
            <w:rFonts w:cs="Arial"/>
            <w:b w:val="0"/>
            <w:bCs/>
            <w:noProof/>
            <w:webHidden/>
          </w:rPr>
          <w:instrText xml:space="preserve"> PAGEREF _Toc170072403 \h </w:instrText>
        </w:r>
        <w:r w:rsidR="007708BC" w:rsidRPr="007708BC">
          <w:rPr>
            <w:rFonts w:cs="Arial"/>
            <w:b w:val="0"/>
            <w:bCs/>
            <w:noProof/>
            <w:webHidden/>
          </w:rPr>
        </w:r>
        <w:r w:rsidR="007708BC" w:rsidRPr="007708BC">
          <w:rPr>
            <w:rFonts w:cs="Arial"/>
            <w:b w:val="0"/>
            <w:bCs/>
            <w:noProof/>
            <w:webHidden/>
          </w:rPr>
          <w:fldChar w:fldCharType="separate"/>
        </w:r>
        <w:r w:rsidR="005E2E78">
          <w:rPr>
            <w:rFonts w:cs="Arial"/>
            <w:b w:val="0"/>
            <w:bCs/>
            <w:noProof/>
            <w:webHidden/>
          </w:rPr>
          <w:t>27</w:t>
        </w:r>
        <w:r w:rsidR="007708BC" w:rsidRPr="007708BC">
          <w:rPr>
            <w:rFonts w:cs="Arial"/>
            <w:b w:val="0"/>
            <w:bCs/>
            <w:noProof/>
            <w:webHidden/>
          </w:rPr>
          <w:fldChar w:fldCharType="end"/>
        </w:r>
      </w:hyperlink>
    </w:p>
    <w:p w14:paraId="1796F471" w14:textId="103F42AF" w:rsidR="007708BC" w:rsidRPr="007708BC" w:rsidRDefault="00000000">
      <w:pPr>
        <w:pStyle w:val="TOC1"/>
        <w:rPr>
          <w:rFonts w:eastAsiaTheme="minorEastAsia" w:cs="Arial"/>
          <w:b w:val="0"/>
          <w:bCs/>
          <w:noProof/>
          <w:kern w:val="2"/>
          <w:lang w:eastAsia="en-GB"/>
          <w14:ligatures w14:val="standardContextual"/>
        </w:rPr>
      </w:pPr>
      <w:hyperlink w:anchor="_Toc170072404" w:history="1">
        <w:r w:rsidR="007708BC" w:rsidRPr="007708BC">
          <w:rPr>
            <w:rStyle w:val="Hyperlink"/>
            <w:rFonts w:cs="Arial"/>
            <w:b w:val="0"/>
            <w:bCs/>
            <w:noProof/>
          </w:rPr>
          <w:t>7</w:t>
        </w:r>
        <w:r w:rsidR="007708BC" w:rsidRPr="007708BC">
          <w:rPr>
            <w:rFonts w:eastAsiaTheme="minorEastAsia" w:cs="Arial"/>
            <w:b w:val="0"/>
            <w:bCs/>
            <w:noProof/>
            <w:kern w:val="2"/>
            <w:lang w:eastAsia="en-GB"/>
            <w14:ligatures w14:val="standardContextual"/>
          </w:rPr>
          <w:tab/>
        </w:r>
        <w:r w:rsidR="007708BC" w:rsidRPr="007708BC">
          <w:rPr>
            <w:rStyle w:val="Hyperlink"/>
            <w:rFonts w:cs="Arial"/>
            <w:b w:val="0"/>
            <w:bCs/>
            <w:noProof/>
          </w:rPr>
          <w:t>Data Capture and Classification</w:t>
        </w:r>
        <w:r w:rsidR="007708BC" w:rsidRPr="007708BC">
          <w:rPr>
            <w:rFonts w:cs="Arial"/>
            <w:b w:val="0"/>
            <w:bCs/>
            <w:noProof/>
            <w:webHidden/>
          </w:rPr>
          <w:tab/>
        </w:r>
        <w:r w:rsidR="007708BC" w:rsidRPr="007708BC">
          <w:rPr>
            <w:rFonts w:cs="Arial"/>
            <w:b w:val="0"/>
            <w:bCs/>
            <w:noProof/>
            <w:webHidden/>
          </w:rPr>
          <w:fldChar w:fldCharType="begin"/>
        </w:r>
        <w:r w:rsidR="007708BC" w:rsidRPr="007708BC">
          <w:rPr>
            <w:rFonts w:cs="Arial"/>
            <w:b w:val="0"/>
            <w:bCs/>
            <w:noProof/>
            <w:webHidden/>
          </w:rPr>
          <w:instrText xml:space="preserve"> PAGEREF _Toc170072404 \h </w:instrText>
        </w:r>
        <w:r w:rsidR="007708BC" w:rsidRPr="007708BC">
          <w:rPr>
            <w:rFonts w:cs="Arial"/>
            <w:b w:val="0"/>
            <w:bCs/>
            <w:noProof/>
            <w:webHidden/>
          </w:rPr>
        </w:r>
        <w:r w:rsidR="007708BC" w:rsidRPr="007708BC">
          <w:rPr>
            <w:rFonts w:cs="Arial"/>
            <w:b w:val="0"/>
            <w:bCs/>
            <w:noProof/>
            <w:webHidden/>
          </w:rPr>
          <w:fldChar w:fldCharType="separate"/>
        </w:r>
        <w:r w:rsidR="005E2E78">
          <w:rPr>
            <w:rFonts w:cs="Arial"/>
            <w:b w:val="0"/>
            <w:bCs/>
            <w:noProof/>
            <w:webHidden/>
          </w:rPr>
          <w:t>27</w:t>
        </w:r>
        <w:r w:rsidR="007708BC" w:rsidRPr="007708BC">
          <w:rPr>
            <w:rFonts w:cs="Arial"/>
            <w:b w:val="0"/>
            <w:bCs/>
            <w:noProof/>
            <w:webHidden/>
          </w:rPr>
          <w:fldChar w:fldCharType="end"/>
        </w:r>
      </w:hyperlink>
    </w:p>
    <w:p w14:paraId="152C52BE" w14:textId="73585FCD" w:rsidR="007708BC" w:rsidRPr="007708BC" w:rsidRDefault="00000000">
      <w:pPr>
        <w:pStyle w:val="TOC1"/>
        <w:rPr>
          <w:rFonts w:eastAsiaTheme="minorEastAsia" w:cs="Arial"/>
          <w:b w:val="0"/>
          <w:bCs/>
          <w:noProof/>
          <w:kern w:val="2"/>
          <w:lang w:eastAsia="en-GB"/>
          <w14:ligatures w14:val="standardContextual"/>
        </w:rPr>
      </w:pPr>
      <w:hyperlink w:anchor="_Toc170072405" w:history="1">
        <w:r w:rsidR="007708BC" w:rsidRPr="007708BC">
          <w:rPr>
            <w:rStyle w:val="Hyperlink"/>
            <w:rFonts w:cs="Arial"/>
            <w:b w:val="0"/>
            <w:bCs/>
            <w:noProof/>
          </w:rPr>
          <w:t>8</w:t>
        </w:r>
        <w:r w:rsidR="007708BC" w:rsidRPr="007708BC">
          <w:rPr>
            <w:rFonts w:eastAsiaTheme="minorEastAsia" w:cs="Arial"/>
            <w:b w:val="0"/>
            <w:bCs/>
            <w:noProof/>
            <w:kern w:val="2"/>
            <w:lang w:eastAsia="en-GB"/>
            <w14:ligatures w14:val="standardContextual"/>
          </w:rPr>
          <w:tab/>
        </w:r>
        <w:r w:rsidR="007708BC" w:rsidRPr="007708BC">
          <w:rPr>
            <w:rStyle w:val="Hyperlink"/>
            <w:rFonts w:cs="Arial"/>
            <w:b w:val="0"/>
            <w:bCs/>
            <w:noProof/>
          </w:rPr>
          <w:t>Maintenance</w:t>
        </w:r>
        <w:r w:rsidR="007708BC" w:rsidRPr="007708BC">
          <w:rPr>
            <w:rFonts w:cs="Arial"/>
            <w:b w:val="0"/>
            <w:bCs/>
            <w:noProof/>
            <w:webHidden/>
          </w:rPr>
          <w:tab/>
        </w:r>
        <w:r w:rsidR="007708BC" w:rsidRPr="007708BC">
          <w:rPr>
            <w:rFonts w:cs="Arial"/>
            <w:b w:val="0"/>
            <w:bCs/>
            <w:noProof/>
            <w:webHidden/>
          </w:rPr>
          <w:fldChar w:fldCharType="begin"/>
        </w:r>
        <w:r w:rsidR="007708BC" w:rsidRPr="007708BC">
          <w:rPr>
            <w:rFonts w:cs="Arial"/>
            <w:b w:val="0"/>
            <w:bCs/>
            <w:noProof/>
            <w:webHidden/>
          </w:rPr>
          <w:instrText xml:space="preserve"> PAGEREF _Toc170072405 \h </w:instrText>
        </w:r>
        <w:r w:rsidR="007708BC" w:rsidRPr="007708BC">
          <w:rPr>
            <w:rFonts w:cs="Arial"/>
            <w:b w:val="0"/>
            <w:bCs/>
            <w:noProof/>
            <w:webHidden/>
          </w:rPr>
        </w:r>
        <w:r w:rsidR="007708BC" w:rsidRPr="007708BC">
          <w:rPr>
            <w:rFonts w:cs="Arial"/>
            <w:b w:val="0"/>
            <w:bCs/>
            <w:noProof/>
            <w:webHidden/>
          </w:rPr>
          <w:fldChar w:fldCharType="separate"/>
        </w:r>
        <w:r w:rsidR="005E2E78">
          <w:rPr>
            <w:rFonts w:cs="Arial"/>
            <w:b w:val="0"/>
            <w:bCs/>
            <w:noProof/>
            <w:webHidden/>
          </w:rPr>
          <w:t>28</w:t>
        </w:r>
        <w:r w:rsidR="007708BC" w:rsidRPr="007708BC">
          <w:rPr>
            <w:rFonts w:cs="Arial"/>
            <w:b w:val="0"/>
            <w:bCs/>
            <w:noProof/>
            <w:webHidden/>
          </w:rPr>
          <w:fldChar w:fldCharType="end"/>
        </w:r>
      </w:hyperlink>
    </w:p>
    <w:p w14:paraId="606F05A2" w14:textId="22B0DDB5" w:rsidR="007708BC" w:rsidRPr="007708BC" w:rsidRDefault="00000000">
      <w:pPr>
        <w:pStyle w:val="TOC2"/>
        <w:rPr>
          <w:rFonts w:eastAsiaTheme="minorEastAsia" w:cs="Arial"/>
          <w:b w:val="0"/>
          <w:bCs/>
          <w:noProof/>
          <w:kern w:val="2"/>
          <w:lang w:eastAsia="en-GB"/>
          <w14:ligatures w14:val="standardContextual"/>
        </w:rPr>
      </w:pPr>
      <w:hyperlink w:anchor="_Toc170072406" w:history="1">
        <w:r w:rsidR="007708BC" w:rsidRPr="007708BC">
          <w:rPr>
            <w:rStyle w:val="Hyperlink"/>
            <w:rFonts w:cs="Arial"/>
            <w:b w:val="0"/>
            <w:bCs/>
            <w:noProof/>
          </w:rPr>
          <w:t>8.1</w:t>
        </w:r>
        <w:r w:rsidR="007708BC" w:rsidRPr="007708BC">
          <w:rPr>
            <w:rFonts w:eastAsiaTheme="minorEastAsia" w:cs="Arial"/>
            <w:b w:val="0"/>
            <w:bCs/>
            <w:noProof/>
            <w:kern w:val="2"/>
            <w:lang w:eastAsia="en-GB"/>
            <w14:ligatures w14:val="standardContextual"/>
          </w:rPr>
          <w:tab/>
        </w:r>
        <w:r w:rsidR="007708BC" w:rsidRPr="007708BC">
          <w:rPr>
            <w:rStyle w:val="Hyperlink"/>
            <w:rFonts w:cs="Arial"/>
            <w:b w:val="0"/>
            <w:bCs/>
            <w:noProof/>
          </w:rPr>
          <w:t>Introduction</w:t>
        </w:r>
        <w:r w:rsidR="007708BC" w:rsidRPr="007708BC">
          <w:rPr>
            <w:rFonts w:cs="Arial"/>
            <w:b w:val="0"/>
            <w:bCs/>
            <w:noProof/>
            <w:webHidden/>
          </w:rPr>
          <w:tab/>
        </w:r>
        <w:r w:rsidR="007708BC" w:rsidRPr="007708BC">
          <w:rPr>
            <w:rFonts w:cs="Arial"/>
            <w:b w:val="0"/>
            <w:bCs/>
            <w:noProof/>
            <w:webHidden/>
          </w:rPr>
          <w:fldChar w:fldCharType="begin"/>
        </w:r>
        <w:r w:rsidR="007708BC" w:rsidRPr="007708BC">
          <w:rPr>
            <w:rFonts w:cs="Arial"/>
            <w:b w:val="0"/>
            <w:bCs/>
            <w:noProof/>
            <w:webHidden/>
          </w:rPr>
          <w:instrText xml:space="preserve"> PAGEREF _Toc170072406 \h </w:instrText>
        </w:r>
        <w:r w:rsidR="007708BC" w:rsidRPr="007708BC">
          <w:rPr>
            <w:rFonts w:cs="Arial"/>
            <w:b w:val="0"/>
            <w:bCs/>
            <w:noProof/>
            <w:webHidden/>
          </w:rPr>
        </w:r>
        <w:r w:rsidR="007708BC" w:rsidRPr="007708BC">
          <w:rPr>
            <w:rFonts w:cs="Arial"/>
            <w:b w:val="0"/>
            <w:bCs/>
            <w:noProof/>
            <w:webHidden/>
          </w:rPr>
          <w:fldChar w:fldCharType="separate"/>
        </w:r>
        <w:r w:rsidR="005E2E78">
          <w:rPr>
            <w:rFonts w:cs="Arial"/>
            <w:b w:val="0"/>
            <w:bCs/>
            <w:noProof/>
            <w:webHidden/>
          </w:rPr>
          <w:t>28</w:t>
        </w:r>
        <w:r w:rsidR="007708BC" w:rsidRPr="007708BC">
          <w:rPr>
            <w:rFonts w:cs="Arial"/>
            <w:b w:val="0"/>
            <w:bCs/>
            <w:noProof/>
            <w:webHidden/>
          </w:rPr>
          <w:fldChar w:fldCharType="end"/>
        </w:r>
      </w:hyperlink>
    </w:p>
    <w:p w14:paraId="1E38040D" w14:textId="15A66C72" w:rsidR="007708BC" w:rsidRPr="007708BC" w:rsidRDefault="00000000">
      <w:pPr>
        <w:pStyle w:val="TOC2"/>
        <w:rPr>
          <w:rFonts w:eastAsiaTheme="minorEastAsia" w:cs="Arial"/>
          <w:b w:val="0"/>
          <w:bCs/>
          <w:noProof/>
          <w:kern w:val="2"/>
          <w:lang w:eastAsia="en-GB"/>
          <w14:ligatures w14:val="standardContextual"/>
        </w:rPr>
      </w:pPr>
      <w:hyperlink w:anchor="_Toc170072407" w:history="1">
        <w:r w:rsidR="007708BC" w:rsidRPr="007708BC">
          <w:rPr>
            <w:rStyle w:val="Hyperlink"/>
            <w:rFonts w:cs="Arial"/>
            <w:b w:val="0"/>
            <w:bCs/>
            <w:noProof/>
          </w:rPr>
          <w:t>8.2</w:t>
        </w:r>
        <w:r w:rsidR="007708BC" w:rsidRPr="007708BC">
          <w:rPr>
            <w:rFonts w:eastAsiaTheme="minorEastAsia" w:cs="Arial"/>
            <w:b w:val="0"/>
            <w:bCs/>
            <w:noProof/>
            <w:kern w:val="2"/>
            <w:lang w:eastAsia="en-GB"/>
            <w14:ligatures w14:val="standardContextual"/>
          </w:rPr>
          <w:tab/>
        </w:r>
        <w:r w:rsidR="007708BC" w:rsidRPr="007708BC">
          <w:rPr>
            <w:rStyle w:val="Hyperlink"/>
            <w:rFonts w:cs="Arial"/>
            <w:b w:val="0"/>
            <w:bCs/>
            <w:noProof/>
          </w:rPr>
          <w:t>Maintenance and update frequency</w:t>
        </w:r>
        <w:r w:rsidR="007708BC" w:rsidRPr="007708BC">
          <w:rPr>
            <w:rFonts w:cs="Arial"/>
            <w:b w:val="0"/>
            <w:bCs/>
            <w:noProof/>
            <w:webHidden/>
          </w:rPr>
          <w:tab/>
        </w:r>
        <w:r w:rsidR="007708BC" w:rsidRPr="007708BC">
          <w:rPr>
            <w:rFonts w:cs="Arial"/>
            <w:b w:val="0"/>
            <w:bCs/>
            <w:noProof/>
            <w:webHidden/>
          </w:rPr>
          <w:fldChar w:fldCharType="begin"/>
        </w:r>
        <w:r w:rsidR="007708BC" w:rsidRPr="007708BC">
          <w:rPr>
            <w:rFonts w:cs="Arial"/>
            <w:b w:val="0"/>
            <w:bCs/>
            <w:noProof/>
            <w:webHidden/>
          </w:rPr>
          <w:instrText xml:space="preserve"> PAGEREF _Toc170072407 \h </w:instrText>
        </w:r>
        <w:r w:rsidR="007708BC" w:rsidRPr="007708BC">
          <w:rPr>
            <w:rFonts w:cs="Arial"/>
            <w:b w:val="0"/>
            <w:bCs/>
            <w:noProof/>
            <w:webHidden/>
          </w:rPr>
        </w:r>
        <w:r w:rsidR="007708BC" w:rsidRPr="007708BC">
          <w:rPr>
            <w:rFonts w:cs="Arial"/>
            <w:b w:val="0"/>
            <w:bCs/>
            <w:noProof/>
            <w:webHidden/>
          </w:rPr>
          <w:fldChar w:fldCharType="separate"/>
        </w:r>
        <w:r w:rsidR="005E2E78">
          <w:rPr>
            <w:rFonts w:cs="Arial"/>
            <w:b w:val="0"/>
            <w:bCs/>
            <w:noProof/>
            <w:webHidden/>
          </w:rPr>
          <w:t>28</w:t>
        </w:r>
        <w:r w:rsidR="007708BC" w:rsidRPr="007708BC">
          <w:rPr>
            <w:rFonts w:cs="Arial"/>
            <w:b w:val="0"/>
            <w:bCs/>
            <w:noProof/>
            <w:webHidden/>
          </w:rPr>
          <w:fldChar w:fldCharType="end"/>
        </w:r>
      </w:hyperlink>
    </w:p>
    <w:p w14:paraId="66002549" w14:textId="50E6BE35" w:rsidR="007708BC" w:rsidRPr="007708BC" w:rsidRDefault="00000000">
      <w:pPr>
        <w:pStyle w:val="TOC2"/>
        <w:rPr>
          <w:rFonts w:eastAsiaTheme="minorEastAsia" w:cs="Arial"/>
          <w:b w:val="0"/>
          <w:bCs/>
          <w:noProof/>
          <w:kern w:val="2"/>
          <w:lang w:eastAsia="en-GB"/>
          <w14:ligatures w14:val="standardContextual"/>
        </w:rPr>
      </w:pPr>
      <w:hyperlink w:anchor="_Toc170072408" w:history="1">
        <w:r w:rsidR="007708BC" w:rsidRPr="007708BC">
          <w:rPr>
            <w:rStyle w:val="Hyperlink"/>
            <w:rFonts w:cs="Arial"/>
            <w:b w:val="0"/>
            <w:bCs/>
            <w:noProof/>
          </w:rPr>
          <w:t>8.3</w:t>
        </w:r>
        <w:r w:rsidR="007708BC" w:rsidRPr="007708BC">
          <w:rPr>
            <w:rFonts w:eastAsiaTheme="minorEastAsia" w:cs="Arial"/>
            <w:b w:val="0"/>
            <w:bCs/>
            <w:noProof/>
            <w:kern w:val="2"/>
            <w:lang w:eastAsia="en-GB"/>
            <w14:ligatures w14:val="standardContextual"/>
          </w:rPr>
          <w:tab/>
        </w:r>
        <w:r w:rsidR="007708BC" w:rsidRPr="007708BC">
          <w:rPr>
            <w:rStyle w:val="Hyperlink"/>
            <w:rFonts w:cs="Arial"/>
            <w:b w:val="0"/>
            <w:bCs/>
            <w:noProof/>
          </w:rPr>
          <w:t>Data source</w:t>
        </w:r>
        <w:r w:rsidR="007708BC" w:rsidRPr="007708BC">
          <w:rPr>
            <w:rFonts w:cs="Arial"/>
            <w:b w:val="0"/>
            <w:bCs/>
            <w:noProof/>
            <w:webHidden/>
          </w:rPr>
          <w:tab/>
        </w:r>
        <w:r w:rsidR="007708BC" w:rsidRPr="007708BC">
          <w:rPr>
            <w:rFonts w:cs="Arial"/>
            <w:b w:val="0"/>
            <w:bCs/>
            <w:noProof/>
            <w:webHidden/>
          </w:rPr>
          <w:fldChar w:fldCharType="begin"/>
        </w:r>
        <w:r w:rsidR="007708BC" w:rsidRPr="007708BC">
          <w:rPr>
            <w:rFonts w:cs="Arial"/>
            <w:b w:val="0"/>
            <w:bCs/>
            <w:noProof/>
            <w:webHidden/>
          </w:rPr>
          <w:instrText xml:space="preserve"> PAGEREF _Toc170072408 \h </w:instrText>
        </w:r>
        <w:r w:rsidR="007708BC" w:rsidRPr="007708BC">
          <w:rPr>
            <w:rFonts w:cs="Arial"/>
            <w:b w:val="0"/>
            <w:bCs/>
            <w:noProof/>
            <w:webHidden/>
          </w:rPr>
        </w:r>
        <w:r w:rsidR="007708BC" w:rsidRPr="007708BC">
          <w:rPr>
            <w:rFonts w:cs="Arial"/>
            <w:b w:val="0"/>
            <w:bCs/>
            <w:noProof/>
            <w:webHidden/>
          </w:rPr>
          <w:fldChar w:fldCharType="separate"/>
        </w:r>
        <w:r w:rsidR="005E2E78">
          <w:rPr>
            <w:rFonts w:cs="Arial"/>
            <w:b w:val="0"/>
            <w:bCs/>
            <w:noProof/>
            <w:webHidden/>
          </w:rPr>
          <w:t>28</w:t>
        </w:r>
        <w:r w:rsidR="007708BC" w:rsidRPr="007708BC">
          <w:rPr>
            <w:rFonts w:cs="Arial"/>
            <w:b w:val="0"/>
            <w:bCs/>
            <w:noProof/>
            <w:webHidden/>
          </w:rPr>
          <w:fldChar w:fldCharType="end"/>
        </w:r>
      </w:hyperlink>
    </w:p>
    <w:p w14:paraId="2EA3550F" w14:textId="2B593E90" w:rsidR="007708BC" w:rsidRPr="007708BC" w:rsidRDefault="00000000">
      <w:pPr>
        <w:pStyle w:val="TOC2"/>
        <w:rPr>
          <w:rFonts w:eastAsiaTheme="minorEastAsia" w:cs="Arial"/>
          <w:b w:val="0"/>
          <w:bCs/>
          <w:noProof/>
          <w:kern w:val="2"/>
          <w:lang w:eastAsia="en-GB"/>
          <w14:ligatures w14:val="standardContextual"/>
        </w:rPr>
      </w:pPr>
      <w:hyperlink w:anchor="_Toc170072409" w:history="1">
        <w:r w:rsidR="007708BC" w:rsidRPr="007708BC">
          <w:rPr>
            <w:rStyle w:val="Hyperlink"/>
            <w:rFonts w:cs="Arial"/>
            <w:b w:val="0"/>
            <w:bCs/>
            <w:noProof/>
          </w:rPr>
          <w:t>8.4</w:t>
        </w:r>
        <w:r w:rsidR="007708BC" w:rsidRPr="007708BC">
          <w:rPr>
            <w:rFonts w:eastAsiaTheme="minorEastAsia" w:cs="Arial"/>
            <w:b w:val="0"/>
            <w:bCs/>
            <w:noProof/>
            <w:kern w:val="2"/>
            <w:lang w:eastAsia="en-GB"/>
            <w14:ligatures w14:val="standardContextual"/>
          </w:rPr>
          <w:tab/>
        </w:r>
        <w:r w:rsidR="007708BC" w:rsidRPr="007708BC">
          <w:rPr>
            <w:rStyle w:val="Hyperlink"/>
            <w:rFonts w:cs="Arial"/>
            <w:b w:val="0"/>
            <w:bCs/>
            <w:noProof/>
          </w:rPr>
          <w:t>Production process</w:t>
        </w:r>
        <w:r w:rsidR="007708BC" w:rsidRPr="007708BC">
          <w:rPr>
            <w:rFonts w:cs="Arial"/>
            <w:b w:val="0"/>
            <w:bCs/>
            <w:noProof/>
            <w:webHidden/>
          </w:rPr>
          <w:tab/>
        </w:r>
        <w:r w:rsidR="007708BC" w:rsidRPr="007708BC">
          <w:rPr>
            <w:rFonts w:cs="Arial"/>
            <w:b w:val="0"/>
            <w:bCs/>
            <w:noProof/>
            <w:webHidden/>
          </w:rPr>
          <w:fldChar w:fldCharType="begin"/>
        </w:r>
        <w:r w:rsidR="007708BC" w:rsidRPr="007708BC">
          <w:rPr>
            <w:rFonts w:cs="Arial"/>
            <w:b w:val="0"/>
            <w:bCs/>
            <w:noProof/>
            <w:webHidden/>
          </w:rPr>
          <w:instrText xml:space="preserve"> PAGEREF _Toc170072409 \h </w:instrText>
        </w:r>
        <w:r w:rsidR="007708BC" w:rsidRPr="007708BC">
          <w:rPr>
            <w:rFonts w:cs="Arial"/>
            <w:b w:val="0"/>
            <w:bCs/>
            <w:noProof/>
            <w:webHidden/>
          </w:rPr>
        </w:r>
        <w:r w:rsidR="007708BC" w:rsidRPr="007708BC">
          <w:rPr>
            <w:rFonts w:cs="Arial"/>
            <w:b w:val="0"/>
            <w:bCs/>
            <w:noProof/>
            <w:webHidden/>
          </w:rPr>
          <w:fldChar w:fldCharType="separate"/>
        </w:r>
        <w:r w:rsidR="005E2E78">
          <w:rPr>
            <w:rFonts w:cs="Arial"/>
            <w:b w:val="0"/>
            <w:bCs/>
            <w:noProof/>
            <w:webHidden/>
          </w:rPr>
          <w:t>28</w:t>
        </w:r>
        <w:r w:rsidR="007708BC" w:rsidRPr="007708BC">
          <w:rPr>
            <w:rFonts w:cs="Arial"/>
            <w:b w:val="0"/>
            <w:bCs/>
            <w:noProof/>
            <w:webHidden/>
          </w:rPr>
          <w:fldChar w:fldCharType="end"/>
        </w:r>
      </w:hyperlink>
    </w:p>
    <w:p w14:paraId="4B02FDBC" w14:textId="3D173800" w:rsidR="007708BC" w:rsidRPr="007708BC" w:rsidRDefault="00000000">
      <w:pPr>
        <w:pStyle w:val="TOC2"/>
        <w:rPr>
          <w:rFonts w:eastAsiaTheme="minorEastAsia" w:cs="Arial"/>
          <w:b w:val="0"/>
          <w:bCs/>
          <w:noProof/>
          <w:kern w:val="2"/>
          <w:lang w:eastAsia="en-GB"/>
          <w14:ligatures w14:val="standardContextual"/>
        </w:rPr>
      </w:pPr>
      <w:hyperlink w:anchor="_Toc170072410" w:history="1">
        <w:r w:rsidR="007708BC" w:rsidRPr="007708BC">
          <w:rPr>
            <w:rStyle w:val="Hyperlink"/>
            <w:rFonts w:cs="Arial"/>
            <w:b w:val="0"/>
            <w:bCs/>
            <w:noProof/>
            <w:lang w:val="en-AU"/>
          </w:rPr>
          <w:t>8.5</w:t>
        </w:r>
        <w:r w:rsidR="007708BC" w:rsidRPr="007708BC">
          <w:rPr>
            <w:rFonts w:eastAsiaTheme="minorEastAsia" w:cs="Arial"/>
            <w:b w:val="0"/>
            <w:bCs/>
            <w:noProof/>
            <w:kern w:val="2"/>
            <w:lang w:eastAsia="en-GB"/>
            <w14:ligatures w14:val="standardContextual"/>
          </w:rPr>
          <w:tab/>
        </w:r>
        <w:r w:rsidR="007708BC" w:rsidRPr="007708BC">
          <w:rPr>
            <w:rStyle w:val="Hyperlink"/>
            <w:rFonts w:cs="Arial"/>
            <w:b w:val="0"/>
            <w:bCs/>
            <w:noProof/>
            <w:lang w:val="en-AU"/>
          </w:rPr>
          <w:t>Feature and Portrayal Catalogue management</w:t>
        </w:r>
        <w:r w:rsidR="007708BC" w:rsidRPr="007708BC">
          <w:rPr>
            <w:rFonts w:cs="Arial"/>
            <w:b w:val="0"/>
            <w:bCs/>
            <w:noProof/>
            <w:webHidden/>
          </w:rPr>
          <w:tab/>
        </w:r>
        <w:r w:rsidR="007708BC" w:rsidRPr="007708BC">
          <w:rPr>
            <w:rFonts w:cs="Arial"/>
            <w:b w:val="0"/>
            <w:bCs/>
            <w:noProof/>
            <w:webHidden/>
          </w:rPr>
          <w:fldChar w:fldCharType="begin"/>
        </w:r>
        <w:r w:rsidR="007708BC" w:rsidRPr="007708BC">
          <w:rPr>
            <w:rFonts w:cs="Arial"/>
            <w:b w:val="0"/>
            <w:bCs/>
            <w:noProof/>
            <w:webHidden/>
          </w:rPr>
          <w:instrText xml:space="preserve"> PAGEREF _Toc170072410 \h </w:instrText>
        </w:r>
        <w:r w:rsidR="007708BC" w:rsidRPr="007708BC">
          <w:rPr>
            <w:rFonts w:cs="Arial"/>
            <w:b w:val="0"/>
            <w:bCs/>
            <w:noProof/>
            <w:webHidden/>
          </w:rPr>
        </w:r>
        <w:r w:rsidR="007708BC" w:rsidRPr="007708BC">
          <w:rPr>
            <w:rFonts w:cs="Arial"/>
            <w:b w:val="0"/>
            <w:bCs/>
            <w:noProof/>
            <w:webHidden/>
          </w:rPr>
          <w:fldChar w:fldCharType="separate"/>
        </w:r>
        <w:r w:rsidR="005E2E78">
          <w:rPr>
            <w:rFonts w:cs="Arial"/>
            <w:b w:val="0"/>
            <w:bCs/>
            <w:noProof/>
            <w:webHidden/>
          </w:rPr>
          <w:t>28</w:t>
        </w:r>
        <w:r w:rsidR="007708BC" w:rsidRPr="007708BC">
          <w:rPr>
            <w:rFonts w:cs="Arial"/>
            <w:b w:val="0"/>
            <w:bCs/>
            <w:noProof/>
            <w:webHidden/>
          </w:rPr>
          <w:fldChar w:fldCharType="end"/>
        </w:r>
      </w:hyperlink>
    </w:p>
    <w:p w14:paraId="4CCCF49B" w14:textId="3AAC5643" w:rsidR="007708BC" w:rsidRPr="007708BC" w:rsidRDefault="00000000">
      <w:pPr>
        <w:pStyle w:val="TOC1"/>
        <w:rPr>
          <w:rFonts w:eastAsiaTheme="minorEastAsia" w:cs="Arial"/>
          <w:b w:val="0"/>
          <w:bCs/>
          <w:noProof/>
          <w:kern w:val="2"/>
          <w:lang w:eastAsia="en-GB"/>
          <w14:ligatures w14:val="standardContextual"/>
        </w:rPr>
      </w:pPr>
      <w:hyperlink w:anchor="_Toc170072411" w:history="1">
        <w:r w:rsidR="007708BC" w:rsidRPr="007708BC">
          <w:rPr>
            <w:rStyle w:val="Hyperlink"/>
            <w:rFonts w:cs="Arial"/>
            <w:b w:val="0"/>
            <w:bCs/>
            <w:noProof/>
          </w:rPr>
          <w:t>9</w:t>
        </w:r>
        <w:r w:rsidR="007708BC" w:rsidRPr="007708BC">
          <w:rPr>
            <w:rFonts w:eastAsiaTheme="minorEastAsia" w:cs="Arial"/>
            <w:b w:val="0"/>
            <w:bCs/>
            <w:noProof/>
            <w:kern w:val="2"/>
            <w:lang w:eastAsia="en-GB"/>
            <w14:ligatures w14:val="standardContextual"/>
          </w:rPr>
          <w:tab/>
        </w:r>
        <w:r w:rsidR="007708BC" w:rsidRPr="007708BC">
          <w:rPr>
            <w:rStyle w:val="Hyperlink"/>
            <w:rFonts w:cs="Arial"/>
            <w:b w:val="0"/>
            <w:bCs/>
            <w:noProof/>
          </w:rPr>
          <w:t>Portrayal</w:t>
        </w:r>
        <w:r w:rsidR="007708BC" w:rsidRPr="007708BC">
          <w:rPr>
            <w:rFonts w:cs="Arial"/>
            <w:b w:val="0"/>
            <w:bCs/>
            <w:noProof/>
            <w:webHidden/>
          </w:rPr>
          <w:tab/>
        </w:r>
        <w:r w:rsidR="007708BC" w:rsidRPr="007708BC">
          <w:rPr>
            <w:rFonts w:cs="Arial"/>
            <w:b w:val="0"/>
            <w:bCs/>
            <w:noProof/>
            <w:webHidden/>
          </w:rPr>
          <w:fldChar w:fldCharType="begin"/>
        </w:r>
        <w:r w:rsidR="007708BC" w:rsidRPr="007708BC">
          <w:rPr>
            <w:rFonts w:cs="Arial"/>
            <w:b w:val="0"/>
            <w:bCs/>
            <w:noProof/>
            <w:webHidden/>
          </w:rPr>
          <w:instrText xml:space="preserve"> PAGEREF _Toc170072411 \h </w:instrText>
        </w:r>
        <w:r w:rsidR="007708BC" w:rsidRPr="007708BC">
          <w:rPr>
            <w:rFonts w:cs="Arial"/>
            <w:b w:val="0"/>
            <w:bCs/>
            <w:noProof/>
            <w:webHidden/>
          </w:rPr>
        </w:r>
        <w:r w:rsidR="007708BC" w:rsidRPr="007708BC">
          <w:rPr>
            <w:rFonts w:cs="Arial"/>
            <w:b w:val="0"/>
            <w:bCs/>
            <w:noProof/>
            <w:webHidden/>
          </w:rPr>
          <w:fldChar w:fldCharType="separate"/>
        </w:r>
        <w:r w:rsidR="005E2E78">
          <w:rPr>
            <w:rFonts w:cs="Arial"/>
            <w:b w:val="0"/>
            <w:bCs/>
            <w:noProof/>
            <w:webHidden/>
          </w:rPr>
          <w:t>28</w:t>
        </w:r>
        <w:r w:rsidR="007708BC" w:rsidRPr="007708BC">
          <w:rPr>
            <w:rFonts w:cs="Arial"/>
            <w:b w:val="0"/>
            <w:bCs/>
            <w:noProof/>
            <w:webHidden/>
          </w:rPr>
          <w:fldChar w:fldCharType="end"/>
        </w:r>
      </w:hyperlink>
    </w:p>
    <w:p w14:paraId="6DD0B9F2" w14:textId="4C806D9C" w:rsidR="007708BC" w:rsidRPr="007708BC" w:rsidRDefault="00000000">
      <w:pPr>
        <w:pStyle w:val="TOC2"/>
        <w:rPr>
          <w:rFonts w:eastAsiaTheme="minorEastAsia" w:cs="Arial"/>
          <w:b w:val="0"/>
          <w:bCs/>
          <w:noProof/>
          <w:kern w:val="2"/>
          <w:lang w:eastAsia="en-GB"/>
          <w14:ligatures w14:val="standardContextual"/>
        </w:rPr>
      </w:pPr>
      <w:hyperlink w:anchor="_Toc170072412" w:history="1">
        <w:r w:rsidR="007708BC" w:rsidRPr="007708BC">
          <w:rPr>
            <w:rStyle w:val="Hyperlink"/>
            <w:rFonts w:cs="Arial"/>
            <w:b w:val="0"/>
            <w:bCs/>
            <w:noProof/>
          </w:rPr>
          <w:t>9.1</w:t>
        </w:r>
        <w:r w:rsidR="007708BC" w:rsidRPr="007708BC">
          <w:rPr>
            <w:rFonts w:eastAsiaTheme="minorEastAsia" w:cs="Arial"/>
            <w:b w:val="0"/>
            <w:bCs/>
            <w:noProof/>
            <w:kern w:val="2"/>
            <w:lang w:eastAsia="en-GB"/>
            <w14:ligatures w14:val="standardContextual"/>
          </w:rPr>
          <w:tab/>
        </w:r>
        <w:r w:rsidR="007708BC" w:rsidRPr="007708BC">
          <w:rPr>
            <w:rStyle w:val="Hyperlink"/>
            <w:rFonts w:cs="Arial"/>
            <w:b w:val="0"/>
            <w:bCs/>
            <w:noProof/>
          </w:rPr>
          <w:t>Introduction</w:t>
        </w:r>
        <w:r w:rsidR="007708BC" w:rsidRPr="007708BC">
          <w:rPr>
            <w:rFonts w:cs="Arial"/>
            <w:b w:val="0"/>
            <w:bCs/>
            <w:noProof/>
            <w:webHidden/>
          </w:rPr>
          <w:tab/>
        </w:r>
        <w:r w:rsidR="007708BC" w:rsidRPr="007708BC">
          <w:rPr>
            <w:rFonts w:cs="Arial"/>
            <w:b w:val="0"/>
            <w:bCs/>
            <w:noProof/>
            <w:webHidden/>
          </w:rPr>
          <w:fldChar w:fldCharType="begin"/>
        </w:r>
        <w:r w:rsidR="007708BC" w:rsidRPr="007708BC">
          <w:rPr>
            <w:rFonts w:cs="Arial"/>
            <w:b w:val="0"/>
            <w:bCs/>
            <w:noProof/>
            <w:webHidden/>
          </w:rPr>
          <w:instrText xml:space="preserve"> PAGEREF _Toc170072412 \h </w:instrText>
        </w:r>
        <w:r w:rsidR="007708BC" w:rsidRPr="007708BC">
          <w:rPr>
            <w:rFonts w:cs="Arial"/>
            <w:b w:val="0"/>
            <w:bCs/>
            <w:noProof/>
            <w:webHidden/>
          </w:rPr>
        </w:r>
        <w:r w:rsidR="007708BC" w:rsidRPr="007708BC">
          <w:rPr>
            <w:rFonts w:cs="Arial"/>
            <w:b w:val="0"/>
            <w:bCs/>
            <w:noProof/>
            <w:webHidden/>
          </w:rPr>
          <w:fldChar w:fldCharType="separate"/>
        </w:r>
        <w:r w:rsidR="005E2E78">
          <w:rPr>
            <w:rFonts w:cs="Arial"/>
            <w:b w:val="0"/>
            <w:bCs/>
            <w:noProof/>
            <w:webHidden/>
          </w:rPr>
          <w:t>28</w:t>
        </w:r>
        <w:r w:rsidR="007708BC" w:rsidRPr="007708BC">
          <w:rPr>
            <w:rFonts w:cs="Arial"/>
            <w:b w:val="0"/>
            <w:bCs/>
            <w:noProof/>
            <w:webHidden/>
          </w:rPr>
          <w:fldChar w:fldCharType="end"/>
        </w:r>
      </w:hyperlink>
    </w:p>
    <w:p w14:paraId="7B7A585F" w14:textId="0DBB1424" w:rsidR="007708BC" w:rsidRPr="007708BC" w:rsidRDefault="00000000">
      <w:pPr>
        <w:pStyle w:val="TOC2"/>
        <w:rPr>
          <w:rFonts w:eastAsiaTheme="minorEastAsia" w:cs="Arial"/>
          <w:b w:val="0"/>
          <w:bCs/>
          <w:noProof/>
          <w:kern w:val="2"/>
          <w:lang w:eastAsia="en-GB"/>
          <w14:ligatures w14:val="standardContextual"/>
        </w:rPr>
      </w:pPr>
      <w:hyperlink w:anchor="_Toc170072413" w:history="1">
        <w:r w:rsidR="007708BC" w:rsidRPr="007708BC">
          <w:rPr>
            <w:rStyle w:val="Hyperlink"/>
            <w:rFonts w:cs="Arial"/>
            <w:b w:val="0"/>
            <w:bCs/>
            <w:noProof/>
          </w:rPr>
          <w:t>9.2</w:t>
        </w:r>
        <w:r w:rsidR="007708BC" w:rsidRPr="007708BC">
          <w:rPr>
            <w:rFonts w:eastAsiaTheme="minorEastAsia" w:cs="Arial"/>
            <w:b w:val="0"/>
            <w:bCs/>
            <w:noProof/>
            <w:kern w:val="2"/>
            <w:lang w:eastAsia="en-GB"/>
            <w14:ligatures w14:val="standardContextual"/>
          </w:rPr>
          <w:tab/>
        </w:r>
        <w:r w:rsidR="007708BC" w:rsidRPr="007708BC">
          <w:rPr>
            <w:rStyle w:val="Hyperlink"/>
            <w:rFonts w:cs="Arial"/>
            <w:b w:val="0"/>
            <w:bCs/>
            <w:noProof/>
          </w:rPr>
          <w:t>Portrayal Catalogue</w:t>
        </w:r>
        <w:r w:rsidR="007708BC" w:rsidRPr="007708BC">
          <w:rPr>
            <w:rFonts w:cs="Arial"/>
            <w:b w:val="0"/>
            <w:bCs/>
            <w:noProof/>
            <w:webHidden/>
          </w:rPr>
          <w:tab/>
        </w:r>
        <w:r w:rsidR="007708BC" w:rsidRPr="007708BC">
          <w:rPr>
            <w:rFonts w:cs="Arial"/>
            <w:b w:val="0"/>
            <w:bCs/>
            <w:noProof/>
            <w:webHidden/>
          </w:rPr>
          <w:fldChar w:fldCharType="begin"/>
        </w:r>
        <w:r w:rsidR="007708BC" w:rsidRPr="007708BC">
          <w:rPr>
            <w:rFonts w:cs="Arial"/>
            <w:b w:val="0"/>
            <w:bCs/>
            <w:noProof/>
            <w:webHidden/>
          </w:rPr>
          <w:instrText xml:space="preserve"> PAGEREF _Toc170072413 \h </w:instrText>
        </w:r>
        <w:r w:rsidR="007708BC" w:rsidRPr="007708BC">
          <w:rPr>
            <w:rFonts w:cs="Arial"/>
            <w:b w:val="0"/>
            <w:bCs/>
            <w:noProof/>
            <w:webHidden/>
          </w:rPr>
        </w:r>
        <w:r w:rsidR="007708BC" w:rsidRPr="007708BC">
          <w:rPr>
            <w:rFonts w:cs="Arial"/>
            <w:b w:val="0"/>
            <w:bCs/>
            <w:noProof/>
            <w:webHidden/>
          </w:rPr>
          <w:fldChar w:fldCharType="separate"/>
        </w:r>
        <w:r w:rsidR="005E2E78">
          <w:rPr>
            <w:rFonts w:cs="Arial"/>
            <w:b w:val="0"/>
            <w:bCs/>
            <w:noProof/>
            <w:webHidden/>
          </w:rPr>
          <w:t>29</w:t>
        </w:r>
        <w:r w:rsidR="007708BC" w:rsidRPr="007708BC">
          <w:rPr>
            <w:rFonts w:cs="Arial"/>
            <w:b w:val="0"/>
            <w:bCs/>
            <w:noProof/>
            <w:webHidden/>
          </w:rPr>
          <w:fldChar w:fldCharType="end"/>
        </w:r>
      </w:hyperlink>
    </w:p>
    <w:p w14:paraId="1F9D1E3D" w14:textId="72E879E0" w:rsidR="007708BC" w:rsidRPr="007708BC" w:rsidRDefault="00000000">
      <w:pPr>
        <w:pStyle w:val="TOC1"/>
        <w:rPr>
          <w:rFonts w:eastAsiaTheme="minorEastAsia" w:cs="Arial"/>
          <w:b w:val="0"/>
          <w:bCs/>
          <w:noProof/>
          <w:kern w:val="2"/>
          <w:lang w:eastAsia="en-GB"/>
          <w14:ligatures w14:val="standardContextual"/>
        </w:rPr>
      </w:pPr>
      <w:hyperlink w:anchor="_Toc170072414" w:history="1">
        <w:r w:rsidR="007708BC" w:rsidRPr="007708BC">
          <w:rPr>
            <w:rStyle w:val="Hyperlink"/>
            <w:rFonts w:cs="Arial"/>
            <w:b w:val="0"/>
            <w:bCs/>
            <w:noProof/>
          </w:rPr>
          <w:t>10</w:t>
        </w:r>
        <w:r w:rsidR="007708BC" w:rsidRPr="007708BC">
          <w:rPr>
            <w:rFonts w:eastAsiaTheme="minorEastAsia" w:cs="Arial"/>
            <w:b w:val="0"/>
            <w:bCs/>
            <w:noProof/>
            <w:kern w:val="2"/>
            <w:lang w:eastAsia="en-GB"/>
            <w14:ligatures w14:val="standardContextual"/>
          </w:rPr>
          <w:tab/>
        </w:r>
        <w:r w:rsidR="007708BC" w:rsidRPr="007708BC">
          <w:rPr>
            <w:rStyle w:val="Hyperlink"/>
            <w:rFonts w:cs="Arial"/>
            <w:b w:val="0"/>
            <w:bCs/>
            <w:noProof/>
          </w:rPr>
          <w:t>Data Product Format (Encoding)</w:t>
        </w:r>
        <w:r w:rsidR="007708BC" w:rsidRPr="007708BC">
          <w:rPr>
            <w:rFonts w:cs="Arial"/>
            <w:b w:val="0"/>
            <w:bCs/>
            <w:noProof/>
            <w:webHidden/>
          </w:rPr>
          <w:tab/>
        </w:r>
        <w:r w:rsidR="007708BC" w:rsidRPr="007708BC">
          <w:rPr>
            <w:rFonts w:cs="Arial"/>
            <w:b w:val="0"/>
            <w:bCs/>
            <w:noProof/>
            <w:webHidden/>
          </w:rPr>
          <w:fldChar w:fldCharType="begin"/>
        </w:r>
        <w:r w:rsidR="007708BC" w:rsidRPr="007708BC">
          <w:rPr>
            <w:rFonts w:cs="Arial"/>
            <w:b w:val="0"/>
            <w:bCs/>
            <w:noProof/>
            <w:webHidden/>
          </w:rPr>
          <w:instrText xml:space="preserve"> PAGEREF _Toc170072414 \h </w:instrText>
        </w:r>
        <w:r w:rsidR="007708BC" w:rsidRPr="007708BC">
          <w:rPr>
            <w:rFonts w:cs="Arial"/>
            <w:b w:val="0"/>
            <w:bCs/>
            <w:noProof/>
            <w:webHidden/>
          </w:rPr>
        </w:r>
        <w:r w:rsidR="007708BC" w:rsidRPr="007708BC">
          <w:rPr>
            <w:rFonts w:cs="Arial"/>
            <w:b w:val="0"/>
            <w:bCs/>
            <w:noProof/>
            <w:webHidden/>
          </w:rPr>
          <w:fldChar w:fldCharType="separate"/>
        </w:r>
        <w:r w:rsidR="005E2E78">
          <w:rPr>
            <w:rFonts w:cs="Arial"/>
            <w:b w:val="0"/>
            <w:bCs/>
            <w:noProof/>
            <w:webHidden/>
          </w:rPr>
          <w:t>30</w:t>
        </w:r>
        <w:r w:rsidR="007708BC" w:rsidRPr="007708BC">
          <w:rPr>
            <w:rFonts w:cs="Arial"/>
            <w:b w:val="0"/>
            <w:bCs/>
            <w:noProof/>
            <w:webHidden/>
          </w:rPr>
          <w:fldChar w:fldCharType="end"/>
        </w:r>
      </w:hyperlink>
    </w:p>
    <w:p w14:paraId="699DC906" w14:textId="02C38C4C" w:rsidR="007708BC" w:rsidRPr="007708BC" w:rsidRDefault="00000000">
      <w:pPr>
        <w:pStyle w:val="TOC2"/>
        <w:rPr>
          <w:rFonts w:eastAsiaTheme="minorEastAsia" w:cs="Arial"/>
          <w:b w:val="0"/>
          <w:bCs/>
          <w:noProof/>
          <w:kern w:val="2"/>
          <w:lang w:eastAsia="en-GB"/>
          <w14:ligatures w14:val="standardContextual"/>
        </w:rPr>
      </w:pPr>
      <w:hyperlink w:anchor="_Toc170072415" w:history="1">
        <w:r w:rsidR="007708BC" w:rsidRPr="007708BC">
          <w:rPr>
            <w:rStyle w:val="Hyperlink"/>
            <w:rFonts w:cs="Arial"/>
            <w:b w:val="0"/>
            <w:bCs/>
            <w:noProof/>
          </w:rPr>
          <w:t>10.1</w:t>
        </w:r>
        <w:r w:rsidR="007708BC" w:rsidRPr="007708BC">
          <w:rPr>
            <w:rFonts w:eastAsiaTheme="minorEastAsia" w:cs="Arial"/>
            <w:b w:val="0"/>
            <w:bCs/>
            <w:noProof/>
            <w:kern w:val="2"/>
            <w:lang w:eastAsia="en-GB"/>
            <w14:ligatures w14:val="standardContextual"/>
          </w:rPr>
          <w:tab/>
        </w:r>
        <w:r w:rsidR="007708BC" w:rsidRPr="007708BC">
          <w:rPr>
            <w:rStyle w:val="Hyperlink"/>
            <w:rFonts w:cs="Arial"/>
            <w:b w:val="0"/>
            <w:bCs/>
            <w:noProof/>
          </w:rPr>
          <w:t>Introduction</w:t>
        </w:r>
        <w:r w:rsidR="007708BC" w:rsidRPr="007708BC">
          <w:rPr>
            <w:rFonts w:cs="Arial"/>
            <w:b w:val="0"/>
            <w:bCs/>
            <w:noProof/>
            <w:webHidden/>
          </w:rPr>
          <w:tab/>
        </w:r>
        <w:r w:rsidR="007708BC" w:rsidRPr="007708BC">
          <w:rPr>
            <w:rFonts w:cs="Arial"/>
            <w:b w:val="0"/>
            <w:bCs/>
            <w:noProof/>
            <w:webHidden/>
          </w:rPr>
          <w:fldChar w:fldCharType="begin"/>
        </w:r>
        <w:r w:rsidR="007708BC" w:rsidRPr="007708BC">
          <w:rPr>
            <w:rFonts w:cs="Arial"/>
            <w:b w:val="0"/>
            <w:bCs/>
            <w:noProof/>
            <w:webHidden/>
          </w:rPr>
          <w:instrText xml:space="preserve"> PAGEREF _Toc170072415 \h </w:instrText>
        </w:r>
        <w:r w:rsidR="007708BC" w:rsidRPr="007708BC">
          <w:rPr>
            <w:rFonts w:cs="Arial"/>
            <w:b w:val="0"/>
            <w:bCs/>
            <w:noProof/>
            <w:webHidden/>
          </w:rPr>
        </w:r>
        <w:r w:rsidR="007708BC" w:rsidRPr="007708BC">
          <w:rPr>
            <w:rFonts w:cs="Arial"/>
            <w:b w:val="0"/>
            <w:bCs/>
            <w:noProof/>
            <w:webHidden/>
          </w:rPr>
          <w:fldChar w:fldCharType="separate"/>
        </w:r>
        <w:r w:rsidR="005E2E78">
          <w:rPr>
            <w:rFonts w:cs="Arial"/>
            <w:b w:val="0"/>
            <w:bCs/>
            <w:noProof/>
            <w:webHidden/>
          </w:rPr>
          <w:t>30</w:t>
        </w:r>
        <w:r w:rsidR="007708BC" w:rsidRPr="007708BC">
          <w:rPr>
            <w:rFonts w:cs="Arial"/>
            <w:b w:val="0"/>
            <w:bCs/>
            <w:noProof/>
            <w:webHidden/>
          </w:rPr>
          <w:fldChar w:fldCharType="end"/>
        </w:r>
      </w:hyperlink>
    </w:p>
    <w:p w14:paraId="6535D43A" w14:textId="029B5621" w:rsidR="007708BC" w:rsidRPr="007708BC" w:rsidRDefault="00000000">
      <w:pPr>
        <w:pStyle w:val="TOC3"/>
        <w:rPr>
          <w:rFonts w:eastAsiaTheme="minorEastAsia" w:cs="Arial"/>
          <w:b w:val="0"/>
          <w:bCs/>
          <w:noProof/>
          <w:kern w:val="2"/>
          <w:lang w:eastAsia="en-GB"/>
          <w14:ligatures w14:val="standardContextual"/>
        </w:rPr>
      </w:pPr>
      <w:hyperlink w:anchor="_Toc170072416" w:history="1">
        <w:r w:rsidR="007708BC" w:rsidRPr="007708BC">
          <w:rPr>
            <w:rStyle w:val="Hyperlink"/>
            <w:rFonts w:cs="Arial"/>
            <w:b w:val="0"/>
            <w:bCs/>
            <w:noProof/>
          </w:rPr>
          <w:t>10.1.1</w:t>
        </w:r>
        <w:r w:rsidR="007708BC" w:rsidRPr="007708BC">
          <w:rPr>
            <w:rFonts w:eastAsiaTheme="minorEastAsia" w:cs="Arial"/>
            <w:b w:val="0"/>
            <w:bCs/>
            <w:noProof/>
            <w:kern w:val="2"/>
            <w:lang w:eastAsia="en-GB"/>
            <w14:ligatures w14:val="standardContextual"/>
          </w:rPr>
          <w:tab/>
        </w:r>
        <w:r w:rsidR="007708BC" w:rsidRPr="007708BC">
          <w:rPr>
            <w:rStyle w:val="Hyperlink"/>
            <w:rFonts w:cs="Arial"/>
            <w:b w:val="0"/>
            <w:bCs/>
            <w:noProof/>
          </w:rPr>
          <w:t>Encoding of latitude and longitude</w:t>
        </w:r>
        <w:r w:rsidR="007708BC" w:rsidRPr="007708BC">
          <w:rPr>
            <w:rFonts w:cs="Arial"/>
            <w:b w:val="0"/>
            <w:bCs/>
            <w:noProof/>
            <w:webHidden/>
          </w:rPr>
          <w:tab/>
        </w:r>
        <w:r w:rsidR="007708BC" w:rsidRPr="007708BC">
          <w:rPr>
            <w:rFonts w:cs="Arial"/>
            <w:b w:val="0"/>
            <w:bCs/>
            <w:noProof/>
            <w:webHidden/>
          </w:rPr>
          <w:fldChar w:fldCharType="begin"/>
        </w:r>
        <w:r w:rsidR="007708BC" w:rsidRPr="007708BC">
          <w:rPr>
            <w:rFonts w:cs="Arial"/>
            <w:b w:val="0"/>
            <w:bCs/>
            <w:noProof/>
            <w:webHidden/>
          </w:rPr>
          <w:instrText xml:space="preserve"> PAGEREF _Toc170072416 \h </w:instrText>
        </w:r>
        <w:r w:rsidR="007708BC" w:rsidRPr="007708BC">
          <w:rPr>
            <w:rFonts w:cs="Arial"/>
            <w:b w:val="0"/>
            <w:bCs/>
            <w:noProof/>
            <w:webHidden/>
          </w:rPr>
        </w:r>
        <w:r w:rsidR="007708BC" w:rsidRPr="007708BC">
          <w:rPr>
            <w:rFonts w:cs="Arial"/>
            <w:b w:val="0"/>
            <w:bCs/>
            <w:noProof/>
            <w:webHidden/>
          </w:rPr>
          <w:fldChar w:fldCharType="separate"/>
        </w:r>
        <w:r w:rsidR="005E2E78">
          <w:rPr>
            <w:rFonts w:cs="Arial"/>
            <w:b w:val="0"/>
            <w:bCs/>
            <w:noProof/>
            <w:webHidden/>
          </w:rPr>
          <w:t>30</w:t>
        </w:r>
        <w:r w:rsidR="007708BC" w:rsidRPr="007708BC">
          <w:rPr>
            <w:rFonts w:cs="Arial"/>
            <w:b w:val="0"/>
            <w:bCs/>
            <w:noProof/>
            <w:webHidden/>
          </w:rPr>
          <w:fldChar w:fldCharType="end"/>
        </w:r>
      </w:hyperlink>
    </w:p>
    <w:p w14:paraId="5D1BA83C" w14:textId="73FE57F4" w:rsidR="007708BC" w:rsidRPr="007708BC" w:rsidRDefault="00000000">
      <w:pPr>
        <w:pStyle w:val="TOC3"/>
        <w:rPr>
          <w:rFonts w:eastAsiaTheme="minorEastAsia" w:cs="Arial"/>
          <w:b w:val="0"/>
          <w:bCs/>
          <w:noProof/>
          <w:kern w:val="2"/>
          <w:lang w:eastAsia="en-GB"/>
          <w14:ligatures w14:val="standardContextual"/>
        </w:rPr>
      </w:pPr>
      <w:hyperlink w:anchor="_Toc170072417" w:history="1">
        <w:r w:rsidR="007708BC" w:rsidRPr="007708BC">
          <w:rPr>
            <w:rStyle w:val="Hyperlink"/>
            <w:rFonts w:cs="Arial"/>
            <w:b w:val="0"/>
            <w:bCs/>
            <w:noProof/>
          </w:rPr>
          <w:t>10.1.2</w:t>
        </w:r>
        <w:r w:rsidR="007708BC" w:rsidRPr="007708BC">
          <w:rPr>
            <w:rFonts w:eastAsiaTheme="minorEastAsia" w:cs="Arial"/>
            <w:b w:val="0"/>
            <w:bCs/>
            <w:noProof/>
            <w:kern w:val="2"/>
            <w:lang w:eastAsia="en-GB"/>
            <w14:ligatures w14:val="standardContextual"/>
          </w:rPr>
          <w:tab/>
        </w:r>
        <w:r w:rsidR="007708BC" w:rsidRPr="007708BC">
          <w:rPr>
            <w:rStyle w:val="Hyperlink"/>
            <w:rFonts w:cs="Arial"/>
            <w:b w:val="0"/>
            <w:bCs/>
            <w:noProof/>
          </w:rPr>
          <w:t>Encoding of depths as coordinates</w:t>
        </w:r>
        <w:r w:rsidR="007708BC" w:rsidRPr="007708BC">
          <w:rPr>
            <w:rFonts w:cs="Arial"/>
            <w:b w:val="0"/>
            <w:bCs/>
            <w:noProof/>
            <w:webHidden/>
          </w:rPr>
          <w:tab/>
        </w:r>
        <w:r w:rsidR="007708BC" w:rsidRPr="007708BC">
          <w:rPr>
            <w:rFonts w:cs="Arial"/>
            <w:b w:val="0"/>
            <w:bCs/>
            <w:noProof/>
            <w:webHidden/>
          </w:rPr>
          <w:fldChar w:fldCharType="begin"/>
        </w:r>
        <w:r w:rsidR="007708BC" w:rsidRPr="007708BC">
          <w:rPr>
            <w:rFonts w:cs="Arial"/>
            <w:b w:val="0"/>
            <w:bCs/>
            <w:noProof/>
            <w:webHidden/>
          </w:rPr>
          <w:instrText xml:space="preserve"> PAGEREF _Toc170072417 \h </w:instrText>
        </w:r>
        <w:r w:rsidR="007708BC" w:rsidRPr="007708BC">
          <w:rPr>
            <w:rFonts w:cs="Arial"/>
            <w:b w:val="0"/>
            <w:bCs/>
            <w:noProof/>
            <w:webHidden/>
          </w:rPr>
        </w:r>
        <w:r w:rsidR="007708BC" w:rsidRPr="007708BC">
          <w:rPr>
            <w:rFonts w:cs="Arial"/>
            <w:b w:val="0"/>
            <w:bCs/>
            <w:noProof/>
            <w:webHidden/>
          </w:rPr>
          <w:fldChar w:fldCharType="separate"/>
        </w:r>
        <w:r w:rsidR="005E2E78">
          <w:rPr>
            <w:rFonts w:cs="Arial"/>
            <w:b w:val="0"/>
            <w:bCs/>
            <w:noProof/>
            <w:webHidden/>
          </w:rPr>
          <w:t>30</w:t>
        </w:r>
        <w:r w:rsidR="007708BC" w:rsidRPr="007708BC">
          <w:rPr>
            <w:rFonts w:cs="Arial"/>
            <w:b w:val="0"/>
            <w:bCs/>
            <w:noProof/>
            <w:webHidden/>
          </w:rPr>
          <w:fldChar w:fldCharType="end"/>
        </w:r>
      </w:hyperlink>
    </w:p>
    <w:p w14:paraId="0911E69C" w14:textId="177386B4" w:rsidR="007708BC" w:rsidRPr="007708BC" w:rsidRDefault="00000000">
      <w:pPr>
        <w:pStyle w:val="TOC3"/>
        <w:rPr>
          <w:rFonts w:eastAsiaTheme="minorEastAsia" w:cs="Arial"/>
          <w:b w:val="0"/>
          <w:bCs/>
          <w:noProof/>
          <w:kern w:val="2"/>
          <w:lang w:eastAsia="en-GB"/>
          <w14:ligatures w14:val="standardContextual"/>
        </w:rPr>
      </w:pPr>
      <w:hyperlink w:anchor="_Toc170072418" w:history="1">
        <w:r w:rsidR="007708BC" w:rsidRPr="007708BC">
          <w:rPr>
            <w:rStyle w:val="Hyperlink"/>
            <w:rFonts w:cs="Arial"/>
            <w:b w:val="0"/>
            <w:bCs/>
            <w:noProof/>
          </w:rPr>
          <w:t>10.1.3</w:t>
        </w:r>
        <w:r w:rsidR="007708BC" w:rsidRPr="007708BC">
          <w:rPr>
            <w:rFonts w:eastAsiaTheme="minorEastAsia" w:cs="Arial"/>
            <w:b w:val="0"/>
            <w:bCs/>
            <w:noProof/>
            <w:kern w:val="2"/>
            <w:lang w:eastAsia="en-GB"/>
            <w14:ligatures w14:val="standardContextual"/>
          </w:rPr>
          <w:tab/>
        </w:r>
        <w:r w:rsidR="007708BC" w:rsidRPr="007708BC">
          <w:rPr>
            <w:rStyle w:val="Hyperlink"/>
            <w:rFonts w:cs="Arial"/>
            <w:b w:val="0"/>
            <w:bCs/>
            <w:noProof/>
          </w:rPr>
          <w:t>Numeric attribute encoding</w:t>
        </w:r>
        <w:r w:rsidR="007708BC" w:rsidRPr="007708BC">
          <w:rPr>
            <w:rFonts w:cs="Arial"/>
            <w:b w:val="0"/>
            <w:bCs/>
            <w:noProof/>
            <w:webHidden/>
          </w:rPr>
          <w:tab/>
        </w:r>
        <w:r w:rsidR="007708BC" w:rsidRPr="007708BC">
          <w:rPr>
            <w:rFonts w:cs="Arial"/>
            <w:b w:val="0"/>
            <w:bCs/>
            <w:noProof/>
            <w:webHidden/>
          </w:rPr>
          <w:fldChar w:fldCharType="begin"/>
        </w:r>
        <w:r w:rsidR="007708BC" w:rsidRPr="007708BC">
          <w:rPr>
            <w:rFonts w:cs="Arial"/>
            <w:b w:val="0"/>
            <w:bCs/>
            <w:noProof/>
            <w:webHidden/>
          </w:rPr>
          <w:instrText xml:space="preserve"> PAGEREF _Toc170072418 \h </w:instrText>
        </w:r>
        <w:r w:rsidR="007708BC" w:rsidRPr="007708BC">
          <w:rPr>
            <w:rFonts w:cs="Arial"/>
            <w:b w:val="0"/>
            <w:bCs/>
            <w:noProof/>
            <w:webHidden/>
          </w:rPr>
        </w:r>
        <w:r w:rsidR="007708BC" w:rsidRPr="007708BC">
          <w:rPr>
            <w:rFonts w:cs="Arial"/>
            <w:b w:val="0"/>
            <w:bCs/>
            <w:noProof/>
            <w:webHidden/>
          </w:rPr>
          <w:fldChar w:fldCharType="separate"/>
        </w:r>
        <w:r w:rsidR="005E2E78">
          <w:rPr>
            <w:rFonts w:cs="Arial"/>
            <w:b w:val="0"/>
            <w:bCs/>
            <w:noProof/>
            <w:webHidden/>
          </w:rPr>
          <w:t>30</w:t>
        </w:r>
        <w:r w:rsidR="007708BC" w:rsidRPr="007708BC">
          <w:rPr>
            <w:rFonts w:cs="Arial"/>
            <w:b w:val="0"/>
            <w:bCs/>
            <w:noProof/>
            <w:webHidden/>
          </w:rPr>
          <w:fldChar w:fldCharType="end"/>
        </w:r>
      </w:hyperlink>
    </w:p>
    <w:p w14:paraId="0EC895DD" w14:textId="0896D5C6" w:rsidR="007708BC" w:rsidRPr="007708BC" w:rsidRDefault="00000000">
      <w:pPr>
        <w:pStyle w:val="TOC3"/>
        <w:rPr>
          <w:rFonts w:eastAsiaTheme="minorEastAsia" w:cs="Arial"/>
          <w:b w:val="0"/>
          <w:bCs/>
          <w:noProof/>
          <w:kern w:val="2"/>
          <w:lang w:eastAsia="en-GB"/>
          <w14:ligatures w14:val="standardContextual"/>
        </w:rPr>
      </w:pPr>
      <w:hyperlink w:anchor="_Toc170072419" w:history="1">
        <w:r w:rsidR="007708BC" w:rsidRPr="007708BC">
          <w:rPr>
            <w:rStyle w:val="Hyperlink"/>
            <w:rFonts w:cs="Arial"/>
            <w:b w:val="0"/>
            <w:bCs/>
            <w:noProof/>
          </w:rPr>
          <w:t>10.1.4</w:t>
        </w:r>
        <w:r w:rsidR="007708BC" w:rsidRPr="007708BC">
          <w:rPr>
            <w:rFonts w:eastAsiaTheme="minorEastAsia" w:cs="Arial"/>
            <w:b w:val="0"/>
            <w:bCs/>
            <w:noProof/>
            <w:kern w:val="2"/>
            <w:lang w:eastAsia="en-GB"/>
            <w14:ligatures w14:val="standardContextual"/>
          </w:rPr>
          <w:tab/>
        </w:r>
        <w:r w:rsidR="007708BC" w:rsidRPr="007708BC">
          <w:rPr>
            <w:rStyle w:val="Hyperlink"/>
            <w:rFonts w:cs="Arial"/>
            <w:b w:val="0"/>
            <w:bCs/>
            <w:noProof/>
          </w:rPr>
          <w:t>Text attribute values</w:t>
        </w:r>
        <w:r w:rsidR="007708BC" w:rsidRPr="007708BC">
          <w:rPr>
            <w:rFonts w:cs="Arial"/>
            <w:b w:val="0"/>
            <w:bCs/>
            <w:noProof/>
            <w:webHidden/>
          </w:rPr>
          <w:tab/>
        </w:r>
        <w:r w:rsidR="007708BC" w:rsidRPr="007708BC">
          <w:rPr>
            <w:rFonts w:cs="Arial"/>
            <w:b w:val="0"/>
            <w:bCs/>
            <w:noProof/>
            <w:webHidden/>
          </w:rPr>
          <w:fldChar w:fldCharType="begin"/>
        </w:r>
        <w:r w:rsidR="007708BC" w:rsidRPr="007708BC">
          <w:rPr>
            <w:rFonts w:cs="Arial"/>
            <w:b w:val="0"/>
            <w:bCs/>
            <w:noProof/>
            <w:webHidden/>
          </w:rPr>
          <w:instrText xml:space="preserve"> PAGEREF _Toc170072419 \h </w:instrText>
        </w:r>
        <w:r w:rsidR="007708BC" w:rsidRPr="007708BC">
          <w:rPr>
            <w:rFonts w:cs="Arial"/>
            <w:b w:val="0"/>
            <w:bCs/>
            <w:noProof/>
            <w:webHidden/>
          </w:rPr>
        </w:r>
        <w:r w:rsidR="007708BC" w:rsidRPr="007708BC">
          <w:rPr>
            <w:rFonts w:cs="Arial"/>
            <w:b w:val="0"/>
            <w:bCs/>
            <w:noProof/>
            <w:webHidden/>
          </w:rPr>
          <w:fldChar w:fldCharType="separate"/>
        </w:r>
        <w:r w:rsidR="005E2E78">
          <w:rPr>
            <w:rFonts w:cs="Arial"/>
            <w:b w:val="0"/>
            <w:bCs/>
            <w:noProof/>
            <w:webHidden/>
          </w:rPr>
          <w:t>30</w:t>
        </w:r>
        <w:r w:rsidR="007708BC" w:rsidRPr="007708BC">
          <w:rPr>
            <w:rFonts w:cs="Arial"/>
            <w:b w:val="0"/>
            <w:bCs/>
            <w:noProof/>
            <w:webHidden/>
          </w:rPr>
          <w:fldChar w:fldCharType="end"/>
        </w:r>
      </w:hyperlink>
    </w:p>
    <w:p w14:paraId="4029F2B0" w14:textId="4934DCD9" w:rsidR="007708BC" w:rsidRPr="007708BC" w:rsidRDefault="00000000">
      <w:pPr>
        <w:pStyle w:val="TOC3"/>
        <w:rPr>
          <w:rFonts w:eastAsiaTheme="minorEastAsia" w:cs="Arial"/>
          <w:b w:val="0"/>
          <w:bCs/>
          <w:noProof/>
          <w:kern w:val="2"/>
          <w:lang w:eastAsia="en-GB"/>
          <w14:ligatures w14:val="standardContextual"/>
        </w:rPr>
      </w:pPr>
      <w:hyperlink w:anchor="_Toc170072420" w:history="1">
        <w:r w:rsidR="007708BC" w:rsidRPr="007708BC">
          <w:rPr>
            <w:rStyle w:val="Hyperlink"/>
            <w:rFonts w:cs="Arial"/>
            <w:b w:val="0"/>
            <w:bCs/>
            <w:noProof/>
            <w:lang w:eastAsia="en-US"/>
          </w:rPr>
          <w:t>10.1.5</w:t>
        </w:r>
        <w:r w:rsidR="007708BC" w:rsidRPr="007708BC">
          <w:rPr>
            <w:rFonts w:eastAsiaTheme="minorEastAsia" w:cs="Arial"/>
            <w:b w:val="0"/>
            <w:bCs/>
            <w:noProof/>
            <w:kern w:val="2"/>
            <w:lang w:eastAsia="en-GB"/>
            <w14:ligatures w14:val="standardContextual"/>
          </w:rPr>
          <w:tab/>
        </w:r>
        <w:r w:rsidR="007708BC" w:rsidRPr="007708BC">
          <w:rPr>
            <w:rStyle w:val="Hyperlink"/>
            <w:rFonts w:cs="Arial"/>
            <w:b w:val="0"/>
            <w:bCs/>
            <w:noProof/>
            <w:lang w:eastAsia="en-US"/>
          </w:rPr>
          <w:t>Unknown attribute values</w:t>
        </w:r>
        <w:r w:rsidR="007708BC" w:rsidRPr="007708BC">
          <w:rPr>
            <w:rFonts w:cs="Arial"/>
            <w:b w:val="0"/>
            <w:bCs/>
            <w:noProof/>
            <w:webHidden/>
          </w:rPr>
          <w:tab/>
        </w:r>
        <w:r w:rsidR="007708BC" w:rsidRPr="007708BC">
          <w:rPr>
            <w:rFonts w:cs="Arial"/>
            <w:b w:val="0"/>
            <w:bCs/>
            <w:noProof/>
            <w:webHidden/>
          </w:rPr>
          <w:fldChar w:fldCharType="begin"/>
        </w:r>
        <w:r w:rsidR="007708BC" w:rsidRPr="007708BC">
          <w:rPr>
            <w:rFonts w:cs="Arial"/>
            <w:b w:val="0"/>
            <w:bCs/>
            <w:noProof/>
            <w:webHidden/>
          </w:rPr>
          <w:instrText xml:space="preserve"> PAGEREF _Toc170072420 \h </w:instrText>
        </w:r>
        <w:r w:rsidR="007708BC" w:rsidRPr="007708BC">
          <w:rPr>
            <w:rFonts w:cs="Arial"/>
            <w:b w:val="0"/>
            <w:bCs/>
            <w:noProof/>
            <w:webHidden/>
          </w:rPr>
        </w:r>
        <w:r w:rsidR="007708BC" w:rsidRPr="007708BC">
          <w:rPr>
            <w:rFonts w:cs="Arial"/>
            <w:b w:val="0"/>
            <w:bCs/>
            <w:noProof/>
            <w:webHidden/>
          </w:rPr>
          <w:fldChar w:fldCharType="separate"/>
        </w:r>
        <w:r w:rsidR="005E2E78">
          <w:rPr>
            <w:rFonts w:cs="Arial"/>
            <w:b w:val="0"/>
            <w:bCs/>
            <w:noProof/>
            <w:webHidden/>
          </w:rPr>
          <w:t>30</w:t>
        </w:r>
        <w:r w:rsidR="007708BC" w:rsidRPr="007708BC">
          <w:rPr>
            <w:rFonts w:cs="Arial"/>
            <w:b w:val="0"/>
            <w:bCs/>
            <w:noProof/>
            <w:webHidden/>
          </w:rPr>
          <w:fldChar w:fldCharType="end"/>
        </w:r>
      </w:hyperlink>
    </w:p>
    <w:p w14:paraId="245014A5" w14:textId="5C8AEE42" w:rsidR="007708BC" w:rsidRPr="007708BC" w:rsidRDefault="00000000">
      <w:pPr>
        <w:pStyle w:val="TOC1"/>
        <w:rPr>
          <w:rFonts w:eastAsiaTheme="minorEastAsia" w:cs="Arial"/>
          <w:b w:val="0"/>
          <w:bCs/>
          <w:noProof/>
          <w:kern w:val="2"/>
          <w:lang w:eastAsia="en-GB"/>
          <w14:ligatures w14:val="standardContextual"/>
        </w:rPr>
      </w:pPr>
      <w:hyperlink w:anchor="_Toc170072421" w:history="1">
        <w:r w:rsidR="007708BC" w:rsidRPr="007708BC">
          <w:rPr>
            <w:rStyle w:val="Hyperlink"/>
            <w:rFonts w:cs="Arial"/>
            <w:b w:val="0"/>
            <w:bCs/>
            <w:noProof/>
          </w:rPr>
          <w:t>11</w:t>
        </w:r>
        <w:r w:rsidR="007708BC" w:rsidRPr="007708BC">
          <w:rPr>
            <w:rFonts w:eastAsiaTheme="minorEastAsia" w:cs="Arial"/>
            <w:b w:val="0"/>
            <w:bCs/>
            <w:noProof/>
            <w:kern w:val="2"/>
            <w:lang w:eastAsia="en-GB"/>
            <w14:ligatures w14:val="standardContextual"/>
          </w:rPr>
          <w:tab/>
        </w:r>
        <w:r w:rsidR="007708BC" w:rsidRPr="007708BC">
          <w:rPr>
            <w:rStyle w:val="Hyperlink"/>
            <w:rFonts w:cs="Arial"/>
            <w:b w:val="0"/>
            <w:bCs/>
            <w:noProof/>
          </w:rPr>
          <w:t>Data Product Delivery</w:t>
        </w:r>
        <w:r w:rsidR="007708BC" w:rsidRPr="007708BC">
          <w:rPr>
            <w:rFonts w:cs="Arial"/>
            <w:b w:val="0"/>
            <w:bCs/>
            <w:noProof/>
            <w:webHidden/>
          </w:rPr>
          <w:tab/>
        </w:r>
        <w:r w:rsidR="007708BC" w:rsidRPr="007708BC">
          <w:rPr>
            <w:rFonts w:cs="Arial"/>
            <w:b w:val="0"/>
            <w:bCs/>
            <w:noProof/>
            <w:webHidden/>
          </w:rPr>
          <w:fldChar w:fldCharType="begin"/>
        </w:r>
        <w:r w:rsidR="007708BC" w:rsidRPr="007708BC">
          <w:rPr>
            <w:rFonts w:cs="Arial"/>
            <w:b w:val="0"/>
            <w:bCs/>
            <w:noProof/>
            <w:webHidden/>
          </w:rPr>
          <w:instrText xml:space="preserve"> PAGEREF _Toc170072421 \h </w:instrText>
        </w:r>
        <w:r w:rsidR="007708BC" w:rsidRPr="007708BC">
          <w:rPr>
            <w:rFonts w:cs="Arial"/>
            <w:b w:val="0"/>
            <w:bCs/>
            <w:noProof/>
            <w:webHidden/>
          </w:rPr>
        </w:r>
        <w:r w:rsidR="007708BC" w:rsidRPr="007708BC">
          <w:rPr>
            <w:rFonts w:cs="Arial"/>
            <w:b w:val="0"/>
            <w:bCs/>
            <w:noProof/>
            <w:webHidden/>
          </w:rPr>
          <w:fldChar w:fldCharType="separate"/>
        </w:r>
        <w:r w:rsidR="005E2E78">
          <w:rPr>
            <w:rFonts w:cs="Arial"/>
            <w:b w:val="0"/>
            <w:bCs/>
            <w:noProof/>
            <w:webHidden/>
          </w:rPr>
          <w:t>31</w:t>
        </w:r>
        <w:r w:rsidR="007708BC" w:rsidRPr="007708BC">
          <w:rPr>
            <w:rFonts w:cs="Arial"/>
            <w:b w:val="0"/>
            <w:bCs/>
            <w:noProof/>
            <w:webHidden/>
          </w:rPr>
          <w:fldChar w:fldCharType="end"/>
        </w:r>
      </w:hyperlink>
    </w:p>
    <w:p w14:paraId="2F34B517" w14:textId="1FE2E39E" w:rsidR="007708BC" w:rsidRPr="007708BC" w:rsidRDefault="00000000">
      <w:pPr>
        <w:pStyle w:val="TOC2"/>
        <w:rPr>
          <w:rFonts w:eastAsiaTheme="minorEastAsia" w:cs="Arial"/>
          <w:b w:val="0"/>
          <w:bCs/>
          <w:noProof/>
          <w:kern w:val="2"/>
          <w:lang w:eastAsia="en-GB"/>
          <w14:ligatures w14:val="standardContextual"/>
        </w:rPr>
      </w:pPr>
      <w:hyperlink w:anchor="_Toc170072422" w:history="1">
        <w:r w:rsidR="007708BC" w:rsidRPr="007708BC">
          <w:rPr>
            <w:rStyle w:val="Hyperlink"/>
            <w:rFonts w:cs="Arial"/>
            <w:b w:val="0"/>
            <w:bCs/>
            <w:noProof/>
          </w:rPr>
          <w:t>11.1</w:t>
        </w:r>
        <w:r w:rsidR="007708BC" w:rsidRPr="007708BC">
          <w:rPr>
            <w:rFonts w:eastAsiaTheme="minorEastAsia" w:cs="Arial"/>
            <w:b w:val="0"/>
            <w:bCs/>
            <w:noProof/>
            <w:kern w:val="2"/>
            <w:lang w:eastAsia="en-GB"/>
            <w14:ligatures w14:val="standardContextual"/>
          </w:rPr>
          <w:tab/>
        </w:r>
        <w:r w:rsidR="007708BC" w:rsidRPr="007708BC">
          <w:rPr>
            <w:rStyle w:val="Hyperlink"/>
            <w:rFonts w:cs="Arial"/>
            <w:b w:val="0"/>
            <w:bCs/>
            <w:noProof/>
          </w:rPr>
          <w:t>Introduction</w:t>
        </w:r>
        <w:r w:rsidR="007708BC" w:rsidRPr="007708BC">
          <w:rPr>
            <w:rFonts w:cs="Arial"/>
            <w:b w:val="0"/>
            <w:bCs/>
            <w:noProof/>
            <w:webHidden/>
          </w:rPr>
          <w:tab/>
        </w:r>
        <w:r w:rsidR="007708BC" w:rsidRPr="007708BC">
          <w:rPr>
            <w:rFonts w:cs="Arial"/>
            <w:b w:val="0"/>
            <w:bCs/>
            <w:noProof/>
            <w:webHidden/>
          </w:rPr>
          <w:fldChar w:fldCharType="begin"/>
        </w:r>
        <w:r w:rsidR="007708BC" w:rsidRPr="007708BC">
          <w:rPr>
            <w:rFonts w:cs="Arial"/>
            <w:b w:val="0"/>
            <w:bCs/>
            <w:noProof/>
            <w:webHidden/>
          </w:rPr>
          <w:instrText xml:space="preserve"> PAGEREF _Toc170072422 \h </w:instrText>
        </w:r>
        <w:r w:rsidR="007708BC" w:rsidRPr="007708BC">
          <w:rPr>
            <w:rFonts w:cs="Arial"/>
            <w:b w:val="0"/>
            <w:bCs/>
            <w:noProof/>
            <w:webHidden/>
          </w:rPr>
        </w:r>
        <w:r w:rsidR="007708BC" w:rsidRPr="007708BC">
          <w:rPr>
            <w:rFonts w:cs="Arial"/>
            <w:b w:val="0"/>
            <w:bCs/>
            <w:noProof/>
            <w:webHidden/>
          </w:rPr>
          <w:fldChar w:fldCharType="separate"/>
        </w:r>
        <w:r w:rsidR="005E2E78">
          <w:rPr>
            <w:rFonts w:cs="Arial"/>
            <w:b w:val="0"/>
            <w:bCs/>
            <w:noProof/>
            <w:webHidden/>
          </w:rPr>
          <w:t>31</w:t>
        </w:r>
        <w:r w:rsidR="007708BC" w:rsidRPr="007708BC">
          <w:rPr>
            <w:rFonts w:cs="Arial"/>
            <w:b w:val="0"/>
            <w:bCs/>
            <w:noProof/>
            <w:webHidden/>
          </w:rPr>
          <w:fldChar w:fldCharType="end"/>
        </w:r>
      </w:hyperlink>
    </w:p>
    <w:p w14:paraId="14140135" w14:textId="467471A2" w:rsidR="007708BC" w:rsidRPr="007708BC" w:rsidRDefault="00000000">
      <w:pPr>
        <w:pStyle w:val="TOC2"/>
        <w:rPr>
          <w:rFonts w:eastAsiaTheme="minorEastAsia" w:cs="Arial"/>
          <w:b w:val="0"/>
          <w:bCs/>
          <w:noProof/>
          <w:kern w:val="2"/>
          <w:lang w:eastAsia="en-GB"/>
          <w14:ligatures w14:val="standardContextual"/>
        </w:rPr>
      </w:pPr>
      <w:hyperlink w:anchor="_Toc170072423" w:history="1">
        <w:r w:rsidR="007708BC" w:rsidRPr="007708BC">
          <w:rPr>
            <w:rStyle w:val="Hyperlink"/>
            <w:rFonts w:cs="Arial"/>
            <w:b w:val="0"/>
            <w:bCs/>
            <w:noProof/>
            <w:lang w:eastAsia="en-US"/>
          </w:rPr>
          <w:t>11.2</w:t>
        </w:r>
        <w:r w:rsidR="007708BC" w:rsidRPr="007708BC">
          <w:rPr>
            <w:rFonts w:eastAsiaTheme="minorEastAsia" w:cs="Arial"/>
            <w:b w:val="0"/>
            <w:bCs/>
            <w:noProof/>
            <w:kern w:val="2"/>
            <w:lang w:eastAsia="en-GB"/>
            <w14:ligatures w14:val="standardContextual"/>
          </w:rPr>
          <w:tab/>
        </w:r>
        <w:r w:rsidR="007708BC" w:rsidRPr="007708BC">
          <w:rPr>
            <w:rStyle w:val="Hyperlink"/>
            <w:rFonts w:cs="Arial"/>
            <w:b w:val="0"/>
            <w:bCs/>
            <w:noProof/>
            <w:lang w:eastAsia="en-US"/>
          </w:rPr>
          <w:t>Exchange Set</w:t>
        </w:r>
        <w:r w:rsidR="007708BC" w:rsidRPr="007708BC">
          <w:rPr>
            <w:rFonts w:cs="Arial"/>
            <w:b w:val="0"/>
            <w:bCs/>
            <w:noProof/>
            <w:webHidden/>
          </w:rPr>
          <w:tab/>
        </w:r>
        <w:r w:rsidR="007708BC" w:rsidRPr="007708BC">
          <w:rPr>
            <w:rFonts w:cs="Arial"/>
            <w:b w:val="0"/>
            <w:bCs/>
            <w:noProof/>
            <w:webHidden/>
          </w:rPr>
          <w:fldChar w:fldCharType="begin"/>
        </w:r>
        <w:r w:rsidR="007708BC" w:rsidRPr="007708BC">
          <w:rPr>
            <w:rFonts w:cs="Arial"/>
            <w:b w:val="0"/>
            <w:bCs/>
            <w:noProof/>
            <w:webHidden/>
          </w:rPr>
          <w:instrText xml:space="preserve"> PAGEREF _Toc170072423 \h </w:instrText>
        </w:r>
        <w:r w:rsidR="007708BC" w:rsidRPr="007708BC">
          <w:rPr>
            <w:rFonts w:cs="Arial"/>
            <w:b w:val="0"/>
            <w:bCs/>
            <w:noProof/>
            <w:webHidden/>
          </w:rPr>
        </w:r>
        <w:r w:rsidR="007708BC" w:rsidRPr="007708BC">
          <w:rPr>
            <w:rFonts w:cs="Arial"/>
            <w:b w:val="0"/>
            <w:bCs/>
            <w:noProof/>
            <w:webHidden/>
          </w:rPr>
          <w:fldChar w:fldCharType="separate"/>
        </w:r>
        <w:r w:rsidR="005E2E78">
          <w:rPr>
            <w:rFonts w:cs="Arial"/>
            <w:b w:val="0"/>
            <w:bCs/>
            <w:noProof/>
            <w:webHidden/>
          </w:rPr>
          <w:t>31</w:t>
        </w:r>
        <w:r w:rsidR="007708BC" w:rsidRPr="007708BC">
          <w:rPr>
            <w:rFonts w:cs="Arial"/>
            <w:b w:val="0"/>
            <w:bCs/>
            <w:noProof/>
            <w:webHidden/>
          </w:rPr>
          <w:fldChar w:fldCharType="end"/>
        </w:r>
      </w:hyperlink>
    </w:p>
    <w:p w14:paraId="5E7F1D87" w14:textId="10608672" w:rsidR="007708BC" w:rsidRPr="007708BC" w:rsidRDefault="00000000">
      <w:pPr>
        <w:pStyle w:val="TOC2"/>
        <w:rPr>
          <w:rFonts w:eastAsiaTheme="minorEastAsia" w:cs="Arial"/>
          <w:b w:val="0"/>
          <w:bCs/>
          <w:noProof/>
          <w:kern w:val="2"/>
          <w:lang w:eastAsia="en-GB"/>
          <w14:ligatures w14:val="standardContextual"/>
        </w:rPr>
      </w:pPr>
      <w:hyperlink w:anchor="_Toc170072424" w:history="1">
        <w:r w:rsidR="007708BC" w:rsidRPr="007708BC">
          <w:rPr>
            <w:rStyle w:val="Hyperlink"/>
            <w:rFonts w:cs="Arial"/>
            <w:b w:val="0"/>
            <w:bCs/>
            <w:noProof/>
            <w:lang w:eastAsia="en-US"/>
          </w:rPr>
          <w:t>11.3</w:t>
        </w:r>
        <w:r w:rsidR="007708BC" w:rsidRPr="007708BC">
          <w:rPr>
            <w:rFonts w:eastAsiaTheme="minorEastAsia" w:cs="Arial"/>
            <w:b w:val="0"/>
            <w:bCs/>
            <w:noProof/>
            <w:kern w:val="2"/>
            <w:lang w:eastAsia="en-GB"/>
            <w14:ligatures w14:val="standardContextual"/>
          </w:rPr>
          <w:tab/>
        </w:r>
        <w:r w:rsidR="007708BC" w:rsidRPr="007708BC">
          <w:rPr>
            <w:rStyle w:val="Hyperlink"/>
            <w:rFonts w:cs="Arial"/>
            <w:b w:val="0"/>
            <w:bCs/>
            <w:noProof/>
            <w:lang w:eastAsia="en-US"/>
          </w:rPr>
          <w:t>Dataset</w:t>
        </w:r>
        <w:r w:rsidR="007708BC" w:rsidRPr="007708BC">
          <w:rPr>
            <w:rFonts w:cs="Arial"/>
            <w:b w:val="0"/>
            <w:bCs/>
            <w:noProof/>
            <w:webHidden/>
          </w:rPr>
          <w:tab/>
        </w:r>
        <w:r w:rsidR="007708BC" w:rsidRPr="007708BC">
          <w:rPr>
            <w:rFonts w:cs="Arial"/>
            <w:b w:val="0"/>
            <w:bCs/>
            <w:noProof/>
            <w:webHidden/>
          </w:rPr>
          <w:fldChar w:fldCharType="begin"/>
        </w:r>
        <w:r w:rsidR="007708BC" w:rsidRPr="007708BC">
          <w:rPr>
            <w:rFonts w:cs="Arial"/>
            <w:b w:val="0"/>
            <w:bCs/>
            <w:noProof/>
            <w:webHidden/>
          </w:rPr>
          <w:instrText xml:space="preserve"> PAGEREF _Toc170072424 \h </w:instrText>
        </w:r>
        <w:r w:rsidR="007708BC" w:rsidRPr="007708BC">
          <w:rPr>
            <w:rFonts w:cs="Arial"/>
            <w:b w:val="0"/>
            <w:bCs/>
            <w:noProof/>
            <w:webHidden/>
          </w:rPr>
        </w:r>
        <w:r w:rsidR="007708BC" w:rsidRPr="007708BC">
          <w:rPr>
            <w:rFonts w:cs="Arial"/>
            <w:b w:val="0"/>
            <w:bCs/>
            <w:noProof/>
            <w:webHidden/>
          </w:rPr>
          <w:fldChar w:fldCharType="separate"/>
        </w:r>
        <w:r w:rsidR="005E2E78">
          <w:rPr>
            <w:rFonts w:cs="Arial"/>
            <w:b w:val="0"/>
            <w:bCs/>
            <w:noProof/>
            <w:webHidden/>
          </w:rPr>
          <w:t>31</w:t>
        </w:r>
        <w:r w:rsidR="007708BC" w:rsidRPr="007708BC">
          <w:rPr>
            <w:rFonts w:cs="Arial"/>
            <w:b w:val="0"/>
            <w:bCs/>
            <w:noProof/>
            <w:webHidden/>
          </w:rPr>
          <w:fldChar w:fldCharType="end"/>
        </w:r>
      </w:hyperlink>
    </w:p>
    <w:p w14:paraId="4D9CA4A0" w14:textId="785F6665" w:rsidR="007708BC" w:rsidRPr="007708BC" w:rsidRDefault="00000000">
      <w:pPr>
        <w:pStyle w:val="TOC3"/>
        <w:rPr>
          <w:rFonts w:eastAsiaTheme="minorEastAsia" w:cs="Arial"/>
          <w:b w:val="0"/>
          <w:bCs/>
          <w:noProof/>
          <w:kern w:val="2"/>
          <w:lang w:eastAsia="en-GB"/>
          <w14:ligatures w14:val="standardContextual"/>
        </w:rPr>
      </w:pPr>
      <w:hyperlink w:anchor="_Toc170072425" w:history="1">
        <w:r w:rsidR="007708BC" w:rsidRPr="007708BC">
          <w:rPr>
            <w:rStyle w:val="Hyperlink"/>
            <w:rFonts w:cs="Arial"/>
            <w:b w:val="0"/>
            <w:bCs/>
            <w:noProof/>
            <w:lang w:eastAsia="en-US"/>
          </w:rPr>
          <w:t>11.3.1</w:t>
        </w:r>
        <w:r w:rsidR="007708BC" w:rsidRPr="007708BC">
          <w:rPr>
            <w:rFonts w:eastAsiaTheme="minorEastAsia" w:cs="Arial"/>
            <w:b w:val="0"/>
            <w:bCs/>
            <w:noProof/>
            <w:kern w:val="2"/>
            <w:lang w:eastAsia="en-GB"/>
            <w14:ligatures w14:val="standardContextual"/>
          </w:rPr>
          <w:tab/>
        </w:r>
        <w:r w:rsidR="007708BC" w:rsidRPr="007708BC">
          <w:rPr>
            <w:rStyle w:val="Hyperlink"/>
            <w:rFonts w:cs="Arial"/>
            <w:b w:val="0"/>
            <w:bCs/>
            <w:noProof/>
            <w:lang w:eastAsia="en-US"/>
          </w:rPr>
          <w:t>Datasets</w:t>
        </w:r>
        <w:r w:rsidR="007708BC" w:rsidRPr="007708BC">
          <w:rPr>
            <w:rFonts w:cs="Arial"/>
            <w:b w:val="0"/>
            <w:bCs/>
            <w:noProof/>
            <w:webHidden/>
          </w:rPr>
          <w:tab/>
        </w:r>
        <w:r w:rsidR="007708BC" w:rsidRPr="007708BC">
          <w:rPr>
            <w:rFonts w:cs="Arial"/>
            <w:b w:val="0"/>
            <w:bCs/>
            <w:noProof/>
            <w:webHidden/>
          </w:rPr>
          <w:fldChar w:fldCharType="begin"/>
        </w:r>
        <w:r w:rsidR="007708BC" w:rsidRPr="007708BC">
          <w:rPr>
            <w:rFonts w:cs="Arial"/>
            <w:b w:val="0"/>
            <w:bCs/>
            <w:noProof/>
            <w:webHidden/>
          </w:rPr>
          <w:instrText xml:space="preserve"> PAGEREF _Toc170072425 \h </w:instrText>
        </w:r>
        <w:r w:rsidR="007708BC" w:rsidRPr="007708BC">
          <w:rPr>
            <w:rFonts w:cs="Arial"/>
            <w:b w:val="0"/>
            <w:bCs/>
            <w:noProof/>
            <w:webHidden/>
          </w:rPr>
        </w:r>
        <w:r w:rsidR="007708BC" w:rsidRPr="007708BC">
          <w:rPr>
            <w:rFonts w:cs="Arial"/>
            <w:b w:val="0"/>
            <w:bCs/>
            <w:noProof/>
            <w:webHidden/>
          </w:rPr>
          <w:fldChar w:fldCharType="separate"/>
        </w:r>
        <w:r w:rsidR="005E2E78">
          <w:rPr>
            <w:rFonts w:cs="Arial"/>
            <w:b w:val="0"/>
            <w:bCs/>
            <w:noProof/>
            <w:webHidden/>
          </w:rPr>
          <w:t>31</w:t>
        </w:r>
        <w:r w:rsidR="007708BC" w:rsidRPr="007708BC">
          <w:rPr>
            <w:rFonts w:cs="Arial"/>
            <w:b w:val="0"/>
            <w:bCs/>
            <w:noProof/>
            <w:webHidden/>
          </w:rPr>
          <w:fldChar w:fldCharType="end"/>
        </w:r>
      </w:hyperlink>
    </w:p>
    <w:p w14:paraId="0D646D23" w14:textId="2BEADB7A" w:rsidR="007708BC" w:rsidRPr="007708BC" w:rsidRDefault="00000000">
      <w:pPr>
        <w:pStyle w:val="TOC3"/>
        <w:rPr>
          <w:rFonts w:eastAsiaTheme="minorEastAsia" w:cs="Arial"/>
          <w:b w:val="0"/>
          <w:bCs/>
          <w:noProof/>
          <w:kern w:val="2"/>
          <w:lang w:eastAsia="en-GB"/>
          <w14:ligatures w14:val="standardContextual"/>
        </w:rPr>
      </w:pPr>
      <w:hyperlink w:anchor="_Toc170072426" w:history="1">
        <w:r w:rsidR="007708BC" w:rsidRPr="007708BC">
          <w:rPr>
            <w:rStyle w:val="Hyperlink"/>
            <w:rFonts w:cs="Arial"/>
            <w:b w:val="0"/>
            <w:bCs/>
            <w:noProof/>
            <w:lang w:eastAsia="en-US"/>
          </w:rPr>
          <w:t>11.3.2</w:t>
        </w:r>
        <w:r w:rsidR="007708BC" w:rsidRPr="007708BC">
          <w:rPr>
            <w:rFonts w:eastAsiaTheme="minorEastAsia" w:cs="Arial"/>
            <w:b w:val="0"/>
            <w:bCs/>
            <w:noProof/>
            <w:kern w:val="2"/>
            <w:lang w:eastAsia="en-GB"/>
            <w14:ligatures w14:val="standardContextual"/>
          </w:rPr>
          <w:tab/>
        </w:r>
        <w:r w:rsidR="007708BC" w:rsidRPr="007708BC">
          <w:rPr>
            <w:rStyle w:val="Hyperlink"/>
            <w:rFonts w:cs="Arial"/>
            <w:b w:val="0"/>
            <w:bCs/>
            <w:noProof/>
            <w:lang w:eastAsia="en-US"/>
          </w:rPr>
          <w:t>Dataset file naming</w:t>
        </w:r>
        <w:r w:rsidR="007708BC" w:rsidRPr="007708BC">
          <w:rPr>
            <w:rFonts w:cs="Arial"/>
            <w:b w:val="0"/>
            <w:bCs/>
            <w:noProof/>
            <w:webHidden/>
          </w:rPr>
          <w:tab/>
        </w:r>
        <w:r w:rsidR="007708BC" w:rsidRPr="007708BC">
          <w:rPr>
            <w:rFonts w:cs="Arial"/>
            <w:b w:val="0"/>
            <w:bCs/>
            <w:noProof/>
            <w:webHidden/>
          </w:rPr>
          <w:fldChar w:fldCharType="begin"/>
        </w:r>
        <w:r w:rsidR="007708BC" w:rsidRPr="007708BC">
          <w:rPr>
            <w:rFonts w:cs="Arial"/>
            <w:b w:val="0"/>
            <w:bCs/>
            <w:noProof/>
            <w:webHidden/>
          </w:rPr>
          <w:instrText xml:space="preserve"> PAGEREF _Toc170072426 \h </w:instrText>
        </w:r>
        <w:r w:rsidR="007708BC" w:rsidRPr="007708BC">
          <w:rPr>
            <w:rFonts w:cs="Arial"/>
            <w:b w:val="0"/>
            <w:bCs/>
            <w:noProof/>
            <w:webHidden/>
          </w:rPr>
        </w:r>
        <w:r w:rsidR="007708BC" w:rsidRPr="007708BC">
          <w:rPr>
            <w:rFonts w:cs="Arial"/>
            <w:b w:val="0"/>
            <w:bCs/>
            <w:noProof/>
            <w:webHidden/>
          </w:rPr>
          <w:fldChar w:fldCharType="separate"/>
        </w:r>
        <w:r w:rsidR="005E2E78">
          <w:rPr>
            <w:rFonts w:cs="Arial"/>
            <w:b w:val="0"/>
            <w:bCs/>
            <w:noProof/>
            <w:webHidden/>
          </w:rPr>
          <w:t>31</w:t>
        </w:r>
        <w:r w:rsidR="007708BC" w:rsidRPr="007708BC">
          <w:rPr>
            <w:rFonts w:cs="Arial"/>
            <w:b w:val="0"/>
            <w:bCs/>
            <w:noProof/>
            <w:webHidden/>
          </w:rPr>
          <w:fldChar w:fldCharType="end"/>
        </w:r>
      </w:hyperlink>
    </w:p>
    <w:p w14:paraId="60BB977A" w14:textId="5444B473" w:rsidR="007708BC" w:rsidRPr="007708BC" w:rsidRDefault="00000000">
      <w:pPr>
        <w:pStyle w:val="TOC3"/>
        <w:rPr>
          <w:rFonts w:eastAsiaTheme="minorEastAsia" w:cs="Arial"/>
          <w:b w:val="0"/>
          <w:bCs/>
          <w:noProof/>
          <w:kern w:val="2"/>
          <w:lang w:eastAsia="en-GB"/>
          <w14:ligatures w14:val="standardContextual"/>
        </w:rPr>
      </w:pPr>
      <w:hyperlink w:anchor="_Toc170072427" w:history="1">
        <w:r w:rsidR="007708BC" w:rsidRPr="007708BC">
          <w:rPr>
            <w:rStyle w:val="Hyperlink"/>
            <w:rFonts w:cs="Arial"/>
            <w:b w:val="0"/>
            <w:bCs/>
            <w:noProof/>
          </w:rPr>
          <w:t>11.3.3</w:t>
        </w:r>
        <w:r w:rsidR="007708BC" w:rsidRPr="007708BC">
          <w:rPr>
            <w:rFonts w:eastAsiaTheme="minorEastAsia" w:cs="Arial"/>
            <w:b w:val="0"/>
            <w:bCs/>
            <w:noProof/>
            <w:kern w:val="2"/>
            <w:lang w:eastAsia="en-GB"/>
            <w14:ligatures w14:val="standardContextual"/>
          </w:rPr>
          <w:tab/>
        </w:r>
        <w:r w:rsidR="007708BC" w:rsidRPr="007708BC">
          <w:rPr>
            <w:rStyle w:val="Hyperlink"/>
            <w:rFonts w:cs="Arial"/>
            <w:b w:val="0"/>
            <w:bCs/>
            <w:noProof/>
          </w:rPr>
          <w:t>New Editions, re-issues, updates and cancellations</w:t>
        </w:r>
        <w:r w:rsidR="007708BC" w:rsidRPr="007708BC">
          <w:rPr>
            <w:rFonts w:cs="Arial"/>
            <w:b w:val="0"/>
            <w:bCs/>
            <w:noProof/>
            <w:webHidden/>
          </w:rPr>
          <w:tab/>
        </w:r>
        <w:r w:rsidR="007708BC" w:rsidRPr="007708BC">
          <w:rPr>
            <w:rFonts w:cs="Arial"/>
            <w:b w:val="0"/>
            <w:bCs/>
            <w:noProof/>
            <w:webHidden/>
          </w:rPr>
          <w:fldChar w:fldCharType="begin"/>
        </w:r>
        <w:r w:rsidR="007708BC" w:rsidRPr="007708BC">
          <w:rPr>
            <w:rFonts w:cs="Arial"/>
            <w:b w:val="0"/>
            <w:bCs/>
            <w:noProof/>
            <w:webHidden/>
          </w:rPr>
          <w:instrText xml:space="preserve"> PAGEREF _Toc170072427 \h </w:instrText>
        </w:r>
        <w:r w:rsidR="007708BC" w:rsidRPr="007708BC">
          <w:rPr>
            <w:rFonts w:cs="Arial"/>
            <w:b w:val="0"/>
            <w:bCs/>
            <w:noProof/>
            <w:webHidden/>
          </w:rPr>
        </w:r>
        <w:r w:rsidR="007708BC" w:rsidRPr="007708BC">
          <w:rPr>
            <w:rFonts w:cs="Arial"/>
            <w:b w:val="0"/>
            <w:bCs/>
            <w:noProof/>
            <w:webHidden/>
          </w:rPr>
          <w:fldChar w:fldCharType="separate"/>
        </w:r>
        <w:r w:rsidR="005E2E78">
          <w:rPr>
            <w:rFonts w:cs="Arial"/>
            <w:b w:val="0"/>
            <w:bCs/>
            <w:noProof/>
            <w:webHidden/>
          </w:rPr>
          <w:t>32</w:t>
        </w:r>
        <w:r w:rsidR="007708BC" w:rsidRPr="007708BC">
          <w:rPr>
            <w:rFonts w:cs="Arial"/>
            <w:b w:val="0"/>
            <w:bCs/>
            <w:noProof/>
            <w:webHidden/>
          </w:rPr>
          <w:fldChar w:fldCharType="end"/>
        </w:r>
      </w:hyperlink>
    </w:p>
    <w:p w14:paraId="17AF1344" w14:textId="1E6F4CC2" w:rsidR="007708BC" w:rsidRPr="007708BC" w:rsidRDefault="00000000">
      <w:pPr>
        <w:pStyle w:val="TOC2"/>
        <w:rPr>
          <w:rFonts w:eastAsiaTheme="minorEastAsia" w:cs="Arial"/>
          <w:b w:val="0"/>
          <w:bCs/>
          <w:noProof/>
          <w:kern w:val="2"/>
          <w:lang w:eastAsia="en-GB"/>
          <w14:ligatures w14:val="standardContextual"/>
        </w:rPr>
      </w:pPr>
      <w:hyperlink w:anchor="_Toc170072428" w:history="1">
        <w:r w:rsidR="007708BC" w:rsidRPr="007708BC">
          <w:rPr>
            <w:rStyle w:val="Hyperlink"/>
            <w:rFonts w:cs="Arial"/>
            <w:b w:val="0"/>
            <w:bCs/>
            <w:noProof/>
            <w:lang w:eastAsia="en-US"/>
          </w:rPr>
          <w:t>11.4</w:t>
        </w:r>
        <w:r w:rsidR="007708BC" w:rsidRPr="007708BC">
          <w:rPr>
            <w:rFonts w:eastAsiaTheme="minorEastAsia" w:cs="Arial"/>
            <w:b w:val="0"/>
            <w:bCs/>
            <w:noProof/>
            <w:kern w:val="2"/>
            <w:lang w:eastAsia="en-GB"/>
            <w14:ligatures w14:val="standardContextual"/>
          </w:rPr>
          <w:tab/>
        </w:r>
        <w:r w:rsidR="007708BC" w:rsidRPr="007708BC">
          <w:rPr>
            <w:rStyle w:val="Hyperlink"/>
            <w:rFonts w:cs="Arial"/>
            <w:b w:val="0"/>
            <w:bCs/>
            <w:noProof/>
            <w:lang w:eastAsia="en-US"/>
          </w:rPr>
          <w:t>Support files</w:t>
        </w:r>
        <w:r w:rsidR="007708BC" w:rsidRPr="007708BC">
          <w:rPr>
            <w:rFonts w:cs="Arial"/>
            <w:b w:val="0"/>
            <w:bCs/>
            <w:noProof/>
            <w:webHidden/>
          </w:rPr>
          <w:tab/>
        </w:r>
        <w:r w:rsidR="007708BC" w:rsidRPr="007708BC">
          <w:rPr>
            <w:rFonts w:cs="Arial"/>
            <w:b w:val="0"/>
            <w:bCs/>
            <w:noProof/>
            <w:webHidden/>
          </w:rPr>
          <w:fldChar w:fldCharType="begin"/>
        </w:r>
        <w:r w:rsidR="007708BC" w:rsidRPr="007708BC">
          <w:rPr>
            <w:rFonts w:cs="Arial"/>
            <w:b w:val="0"/>
            <w:bCs/>
            <w:noProof/>
            <w:webHidden/>
          </w:rPr>
          <w:instrText xml:space="preserve"> PAGEREF _Toc170072428 \h </w:instrText>
        </w:r>
        <w:r w:rsidR="007708BC" w:rsidRPr="007708BC">
          <w:rPr>
            <w:rFonts w:cs="Arial"/>
            <w:b w:val="0"/>
            <w:bCs/>
            <w:noProof/>
            <w:webHidden/>
          </w:rPr>
        </w:r>
        <w:r w:rsidR="007708BC" w:rsidRPr="007708BC">
          <w:rPr>
            <w:rFonts w:cs="Arial"/>
            <w:b w:val="0"/>
            <w:bCs/>
            <w:noProof/>
            <w:webHidden/>
          </w:rPr>
          <w:fldChar w:fldCharType="separate"/>
        </w:r>
        <w:r w:rsidR="005E2E78">
          <w:rPr>
            <w:rFonts w:cs="Arial"/>
            <w:b w:val="0"/>
            <w:bCs/>
            <w:noProof/>
            <w:webHidden/>
          </w:rPr>
          <w:t>32</w:t>
        </w:r>
        <w:r w:rsidR="007708BC" w:rsidRPr="007708BC">
          <w:rPr>
            <w:rFonts w:cs="Arial"/>
            <w:b w:val="0"/>
            <w:bCs/>
            <w:noProof/>
            <w:webHidden/>
          </w:rPr>
          <w:fldChar w:fldCharType="end"/>
        </w:r>
      </w:hyperlink>
    </w:p>
    <w:p w14:paraId="3282D96B" w14:textId="73090911" w:rsidR="007708BC" w:rsidRPr="007708BC" w:rsidRDefault="00000000">
      <w:pPr>
        <w:pStyle w:val="TOC3"/>
        <w:rPr>
          <w:rFonts w:eastAsiaTheme="minorEastAsia" w:cs="Arial"/>
          <w:b w:val="0"/>
          <w:bCs/>
          <w:noProof/>
          <w:kern w:val="2"/>
          <w:lang w:eastAsia="en-GB"/>
          <w14:ligatures w14:val="standardContextual"/>
        </w:rPr>
      </w:pPr>
      <w:hyperlink w:anchor="_Toc170072429" w:history="1">
        <w:r w:rsidR="007708BC" w:rsidRPr="007708BC">
          <w:rPr>
            <w:rStyle w:val="Hyperlink"/>
            <w:rFonts w:cs="Arial"/>
            <w:b w:val="0"/>
            <w:bCs/>
            <w:noProof/>
          </w:rPr>
          <w:t>11.4.1</w:t>
        </w:r>
        <w:r w:rsidR="007708BC" w:rsidRPr="007708BC">
          <w:rPr>
            <w:rFonts w:eastAsiaTheme="minorEastAsia" w:cs="Arial"/>
            <w:b w:val="0"/>
            <w:bCs/>
            <w:noProof/>
            <w:kern w:val="2"/>
            <w:lang w:eastAsia="en-GB"/>
            <w14:ligatures w14:val="standardContextual"/>
          </w:rPr>
          <w:tab/>
        </w:r>
        <w:r w:rsidR="007708BC" w:rsidRPr="007708BC">
          <w:rPr>
            <w:rStyle w:val="Hyperlink"/>
            <w:rFonts w:cs="Arial"/>
            <w:b w:val="0"/>
            <w:bCs/>
            <w:noProof/>
          </w:rPr>
          <w:t>ENC support files</w:t>
        </w:r>
        <w:r w:rsidR="007708BC" w:rsidRPr="007708BC">
          <w:rPr>
            <w:rFonts w:cs="Arial"/>
            <w:b w:val="0"/>
            <w:bCs/>
            <w:noProof/>
            <w:webHidden/>
          </w:rPr>
          <w:tab/>
        </w:r>
        <w:r w:rsidR="007708BC" w:rsidRPr="007708BC">
          <w:rPr>
            <w:rFonts w:cs="Arial"/>
            <w:b w:val="0"/>
            <w:bCs/>
            <w:noProof/>
            <w:webHidden/>
          </w:rPr>
          <w:fldChar w:fldCharType="begin"/>
        </w:r>
        <w:r w:rsidR="007708BC" w:rsidRPr="007708BC">
          <w:rPr>
            <w:rFonts w:cs="Arial"/>
            <w:b w:val="0"/>
            <w:bCs/>
            <w:noProof/>
            <w:webHidden/>
          </w:rPr>
          <w:instrText xml:space="preserve"> PAGEREF _Toc170072429 \h </w:instrText>
        </w:r>
        <w:r w:rsidR="007708BC" w:rsidRPr="007708BC">
          <w:rPr>
            <w:rFonts w:cs="Arial"/>
            <w:b w:val="0"/>
            <w:bCs/>
            <w:noProof/>
            <w:webHidden/>
          </w:rPr>
        </w:r>
        <w:r w:rsidR="007708BC" w:rsidRPr="007708BC">
          <w:rPr>
            <w:rFonts w:cs="Arial"/>
            <w:b w:val="0"/>
            <w:bCs/>
            <w:noProof/>
            <w:webHidden/>
          </w:rPr>
          <w:fldChar w:fldCharType="separate"/>
        </w:r>
        <w:r w:rsidR="005E2E78">
          <w:rPr>
            <w:rFonts w:cs="Arial"/>
            <w:b w:val="0"/>
            <w:bCs/>
            <w:noProof/>
            <w:webHidden/>
          </w:rPr>
          <w:t>32</w:t>
        </w:r>
        <w:r w:rsidR="007708BC" w:rsidRPr="007708BC">
          <w:rPr>
            <w:rFonts w:cs="Arial"/>
            <w:b w:val="0"/>
            <w:bCs/>
            <w:noProof/>
            <w:webHidden/>
          </w:rPr>
          <w:fldChar w:fldCharType="end"/>
        </w:r>
      </w:hyperlink>
    </w:p>
    <w:p w14:paraId="60DB9CCF" w14:textId="7077A850" w:rsidR="007708BC" w:rsidRPr="007708BC" w:rsidRDefault="00000000">
      <w:pPr>
        <w:pStyle w:val="TOC3"/>
        <w:rPr>
          <w:rFonts w:eastAsiaTheme="minorEastAsia" w:cs="Arial"/>
          <w:b w:val="0"/>
          <w:bCs/>
          <w:noProof/>
          <w:kern w:val="2"/>
          <w:lang w:eastAsia="en-GB"/>
          <w14:ligatures w14:val="standardContextual"/>
        </w:rPr>
      </w:pPr>
      <w:hyperlink w:anchor="_Toc170072430" w:history="1">
        <w:r w:rsidR="007708BC" w:rsidRPr="007708BC">
          <w:rPr>
            <w:rStyle w:val="Hyperlink"/>
            <w:rFonts w:cs="Arial"/>
            <w:b w:val="0"/>
            <w:bCs/>
            <w:noProof/>
          </w:rPr>
          <w:t>11.4.2</w:t>
        </w:r>
        <w:r w:rsidR="007708BC" w:rsidRPr="007708BC">
          <w:rPr>
            <w:rFonts w:eastAsiaTheme="minorEastAsia" w:cs="Arial"/>
            <w:b w:val="0"/>
            <w:bCs/>
            <w:noProof/>
            <w:kern w:val="2"/>
            <w:lang w:eastAsia="en-GB"/>
            <w14:ligatures w14:val="standardContextual"/>
          </w:rPr>
          <w:tab/>
        </w:r>
        <w:r w:rsidR="007708BC" w:rsidRPr="007708BC">
          <w:rPr>
            <w:rStyle w:val="Hyperlink"/>
            <w:rFonts w:cs="Arial"/>
            <w:b w:val="0"/>
            <w:bCs/>
            <w:noProof/>
          </w:rPr>
          <w:t>System support files</w:t>
        </w:r>
        <w:r w:rsidR="007708BC" w:rsidRPr="007708BC">
          <w:rPr>
            <w:rFonts w:cs="Arial"/>
            <w:b w:val="0"/>
            <w:bCs/>
            <w:noProof/>
            <w:webHidden/>
          </w:rPr>
          <w:tab/>
        </w:r>
        <w:r w:rsidR="007708BC" w:rsidRPr="007708BC">
          <w:rPr>
            <w:rFonts w:cs="Arial"/>
            <w:b w:val="0"/>
            <w:bCs/>
            <w:noProof/>
            <w:webHidden/>
          </w:rPr>
          <w:fldChar w:fldCharType="begin"/>
        </w:r>
        <w:r w:rsidR="007708BC" w:rsidRPr="007708BC">
          <w:rPr>
            <w:rFonts w:cs="Arial"/>
            <w:b w:val="0"/>
            <w:bCs/>
            <w:noProof/>
            <w:webHidden/>
          </w:rPr>
          <w:instrText xml:space="preserve"> PAGEREF _Toc170072430 \h </w:instrText>
        </w:r>
        <w:r w:rsidR="007708BC" w:rsidRPr="007708BC">
          <w:rPr>
            <w:rFonts w:cs="Arial"/>
            <w:b w:val="0"/>
            <w:bCs/>
            <w:noProof/>
            <w:webHidden/>
          </w:rPr>
        </w:r>
        <w:r w:rsidR="007708BC" w:rsidRPr="007708BC">
          <w:rPr>
            <w:rFonts w:cs="Arial"/>
            <w:b w:val="0"/>
            <w:bCs/>
            <w:noProof/>
            <w:webHidden/>
          </w:rPr>
          <w:fldChar w:fldCharType="separate"/>
        </w:r>
        <w:r w:rsidR="005E2E78">
          <w:rPr>
            <w:rFonts w:cs="Arial"/>
            <w:b w:val="0"/>
            <w:bCs/>
            <w:noProof/>
            <w:webHidden/>
          </w:rPr>
          <w:t>33</w:t>
        </w:r>
        <w:r w:rsidR="007708BC" w:rsidRPr="007708BC">
          <w:rPr>
            <w:rFonts w:cs="Arial"/>
            <w:b w:val="0"/>
            <w:bCs/>
            <w:noProof/>
            <w:webHidden/>
          </w:rPr>
          <w:fldChar w:fldCharType="end"/>
        </w:r>
      </w:hyperlink>
    </w:p>
    <w:p w14:paraId="641BA137" w14:textId="25D931B2" w:rsidR="007708BC" w:rsidRPr="007708BC" w:rsidRDefault="00000000">
      <w:pPr>
        <w:pStyle w:val="TOC3"/>
        <w:rPr>
          <w:rFonts w:eastAsiaTheme="minorEastAsia" w:cs="Arial"/>
          <w:b w:val="0"/>
          <w:bCs/>
          <w:noProof/>
          <w:kern w:val="2"/>
          <w:lang w:eastAsia="en-GB"/>
          <w14:ligatures w14:val="standardContextual"/>
        </w:rPr>
      </w:pPr>
      <w:hyperlink w:anchor="_Toc170072432" w:history="1">
        <w:r w:rsidR="007708BC" w:rsidRPr="007708BC">
          <w:rPr>
            <w:rStyle w:val="Hyperlink"/>
            <w:rFonts w:cs="Arial"/>
            <w:b w:val="0"/>
            <w:bCs/>
            <w:noProof/>
          </w:rPr>
          <w:t>11.4.3</w:t>
        </w:r>
        <w:r w:rsidR="007708BC" w:rsidRPr="007708BC">
          <w:rPr>
            <w:rFonts w:eastAsiaTheme="minorEastAsia" w:cs="Arial"/>
            <w:b w:val="0"/>
            <w:bCs/>
            <w:noProof/>
            <w:kern w:val="2"/>
            <w:lang w:eastAsia="en-GB"/>
            <w14:ligatures w14:val="standardContextual"/>
          </w:rPr>
          <w:tab/>
        </w:r>
        <w:r w:rsidR="007708BC" w:rsidRPr="007708BC">
          <w:rPr>
            <w:rStyle w:val="Hyperlink"/>
            <w:rFonts w:cs="Arial"/>
            <w:b w:val="0"/>
            <w:bCs/>
            <w:noProof/>
          </w:rPr>
          <w:t>ENC support file naming</w:t>
        </w:r>
        <w:r w:rsidR="007708BC" w:rsidRPr="007708BC">
          <w:rPr>
            <w:rFonts w:cs="Arial"/>
            <w:b w:val="0"/>
            <w:bCs/>
            <w:noProof/>
            <w:webHidden/>
          </w:rPr>
          <w:tab/>
        </w:r>
        <w:r w:rsidR="007708BC" w:rsidRPr="007708BC">
          <w:rPr>
            <w:rFonts w:cs="Arial"/>
            <w:b w:val="0"/>
            <w:bCs/>
            <w:noProof/>
            <w:webHidden/>
          </w:rPr>
          <w:fldChar w:fldCharType="begin"/>
        </w:r>
        <w:r w:rsidR="007708BC" w:rsidRPr="007708BC">
          <w:rPr>
            <w:rFonts w:cs="Arial"/>
            <w:b w:val="0"/>
            <w:bCs/>
            <w:noProof/>
            <w:webHidden/>
          </w:rPr>
          <w:instrText xml:space="preserve"> PAGEREF _Toc170072432 \h </w:instrText>
        </w:r>
        <w:r w:rsidR="007708BC" w:rsidRPr="007708BC">
          <w:rPr>
            <w:rFonts w:cs="Arial"/>
            <w:b w:val="0"/>
            <w:bCs/>
            <w:noProof/>
            <w:webHidden/>
          </w:rPr>
        </w:r>
        <w:r w:rsidR="007708BC" w:rsidRPr="007708BC">
          <w:rPr>
            <w:rFonts w:cs="Arial"/>
            <w:b w:val="0"/>
            <w:bCs/>
            <w:noProof/>
            <w:webHidden/>
          </w:rPr>
          <w:fldChar w:fldCharType="separate"/>
        </w:r>
        <w:r w:rsidR="005E2E78">
          <w:rPr>
            <w:rFonts w:cs="Arial"/>
            <w:b w:val="0"/>
            <w:bCs/>
            <w:noProof/>
            <w:webHidden/>
          </w:rPr>
          <w:t>33</w:t>
        </w:r>
        <w:r w:rsidR="007708BC" w:rsidRPr="007708BC">
          <w:rPr>
            <w:rFonts w:cs="Arial"/>
            <w:b w:val="0"/>
            <w:bCs/>
            <w:noProof/>
            <w:webHidden/>
          </w:rPr>
          <w:fldChar w:fldCharType="end"/>
        </w:r>
      </w:hyperlink>
    </w:p>
    <w:p w14:paraId="1304AA07" w14:textId="73BB8890" w:rsidR="007708BC" w:rsidRPr="007708BC" w:rsidRDefault="00000000">
      <w:pPr>
        <w:pStyle w:val="TOC3"/>
        <w:rPr>
          <w:rFonts w:eastAsiaTheme="minorEastAsia" w:cs="Arial"/>
          <w:b w:val="0"/>
          <w:bCs/>
          <w:noProof/>
          <w:kern w:val="2"/>
          <w:lang w:eastAsia="en-GB"/>
          <w14:ligatures w14:val="standardContextual"/>
        </w:rPr>
      </w:pPr>
      <w:hyperlink w:anchor="_Toc170072433" w:history="1">
        <w:r w:rsidR="007708BC" w:rsidRPr="007708BC">
          <w:rPr>
            <w:rStyle w:val="Hyperlink"/>
            <w:rFonts w:cs="Arial"/>
            <w:b w:val="0"/>
            <w:bCs/>
            <w:noProof/>
            <w:lang w:eastAsia="en-US"/>
          </w:rPr>
          <w:t>11.4.4</w:t>
        </w:r>
        <w:r w:rsidR="007708BC" w:rsidRPr="007708BC">
          <w:rPr>
            <w:rFonts w:eastAsiaTheme="minorEastAsia" w:cs="Arial"/>
            <w:b w:val="0"/>
            <w:bCs/>
            <w:noProof/>
            <w:kern w:val="2"/>
            <w:lang w:eastAsia="en-GB"/>
            <w14:ligatures w14:val="standardContextual"/>
          </w:rPr>
          <w:tab/>
        </w:r>
        <w:r w:rsidR="007708BC" w:rsidRPr="007708BC">
          <w:rPr>
            <w:rStyle w:val="Hyperlink"/>
            <w:rFonts w:cs="Arial"/>
            <w:b w:val="0"/>
            <w:bCs/>
            <w:noProof/>
            <w:lang w:eastAsia="en-US"/>
          </w:rPr>
          <w:t>Support file management</w:t>
        </w:r>
        <w:r w:rsidR="007708BC" w:rsidRPr="007708BC">
          <w:rPr>
            <w:rFonts w:cs="Arial"/>
            <w:b w:val="0"/>
            <w:bCs/>
            <w:noProof/>
            <w:webHidden/>
          </w:rPr>
          <w:tab/>
        </w:r>
        <w:r w:rsidR="007708BC" w:rsidRPr="007708BC">
          <w:rPr>
            <w:rFonts w:cs="Arial"/>
            <w:b w:val="0"/>
            <w:bCs/>
            <w:noProof/>
            <w:webHidden/>
          </w:rPr>
          <w:fldChar w:fldCharType="begin"/>
        </w:r>
        <w:r w:rsidR="007708BC" w:rsidRPr="007708BC">
          <w:rPr>
            <w:rFonts w:cs="Arial"/>
            <w:b w:val="0"/>
            <w:bCs/>
            <w:noProof/>
            <w:webHidden/>
          </w:rPr>
          <w:instrText xml:space="preserve"> PAGEREF _Toc170072433 \h </w:instrText>
        </w:r>
        <w:r w:rsidR="007708BC" w:rsidRPr="007708BC">
          <w:rPr>
            <w:rFonts w:cs="Arial"/>
            <w:b w:val="0"/>
            <w:bCs/>
            <w:noProof/>
            <w:webHidden/>
          </w:rPr>
        </w:r>
        <w:r w:rsidR="007708BC" w:rsidRPr="007708BC">
          <w:rPr>
            <w:rFonts w:cs="Arial"/>
            <w:b w:val="0"/>
            <w:bCs/>
            <w:noProof/>
            <w:webHidden/>
          </w:rPr>
          <w:fldChar w:fldCharType="separate"/>
        </w:r>
        <w:r w:rsidR="005E2E78">
          <w:rPr>
            <w:rFonts w:cs="Arial"/>
            <w:b w:val="0"/>
            <w:bCs/>
            <w:noProof/>
            <w:webHidden/>
          </w:rPr>
          <w:t>33</w:t>
        </w:r>
        <w:r w:rsidR="007708BC" w:rsidRPr="007708BC">
          <w:rPr>
            <w:rFonts w:cs="Arial"/>
            <w:b w:val="0"/>
            <w:bCs/>
            <w:noProof/>
            <w:webHidden/>
          </w:rPr>
          <w:fldChar w:fldCharType="end"/>
        </w:r>
      </w:hyperlink>
    </w:p>
    <w:p w14:paraId="34FB895D" w14:textId="5F152ABD" w:rsidR="007708BC" w:rsidRPr="007708BC" w:rsidRDefault="00000000">
      <w:pPr>
        <w:pStyle w:val="TOC2"/>
        <w:rPr>
          <w:rFonts w:eastAsiaTheme="minorEastAsia" w:cs="Arial"/>
          <w:b w:val="0"/>
          <w:bCs/>
          <w:noProof/>
          <w:kern w:val="2"/>
          <w:lang w:eastAsia="en-GB"/>
          <w14:ligatures w14:val="standardContextual"/>
        </w:rPr>
      </w:pPr>
      <w:hyperlink w:anchor="_Toc170072434" w:history="1">
        <w:r w:rsidR="007708BC" w:rsidRPr="007708BC">
          <w:rPr>
            <w:rStyle w:val="Hyperlink"/>
            <w:rFonts w:cs="Arial"/>
            <w:b w:val="0"/>
            <w:bCs/>
            <w:noProof/>
            <w:lang w:eastAsia="en-US"/>
          </w:rPr>
          <w:t>11.5</w:t>
        </w:r>
        <w:r w:rsidR="007708BC" w:rsidRPr="007708BC">
          <w:rPr>
            <w:rFonts w:eastAsiaTheme="minorEastAsia" w:cs="Arial"/>
            <w:b w:val="0"/>
            <w:bCs/>
            <w:noProof/>
            <w:kern w:val="2"/>
            <w:lang w:eastAsia="en-GB"/>
            <w14:ligatures w14:val="standardContextual"/>
          </w:rPr>
          <w:tab/>
        </w:r>
        <w:r w:rsidR="007708BC" w:rsidRPr="007708BC">
          <w:rPr>
            <w:rStyle w:val="Hyperlink"/>
            <w:rFonts w:cs="Arial"/>
            <w:b w:val="0"/>
            <w:bCs/>
            <w:noProof/>
            <w:lang w:eastAsia="en-US"/>
          </w:rPr>
          <w:t>Associated XML Metadata file</w:t>
        </w:r>
        <w:r w:rsidR="007708BC" w:rsidRPr="007708BC">
          <w:rPr>
            <w:rFonts w:cs="Arial"/>
            <w:b w:val="0"/>
            <w:bCs/>
            <w:noProof/>
            <w:webHidden/>
          </w:rPr>
          <w:tab/>
        </w:r>
        <w:r w:rsidR="007708BC" w:rsidRPr="007708BC">
          <w:rPr>
            <w:rFonts w:cs="Arial"/>
            <w:b w:val="0"/>
            <w:bCs/>
            <w:noProof/>
            <w:webHidden/>
          </w:rPr>
          <w:fldChar w:fldCharType="begin"/>
        </w:r>
        <w:r w:rsidR="007708BC" w:rsidRPr="007708BC">
          <w:rPr>
            <w:rFonts w:cs="Arial"/>
            <w:b w:val="0"/>
            <w:bCs/>
            <w:noProof/>
            <w:webHidden/>
          </w:rPr>
          <w:instrText xml:space="preserve"> PAGEREF _Toc170072434 \h </w:instrText>
        </w:r>
        <w:r w:rsidR="007708BC" w:rsidRPr="007708BC">
          <w:rPr>
            <w:rFonts w:cs="Arial"/>
            <w:b w:val="0"/>
            <w:bCs/>
            <w:noProof/>
            <w:webHidden/>
          </w:rPr>
        </w:r>
        <w:r w:rsidR="007708BC" w:rsidRPr="007708BC">
          <w:rPr>
            <w:rFonts w:cs="Arial"/>
            <w:b w:val="0"/>
            <w:bCs/>
            <w:noProof/>
            <w:webHidden/>
          </w:rPr>
          <w:fldChar w:fldCharType="separate"/>
        </w:r>
        <w:r w:rsidR="005E2E78">
          <w:rPr>
            <w:rFonts w:cs="Arial"/>
            <w:b w:val="0"/>
            <w:bCs/>
            <w:noProof/>
            <w:webHidden/>
          </w:rPr>
          <w:t>35</w:t>
        </w:r>
        <w:r w:rsidR="007708BC" w:rsidRPr="007708BC">
          <w:rPr>
            <w:rFonts w:cs="Arial"/>
            <w:b w:val="0"/>
            <w:bCs/>
            <w:noProof/>
            <w:webHidden/>
          </w:rPr>
          <w:fldChar w:fldCharType="end"/>
        </w:r>
      </w:hyperlink>
    </w:p>
    <w:p w14:paraId="30D17ED1" w14:textId="37F43FDB" w:rsidR="007708BC" w:rsidRPr="007708BC" w:rsidRDefault="00000000">
      <w:pPr>
        <w:pStyle w:val="TOC2"/>
        <w:rPr>
          <w:rFonts w:eastAsiaTheme="minorEastAsia" w:cs="Arial"/>
          <w:b w:val="0"/>
          <w:bCs/>
          <w:noProof/>
          <w:kern w:val="2"/>
          <w:lang w:eastAsia="en-GB"/>
          <w14:ligatures w14:val="standardContextual"/>
        </w:rPr>
      </w:pPr>
      <w:hyperlink w:anchor="_Toc170072435" w:history="1">
        <w:r w:rsidR="007708BC" w:rsidRPr="007708BC">
          <w:rPr>
            <w:rStyle w:val="Hyperlink"/>
            <w:rFonts w:cs="Arial"/>
            <w:b w:val="0"/>
            <w:bCs/>
            <w:noProof/>
            <w:lang w:eastAsia="en-US"/>
          </w:rPr>
          <w:t>11.6</w:t>
        </w:r>
        <w:r w:rsidR="007708BC" w:rsidRPr="007708BC">
          <w:rPr>
            <w:rFonts w:eastAsiaTheme="minorEastAsia" w:cs="Arial"/>
            <w:b w:val="0"/>
            <w:bCs/>
            <w:noProof/>
            <w:kern w:val="2"/>
            <w:lang w:eastAsia="en-GB"/>
            <w14:ligatures w14:val="standardContextual"/>
          </w:rPr>
          <w:tab/>
        </w:r>
        <w:r w:rsidR="007708BC" w:rsidRPr="007708BC">
          <w:rPr>
            <w:rStyle w:val="Hyperlink"/>
            <w:rFonts w:cs="Arial"/>
            <w:b w:val="0"/>
            <w:bCs/>
            <w:noProof/>
            <w:lang w:eastAsia="en-US"/>
          </w:rPr>
          <w:t>S-101 Exchange Catalogue</w:t>
        </w:r>
        <w:r w:rsidR="007708BC" w:rsidRPr="007708BC">
          <w:rPr>
            <w:rFonts w:cs="Arial"/>
            <w:b w:val="0"/>
            <w:bCs/>
            <w:noProof/>
            <w:webHidden/>
          </w:rPr>
          <w:tab/>
        </w:r>
        <w:r w:rsidR="007708BC" w:rsidRPr="007708BC">
          <w:rPr>
            <w:rFonts w:cs="Arial"/>
            <w:b w:val="0"/>
            <w:bCs/>
            <w:noProof/>
            <w:webHidden/>
          </w:rPr>
          <w:fldChar w:fldCharType="begin"/>
        </w:r>
        <w:r w:rsidR="007708BC" w:rsidRPr="007708BC">
          <w:rPr>
            <w:rFonts w:cs="Arial"/>
            <w:b w:val="0"/>
            <w:bCs/>
            <w:noProof/>
            <w:webHidden/>
          </w:rPr>
          <w:instrText xml:space="preserve"> PAGEREF _Toc170072435 \h </w:instrText>
        </w:r>
        <w:r w:rsidR="007708BC" w:rsidRPr="007708BC">
          <w:rPr>
            <w:rFonts w:cs="Arial"/>
            <w:b w:val="0"/>
            <w:bCs/>
            <w:noProof/>
            <w:webHidden/>
          </w:rPr>
        </w:r>
        <w:r w:rsidR="007708BC" w:rsidRPr="007708BC">
          <w:rPr>
            <w:rFonts w:cs="Arial"/>
            <w:b w:val="0"/>
            <w:bCs/>
            <w:noProof/>
            <w:webHidden/>
          </w:rPr>
          <w:fldChar w:fldCharType="separate"/>
        </w:r>
        <w:r w:rsidR="005E2E78">
          <w:rPr>
            <w:rFonts w:cs="Arial"/>
            <w:b w:val="0"/>
            <w:bCs/>
            <w:noProof/>
            <w:webHidden/>
          </w:rPr>
          <w:t>36</w:t>
        </w:r>
        <w:r w:rsidR="007708BC" w:rsidRPr="007708BC">
          <w:rPr>
            <w:rFonts w:cs="Arial"/>
            <w:b w:val="0"/>
            <w:bCs/>
            <w:noProof/>
            <w:webHidden/>
          </w:rPr>
          <w:fldChar w:fldCharType="end"/>
        </w:r>
      </w:hyperlink>
    </w:p>
    <w:p w14:paraId="6FFADD15" w14:textId="039FF944" w:rsidR="007708BC" w:rsidRPr="007708BC" w:rsidRDefault="00000000">
      <w:pPr>
        <w:pStyle w:val="TOC2"/>
        <w:rPr>
          <w:rFonts w:eastAsiaTheme="minorEastAsia" w:cs="Arial"/>
          <w:b w:val="0"/>
          <w:bCs/>
          <w:noProof/>
          <w:kern w:val="2"/>
          <w:lang w:eastAsia="en-GB"/>
          <w14:ligatures w14:val="standardContextual"/>
        </w:rPr>
      </w:pPr>
      <w:hyperlink w:anchor="_Toc170072436" w:history="1">
        <w:r w:rsidR="007708BC" w:rsidRPr="007708BC">
          <w:rPr>
            <w:rStyle w:val="Hyperlink"/>
            <w:rFonts w:cs="Arial"/>
            <w:b w:val="0"/>
            <w:bCs/>
            <w:noProof/>
          </w:rPr>
          <w:t>11.7</w:t>
        </w:r>
        <w:r w:rsidR="007708BC" w:rsidRPr="007708BC">
          <w:rPr>
            <w:rFonts w:eastAsiaTheme="minorEastAsia" w:cs="Arial"/>
            <w:b w:val="0"/>
            <w:bCs/>
            <w:noProof/>
            <w:kern w:val="2"/>
            <w:lang w:eastAsia="en-GB"/>
            <w14:ligatures w14:val="standardContextual"/>
          </w:rPr>
          <w:tab/>
        </w:r>
        <w:r w:rsidR="007708BC" w:rsidRPr="007708BC">
          <w:rPr>
            <w:rStyle w:val="Hyperlink"/>
            <w:rFonts w:cs="Arial"/>
            <w:b w:val="0"/>
            <w:bCs/>
            <w:noProof/>
          </w:rPr>
          <w:t>Data integrity and encryption</w:t>
        </w:r>
        <w:r w:rsidR="007708BC" w:rsidRPr="007708BC">
          <w:rPr>
            <w:rFonts w:cs="Arial"/>
            <w:b w:val="0"/>
            <w:bCs/>
            <w:noProof/>
            <w:webHidden/>
          </w:rPr>
          <w:tab/>
        </w:r>
        <w:r w:rsidR="007708BC" w:rsidRPr="007708BC">
          <w:rPr>
            <w:rFonts w:cs="Arial"/>
            <w:b w:val="0"/>
            <w:bCs/>
            <w:noProof/>
            <w:webHidden/>
          </w:rPr>
          <w:fldChar w:fldCharType="begin"/>
        </w:r>
        <w:r w:rsidR="007708BC" w:rsidRPr="007708BC">
          <w:rPr>
            <w:rFonts w:cs="Arial"/>
            <w:b w:val="0"/>
            <w:bCs/>
            <w:noProof/>
            <w:webHidden/>
          </w:rPr>
          <w:instrText xml:space="preserve"> PAGEREF _Toc170072436 \h </w:instrText>
        </w:r>
        <w:r w:rsidR="007708BC" w:rsidRPr="007708BC">
          <w:rPr>
            <w:rFonts w:cs="Arial"/>
            <w:b w:val="0"/>
            <w:bCs/>
            <w:noProof/>
            <w:webHidden/>
          </w:rPr>
        </w:r>
        <w:r w:rsidR="007708BC" w:rsidRPr="007708BC">
          <w:rPr>
            <w:rFonts w:cs="Arial"/>
            <w:b w:val="0"/>
            <w:bCs/>
            <w:noProof/>
            <w:webHidden/>
          </w:rPr>
          <w:fldChar w:fldCharType="separate"/>
        </w:r>
        <w:r w:rsidR="005E2E78">
          <w:rPr>
            <w:rFonts w:cs="Arial"/>
            <w:b w:val="0"/>
            <w:bCs/>
            <w:noProof/>
            <w:webHidden/>
          </w:rPr>
          <w:t>36</w:t>
        </w:r>
        <w:r w:rsidR="007708BC" w:rsidRPr="007708BC">
          <w:rPr>
            <w:rFonts w:cs="Arial"/>
            <w:b w:val="0"/>
            <w:bCs/>
            <w:noProof/>
            <w:webHidden/>
          </w:rPr>
          <w:fldChar w:fldCharType="end"/>
        </w:r>
      </w:hyperlink>
    </w:p>
    <w:p w14:paraId="06006193" w14:textId="131F0636" w:rsidR="007708BC" w:rsidRPr="007708BC" w:rsidRDefault="00000000">
      <w:pPr>
        <w:pStyle w:val="TOC1"/>
        <w:rPr>
          <w:rFonts w:eastAsiaTheme="minorEastAsia" w:cs="Arial"/>
          <w:b w:val="0"/>
          <w:bCs/>
          <w:noProof/>
          <w:kern w:val="2"/>
          <w:lang w:eastAsia="en-GB"/>
          <w14:ligatures w14:val="standardContextual"/>
        </w:rPr>
      </w:pPr>
      <w:hyperlink w:anchor="_Toc170072437" w:history="1">
        <w:r w:rsidR="007708BC" w:rsidRPr="007708BC">
          <w:rPr>
            <w:rStyle w:val="Hyperlink"/>
            <w:rFonts w:cs="Arial"/>
            <w:b w:val="0"/>
            <w:bCs/>
            <w:noProof/>
          </w:rPr>
          <w:t>12</w:t>
        </w:r>
        <w:r w:rsidR="007708BC" w:rsidRPr="007708BC">
          <w:rPr>
            <w:rFonts w:eastAsiaTheme="minorEastAsia" w:cs="Arial"/>
            <w:b w:val="0"/>
            <w:bCs/>
            <w:noProof/>
            <w:kern w:val="2"/>
            <w:lang w:eastAsia="en-GB"/>
            <w14:ligatures w14:val="standardContextual"/>
          </w:rPr>
          <w:tab/>
        </w:r>
        <w:r w:rsidR="007708BC" w:rsidRPr="007708BC">
          <w:rPr>
            <w:rStyle w:val="Hyperlink"/>
            <w:rFonts w:cs="Arial"/>
            <w:b w:val="0"/>
            <w:bCs/>
            <w:noProof/>
          </w:rPr>
          <w:t>Metadata</w:t>
        </w:r>
        <w:r w:rsidR="007708BC" w:rsidRPr="007708BC">
          <w:rPr>
            <w:rFonts w:cs="Arial"/>
            <w:b w:val="0"/>
            <w:bCs/>
            <w:noProof/>
            <w:webHidden/>
          </w:rPr>
          <w:tab/>
        </w:r>
        <w:r w:rsidR="007708BC" w:rsidRPr="007708BC">
          <w:rPr>
            <w:rFonts w:cs="Arial"/>
            <w:b w:val="0"/>
            <w:bCs/>
            <w:noProof/>
            <w:webHidden/>
          </w:rPr>
          <w:fldChar w:fldCharType="begin"/>
        </w:r>
        <w:r w:rsidR="007708BC" w:rsidRPr="007708BC">
          <w:rPr>
            <w:rFonts w:cs="Arial"/>
            <w:b w:val="0"/>
            <w:bCs/>
            <w:noProof/>
            <w:webHidden/>
          </w:rPr>
          <w:instrText xml:space="preserve"> PAGEREF _Toc170072437 \h </w:instrText>
        </w:r>
        <w:r w:rsidR="007708BC" w:rsidRPr="007708BC">
          <w:rPr>
            <w:rFonts w:cs="Arial"/>
            <w:b w:val="0"/>
            <w:bCs/>
            <w:noProof/>
            <w:webHidden/>
          </w:rPr>
        </w:r>
        <w:r w:rsidR="007708BC" w:rsidRPr="007708BC">
          <w:rPr>
            <w:rFonts w:cs="Arial"/>
            <w:b w:val="0"/>
            <w:bCs/>
            <w:noProof/>
            <w:webHidden/>
          </w:rPr>
          <w:fldChar w:fldCharType="separate"/>
        </w:r>
        <w:r w:rsidR="005E2E78">
          <w:rPr>
            <w:rFonts w:cs="Arial"/>
            <w:b w:val="0"/>
            <w:bCs/>
            <w:noProof/>
            <w:webHidden/>
          </w:rPr>
          <w:t>36</w:t>
        </w:r>
        <w:r w:rsidR="007708BC" w:rsidRPr="007708BC">
          <w:rPr>
            <w:rFonts w:cs="Arial"/>
            <w:b w:val="0"/>
            <w:bCs/>
            <w:noProof/>
            <w:webHidden/>
          </w:rPr>
          <w:fldChar w:fldCharType="end"/>
        </w:r>
      </w:hyperlink>
    </w:p>
    <w:p w14:paraId="57ABEA17" w14:textId="7083719B" w:rsidR="007708BC" w:rsidRPr="007708BC" w:rsidRDefault="00000000">
      <w:pPr>
        <w:pStyle w:val="TOC2"/>
        <w:rPr>
          <w:rFonts w:eastAsiaTheme="minorEastAsia" w:cs="Arial"/>
          <w:b w:val="0"/>
          <w:bCs/>
          <w:noProof/>
          <w:kern w:val="2"/>
          <w:lang w:eastAsia="en-GB"/>
          <w14:ligatures w14:val="standardContextual"/>
        </w:rPr>
      </w:pPr>
      <w:hyperlink w:anchor="_Toc170072438" w:history="1">
        <w:r w:rsidR="007708BC" w:rsidRPr="007708BC">
          <w:rPr>
            <w:rStyle w:val="Hyperlink"/>
            <w:rFonts w:cs="Arial"/>
            <w:b w:val="0"/>
            <w:bCs/>
            <w:noProof/>
          </w:rPr>
          <w:t>12.1</w:t>
        </w:r>
        <w:r w:rsidR="007708BC" w:rsidRPr="007708BC">
          <w:rPr>
            <w:rFonts w:eastAsiaTheme="minorEastAsia" w:cs="Arial"/>
            <w:b w:val="0"/>
            <w:bCs/>
            <w:noProof/>
            <w:kern w:val="2"/>
            <w:lang w:eastAsia="en-GB"/>
            <w14:ligatures w14:val="standardContextual"/>
          </w:rPr>
          <w:tab/>
        </w:r>
        <w:r w:rsidR="007708BC" w:rsidRPr="007708BC">
          <w:rPr>
            <w:rStyle w:val="Hyperlink"/>
            <w:rFonts w:cs="Arial"/>
            <w:b w:val="0"/>
            <w:bCs/>
            <w:noProof/>
          </w:rPr>
          <w:t>Introduction</w:t>
        </w:r>
        <w:r w:rsidR="007708BC" w:rsidRPr="007708BC">
          <w:rPr>
            <w:rFonts w:cs="Arial"/>
            <w:b w:val="0"/>
            <w:bCs/>
            <w:noProof/>
            <w:webHidden/>
          </w:rPr>
          <w:tab/>
        </w:r>
        <w:r w:rsidR="007708BC" w:rsidRPr="007708BC">
          <w:rPr>
            <w:rFonts w:cs="Arial"/>
            <w:b w:val="0"/>
            <w:bCs/>
            <w:noProof/>
            <w:webHidden/>
          </w:rPr>
          <w:fldChar w:fldCharType="begin"/>
        </w:r>
        <w:r w:rsidR="007708BC" w:rsidRPr="007708BC">
          <w:rPr>
            <w:rFonts w:cs="Arial"/>
            <w:b w:val="0"/>
            <w:bCs/>
            <w:noProof/>
            <w:webHidden/>
          </w:rPr>
          <w:instrText xml:space="preserve"> PAGEREF _Toc170072438 \h </w:instrText>
        </w:r>
        <w:r w:rsidR="007708BC" w:rsidRPr="007708BC">
          <w:rPr>
            <w:rFonts w:cs="Arial"/>
            <w:b w:val="0"/>
            <w:bCs/>
            <w:noProof/>
            <w:webHidden/>
          </w:rPr>
        </w:r>
        <w:r w:rsidR="007708BC" w:rsidRPr="007708BC">
          <w:rPr>
            <w:rFonts w:cs="Arial"/>
            <w:b w:val="0"/>
            <w:bCs/>
            <w:noProof/>
            <w:webHidden/>
          </w:rPr>
          <w:fldChar w:fldCharType="separate"/>
        </w:r>
        <w:r w:rsidR="005E2E78">
          <w:rPr>
            <w:rFonts w:cs="Arial"/>
            <w:b w:val="0"/>
            <w:bCs/>
            <w:noProof/>
            <w:webHidden/>
          </w:rPr>
          <w:t>36</w:t>
        </w:r>
        <w:r w:rsidR="007708BC" w:rsidRPr="007708BC">
          <w:rPr>
            <w:rFonts w:cs="Arial"/>
            <w:b w:val="0"/>
            <w:bCs/>
            <w:noProof/>
            <w:webHidden/>
          </w:rPr>
          <w:fldChar w:fldCharType="end"/>
        </w:r>
      </w:hyperlink>
    </w:p>
    <w:p w14:paraId="79405C34" w14:textId="084CC0ED" w:rsidR="007708BC" w:rsidRPr="007708BC" w:rsidRDefault="00000000">
      <w:pPr>
        <w:pStyle w:val="TOC3"/>
        <w:rPr>
          <w:rFonts w:eastAsiaTheme="minorEastAsia" w:cs="Arial"/>
          <w:b w:val="0"/>
          <w:bCs/>
          <w:noProof/>
          <w:kern w:val="2"/>
          <w:lang w:eastAsia="en-GB"/>
          <w14:ligatures w14:val="standardContextual"/>
        </w:rPr>
      </w:pPr>
      <w:hyperlink w:anchor="_Toc170072439" w:history="1">
        <w:r w:rsidR="007708BC" w:rsidRPr="007708BC">
          <w:rPr>
            <w:rStyle w:val="Hyperlink"/>
            <w:rFonts w:cs="Arial"/>
            <w:b w:val="0"/>
            <w:bCs/>
            <w:noProof/>
          </w:rPr>
          <w:t>12.1.1</w:t>
        </w:r>
        <w:r w:rsidR="007708BC" w:rsidRPr="007708BC">
          <w:rPr>
            <w:rFonts w:eastAsiaTheme="minorEastAsia" w:cs="Arial"/>
            <w:b w:val="0"/>
            <w:bCs/>
            <w:noProof/>
            <w:kern w:val="2"/>
            <w:lang w:eastAsia="en-GB"/>
            <w14:ligatures w14:val="standardContextual"/>
          </w:rPr>
          <w:tab/>
        </w:r>
        <w:r w:rsidR="007708BC" w:rsidRPr="007708BC">
          <w:rPr>
            <w:rStyle w:val="Hyperlink"/>
            <w:rFonts w:cs="Arial"/>
            <w:b w:val="0"/>
            <w:bCs/>
            <w:noProof/>
          </w:rPr>
          <w:t>S100_ExchangeCatalogue</w:t>
        </w:r>
        <w:r w:rsidR="007708BC" w:rsidRPr="007708BC">
          <w:rPr>
            <w:rFonts w:cs="Arial"/>
            <w:b w:val="0"/>
            <w:bCs/>
            <w:noProof/>
            <w:webHidden/>
          </w:rPr>
          <w:tab/>
        </w:r>
        <w:r w:rsidR="007708BC" w:rsidRPr="007708BC">
          <w:rPr>
            <w:rFonts w:cs="Arial"/>
            <w:b w:val="0"/>
            <w:bCs/>
            <w:noProof/>
            <w:webHidden/>
          </w:rPr>
          <w:fldChar w:fldCharType="begin"/>
        </w:r>
        <w:r w:rsidR="007708BC" w:rsidRPr="007708BC">
          <w:rPr>
            <w:rFonts w:cs="Arial"/>
            <w:b w:val="0"/>
            <w:bCs/>
            <w:noProof/>
            <w:webHidden/>
          </w:rPr>
          <w:instrText xml:space="preserve"> PAGEREF _Toc170072439 \h </w:instrText>
        </w:r>
        <w:r w:rsidR="007708BC" w:rsidRPr="007708BC">
          <w:rPr>
            <w:rFonts w:cs="Arial"/>
            <w:b w:val="0"/>
            <w:bCs/>
            <w:noProof/>
            <w:webHidden/>
          </w:rPr>
        </w:r>
        <w:r w:rsidR="007708BC" w:rsidRPr="007708BC">
          <w:rPr>
            <w:rFonts w:cs="Arial"/>
            <w:b w:val="0"/>
            <w:bCs/>
            <w:noProof/>
            <w:webHidden/>
          </w:rPr>
          <w:fldChar w:fldCharType="separate"/>
        </w:r>
        <w:r w:rsidR="005E2E78">
          <w:rPr>
            <w:rFonts w:cs="Arial"/>
            <w:b w:val="0"/>
            <w:bCs/>
            <w:noProof/>
            <w:webHidden/>
          </w:rPr>
          <w:t>37</w:t>
        </w:r>
        <w:r w:rsidR="007708BC" w:rsidRPr="007708BC">
          <w:rPr>
            <w:rFonts w:cs="Arial"/>
            <w:b w:val="0"/>
            <w:bCs/>
            <w:noProof/>
            <w:webHidden/>
          </w:rPr>
          <w:fldChar w:fldCharType="end"/>
        </w:r>
      </w:hyperlink>
    </w:p>
    <w:p w14:paraId="351E2DA7" w14:textId="13AAFEDE" w:rsidR="007708BC" w:rsidRPr="007708BC" w:rsidRDefault="00000000">
      <w:pPr>
        <w:pStyle w:val="TOC3"/>
        <w:rPr>
          <w:rFonts w:eastAsiaTheme="minorEastAsia" w:cs="Arial"/>
          <w:b w:val="0"/>
          <w:bCs/>
          <w:noProof/>
          <w:kern w:val="2"/>
          <w:lang w:eastAsia="en-GB"/>
          <w14:ligatures w14:val="standardContextual"/>
        </w:rPr>
      </w:pPr>
      <w:hyperlink w:anchor="_Toc170072440" w:history="1">
        <w:r w:rsidR="007708BC" w:rsidRPr="007708BC">
          <w:rPr>
            <w:rStyle w:val="Hyperlink"/>
            <w:rFonts w:cs="Arial"/>
            <w:b w:val="0"/>
            <w:bCs/>
            <w:noProof/>
          </w:rPr>
          <w:t>12.1.2</w:t>
        </w:r>
        <w:r w:rsidR="007708BC" w:rsidRPr="007708BC">
          <w:rPr>
            <w:rFonts w:eastAsiaTheme="minorEastAsia" w:cs="Arial"/>
            <w:b w:val="0"/>
            <w:bCs/>
            <w:noProof/>
            <w:kern w:val="2"/>
            <w:lang w:eastAsia="en-GB"/>
            <w14:ligatures w14:val="standardContextual"/>
          </w:rPr>
          <w:tab/>
        </w:r>
        <w:r w:rsidR="007708BC" w:rsidRPr="007708BC">
          <w:rPr>
            <w:rStyle w:val="Hyperlink"/>
            <w:rFonts w:cs="Arial"/>
            <w:b w:val="0"/>
            <w:bCs/>
            <w:noProof/>
          </w:rPr>
          <w:t>S100_DatasetDiscoveryMetadata</w:t>
        </w:r>
        <w:r w:rsidR="007708BC" w:rsidRPr="007708BC">
          <w:rPr>
            <w:rFonts w:cs="Arial"/>
            <w:b w:val="0"/>
            <w:bCs/>
            <w:noProof/>
            <w:webHidden/>
          </w:rPr>
          <w:tab/>
        </w:r>
        <w:r w:rsidR="007708BC" w:rsidRPr="007708BC">
          <w:rPr>
            <w:rFonts w:cs="Arial"/>
            <w:b w:val="0"/>
            <w:bCs/>
            <w:noProof/>
            <w:webHidden/>
          </w:rPr>
          <w:fldChar w:fldCharType="begin"/>
        </w:r>
        <w:r w:rsidR="007708BC" w:rsidRPr="007708BC">
          <w:rPr>
            <w:rFonts w:cs="Arial"/>
            <w:b w:val="0"/>
            <w:bCs/>
            <w:noProof/>
            <w:webHidden/>
          </w:rPr>
          <w:instrText xml:space="preserve"> PAGEREF _Toc170072440 \h </w:instrText>
        </w:r>
        <w:r w:rsidR="007708BC" w:rsidRPr="007708BC">
          <w:rPr>
            <w:rFonts w:cs="Arial"/>
            <w:b w:val="0"/>
            <w:bCs/>
            <w:noProof/>
            <w:webHidden/>
          </w:rPr>
        </w:r>
        <w:r w:rsidR="007708BC" w:rsidRPr="007708BC">
          <w:rPr>
            <w:rFonts w:cs="Arial"/>
            <w:b w:val="0"/>
            <w:bCs/>
            <w:noProof/>
            <w:webHidden/>
          </w:rPr>
          <w:fldChar w:fldCharType="separate"/>
        </w:r>
        <w:r w:rsidR="005E2E78">
          <w:rPr>
            <w:rFonts w:cs="Arial"/>
            <w:b w:val="0"/>
            <w:bCs/>
            <w:noProof/>
            <w:webHidden/>
          </w:rPr>
          <w:t>38</w:t>
        </w:r>
        <w:r w:rsidR="007708BC" w:rsidRPr="007708BC">
          <w:rPr>
            <w:rFonts w:cs="Arial"/>
            <w:b w:val="0"/>
            <w:bCs/>
            <w:noProof/>
            <w:webHidden/>
          </w:rPr>
          <w:fldChar w:fldCharType="end"/>
        </w:r>
      </w:hyperlink>
    </w:p>
    <w:p w14:paraId="61CA35C2" w14:textId="007E4ABB" w:rsidR="007708BC" w:rsidRPr="007708BC" w:rsidRDefault="00000000">
      <w:pPr>
        <w:pStyle w:val="TOC3"/>
        <w:rPr>
          <w:rFonts w:eastAsiaTheme="minorEastAsia" w:cs="Arial"/>
          <w:b w:val="0"/>
          <w:bCs/>
          <w:noProof/>
          <w:kern w:val="2"/>
          <w:lang w:eastAsia="en-GB"/>
          <w14:ligatures w14:val="standardContextual"/>
        </w:rPr>
      </w:pPr>
      <w:hyperlink w:anchor="_Toc170072441" w:history="1">
        <w:r w:rsidR="007708BC" w:rsidRPr="007708BC">
          <w:rPr>
            <w:rStyle w:val="Hyperlink"/>
            <w:rFonts w:cs="Arial"/>
            <w:b w:val="0"/>
            <w:bCs/>
            <w:noProof/>
          </w:rPr>
          <w:t>12.1.3</w:t>
        </w:r>
        <w:r w:rsidR="007708BC" w:rsidRPr="007708BC">
          <w:rPr>
            <w:rFonts w:eastAsiaTheme="minorEastAsia" w:cs="Arial"/>
            <w:b w:val="0"/>
            <w:bCs/>
            <w:noProof/>
            <w:kern w:val="2"/>
            <w:lang w:eastAsia="en-GB"/>
            <w14:ligatures w14:val="standardContextual"/>
          </w:rPr>
          <w:tab/>
        </w:r>
        <w:r w:rsidR="007708BC" w:rsidRPr="007708BC">
          <w:rPr>
            <w:rStyle w:val="Hyperlink"/>
            <w:rFonts w:cs="Arial"/>
            <w:b w:val="0"/>
            <w:bCs/>
            <w:noProof/>
          </w:rPr>
          <w:t>S100_SupportFileDiscoveryMetadata</w:t>
        </w:r>
        <w:r w:rsidR="007708BC" w:rsidRPr="007708BC">
          <w:rPr>
            <w:rFonts w:cs="Arial"/>
            <w:b w:val="0"/>
            <w:bCs/>
            <w:noProof/>
            <w:webHidden/>
          </w:rPr>
          <w:tab/>
        </w:r>
        <w:r w:rsidR="007708BC" w:rsidRPr="007708BC">
          <w:rPr>
            <w:rFonts w:cs="Arial"/>
            <w:b w:val="0"/>
            <w:bCs/>
            <w:noProof/>
            <w:webHidden/>
          </w:rPr>
          <w:fldChar w:fldCharType="begin"/>
        </w:r>
        <w:r w:rsidR="007708BC" w:rsidRPr="007708BC">
          <w:rPr>
            <w:rFonts w:cs="Arial"/>
            <w:b w:val="0"/>
            <w:bCs/>
            <w:noProof/>
            <w:webHidden/>
          </w:rPr>
          <w:instrText xml:space="preserve"> PAGEREF _Toc170072441 \h </w:instrText>
        </w:r>
        <w:r w:rsidR="007708BC" w:rsidRPr="007708BC">
          <w:rPr>
            <w:rFonts w:cs="Arial"/>
            <w:b w:val="0"/>
            <w:bCs/>
            <w:noProof/>
            <w:webHidden/>
          </w:rPr>
        </w:r>
        <w:r w:rsidR="007708BC" w:rsidRPr="007708BC">
          <w:rPr>
            <w:rFonts w:cs="Arial"/>
            <w:b w:val="0"/>
            <w:bCs/>
            <w:noProof/>
            <w:webHidden/>
          </w:rPr>
          <w:fldChar w:fldCharType="separate"/>
        </w:r>
        <w:r w:rsidR="005E2E78">
          <w:rPr>
            <w:rFonts w:cs="Arial"/>
            <w:b w:val="0"/>
            <w:bCs/>
            <w:noProof/>
            <w:webHidden/>
          </w:rPr>
          <w:t>46</w:t>
        </w:r>
        <w:r w:rsidR="007708BC" w:rsidRPr="007708BC">
          <w:rPr>
            <w:rFonts w:cs="Arial"/>
            <w:b w:val="0"/>
            <w:bCs/>
            <w:noProof/>
            <w:webHidden/>
          </w:rPr>
          <w:fldChar w:fldCharType="end"/>
        </w:r>
      </w:hyperlink>
    </w:p>
    <w:p w14:paraId="257D485E" w14:textId="57BAF8C0" w:rsidR="007708BC" w:rsidRPr="007708BC" w:rsidRDefault="00000000">
      <w:pPr>
        <w:pStyle w:val="TOC3"/>
        <w:rPr>
          <w:rFonts w:eastAsiaTheme="minorEastAsia" w:cs="Arial"/>
          <w:b w:val="0"/>
          <w:bCs/>
          <w:noProof/>
          <w:kern w:val="2"/>
          <w:lang w:eastAsia="en-GB"/>
          <w14:ligatures w14:val="standardContextual"/>
        </w:rPr>
      </w:pPr>
      <w:hyperlink w:anchor="_Toc170072442" w:history="1">
        <w:r w:rsidR="007708BC" w:rsidRPr="007708BC">
          <w:rPr>
            <w:rStyle w:val="Hyperlink"/>
            <w:rFonts w:cs="Arial"/>
            <w:b w:val="0"/>
            <w:bCs/>
            <w:noProof/>
          </w:rPr>
          <w:t>12.1.4</w:t>
        </w:r>
        <w:r w:rsidR="007708BC" w:rsidRPr="007708BC">
          <w:rPr>
            <w:rFonts w:eastAsiaTheme="minorEastAsia" w:cs="Arial"/>
            <w:b w:val="0"/>
            <w:bCs/>
            <w:noProof/>
            <w:kern w:val="2"/>
            <w:lang w:eastAsia="en-GB"/>
            <w14:ligatures w14:val="standardContextual"/>
          </w:rPr>
          <w:tab/>
        </w:r>
        <w:r w:rsidR="007708BC" w:rsidRPr="007708BC">
          <w:rPr>
            <w:rStyle w:val="Hyperlink"/>
            <w:rFonts w:cs="Arial"/>
            <w:b w:val="0"/>
            <w:bCs/>
            <w:noProof/>
          </w:rPr>
          <w:t>S100_CatalogueDiscoveryMetadata</w:t>
        </w:r>
        <w:r w:rsidR="007708BC" w:rsidRPr="007708BC">
          <w:rPr>
            <w:rFonts w:cs="Arial"/>
            <w:b w:val="0"/>
            <w:bCs/>
            <w:noProof/>
            <w:webHidden/>
          </w:rPr>
          <w:tab/>
        </w:r>
        <w:r w:rsidR="007708BC" w:rsidRPr="007708BC">
          <w:rPr>
            <w:rFonts w:cs="Arial"/>
            <w:b w:val="0"/>
            <w:bCs/>
            <w:noProof/>
            <w:webHidden/>
          </w:rPr>
          <w:fldChar w:fldCharType="begin"/>
        </w:r>
        <w:r w:rsidR="007708BC" w:rsidRPr="007708BC">
          <w:rPr>
            <w:rFonts w:cs="Arial"/>
            <w:b w:val="0"/>
            <w:bCs/>
            <w:noProof/>
            <w:webHidden/>
          </w:rPr>
          <w:instrText xml:space="preserve"> PAGEREF _Toc170072442 \h </w:instrText>
        </w:r>
        <w:r w:rsidR="007708BC" w:rsidRPr="007708BC">
          <w:rPr>
            <w:rFonts w:cs="Arial"/>
            <w:b w:val="0"/>
            <w:bCs/>
            <w:noProof/>
            <w:webHidden/>
          </w:rPr>
        </w:r>
        <w:r w:rsidR="007708BC" w:rsidRPr="007708BC">
          <w:rPr>
            <w:rFonts w:cs="Arial"/>
            <w:b w:val="0"/>
            <w:bCs/>
            <w:noProof/>
            <w:webHidden/>
          </w:rPr>
          <w:fldChar w:fldCharType="separate"/>
        </w:r>
        <w:r w:rsidR="005E2E78">
          <w:rPr>
            <w:rFonts w:cs="Arial"/>
            <w:b w:val="0"/>
            <w:bCs/>
            <w:noProof/>
            <w:webHidden/>
          </w:rPr>
          <w:t>48</w:t>
        </w:r>
        <w:r w:rsidR="007708BC" w:rsidRPr="007708BC">
          <w:rPr>
            <w:rFonts w:cs="Arial"/>
            <w:b w:val="0"/>
            <w:bCs/>
            <w:noProof/>
            <w:webHidden/>
          </w:rPr>
          <w:fldChar w:fldCharType="end"/>
        </w:r>
      </w:hyperlink>
    </w:p>
    <w:p w14:paraId="524DFF69" w14:textId="1C93DD0B" w:rsidR="007708BC" w:rsidRPr="007708BC" w:rsidRDefault="00000000">
      <w:pPr>
        <w:pStyle w:val="TOC2"/>
        <w:rPr>
          <w:rFonts w:eastAsiaTheme="minorEastAsia" w:cs="Arial"/>
          <w:b w:val="0"/>
          <w:bCs/>
          <w:noProof/>
          <w:kern w:val="2"/>
          <w:lang w:eastAsia="en-GB"/>
          <w14:ligatures w14:val="standardContextual"/>
        </w:rPr>
      </w:pPr>
      <w:hyperlink w:anchor="_Toc170072443" w:history="1">
        <w:r w:rsidR="007708BC" w:rsidRPr="007708BC">
          <w:rPr>
            <w:rStyle w:val="Hyperlink"/>
            <w:rFonts w:cs="Arial"/>
            <w:b w:val="0"/>
            <w:bCs/>
            <w:noProof/>
            <w:lang w:eastAsia="en-GB"/>
          </w:rPr>
          <w:t>12.2</w:t>
        </w:r>
        <w:r w:rsidR="007708BC" w:rsidRPr="007708BC">
          <w:rPr>
            <w:rFonts w:eastAsiaTheme="minorEastAsia" w:cs="Arial"/>
            <w:b w:val="0"/>
            <w:bCs/>
            <w:noProof/>
            <w:kern w:val="2"/>
            <w:lang w:eastAsia="en-GB"/>
            <w14:ligatures w14:val="standardContextual"/>
          </w:rPr>
          <w:tab/>
        </w:r>
        <w:r w:rsidR="007708BC" w:rsidRPr="007708BC">
          <w:rPr>
            <w:rStyle w:val="Hyperlink"/>
            <w:rFonts w:cs="Arial"/>
            <w:b w:val="0"/>
            <w:bCs/>
            <w:noProof/>
            <w:lang w:eastAsia="en-GB"/>
          </w:rPr>
          <w:t>Language</w:t>
        </w:r>
        <w:r w:rsidR="007708BC" w:rsidRPr="007708BC">
          <w:rPr>
            <w:rFonts w:cs="Arial"/>
            <w:b w:val="0"/>
            <w:bCs/>
            <w:noProof/>
            <w:webHidden/>
          </w:rPr>
          <w:tab/>
        </w:r>
        <w:r w:rsidR="007708BC" w:rsidRPr="007708BC">
          <w:rPr>
            <w:rFonts w:cs="Arial"/>
            <w:b w:val="0"/>
            <w:bCs/>
            <w:noProof/>
            <w:webHidden/>
          </w:rPr>
          <w:fldChar w:fldCharType="begin"/>
        </w:r>
        <w:r w:rsidR="007708BC" w:rsidRPr="007708BC">
          <w:rPr>
            <w:rFonts w:cs="Arial"/>
            <w:b w:val="0"/>
            <w:bCs/>
            <w:noProof/>
            <w:webHidden/>
          </w:rPr>
          <w:instrText xml:space="preserve"> PAGEREF _Toc170072443 \h </w:instrText>
        </w:r>
        <w:r w:rsidR="007708BC" w:rsidRPr="007708BC">
          <w:rPr>
            <w:rFonts w:cs="Arial"/>
            <w:b w:val="0"/>
            <w:bCs/>
            <w:noProof/>
            <w:webHidden/>
          </w:rPr>
        </w:r>
        <w:r w:rsidR="007708BC" w:rsidRPr="007708BC">
          <w:rPr>
            <w:rFonts w:cs="Arial"/>
            <w:b w:val="0"/>
            <w:bCs/>
            <w:noProof/>
            <w:webHidden/>
          </w:rPr>
          <w:fldChar w:fldCharType="separate"/>
        </w:r>
        <w:r w:rsidR="005E2E78">
          <w:rPr>
            <w:rFonts w:cs="Arial"/>
            <w:b w:val="0"/>
            <w:bCs/>
            <w:noProof/>
            <w:webHidden/>
          </w:rPr>
          <w:t>51</w:t>
        </w:r>
        <w:r w:rsidR="007708BC" w:rsidRPr="007708BC">
          <w:rPr>
            <w:rFonts w:cs="Arial"/>
            <w:b w:val="0"/>
            <w:bCs/>
            <w:noProof/>
            <w:webHidden/>
          </w:rPr>
          <w:fldChar w:fldCharType="end"/>
        </w:r>
      </w:hyperlink>
    </w:p>
    <w:p w14:paraId="154C4101" w14:textId="0E28C97E" w:rsidR="007708BC" w:rsidRPr="007708BC" w:rsidRDefault="00000000">
      <w:pPr>
        <w:pStyle w:val="TOC1"/>
        <w:rPr>
          <w:rFonts w:eastAsiaTheme="minorEastAsia" w:cs="Arial"/>
          <w:b w:val="0"/>
          <w:bCs/>
          <w:noProof/>
          <w:kern w:val="2"/>
          <w:lang w:eastAsia="en-GB"/>
          <w14:ligatures w14:val="standardContextual"/>
        </w:rPr>
      </w:pPr>
      <w:hyperlink w:anchor="_Toc170072444" w:history="1">
        <w:r w:rsidR="007708BC" w:rsidRPr="007708BC">
          <w:rPr>
            <w:rStyle w:val="Hyperlink"/>
            <w:rFonts w:eastAsia="Times New Roman" w:cs="Arial"/>
            <w:b w:val="0"/>
            <w:bCs/>
            <w:noProof/>
            <w:lang w:eastAsia="en-US"/>
          </w:rPr>
          <w:t>ANNEX A - Data Classification and Encoding Guide</w:t>
        </w:r>
        <w:r w:rsidR="007708BC" w:rsidRPr="007708BC">
          <w:rPr>
            <w:rFonts w:cs="Arial"/>
            <w:b w:val="0"/>
            <w:bCs/>
            <w:noProof/>
            <w:webHidden/>
          </w:rPr>
          <w:tab/>
        </w:r>
        <w:r w:rsidR="007708BC" w:rsidRPr="007708BC">
          <w:rPr>
            <w:rFonts w:cs="Arial"/>
            <w:b w:val="0"/>
            <w:bCs/>
            <w:noProof/>
            <w:webHidden/>
          </w:rPr>
          <w:fldChar w:fldCharType="begin"/>
        </w:r>
        <w:r w:rsidR="007708BC" w:rsidRPr="007708BC">
          <w:rPr>
            <w:rFonts w:cs="Arial"/>
            <w:b w:val="0"/>
            <w:bCs/>
            <w:noProof/>
            <w:webHidden/>
          </w:rPr>
          <w:instrText xml:space="preserve"> PAGEREF _Toc170072444 \h </w:instrText>
        </w:r>
        <w:r w:rsidR="007708BC" w:rsidRPr="007708BC">
          <w:rPr>
            <w:rFonts w:cs="Arial"/>
            <w:b w:val="0"/>
            <w:bCs/>
            <w:noProof/>
            <w:webHidden/>
          </w:rPr>
        </w:r>
        <w:r w:rsidR="007708BC" w:rsidRPr="007708BC">
          <w:rPr>
            <w:rFonts w:cs="Arial"/>
            <w:b w:val="0"/>
            <w:bCs/>
            <w:noProof/>
            <w:webHidden/>
          </w:rPr>
          <w:fldChar w:fldCharType="separate"/>
        </w:r>
        <w:r w:rsidR="005E2E78">
          <w:rPr>
            <w:rFonts w:cs="Arial"/>
            <w:b w:val="0"/>
            <w:bCs/>
            <w:noProof/>
            <w:webHidden/>
          </w:rPr>
          <w:t>53</w:t>
        </w:r>
        <w:r w:rsidR="007708BC" w:rsidRPr="007708BC">
          <w:rPr>
            <w:rFonts w:cs="Arial"/>
            <w:b w:val="0"/>
            <w:bCs/>
            <w:noProof/>
            <w:webHidden/>
          </w:rPr>
          <w:fldChar w:fldCharType="end"/>
        </w:r>
      </w:hyperlink>
    </w:p>
    <w:p w14:paraId="29667F62" w14:textId="5A48B631" w:rsidR="007708BC" w:rsidRPr="007708BC" w:rsidRDefault="00000000">
      <w:pPr>
        <w:pStyle w:val="TOC1"/>
        <w:rPr>
          <w:rFonts w:eastAsiaTheme="minorEastAsia" w:cs="Arial"/>
          <w:b w:val="0"/>
          <w:bCs/>
          <w:noProof/>
          <w:kern w:val="2"/>
          <w:lang w:eastAsia="en-GB"/>
          <w14:ligatures w14:val="standardContextual"/>
        </w:rPr>
      </w:pPr>
      <w:hyperlink w:anchor="_Toc170072445" w:history="1">
        <w:r w:rsidR="007708BC" w:rsidRPr="007708BC">
          <w:rPr>
            <w:rStyle w:val="Hyperlink"/>
            <w:rFonts w:eastAsia="Times New Roman" w:cs="Arial"/>
            <w:b w:val="0"/>
            <w:bCs/>
            <w:noProof/>
            <w:lang w:eastAsia="en-US"/>
          </w:rPr>
          <w:t>ANNEX B (Normative) - Data Product format (encoding)</w:t>
        </w:r>
        <w:r w:rsidR="007708BC" w:rsidRPr="007708BC">
          <w:rPr>
            <w:rFonts w:cs="Arial"/>
            <w:b w:val="0"/>
            <w:bCs/>
            <w:noProof/>
            <w:webHidden/>
          </w:rPr>
          <w:tab/>
        </w:r>
        <w:r w:rsidR="007708BC" w:rsidRPr="007708BC">
          <w:rPr>
            <w:rFonts w:cs="Arial"/>
            <w:b w:val="0"/>
            <w:bCs/>
            <w:noProof/>
            <w:webHidden/>
          </w:rPr>
          <w:fldChar w:fldCharType="begin"/>
        </w:r>
        <w:r w:rsidR="007708BC" w:rsidRPr="007708BC">
          <w:rPr>
            <w:rFonts w:cs="Arial"/>
            <w:b w:val="0"/>
            <w:bCs/>
            <w:noProof/>
            <w:webHidden/>
          </w:rPr>
          <w:instrText xml:space="preserve"> PAGEREF _Toc170072445 \h </w:instrText>
        </w:r>
        <w:r w:rsidR="007708BC" w:rsidRPr="007708BC">
          <w:rPr>
            <w:rFonts w:cs="Arial"/>
            <w:b w:val="0"/>
            <w:bCs/>
            <w:noProof/>
            <w:webHidden/>
          </w:rPr>
        </w:r>
        <w:r w:rsidR="007708BC" w:rsidRPr="007708BC">
          <w:rPr>
            <w:rFonts w:cs="Arial"/>
            <w:b w:val="0"/>
            <w:bCs/>
            <w:noProof/>
            <w:webHidden/>
          </w:rPr>
          <w:fldChar w:fldCharType="separate"/>
        </w:r>
        <w:r w:rsidR="005E2E78">
          <w:rPr>
            <w:rFonts w:cs="Arial"/>
            <w:b w:val="0"/>
            <w:bCs/>
            <w:noProof/>
            <w:webHidden/>
          </w:rPr>
          <w:t>55</w:t>
        </w:r>
        <w:r w:rsidR="007708BC" w:rsidRPr="007708BC">
          <w:rPr>
            <w:rFonts w:cs="Arial"/>
            <w:b w:val="0"/>
            <w:bCs/>
            <w:noProof/>
            <w:webHidden/>
          </w:rPr>
          <w:fldChar w:fldCharType="end"/>
        </w:r>
      </w:hyperlink>
    </w:p>
    <w:p w14:paraId="259E2F33" w14:textId="4EF9386F" w:rsidR="007708BC" w:rsidRPr="007708BC" w:rsidRDefault="00000000">
      <w:pPr>
        <w:pStyle w:val="TOC1"/>
        <w:rPr>
          <w:rFonts w:eastAsiaTheme="minorEastAsia" w:cs="Arial"/>
          <w:b w:val="0"/>
          <w:bCs/>
          <w:noProof/>
          <w:kern w:val="2"/>
          <w:lang w:eastAsia="en-GB"/>
          <w14:ligatures w14:val="standardContextual"/>
        </w:rPr>
      </w:pPr>
      <w:hyperlink w:anchor="_Toc170072523" w:history="1">
        <w:r w:rsidR="007708BC" w:rsidRPr="007708BC">
          <w:rPr>
            <w:rStyle w:val="Hyperlink"/>
            <w:rFonts w:cs="Arial"/>
            <w:b w:val="0"/>
            <w:bCs/>
            <w:noProof/>
            <w:lang w:val="en-US"/>
          </w:rPr>
          <w:t>ANNEX C - S-101 Validation Checks</w:t>
        </w:r>
        <w:r w:rsidR="007708BC" w:rsidRPr="007708BC">
          <w:rPr>
            <w:rFonts w:cs="Arial"/>
            <w:b w:val="0"/>
            <w:bCs/>
            <w:noProof/>
            <w:webHidden/>
          </w:rPr>
          <w:tab/>
        </w:r>
        <w:r w:rsidR="007708BC" w:rsidRPr="007708BC">
          <w:rPr>
            <w:rFonts w:cs="Arial"/>
            <w:b w:val="0"/>
            <w:bCs/>
            <w:noProof/>
            <w:webHidden/>
          </w:rPr>
          <w:fldChar w:fldCharType="begin"/>
        </w:r>
        <w:r w:rsidR="007708BC" w:rsidRPr="007708BC">
          <w:rPr>
            <w:rFonts w:cs="Arial"/>
            <w:b w:val="0"/>
            <w:bCs/>
            <w:noProof/>
            <w:webHidden/>
          </w:rPr>
          <w:instrText xml:space="preserve"> PAGEREF _Toc170072523 \h </w:instrText>
        </w:r>
        <w:r w:rsidR="007708BC" w:rsidRPr="007708BC">
          <w:rPr>
            <w:rFonts w:cs="Arial"/>
            <w:b w:val="0"/>
            <w:bCs/>
            <w:noProof/>
            <w:webHidden/>
          </w:rPr>
        </w:r>
        <w:r w:rsidR="007708BC" w:rsidRPr="007708BC">
          <w:rPr>
            <w:rFonts w:cs="Arial"/>
            <w:b w:val="0"/>
            <w:bCs/>
            <w:noProof/>
            <w:webHidden/>
          </w:rPr>
          <w:fldChar w:fldCharType="separate"/>
        </w:r>
        <w:r w:rsidR="005E2E78">
          <w:rPr>
            <w:rFonts w:cs="Arial"/>
            <w:b w:val="0"/>
            <w:bCs/>
            <w:noProof/>
            <w:webHidden/>
          </w:rPr>
          <w:t>75</w:t>
        </w:r>
        <w:r w:rsidR="007708BC" w:rsidRPr="007708BC">
          <w:rPr>
            <w:rFonts w:cs="Arial"/>
            <w:b w:val="0"/>
            <w:bCs/>
            <w:noProof/>
            <w:webHidden/>
          </w:rPr>
          <w:fldChar w:fldCharType="end"/>
        </w:r>
      </w:hyperlink>
    </w:p>
    <w:p w14:paraId="72E7674B" w14:textId="40857126" w:rsidR="00FA5DB6" w:rsidRDefault="001C3BE1" w:rsidP="00C128E3">
      <w:pPr>
        <w:tabs>
          <w:tab w:val="right" w:leader="dot" w:pos="8606"/>
        </w:tabs>
        <w:spacing w:line="240" w:lineRule="auto"/>
        <w:rPr>
          <w:rFonts w:cs="Arial"/>
          <w:bCs/>
        </w:rPr>
      </w:pPr>
      <w:r w:rsidRPr="007708BC">
        <w:rPr>
          <w:rFonts w:cs="Arial"/>
          <w:bCs/>
        </w:rPr>
        <w:fldChar w:fldCharType="end"/>
      </w:r>
    </w:p>
    <w:p w14:paraId="0B2E8820" w14:textId="77777777" w:rsidR="00FA5DB6" w:rsidRDefault="00FA5DB6" w:rsidP="00C128E3">
      <w:pPr>
        <w:spacing w:after="160" w:line="240" w:lineRule="auto"/>
        <w:jc w:val="left"/>
        <w:rPr>
          <w:rFonts w:cs="Arial"/>
          <w:bCs/>
        </w:rPr>
      </w:pPr>
      <w:r>
        <w:rPr>
          <w:rFonts w:cs="Arial"/>
          <w:bCs/>
        </w:rPr>
        <w:br w:type="page"/>
      </w:r>
    </w:p>
    <w:p w14:paraId="388B4CDC" w14:textId="77777777" w:rsidR="00FA5DB6" w:rsidRPr="00A36CD5" w:rsidRDefault="00FA5DB6" w:rsidP="00C128E3">
      <w:pPr>
        <w:spacing w:before="360" w:after="120" w:line="240" w:lineRule="auto"/>
        <w:jc w:val="center"/>
        <w:rPr>
          <w:b/>
          <w:sz w:val="24"/>
          <w:szCs w:val="24"/>
        </w:rPr>
      </w:pPr>
      <w:r w:rsidRPr="00A36CD5">
        <w:rPr>
          <w:b/>
          <w:sz w:val="24"/>
          <w:szCs w:val="24"/>
        </w:rPr>
        <w:lastRenderedPageBreak/>
        <w:t>Document History</w:t>
      </w:r>
    </w:p>
    <w:p w14:paraId="531061D9" w14:textId="00508EF6" w:rsidR="00FA5DB6" w:rsidRPr="00A36CD5" w:rsidRDefault="00FA5DB6" w:rsidP="00C128E3">
      <w:pPr>
        <w:spacing w:line="240" w:lineRule="auto"/>
      </w:pPr>
      <w:r w:rsidRPr="00773509">
        <w:t xml:space="preserve">Changes to this Specification are coordinated by the </w:t>
      </w:r>
      <w:r w:rsidR="00A2714E" w:rsidRPr="00E046B0">
        <w:rPr>
          <w:rFonts w:eastAsia="Times New Roman" w:cs="Arial"/>
          <w:lang w:eastAsia="en-GB"/>
        </w:rPr>
        <w:t>S-101 Project Team</w:t>
      </w:r>
      <w:r w:rsidR="00A2714E" w:rsidRPr="00E046B0">
        <w:rPr>
          <w:rFonts w:cs="Arial"/>
          <w:lang w:val="en-AU"/>
        </w:rPr>
        <w:t xml:space="preserve"> (</w:t>
      </w:r>
      <w:r w:rsidR="00A2714E" w:rsidRPr="00693533">
        <w:rPr>
          <w:rFonts w:eastAsia="Times New Roman" w:cs="Arial"/>
          <w:lang w:eastAsia="en-GB"/>
        </w:rPr>
        <w:t>S-101PT</w:t>
      </w:r>
      <w:r w:rsidR="00A2714E" w:rsidRPr="00693533">
        <w:rPr>
          <w:rFonts w:eastAsiaTheme="minorEastAsia" w:cs="Arial"/>
        </w:rPr>
        <w:t>), a Project Team under the IHO S-100 Working Group (S-100WG)</w:t>
      </w:r>
      <w:r w:rsidRPr="00773509">
        <w:t>. New editions will be made available via the IHO web site. Maintenance of the Specification shall conform to IHO Resolution 2/2007 (as amended).</w:t>
      </w:r>
    </w:p>
    <w:tbl>
      <w:tblPr>
        <w:tblW w:w="952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71"/>
        <w:gridCol w:w="1701"/>
        <w:gridCol w:w="1276"/>
        <w:gridCol w:w="5280"/>
      </w:tblGrid>
      <w:tr w:rsidR="00FA5DB6" w:rsidRPr="00FA5DB6" w14:paraId="05794221" w14:textId="77777777" w:rsidTr="000C4840">
        <w:trPr>
          <w:cantSplit/>
          <w:jc w:val="center"/>
        </w:trPr>
        <w:tc>
          <w:tcPr>
            <w:tcW w:w="1271" w:type="dxa"/>
            <w:shd w:val="clear" w:color="auto" w:fill="D9D9D9" w:themeFill="background1" w:themeFillShade="D9"/>
          </w:tcPr>
          <w:p w14:paraId="44D08862" w14:textId="77777777" w:rsidR="00FA5DB6" w:rsidRPr="00FA5DB6" w:rsidRDefault="00FA5DB6" w:rsidP="00C128E3">
            <w:pPr>
              <w:spacing w:before="60" w:after="60" w:line="240" w:lineRule="auto"/>
              <w:jc w:val="left"/>
              <w:rPr>
                <w:rFonts w:cs="Arial"/>
                <w:b/>
              </w:rPr>
            </w:pPr>
            <w:r w:rsidRPr="00FA5DB6">
              <w:rPr>
                <w:rFonts w:cs="Arial"/>
                <w:b/>
              </w:rPr>
              <w:t>Version Number</w:t>
            </w:r>
          </w:p>
        </w:tc>
        <w:tc>
          <w:tcPr>
            <w:tcW w:w="1701" w:type="dxa"/>
            <w:shd w:val="clear" w:color="auto" w:fill="D9D9D9" w:themeFill="background1" w:themeFillShade="D9"/>
          </w:tcPr>
          <w:p w14:paraId="0F0CFA10" w14:textId="77777777" w:rsidR="00FA5DB6" w:rsidRPr="00FA5DB6" w:rsidRDefault="00FA5DB6" w:rsidP="00C128E3">
            <w:pPr>
              <w:spacing w:before="60" w:after="60" w:line="240" w:lineRule="auto"/>
              <w:ind w:left="-1" w:firstLine="1"/>
              <w:jc w:val="left"/>
              <w:rPr>
                <w:rFonts w:cs="Arial"/>
                <w:b/>
              </w:rPr>
            </w:pPr>
            <w:r w:rsidRPr="00FA5DB6">
              <w:rPr>
                <w:rFonts w:cs="Arial"/>
                <w:b/>
              </w:rPr>
              <w:t>Date</w:t>
            </w:r>
          </w:p>
        </w:tc>
        <w:tc>
          <w:tcPr>
            <w:tcW w:w="1276" w:type="dxa"/>
            <w:shd w:val="clear" w:color="auto" w:fill="D9D9D9" w:themeFill="background1" w:themeFillShade="D9"/>
          </w:tcPr>
          <w:p w14:paraId="7FE1DED9" w14:textId="2A0178C5" w:rsidR="00FA5DB6" w:rsidRPr="00FA5DB6" w:rsidRDefault="005D4A4E" w:rsidP="00C128E3">
            <w:pPr>
              <w:spacing w:before="60" w:after="60" w:line="240" w:lineRule="auto"/>
              <w:ind w:firstLine="21"/>
              <w:jc w:val="left"/>
              <w:rPr>
                <w:rFonts w:cs="Arial"/>
                <w:b/>
              </w:rPr>
            </w:pPr>
            <w:r>
              <w:rPr>
                <w:rFonts w:cs="Arial"/>
                <w:b/>
              </w:rPr>
              <w:t>Approved By</w:t>
            </w:r>
          </w:p>
        </w:tc>
        <w:tc>
          <w:tcPr>
            <w:tcW w:w="5280" w:type="dxa"/>
            <w:shd w:val="clear" w:color="auto" w:fill="D9D9D9" w:themeFill="background1" w:themeFillShade="D9"/>
          </w:tcPr>
          <w:p w14:paraId="172F1D07" w14:textId="77777777" w:rsidR="00FA5DB6" w:rsidRPr="00FA5DB6" w:rsidRDefault="00FA5DB6" w:rsidP="00C128E3">
            <w:pPr>
              <w:spacing w:before="60" w:after="60" w:line="240" w:lineRule="auto"/>
              <w:ind w:left="44" w:firstLine="43"/>
              <w:jc w:val="left"/>
              <w:rPr>
                <w:rFonts w:cs="Arial"/>
                <w:b/>
              </w:rPr>
            </w:pPr>
            <w:r w:rsidRPr="00FA5DB6">
              <w:rPr>
                <w:rFonts w:cs="Arial"/>
                <w:b/>
              </w:rPr>
              <w:t>Purpose</w:t>
            </w:r>
          </w:p>
        </w:tc>
      </w:tr>
      <w:tr w:rsidR="00FA5DB6" w14:paraId="61EA2F50" w14:textId="77777777" w:rsidTr="000C4840">
        <w:trPr>
          <w:cantSplit/>
          <w:jc w:val="center"/>
        </w:trPr>
        <w:tc>
          <w:tcPr>
            <w:tcW w:w="1271" w:type="dxa"/>
          </w:tcPr>
          <w:p w14:paraId="17EAA264" w14:textId="77777777" w:rsidR="00FA5DB6" w:rsidRPr="00FA5DB6" w:rsidRDefault="00FA5DB6" w:rsidP="00C128E3">
            <w:pPr>
              <w:spacing w:before="60" w:after="60" w:line="240" w:lineRule="auto"/>
              <w:jc w:val="left"/>
              <w:rPr>
                <w:rFonts w:cs="Arial"/>
              </w:rPr>
            </w:pPr>
            <w:r w:rsidRPr="00FA5DB6">
              <w:rPr>
                <w:rFonts w:cs="Arial"/>
              </w:rPr>
              <w:t>Phase 1</w:t>
            </w:r>
          </w:p>
        </w:tc>
        <w:tc>
          <w:tcPr>
            <w:tcW w:w="1701" w:type="dxa"/>
          </w:tcPr>
          <w:p w14:paraId="1F6484DC" w14:textId="77777777" w:rsidR="00FA5DB6" w:rsidRPr="00FA5DB6" w:rsidRDefault="00FA5DB6" w:rsidP="00C128E3">
            <w:pPr>
              <w:spacing w:before="60" w:after="60" w:line="240" w:lineRule="auto"/>
              <w:ind w:left="-1" w:firstLine="1"/>
              <w:jc w:val="left"/>
              <w:rPr>
                <w:rFonts w:cs="Arial"/>
              </w:rPr>
            </w:pPr>
            <w:r w:rsidRPr="00FA5DB6">
              <w:rPr>
                <w:rFonts w:cs="Arial"/>
              </w:rPr>
              <w:t>May 2009</w:t>
            </w:r>
          </w:p>
        </w:tc>
        <w:tc>
          <w:tcPr>
            <w:tcW w:w="1276" w:type="dxa"/>
          </w:tcPr>
          <w:p w14:paraId="6E49BE0A" w14:textId="77777777" w:rsidR="00FA5DB6" w:rsidRPr="00FA5DB6" w:rsidRDefault="00FA5DB6" w:rsidP="00C128E3">
            <w:pPr>
              <w:spacing w:before="60" w:after="60" w:line="240" w:lineRule="auto"/>
              <w:ind w:firstLine="21"/>
              <w:jc w:val="left"/>
              <w:rPr>
                <w:rFonts w:cs="Arial"/>
              </w:rPr>
            </w:pPr>
            <w:r w:rsidRPr="00FA5DB6">
              <w:rPr>
                <w:rFonts w:cs="Arial"/>
              </w:rPr>
              <w:t>J. Powell</w:t>
            </w:r>
          </w:p>
        </w:tc>
        <w:tc>
          <w:tcPr>
            <w:tcW w:w="5280" w:type="dxa"/>
          </w:tcPr>
          <w:p w14:paraId="1E0C88D6" w14:textId="336CD2A3" w:rsidR="00FA5DB6" w:rsidRPr="00FA5DB6" w:rsidRDefault="00FA5DB6" w:rsidP="00C128E3">
            <w:pPr>
              <w:spacing w:before="60" w:after="60" w:line="240" w:lineRule="auto"/>
              <w:ind w:left="44" w:hanging="10"/>
              <w:jc w:val="left"/>
              <w:rPr>
                <w:rFonts w:cs="Arial"/>
              </w:rPr>
            </w:pPr>
            <w:r w:rsidRPr="00FA5DB6">
              <w:rPr>
                <w:rFonts w:cs="Arial"/>
              </w:rPr>
              <w:t>Initial Draft</w:t>
            </w:r>
            <w:r w:rsidR="005D4A4E">
              <w:rPr>
                <w:rFonts w:cs="Arial"/>
              </w:rPr>
              <w:t>.</w:t>
            </w:r>
          </w:p>
        </w:tc>
      </w:tr>
      <w:tr w:rsidR="00FA5DB6" w14:paraId="49E58D11" w14:textId="77777777" w:rsidTr="000C4840">
        <w:trPr>
          <w:cantSplit/>
          <w:jc w:val="center"/>
        </w:trPr>
        <w:tc>
          <w:tcPr>
            <w:tcW w:w="1271" w:type="dxa"/>
          </w:tcPr>
          <w:p w14:paraId="70260B64" w14:textId="77777777" w:rsidR="00FA5DB6" w:rsidRPr="00FA5DB6" w:rsidRDefault="00FA5DB6" w:rsidP="00C128E3">
            <w:pPr>
              <w:spacing w:before="60" w:after="60" w:line="240" w:lineRule="auto"/>
              <w:jc w:val="left"/>
              <w:rPr>
                <w:rFonts w:cs="Arial"/>
              </w:rPr>
            </w:pPr>
            <w:r w:rsidRPr="00FA5DB6">
              <w:rPr>
                <w:rFonts w:cs="Arial"/>
              </w:rPr>
              <w:t>Phase 1</w:t>
            </w:r>
          </w:p>
        </w:tc>
        <w:tc>
          <w:tcPr>
            <w:tcW w:w="1701" w:type="dxa"/>
          </w:tcPr>
          <w:p w14:paraId="7E8FFAC7" w14:textId="77777777" w:rsidR="00FA5DB6" w:rsidRPr="00FA5DB6" w:rsidRDefault="00FA5DB6" w:rsidP="00C128E3">
            <w:pPr>
              <w:spacing w:before="60" w:after="60" w:line="240" w:lineRule="auto"/>
              <w:ind w:left="-1" w:firstLine="1"/>
              <w:jc w:val="left"/>
              <w:rPr>
                <w:rFonts w:cs="Arial"/>
              </w:rPr>
            </w:pPr>
            <w:r w:rsidRPr="00FA5DB6">
              <w:rPr>
                <w:rFonts w:cs="Arial"/>
              </w:rPr>
              <w:t>June 2010</w:t>
            </w:r>
          </w:p>
        </w:tc>
        <w:tc>
          <w:tcPr>
            <w:tcW w:w="1276" w:type="dxa"/>
          </w:tcPr>
          <w:p w14:paraId="7494A372" w14:textId="77777777" w:rsidR="00FA5DB6" w:rsidRPr="00FA5DB6" w:rsidRDefault="00FA5DB6" w:rsidP="00C128E3">
            <w:pPr>
              <w:spacing w:before="60" w:after="60" w:line="240" w:lineRule="auto"/>
              <w:ind w:firstLine="21"/>
              <w:jc w:val="left"/>
              <w:rPr>
                <w:rFonts w:cs="Arial"/>
              </w:rPr>
            </w:pPr>
            <w:r w:rsidRPr="00FA5DB6">
              <w:rPr>
                <w:rFonts w:cs="Arial"/>
              </w:rPr>
              <w:t>J. Powell</w:t>
            </w:r>
          </w:p>
        </w:tc>
        <w:tc>
          <w:tcPr>
            <w:tcW w:w="5280" w:type="dxa"/>
          </w:tcPr>
          <w:p w14:paraId="054F2FB3" w14:textId="70D99852" w:rsidR="00FA5DB6" w:rsidRPr="00FA5DB6" w:rsidRDefault="00FA5DB6" w:rsidP="00C128E3">
            <w:pPr>
              <w:spacing w:before="60" w:after="60" w:line="240" w:lineRule="auto"/>
              <w:ind w:left="44" w:hanging="10"/>
              <w:jc w:val="left"/>
              <w:rPr>
                <w:rFonts w:cs="Arial"/>
              </w:rPr>
            </w:pPr>
            <w:r w:rsidRPr="00FA5DB6">
              <w:rPr>
                <w:rFonts w:cs="Arial"/>
              </w:rPr>
              <w:t>Merged all the phases back into a single document</w:t>
            </w:r>
            <w:r w:rsidR="005D4A4E">
              <w:rPr>
                <w:rFonts w:cs="Arial"/>
              </w:rPr>
              <w:t>.</w:t>
            </w:r>
          </w:p>
        </w:tc>
      </w:tr>
      <w:tr w:rsidR="00FA5DB6" w14:paraId="08046AF7" w14:textId="77777777" w:rsidTr="000C4840">
        <w:trPr>
          <w:cantSplit/>
          <w:jc w:val="center"/>
        </w:trPr>
        <w:tc>
          <w:tcPr>
            <w:tcW w:w="1271" w:type="dxa"/>
          </w:tcPr>
          <w:p w14:paraId="06619102" w14:textId="77777777" w:rsidR="00FA5DB6" w:rsidRPr="00FA5DB6" w:rsidRDefault="00FA5DB6" w:rsidP="00C128E3">
            <w:pPr>
              <w:spacing w:before="60" w:after="60" w:line="240" w:lineRule="auto"/>
              <w:jc w:val="left"/>
              <w:rPr>
                <w:rFonts w:cs="Arial"/>
              </w:rPr>
            </w:pPr>
            <w:r w:rsidRPr="00FA5DB6">
              <w:rPr>
                <w:rFonts w:cs="Arial"/>
              </w:rPr>
              <w:t>Phase 1</w:t>
            </w:r>
          </w:p>
        </w:tc>
        <w:tc>
          <w:tcPr>
            <w:tcW w:w="1701" w:type="dxa"/>
          </w:tcPr>
          <w:p w14:paraId="6804A64F" w14:textId="77777777" w:rsidR="00FA5DB6" w:rsidRPr="00FA5DB6" w:rsidRDefault="00FA5DB6" w:rsidP="00C128E3">
            <w:pPr>
              <w:spacing w:before="60" w:after="60" w:line="240" w:lineRule="auto"/>
              <w:ind w:left="-1" w:firstLine="1"/>
              <w:jc w:val="left"/>
              <w:rPr>
                <w:rFonts w:cs="Arial"/>
              </w:rPr>
            </w:pPr>
            <w:r w:rsidRPr="00FA5DB6">
              <w:rPr>
                <w:rFonts w:cs="Arial"/>
              </w:rPr>
              <w:t>July 2010</w:t>
            </w:r>
          </w:p>
        </w:tc>
        <w:tc>
          <w:tcPr>
            <w:tcW w:w="1276" w:type="dxa"/>
          </w:tcPr>
          <w:p w14:paraId="156D0177" w14:textId="77777777" w:rsidR="00FA5DB6" w:rsidRPr="00FA5DB6" w:rsidRDefault="00FA5DB6" w:rsidP="00C128E3">
            <w:pPr>
              <w:spacing w:before="60" w:after="60" w:line="240" w:lineRule="auto"/>
              <w:ind w:firstLine="21"/>
              <w:jc w:val="left"/>
              <w:rPr>
                <w:rFonts w:cs="Arial"/>
              </w:rPr>
            </w:pPr>
            <w:r w:rsidRPr="00FA5DB6">
              <w:rPr>
                <w:rFonts w:cs="Arial"/>
              </w:rPr>
              <w:t>J. Powell</w:t>
            </w:r>
          </w:p>
        </w:tc>
        <w:tc>
          <w:tcPr>
            <w:tcW w:w="5280" w:type="dxa"/>
          </w:tcPr>
          <w:p w14:paraId="11DDE0C4" w14:textId="66B56B36" w:rsidR="00FA5DB6" w:rsidRPr="00FA5DB6" w:rsidRDefault="00FA5DB6" w:rsidP="00C128E3">
            <w:pPr>
              <w:spacing w:before="60" w:after="60" w:line="240" w:lineRule="auto"/>
              <w:ind w:left="44" w:hanging="10"/>
              <w:jc w:val="left"/>
              <w:rPr>
                <w:rFonts w:cs="Arial"/>
              </w:rPr>
            </w:pPr>
            <w:r w:rsidRPr="00FA5DB6">
              <w:rPr>
                <w:rFonts w:cs="Arial"/>
              </w:rPr>
              <w:t>Added comments from AHO</w:t>
            </w:r>
            <w:r w:rsidR="005D4A4E">
              <w:rPr>
                <w:rFonts w:cs="Arial"/>
              </w:rPr>
              <w:t>.</w:t>
            </w:r>
          </w:p>
        </w:tc>
      </w:tr>
      <w:tr w:rsidR="00FA5DB6" w14:paraId="0CD10832" w14:textId="77777777" w:rsidTr="000C4840">
        <w:trPr>
          <w:cantSplit/>
          <w:jc w:val="center"/>
        </w:trPr>
        <w:tc>
          <w:tcPr>
            <w:tcW w:w="1271" w:type="dxa"/>
          </w:tcPr>
          <w:p w14:paraId="2C883C34" w14:textId="77777777" w:rsidR="00FA5DB6" w:rsidRPr="00FA5DB6" w:rsidRDefault="00FA5DB6" w:rsidP="00C128E3">
            <w:pPr>
              <w:spacing w:before="60" w:after="60" w:line="240" w:lineRule="auto"/>
              <w:jc w:val="left"/>
              <w:rPr>
                <w:rFonts w:cs="Arial"/>
              </w:rPr>
            </w:pPr>
            <w:r w:rsidRPr="00FA5DB6">
              <w:rPr>
                <w:rFonts w:cs="Arial"/>
              </w:rPr>
              <w:t>Phase 1</w:t>
            </w:r>
          </w:p>
        </w:tc>
        <w:tc>
          <w:tcPr>
            <w:tcW w:w="1701" w:type="dxa"/>
          </w:tcPr>
          <w:p w14:paraId="017A72C2" w14:textId="77777777" w:rsidR="00FA5DB6" w:rsidRPr="00FA5DB6" w:rsidRDefault="00FA5DB6" w:rsidP="00C128E3">
            <w:pPr>
              <w:spacing w:before="60" w:after="60" w:line="240" w:lineRule="auto"/>
              <w:ind w:left="-1" w:firstLine="1"/>
              <w:jc w:val="left"/>
              <w:rPr>
                <w:rFonts w:cs="Arial"/>
              </w:rPr>
            </w:pPr>
            <w:r w:rsidRPr="00FA5DB6">
              <w:rPr>
                <w:rFonts w:cs="Arial"/>
              </w:rPr>
              <w:t>September</w:t>
            </w:r>
          </w:p>
        </w:tc>
        <w:tc>
          <w:tcPr>
            <w:tcW w:w="1276" w:type="dxa"/>
          </w:tcPr>
          <w:p w14:paraId="5191241D" w14:textId="77777777" w:rsidR="00FA5DB6" w:rsidRPr="00FA5DB6" w:rsidRDefault="00FA5DB6" w:rsidP="00C128E3">
            <w:pPr>
              <w:spacing w:before="60" w:after="60" w:line="240" w:lineRule="auto"/>
              <w:ind w:firstLine="21"/>
              <w:jc w:val="left"/>
              <w:rPr>
                <w:rFonts w:cs="Arial"/>
              </w:rPr>
            </w:pPr>
            <w:r w:rsidRPr="00FA5DB6">
              <w:rPr>
                <w:rFonts w:cs="Arial"/>
              </w:rPr>
              <w:t>J. Powell</w:t>
            </w:r>
          </w:p>
        </w:tc>
        <w:tc>
          <w:tcPr>
            <w:tcW w:w="5280" w:type="dxa"/>
          </w:tcPr>
          <w:p w14:paraId="482349BF" w14:textId="58DEE656" w:rsidR="00FA5DB6" w:rsidRPr="00FA5DB6" w:rsidRDefault="00FA5DB6" w:rsidP="00C128E3">
            <w:pPr>
              <w:spacing w:before="60" w:after="60" w:line="240" w:lineRule="auto"/>
              <w:ind w:left="44" w:hanging="10"/>
              <w:jc w:val="left"/>
              <w:rPr>
                <w:rFonts w:cs="Arial"/>
              </w:rPr>
            </w:pPr>
            <w:r w:rsidRPr="00FA5DB6">
              <w:rPr>
                <w:rFonts w:cs="Arial"/>
              </w:rPr>
              <w:t>Revised based on FG discussions</w:t>
            </w:r>
            <w:r w:rsidR="005D4A4E">
              <w:rPr>
                <w:rFonts w:cs="Arial"/>
              </w:rPr>
              <w:t>.</w:t>
            </w:r>
          </w:p>
        </w:tc>
      </w:tr>
      <w:tr w:rsidR="00FA5DB6" w14:paraId="5816AB41" w14:textId="77777777" w:rsidTr="000C4840">
        <w:trPr>
          <w:cantSplit/>
          <w:jc w:val="center"/>
        </w:trPr>
        <w:tc>
          <w:tcPr>
            <w:tcW w:w="1271" w:type="dxa"/>
          </w:tcPr>
          <w:p w14:paraId="4A34178B" w14:textId="77777777" w:rsidR="00FA5DB6" w:rsidRPr="00FA5DB6" w:rsidRDefault="00FA5DB6" w:rsidP="00C128E3">
            <w:pPr>
              <w:spacing w:before="60" w:after="60" w:line="240" w:lineRule="auto"/>
              <w:jc w:val="left"/>
              <w:rPr>
                <w:rFonts w:cs="Arial"/>
              </w:rPr>
            </w:pPr>
            <w:r w:rsidRPr="00FA5DB6">
              <w:rPr>
                <w:rFonts w:cs="Arial"/>
              </w:rPr>
              <w:t>Phase 1</w:t>
            </w:r>
          </w:p>
        </w:tc>
        <w:tc>
          <w:tcPr>
            <w:tcW w:w="1701" w:type="dxa"/>
          </w:tcPr>
          <w:p w14:paraId="4B77FDDF" w14:textId="77777777" w:rsidR="00FA5DB6" w:rsidRPr="00FA5DB6" w:rsidRDefault="00FA5DB6" w:rsidP="00C128E3">
            <w:pPr>
              <w:spacing w:before="60" w:after="60" w:line="240" w:lineRule="auto"/>
              <w:ind w:left="-1" w:firstLine="1"/>
              <w:jc w:val="left"/>
              <w:rPr>
                <w:rFonts w:cs="Arial"/>
              </w:rPr>
            </w:pPr>
            <w:r w:rsidRPr="00FA5DB6">
              <w:rPr>
                <w:rFonts w:cs="Arial"/>
              </w:rPr>
              <w:t>December 2010</w:t>
            </w:r>
          </w:p>
        </w:tc>
        <w:tc>
          <w:tcPr>
            <w:tcW w:w="1276" w:type="dxa"/>
          </w:tcPr>
          <w:p w14:paraId="55532DB3" w14:textId="77777777" w:rsidR="00FA5DB6" w:rsidRPr="00FA5DB6" w:rsidRDefault="00FA5DB6" w:rsidP="00C128E3">
            <w:pPr>
              <w:spacing w:before="60" w:after="60" w:line="240" w:lineRule="auto"/>
              <w:ind w:firstLine="21"/>
              <w:jc w:val="left"/>
              <w:rPr>
                <w:rFonts w:cs="Arial"/>
              </w:rPr>
            </w:pPr>
            <w:r w:rsidRPr="00FA5DB6">
              <w:rPr>
                <w:rFonts w:cs="Arial"/>
              </w:rPr>
              <w:t>J. Powell</w:t>
            </w:r>
          </w:p>
        </w:tc>
        <w:tc>
          <w:tcPr>
            <w:tcW w:w="5280" w:type="dxa"/>
          </w:tcPr>
          <w:p w14:paraId="730D161F" w14:textId="7A374469" w:rsidR="00FA5DB6" w:rsidRPr="00FA5DB6" w:rsidRDefault="00FA5DB6" w:rsidP="00C128E3">
            <w:pPr>
              <w:spacing w:before="60" w:after="60" w:line="240" w:lineRule="auto"/>
              <w:ind w:left="44" w:hanging="10"/>
              <w:jc w:val="left"/>
              <w:rPr>
                <w:rFonts w:cs="Arial"/>
              </w:rPr>
            </w:pPr>
            <w:r w:rsidRPr="00FA5DB6">
              <w:rPr>
                <w:rFonts w:cs="Arial"/>
              </w:rPr>
              <w:t>Revised based on TSMAD 21</w:t>
            </w:r>
            <w:r w:rsidR="005D4A4E">
              <w:rPr>
                <w:rFonts w:cs="Arial"/>
              </w:rPr>
              <w:t>.</w:t>
            </w:r>
          </w:p>
        </w:tc>
      </w:tr>
      <w:tr w:rsidR="00FA5DB6" w14:paraId="28F78798" w14:textId="77777777" w:rsidTr="000C4840">
        <w:trPr>
          <w:cantSplit/>
          <w:jc w:val="center"/>
        </w:trPr>
        <w:tc>
          <w:tcPr>
            <w:tcW w:w="1271" w:type="dxa"/>
          </w:tcPr>
          <w:p w14:paraId="78B4D086" w14:textId="77777777" w:rsidR="00FA5DB6" w:rsidRPr="00FA5DB6" w:rsidRDefault="00FA5DB6" w:rsidP="00C128E3">
            <w:pPr>
              <w:spacing w:before="60" w:after="60" w:line="240" w:lineRule="auto"/>
              <w:jc w:val="left"/>
              <w:rPr>
                <w:rFonts w:cs="Arial"/>
              </w:rPr>
            </w:pPr>
            <w:r w:rsidRPr="00FA5DB6">
              <w:rPr>
                <w:rFonts w:cs="Arial"/>
              </w:rPr>
              <w:t>Phase 1</w:t>
            </w:r>
          </w:p>
        </w:tc>
        <w:tc>
          <w:tcPr>
            <w:tcW w:w="1701" w:type="dxa"/>
          </w:tcPr>
          <w:p w14:paraId="4BB0A4CF" w14:textId="77777777" w:rsidR="00FA5DB6" w:rsidRPr="00FA5DB6" w:rsidRDefault="00FA5DB6" w:rsidP="00C128E3">
            <w:pPr>
              <w:spacing w:before="60" w:after="60" w:line="240" w:lineRule="auto"/>
              <w:ind w:left="-1" w:firstLine="1"/>
              <w:jc w:val="left"/>
              <w:rPr>
                <w:rFonts w:cs="Arial"/>
              </w:rPr>
            </w:pPr>
            <w:r w:rsidRPr="00FA5DB6">
              <w:rPr>
                <w:rFonts w:cs="Arial"/>
              </w:rPr>
              <w:t>February 2011</w:t>
            </w:r>
          </w:p>
        </w:tc>
        <w:tc>
          <w:tcPr>
            <w:tcW w:w="1276" w:type="dxa"/>
          </w:tcPr>
          <w:p w14:paraId="52AF640D" w14:textId="77777777" w:rsidR="00FA5DB6" w:rsidRPr="00FA5DB6" w:rsidRDefault="00FA5DB6" w:rsidP="00C128E3">
            <w:pPr>
              <w:spacing w:before="60" w:after="60" w:line="240" w:lineRule="auto"/>
              <w:ind w:firstLine="21"/>
              <w:jc w:val="left"/>
              <w:rPr>
                <w:rFonts w:cs="Arial"/>
              </w:rPr>
            </w:pPr>
            <w:r w:rsidRPr="00FA5DB6">
              <w:rPr>
                <w:rFonts w:cs="Arial"/>
              </w:rPr>
              <w:t>J.Powell</w:t>
            </w:r>
          </w:p>
        </w:tc>
        <w:tc>
          <w:tcPr>
            <w:tcW w:w="5280" w:type="dxa"/>
          </w:tcPr>
          <w:p w14:paraId="2D9E322C" w14:textId="77777777" w:rsidR="00FA5DB6" w:rsidRPr="00FA5DB6" w:rsidRDefault="00FA5DB6" w:rsidP="00C128E3">
            <w:pPr>
              <w:spacing w:before="60" w:after="60" w:line="240" w:lineRule="auto"/>
              <w:ind w:left="44" w:hanging="10"/>
              <w:jc w:val="left"/>
              <w:rPr>
                <w:rFonts w:cs="Arial"/>
              </w:rPr>
            </w:pPr>
            <w:r w:rsidRPr="00FA5DB6">
              <w:rPr>
                <w:rFonts w:cs="Arial"/>
              </w:rPr>
              <w:t>Revised based on comments to phase 1 from 2J, FR, AU.</w:t>
            </w:r>
          </w:p>
        </w:tc>
      </w:tr>
      <w:tr w:rsidR="00FA5DB6" w14:paraId="41959AAE" w14:textId="77777777" w:rsidTr="000C4840">
        <w:trPr>
          <w:cantSplit/>
          <w:jc w:val="center"/>
        </w:trPr>
        <w:tc>
          <w:tcPr>
            <w:tcW w:w="1271" w:type="dxa"/>
          </w:tcPr>
          <w:p w14:paraId="3B19A23E" w14:textId="77777777" w:rsidR="00FA5DB6" w:rsidRPr="00FA5DB6" w:rsidRDefault="00FA5DB6" w:rsidP="00C128E3">
            <w:pPr>
              <w:spacing w:before="60" w:after="60" w:line="240" w:lineRule="auto"/>
              <w:jc w:val="left"/>
              <w:rPr>
                <w:rFonts w:cs="Arial"/>
              </w:rPr>
            </w:pPr>
            <w:r w:rsidRPr="00FA5DB6">
              <w:rPr>
                <w:rFonts w:cs="Arial"/>
              </w:rPr>
              <w:t>Phase 2</w:t>
            </w:r>
          </w:p>
        </w:tc>
        <w:tc>
          <w:tcPr>
            <w:tcW w:w="1701" w:type="dxa"/>
          </w:tcPr>
          <w:p w14:paraId="6171FE10" w14:textId="77777777" w:rsidR="00FA5DB6" w:rsidRPr="00FA5DB6" w:rsidRDefault="00FA5DB6" w:rsidP="00C128E3">
            <w:pPr>
              <w:spacing w:before="60" w:after="60" w:line="240" w:lineRule="auto"/>
              <w:ind w:left="-1" w:firstLine="1"/>
              <w:jc w:val="left"/>
              <w:rPr>
                <w:rFonts w:cs="Arial"/>
              </w:rPr>
            </w:pPr>
            <w:r w:rsidRPr="00FA5DB6">
              <w:rPr>
                <w:rFonts w:cs="Arial"/>
              </w:rPr>
              <w:t>April 2011</w:t>
            </w:r>
          </w:p>
        </w:tc>
        <w:tc>
          <w:tcPr>
            <w:tcW w:w="1276" w:type="dxa"/>
          </w:tcPr>
          <w:p w14:paraId="6D2C87F9" w14:textId="77777777" w:rsidR="00FA5DB6" w:rsidRPr="00FA5DB6" w:rsidRDefault="00FA5DB6" w:rsidP="00C128E3">
            <w:pPr>
              <w:spacing w:before="60" w:after="60" w:line="240" w:lineRule="auto"/>
              <w:ind w:firstLine="21"/>
              <w:jc w:val="left"/>
              <w:rPr>
                <w:rFonts w:cs="Arial"/>
              </w:rPr>
            </w:pPr>
            <w:r w:rsidRPr="00FA5DB6">
              <w:rPr>
                <w:rFonts w:cs="Arial"/>
              </w:rPr>
              <w:t>J.Powell</w:t>
            </w:r>
          </w:p>
        </w:tc>
        <w:tc>
          <w:tcPr>
            <w:tcW w:w="5280" w:type="dxa"/>
          </w:tcPr>
          <w:p w14:paraId="60694554" w14:textId="77777777" w:rsidR="00FA5DB6" w:rsidRPr="00FA5DB6" w:rsidRDefault="00FA5DB6" w:rsidP="00C128E3">
            <w:pPr>
              <w:spacing w:before="60" w:after="60" w:line="240" w:lineRule="auto"/>
              <w:ind w:left="44" w:hanging="10"/>
              <w:jc w:val="left"/>
              <w:rPr>
                <w:rFonts w:cs="Arial"/>
              </w:rPr>
            </w:pPr>
            <w:r w:rsidRPr="00FA5DB6">
              <w:rPr>
                <w:rFonts w:cs="Arial"/>
              </w:rPr>
              <w:t>Revised based on comments from TSMAD22.  Changed version to 0.1.0 to reflect movement to phase 2.</w:t>
            </w:r>
          </w:p>
        </w:tc>
      </w:tr>
      <w:tr w:rsidR="00FA5DB6" w14:paraId="7DA1E0A0" w14:textId="77777777" w:rsidTr="000C4840">
        <w:trPr>
          <w:cantSplit/>
          <w:jc w:val="center"/>
        </w:trPr>
        <w:tc>
          <w:tcPr>
            <w:tcW w:w="1271" w:type="dxa"/>
          </w:tcPr>
          <w:p w14:paraId="235BE605" w14:textId="77777777" w:rsidR="00FA5DB6" w:rsidRPr="00FA5DB6" w:rsidRDefault="00FA5DB6" w:rsidP="00C128E3">
            <w:pPr>
              <w:spacing w:before="60" w:after="60" w:line="240" w:lineRule="auto"/>
              <w:jc w:val="left"/>
              <w:rPr>
                <w:rFonts w:cs="Arial"/>
              </w:rPr>
            </w:pPr>
            <w:r w:rsidRPr="00FA5DB6">
              <w:rPr>
                <w:rFonts w:cs="Arial"/>
              </w:rPr>
              <w:t>Phase 2</w:t>
            </w:r>
          </w:p>
        </w:tc>
        <w:tc>
          <w:tcPr>
            <w:tcW w:w="1701" w:type="dxa"/>
          </w:tcPr>
          <w:p w14:paraId="17941B5F" w14:textId="77777777" w:rsidR="00FA5DB6" w:rsidRPr="00FA5DB6" w:rsidRDefault="00FA5DB6" w:rsidP="00C128E3">
            <w:pPr>
              <w:spacing w:before="60" w:after="60" w:line="240" w:lineRule="auto"/>
              <w:ind w:left="-1" w:firstLine="1"/>
              <w:jc w:val="left"/>
              <w:rPr>
                <w:rFonts w:cs="Arial"/>
              </w:rPr>
            </w:pPr>
            <w:r w:rsidRPr="00FA5DB6">
              <w:rPr>
                <w:rFonts w:cs="Arial"/>
              </w:rPr>
              <w:t>November 2011</w:t>
            </w:r>
          </w:p>
        </w:tc>
        <w:tc>
          <w:tcPr>
            <w:tcW w:w="1276" w:type="dxa"/>
          </w:tcPr>
          <w:p w14:paraId="27EABEEA" w14:textId="77777777" w:rsidR="00FA5DB6" w:rsidRPr="00FA5DB6" w:rsidRDefault="00FA5DB6" w:rsidP="00C128E3">
            <w:pPr>
              <w:spacing w:before="60" w:after="60" w:line="240" w:lineRule="auto"/>
              <w:ind w:firstLine="21"/>
              <w:jc w:val="left"/>
              <w:rPr>
                <w:rFonts w:cs="Arial"/>
              </w:rPr>
            </w:pPr>
            <w:r w:rsidRPr="00FA5DB6">
              <w:rPr>
                <w:rFonts w:cs="Arial"/>
              </w:rPr>
              <w:t>J.Powell</w:t>
            </w:r>
          </w:p>
        </w:tc>
        <w:tc>
          <w:tcPr>
            <w:tcW w:w="5280" w:type="dxa"/>
          </w:tcPr>
          <w:p w14:paraId="73AAE1B5" w14:textId="354861D0" w:rsidR="00FA5DB6" w:rsidRPr="00FA5DB6" w:rsidRDefault="00FA5DB6" w:rsidP="00C128E3">
            <w:pPr>
              <w:spacing w:before="60" w:after="60" w:line="240" w:lineRule="auto"/>
              <w:ind w:left="44" w:hanging="10"/>
              <w:jc w:val="left"/>
              <w:rPr>
                <w:rFonts w:cs="Arial"/>
              </w:rPr>
            </w:pPr>
            <w:r w:rsidRPr="00FA5DB6">
              <w:rPr>
                <w:rFonts w:cs="Arial"/>
              </w:rPr>
              <w:t>Revisions made based on comments from discussion papers circulated post TSMAD 22</w:t>
            </w:r>
            <w:r w:rsidR="005D4A4E">
              <w:rPr>
                <w:rFonts w:cs="Arial"/>
              </w:rPr>
              <w:t>.</w:t>
            </w:r>
          </w:p>
        </w:tc>
      </w:tr>
      <w:tr w:rsidR="00FA5DB6" w14:paraId="4CDE8E84" w14:textId="77777777" w:rsidTr="000C4840">
        <w:trPr>
          <w:cantSplit/>
          <w:jc w:val="center"/>
        </w:trPr>
        <w:tc>
          <w:tcPr>
            <w:tcW w:w="1271" w:type="dxa"/>
          </w:tcPr>
          <w:p w14:paraId="46334E57" w14:textId="77777777" w:rsidR="00FA5DB6" w:rsidRPr="00FA5DB6" w:rsidRDefault="00FA5DB6" w:rsidP="00C128E3">
            <w:pPr>
              <w:spacing w:before="60" w:after="60" w:line="240" w:lineRule="auto"/>
              <w:jc w:val="left"/>
              <w:rPr>
                <w:rFonts w:cs="Arial"/>
              </w:rPr>
            </w:pPr>
            <w:r w:rsidRPr="00FA5DB6">
              <w:rPr>
                <w:rFonts w:cs="Arial"/>
              </w:rPr>
              <w:t>Phase 3</w:t>
            </w:r>
          </w:p>
        </w:tc>
        <w:tc>
          <w:tcPr>
            <w:tcW w:w="1701" w:type="dxa"/>
          </w:tcPr>
          <w:p w14:paraId="39512EF5" w14:textId="77777777" w:rsidR="00FA5DB6" w:rsidRPr="00FA5DB6" w:rsidRDefault="00FA5DB6" w:rsidP="00C128E3">
            <w:pPr>
              <w:spacing w:before="60" w:after="60" w:line="240" w:lineRule="auto"/>
              <w:ind w:left="-1" w:firstLine="1"/>
              <w:jc w:val="left"/>
              <w:rPr>
                <w:rFonts w:cs="Arial"/>
              </w:rPr>
            </w:pPr>
            <w:r w:rsidRPr="00FA5DB6">
              <w:rPr>
                <w:rFonts w:cs="Arial"/>
              </w:rPr>
              <w:t>February</w:t>
            </w:r>
          </w:p>
        </w:tc>
        <w:tc>
          <w:tcPr>
            <w:tcW w:w="1276" w:type="dxa"/>
          </w:tcPr>
          <w:p w14:paraId="7A832E30" w14:textId="77777777" w:rsidR="00FA5DB6" w:rsidRPr="00FA5DB6" w:rsidRDefault="00FA5DB6" w:rsidP="00C128E3">
            <w:pPr>
              <w:spacing w:before="60" w:after="60" w:line="240" w:lineRule="auto"/>
              <w:ind w:firstLine="21"/>
              <w:jc w:val="left"/>
              <w:rPr>
                <w:rFonts w:cs="Arial"/>
              </w:rPr>
            </w:pPr>
            <w:r w:rsidRPr="00FA5DB6">
              <w:rPr>
                <w:rFonts w:cs="Arial"/>
              </w:rPr>
              <w:t>J.Powell</w:t>
            </w:r>
          </w:p>
        </w:tc>
        <w:tc>
          <w:tcPr>
            <w:tcW w:w="5280" w:type="dxa"/>
          </w:tcPr>
          <w:p w14:paraId="158FE8B1" w14:textId="34DD312B" w:rsidR="00FA5DB6" w:rsidRPr="00FA5DB6" w:rsidRDefault="00FA5DB6" w:rsidP="00C128E3">
            <w:pPr>
              <w:spacing w:before="60" w:after="60" w:line="240" w:lineRule="auto"/>
              <w:ind w:left="44" w:hanging="10"/>
              <w:jc w:val="left"/>
              <w:rPr>
                <w:rFonts w:cs="Arial"/>
              </w:rPr>
            </w:pPr>
            <w:r w:rsidRPr="00FA5DB6">
              <w:rPr>
                <w:rFonts w:cs="Arial"/>
              </w:rPr>
              <w:t>Revisions made based on TSMAD23 decisions</w:t>
            </w:r>
            <w:r w:rsidR="005D4A4E">
              <w:rPr>
                <w:rFonts w:cs="Arial"/>
              </w:rPr>
              <w:t>.</w:t>
            </w:r>
          </w:p>
        </w:tc>
      </w:tr>
      <w:tr w:rsidR="00FA5DB6" w14:paraId="3ED2AC55" w14:textId="77777777" w:rsidTr="000C4840">
        <w:trPr>
          <w:cantSplit/>
          <w:jc w:val="center"/>
        </w:trPr>
        <w:tc>
          <w:tcPr>
            <w:tcW w:w="1271" w:type="dxa"/>
          </w:tcPr>
          <w:p w14:paraId="110E2AFC" w14:textId="77777777" w:rsidR="00FA5DB6" w:rsidRPr="00FA5DB6" w:rsidRDefault="00FA5DB6" w:rsidP="00C128E3">
            <w:pPr>
              <w:spacing w:before="60" w:after="60" w:line="240" w:lineRule="auto"/>
              <w:jc w:val="left"/>
              <w:rPr>
                <w:rFonts w:cs="Arial"/>
              </w:rPr>
            </w:pPr>
            <w:r w:rsidRPr="00FA5DB6">
              <w:rPr>
                <w:rFonts w:cs="Arial"/>
              </w:rPr>
              <w:t>Phase 3</w:t>
            </w:r>
          </w:p>
        </w:tc>
        <w:tc>
          <w:tcPr>
            <w:tcW w:w="1701" w:type="dxa"/>
          </w:tcPr>
          <w:p w14:paraId="6793AE88" w14:textId="77777777" w:rsidR="00FA5DB6" w:rsidRPr="00FA5DB6" w:rsidRDefault="00FA5DB6" w:rsidP="00C128E3">
            <w:pPr>
              <w:spacing w:before="60" w:after="60" w:line="240" w:lineRule="auto"/>
              <w:ind w:left="-1" w:firstLine="1"/>
              <w:jc w:val="left"/>
              <w:rPr>
                <w:rFonts w:cs="Arial"/>
              </w:rPr>
            </w:pPr>
            <w:r w:rsidRPr="00FA5DB6">
              <w:rPr>
                <w:rFonts w:cs="Arial"/>
              </w:rPr>
              <w:t>May 2012</w:t>
            </w:r>
          </w:p>
        </w:tc>
        <w:tc>
          <w:tcPr>
            <w:tcW w:w="1276" w:type="dxa"/>
          </w:tcPr>
          <w:p w14:paraId="279B7EF5" w14:textId="77777777" w:rsidR="00FA5DB6" w:rsidRPr="00FA5DB6" w:rsidRDefault="00FA5DB6" w:rsidP="00C128E3">
            <w:pPr>
              <w:spacing w:before="60" w:after="60" w:line="240" w:lineRule="auto"/>
              <w:ind w:firstLine="21"/>
              <w:jc w:val="left"/>
              <w:rPr>
                <w:rFonts w:cs="Arial"/>
              </w:rPr>
            </w:pPr>
            <w:r w:rsidRPr="00FA5DB6">
              <w:rPr>
                <w:rFonts w:cs="Arial"/>
              </w:rPr>
              <w:t>J.Powell</w:t>
            </w:r>
          </w:p>
        </w:tc>
        <w:tc>
          <w:tcPr>
            <w:tcW w:w="5280" w:type="dxa"/>
          </w:tcPr>
          <w:p w14:paraId="136257E5" w14:textId="24B418D6" w:rsidR="00FA5DB6" w:rsidRPr="00FA5DB6" w:rsidRDefault="00FA5DB6" w:rsidP="00C128E3">
            <w:pPr>
              <w:spacing w:before="60" w:after="60" w:line="240" w:lineRule="auto"/>
              <w:ind w:left="44" w:hanging="10"/>
              <w:jc w:val="left"/>
              <w:rPr>
                <w:rFonts w:cs="Arial"/>
              </w:rPr>
            </w:pPr>
            <w:r w:rsidRPr="00FA5DB6">
              <w:rPr>
                <w:rFonts w:cs="Arial"/>
              </w:rPr>
              <w:t>Added TSMAD24 Decisions into document</w:t>
            </w:r>
            <w:r w:rsidR="005D4A4E">
              <w:rPr>
                <w:rFonts w:cs="Arial"/>
              </w:rPr>
              <w:t>.</w:t>
            </w:r>
          </w:p>
        </w:tc>
      </w:tr>
      <w:tr w:rsidR="00FA5DB6" w14:paraId="705A655F" w14:textId="77777777" w:rsidTr="000C4840">
        <w:trPr>
          <w:cantSplit/>
          <w:jc w:val="center"/>
        </w:trPr>
        <w:tc>
          <w:tcPr>
            <w:tcW w:w="1271" w:type="dxa"/>
          </w:tcPr>
          <w:p w14:paraId="3329FEF0" w14:textId="77777777" w:rsidR="00FA5DB6" w:rsidRPr="00FA5DB6" w:rsidRDefault="00FA5DB6" w:rsidP="00C128E3">
            <w:pPr>
              <w:spacing w:before="60" w:after="60" w:line="240" w:lineRule="auto"/>
              <w:jc w:val="left"/>
              <w:rPr>
                <w:rFonts w:cs="Arial"/>
              </w:rPr>
            </w:pPr>
            <w:r w:rsidRPr="00FA5DB6">
              <w:rPr>
                <w:rFonts w:cs="Arial"/>
              </w:rPr>
              <w:t>Phase 4</w:t>
            </w:r>
          </w:p>
        </w:tc>
        <w:tc>
          <w:tcPr>
            <w:tcW w:w="1701" w:type="dxa"/>
          </w:tcPr>
          <w:p w14:paraId="6D2610A8" w14:textId="77777777" w:rsidR="00FA5DB6" w:rsidRPr="00FA5DB6" w:rsidRDefault="00FA5DB6" w:rsidP="00C128E3">
            <w:pPr>
              <w:spacing w:before="60" w:after="60" w:line="240" w:lineRule="auto"/>
              <w:ind w:left="-1" w:firstLine="1"/>
              <w:jc w:val="left"/>
              <w:rPr>
                <w:rFonts w:cs="Arial"/>
              </w:rPr>
            </w:pPr>
            <w:r w:rsidRPr="00FA5DB6">
              <w:rPr>
                <w:rFonts w:cs="Arial"/>
              </w:rPr>
              <w:t>August 2012</w:t>
            </w:r>
          </w:p>
        </w:tc>
        <w:tc>
          <w:tcPr>
            <w:tcW w:w="1276" w:type="dxa"/>
          </w:tcPr>
          <w:p w14:paraId="6859E435" w14:textId="77777777" w:rsidR="00FA5DB6" w:rsidRPr="00FA5DB6" w:rsidRDefault="00FA5DB6" w:rsidP="00C128E3">
            <w:pPr>
              <w:spacing w:before="60" w:after="60" w:line="240" w:lineRule="auto"/>
              <w:ind w:firstLine="21"/>
              <w:jc w:val="left"/>
              <w:rPr>
                <w:rFonts w:cs="Arial"/>
              </w:rPr>
            </w:pPr>
            <w:r w:rsidRPr="00FA5DB6">
              <w:rPr>
                <w:rFonts w:cs="Arial"/>
              </w:rPr>
              <w:t>J.Powell</w:t>
            </w:r>
          </w:p>
        </w:tc>
        <w:tc>
          <w:tcPr>
            <w:tcW w:w="5280" w:type="dxa"/>
          </w:tcPr>
          <w:p w14:paraId="5B94A3BD" w14:textId="2C2997E5" w:rsidR="00FA5DB6" w:rsidRPr="00FA5DB6" w:rsidRDefault="00FA5DB6" w:rsidP="00C128E3">
            <w:pPr>
              <w:spacing w:before="60" w:after="60" w:line="240" w:lineRule="auto"/>
              <w:ind w:left="44" w:hanging="10"/>
              <w:jc w:val="left"/>
              <w:rPr>
                <w:rFonts w:cs="Arial"/>
              </w:rPr>
            </w:pPr>
            <w:r w:rsidRPr="00FA5DB6">
              <w:rPr>
                <w:rFonts w:cs="Arial"/>
              </w:rPr>
              <w:t>Edited document to reflect TSMAD24 decisions</w:t>
            </w:r>
            <w:r w:rsidR="005D4A4E">
              <w:rPr>
                <w:rFonts w:cs="Arial"/>
              </w:rPr>
              <w:t>.</w:t>
            </w:r>
          </w:p>
        </w:tc>
      </w:tr>
      <w:tr w:rsidR="00FA5DB6" w14:paraId="7864EB71" w14:textId="77777777" w:rsidTr="000C4840">
        <w:trPr>
          <w:cantSplit/>
          <w:jc w:val="center"/>
        </w:trPr>
        <w:tc>
          <w:tcPr>
            <w:tcW w:w="1271" w:type="dxa"/>
          </w:tcPr>
          <w:p w14:paraId="56EFD3F0" w14:textId="77777777" w:rsidR="00FA5DB6" w:rsidRPr="00FA5DB6" w:rsidRDefault="00FA5DB6" w:rsidP="00C128E3">
            <w:pPr>
              <w:spacing w:before="60" w:after="60" w:line="240" w:lineRule="auto"/>
              <w:jc w:val="left"/>
              <w:rPr>
                <w:rFonts w:cs="Arial"/>
              </w:rPr>
            </w:pPr>
            <w:r w:rsidRPr="00FA5DB6">
              <w:rPr>
                <w:rFonts w:cs="Arial"/>
              </w:rPr>
              <w:t>Phase 4</w:t>
            </w:r>
          </w:p>
        </w:tc>
        <w:tc>
          <w:tcPr>
            <w:tcW w:w="1701" w:type="dxa"/>
          </w:tcPr>
          <w:p w14:paraId="49A283B7" w14:textId="77777777" w:rsidR="00FA5DB6" w:rsidRPr="00FA5DB6" w:rsidRDefault="00FA5DB6" w:rsidP="00C128E3">
            <w:pPr>
              <w:spacing w:before="60" w:after="60" w:line="240" w:lineRule="auto"/>
              <w:ind w:left="-1" w:firstLine="1"/>
              <w:jc w:val="left"/>
              <w:rPr>
                <w:rFonts w:cs="Arial"/>
              </w:rPr>
            </w:pPr>
            <w:r w:rsidRPr="00FA5DB6">
              <w:rPr>
                <w:rFonts w:cs="Arial"/>
              </w:rPr>
              <w:t>November 2012</w:t>
            </w:r>
          </w:p>
        </w:tc>
        <w:tc>
          <w:tcPr>
            <w:tcW w:w="1276" w:type="dxa"/>
          </w:tcPr>
          <w:p w14:paraId="7AA3E209" w14:textId="77777777" w:rsidR="00FA5DB6" w:rsidRPr="00FA5DB6" w:rsidRDefault="00FA5DB6" w:rsidP="00C128E3">
            <w:pPr>
              <w:spacing w:before="60" w:after="60" w:line="240" w:lineRule="auto"/>
              <w:ind w:firstLine="21"/>
              <w:jc w:val="left"/>
              <w:rPr>
                <w:rFonts w:cs="Arial"/>
              </w:rPr>
            </w:pPr>
            <w:r w:rsidRPr="00FA5DB6">
              <w:rPr>
                <w:rFonts w:cs="Arial"/>
              </w:rPr>
              <w:t>J.Powell</w:t>
            </w:r>
          </w:p>
        </w:tc>
        <w:tc>
          <w:tcPr>
            <w:tcW w:w="5280" w:type="dxa"/>
          </w:tcPr>
          <w:p w14:paraId="7C237C4F" w14:textId="52B4F0FA" w:rsidR="00FA5DB6" w:rsidRPr="00FA5DB6" w:rsidRDefault="00FA5DB6" w:rsidP="00C128E3">
            <w:pPr>
              <w:spacing w:before="60" w:after="60" w:line="240" w:lineRule="auto"/>
              <w:ind w:left="44" w:hanging="10"/>
              <w:jc w:val="left"/>
              <w:rPr>
                <w:rFonts w:cs="Arial"/>
              </w:rPr>
            </w:pPr>
            <w:r w:rsidRPr="00FA5DB6">
              <w:rPr>
                <w:rFonts w:cs="Arial"/>
              </w:rPr>
              <w:t>Added comments from October 2012 round of TSMAD comments</w:t>
            </w:r>
            <w:r w:rsidR="005D4A4E">
              <w:rPr>
                <w:rFonts w:cs="Arial"/>
              </w:rPr>
              <w:t>.</w:t>
            </w:r>
          </w:p>
        </w:tc>
      </w:tr>
      <w:tr w:rsidR="00FA5DB6" w14:paraId="10DC9BC5" w14:textId="77777777" w:rsidTr="000C4840">
        <w:trPr>
          <w:cantSplit/>
          <w:jc w:val="center"/>
        </w:trPr>
        <w:tc>
          <w:tcPr>
            <w:tcW w:w="1271" w:type="dxa"/>
          </w:tcPr>
          <w:p w14:paraId="52A93AEC" w14:textId="77777777" w:rsidR="00FA5DB6" w:rsidRPr="00FA5DB6" w:rsidRDefault="00FA5DB6" w:rsidP="00C128E3">
            <w:pPr>
              <w:spacing w:before="60" w:after="60" w:line="240" w:lineRule="auto"/>
              <w:jc w:val="left"/>
              <w:rPr>
                <w:rFonts w:cs="Arial"/>
              </w:rPr>
            </w:pPr>
            <w:r w:rsidRPr="00FA5DB6">
              <w:rPr>
                <w:rFonts w:cs="Arial"/>
              </w:rPr>
              <w:t>Initial Draft</w:t>
            </w:r>
          </w:p>
        </w:tc>
        <w:tc>
          <w:tcPr>
            <w:tcW w:w="1701" w:type="dxa"/>
          </w:tcPr>
          <w:p w14:paraId="414646BA" w14:textId="77777777" w:rsidR="00FA5DB6" w:rsidRPr="00FA5DB6" w:rsidRDefault="00FA5DB6" w:rsidP="00C128E3">
            <w:pPr>
              <w:spacing w:before="60" w:after="60" w:line="240" w:lineRule="auto"/>
              <w:ind w:left="-1" w:firstLine="1"/>
              <w:jc w:val="left"/>
              <w:rPr>
                <w:rFonts w:cs="Arial"/>
              </w:rPr>
            </w:pPr>
            <w:r w:rsidRPr="00FA5DB6">
              <w:rPr>
                <w:rFonts w:cs="Arial"/>
              </w:rPr>
              <w:t>March 2013</w:t>
            </w:r>
          </w:p>
        </w:tc>
        <w:tc>
          <w:tcPr>
            <w:tcW w:w="1276" w:type="dxa"/>
          </w:tcPr>
          <w:p w14:paraId="401422FD" w14:textId="77777777" w:rsidR="00FA5DB6" w:rsidRPr="00FA5DB6" w:rsidRDefault="00FA5DB6" w:rsidP="00C128E3">
            <w:pPr>
              <w:spacing w:before="60" w:after="60" w:line="240" w:lineRule="auto"/>
              <w:ind w:firstLine="21"/>
              <w:jc w:val="left"/>
              <w:rPr>
                <w:rFonts w:cs="Arial"/>
              </w:rPr>
            </w:pPr>
            <w:r w:rsidRPr="00FA5DB6">
              <w:rPr>
                <w:rFonts w:cs="Arial"/>
              </w:rPr>
              <w:t>J.Powell</w:t>
            </w:r>
          </w:p>
        </w:tc>
        <w:tc>
          <w:tcPr>
            <w:tcW w:w="5280" w:type="dxa"/>
          </w:tcPr>
          <w:p w14:paraId="5F8F2072" w14:textId="77777777" w:rsidR="00FA5DB6" w:rsidRPr="00FA5DB6" w:rsidRDefault="00FA5DB6" w:rsidP="00C128E3">
            <w:pPr>
              <w:spacing w:before="60" w:after="60" w:line="240" w:lineRule="auto"/>
              <w:ind w:left="44" w:hanging="10"/>
              <w:jc w:val="left"/>
              <w:rPr>
                <w:rFonts w:cs="Arial"/>
              </w:rPr>
            </w:pPr>
            <w:r w:rsidRPr="00FA5DB6">
              <w:rPr>
                <w:rFonts w:cs="Arial"/>
              </w:rPr>
              <w:t>Added comments from January 2013 round of TSMAD comments.</w:t>
            </w:r>
          </w:p>
        </w:tc>
      </w:tr>
      <w:tr w:rsidR="00FA5DB6" w14:paraId="0CA6D56E" w14:textId="77777777" w:rsidTr="000C4840">
        <w:trPr>
          <w:cantSplit/>
          <w:jc w:val="center"/>
        </w:trPr>
        <w:tc>
          <w:tcPr>
            <w:tcW w:w="1271" w:type="dxa"/>
          </w:tcPr>
          <w:p w14:paraId="7A508CAF" w14:textId="77777777" w:rsidR="00FA5DB6" w:rsidRPr="00FA5DB6" w:rsidRDefault="00FA5DB6" w:rsidP="00C128E3">
            <w:pPr>
              <w:spacing w:before="60" w:after="60" w:line="240" w:lineRule="auto"/>
              <w:jc w:val="left"/>
              <w:rPr>
                <w:rFonts w:cs="Arial"/>
              </w:rPr>
            </w:pPr>
            <w:r w:rsidRPr="00FA5DB6">
              <w:rPr>
                <w:rFonts w:cs="Arial"/>
              </w:rPr>
              <w:t>Initial Draft</w:t>
            </w:r>
          </w:p>
        </w:tc>
        <w:tc>
          <w:tcPr>
            <w:tcW w:w="1701" w:type="dxa"/>
          </w:tcPr>
          <w:p w14:paraId="7F3217A5" w14:textId="77777777" w:rsidR="00FA5DB6" w:rsidRPr="00FA5DB6" w:rsidRDefault="00FA5DB6" w:rsidP="00C128E3">
            <w:pPr>
              <w:spacing w:before="60" w:after="60" w:line="240" w:lineRule="auto"/>
              <w:ind w:left="-1" w:firstLine="1"/>
              <w:jc w:val="left"/>
              <w:rPr>
                <w:rFonts w:cs="Arial"/>
              </w:rPr>
            </w:pPr>
            <w:r w:rsidRPr="00FA5DB6">
              <w:rPr>
                <w:rFonts w:cs="Arial"/>
              </w:rPr>
              <w:t>June 2013</w:t>
            </w:r>
          </w:p>
        </w:tc>
        <w:tc>
          <w:tcPr>
            <w:tcW w:w="1276" w:type="dxa"/>
          </w:tcPr>
          <w:p w14:paraId="3FC221BB" w14:textId="77777777" w:rsidR="00FA5DB6" w:rsidRPr="00FA5DB6" w:rsidRDefault="00FA5DB6" w:rsidP="00C128E3">
            <w:pPr>
              <w:spacing w:before="60" w:after="60" w:line="240" w:lineRule="auto"/>
              <w:ind w:firstLine="21"/>
              <w:jc w:val="left"/>
              <w:rPr>
                <w:rFonts w:cs="Arial"/>
              </w:rPr>
            </w:pPr>
            <w:r w:rsidRPr="00FA5DB6">
              <w:rPr>
                <w:rFonts w:cs="Arial"/>
              </w:rPr>
              <w:t>J.Powell</w:t>
            </w:r>
          </w:p>
        </w:tc>
        <w:tc>
          <w:tcPr>
            <w:tcW w:w="5280" w:type="dxa"/>
          </w:tcPr>
          <w:p w14:paraId="1594E877" w14:textId="77777777" w:rsidR="00FA5DB6" w:rsidRPr="00FA5DB6" w:rsidRDefault="00FA5DB6" w:rsidP="00C128E3">
            <w:pPr>
              <w:spacing w:before="60" w:after="60" w:line="240" w:lineRule="auto"/>
              <w:ind w:left="44" w:hanging="10"/>
              <w:jc w:val="left"/>
              <w:rPr>
                <w:rFonts w:cs="Arial"/>
              </w:rPr>
            </w:pPr>
            <w:r w:rsidRPr="00FA5DB6">
              <w:rPr>
                <w:rFonts w:cs="Arial"/>
              </w:rPr>
              <w:t>Added decisions from TSMAD26.</w:t>
            </w:r>
          </w:p>
        </w:tc>
      </w:tr>
      <w:tr w:rsidR="00FA5DB6" w14:paraId="36408FAD" w14:textId="77777777" w:rsidTr="000C4840">
        <w:trPr>
          <w:cantSplit/>
          <w:jc w:val="center"/>
        </w:trPr>
        <w:tc>
          <w:tcPr>
            <w:tcW w:w="1271" w:type="dxa"/>
          </w:tcPr>
          <w:p w14:paraId="77569946" w14:textId="77777777" w:rsidR="00FA5DB6" w:rsidRPr="00FA5DB6" w:rsidRDefault="00FA5DB6" w:rsidP="00C128E3">
            <w:pPr>
              <w:spacing w:before="60" w:after="60" w:line="240" w:lineRule="auto"/>
              <w:jc w:val="left"/>
              <w:rPr>
                <w:rFonts w:cs="Arial"/>
              </w:rPr>
            </w:pPr>
            <w:r w:rsidRPr="00FA5DB6">
              <w:rPr>
                <w:rFonts w:cs="Arial"/>
              </w:rPr>
              <w:t>Initial Draft</w:t>
            </w:r>
          </w:p>
        </w:tc>
        <w:tc>
          <w:tcPr>
            <w:tcW w:w="1701" w:type="dxa"/>
          </w:tcPr>
          <w:p w14:paraId="50431B19" w14:textId="77777777" w:rsidR="00FA5DB6" w:rsidRPr="00FA5DB6" w:rsidRDefault="00FA5DB6" w:rsidP="00C128E3">
            <w:pPr>
              <w:spacing w:before="60" w:after="60" w:line="240" w:lineRule="auto"/>
              <w:ind w:left="-1" w:firstLine="1"/>
              <w:jc w:val="left"/>
              <w:rPr>
                <w:rFonts w:cs="Arial"/>
              </w:rPr>
            </w:pPr>
            <w:r w:rsidRPr="00FA5DB6">
              <w:rPr>
                <w:rFonts w:cs="Arial"/>
              </w:rPr>
              <w:t>December 2013</w:t>
            </w:r>
          </w:p>
        </w:tc>
        <w:tc>
          <w:tcPr>
            <w:tcW w:w="1276" w:type="dxa"/>
          </w:tcPr>
          <w:p w14:paraId="397373E9" w14:textId="77777777" w:rsidR="00FA5DB6" w:rsidRPr="00FA5DB6" w:rsidRDefault="00FA5DB6" w:rsidP="00C128E3">
            <w:pPr>
              <w:spacing w:before="60" w:after="60" w:line="240" w:lineRule="auto"/>
              <w:ind w:firstLine="21"/>
              <w:jc w:val="left"/>
              <w:rPr>
                <w:rFonts w:cs="Arial"/>
              </w:rPr>
            </w:pPr>
            <w:r w:rsidRPr="00FA5DB6">
              <w:rPr>
                <w:rFonts w:cs="Arial"/>
              </w:rPr>
              <w:t>J.Powell</w:t>
            </w:r>
          </w:p>
        </w:tc>
        <w:tc>
          <w:tcPr>
            <w:tcW w:w="5280" w:type="dxa"/>
          </w:tcPr>
          <w:p w14:paraId="1D3285B7" w14:textId="028D76EC" w:rsidR="00FA5DB6" w:rsidRPr="00FA5DB6" w:rsidRDefault="00FA5DB6" w:rsidP="00C128E3">
            <w:pPr>
              <w:spacing w:before="60" w:after="60" w:line="240" w:lineRule="auto"/>
              <w:ind w:left="44" w:hanging="10"/>
              <w:jc w:val="left"/>
              <w:rPr>
                <w:rFonts w:cs="Arial"/>
              </w:rPr>
            </w:pPr>
            <w:r w:rsidRPr="00FA5DB6">
              <w:rPr>
                <w:rFonts w:cs="Arial"/>
              </w:rPr>
              <w:t>Added in decisions from TSMAD27</w:t>
            </w:r>
            <w:r w:rsidR="005D4A4E">
              <w:rPr>
                <w:rFonts w:cs="Arial"/>
              </w:rPr>
              <w:t>.</w:t>
            </w:r>
          </w:p>
        </w:tc>
      </w:tr>
      <w:tr w:rsidR="00FA5DB6" w14:paraId="59459B76" w14:textId="77777777" w:rsidTr="000C4840">
        <w:trPr>
          <w:cantSplit/>
          <w:jc w:val="center"/>
        </w:trPr>
        <w:tc>
          <w:tcPr>
            <w:tcW w:w="1271" w:type="dxa"/>
          </w:tcPr>
          <w:p w14:paraId="65D4C3A6" w14:textId="77777777" w:rsidR="00FA5DB6" w:rsidRPr="00FA5DB6" w:rsidRDefault="00FA5DB6" w:rsidP="00C128E3">
            <w:pPr>
              <w:spacing w:before="60" w:after="60" w:line="240" w:lineRule="auto"/>
              <w:jc w:val="left"/>
              <w:rPr>
                <w:rFonts w:cs="Arial"/>
              </w:rPr>
            </w:pPr>
            <w:r w:rsidRPr="00FA5DB6">
              <w:rPr>
                <w:rFonts w:cs="Arial"/>
              </w:rPr>
              <w:t>Draft 0.0.0</w:t>
            </w:r>
          </w:p>
        </w:tc>
        <w:tc>
          <w:tcPr>
            <w:tcW w:w="1701" w:type="dxa"/>
          </w:tcPr>
          <w:p w14:paraId="2E62B569" w14:textId="77777777" w:rsidR="00FA5DB6" w:rsidRPr="00FA5DB6" w:rsidRDefault="00FA5DB6" w:rsidP="00C128E3">
            <w:pPr>
              <w:spacing w:before="60" w:after="60" w:line="240" w:lineRule="auto"/>
              <w:ind w:left="-1" w:firstLine="1"/>
              <w:jc w:val="left"/>
              <w:rPr>
                <w:rFonts w:cs="Arial"/>
              </w:rPr>
            </w:pPr>
            <w:r w:rsidRPr="00FA5DB6">
              <w:rPr>
                <w:rFonts w:cs="Arial"/>
              </w:rPr>
              <w:t>April/May 2014</w:t>
            </w:r>
          </w:p>
        </w:tc>
        <w:tc>
          <w:tcPr>
            <w:tcW w:w="1276" w:type="dxa"/>
          </w:tcPr>
          <w:p w14:paraId="1BD64B86" w14:textId="77ACAED3" w:rsidR="00FA5DB6" w:rsidRPr="00FA5DB6" w:rsidRDefault="005D4A4E" w:rsidP="00C128E3">
            <w:pPr>
              <w:spacing w:before="60" w:after="60" w:line="240" w:lineRule="auto"/>
              <w:ind w:firstLine="21"/>
              <w:jc w:val="left"/>
              <w:rPr>
                <w:rFonts w:cs="Arial"/>
              </w:rPr>
            </w:pPr>
            <w:r>
              <w:rPr>
                <w:rFonts w:cs="Arial"/>
              </w:rPr>
              <w:t>S-100WG</w:t>
            </w:r>
          </w:p>
        </w:tc>
        <w:tc>
          <w:tcPr>
            <w:tcW w:w="5280" w:type="dxa"/>
          </w:tcPr>
          <w:p w14:paraId="071C0702" w14:textId="77777777" w:rsidR="00FA5DB6" w:rsidRPr="00FA5DB6" w:rsidRDefault="00FA5DB6" w:rsidP="00C128E3">
            <w:pPr>
              <w:spacing w:before="60" w:after="60" w:line="240" w:lineRule="auto"/>
              <w:ind w:left="44" w:hanging="10"/>
              <w:jc w:val="left"/>
              <w:rPr>
                <w:rFonts w:cs="Arial"/>
              </w:rPr>
            </w:pPr>
            <w:r w:rsidRPr="00FA5DB6">
              <w:rPr>
                <w:rFonts w:cs="Arial"/>
              </w:rPr>
              <w:t>Included S-101 portrayal.  Most of the portrayal is covered by the catalogue, so much of the old S-52 guidance goes into the implementation guidance annex.</w:t>
            </w:r>
          </w:p>
        </w:tc>
      </w:tr>
      <w:tr w:rsidR="00FA5DB6" w14:paraId="44FEBAD8" w14:textId="77777777" w:rsidTr="000C4840">
        <w:trPr>
          <w:cantSplit/>
          <w:jc w:val="center"/>
        </w:trPr>
        <w:tc>
          <w:tcPr>
            <w:tcW w:w="1271" w:type="dxa"/>
          </w:tcPr>
          <w:p w14:paraId="5E69DF7F" w14:textId="77777777" w:rsidR="00FA5DB6" w:rsidRPr="00FA5DB6" w:rsidRDefault="00FA5DB6" w:rsidP="00C128E3">
            <w:pPr>
              <w:spacing w:before="60" w:after="60" w:line="240" w:lineRule="auto"/>
              <w:jc w:val="left"/>
              <w:rPr>
                <w:rFonts w:cs="Arial"/>
              </w:rPr>
            </w:pPr>
            <w:r w:rsidRPr="00FA5DB6">
              <w:rPr>
                <w:rFonts w:cs="Arial"/>
              </w:rPr>
              <w:t>Draft 0.0.1</w:t>
            </w:r>
          </w:p>
        </w:tc>
        <w:tc>
          <w:tcPr>
            <w:tcW w:w="1701" w:type="dxa"/>
          </w:tcPr>
          <w:p w14:paraId="1EAFFEFA" w14:textId="77777777" w:rsidR="00FA5DB6" w:rsidRPr="00FA5DB6" w:rsidRDefault="00FA5DB6" w:rsidP="00C128E3">
            <w:pPr>
              <w:spacing w:before="60" w:after="60" w:line="240" w:lineRule="auto"/>
              <w:ind w:left="-1" w:firstLine="1"/>
              <w:jc w:val="left"/>
              <w:rPr>
                <w:rFonts w:cs="Arial"/>
              </w:rPr>
            </w:pPr>
            <w:r w:rsidRPr="00FA5DB6">
              <w:rPr>
                <w:rFonts w:cs="Arial"/>
              </w:rPr>
              <w:t>February 2015</w:t>
            </w:r>
          </w:p>
        </w:tc>
        <w:tc>
          <w:tcPr>
            <w:tcW w:w="1276" w:type="dxa"/>
          </w:tcPr>
          <w:p w14:paraId="60D58F9D" w14:textId="602C3882" w:rsidR="00FA5DB6" w:rsidRPr="00FA5DB6" w:rsidRDefault="005D4A4E" w:rsidP="00C128E3">
            <w:pPr>
              <w:spacing w:before="60" w:after="60" w:line="240" w:lineRule="auto"/>
              <w:ind w:firstLine="21"/>
              <w:jc w:val="left"/>
              <w:rPr>
                <w:rFonts w:cs="Arial"/>
              </w:rPr>
            </w:pPr>
            <w:r>
              <w:rPr>
                <w:rFonts w:cs="Arial"/>
              </w:rPr>
              <w:t>S-100WG</w:t>
            </w:r>
          </w:p>
        </w:tc>
        <w:tc>
          <w:tcPr>
            <w:tcW w:w="5280" w:type="dxa"/>
          </w:tcPr>
          <w:p w14:paraId="7BF36F38" w14:textId="0817F5E2" w:rsidR="00FA5DB6" w:rsidRPr="00FA5DB6" w:rsidRDefault="00FA5DB6" w:rsidP="00C128E3">
            <w:pPr>
              <w:spacing w:before="60" w:after="60" w:line="240" w:lineRule="auto"/>
              <w:ind w:left="44" w:hanging="10"/>
              <w:jc w:val="left"/>
              <w:rPr>
                <w:rFonts w:cs="Arial"/>
              </w:rPr>
            </w:pPr>
            <w:r w:rsidRPr="00FA5DB6">
              <w:rPr>
                <w:rFonts w:cs="Arial"/>
              </w:rPr>
              <w:t>Added adjudicated comments from TSMAD29</w:t>
            </w:r>
            <w:r w:rsidR="005D4A4E">
              <w:rPr>
                <w:rFonts w:cs="Arial"/>
              </w:rPr>
              <w:t>.</w:t>
            </w:r>
          </w:p>
        </w:tc>
      </w:tr>
      <w:tr w:rsidR="00FA5DB6" w14:paraId="6DDFDCA5" w14:textId="77777777" w:rsidTr="000C4840">
        <w:trPr>
          <w:cantSplit/>
          <w:jc w:val="center"/>
        </w:trPr>
        <w:tc>
          <w:tcPr>
            <w:tcW w:w="1271" w:type="dxa"/>
          </w:tcPr>
          <w:p w14:paraId="7B52C1EA" w14:textId="77777777" w:rsidR="00FA5DB6" w:rsidRPr="00FA5DB6" w:rsidRDefault="00FA5DB6" w:rsidP="00C128E3">
            <w:pPr>
              <w:spacing w:before="60" w:after="60" w:line="240" w:lineRule="auto"/>
              <w:jc w:val="left"/>
              <w:rPr>
                <w:rFonts w:cs="Arial"/>
              </w:rPr>
            </w:pPr>
            <w:r w:rsidRPr="00FA5DB6">
              <w:rPr>
                <w:rFonts w:cs="Arial"/>
              </w:rPr>
              <w:t>Draft 0.0.2</w:t>
            </w:r>
          </w:p>
        </w:tc>
        <w:tc>
          <w:tcPr>
            <w:tcW w:w="1701" w:type="dxa"/>
          </w:tcPr>
          <w:p w14:paraId="30E618DB" w14:textId="77777777" w:rsidR="00FA5DB6" w:rsidRPr="00FA5DB6" w:rsidRDefault="00FA5DB6" w:rsidP="00C128E3">
            <w:pPr>
              <w:spacing w:before="60" w:after="60" w:line="240" w:lineRule="auto"/>
              <w:ind w:left="-1" w:firstLine="1"/>
              <w:jc w:val="left"/>
              <w:rPr>
                <w:rFonts w:cs="Arial"/>
              </w:rPr>
            </w:pPr>
            <w:r w:rsidRPr="00FA5DB6">
              <w:rPr>
                <w:rFonts w:cs="Arial"/>
              </w:rPr>
              <w:t>January 2016</w:t>
            </w:r>
          </w:p>
        </w:tc>
        <w:tc>
          <w:tcPr>
            <w:tcW w:w="1276" w:type="dxa"/>
          </w:tcPr>
          <w:p w14:paraId="0654644D" w14:textId="327956FA" w:rsidR="00FA5DB6" w:rsidRPr="00FA5DB6" w:rsidRDefault="005D4A4E" w:rsidP="00C128E3">
            <w:pPr>
              <w:spacing w:before="60" w:after="60" w:line="240" w:lineRule="auto"/>
              <w:ind w:firstLine="21"/>
              <w:jc w:val="left"/>
              <w:rPr>
                <w:rFonts w:cs="Arial"/>
              </w:rPr>
            </w:pPr>
            <w:r>
              <w:rPr>
                <w:rFonts w:cs="Arial"/>
              </w:rPr>
              <w:t>S-100WG</w:t>
            </w:r>
          </w:p>
        </w:tc>
        <w:tc>
          <w:tcPr>
            <w:tcW w:w="5280" w:type="dxa"/>
          </w:tcPr>
          <w:p w14:paraId="6E98902C" w14:textId="77777777" w:rsidR="00FA5DB6" w:rsidRPr="00FA5DB6" w:rsidRDefault="00FA5DB6" w:rsidP="00C128E3">
            <w:pPr>
              <w:spacing w:before="60" w:after="60" w:line="240" w:lineRule="auto"/>
              <w:ind w:left="44" w:hanging="10"/>
              <w:jc w:val="left"/>
              <w:rPr>
                <w:rFonts w:cs="Arial"/>
              </w:rPr>
            </w:pPr>
            <w:r w:rsidRPr="00FA5DB6">
              <w:rPr>
                <w:rFonts w:cs="Arial"/>
              </w:rPr>
              <w:t>Incorporated editorial issues that were noted in draft 0.0.1.  Also includes a revised metadata section.</w:t>
            </w:r>
          </w:p>
        </w:tc>
      </w:tr>
      <w:tr w:rsidR="00FA5DB6" w14:paraId="01321180" w14:textId="77777777" w:rsidTr="000C4840">
        <w:trPr>
          <w:cantSplit/>
          <w:jc w:val="center"/>
        </w:trPr>
        <w:tc>
          <w:tcPr>
            <w:tcW w:w="1271" w:type="dxa"/>
          </w:tcPr>
          <w:p w14:paraId="40209F1A" w14:textId="77777777" w:rsidR="00FA5DB6" w:rsidRPr="00FA5DB6" w:rsidRDefault="00FA5DB6" w:rsidP="00C128E3">
            <w:pPr>
              <w:spacing w:before="60" w:after="60" w:line="240" w:lineRule="auto"/>
              <w:jc w:val="left"/>
              <w:rPr>
                <w:rFonts w:cs="Arial"/>
              </w:rPr>
            </w:pPr>
            <w:r w:rsidRPr="00FA5DB6">
              <w:rPr>
                <w:rFonts w:cs="Arial"/>
              </w:rPr>
              <w:t>Draft 0.0.2</w:t>
            </w:r>
          </w:p>
        </w:tc>
        <w:tc>
          <w:tcPr>
            <w:tcW w:w="1701" w:type="dxa"/>
          </w:tcPr>
          <w:p w14:paraId="3E847758" w14:textId="77777777" w:rsidR="00FA5DB6" w:rsidRPr="00FA5DB6" w:rsidRDefault="00FA5DB6" w:rsidP="00C128E3">
            <w:pPr>
              <w:spacing w:before="60" w:after="60" w:line="240" w:lineRule="auto"/>
              <w:ind w:left="-1" w:firstLine="1"/>
              <w:jc w:val="left"/>
              <w:rPr>
                <w:rFonts w:cs="Arial"/>
              </w:rPr>
            </w:pPr>
            <w:r w:rsidRPr="00FA5DB6">
              <w:rPr>
                <w:rFonts w:cs="Arial"/>
              </w:rPr>
              <w:t>July 2017</w:t>
            </w:r>
          </w:p>
        </w:tc>
        <w:tc>
          <w:tcPr>
            <w:tcW w:w="1276" w:type="dxa"/>
          </w:tcPr>
          <w:p w14:paraId="7AE34F12" w14:textId="549C94BA" w:rsidR="00FA5DB6" w:rsidRPr="00FA5DB6" w:rsidRDefault="005D4A4E" w:rsidP="00C128E3">
            <w:pPr>
              <w:spacing w:before="60" w:after="60" w:line="240" w:lineRule="auto"/>
              <w:ind w:firstLine="21"/>
              <w:jc w:val="left"/>
              <w:rPr>
                <w:rFonts w:cs="Arial"/>
              </w:rPr>
            </w:pPr>
            <w:r>
              <w:rPr>
                <w:rFonts w:cs="Arial"/>
              </w:rPr>
              <w:t>S-100WG</w:t>
            </w:r>
          </w:p>
        </w:tc>
        <w:tc>
          <w:tcPr>
            <w:tcW w:w="5280" w:type="dxa"/>
          </w:tcPr>
          <w:p w14:paraId="7D5D5926" w14:textId="77777777" w:rsidR="00FA5DB6" w:rsidRPr="00FA5DB6" w:rsidRDefault="00FA5DB6" w:rsidP="00C128E3">
            <w:pPr>
              <w:spacing w:before="60" w:after="60" w:line="240" w:lineRule="auto"/>
              <w:ind w:left="44" w:hanging="10"/>
              <w:jc w:val="left"/>
              <w:rPr>
                <w:rFonts w:cs="Arial"/>
              </w:rPr>
            </w:pPr>
            <w:r w:rsidRPr="00FA5DB6">
              <w:rPr>
                <w:rFonts w:cs="Arial"/>
              </w:rPr>
              <w:t>Incorporated the decisions from S101PT1 and updated some editorial issues.  Numbering remained the same to be consistent with the DCEG numbering.</w:t>
            </w:r>
          </w:p>
        </w:tc>
      </w:tr>
      <w:tr w:rsidR="00FA5DB6" w:rsidRPr="00693533" w14:paraId="70170B49" w14:textId="77777777" w:rsidTr="000C4840">
        <w:trPr>
          <w:cantSplit/>
          <w:jc w:val="center"/>
        </w:trPr>
        <w:tc>
          <w:tcPr>
            <w:tcW w:w="1271" w:type="dxa"/>
          </w:tcPr>
          <w:p w14:paraId="78D6175D" w14:textId="77777777" w:rsidR="00FA5DB6" w:rsidRPr="00FA5DB6" w:rsidRDefault="00FA5DB6" w:rsidP="00C128E3">
            <w:pPr>
              <w:spacing w:before="60" w:after="60" w:line="240" w:lineRule="auto"/>
              <w:jc w:val="left"/>
              <w:rPr>
                <w:rFonts w:cs="Arial"/>
              </w:rPr>
            </w:pPr>
            <w:r w:rsidRPr="00FA5DB6">
              <w:rPr>
                <w:rFonts w:cs="Arial"/>
              </w:rPr>
              <w:t xml:space="preserve">Draft 1.0.0 </w:t>
            </w:r>
          </w:p>
        </w:tc>
        <w:tc>
          <w:tcPr>
            <w:tcW w:w="1701" w:type="dxa"/>
          </w:tcPr>
          <w:p w14:paraId="484B5002" w14:textId="77777777" w:rsidR="00FA5DB6" w:rsidRPr="00FA5DB6" w:rsidRDefault="00FA5DB6" w:rsidP="00C128E3">
            <w:pPr>
              <w:spacing w:before="60" w:after="60" w:line="240" w:lineRule="auto"/>
              <w:ind w:left="-1" w:firstLine="1"/>
              <w:jc w:val="left"/>
              <w:rPr>
                <w:rFonts w:cs="Arial"/>
              </w:rPr>
            </w:pPr>
            <w:r w:rsidRPr="00FA5DB6">
              <w:rPr>
                <w:rFonts w:cs="Arial"/>
              </w:rPr>
              <w:t>October 2018</w:t>
            </w:r>
          </w:p>
        </w:tc>
        <w:tc>
          <w:tcPr>
            <w:tcW w:w="1276" w:type="dxa"/>
          </w:tcPr>
          <w:p w14:paraId="0C494076" w14:textId="39FF2389" w:rsidR="00FA5DB6" w:rsidRPr="00FA5DB6" w:rsidRDefault="005D4A4E" w:rsidP="00C128E3">
            <w:pPr>
              <w:spacing w:before="60" w:after="60" w:line="240" w:lineRule="auto"/>
              <w:ind w:firstLine="21"/>
              <w:jc w:val="left"/>
              <w:rPr>
                <w:rFonts w:cs="Arial"/>
              </w:rPr>
            </w:pPr>
            <w:r>
              <w:rPr>
                <w:rFonts w:cs="Arial"/>
              </w:rPr>
              <w:t>S-100WG</w:t>
            </w:r>
          </w:p>
        </w:tc>
        <w:tc>
          <w:tcPr>
            <w:tcW w:w="5280" w:type="dxa"/>
          </w:tcPr>
          <w:p w14:paraId="713A9946" w14:textId="77777777" w:rsidR="00FA5DB6" w:rsidRPr="00FA5DB6" w:rsidRDefault="00FA5DB6" w:rsidP="00C128E3">
            <w:pPr>
              <w:spacing w:before="60" w:after="60" w:line="240" w:lineRule="auto"/>
              <w:ind w:left="44" w:hanging="10"/>
              <w:jc w:val="left"/>
              <w:rPr>
                <w:rFonts w:cs="Arial"/>
              </w:rPr>
            </w:pPr>
            <w:r w:rsidRPr="00FA5DB6">
              <w:rPr>
                <w:rFonts w:cs="Arial"/>
              </w:rPr>
              <w:t>Editorial S-101PT review and clean-up in preparation for final approval to publish as Edition 1.0.0.</w:t>
            </w:r>
          </w:p>
        </w:tc>
      </w:tr>
      <w:tr w:rsidR="00614FE6" w:rsidRPr="00693533" w14:paraId="4D033FF1" w14:textId="77777777" w:rsidTr="000C4840">
        <w:trPr>
          <w:cantSplit/>
          <w:jc w:val="center"/>
        </w:trPr>
        <w:tc>
          <w:tcPr>
            <w:tcW w:w="1271" w:type="dxa"/>
          </w:tcPr>
          <w:p w14:paraId="3F18EF46" w14:textId="77777777" w:rsidR="00FA5DB6" w:rsidRPr="00FA5DB6" w:rsidRDefault="00FA5DB6" w:rsidP="00C128E3">
            <w:pPr>
              <w:spacing w:before="60" w:after="60" w:line="240" w:lineRule="auto"/>
              <w:jc w:val="left"/>
              <w:rPr>
                <w:rFonts w:cs="Arial"/>
              </w:rPr>
            </w:pPr>
            <w:r w:rsidRPr="00FA5DB6">
              <w:rPr>
                <w:rFonts w:cs="Arial"/>
              </w:rPr>
              <w:t>Draft 1.1.0</w:t>
            </w:r>
          </w:p>
        </w:tc>
        <w:tc>
          <w:tcPr>
            <w:tcW w:w="1701" w:type="dxa"/>
          </w:tcPr>
          <w:p w14:paraId="3AA01EBB" w14:textId="65597B53" w:rsidR="00FA5DB6" w:rsidRPr="00FA5DB6" w:rsidRDefault="006C1731" w:rsidP="00C128E3">
            <w:pPr>
              <w:spacing w:before="60" w:after="60" w:line="240" w:lineRule="auto"/>
              <w:ind w:left="-1" w:firstLine="1"/>
              <w:jc w:val="left"/>
              <w:rPr>
                <w:rFonts w:cs="Arial"/>
              </w:rPr>
            </w:pPr>
            <w:r>
              <w:rPr>
                <w:rFonts w:cs="Arial"/>
              </w:rPr>
              <w:t>December</w:t>
            </w:r>
            <w:r w:rsidR="00FA5DB6" w:rsidRPr="00FA5DB6">
              <w:rPr>
                <w:rFonts w:cs="Arial"/>
              </w:rPr>
              <w:t xml:space="preserve"> 2022</w:t>
            </w:r>
          </w:p>
        </w:tc>
        <w:tc>
          <w:tcPr>
            <w:tcW w:w="1276" w:type="dxa"/>
          </w:tcPr>
          <w:p w14:paraId="2BC7BEA8" w14:textId="19563611" w:rsidR="00FA5DB6" w:rsidRPr="00FA5DB6" w:rsidRDefault="005D4A4E" w:rsidP="00C128E3">
            <w:pPr>
              <w:spacing w:before="60" w:after="60" w:line="240" w:lineRule="auto"/>
              <w:ind w:firstLine="21"/>
              <w:jc w:val="left"/>
              <w:rPr>
                <w:rFonts w:cs="Arial"/>
              </w:rPr>
            </w:pPr>
            <w:r>
              <w:rPr>
                <w:rFonts w:cs="Arial"/>
              </w:rPr>
              <w:t>S-100WG</w:t>
            </w:r>
          </w:p>
        </w:tc>
        <w:tc>
          <w:tcPr>
            <w:tcW w:w="5280" w:type="dxa"/>
          </w:tcPr>
          <w:p w14:paraId="28E9FAE4" w14:textId="2D89239F" w:rsidR="00FA5DB6" w:rsidRPr="00FA5DB6" w:rsidRDefault="00A2714E" w:rsidP="00C128E3">
            <w:pPr>
              <w:spacing w:before="60" w:after="60" w:line="240" w:lineRule="auto"/>
              <w:ind w:left="44" w:hanging="23"/>
              <w:jc w:val="left"/>
              <w:rPr>
                <w:rFonts w:cs="Arial"/>
              </w:rPr>
            </w:pPr>
            <w:r>
              <w:rPr>
                <w:rFonts w:cs="Arial"/>
              </w:rPr>
              <w:t>New version for implementation and testing, updated to align with S-100 Edition 5.0.0.</w:t>
            </w:r>
          </w:p>
        </w:tc>
      </w:tr>
      <w:tr w:rsidR="008F2408" w:rsidRPr="00693533" w14:paraId="69A1CEA5" w14:textId="77777777" w:rsidTr="000C4840">
        <w:trPr>
          <w:cantSplit/>
          <w:jc w:val="center"/>
        </w:trPr>
        <w:tc>
          <w:tcPr>
            <w:tcW w:w="1271" w:type="dxa"/>
          </w:tcPr>
          <w:p w14:paraId="260D23EF" w14:textId="0F6726D0" w:rsidR="008F2408" w:rsidRPr="00FA5DB6" w:rsidRDefault="008F2408" w:rsidP="008F2408">
            <w:pPr>
              <w:spacing w:before="60" w:after="60" w:line="240" w:lineRule="auto"/>
              <w:jc w:val="left"/>
              <w:rPr>
                <w:rFonts w:cs="Arial"/>
              </w:rPr>
            </w:pPr>
            <w:r w:rsidRPr="00FA5DB6">
              <w:rPr>
                <w:rFonts w:cs="Arial"/>
              </w:rPr>
              <w:t>Draft 1.</w:t>
            </w:r>
            <w:r>
              <w:rPr>
                <w:rFonts w:cs="Arial"/>
              </w:rPr>
              <w:t>2</w:t>
            </w:r>
            <w:r w:rsidRPr="00FA5DB6">
              <w:rPr>
                <w:rFonts w:cs="Arial"/>
              </w:rPr>
              <w:t>.0</w:t>
            </w:r>
          </w:p>
        </w:tc>
        <w:tc>
          <w:tcPr>
            <w:tcW w:w="1701" w:type="dxa"/>
          </w:tcPr>
          <w:p w14:paraId="61285FB7" w14:textId="46A5BD69" w:rsidR="008F2408" w:rsidRDefault="001C3BE1" w:rsidP="008F2408">
            <w:pPr>
              <w:spacing w:before="60" w:after="60" w:line="240" w:lineRule="auto"/>
              <w:ind w:left="-1" w:firstLine="1"/>
              <w:jc w:val="left"/>
              <w:rPr>
                <w:rFonts w:cs="Arial"/>
              </w:rPr>
            </w:pPr>
            <w:r>
              <w:rPr>
                <w:rFonts w:cs="Arial"/>
              </w:rPr>
              <w:t>March</w:t>
            </w:r>
            <w:r w:rsidR="008F2408" w:rsidRPr="00FA5DB6">
              <w:rPr>
                <w:rFonts w:cs="Arial"/>
              </w:rPr>
              <w:t xml:space="preserve"> 202</w:t>
            </w:r>
            <w:r>
              <w:rPr>
                <w:rFonts w:cs="Arial"/>
              </w:rPr>
              <w:t>4</w:t>
            </w:r>
          </w:p>
        </w:tc>
        <w:tc>
          <w:tcPr>
            <w:tcW w:w="1276" w:type="dxa"/>
          </w:tcPr>
          <w:p w14:paraId="64ECCBCA" w14:textId="1EDDE6C4" w:rsidR="008F2408" w:rsidRDefault="008F2408" w:rsidP="008F2408">
            <w:pPr>
              <w:spacing w:before="60" w:after="60" w:line="240" w:lineRule="auto"/>
              <w:ind w:firstLine="21"/>
              <w:jc w:val="left"/>
              <w:rPr>
                <w:rFonts w:cs="Arial"/>
              </w:rPr>
            </w:pPr>
            <w:r>
              <w:rPr>
                <w:rFonts w:cs="Arial"/>
              </w:rPr>
              <w:t>S-100WG</w:t>
            </w:r>
          </w:p>
        </w:tc>
        <w:tc>
          <w:tcPr>
            <w:tcW w:w="5280" w:type="dxa"/>
          </w:tcPr>
          <w:p w14:paraId="6B52FC31" w14:textId="092CEF0A" w:rsidR="008F2408" w:rsidRDefault="008F2408" w:rsidP="008F2408">
            <w:pPr>
              <w:spacing w:before="60" w:after="60" w:line="240" w:lineRule="auto"/>
              <w:ind w:left="44" w:hanging="23"/>
              <w:jc w:val="left"/>
              <w:rPr>
                <w:rFonts w:cs="Arial"/>
              </w:rPr>
            </w:pPr>
            <w:r>
              <w:rPr>
                <w:rFonts w:cs="Arial"/>
              </w:rPr>
              <w:t>New version for implementation and testing, updated to align with S-100 Edition 5.1.0.</w:t>
            </w:r>
          </w:p>
        </w:tc>
      </w:tr>
      <w:tr w:rsidR="00573A59" w:rsidRPr="00693533" w14:paraId="095E00B3" w14:textId="77777777" w:rsidTr="000C4840">
        <w:trPr>
          <w:cantSplit/>
          <w:jc w:val="center"/>
          <w:ins w:id="30" w:author="Jeff Wootton" w:date="2024-03-27T12:43:00Z"/>
        </w:trPr>
        <w:tc>
          <w:tcPr>
            <w:tcW w:w="1271" w:type="dxa"/>
          </w:tcPr>
          <w:p w14:paraId="4A5B6359" w14:textId="16E37CFC" w:rsidR="00573A59" w:rsidRPr="00FA5DB6" w:rsidRDefault="00573A59" w:rsidP="00573A59">
            <w:pPr>
              <w:spacing w:before="60" w:after="60" w:line="240" w:lineRule="auto"/>
              <w:jc w:val="left"/>
              <w:rPr>
                <w:ins w:id="31" w:author="Jeff Wootton" w:date="2024-03-27T12:43:00Z"/>
                <w:rFonts w:cs="Arial"/>
              </w:rPr>
            </w:pPr>
            <w:ins w:id="32" w:author="Jeff Wootton" w:date="2024-03-27T12:43:00Z">
              <w:r w:rsidRPr="00FA5DB6">
                <w:rPr>
                  <w:rFonts w:cs="Arial"/>
                </w:rPr>
                <w:t xml:space="preserve">Draft </w:t>
              </w:r>
            </w:ins>
            <w:ins w:id="33" w:author="Jeff Wootton" w:date="2024-06-03T10:26:00Z" w16du:dateUtc="2024-06-03T08:26:00Z">
              <w:r w:rsidR="0057150E">
                <w:rPr>
                  <w:rFonts w:cs="Arial"/>
                </w:rPr>
                <w:t>2.0</w:t>
              </w:r>
            </w:ins>
            <w:ins w:id="34" w:author="Jeff Wootton" w:date="2024-03-27T12:43:00Z">
              <w:r w:rsidRPr="00FA5DB6">
                <w:rPr>
                  <w:rFonts w:cs="Arial"/>
                </w:rPr>
                <w:t>.0</w:t>
              </w:r>
            </w:ins>
          </w:p>
        </w:tc>
        <w:tc>
          <w:tcPr>
            <w:tcW w:w="1701" w:type="dxa"/>
          </w:tcPr>
          <w:p w14:paraId="2EFF2D8B" w14:textId="440C7E6F" w:rsidR="00573A59" w:rsidRDefault="00904A56" w:rsidP="00573A59">
            <w:pPr>
              <w:spacing w:before="60" w:after="60" w:line="240" w:lineRule="auto"/>
              <w:ind w:left="-1" w:firstLine="1"/>
              <w:jc w:val="left"/>
              <w:rPr>
                <w:ins w:id="35" w:author="Jeff Wootton" w:date="2024-03-27T12:43:00Z"/>
                <w:rFonts w:cs="Arial"/>
              </w:rPr>
            </w:pPr>
            <w:ins w:id="36" w:author="Jeff Wootton" w:date="2024-07-04T08:21:00Z" w16du:dateUtc="2024-07-04T06:21:00Z">
              <w:r>
                <w:rPr>
                  <w:rFonts w:cs="Arial"/>
                </w:rPr>
                <w:t>December</w:t>
              </w:r>
            </w:ins>
            <w:ins w:id="37" w:author="Jeff Wootton" w:date="2024-03-27T12:43:00Z">
              <w:r w:rsidR="00573A59" w:rsidRPr="00FA5DB6">
                <w:rPr>
                  <w:rFonts w:cs="Arial"/>
                </w:rPr>
                <w:t xml:space="preserve"> 202</w:t>
              </w:r>
              <w:r w:rsidR="00573A59">
                <w:rPr>
                  <w:rFonts w:cs="Arial"/>
                </w:rPr>
                <w:t>4</w:t>
              </w:r>
            </w:ins>
          </w:p>
        </w:tc>
        <w:tc>
          <w:tcPr>
            <w:tcW w:w="1276" w:type="dxa"/>
          </w:tcPr>
          <w:p w14:paraId="0E82E9AB" w14:textId="75940CD5" w:rsidR="00573A59" w:rsidRDefault="00573A59" w:rsidP="00573A59">
            <w:pPr>
              <w:spacing w:before="60" w:after="60" w:line="240" w:lineRule="auto"/>
              <w:ind w:firstLine="21"/>
              <w:jc w:val="left"/>
              <w:rPr>
                <w:ins w:id="38" w:author="Jeff Wootton" w:date="2024-03-27T12:43:00Z"/>
                <w:rFonts w:cs="Arial"/>
              </w:rPr>
            </w:pPr>
            <w:ins w:id="39" w:author="Jeff Wootton" w:date="2024-03-27T12:43:00Z">
              <w:r>
                <w:rPr>
                  <w:rFonts w:cs="Arial"/>
                </w:rPr>
                <w:t>S-100WG</w:t>
              </w:r>
            </w:ins>
          </w:p>
        </w:tc>
        <w:tc>
          <w:tcPr>
            <w:tcW w:w="5280" w:type="dxa"/>
          </w:tcPr>
          <w:p w14:paraId="4F4AF320" w14:textId="24EA8DA8" w:rsidR="00573A59" w:rsidRDefault="0057150E" w:rsidP="00573A59">
            <w:pPr>
              <w:spacing w:before="60" w:after="60" w:line="240" w:lineRule="auto"/>
              <w:ind w:left="44" w:hanging="23"/>
              <w:jc w:val="left"/>
              <w:rPr>
                <w:ins w:id="40" w:author="Jeff Wootton" w:date="2024-03-27T12:43:00Z"/>
                <w:rFonts w:cs="Arial"/>
              </w:rPr>
            </w:pPr>
            <w:ins w:id="41" w:author="Jeff Wootton" w:date="2024-06-03T10:26:00Z" w16du:dateUtc="2024-06-03T08:26:00Z">
              <w:r>
                <w:rPr>
                  <w:rFonts w:cs="Arial"/>
                </w:rPr>
                <w:t>Initial operation</w:t>
              </w:r>
            </w:ins>
            <w:ins w:id="42" w:author="Jeff Wootton" w:date="2024-06-13T20:28:00Z" w16du:dateUtc="2024-06-13T18:28:00Z">
              <w:r w:rsidR="007D6DBA">
                <w:rPr>
                  <w:rFonts w:cs="Arial"/>
                </w:rPr>
                <w:t>al</w:t>
              </w:r>
            </w:ins>
            <w:ins w:id="43" w:author="Jeff Wootton" w:date="2024-06-03T10:26:00Z" w16du:dateUtc="2024-06-03T08:26:00Z">
              <w:r>
                <w:rPr>
                  <w:rFonts w:cs="Arial"/>
                </w:rPr>
                <w:t xml:space="preserve"> Edition of S-101</w:t>
              </w:r>
            </w:ins>
            <w:ins w:id="44" w:author="Jeff Wootton" w:date="2024-07-04T08:22:00Z" w16du:dateUtc="2024-07-04T06:22:00Z">
              <w:r w:rsidR="00EF7ED9">
                <w:rPr>
                  <w:rFonts w:cs="Arial"/>
                </w:rPr>
                <w:t>,</w:t>
              </w:r>
            </w:ins>
            <w:ins w:id="45" w:author="Jeff Wootton" w:date="2024-07-04T08:20:00Z" w16du:dateUtc="2024-07-04T06:20:00Z">
              <w:r w:rsidR="00904A56">
                <w:rPr>
                  <w:rFonts w:cs="Arial"/>
                </w:rPr>
                <w:t xml:space="preserve"> updated to align with S-100 </w:t>
              </w:r>
            </w:ins>
            <w:ins w:id="46" w:author="Jeff Wootton" w:date="2024-07-04T08:21:00Z" w16du:dateUtc="2024-07-04T06:21:00Z">
              <w:r w:rsidR="00904A56">
                <w:rPr>
                  <w:rFonts w:cs="Arial"/>
                </w:rPr>
                <w:t>Edition</w:t>
              </w:r>
            </w:ins>
            <w:ins w:id="47" w:author="Jeff Wootton" w:date="2024-07-04T08:20:00Z" w16du:dateUtc="2024-07-04T06:20:00Z">
              <w:r w:rsidR="00904A56">
                <w:rPr>
                  <w:rFonts w:cs="Arial"/>
                </w:rPr>
                <w:t xml:space="preserve"> </w:t>
              </w:r>
            </w:ins>
            <w:ins w:id="48" w:author="Jeff Wootton" w:date="2024-07-04T08:21:00Z" w16du:dateUtc="2024-07-04T06:21:00Z">
              <w:r w:rsidR="00904A56">
                <w:rPr>
                  <w:rFonts w:cs="Arial"/>
                </w:rPr>
                <w:t>5.2.0</w:t>
              </w:r>
            </w:ins>
            <w:ins w:id="49" w:author="Jeff Wootton" w:date="2024-03-27T12:43:00Z">
              <w:r w:rsidR="00573A59">
                <w:rPr>
                  <w:rFonts w:cs="Arial"/>
                </w:rPr>
                <w:t>.</w:t>
              </w:r>
            </w:ins>
          </w:p>
        </w:tc>
      </w:tr>
    </w:tbl>
    <w:p w14:paraId="54770534" w14:textId="4F6FF116" w:rsidR="00FA5DB6" w:rsidRDefault="00FA5DB6" w:rsidP="00C128E3">
      <w:pPr>
        <w:spacing w:after="0" w:line="240" w:lineRule="auto"/>
        <w:rPr>
          <w:rFonts w:ascii="Arial Narrow" w:hAnsi="Arial Narrow"/>
        </w:rPr>
      </w:pPr>
    </w:p>
    <w:p w14:paraId="75D1EB98" w14:textId="77777777" w:rsidR="00DC76CF" w:rsidRDefault="00DC76CF">
      <w:pPr>
        <w:spacing w:after="160" w:line="259" w:lineRule="auto"/>
        <w:jc w:val="left"/>
        <w:rPr>
          <w:b/>
          <w:bCs/>
          <w:sz w:val="24"/>
          <w:szCs w:val="24"/>
        </w:rPr>
      </w:pPr>
      <w:r>
        <w:rPr>
          <w:sz w:val="24"/>
          <w:szCs w:val="24"/>
        </w:rPr>
        <w:br w:type="page"/>
      </w:r>
    </w:p>
    <w:p w14:paraId="032A0D99" w14:textId="08472496" w:rsidR="00F47195" w:rsidRPr="008D0CFF" w:rsidRDefault="00F47195" w:rsidP="00F47195">
      <w:pPr>
        <w:pStyle w:val="StylezzForewordAuto"/>
        <w:pageBreakBefore w:val="0"/>
        <w:jc w:val="center"/>
        <w:rPr>
          <w:sz w:val="24"/>
          <w:szCs w:val="24"/>
          <w:lang w:val="en-GB"/>
        </w:rPr>
      </w:pPr>
      <w:r>
        <w:rPr>
          <w:sz w:val="24"/>
          <w:szCs w:val="24"/>
          <w:lang w:val="en-GB"/>
        </w:rPr>
        <w:lastRenderedPageBreak/>
        <w:t xml:space="preserve">Summary of Substantive Changes in Edition </w:t>
      </w:r>
      <w:del w:id="50" w:author="Jeff Wootton" w:date="2024-06-23T22:02:00Z" w16du:dateUtc="2024-06-23T20:02:00Z">
        <w:r w:rsidDel="007708BC">
          <w:rPr>
            <w:sz w:val="24"/>
            <w:szCs w:val="24"/>
            <w:lang w:val="en-GB"/>
          </w:rPr>
          <w:delText>1.</w:delText>
        </w:r>
      </w:del>
      <w:del w:id="51" w:author="Jeff Wootton" w:date="2024-03-15T12:11:00Z">
        <w:r w:rsidDel="00685524">
          <w:rPr>
            <w:sz w:val="24"/>
            <w:szCs w:val="24"/>
            <w:lang w:val="en-GB"/>
          </w:rPr>
          <w:delText>2</w:delText>
        </w:r>
      </w:del>
      <w:ins w:id="52" w:author="Jeff Wootton" w:date="2024-06-23T22:02:00Z" w16du:dateUtc="2024-06-23T20:02:00Z">
        <w:r w:rsidR="007708BC">
          <w:rPr>
            <w:sz w:val="24"/>
            <w:szCs w:val="24"/>
            <w:lang w:val="en-GB"/>
          </w:rPr>
          <w:t>2.0</w:t>
        </w:r>
      </w:ins>
      <w:r>
        <w:rPr>
          <w:sz w:val="24"/>
          <w:szCs w:val="24"/>
          <w:lang w:val="en-GB"/>
        </w:rPr>
        <w:t>.0</w:t>
      </w:r>
    </w:p>
    <w:p w14:paraId="7F5861EC" w14:textId="77777777" w:rsidR="00F47195" w:rsidRDefault="00F47195" w:rsidP="00174E5F">
      <w:pPr>
        <w:spacing w:after="0" w:line="240" w:lineRule="auto"/>
        <w:rPr>
          <w:rFonts w:cs="Arial"/>
          <w:b/>
        </w:rPr>
      </w:pPr>
    </w:p>
    <w:p w14:paraId="7CB1958A" w14:textId="77777777" w:rsidR="00F47195" w:rsidRPr="00A57031" w:rsidRDefault="00F47195" w:rsidP="00F47195">
      <w:pPr>
        <w:spacing w:after="120"/>
        <w:rPr>
          <w:rFonts w:cs="Arial"/>
        </w:rPr>
      </w:pPr>
      <w:r>
        <w:rPr>
          <w:rFonts w:cs="Arial"/>
          <w:b/>
        </w:rPr>
        <w:t>Bold</w:t>
      </w:r>
      <w:r>
        <w:rPr>
          <w:rFonts w:cs="Arial"/>
        </w:rPr>
        <w:t xml:space="preserve"> references in the Clauses Effected column indicate the principle sections/clauses that are impacted by the described change.</w:t>
      </w:r>
    </w:p>
    <w:tbl>
      <w:tblPr>
        <w:tblW w:w="935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230"/>
        <w:gridCol w:w="2126"/>
      </w:tblGrid>
      <w:tr w:rsidR="00F47195" w:rsidRPr="008D0CFF" w14:paraId="4B7E0FFE" w14:textId="77777777" w:rsidTr="00A4519A">
        <w:trPr>
          <w:cantSplit/>
        </w:trPr>
        <w:tc>
          <w:tcPr>
            <w:tcW w:w="7230" w:type="dxa"/>
            <w:shd w:val="clear" w:color="auto" w:fill="D9D9D9"/>
            <w:vAlign w:val="center"/>
          </w:tcPr>
          <w:p w14:paraId="43C2DB2D" w14:textId="77777777" w:rsidR="00F47195" w:rsidRPr="008D0CFF" w:rsidRDefault="00F47195" w:rsidP="00A4519A">
            <w:pPr>
              <w:pStyle w:val="Tabletitle"/>
              <w:spacing w:line="240" w:lineRule="auto"/>
              <w:rPr>
                <w:rFonts w:eastAsia="Times New Roman" w:cs="Arial"/>
              </w:rPr>
            </w:pPr>
            <w:r>
              <w:rPr>
                <w:rFonts w:eastAsia="Times New Roman" w:cs="Arial"/>
              </w:rPr>
              <w:t>Change Summary</w:t>
            </w:r>
          </w:p>
        </w:tc>
        <w:tc>
          <w:tcPr>
            <w:tcW w:w="2126" w:type="dxa"/>
            <w:shd w:val="clear" w:color="auto" w:fill="D9D9D9"/>
          </w:tcPr>
          <w:p w14:paraId="255F138F" w14:textId="77777777" w:rsidR="00F47195" w:rsidRPr="008D0CFF" w:rsidRDefault="00F47195" w:rsidP="00A4519A">
            <w:pPr>
              <w:pStyle w:val="Tabletitle"/>
              <w:spacing w:line="240" w:lineRule="auto"/>
              <w:rPr>
                <w:rFonts w:eastAsia="Times New Roman" w:cs="Arial"/>
              </w:rPr>
            </w:pPr>
            <w:r>
              <w:rPr>
                <w:rFonts w:eastAsia="Times New Roman" w:cs="Arial"/>
              </w:rPr>
              <w:t>Clauses Affected</w:t>
            </w:r>
          </w:p>
        </w:tc>
      </w:tr>
      <w:tr w:rsidR="009E386A" w:rsidRPr="008D0CFF" w14:paraId="212B3236" w14:textId="77777777" w:rsidTr="00A4519A">
        <w:trPr>
          <w:cantSplit/>
        </w:trPr>
        <w:tc>
          <w:tcPr>
            <w:tcW w:w="7230" w:type="dxa"/>
          </w:tcPr>
          <w:p w14:paraId="3E386235" w14:textId="07CEE41F" w:rsidR="009E386A" w:rsidRDefault="009E386A" w:rsidP="009E386A">
            <w:pPr>
              <w:suppressAutoHyphens/>
              <w:spacing w:before="60" w:after="60"/>
              <w:rPr>
                <w:rFonts w:cs="Arial"/>
              </w:rPr>
            </w:pPr>
            <w:ins w:id="53" w:author="Jeff Wootton" w:date="2024-03-27T13:53:00Z">
              <w:r>
                <w:rPr>
                  <w:rFonts w:cs="Arial"/>
                </w:rPr>
                <w:t>Removed the restriction of the allowable values that may be populated for the S100_DataCoverage attribute maximumDisplayScale.</w:t>
              </w:r>
            </w:ins>
          </w:p>
        </w:tc>
        <w:tc>
          <w:tcPr>
            <w:tcW w:w="2126" w:type="dxa"/>
          </w:tcPr>
          <w:p w14:paraId="141C6A6A" w14:textId="27124085" w:rsidR="009E386A" w:rsidRPr="005B50D4" w:rsidRDefault="009E386A" w:rsidP="009E386A">
            <w:pPr>
              <w:suppressAutoHyphens/>
              <w:spacing w:before="60" w:after="60"/>
              <w:rPr>
                <w:rFonts w:cs="Arial"/>
                <w:b/>
              </w:rPr>
            </w:pPr>
            <w:ins w:id="54" w:author="Jeff Wootton" w:date="2024-03-27T13:53:00Z">
              <w:r>
                <w:rPr>
                  <w:rFonts w:cs="Arial"/>
                  <w:b/>
                </w:rPr>
                <w:t>3</w:t>
              </w:r>
              <w:r w:rsidRPr="008A526D">
                <w:rPr>
                  <w:rFonts w:cs="Arial"/>
                  <w:bCs/>
                </w:rPr>
                <w:t xml:space="preserve">, </w:t>
              </w:r>
              <w:r>
                <w:rPr>
                  <w:rFonts w:cs="Arial"/>
                  <w:b/>
                </w:rPr>
                <w:t>12.1.2.2</w:t>
              </w:r>
            </w:ins>
          </w:p>
        </w:tc>
      </w:tr>
      <w:tr w:rsidR="009E386A" w:rsidRPr="008D0CFF" w14:paraId="3DCB3A7E" w14:textId="77777777" w:rsidTr="00A4519A">
        <w:trPr>
          <w:cantSplit/>
        </w:trPr>
        <w:tc>
          <w:tcPr>
            <w:tcW w:w="7230" w:type="dxa"/>
          </w:tcPr>
          <w:p w14:paraId="113202F5" w14:textId="0241FE32" w:rsidR="009E386A" w:rsidRDefault="009E386A" w:rsidP="009E386A">
            <w:pPr>
              <w:suppressAutoHyphens/>
              <w:spacing w:before="60" w:after="60"/>
              <w:rPr>
                <w:rFonts w:cs="Arial"/>
              </w:rPr>
            </w:pPr>
            <w:ins w:id="55" w:author="Jeff Wootton" w:date="2024-03-27T13:53:00Z">
              <w:r>
                <w:rPr>
                  <w:rFonts w:cs="Arial"/>
                </w:rPr>
                <w:t>Updated feature relationship UML figures (4.3.3 sub-clauses).</w:t>
              </w:r>
            </w:ins>
          </w:p>
        </w:tc>
        <w:tc>
          <w:tcPr>
            <w:tcW w:w="2126" w:type="dxa"/>
          </w:tcPr>
          <w:p w14:paraId="46A83377" w14:textId="38C16967" w:rsidR="009E386A" w:rsidRPr="005B50D4" w:rsidRDefault="009E386A" w:rsidP="009E386A">
            <w:pPr>
              <w:suppressAutoHyphens/>
              <w:spacing w:before="60" w:after="60"/>
              <w:rPr>
                <w:rFonts w:cs="Arial"/>
                <w:b/>
              </w:rPr>
            </w:pPr>
            <w:ins w:id="56" w:author="Jeff Wootton" w:date="2024-03-27T13:53:00Z">
              <w:r>
                <w:rPr>
                  <w:rFonts w:cs="Arial"/>
                  <w:b/>
                </w:rPr>
                <w:t>4.3.3</w:t>
              </w:r>
            </w:ins>
          </w:p>
        </w:tc>
      </w:tr>
      <w:tr w:rsidR="009E386A" w:rsidRPr="008D0CFF" w14:paraId="78CFD5E9" w14:textId="77777777" w:rsidTr="00A4519A">
        <w:trPr>
          <w:cantSplit/>
        </w:trPr>
        <w:tc>
          <w:tcPr>
            <w:tcW w:w="7230" w:type="dxa"/>
          </w:tcPr>
          <w:p w14:paraId="388FBA95" w14:textId="6EF578D2" w:rsidR="009E386A" w:rsidRPr="006522BB" w:rsidRDefault="009E386A" w:rsidP="009E386A">
            <w:pPr>
              <w:suppressAutoHyphens/>
              <w:spacing w:before="60" w:after="60"/>
              <w:rPr>
                <w:rFonts w:cs="Arial"/>
              </w:rPr>
            </w:pPr>
            <w:ins w:id="57" w:author="Jeff Wootton" w:date="2024-03-27T13:53:00Z">
              <w:r>
                <w:rPr>
                  <w:rFonts w:cs="Arial"/>
                </w:rPr>
                <w:t>Updated information association UML figure.</w:t>
              </w:r>
            </w:ins>
          </w:p>
        </w:tc>
        <w:tc>
          <w:tcPr>
            <w:tcW w:w="2126" w:type="dxa"/>
          </w:tcPr>
          <w:p w14:paraId="7CF5B28D" w14:textId="5A29106A" w:rsidR="009E386A" w:rsidRPr="00482FC8" w:rsidRDefault="009E386A" w:rsidP="009E386A">
            <w:pPr>
              <w:suppressAutoHyphens/>
              <w:spacing w:before="60" w:after="60"/>
              <w:rPr>
                <w:rFonts w:cs="Arial"/>
              </w:rPr>
            </w:pPr>
            <w:ins w:id="58" w:author="Jeff Wootton" w:date="2024-03-27T13:53:00Z">
              <w:r>
                <w:rPr>
                  <w:rFonts w:cs="Arial"/>
                  <w:b/>
                  <w:bCs/>
                </w:rPr>
                <w:t>4.3.5.1</w:t>
              </w:r>
            </w:ins>
          </w:p>
        </w:tc>
      </w:tr>
      <w:tr w:rsidR="009E386A" w:rsidRPr="008D0CFF" w14:paraId="0C0582E2" w14:textId="77777777" w:rsidTr="00A4519A">
        <w:trPr>
          <w:cantSplit/>
        </w:trPr>
        <w:tc>
          <w:tcPr>
            <w:tcW w:w="7230" w:type="dxa"/>
          </w:tcPr>
          <w:p w14:paraId="584E543D" w14:textId="7467A3B9" w:rsidR="009E386A" w:rsidRDefault="009E386A" w:rsidP="009E386A">
            <w:pPr>
              <w:suppressAutoHyphens/>
              <w:spacing w:before="60" w:after="60"/>
              <w:rPr>
                <w:rFonts w:cs="Arial"/>
              </w:rPr>
            </w:pPr>
            <w:ins w:id="59" w:author="Jeff Wootton" w:date="2024-03-27T13:53:00Z">
              <w:r>
                <w:rPr>
                  <w:rFonts w:cs="Arial"/>
                </w:rPr>
                <w:t xml:space="preserve">Added new attribute </w:t>
              </w:r>
              <w:r>
                <w:rPr>
                  <w:rFonts w:cs="Arial"/>
                  <w:b/>
                  <w:bCs/>
                </w:rPr>
                <w:t>drawing index</w:t>
              </w:r>
              <w:r>
                <w:rPr>
                  <w:rFonts w:cs="Arial"/>
                </w:rPr>
                <w:t xml:space="preserve"> to data coverage rules.</w:t>
              </w:r>
            </w:ins>
          </w:p>
        </w:tc>
        <w:tc>
          <w:tcPr>
            <w:tcW w:w="2126" w:type="dxa"/>
          </w:tcPr>
          <w:p w14:paraId="50028718" w14:textId="4700DBA7" w:rsidR="009E386A" w:rsidRDefault="009E386A" w:rsidP="009E386A">
            <w:pPr>
              <w:suppressAutoHyphens/>
              <w:spacing w:before="60" w:after="60"/>
              <w:rPr>
                <w:rFonts w:cs="Arial"/>
              </w:rPr>
            </w:pPr>
            <w:ins w:id="60" w:author="Jeff Wootton" w:date="2024-03-27T13:53:00Z">
              <w:r w:rsidRPr="00E04589">
                <w:rPr>
                  <w:rFonts w:cs="Arial"/>
                  <w:b/>
                  <w:bCs/>
                </w:rPr>
                <w:t>4.5.3</w:t>
              </w:r>
            </w:ins>
          </w:p>
        </w:tc>
      </w:tr>
      <w:tr w:rsidR="009E386A" w:rsidRPr="008D0CFF" w14:paraId="7767A5C9" w14:textId="77777777" w:rsidTr="00A4519A">
        <w:trPr>
          <w:cantSplit/>
        </w:trPr>
        <w:tc>
          <w:tcPr>
            <w:tcW w:w="7230" w:type="dxa"/>
          </w:tcPr>
          <w:p w14:paraId="4A7ABF70" w14:textId="06F781CB" w:rsidR="009E386A" w:rsidRPr="005C423A" w:rsidRDefault="009E386A" w:rsidP="009E386A">
            <w:pPr>
              <w:suppressAutoHyphens/>
              <w:spacing w:before="60" w:after="60"/>
              <w:rPr>
                <w:rFonts w:cs="Arial"/>
              </w:rPr>
            </w:pPr>
            <w:ins w:id="61" w:author="Jeff Wootton" w:date="2024-03-27T13:53:00Z">
              <w:r>
                <w:rPr>
                  <w:rFonts w:cs="Arial"/>
                </w:rPr>
                <w:t>Added new clause describing the method for attribute suppression in S-101 and the list of attributes to be suppressed from the ECDIS Pick Report.</w:t>
              </w:r>
            </w:ins>
          </w:p>
        </w:tc>
        <w:tc>
          <w:tcPr>
            <w:tcW w:w="2126" w:type="dxa"/>
          </w:tcPr>
          <w:p w14:paraId="620F1363" w14:textId="603B0057" w:rsidR="009E386A" w:rsidRPr="005C423A" w:rsidRDefault="009E386A" w:rsidP="009E386A">
            <w:pPr>
              <w:suppressAutoHyphens/>
              <w:spacing w:before="60" w:after="60"/>
              <w:rPr>
                <w:rFonts w:cs="Arial"/>
                <w:b/>
              </w:rPr>
            </w:pPr>
            <w:ins w:id="62" w:author="Jeff Wootton" w:date="2024-03-27T13:53:00Z">
              <w:r>
                <w:rPr>
                  <w:rFonts w:cs="Arial"/>
                  <w:b/>
                  <w:bCs/>
                </w:rPr>
                <w:t>4.3.6.3</w:t>
              </w:r>
            </w:ins>
          </w:p>
        </w:tc>
      </w:tr>
      <w:tr w:rsidR="002D0A84" w:rsidRPr="008D0CFF" w14:paraId="207285EC" w14:textId="77777777" w:rsidTr="00A4519A">
        <w:trPr>
          <w:cantSplit/>
        </w:trPr>
        <w:tc>
          <w:tcPr>
            <w:tcW w:w="7230" w:type="dxa"/>
          </w:tcPr>
          <w:p w14:paraId="5E5014A4" w14:textId="711836B2" w:rsidR="002D0A84" w:rsidRPr="005C423A" w:rsidRDefault="002D0A84" w:rsidP="002D0A84">
            <w:pPr>
              <w:suppressAutoHyphens/>
              <w:spacing w:before="60" w:after="60"/>
              <w:rPr>
                <w:rFonts w:cs="Arial"/>
              </w:rPr>
            </w:pPr>
            <w:ins w:id="63" w:author="Jeff Wootton" w:date="2024-06-23T21:35:00Z" w16du:dateUtc="2024-06-23T19:35:00Z">
              <w:r>
                <w:rPr>
                  <w:rFonts w:cs="Arial"/>
                </w:rPr>
                <w:t>Updated clauses to reflect inclusion of new Data Display algorithms and relocation of the former S-101 Annex D to new S-98 Annex C, Appendix C-5.</w:t>
              </w:r>
            </w:ins>
          </w:p>
        </w:tc>
        <w:tc>
          <w:tcPr>
            <w:tcW w:w="2126" w:type="dxa"/>
          </w:tcPr>
          <w:p w14:paraId="4134C4E6" w14:textId="6D026A9D" w:rsidR="002D0A84" w:rsidRPr="005C423A" w:rsidRDefault="002D0A84" w:rsidP="002D0A84">
            <w:pPr>
              <w:suppressAutoHyphens/>
              <w:spacing w:before="60" w:after="60"/>
              <w:rPr>
                <w:rFonts w:cs="Arial"/>
                <w:b/>
              </w:rPr>
            </w:pPr>
            <w:ins w:id="64" w:author="Jeff Wootton" w:date="2024-03-27T13:53:00Z">
              <w:r>
                <w:rPr>
                  <w:rFonts w:cs="Arial"/>
                  <w:b/>
                </w:rPr>
                <w:t>4.7</w:t>
              </w:r>
              <w:r>
                <w:rPr>
                  <w:rFonts w:cs="Arial"/>
                  <w:bCs/>
                </w:rPr>
                <w:t xml:space="preserve">, </w:t>
              </w:r>
              <w:r>
                <w:rPr>
                  <w:rFonts w:cs="Arial"/>
                  <w:b/>
                </w:rPr>
                <w:t>4.7.1</w:t>
              </w:r>
              <w:r>
                <w:rPr>
                  <w:rFonts w:cs="Arial"/>
                  <w:bCs/>
                </w:rPr>
                <w:t xml:space="preserve">, </w:t>
              </w:r>
              <w:r>
                <w:rPr>
                  <w:rFonts w:cs="Arial"/>
                  <w:b/>
                </w:rPr>
                <w:t>4.7.2</w:t>
              </w:r>
            </w:ins>
          </w:p>
        </w:tc>
      </w:tr>
      <w:tr w:rsidR="00AA4C4C" w:rsidRPr="008D0CFF" w14:paraId="097606E0" w14:textId="77777777" w:rsidTr="00A4519A">
        <w:trPr>
          <w:cantSplit/>
          <w:ins w:id="65" w:author="Jeff Wootton" w:date="2024-06-03T10:24:00Z"/>
        </w:trPr>
        <w:tc>
          <w:tcPr>
            <w:tcW w:w="7230" w:type="dxa"/>
          </w:tcPr>
          <w:p w14:paraId="7CBDD6AF" w14:textId="4AC18F03" w:rsidR="00AA4C4C" w:rsidRDefault="00AA4C4C" w:rsidP="00AA4C4C">
            <w:pPr>
              <w:suppressAutoHyphens/>
              <w:spacing w:before="60" w:after="60"/>
              <w:rPr>
                <w:ins w:id="66" w:author="Jeff Wootton" w:date="2024-06-03T10:24:00Z" w16du:dateUtc="2024-06-03T08:24:00Z"/>
                <w:rFonts w:cs="Arial"/>
              </w:rPr>
            </w:pPr>
            <w:ins w:id="67" w:author="Jeff Wootton" w:date="2024-06-03T10:24:00Z" w16du:dateUtc="2024-06-03T08:24:00Z">
              <w:r>
                <w:rPr>
                  <w:rFonts w:cs="Arial"/>
                </w:rPr>
                <w:t xml:space="preserve">Added clarification that the vertical CRS defined in clause 5.3 is only applicable to soundings (features </w:t>
              </w:r>
              <w:r>
                <w:rPr>
                  <w:rFonts w:cs="Arial"/>
                  <w:b/>
                  <w:bCs/>
                </w:rPr>
                <w:t>Sounding</w:t>
              </w:r>
              <w:r>
                <w:rPr>
                  <w:rFonts w:cs="Arial"/>
                </w:rPr>
                <w:t xml:space="preserve"> and </w:t>
              </w:r>
              <w:r>
                <w:rPr>
                  <w:rFonts w:cs="Arial"/>
                  <w:b/>
                  <w:bCs/>
                </w:rPr>
                <w:t>Depth – No Bottom Found</w:t>
              </w:r>
              <w:r>
                <w:rPr>
                  <w:rFonts w:cs="Arial"/>
                </w:rPr>
                <w:t>) having a vertical (Z-coordinate) component.</w:t>
              </w:r>
            </w:ins>
          </w:p>
        </w:tc>
        <w:tc>
          <w:tcPr>
            <w:tcW w:w="2126" w:type="dxa"/>
          </w:tcPr>
          <w:p w14:paraId="19E1E0B4" w14:textId="7E983B5B" w:rsidR="00AA4C4C" w:rsidRDefault="00AA4C4C" w:rsidP="00AA4C4C">
            <w:pPr>
              <w:suppressAutoHyphens/>
              <w:spacing w:before="60" w:after="60"/>
              <w:rPr>
                <w:ins w:id="68" w:author="Jeff Wootton" w:date="2024-06-03T10:24:00Z" w16du:dateUtc="2024-06-03T08:24:00Z"/>
                <w:rFonts w:cs="Arial"/>
                <w:b/>
              </w:rPr>
            </w:pPr>
            <w:ins w:id="69" w:author="Jeff Wootton" w:date="2024-06-03T10:24:00Z" w16du:dateUtc="2024-06-03T08:24:00Z">
              <w:r>
                <w:rPr>
                  <w:rFonts w:cs="Arial"/>
                  <w:b/>
                </w:rPr>
                <w:t>5.1</w:t>
              </w:r>
            </w:ins>
          </w:p>
        </w:tc>
      </w:tr>
      <w:tr w:rsidR="00AA4C4C" w:rsidRPr="008D0CFF" w14:paraId="4EF61788" w14:textId="77777777" w:rsidTr="00A4519A">
        <w:trPr>
          <w:cantSplit/>
          <w:ins w:id="70" w:author="Jeff Wootton" w:date="2024-06-03T10:24:00Z"/>
        </w:trPr>
        <w:tc>
          <w:tcPr>
            <w:tcW w:w="7230" w:type="dxa"/>
          </w:tcPr>
          <w:p w14:paraId="36E76D8E" w14:textId="312A0706" w:rsidR="00AA4C4C" w:rsidRDefault="00AA4C4C" w:rsidP="00AA4C4C">
            <w:pPr>
              <w:suppressAutoHyphens/>
              <w:spacing w:before="60" w:after="60"/>
              <w:rPr>
                <w:ins w:id="71" w:author="Jeff Wootton" w:date="2024-06-03T10:24:00Z" w16du:dateUtc="2024-06-03T08:24:00Z"/>
                <w:rFonts w:cs="Arial"/>
              </w:rPr>
            </w:pPr>
            <w:ins w:id="72" w:author="Jeff Wootton" w:date="2024-06-03T10:24:00Z" w16du:dateUtc="2024-06-03T08:24:00Z">
              <w:r>
                <w:rPr>
                  <w:rFonts w:cs="Arial"/>
                </w:rPr>
                <w:t xml:space="preserve">Added clarification that the vertical CRS defined in the ENC dataset header is only applicable to soundings (features </w:t>
              </w:r>
              <w:r>
                <w:rPr>
                  <w:rFonts w:cs="Arial"/>
                  <w:b/>
                  <w:bCs/>
                </w:rPr>
                <w:t>Sounding</w:t>
              </w:r>
              <w:r>
                <w:rPr>
                  <w:rFonts w:cs="Arial"/>
                </w:rPr>
                <w:t xml:space="preserve"> and </w:t>
              </w:r>
              <w:r>
                <w:rPr>
                  <w:rFonts w:cs="Arial"/>
                  <w:b/>
                  <w:bCs/>
                </w:rPr>
                <w:t>Depth – No Bottom Found</w:t>
              </w:r>
              <w:r>
                <w:rPr>
                  <w:rFonts w:cs="Arial"/>
                </w:rPr>
                <w:t>).</w:t>
              </w:r>
            </w:ins>
          </w:p>
        </w:tc>
        <w:tc>
          <w:tcPr>
            <w:tcW w:w="2126" w:type="dxa"/>
          </w:tcPr>
          <w:p w14:paraId="6762A8E4" w14:textId="345C397D" w:rsidR="00AA4C4C" w:rsidRDefault="00AA4C4C" w:rsidP="00AA4C4C">
            <w:pPr>
              <w:suppressAutoHyphens/>
              <w:spacing w:before="60" w:after="60"/>
              <w:rPr>
                <w:ins w:id="73" w:author="Jeff Wootton" w:date="2024-06-03T10:24:00Z" w16du:dateUtc="2024-06-03T08:24:00Z"/>
                <w:rFonts w:cs="Arial"/>
                <w:b/>
              </w:rPr>
            </w:pPr>
            <w:ins w:id="74" w:author="Jeff Wootton" w:date="2024-06-03T10:24:00Z" w16du:dateUtc="2024-06-03T08:24:00Z">
              <w:r>
                <w:rPr>
                  <w:rFonts w:cs="Arial"/>
                  <w:b/>
                </w:rPr>
                <w:t>5.3</w:t>
              </w:r>
            </w:ins>
          </w:p>
        </w:tc>
      </w:tr>
      <w:tr w:rsidR="00DC7819" w:rsidRPr="008D0CFF" w14:paraId="2CEC9445" w14:textId="77777777" w:rsidTr="00A4519A">
        <w:trPr>
          <w:cantSplit/>
          <w:ins w:id="75" w:author="Jeff Wootton" w:date="2024-06-18T08:58:00Z"/>
        </w:trPr>
        <w:tc>
          <w:tcPr>
            <w:tcW w:w="7230" w:type="dxa"/>
          </w:tcPr>
          <w:p w14:paraId="49EF1CC2" w14:textId="1C571F7A" w:rsidR="00DC7819" w:rsidRDefault="00DC7819" w:rsidP="009E386A">
            <w:pPr>
              <w:suppressAutoHyphens/>
              <w:spacing w:before="60" w:after="60"/>
              <w:rPr>
                <w:ins w:id="76" w:author="Jeff Wootton" w:date="2024-06-18T08:58:00Z" w16du:dateUtc="2024-06-18T06:58:00Z"/>
                <w:rFonts w:cs="Arial"/>
              </w:rPr>
            </w:pPr>
            <w:ins w:id="77" w:author="Jeff Wootton" w:date="2024-06-18T08:58:00Z" w16du:dateUtc="2024-06-18T06:58:00Z">
              <w:r>
                <w:rPr>
                  <w:rFonts w:cs="Arial"/>
                </w:rPr>
                <w:t xml:space="preserve">Added clarification that the vertical CRS defined in the ENC dataset header is not utilized by the ECDIS in conveying </w:t>
              </w:r>
            </w:ins>
            <w:ins w:id="78" w:author="Jeff Wootton" w:date="2024-06-18T08:59:00Z" w16du:dateUtc="2024-06-18T06:59:00Z">
              <w:r>
                <w:rPr>
                  <w:rFonts w:cs="Arial"/>
                </w:rPr>
                <w:t>sounding datum information to the Mariner</w:t>
              </w:r>
            </w:ins>
            <w:ins w:id="79" w:author="Jeff Wootton" w:date="2024-06-18T08:58:00Z" w16du:dateUtc="2024-06-18T06:58:00Z">
              <w:r>
                <w:rPr>
                  <w:rFonts w:cs="Arial"/>
                </w:rPr>
                <w:t>.</w:t>
              </w:r>
            </w:ins>
          </w:p>
        </w:tc>
        <w:tc>
          <w:tcPr>
            <w:tcW w:w="2126" w:type="dxa"/>
          </w:tcPr>
          <w:p w14:paraId="752F26B3" w14:textId="3B3A77C6" w:rsidR="00DC7819" w:rsidRDefault="00DC7819" w:rsidP="009E386A">
            <w:pPr>
              <w:suppressAutoHyphens/>
              <w:spacing w:before="60" w:after="60"/>
              <w:rPr>
                <w:ins w:id="80" w:author="Jeff Wootton" w:date="2024-06-18T08:58:00Z" w16du:dateUtc="2024-06-18T06:58:00Z"/>
                <w:rFonts w:cs="Arial"/>
                <w:b/>
              </w:rPr>
            </w:pPr>
            <w:ins w:id="81" w:author="Jeff Wootton" w:date="2024-06-18T08:58:00Z" w16du:dateUtc="2024-06-18T06:58:00Z">
              <w:r>
                <w:rPr>
                  <w:rFonts w:cs="Arial"/>
                  <w:b/>
                </w:rPr>
                <w:t>5.3</w:t>
              </w:r>
            </w:ins>
          </w:p>
        </w:tc>
      </w:tr>
      <w:tr w:rsidR="009E386A" w:rsidRPr="008D0CFF" w14:paraId="35F5EFFE" w14:textId="77777777" w:rsidTr="00A4519A">
        <w:trPr>
          <w:cantSplit/>
        </w:trPr>
        <w:tc>
          <w:tcPr>
            <w:tcW w:w="7230" w:type="dxa"/>
          </w:tcPr>
          <w:p w14:paraId="64886475" w14:textId="10C0EBDE" w:rsidR="009E386A" w:rsidRPr="00E32FC3" w:rsidRDefault="009E386A" w:rsidP="009E386A">
            <w:pPr>
              <w:suppressAutoHyphens/>
              <w:spacing w:before="60" w:after="60"/>
              <w:rPr>
                <w:rFonts w:cs="Arial"/>
              </w:rPr>
            </w:pPr>
            <w:ins w:id="82" w:author="Jeff Wootton" w:date="2024-03-27T13:53:00Z">
              <w:r>
                <w:rPr>
                  <w:rFonts w:cs="Arial"/>
                </w:rPr>
                <w:t>Added reference to S-101 Annex A, clause 3.3 Table 3-1 for hierarchy of metadata.</w:t>
              </w:r>
            </w:ins>
          </w:p>
        </w:tc>
        <w:tc>
          <w:tcPr>
            <w:tcW w:w="2126" w:type="dxa"/>
          </w:tcPr>
          <w:p w14:paraId="5F82BF68" w14:textId="54256D9A" w:rsidR="009E386A" w:rsidRDefault="009E386A" w:rsidP="009E386A">
            <w:pPr>
              <w:suppressAutoHyphens/>
              <w:spacing w:before="60" w:after="60"/>
              <w:rPr>
                <w:rFonts w:cs="Arial"/>
                <w:b/>
              </w:rPr>
            </w:pPr>
            <w:ins w:id="83" w:author="Jeff Wootton" w:date="2024-03-27T13:53:00Z">
              <w:r>
                <w:rPr>
                  <w:rFonts w:cs="Arial"/>
                  <w:b/>
                </w:rPr>
                <w:t>6.1</w:t>
              </w:r>
            </w:ins>
          </w:p>
        </w:tc>
      </w:tr>
      <w:tr w:rsidR="00730859" w:rsidRPr="008D0CFF" w14:paraId="73B957AF" w14:textId="77777777" w:rsidTr="00A4519A">
        <w:trPr>
          <w:cantSplit/>
          <w:ins w:id="84" w:author="Jeff Wootton" w:date="2024-06-13T20:27:00Z"/>
        </w:trPr>
        <w:tc>
          <w:tcPr>
            <w:tcW w:w="7230" w:type="dxa"/>
          </w:tcPr>
          <w:p w14:paraId="5AF4A39A" w14:textId="6F816994" w:rsidR="00730859" w:rsidRDefault="00730859" w:rsidP="004B08BF">
            <w:pPr>
              <w:suppressAutoHyphens/>
              <w:spacing w:before="60" w:after="60"/>
              <w:jc w:val="left"/>
              <w:rPr>
                <w:ins w:id="85" w:author="Jeff Wootton" w:date="2024-06-13T20:27:00Z" w16du:dateUtc="2024-06-13T18:27:00Z"/>
                <w:rFonts w:cs="Arial"/>
              </w:rPr>
            </w:pPr>
            <w:ins w:id="86" w:author="Jeff Wootton" w:date="2024-06-13T20:27:00Z" w16du:dateUtc="2024-06-13T18:27:00Z">
              <w:r w:rsidRPr="008B37A0">
                <w:rPr>
                  <w:rFonts w:cs="Arial"/>
                </w:rPr>
                <w:t xml:space="preserve">Clarified guidance for externally referenced files </w:t>
              </w:r>
              <w:r>
                <w:rPr>
                  <w:rFonts w:cs="Arial"/>
                </w:rPr>
                <w:t>as</w:t>
              </w:r>
              <w:r w:rsidRPr="008B37A0">
                <w:rPr>
                  <w:rFonts w:cs="Arial"/>
                </w:rPr>
                <w:t xml:space="preserve"> "ENC support" files </w:t>
              </w:r>
              <w:r>
                <w:rPr>
                  <w:rFonts w:cs="Arial"/>
                </w:rPr>
                <w:t>and</w:t>
              </w:r>
              <w:r w:rsidRPr="008B37A0">
                <w:rPr>
                  <w:rFonts w:cs="Arial"/>
                </w:rPr>
                <w:t xml:space="preserve"> "system</w:t>
              </w:r>
              <w:r>
                <w:rPr>
                  <w:rFonts w:cs="Arial"/>
                </w:rPr>
                <w:t xml:space="preserve"> support</w:t>
              </w:r>
              <w:r w:rsidRPr="008B37A0">
                <w:rPr>
                  <w:rFonts w:cs="Arial"/>
                </w:rPr>
                <w:t>" files</w:t>
              </w:r>
              <w:r>
                <w:rPr>
                  <w:rFonts w:cs="Arial"/>
                </w:rPr>
                <w:t xml:space="preserve"> and the relationship between these support files and their associated datasets</w:t>
              </w:r>
              <w:r w:rsidRPr="008B37A0">
                <w:rPr>
                  <w:rFonts w:cs="Arial"/>
                </w:rPr>
                <w:t>.</w:t>
              </w:r>
            </w:ins>
          </w:p>
        </w:tc>
        <w:tc>
          <w:tcPr>
            <w:tcW w:w="2126" w:type="dxa"/>
          </w:tcPr>
          <w:p w14:paraId="76353EDB" w14:textId="2B5F28DA" w:rsidR="00730859" w:rsidRDefault="00730859" w:rsidP="004B08BF">
            <w:pPr>
              <w:suppressAutoHyphens/>
              <w:spacing w:before="60" w:after="60"/>
              <w:jc w:val="left"/>
              <w:rPr>
                <w:ins w:id="87" w:author="Jeff Wootton" w:date="2024-06-13T20:27:00Z" w16du:dateUtc="2024-06-13T18:27:00Z"/>
                <w:rFonts w:cs="Arial"/>
                <w:b/>
              </w:rPr>
            </w:pPr>
            <w:ins w:id="88" w:author="Jeff Wootton" w:date="2024-06-13T20:27:00Z" w16du:dateUtc="2024-06-13T18:27:00Z">
              <w:r>
                <w:rPr>
                  <w:rFonts w:cs="Arial"/>
                  <w:b/>
                </w:rPr>
                <w:t>11.3.1</w:t>
              </w:r>
              <w:r>
                <w:rPr>
                  <w:rFonts w:cs="Arial"/>
                  <w:bCs/>
                </w:rPr>
                <w:t xml:space="preserve">, </w:t>
              </w:r>
              <w:r>
                <w:rPr>
                  <w:rFonts w:cs="Arial"/>
                  <w:b/>
                </w:rPr>
                <w:t>11.4.1</w:t>
              </w:r>
              <w:r>
                <w:rPr>
                  <w:rFonts w:cs="Arial"/>
                  <w:bCs/>
                </w:rPr>
                <w:t xml:space="preserve">, </w:t>
              </w:r>
              <w:r>
                <w:rPr>
                  <w:rFonts w:cs="Arial"/>
                  <w:b/>
                </w:rPr>
                <w:t>11.4.2</w:t>
              </w:r>
              <w:r>
                <w:rPr>
                  <w:rFonts w:cs="Arial"/>
                  <w:bCs/>
                </w:rPr>
                <w:t xml:space="preserve">, </w:t>
              </w:r>
              <w:r>
                <w:rPr>
                  <w:rFonts w:cs="Arial"/>
                  <w:b/>
                </w:rPr>
                <w:t>11.4.3</w:t>
              </w:r>
              <w:r>
                <w:rPr>
                  <w:rFonts w:cs="Arial"/>
                  <w:bCs/>
                </w:rPr>
                <w:t xml:space="preserve">, </w:t>
              </w:r>
              <w:r>
                <w:rPr>
                  <w:rFonts w:cs="Arial"/>
                  <w:b/>
                </w:rPr>
                <w:t>11.4.4</w:t>
              </w:r>
              <w:r>
                <w:rPr>
                  <w:rFonts w:cs="Arial"/>
                  <w:bCs/>
                </w:rPr>
                <w:t>, 12,1, 12,1,2, 12.1.3, 12.1.4.1</w:t>
              </w:r>
            </w:ins>
          </w:p>
        </w:tc>
      </w:tr>
      <w:tr w:rsidR="009E386A" w:rsidRPr="008D0CFF" w14:paraId="0A6E6032" w14:textId="77777777" w:rsidTr="00A4519A">
        <w:trPr>
          <w:cantSplit/>
        </w:trPr>
        <w:tc>
          <w:tcPr>
            <w:tcW w:w="7230" w:type="dxa"/>
          </w:tcPr>
          <w:p w14:paraId="3704BCBD" w14:textId="399B828D" w:rsidR="009E386A" w:rsidRPr="005C423A" w:rsidRDefault="009E386A" w:rsidP="009E386A">
            <w:pPr>
              <w:suppressAutoHyphens/>
              <w:spacing w:before="60" w:after="60"/>
              <w:rPr>
                <w:rFonts w:cs="Arial"/>
              </w:rPr>
            </w:pPr>
            <w:ins w:id="89" w:author="Jeff Wootton" w:date="2024-03-27T13:53:00Z">
              <w:r>
                <w:rPr>
                  <w:rFonts w:cs="Arial"/>
                </w:rPr>
                <w:t>Added new guidance that “file-less” management of published base datasets and associated support files is prohibited in this Edition of S-101.</w:t>
              </w:r>
            </w:ins>
          </w:p>
        </w:tc>
        <w:tc>
          <w:tcPr>
            <w:tcW w:w="2126" w:type="dxa"/>
          </w:tcPr>
          <w:p w14:paraId="4BC973DA" w14:textId="1DEC3F1B" w:rsidR="009E386A" w:rsidRPr="00BE7E8A" w:rsidRDefault="009E386A" w:rsidP="009E386A">
            <w:pPr>
              <w:suppressAutoHyphens/>
              <w:spacing w:before="60" w:after="60"/>
              <w:rPr>
                <w:rFonts w:cs="Arial"/>
              </w:rPr>
            </w:pPr>
            <w:ins w:id="90" w:author="Jeff Wootton" w:date="2024-03-27T13:53:00Z">
              <w:r>
                <w:rPr>
                  <w:rFonts w:cs="Arial"/>
                  <w:b/>
                </w:rPr>
                <w:t>11.3.1</w:t>
              </w:r>
            </w:ins>
          </w:p>
        </w:tc>
      </w:tr>
      <w:tr w:rsidR="002D0A84" w:rsidRPr="008D0CFF" w14:paraId="3E8D728B" w14:textId="77777777" w:rsidTr="00A4519A">
        <w:trPr>
          <w:cantSplit/>
          <w:ins w:id="91" w:author="Jeff Wootton" w:date="2024-06-23T21:36:00Z"/>
        </w:trPr>
        <w:tc>
          <w:tcPr>
            <w:tcW w:w="7230" w:type="dxa"/>
          </w:tcPr>
          <w:p w14:paraId="5342D191" w14:textId="03559795" w:rsidR="002D0A84" w:rsidRDefault="002D0A84" w:rsidP="002D0A84">
            <w:pPr>
              <w:suppressAutoHyphens/>
              <w:spacing w:before="60" w:after="60"/>
              <w:rPr>
                <w:ins w:id="92" w:author="Jeff Wootton" w:date="2024-06-23T21:36:00Z" w16du:dateUtc="2024-06-23T19:36:00Z"/>
                <w:rFonts w:cs="Arial"/>
              </w:rPr>
            </w:pPr>
            <w:ins w:id="93" w:author="Jeff Wootton" w:date="2024-06-23T21:36:00Z" w16du:dateUtc="2024-06-23T19:36:00Z">
              <w:r>
                <w:rPr>
                  <w:rFonts w:cs="Arial"/>
                </w:rPr>
                <w:t>Removed HTML and XML as allowable file formats for textual ENC support files in S-101.</w:t>
              </w:r>
            </w:ins>
          </w:p>
        </w:tc>
        <w:tc>
          <w:tcPr>
            <w:tcW w:w="2126" w:type="dxa"/>
          </w:tcPr>
          <w:p w14:paraId="456E966B" w14:textId="05A4E2FC" w:rsidR="002D0A84" w:rsidRDefault="002D0A84" w:rsidP="002D0A84">
            <w:pPr>
              <w:suppressAutoHyphens/>
              <w:spacing w:before="60" w:after="60"/>
              <w:jc w:val="left"/>
              <w:rPr>
                <w:ins w:id="94" w:author="Jeff Wootton" w:date="2024-06-23T21:36:00Z" w16du:dateUtc="2024-06-23T19:36:00Z"/>
                <w:rFonts w:cs="Arial"/>
                <w:b/>
              </w:rPr>
            </w:pPr>
            <w:ins w:id="95" w:author="Jeff Wootton" w:date="2024-06-23T21:36:00Z" w16du:dateUtc="2024-06-23T19:36:00Z">
              <w:r>
                <w:rPr>
                  <w:rFonts w:cs="Arial"/>
                  <w:b/>
                </w:rPr>
                <w:t>11.4.1</w:t>
              </w:r>
              <w:r>
                <w:rPr>
                  <w:rFonts w:cs="Arial"/>
                  <w:bCs/>
                </w:rPr>
                <w:t xml:space="preserve">, 11.4.3, </w:t>
              </w:r>
              <w:r w:rsidRPr="00C60382">
                <w:rPr>
                  <w:rFonts w:cs="Arial"/>
                  <w:b/>
                </w:rPr>
                <w:t>12.1.3.1</w:t>
              </w:r>
            </w:ins>
          </w:p>
        </w:tc>
      </w:tr>
      <w:tr w:rsidR="009E386A" w:rsidRPr="008D0CFF" w14:paraId="44570652" w14:textId="77777777" w:rsidTr="00A4519A">
        <w:trPr>
          <w:cantSplit/>
        </w:trPr>
        <w:tc>
          <w:tcPr>
            <w:tcW w:w="7230" w:type="dxa"/>
          </w:tcPr>
          <w:p w14:paraId="476D0427" w14:textId="6EB5D3C3" w:rsidR="009E386A" w:rsidRPr="00B564C7" w:rsidRDefault="009E386A" w:rsidP="009E386A">
            <w:pPr>
              <w:suppressAutoHyphens/>
              <w:spacing w:before="60" w:after="60"/>
              <w:rPr>
                <w:rFonts w:cs="Arial"/>
              </w:rPr>
            </w:pPr>
            <w:ins w:id="96" w:author="Jeff Wootton" w:date="2024-03-27T13:53:00Z">
              <w:r>
                <w:rPr>
                  <w:rFonts w:cs="Arial"/>
                </w:rPr>
                <w:t>Corrected quoted S100_SupportFileDiscoveryMetadata field “purpose” to “revisionStatus”.</w:t>
              </w:r>
            </w:ins>
          </w:p>
        </w:tc>
        <w:tc>
          <w:tcPr>
            <w:tcW w:w="2126" w:type="dxa"/>
          </w:tcPr>
          <w:p w14:paraId="3C452987" w14:textId="5089E057" w:rsidR="009E386A" w:rsidRPr="007D0089" w:rsidRDefault="009E386A" w:rsidP="002D0A84">
            <w:pPr>
              <w:suppressAutoHyphens/>
              <w:spacing w:before="60" w:after="60"/>
              <w:jc w:val="left"/>
              <w:rPr>
                <w:rFonts w:cs="Arial"/>
              </w:rPr>
            </w:pPr>
            <w:ins w:id="97" w:author="Jeff Wootton" w:date="2024-03-27T13:53:00Z">
              <w:r>
                <w:rPr>
                  <w:rFonts w:cs="Arial"/>
                  <w:b/>
                </w:rPr>
                <w:t>11.4.2</w:t>
              </w:r>
            </w:ins>
          </w:p>
        </w:tc>
      </w:tr>
      <w:tr w:rsidR="006A0197" w:rsidRPr="008D0CFF" w14:paraId="772DCB21" w14:textId="77777777" w:rsidTr="00A4519A">
        <w:trPr>
          <w:cantSplit/>
          <w:ins w:id="98" w:author="Jeff Wootton" w:date="2024-06-04T17:01:00Z"/>
        </w:trPr>
        <w:tc>
          <w:tcPr>
            <w:tcW w:w="7230" w:type="dxa"/>
          </w:tcPr>
          <w:p w14:paraId="65009E9B" w14:textId="43B0A0A4" w:rsidR="006A0197" w:rsidRDefault="006A0197" w:rsidP="006A0197">
            <w:pPr>
              <w:suppressAutoHyphens/>
              <w:spacing w:before="60" w:after="60"/>
              <w:rPr>
                <w:ins w:id="99" w:author="Jeff Wootton" w:date="2024-06-04T17:01:00Z" w16du:dateUtc="2024-06-04T15:01:00Z"/>
                <w:rFonts w:cs="Arial"/>
              </w:rPr>
            </w:pPr>
            <w:ins w:id="100" w:author="Jeff Wootton" w:date="2024-06-04T17:02:00Z" w16du:dateUtc="2024-06-04T15:02:00Z">
              <w:r>
                <w:rPr>
                  <w:rFonts w:cs="Arial"/>
                </w:rPr>
                <w:t>Corrected reference to the Figure describing the S-100 Exchange Set from former S-101 Figure 12-3 to S-100 Part 17, Figure 17-2.</w:t>
              </w:r>
            </w:ins>
          </w:p>
        </w:tc>
        <w:tc>
          <w:tcPr>
            <w:tcW w:w="2126" w:type="dxa"/>
          </w:tcPr>
          <w:p w14:paraId="63D18024" w14:textId="6A0F99C7" w:rsidR="006A0197" w:rsidRDefault="006A0197" w:rsidP="002D0A84">
            <w:pPr>
              <w:suppressAutoHyphens/>
              <w:spacing w:before="60" w:after="60"/>
              <w:jc w:val="left"/>
              <w:rPr>
                <w:ins w:id="101" w:author="Jeff Wootton" w:date="2024-06-04T17:01:00Z" w16du:dateUtc="2024-06-04T15:01:00Z"/>
                <w:rFonts w:cs="Arial"/>
                <w:b/>
              </w:rPr>
            </w:pPr>
            <w:ins w:id="102" w:author="Jeff Wootton" w:date="2024-06-04T17:02:00Z" w16du:dateUtc="2024-06-04T15:02:00Z">
              <w:r>
                <w:rPr>
                  <w:rFonts w:cs="Arial"/>
                  <w:b/>
                </w:rPr>
                <w:t>11.4.2</w:t>
              </w:r>
            </w:ins>
          </w:p>
        </w:tc>
      </w:tr>
      <w:tr w:rsidR="002D0A84" w:rsidRPr="008D0CFF" w14:paraId="4B0737DD" w14:textId="77777777" w:rsidTr="00A4519A">
        <w:trPr>
          <w:cantSplit/>
          <w:ins w:id="103" w:author="Jeff Wootton" w:date="2024-06-23T21:38:00Z"/>
        </w:trPr>
        <w:tc>
          <w:tcPr>
            <w:tcW w:w="7230" w:type="dxa"/>
          </w:tcPr>
          <w:p w14:paraId="310C91F4" w14:textId="1721F6C8" w:rsidR="002D0A84" w:rsidRDefault="002D0A84" w:rsidP="002D0A84">
            <w:pPr>
              <w:suppressAutoHyphens/>
              <w:spacing w:before="60" w:after="60"/>
              <w:rPr>
                <w:ins w:id="104" w:author="Jeff Wootton" w:date="2024-06-23T21:38:00Z" w16du:dateUtc="2024-06-23T19:38:00Z"/>
                <w:rFonts w:cs="Arial"/>
              </w:rPr>
            </w:pPr>
            <w:ins w:id="105" w:author="Jeff Wootton" w:date="2024-06-23T21:38:00Z" w16du:dateUtc="2024-06-23T19:38:00Z">
              <w:r>
                <w:rPr>
                  <w:rFonts w:cs="Arial"/>
                </w:rPr>
                <w:t>Added a new Note recommending that the description attribute for S-101 Dataset Discovery Metadata is used to indicate the equivalent S-57 ENC(s) during the ENC Dual-Fuel transition period.</w:t>
              </w:r>
            </w:ins>
          </w:p>
        </w:tc>
        <w:tc>
          <w:tcPr>
            <w:tcW w:w="2126" w:type="dxa"/>
          </w:tcPr>
          <w:p w14:paraId="4A481981" w14:textId="0D051C7E" w:rsidR="002D0A84" w:rsidRDefault="002D0A84" w:rsidP="002D0A84">
            <w:pPr>
              <w:suppressAutoHyphens/>
              <w:spacing w:before="60" w:after="60"/>
              <w:jc w:val="left"/>
              <w:rPr>
                <w:ins w:id="106" w:author="Jeff Wootton" w:date="2024-06-23T21:38:00Z" w16du:dateUtc="2024-06-23T19:38:00Z"/>
                <w:rFonts w:cs="Arial"/>
                <w:b/>
              </w:rPr>
            </w:pPr>
            <w:ins w:id="107" w:author="Jeff Wootton" w:date="2024-06-23T21:38:00Z" w16du:dateUtc="2024-06-23T19:38:00Z">
              <w:r>
                <w:rPr>
                  <w:rFonts w:cs="Arial"/>
                  <w:b/>
                </w:rPr>
                <w:t>12.1.2</w:t>
              </w:r>
            </w:ins>
          </w:p>
        </w:tc>
      </w:tr>
      <w:tr w:rsidR="0057150E" w:rsidRPr="008D0CFF" w14:paraId="69B7927C" w14:textId="77777777" w:rsidTr="00A4519A">
        <w:trPr>
          <w:cantSplit/>
          <w:ins w:id="108" w:author="Jeff Wootton" w:date="2024-06-03T10:25:00Z"/>
        </w:trPr>
        <w:tc>
          <w:tcPr>
            <w:tcW w:w="7230" w:type="dxa"/>
          </w:tcPr>
          <w:p w14:paraId="52500532" w14:textId="3A8835F8" w:rsidR="0057150E" w:rsidRDefault="0057150E" w:rsidP="0057150E">
            <w:pPr>
              <w:suppressAutoHyphens/>
              <w:spacing w:before="60" w:after="60"/>
              <w:rPr>
                <w:ins w:id="109" w:author="Jeff Wootton" w:date="2024-06-03T10:25:00Z" w16du:dateUtc="2024-06-03T08:25:00Z"/>
                <w:rFonts w:cs="Arial"/>
              </w:rPr>
            </w:pPr>
            <w:ins w:id="110" w:author="Jeff Wootton" w:date="2024-06-03T10:25:00Z" w16du:dateUtc="2024-06-03T08:25:00Z">
              <w:r>
                <w:rPr>
                  <w:rFonts w:cs="Arial"/>
                </w:rPr>
                <w:t>Clarified description for S100_DatasetDiscoveryMetadata field producerCode to reference the Producer Code Register of the IHO GI Registry rather than S-62.</w:t>
              </w:r>
            </w:ins>
          </w:p>
        </w:tc>
        <w:tc>
          <w:tcPr>
            <w:tcW w:w="2126" w:type="dxa"/>
          </w:tcPr>
          <w:p w14:paraId="62E441A7" w14:textId="168B331A" w:rsidR="0057150E" w:rsidRDefault="0057150E" w:rsidP="002D0A84">
            <w:pPr>
              <w:suppressAutoHyphens/>
              <w:spacing w:before="60" w:after="60"/>
              <w:jc w:val="left"/>
              <w:rPr>
                <w:ins w:id="111" w:author="Jeff Wootton" w:date="2024-06-03T10:25:00Z" w16du:dateUtc="2024-06-03T08:25:00Z"/>
                <w:rFonts w:cs="Arial"/>
                <w:b/>
              </w:rPr>
            </w:pPr>
            <w:ins w:id="112" w:author="Jeff Wootton" w:date="2024-06-03T10:25:00Z" w16du:dateUtc="2024-06-03T08:25:00Z">
              <w:r>
                <w:rPr>
                  <w:rFonts w:cs="Arial"/>
                  <w:b/>
                </w:rPr>
                <w:t>12.1.2</w:t>
              </w:r>
            </w:ins>
          </w:p>
        </w:tc>
      </w:tr>
      <w:tr w:rsidR="0057150E" w:rsidRPr="008D0CFF" w14:paraId="73898885" w14:textId="77777777" w:rsidTr="00A4519A">
        <w:trPr>
          <w:cantSplit/>
          <w:ins w:id="113" w:author="Jeff Wootton" w:date="2024-06-03T10:25:00Z"/>
        </w:trPr>
        <w:tc>
          <w:tcPr>
            <w:tcW w:w="7230" w:type="dxa"/>
          </w:tcPr>
          <w:p w14:paraId="70C830AF" w14:textId="75343546" w:rsidR="0057150E" w:rsidRDefault="0057150E" w:rsidP="0057150E">
            <w:pPr>
              <w:suppressAutoHyphens/>
              <w:spacing w:before="60" w:after="60"/>
              <w:rPr>
                <w:ins w:id="114" w:author="Jeff Wootton" w:date="2024-06-03T10:25:00Z" w16du:dateUtc="2024-06-03T08:25:00Z"/>
                <w:rFonts w:cs="Arial"/>
              </w:rPr>
            </w:pPr>
            <w:ins w:id="115" w:author="Jeff Wootton" w:date="2024-06-03T10:25:00Z" w16du:dateUtc="2024-06-03T08:25:00Z">
              <w:r>
                <w:rPr>
                  <w:rFonts w:cs="Arial"/>
                </w:rPr>
                <w:t>Amended the multiplicity of the Curve Component (CUCO) field for the composite curve record of the Base Dataset structure from [0..*] to [1..*].</w:t>
              </w:r>
            </w:ins>
          </w:p>
        </w:tc>
        <w:tc>
          <w:tcPr>
            <w:tcW w:w="2126" w:type="dxa"/>
          </w:tcPr>
          <w:p w14:paraId="4B00AA13" w14:textId="6EECAD8C" w:rsidR="0057150E" w:rsidRDefault="0057150E" w:rsidP="002D0A84">
            <w:pPr>
              <w:suppressAutoHyphens/>
              <w:spacing w:before="60" w:after="60"/>
              <w:jc w:val="left"/>
              <w:rPr>
                <w:ins w:id="116" w:author="Jeff Wootton" w:date="2024-06-03T10:25:00Z" w16du:dateUtc="2024-06-03T08:25:00Z"/>
                <w:rFonts w:cs="Arial"/>
                <w:b/>
              </w:rPr>
            </w:pPr>
            <w:ins w:id="117" w:author="Jeff Wootton" w:date="2024-06-03T10:25:00Z" w16du:dateUtc="2024-06-03T08:25:00Z">
              <w:r>
                <w:rPr>
                  <w:rFonts w:cs="Arial"/>
                  <w:b/>
                </w:rPr>
                <w:t>B-5</w:t>
              </w:r>
            </w:ins>
          </w:p>
        </w:tc>
      </w:tr>
      <w:tr w:rsidR="0057150E" w:rsidRPr="008D0CFF" w14:paraId="387BD8A1" w14:textId="77777777" w:rsidTr="00A4519A">
        <w:trPr>
          <w:cantSplit/>
          <w:ins w:id="118" w:author="Jeff Wootton" w:date="2024-06-03T10:25:00Z"/>
        </w:trPr>
        <w:tc>
          <w:tcPr>
            <w:tcW w:w="7230" w:type="dxa"/>
          </w:tcPr>
          <w:p w14:paraId="2ABC0CCB" w14:textId="08CABC17" w:rsidR="0057150E" w:rsidRDefault="0057150E" w:rsidP="0057150E">
            <w:pPr>
              <w:suppressAutoHyphens/>
              <w:spacing w:before="60" w:after="60"/>
              <w:rPr>
                <w:ins w:id="119" w:author="Jeff Wootton" w:date="2024-06-03T10:25:00Z" w16du:dateUtc="2024-06-03T08:25:00Z"/>
                <w:rFonts w:cs="Arial"/>
              </w:rPr>
            </w:pPr>
            <w:ins w:id="120" w:author="Jeff Wootton" w:date="2024-06-03T10:25:00Z" w16du:dateUtc="2024-06-03T08:25:00Z">
              <w:r>
                <w:rPr>
                  <w:rFonts w:cs="Arial"/>
                </w:rPr>
                <w:t>Amended the multiplicity of the 2-D Integer Coordinate List (C2IL) field for the Curve record of the Update Dataset structure from [1..*] to [0..*].</w:t>
              </w:r>
            </w:ins>
          </w:p>
        </w:tc>
        <w:tc>
          <w:tcPr>
            <w:tcW w:w="2126" w:type="dxa"/>
          </w:tcPr>
          <w:p w14:paraId="0B438617" w14:textId="649E64F1" w:rsidR="0057150E" w:rsidRDefault="0057150E" w:rsidP="002D0A84">
            <w:pPr>
              <w:suppressAutoHyphens/>
              <w:spacing w:before="60" w:after="60"/>
              <w:jc w:val="left"/>
              <w:rPr>
                <w:ins w:id="121" w:author="Jeff Wootton" w:date="2024-06-03T10:25:00Z" w16du:dateUtc="2024-06-03T08:25:00Z"/>
                <w:rFonts w:cs="Arial"/>
                <w:b/>
              </w:rPr>
            </w:pPr>
            <w:ins w:id="122" w:author="Jeff Wootton" w:date="2024-06-03T10:25:00Z" w16du:dateUtc="2024-06-03T08:25:00Z">
              <w:r>
                <w:rPr>
                  <w:rFonts w:cs="Arial"/>
                  <w:b/>
                </w:rPr>
                <w:t>B-6</w:t>
              </w:r>
            </w:ins>
          </w:p>
        </w:tc>
      </w:tr>
      <w:tr w:rsidR="0057150E" w:rsidRPr="008D0CFF" w14:paraId="1708211D" w14:textId="77777777" w:rsidTr="00A4519A">
        <w:trPr>
          <w:cantSplit/>
          <w:ins w:id="123" w:author="Jeff Wootton" w:date="2024-06-03T10:25:00Z"/>
        </w:trPr>
        <w:tc>
          <w:tcPr>
            <w:tcW w:w="7230" w:type="dxa"/>
          </w:tcPr>
          <w:p w14:paraId="714A2599" w14:textId="2B93604C" w:rsidR="0057150E" w:rsidRDefault="0057150E" w:rsidP="0057150E">
            <w:pPr>
              <w:suppressAutoHyphens/>
              <w:spacing w:before="60" w:after="60"/>
              <w:rPr>
                <w:ins w:id="124" w:author="Jeff Wootton" w:date="2024-06-03T10:25:00Z" w16du:dateUtc="2024-06-03T08:25:00Z"/>
                <w:rFonts w:cs="Arial"/>
              </w:rPr>
            </w:pPr>
            <w:ins w:id="125" w:author="Jeff Wootton" w:date="2024-06-03T10:25:00Z" w16du:dateUtc="2024-06-03T08:25:00Z">
              <w:r>
                <w:rPr>
                  <w:rFonts w:cs="Arial"/>
                </w:rPr>
                <w:lastRenderedPageBreak/>
                <w:t>Amended the multiplicity of the Feature Object Identifier (FOID) field for the Feature Type record of the Update Dataset structure from [1] to [0..1].</w:t>
              </w:r>
            </w:ins>
          </w:p>
        </w:tc>
        <w:tc>
          <w:tcPr>
            <w:tcW w:w="2126" w:type="dxa"/>
          </w:tcPr>
          <w:p w14:paraId="449158CA" w14:textId="4FE208EB" w:rsidR="0057150E" w:rsidRDefault="0057150E" w:rsidP="002D0A84">
            <w:pPr>
              <w:suppressAutoHyphens/>
              <w:spacing w:before="60" w:after="60"/>
              <w:jc w:val="left"/>
              <w:rPr>
                <w:ins w:id="126" w:author="Jeff Wootton" w:date="2024-06-03T10:25:00Z" w16du:dateUtc="2024-06-03T08:25:00Z"/>
                <w:rFonts w:cs="Arial"/>
                <w:b/>
              </w:rPr>
            </w:pPr>
            <w:ins w:id="127" w:author="Jeff Wootton" w:date="2024-06-03T10:25:00Z" w16du:dateUtc="2024-06-03T08:25:00Z">
              <w:r>
                <w:rPr>
                  <w:rFonts w:cs="Arial"/>
                  <w:b/>
                </w:rPr>
                <w:t>B-6</w:t>
              </w:r>
            </w:ins>
          </w:p>
        </w:tc>
      </w:tr>
      <w:tr w:rsidR="009D1874" w:rsidRPr="008D0CFF" w14:paraId="575CDDA5" w14:textId="77777777" w:rsidTr="00A4519A">
        <w:trPr>
          <w:cantSplit/>
          <w:ins w:id="128" w:author="Jeff Wootton" w:date="2024-06-04T15:45:00Z"/>
        </w:trPr>
        <w:tc>
          <w:tcPr>
            <w:tcW w:w="7230" w:type="dxa"/>
          </w:tcPr>
          <w:p w14:paraId="01011565" w14:textId="5D95C981" w:rsidR="009D1874" w:rsidRDefault="009D1874" w:rsidP="009D1874">
            <w:pPr>
              <w:suppressAutoHyphens/>
              <w:spacing w:before="60" w:after="60"/>
              <w:rPr>
                <w:ins w:id="129" w:author="Jeff Wootton" w:date="2024-06-04T15:45:00Z" w16du:dateUtc="2024-06-04T13:45:00Z"/>
                <w:rFonts w:cs="Arial"/>
              </w:rPr>
            </w:pPr>
            <w:ins w:id="130" w:author="Jeff Wootton" w:date="2024-06-04T15:45:00Z" w16du:dateUtc="2024-06-04T13:45:00Z">
              <w:r>
                <w:rPr>
                  <w:rFonts w:cs="Arial"/>
                </w:rPr>
                <w:t>Amended references to ENC Exchange Set level validation checks and S-101 dataset validation checks to reference S-158.</w:t>
              </w:r>
            </w:ins>
          </w:p>
        </w:tc>
        <w:tc>
          <w:tcPr>
            <w:tcW w:w="2126" w:type="dxa"/>
          </w:tcPr>
          <w:p w14:paraId="219E778B" w14:textId="56605365" w:rsidR="009D1874" w:rsidRDefault="009D1874" w:rsidP="002D0A84">
            <w:pPr>
              <w:suppressAutoHyphens/>
              <w:spacing w:before="60" w:after="60"/>
              <w:jc w:val="left"/>
              <w:rPr>
                <w:ins w:id="131" w:author="Jeff Wootton" w:date="2024-06-04T15:45:00Z" w16du:dateUtc="2024-06-04T13:45:00Z"/>
                <w:rFonts w:cs="Arial"/>
                <w:b/>
              </w:rPr>
            </w:pPr>
            <w:ins w:id="132" w:author="Jeff Wootton" w:date="2024-06-04T15:45:00Z" w16du:dateUtc="2024-06-04T13:45:00Z">
              <w:r>
                <w:rPr>
                  <w:rFonts w:cs="Arial"/>
                  <w:b/>
                </w:rPr>
                <w:t>C</w:t>
              </w:r>
            </w:ins>
          </w:p>
        </w:tc>
      </w:tr>
      <w:tr w:rsidR="002D0A84" w:rsidRPr="008D0CFF" w14:paraId="4FDAAEAC" w14:textId="77777777" w:rsidTr="00A4519A">
        <w:trPr>
          <w:cantSplit/>
        </w:trPr>
        <w:tc>
          <w:tcPr>
            <w:tcW w:w="7230" w:type="dxa"/>
          </w:tcPr>
          <w:p w14:paraId="599A4F4E" w14:textId="0CBB2023" w:rsidR="002D0A84" w:rsidRPr="001F74D2" w:rsidRDefault="002D0A84" w:rsidP="002D0A84">
            <w:pPr>
              <w:suppressAutoHyphens/>
              <w:spacing w:before="60" w:after="60"/>
              <w:rPr>
                <w:rFonts w:cs="Arial"/>
              </w:rPr>
            </w:pPr>
            <w:ins w:id="133" w:author="Jeff Wootton" w:date="2024-06-23T21:38:00Z" w16du:dateUtc="2024-06-23T19:38:00Z">
              <w:r>
                <w:rPr>
                  <w:rFonts w:cs="Arial"/>
                </w:rPr>
                <w:t>Removed S-101 Annex D (relocated to new S-98 Annex C, Appendix C-5).</w:t>
              </w:r>
            </w:ins>
          </w:p>
        </w:tc>
        <w:tc>
          <w:tcPr>
            <w:tcW w:w="2126" w:type="dxa"/>
          </w:tcPr>
          <w:p w14:paraId="0FE1432C" w14:textId="44D27C7F" w:rsidR="002D0A84" w:rsidRDefault="002D0A84" w:rsidP="002D0A84">
            <w:pPr>
              <w:suppressAutoHyphens/>
              <w:spacing w:before="60" w:after="60"/>
              <w:jc w:val="left"/>
              <w:rPr>
                <w:rFonts w:cs="Arial"/>
                <w:b/>
              </w:rPr>
            </w:pPr>
            <w:ins w:id="134" w:author="Jeff Wootton" w:date="2024-06-23T21:38:00Z" w16du:dateUtc="2024-06-23T19:38:00Z">
              <w:r>
                <w:rPr>
                  <w:rFonts w:cs="Arial"/>
                  <w:b/>
                </w:rPr>
                <w:t>D</w:t>
              </w:r>
            </w:ins>
          </w:p>
        </w:tc>
      </w:tr>
      <w:tr w:rsidR="009E386A" w:rsidRPr="008D0CFF" w:rsidDel="002D0A84" w14:paraId="3D37A8F5" w14:textId="1609B4EA" w:rsidTr="00A4519A">
        <w:trPr>
          <w:cantSplit/>
          <w:del w:id="135" w:author="Jeff Wootton" w:date="2024-06-23T21:39:00Z"/>
        </w:trPr>
        <w:tc>
          <w:tcPr>
            <w:tcW w:w="7230" w:type="dxa"/>
          </w:tcPr>
          <w:p w14:paraId="136BE576" w14:textId="7316E058" w:rsidR="009E386A" w:rsidDel="002D0A84" w:rsidRDefault="009E386A" w:rsidP="009E386A">
            <w:pPr>
              <w:suppressAutoHyphens/>
              <w:spacing w:before="60" w:after="60"/>
              <w:rPr>
                <w:del w:id="136" w:author="Jeff Wootton" w:date="2024-06-23T21:39:00Z" w16du:dateUtc="2024-06-23T19:39:00Z"/>
                <w:rFonts w:cs="Arial"/>
              </w:rPr>
            </w:pPr>
          </w:p>
        </w:tc>
        <w:tc>
          <w:tcPr>
            <w:tcW w:w="2126" w:type="dxa"/>
          </w:tcPr>
          <w:p w14:paraId="2D4EA5B4" w14:textId="360FC51D" w:rsidR="009E386A" w:rsidRPr="002216CC" w:rsidDel="002D0A84" w:rsidRDefault="009E386A" w:rsidP="002D0A84">
            <w:pPr>
              <w:suppressAutoHyphens/>
              <w:spacing w:before="60" w:after="60"/>
              <w:jc w:val="left"/>
              <w:rPr>
                <w:del w:id="137" w:author="Jeff Wootton" w:date="2024-06-23T21:39:00Z" w16du:dateUtc="2024-06-23T19:39:00Z"/>
                <w:rFonts w:cs="Arial"/>
                <w:b/>
              </w:rPr>
            </w:pPr>
          </w:p>
        </w:tc>
      </w:tr>
    </w:tbl>
    <w:p w14:paraId="48E110D5" w14:textId="77777777" w:rsidR="00F47195" w:rsidRDefault="00F47195" w:rsidP="00C128E3">
      <w:pPr>
        <w:spacing w:after="0" w:line="240" w:lineRule="auto"/>
        <w:rPr>
          <w:rFonts w:ascii="Arial Narrow" w:hAnsi="Arial Narrow"/>
        </w:rPr>
      </w:pPr>
    </w:p>
    <w:p w14:paraId="1480A5CC" w14:textId="0889B1AC" w:rsidR="00614FE6" w:rsidDel="002D0A84" w:rsidRDefault="00614FE6">
      <w:pPr>
        <w:spacing w:after="160" w:line="259" w:lineRule="auto"/>
        <w:jc w:val="left"/>
        <w:rPr>
          <w:del w:id="138" w:author="Jeff Wootton" w:date="2024-06-23T21:39:00Z" w16du:dateUtc="2024-06-23T19:39:00Z"/>
          <w:rFonts w:ascii="Arial Narrow" w:hAnsi="Arial Narrow"/>
        </w:rPr>
      </w:pPr>
      <w:del w:id="139" w:author="Jeff Wootton" w:date="2024-06-23T21:39:00Z" w16du:dateUtc="2024-06-23T19:39:00Z">
        <w:r w:rsidDel="002D0A84">
          <w:rPr>
            <w:rFonts w:ascii="Arial Narrow" w:hAnsi="Arial Narrow"/>
          </w:rPr>
          <w:br w:type="page"/>
        </w:r>
      </w:del>
    </w:p>
    <w:p w14:paraId="031ACC39" w14:textId="6FE343D1" w:rsidR="00614FE6" w:rsidRPr="00E61AD8" w:rsidDel="002D0A84" w:rsidRDefault="00614FE6">
      <w:pPr>
        <w:spacing w:after="160" w:line="259" w:lineRule="auto"/>
        <w:jc w:val="left"/>
        <w:rPr>
          <w:del w:id="140" w:author="Jeff Wootton" w:date="2024-06-23T21:39:00Z" w16du:dateUtc="2024-06-23T19:39:00Z"/>
          <w:lang w:val="en-US"/>
        </w:rPr>
        <w:pPrChange w:id="141" w:author="Jeff Wootton" w:date="2024-06-23T21:39:00Z" w16du:dateUtc="2024-06-23T19:39:00Z">
          <w:pPr>
            <w:spacing w:line="240" w:lineRule="auto"/>
          </w:pPr>
        </w:pPrChange>
      </w:pPr>
    </w:p>
    <w:p w14:paraId="36194F18" w14:textId="7CAD8FCD" w:rsidR="00614FE6" w:rsidRPr="00E61AD8" w:rsidDel="002D0A84" w:rsidRDefault="00614FE6" w:rsidP="00614FE6">
      <w:pPr>
        <w:spacing w:line="240" w:lineRule="auto"/>
        <w:rPr>
          <w:del w:id="142" w:author="Jeff Wootton" w:date="2024-06-23T21:39:00Z" w16du:dateUtc="2024-06-23T19:39:00Z"/>
          <w:lang w:val="en-US"/>
        </w:rPr>
      </w:pPr>
    </w:p>
    <w:p w14:paraId="03FC21E5" w14:textId="29729473" w:rsidR="00614FE6" w:rsidRPr="00E61AD8" w:rsidDel="002D0A84" w:rsidRDefault="00614FE6" w:rsidP="00614FE6">
      <w:pPr>
        <w:spacing w:line="240" w:lineRule="auto"/>
        <w:rPr>
          <w:del w:id="143" w:author="Jeff Wootton" w:date="2024-06-23T21:39:00Z" w16du:dateUtc="2024-06-23T19:39:00Z"/>
          <w:lang w:val="en-US"/>
        </w:rPr>
      </w:pPr>
    </w:p>
    <w:p w14:paraId="7AACEDF5" w14:textId="2BB5C5B0" w:rsidR="00614FE6" w:rsidRPr="00E61AD8" w:rsidDel="002D0A84" w:rsidRDefault="00614FE6" w:rsidP="00614FE6">
      <w:pPr>
        <w:spacing w:line="240" w:lineRule="auto"/>
        <w:rPr>
          <w:del w:id="144" w:author="Jeff Wootton" w:date="2024-06-23T21:39:00Z" w16du:dateUtc="2024-06-23T19:39:00Z"/>
          <w:lang w:val="en-US"/>
        </w:rPr>
      </w:pPr>
    </w:p>
    <w:p w14:paraId="5731D0CE" w14:textId="776DB678" w:rsidR="00614FE6" w:rsidRPr="00E61AD8" w:rsidDel="002D0A84" w:rsidRDefault="00614FE6" w:rsidP="00614FE6">
      <w:pPr>
        <w:spacing w:line="240" w:lineRule="auto"/>
        <w:rPr>
          <w:del w:id="145" w:author="Jeff Wootton" w:date="2024-06-23T21:39:00Z" w16du:dateUtc="2024-06-23T19:39:00Z"/>
          <w:lang w:val="en-US"/>
        </w:rPr>
      </w:pPr>
    </w:p>
    <w:p w14:paraId="2D2451F8" w14:textId="46FE0903" w:rsidR="00614FE6" w:rsidRPr="00E61AD8" w:rsidDel="002D0A84" w:rsidRDefault="00614FE6" w:rsidP="00614FE6">
      <w:pPr>
        <w:spacing w:line="240" w:lineRule="auto"/>
        <w:rPr>
          <w:del w:id="146" w:author="Jeff Wootton" w:date="2024-06-23T21:39:00Z" w16du:dateUtc="2024-06-23T19:39:00Z"/>
          <w:lang w:val="en-US"/>
        </w:rPr>
      </w:pPr>
    </w:p>
    <w:p w14:paraId="6569567B" w14:textId="1AAC95D4" w:rsidR="00614FE6" w:rsidRPr="00E61AD8" w:rsidDel="002D0A84" w:rsidRDefault="00614FE6" w:rsidP="00614FE6">
      <w:pPr>
        <w:spacing w:line="240" w:lineRule="auto"/>
        <w:rPr>
          <w:del w:id="147" w:author="Jeff Wootton" w:date="2024-06-23T21:39:00Z" w16du:dateUtc="2024-06-23T19:39:00Z"/>
          <w:lang w:val="en-US"/>
        </w:rPr>
      </w:pPr>
    </w:p>
    <w:p w14:paraId="1527A027" w14:textId="69FCA268" w:rsidR="00614FE6" w:rsidRPr="00E61AD8" w:rsidDel="002D0A84" w:rsidRDefault="00614FE6" w:rsidP="00614FE6">
      <w:pPr>
        <w:spacing w:line="240" w:lineRule="auto"/>
        <w:rPr>
          <w:del w:id="148" w:author="Jeff Wootton" w:date="2024-06-23T21:39:00Z" w16du:dateUtc="2024-06-23T19:39:00Z"/>
          <w:lang w:val="en-US"/>
        </w:rPr>
      </w:pPr>
    </w:p>
    <w:p w14:paraId="2C37A820" w14:textId="1BEF590F" w:rsidR="00614FE6" w:rsidRPr="00E61AD8" w:rsidDel="002D0A84" w:rsidRDefault="00614FE6" w:rsidP="00614FE6">
      <w:pPr>
        <w:spacing w:line="240" w:lineRule="auto"/>
        <w:rPr>
          <w:del w:id="149" w:author="Jeff Wootton" w:date="2024-06-23T21:39:00Z" w16du:dateUtc="2024-06-23T19:39:00Z"/>
          <w:lang w:val="en-US"/>
        </w:rPr>
      </w:pPr>
    </w:p>
    <w:p w14:paraId="6E3990B0" w14:textId="48384FCB" w:rsidR="00614FE6" w:rsidRPr="00E61AD8" w:rsidDel="002D0A84" w:rsidRDefault="00614FE6" w:rsidP="00614FE6">
      <w:pPr>
        <w:spacing w:line="240" w:lineRule="auto"/>
        <w:rPr>
          <w:del w:id="150" w:author="Jeff Wootton" w:date="2024-06-23T21:39:00Z" w16du:dateUtc="2024-06-23T19:39:00Z"/>
          <w:lang w:val="en-US"/>
        </w:rPr>
      </w:pPr>
    </w:p>
    <w:p w14:paraId="3170B191" w14:textId="3359F331" w:rsidR="00614FE6" w:rsidRPr="00E61AD8" w:rsidDel="002D0A84" w:rsidRDefault="00614FE6" w:rsidP="00614FE6">
      <w:pPr>
        <w:spacing w:line="240" w:lineRule="auto"/>
        <w:rPr>
          <w:del w:id="151" w:author="Jeff Wootton" w:date="2024-06-23T21:39:00Z" w16du:dateUtc="2024-06-23T19:39:00Z"/>
          <w:lang w:val="en-US"/>
        </w:rPr>
      </w:pPr>
    </w:p>
    <w:p w14:paraId="4B58C471" w14:textId="1CD36D7A" w:rsidR="00614FE6" w:rsidRPr="00E61AD8" w:rsidDel="002D0A84" w:rsidRDefault="00614FE6" w:rsidP="00614FE6">
      <w:pPr>
        <w:spacing w:line="240" w:lineRule="auto"/>
        <w:rPr>
          <w:del w:id="152" w:author="Jeff Wootton" w:date="2024-06-23T21:39:00Z" w16du:dateUtc="2024-06-23T19:39:00Z"/>
          <w:lang w:val="en-US"/>
        </w:rPr>
      </w:pPr>
    </w:p>
    <w:p w14:paraId="277508CE" w14:textId="761BB084" w:rsidR="00614FE6" w:rsidRPr="00E61AD8" w:rsidDel="002D0A84" w:rsidRDefault="00614FE6" w:rsidP="00614FE6">
      <w:pPr>
        <w:spacing w:line="240" w:lineRule="auto"/>
        <w:rPr>
          <w:del w:id="153" w:author="Jeff Wootton" w:date="2024-06-23T21:39:00Z" w16du:dateUtc="2024-06-23T19:39:00Z"/>
          <w:lang w:val="en-US"/>
        </w:rPr>
      </w:pPr>
    </w:p>
    <w:p w14:paraId="4FDF93F0" w14:textId="1F4FB7EF" w:rsidR="00614FE6" w:rsidRPr="00E61AD8" w:rsidDel="002D0A84" w:rsidRDefault="00614FE6" w:rsidP="00614FE6">
      <w:pPr>
        <w:spacing w:line="240" w:lineRule="auto"/>
        <w:rPr>
          <w:del w:id="154" w:author="Jeff Wootton" w:date="2024-06-23T21:39:00Z" w16du:dateUtc="2024-06-23T19:39:00Z"/>
          <w:lang w:val="en-US"/>
        </w:rPr>
      </w:pPr>
    </w:p>
    <w:p w14:paraId="4F3B3481" w14:textId="29666E9C" w:rsidR="00614FE6" w:rsidRPr="00E61AD8" w:rsidDel="002D0A84" w:rsidRDefault="00614FE6" w:rsidP="00614FE6">
      <w:pPr>
        <w:framePr w:w="4406" w:hSpace="240" w:vSpace="240" w:wrap="around" w:vAnchor="text" w:hAnchor="page" w:x="3742" w:y="1"/>
        <w:pBdr>
          <w:top w:val="single" w:sz="6" w:space="0" w:color="000000"/>
          <w:left w:val="single" w:sz="6" w:space="0" w:color="000000"/>
          <w:bottom w:val="single" w:sz="6" w:space="0" w:color="000000"/>
          <w:right w:val="single" w:sz="6" w:space="0" w:color="000000"/>
        </w:pBdr>
        <w:tabs>
          <w:tab w:val="center" w:pos="2203"/>
          <w:tab w:val="left" w:pos="2880"/>
          <w:tab w:val="left" w:pos="3600"/>
          <w:tab w:val="left" w:pos="4320"/>
          <w:tab w:val="left" w:pos="5040"/>
          <w:tab w:val="left" w:pos="5760"/>
          <w:tab w:val="left" w:pos="6480"/>
          <w:tab w:val="left" w:pos="7200"/>
          <w:tab w:val="left" w:pos="7920"/>
          <w:tab w:val="left" w:pos="8640"/>
        </w:tabs>
        <w:spacing w:after="0" w:line="240" w:lineRule="auto"/>
        <w:jc w:val="left"/>
        <w:rPr>
          <w:del w:id="155" w:author="Jeff Wootton" w:date="2024-06-23T21:39:00Z" w16du:dateUtc="2024-06-23T19:39:00Z"/>
          <w:rFonts w:eastAsia="Times New Roman"/>
          <w:sz w:val="22"/>
          <w:lang w:val="en-AU" w:eastAsia="en-GB"/>
        </w:rPr>
      </w:pPr>
      <w:del w:id="156" w:author="Jeff Wootton" w:date="2024-06-23T21:39:00Z" w16du:dateUtc="2024-06-23T19:39:00Z">
        <w:r w:rsidRPr="00E61AD8" w:rsidDel="002D0A84">
          <w:rPr>
            <w:rFonts w:eastAsia="Times New Roman"/>
            <w:sz w:val="22"/>
            <w:lang w:val="en-AU" w:eastAsia="en-GB"/>
          </w:rPr>
          <w:tab/>
          <w:delText>Page intentionally left blank</w:delText>
        </w:r>
      </w:del>
    </w:p>
    <w:p w14:paraId="2D5A1C4B" w14:textId="213B13A7" w:rsidR="00614FE6" w:rsidRPr="00E61AD8" w:rsidRDefault="00614FE6" w:rsidP="00614FE6">
      <w:pPr>
        <w:spacing w:line="240" w:lineRule="auto"/>
        <w:rPr>
          <w:lang w:val="en-US"/>
        </w:rPr>
      </w:pPr>
    </w:p>
    <w:p w14:paraId="18ADBCE5" w14:textId="77777777" w:rsidR="00614FE6" w:rsidRDefault="00614FE6" w:rsidP="00C128E3">
      <w:pPr>
        <w:spacing w:after="0" w:line="240" w:lineRule="auto"/>
        <w:rPr>
          <w:rFonts w:ascii="Arial Narrow" w:hAnsi="Arial Narrow"/>
        </w:rPr>
      </w:pPr>
    </w:p>
    <w:p w14:paraId="607F380A" w14:textId="77777777" w:rsidR="00614FE6" w:rsidRDefault="00614FE6" w:rsidP="00C128E3">
      <w:pPr>
        <w:spacing w:after="0" w:line="240" w:lineRule="auto"/>
        <w:rPr>
          <w:rFonts w:ascii="Arial Narrow" w:hAnsi="Arial Narrow"/>
        </w:rPr>
      </w:pPr>
    </w:p>
    <w:p w14:paraId="32728DED" w14:textId="1129A7C1" w:rsidR="00E73EDF" w:rsidRPr="005212C6" w:rsidRDefault="00E73EDF" w:rsidP="00C128E3">
      <w:pPr>
        <w:spacing w:after="0" w:line="240" w:lineRule="auto"/>
        <w:jc w:val="left"/>
        <w:rPr>
          <w:rFonts w:cs="Arial"/>
          <w:color w:val="0000FF"/>
        </w:rPr>
      </w:pPr>
    </w:p>
    <w:p w14:paraId="6FBB834E" w14:textId="77777777" w:rsidR="00E73EDF" w:rsidRDefault="00E73EDF" w:rsidP="00C128E3">
      <w:pPr>
        <w:pStyle w:val="zzCopyright"/>
        <w:pBdr>
          <w:top w:val="none" w:sz="0" w:space="0" w:color="auto"/>
          <w:left w:val="none" w:sz="0" w:space="0" w:color="auto"/>
          <w:bottom w:val="none" w:sz="0" w:space="0" w:color="auto"/>
          <w:right w:val="none" w:sz="0" w:space="0" w:color="auto"/>
        </w:pBdr>
        <w:spacing w:after="0" w:line="240" w:lineRule="auto"/>
        <w:ind w:left="100" w:right="100"/>
        <w:rPr>
          <w:vanish/>
        </w:rPr>
      </w:pPr>
    </w:p>
    <w:p w14:paraId="59984F31" w14:textId="77777777" w:rsidR="00E73EDF" w:rsidRPr="00224F9F" w:rsidRDefault="00E73EDF" w:rsidP="00C128E3">
      <w:pPr>
        <w:spacing w:after="0" w:line="240" w:lineRule="auto"/>
        <w:rPr>
          <w:lang w:val="en-US"/>
        </w:rPr>
        <w:sectPr w:rsidR="00E73EDF" w:rsidRPr="00224F9F" w:rsidSect="0054303F">
          <w:headerReference w:type="even" r:id="rId19"/>
          <w:headerReference w:type="default" r:id="rId20"/>
          <w:footerReference w:type="even" r:id="rId21"/>
          <w:footerReference w:type="default" r:id="rId22"/>
          <w:type w:val="oddPage"/>
          <w:pgSz w:w="11906" w:h="16838"/>
          <w:pgMar w:top="1440" w:right="1400" w:bottom="1440" w:left="1400" w:header="709" w:footer="709" w:gutter="0"/>
          <w:pgNumType w:fmt="lowerRoman" w:start="1"/>
          <w:cols w:space="720"/>
          <w:titlePg/>
          <w:docGrid w:linePitch="272"/>
        </w:sectPr>
      </w:pPr>
    </w:p>
    <w:p w14:paraId="4322ED2F" w14:textId="77777777" w:rsidR="00E73EDF" w:rsidRDefault="007653F1" w:rsidP="00C128E3">
      <w:pPr>
        <w:pStyle w:val="Heading1"/>
        <w:numPr>
          <w:ilvl w:val="0"/>
          <w:numId w:val="0"/>
        </w:numPr>
        <w:spacing w:before="120" w:after="200" w:line="240" w:lineRule="auto"/>
        <w:ind w:left="432" w:hanging="432"/>
      </w:pPr>
      <w:bookmarkStart w:id="157" w:name="_Toc439685217"/>
      <w:bookmarkStart w:id="158" w:name="_Toc170072332"/>
      <w:bookmarkStart w:id="159" w:name="_Toc225065129"/>
      <w:bookmarkStart w:id="160" w:name="_Toc225648272"/>
      <w:r>
        <w:lastRenderedPageBreak/>
        <w:t>Introduction</w:t>
      </w:r>
      <w:bookmarkEnd w:id="157"/>
      <w:bookmarkEnd w:id="158"/>
    </w:p>
    <w:p w14:paraId="2DF1EA82" w14:textId="34DD0BF3" w:rsidR="00E73EDF" w:rsidRPr="00693533" w:rsidRDefault="007653F1" w:rsidP="00C128E3">
      <w:pPr>
        <w:spacing w:after="120" w:line="240" w:lineRule="auto"/>
      </w:pPr>
      <w:r w:rsidRPr="007F6DC7">
        <w:t>S-101 is the Electronic Navigational Chart</w:t>
      </w:r>
      <w:r w:rsidR="002807D2">
        <w:t xml:space="preserve"> (ENC)</w:t>
      </w:r>
      <w:r w:rsidRPr="007F6DC7">
        <w:t xml:space="preserve"> Product Specification, produced by the Internatio</w:t>
      </w:r>
      <w:r w:rsidR="002807D2">
        <w:t xml:space="preserve">nal Hydrographic Organization. </w:t>
      </w:r>
      <w:r w:rsidRPr="007F6DC7">
        <w:t xml:space="preserve">S-101 is designed to allow </w:t>
      </w:r>
      <w:r w:rsidRPr="004E17D6">
        <w:t xml:space="preserve">content, content definition (Feature Catalogues) and presentation (Portrayal Catalogues) to be updateable </w:t>
      </w:r>
      <w:r w:rsidR="006045A1">
        <w:t>as “Plug and Play”</w:t>
      </w:r>
      <w:r w:rsidRPr="004E17D6">
        <w:t xml:space="preserve"> system implementations.  </w:t>
      </w:r>
    </w:p>
    <w:p w14:paraId="34BE4D2D" w14:textId="1F20393A" w:rsidR="00E73EDF" w:rsidRPr="00693533" w:rsidRDefault="007653F1" w:rsidP="00C128E3">
      <w:pPr>
        <w:spacing w:after="120" w:line="240" w:lineRule="auto"/>
      </w:pPr>
      <w:r w:rsidRPr="00693533">
        <w:t>Based on the IHO Universal Hydrographic Data Model S-100, S-101 includes all the necessary components for both Hydrographic Offices to produce Electronic Navigational Charts (ENCs)</w:t>
      </w:r>
      <w:r w:rsidR="000E5D87" w:rsidRPr="00693533">
        <w:t>;</w:t>
      </w:r>
      <w:r w:rsidRPr="00693533">
        <w:t xml:space="preserve"> and </w:t>
      </w:r>
      <w:r w:rsidR="008F1419" w:rsidRPr="007F6DC7">
        <w:t xml:space="preserve">marine navigation systems (principally </w:t>
      </w:r>
      <w:r w:rsidRPr="007F6DC7">
        <w:t>Electronic Chart Display and Information Systems (ECDIS)</w:t>
      </w:r>
      <w:r w:rsidR="008F1419" w:rsidRPr="007F6DC7">
        <w:t>)</w:t>
      </w:r>
      <w:r w:rsidRPr="007F6DC7">
        <w:t xml:space="preserve"> to be able to ing</w:t>
      </w:r>
      <w:r w:rsidR="002807D2">
        <w:t xml:space="preserve">est and properly display them. </w:t>
      </w:r>
      <w:r w:rsidRPr="007F6DC7">
        <w:t>This Product</w:t>
      </w:r>
      <w:r w:rsidRPr="004E17D6">
        <w:t xml:space="preserve"> Specification is designed to be flexible with the introduction of </w:t>
      </w:r>
      <w:r w:rsidR="00C240A3" w:rsidRPr="004E17D6">
        <w:t>machine-readable</w:t>
      </w:r>
      <w:r w:rsidRPr="004E17D6">
        <w:t xml:space="preserve"> Feature and Portrayal Catalogues that will allow for managed change</w:t>
      </w:r>
      <w:r w:rsidRPr="00693533">
        <w:t>; and will enable the introduction of new navigationally significant features and their portrayal using a “just in time” methodology.</w:t>
      </w:r>
    </w:p>
    <w:p w14:paraId="03A389EC" w14:textId="77777777" w:rsidR="00E73EDF" w:rsidRDefault="007653F1" w:rsidP="00C128E3">
      <w:pPr>
        <w:pStyle w:val="Heading1"/>
        <w:tabs>
          <w:tab w:val="clear" w:pos="400"/>
          <w:tab w:val="clear" w:pos="560"/>
          <w:tab w:val="left" w:pos="567"/>
        </w:tabs>
        <w:spacing w:before="120" w:after="200" w:line="240" w:lineRule="auto"/>
        <w:ind w:left="567" w:hanging="567"/>
      </w:pPr>
      <w:r w:rsidRPr="00693533">
        <w:br w:type="page"/>
      </w:r>
      <w:bookmarkStart w:id="161" w:name="_Toc439685218"/>
      <w:bookmarkStart w:id="162" w:name="_Toc170072333"/>
      <w:r>
        <w:lastRenderedPageBreak/>
        <w:t>Overview</w:t>
      </w:r>
      <w:bookmarkEnd w:id="159"/>
      <w:bookmarkEnd w:id="160"/>
      <w:bookmarkEnd w:id="161"/>
      <w:bookmarkEnd w:id="162"/>
    </w:p>
    <w:p w14:paraId="33EEDCA8" w14:textId="77777777" w:rsidR="00E73EDF" w:rsidRPr="00777AC1" w:rsidRDefault="007653F1" w:rsidP="00C128E3">
      <w:pPr>
        <w:pStyle w:val="Heading2"/>
        <w:tabs>
          <w:tab w:val="clear" w:pos="540"/>
          <w:tab w:val="clear" w:pos="700"/>
          <w:tab w:val="left" w:pos="709"/>
        </w:tabs>
        <w:spacing w:before="120" w:after="200" w:line="240" w:lineRule="auto"/>
        <w:ind w:left="709" w:hanging="709"/>
      </w:pPr>
      <w:r>
        <w:t xml:space="preserve"> </w:t>
      </w:r>
      <w:bookmarkStart w:id="163" w:name="_Toc439685219"/>
      <w:bookmarkStart w:id="164" w:name="_Toc170072334"/>
      <w:r w:rsidRPr="00777AC1">
        <w:t>Scope</w:t>
      </w:r>
      <w:bookmarkEnd w:id="163"/>
      <w:bookmarkEnd w:id="164"/>
    </w:p>
    <w:p w14:paraId="6D93DC2A" w14:textId="467B6ADA" w:rsidR="00E73EDF" w:rsidRDefault="007653F1" w:rsidP="00C128E3">
      <w:pPr>
        <w:spacing w:after="120" w:line="240" w:lineRule="auto"/>
      </w:pPr>
      <w:r w:rsidRPr="004E17D6">
        <w:t xml:space="preserve">This document describes an S-100 compliant </w:t>
      </w:r>
      <w:r w:rsidR="002807D2">
        <w:t>P</w:t>
      </w:r>
      <w:r w:rsidRPr="004E17D6">
        <w:t xml:space="preserve">roduct </w:t>
      </w:r>
      <w:r w:rsidR="002807D2">
        <w:t>S</w:t>
      </w:r>
      <w:r w:rsidRPr="004E17D6">
        <w:t xml:space="preserve">pecification for Electronic Navigational Charts, which will form the base navigation layer for an S-100 based </w:t>
      </w:r>
      <w:r w:rsidR="008F1419" w:rsidRPr="00777AC1">
        <w:t xml:space="preserve">marine navigation </w:t>
      </w:r>
      <w:r w:rsidRPr="00777AC1">
        <w:t>system. It specifies the content, structure, and metadata needed for creating a fully compliant S-101 ENC and for its por</w:t>
      </w:r>
      <w:r w:rsidR="002807D2">
        <w:t xml:space="preserve">trayal within an S-100 system. </w:t>
      </w:r>
      <w:r w:rsidRPr="00777AC1">
        <w:t xml:space="preserve">This </w:t>
      </w:r>
      <w:r w:rsidR="002807D2">
        <w:t>P</w:t>
      </w:r>
      <w:r w:rsidRPr="00777AC1">
        <w:t xml:space="preserve">roduct </w:t>
      </w:r>
      <w:r w:rsidR="002807D2">
        <w:t>S</w:t>
      </w:r>
      <w:r w:rsidRPr="00777AC1">
        <w:t xml:space="preserve">pecification includes the content model, the encoding, the </w:t>
      </w:r>
      <w:r w:rsidR="002807D2">
        <w:t>F</w:t>
      </w:r>
      <w:r w:rsidRPr="00777AC1">
        <w:t xml:space="preserve">eature </w:t>
      </w:r>
      <w:r w:rsidR="002807D2">
        <w:t>C</w:t>
      </w:r>
      <w:r w:rsidRPr="00777AC1">
        <w:t xml:space="preserve">atalogue, </w:t>
      </w:r>
      <w:r w:rsidR="002807D2">
        <w:t>P</w:t>
      </w:r>
      <w:r w:rsidRPr="00777AC1">
        <w:t xml:space="preserve">ortrayal </w:t>
      </w:r>
      <w:r w:rsidR="002807D2">
        <w:t>C</w:t>
      </w:r>
      <w:r w:rsidRPr="00777AC1">
        <w:t>atalogue, metadata, and implementa</w:t>
      </w:r>
      <w:r w:rsidR="002807D2">
        <w:t>tion guidance for developers.</w:t>
      </w:r>
    </w:p>
    <w:p w14:paraId="7B2E682C" w14:textId="77777777" w:rsidR="002807D2" w:rsidRPr="00777AC1" w:rsidRDefault="002807D2" w:rsidP="00C128E3">
      <w:pPr>
        <w:spacing w:after="120" w:line="240" w:lineRule="auto"/>
      </w:pPr>
    </w:p>
    <w:p w14:paraId="5C722DDE" w14:textId="77777777" w:rsidR="00E73EDF" w:rsidRPr="00693533" w:rsidRDefault="007653F1" w:rsidP="00C128E3">
      <w:pPr>
        <w:pStyle w:val="Heading2"/>
        <w:tabs>
          <w:tab w:val="clear" w:pos="540"/>
          <w:tab w:val="clear" w:pos="700"/>
          <w:tab w:val="left" w:pos="709"/>
        </w:tabs>
        <w:spacing w:before="120" w:after="200" w:line="240" w:lineRule="auto"/>
        <w:ind w:left="709" w:hanging="709"/>
        <w:rPr>
          <w:lang w:eastAsia="en-GB"/>
        </w:rPr>
      </w:pPr>
      <w:bookmarkStart w:id="165" w:name="_Toc439685220"/>
      <w:bookmarkStart w:id="166" w:name="_Toc170072335"/>
      <w:r w:rsidRPr="004E17D6">
        <w:rPr>
          <w:lang w:eastAsia="en-GB"/>
        </w:rPr>
        <w:t>References</w:t>
      </w:r>
      <w:bookmarkEnd w:id="165"/>
      <w:bookmarkEnd w:id="166"/>
    </w:p>
    <w:p w14:paraId="33FB8710" w14:textId="7CEFC452" w:rsidR="003950BA" w:rsidRPr="00777AC1" w:rsidRDefault="000509A8" w:rsidP="00C128E3">
      <w:pPr>
        <w:spacing w:after="120" w:line="240" w:lineRule="auto"/>
        <w:ind w:left="1985" w:hanging="1985"/>
        <w:rPr>
          <w:lang w:val="en-AU" w:eastAsia="en-GB"/>
        </w:rPr>
      </w:pPr>
      <w:r>
        <w:rPr>
          <w:lang w:val="en-AU" w:eastAsia="en-GB"/>
        </w:rPr>
        <w:t>S-52</w:t>
      </w:r>
      <w:r>
        <w:rPr>
          <w:lang w:val="en-AU" w:eastAsia="en-GB"/>
        </w:rPr>
        <w:tab/>
      </w:r>
      <w:r w:rsidR="003950BA" w:rsidRPr="000509A8">
        <w:rPr>
          <w:i/>
          <w:lang w:val="en-AU" w:eastAsia="en-GB"/>
        </w:rPr>
        <w:t>IHO Specifications for Chart Content and Display Aspects of ECDIS</w:t>
      </w:r>
      <w:r w:rsidR="003950BA" w:rsidRPr="00777AC1">
        <w:rPr>
          <w:lang w:val="en-AU" w:eastAsia="en-GB"/>
        </w:rPr>
        <w:t>, Edition 6.</w:t>
      </w:r>
      <w:r w:rsidR="00A859D1" w:rsidRPr="007F6DC7">
        <w:rPr>
          <w:lang w:val="en-AU" w:eastAsia="en-GB"/>
        </w:rPr>
        <w:t>1</w:t>
      </w:r>
      <w:r w:rsidR="00A859D1" w:rsidRPr="00777AC1">
        <w:rPr>
          <w:lang w:val="en-AU" w:eastAsia="en-GB"/>
        </w:rPr>
        <w:t>(.1) – October 2014, with Clarifications up to June 2015</w:t>
      </w:r>
    </w:p>
    <w:p w14:paraId="23568C2B" w14:textId="3C64E1CA" w:rsidR="00E73EDF" w:rsidRPr="007F6DC7" w:rsidRDefault="000509A8" w:rsidP="00C128E3">
      <w:pPr>
        <w:spacing w:after="120" w:line="240" w:lineRule="auto"/>
        <w:ind w:left="1985" w:hanging="1985"/>
        <w:rPr>
          <w:lang w:val="en-AU" w:eastAsia="en-GB"/>
        </w:rPr>
      </w:pPr>
      <w:r>
        <w:rPr>
          <w:lang w:val="en-AU" w:eastAsia="en-GB"/>
        </w:rPr>
        <w:t>S-100</w:t>
      </w:r>
      <w:r>
        <w:rPr>
          <w:lang w:val="en-AU" w:eastAsia="en-GB"/>
        </w:rPr>
        <w:tab/>
      </w:r>
      <w:r w:rsidR="007653F1" w:rsidRPr="000509A8">
        <w:rPr>
          <w:i/>
          <w:lang w:val="en-AU" w:eastAsia="en-GB"/>
        </w:rPr>
        <w:t>IHO Universal Hydrographic Data Model</w:t>
      </w:r>
      <w:r w:rsidR="003950BA" w:rsidRPr="00777AC1">
        <w:rPr>
          <w:lang w:val="en-AU" w:eastAsia="en-GB"/>
        </w:rPr>
        <w:t xml:space="preserve">, Edition </w:t>
      </w:r>
      <w:r w:rsidR="00A3264E">
        <w:rPr>
          <w:lang w:val="en-AU" w:eastAsia="en-GB"/>
        </w:rPr>
        <w:t>5</w:t>
      </w:r>
      <w:r w:rsidR="003950BA" w:rsidRPr="00777AC1">
        <w:rPr>
          <w:lang w:val="en-AU" w:eastAsia="en-GB"/>
        </w:rPr>
        <w:t>.0.0</w:t>
      </w:r>
    </w:p>
    <w:p w14:paraId="75B6EC12" w14:textId="38BB5342" w:rsidR="00124F1B" w:rsidRPr="007F6DC7" w:rsidRDefault="00124F1B" w:rsidP="00C128E3">
      <w:pPr>
        <w:spacing w:after="120" w:line="240" w:lineRule="auto"/>
        <w:ind w:left="1985" w:hanging="1985"/>
        <w:rPr>
          <w:lang w:val="en-AU" w:eastAsia="en-GB"/>
        </w:rPr>
      </w:pPr>
      <w:r w:rsidRPr="00777AC1">
        <w:rPr>
          <w:lang w:val="en-AU" w:eastAsia="en-GB"/>
        </w:rPr>
        <w:t>ISO 639-2/T</w:t>
      </w:r>
      <w:r w:rsidRPr="00777AC1">
        <w:rPr>
          <w:lang w:val="en-AU" w:eastAsia="en-GB"/>
        </w:rPr>
        <w:tab/>
      </w:r>
      <w:r w:rsidRPr="000509A8">
        <w:rPr>
          <w:i/>
          <w:lang w:val="en-US" w:eastAsia="en-GB"/>
        </w:rPr>
        <w:t>Codes for the representation of names of languages – Part 2: Alpha-3 code</w:t>
      </w:r>
    </w:p>
    <w:p w14:paraId="1C0F9367" w14:textId="3C2DF27F" w:rsidR="00AC02B9" w:rsidRPr="00777AC1" w:rsidRDefault="00AC02B9" w:rsidP="00C128E3">
      <w:pPr>
        <w:spacing w:after="120" w:line="240" w:lineRule="auto"/>
        <w:ind w:left="1985" w:hanging="1985"/>
        <w:rPr>
          <w:lang w:val="en-AU" w:eastAsia="en-GB"/>
        </w:rPr>
      </w:pPr>
      <w:r w:rsidRPr="00777AC1">
        <w:rPr>
          <w:lang w:val="en-AU" w:eastAsia="en-GB"/>
        </w:rPr>
        <w:t>ISO 3166</w:t>
      </w:r>
      <w:r w:rsidR="00227504" w:rsidRPr="00777AC1">
        <w:rPr>
          <w:lang w:val="en-AU" w:eastAsia="en-GB"/>
        </w:rPr>
        <w:t>-1</w:t>
      </w:r>
      <w:r w:rsidRPr="00777AC1">
        <w:rPr>
          <w:lang w:val="en-AU" w:eastAsia="en-GB"/>
        </w:rPr>
        <w:tab/>
      </w:r>
      <w:r w:rsidR="00227504" w:rsidRPr="000509A8">
        <w:rPr>
          <w:i/>
          <w:lang w:val="en-AU" w:eastAsia="en-GB"/>
        </w:rPr>
        <w:t xml:space="preserve">Codes for the Representation of Names of Countries and their Subdivisions – Part 1: </w:t>
      </w:r>
      <w:r w:rsidRPr="000509A8">
        <w:rPr>
          <w:i/>
          <w:iCs/>
          <w:lang w:val="en-AU" w:eastAsia="en-GB"/>
        </w:rPr>
        <w:t>Country Codes</w:t>
      </w:r>
    </w:p>
    <w:p w14:paraId="7ADBA715" w14:textId="208AE854" w:rsidR="00AC02B9" w:rsidRPr="00777AC1" w:rsidRDefault="00AC02B9" w:rsidP="00C128E3">
      <w:pPr>
        <w:spacing w:after="120" w:line="240" w:lineRule="auto"/>
        <w:ind w:left="1985" w:hanging="1985"/>
        <w:rPr>
          <w:i/>
          <w:iCs/>
          <w:lang w:val="en-AU" w:eastAsia="en-GB"/>
        </w:rPr>
      </w:pPr>
      <w:r w:rsidRPr="00777AC1">
        <w:rPr>
          <w:lang w:val="en-AU" w:eastAsia="en-GB"/>
        </w:rPr>
        <w:t>ISO/IEC 8211:1994</w:t>
      </w:r>
      <w:r w:rsidRPr="00777AC1">
        <w:rPr>
          <w:lang w:val="en-AU" w:eastAsia="en-GB"/>
        </w:rPr>
        <w:tab/>
      </w:r>
      <w:r w:rsidRPr="000509A8">
        <w:rPr>
          <w:i/>
          <w:iCs/>
          <w:lang w:val="en-AU" w:eastAsia="en-GB"/>
        </w:rPr>
        <w:t>Specification for a Data Descriptive File for Information Interchange Structure Implementations</w:t>
      </w:r>
    </w:p>
    <w:p w14:paraId="26D6843B" w14:textId="3214CC88" w:rsidR="003950BA" w:rsidRPr="00777AC1" w:rsidRDefault="000509A8" w:rsidP="00C128E3">
      <w:pPr>
        <w:spacing w:after="120" w:line="240" w:lineRule="auto"/>
        <w:ind w:left="1985" w:hanging="1985"/>
        <w:rPr>
          <w:iCs/>
          <w:lang w:val="en-AU" w:eastAsia="en-GB"/>
        </w:rPr>
      </w:pPr>
      <w:r>
        <w:rPr>
          <w:lang w:val="en-AU" w:eastAsia="en-GB"/>
        </w:rPr>
        <w:t>ISO 8601:2004</w:t>
      </w:r>
      <w:r>
        <w:rPr>
          <w:lang w:val="en-AU" w:eastAsia="en-GB"/>
        </w:rPr>
        <w:tab/>
      </w:r>
      <w:r w:rsidR="003950BA" w:rsidRPr="000509A8">
        <w:rPr>
          <w:i/>
          <w:iCs/>
          <w:lang w:val="en-AU" w:eastAsia="en-GB"/>
        </w:rPr>
        <w:t xml:space="preserve">Data Elements and Interchange Formats </w:t>
      </w:r>
      <w:r w:rsidR="00BE011E" w:rsidRPr="000509A8">
        <w:rPr>
          <w:i/>
          <w:iCs/>
          <w:lang w:val="en-AU" w:eastAsia="en-GB"/>
        </w:rPr>
        <w:t>–</w:t>
      </w:r>
      <w:r w:rsidR="003950BA" w:rsidRPr="000509A8">
        <w:rPr>
          <w:i/>
          <w:iCs/>
          <w:lang w:val="en-AU" w:eastAsia="en-GB"/>
        </w:rPr>
        <w:t xml:space="preserve"> Information Interchange </w:t>
      </w:r>
      <w:r w:rsidR="00BE011E" w:rsidRPr="000509A8">
        <w:rPr>
          <w:i/>
          <w:iCs/>
          <w:lang w:val="en-AU" w:eastAsia="en-GB"/>
        </w:rPr>
        <w:t>–</w:t>
      </w:r>
      <w:r w:rsidR="003950BA" w:rsidRPr="000509A8">
        <w:rPr>
          <w:i/>
          <w:iCs/>
          <w:lang w:val="en-AU" w:eastAsia="en-GB"/>
        </w:rPr>
        <w:t xml:space="preserve"> Representation of Dates and Times</w:t>
      </w:r>
    </w:p>
    <w:p w14:paraId="75A70F52" w14:textId="77777777" w:rsidR="00B76E48" w:rsidRPr="00777AC1" w:rsidRDefault="00B76E48" w:rsidP="00C128E3">
      <w:pPr>
        <w:spacing w:after="120" w:line="240" w:lineRule="auto"/>
        <w:ind w:left="1985" w:hanging="1985"/>
        <w:rPr>
          <w:iCs/>
          <w:lang w:val="en-AU" w:eastAsia="en-GB"/>
        </w:rPr>
      </w:pPr>
      <w:r w:rsidRPr="00777AC1">
        <w:rPr>
          <w:lang w:val="en-AU" w:eastAsia="en-GB"/>
        </w:rPr>
        <w:t>ISO 19101:2003</w:t>
      </w:r>
      <w:r w:rsidRPr="00777AC1">
        <w:rPr>
          <w:lang w:val="en-AU" w:eastAsia="en-GB"/>
        </w:rPr>
        <w:tab/>
      </w:r>
      <w:r w:rsidRPr="000509A8">
        <w:rPr>
          <w:i/>
          <w:iCs/>
          <w:lang w:val="en-AU" w:eastAsia="en-GB"/>
        </w:rPr>
        <w:t>Geographic Information – Reference Model</w:t>
      </w:r>
    </w:p>
    <w:p w14:paraId="79811438" w14:textId="2D6E2478" w:rsidR="00AC02B9" w:rsidRPr="00777AC1" w:rsidRDefault="00AC02B9" w:rsidP="00C128E3">
      <w:pPr>
        <w:spacing w:after="120" w:line="240" w:lineRule="auto"/>
        <w:ind w:left="1985" w:hanging="1985"/>
        <w:rPr>
          <w:iCs/>
          <w:lang w:val="en-AU" w:eastAsia="en-GB"/>
        </w:rPr>
      </w:pPr>
      <w:r w:rsidRPr="00777AC1">
        <w:rPr>
          <w:lang w:val="en-AU" w:eastAsia="en-GB"/>
        </w:rPr>
        <w:t>ISO 19103:2005</w:t>
      </w:r>
      <w:r w:rsidRPr="00777AC1">
        <w:rPr>
          <w:lang w:val="en-AU" w:eastAsia="en-GB"/>
        </w:rPr>
        <w:tab/>
      </w:r>
      <w:r w:rsidRPr="000509A8">
        <w:rPr>
          <w:i/>
          <w:iCs/>
          <w:lang w:val="en-AU" w:eastAsia="en-GB"/>
        </w:rPr>
        <w:t xml:space="preserve">Geographic Information </w:t>
      </w:r>
      <w:r w:rsidR="00BE011E" w:rsidRPr="000509A8">
        <w:rPr>
          <w:i/>
          <w:iCs/>
          <w:lang w:val="en-AU" w:eastAsia="en-GB"/>
        </w:rPr>
        <w:t>–</w:t>
      </w:r>
      <w:r w:rsidRPr="000509A8">
        <w:rPr>
          <w:i/>
          <w:iCs/>
          <w:lang w:val="en-AU" w:eastAsia="en-GB"/>
        </w:rPr>
        <w:t xml:space="preserve"> Conceptual Schema Language</w:t>
      </w:r>
    </w:p>
    <w:p w14:paraId="4B8FA8B0" w14:textId="77777777" w:rsidR="00B76E48" w:rsidRPr="00777AC1" w:rsidRDefault="00B76E48" w:rsidP="00C128E3">
      <w:pPr>
        <w:spacing w:after="120" w:line="240" w:lineRule="auto"/>
        <w:ind w:left="1985" w:hanging="1985"/>
        <w:rPr>
          <w:iCs/>
          <w:lang w:val="en-AU" w:eastAsia="en-GB"/>
        </w:rPr>
      </w:pPr>
      <w:r w:rsidRPr="00777AC1">
        <w:rPr>
          <w:lang w:val="en-AU" w:eastAsia="en-GB"/>
        </w:rPr>
        <w:t>ISO 19103-2:2005</w:t>
      </w:r>
      <w:r w:rsidRPr="00777AC1">
        <w:rPr>
          <w:lang w:val="en-AU" w:eastAsia="en-GB"/>
        </w:rPr>
        <w:tab/>
      </w:r>
      <w:r w:rsidRPr="000509A8">
        <w:rPr>
          <w:i/>
          <w:iCs/>
          <w:lang w:val="en-AU" w:eastAsia="en-GB"/>
        </w:rPr>
        <w:t>Geographic Information – Conceptual Schema Language – Part 2</w:t>
      </w:r>
    </w:p>
    <w:p w14:paraId="2C0BC927" w14:textId="77777777" w:rsidR="00B76E48" w:rsidRPr="00777AC1" w:rsidRDefault="00B76E48" w:rsidP="00C128E3">
      <w:pPr>
        <w:spacing w:after="120" w:line="240" w:lineRule="auto"/>
        <w:ind w:left="1985" w:hanging="1985"/>
        <w:rPr>
          <w:iCs/>
          <w:lang w:val="en-AU" w:eastAsia="en-GB"/>
        </w:rPr>
      </w:pPr>
      <w:r w:rsidRPr="00777AC1">
        <w:rPr>
          <w:lang w:val="en-AU" w:eastAsia="en-GB"/>
        </w:rPr>
        <w:t>ISO 19105:2000</w:t>
      </w:r>
      <w:r w:rsidRPr="00777AC1">
        <w:rPr>
          <w:lang w:val="en-AU" w:eastAsia="en-GB"/>
        </w:rPr>
        <w:tab/>
      </w:r>
      <w:r w:rsidRPr="000509A8">
        <w:rPr>
          <w:i/>
          <w:iCs/>
          <w:lang w:val="en-AU" w:eastAsia="en-GB"/>
        </w:rPr>
        <w:t>Geographic Information – Conformance and Testing</w:t>
      </w:r>
    </w:p>
    <w:p w14:paraId="5B30B1FC" w14:textId="77777777" w:rsidR="00B76E48" w:rsidRPr="006834DB" w:rsidRDefault="00B76E48" w:rsidP="00C128E3">
      <w:pPr>
        <w:spacing w:after="120" w:line="240" w:lineRule="auto"/>
        <w:ind w:left="1985" w:hanging="1985"/>
        <w:rPr>
          <w:iCs/>
          <w:lang w:val="de-DE" w:eastAsia="en-GB"/>
        </w:rPr>
      </w:pPr>
      <w:r w:rsidRPr="006834DB">
        <w:rPr>
          <w:lang w:val="de-DE" w:eastAsia="en-GB"/>
        </w:rPr>
        <w:t>ISO 19107:2003</w:t>
      </w:r>
      <w:r w:rsidRPr="006834DB">
        <w:rPr>
          <w:lang w:val="de-DE" w:eastAsia="en-GB"/>
        </w:rPr>
        <w:tab/>
      </w:r>
      <w:r w:rsidRPr="006834DB">
        <w:rPr>
          <w:i/>
          <w:iCs/>
          <w:lang w:val="de-DE" w:eastAsia="en-GB"/>
        </w:rPr>
        <w:t>Geographic Information – Spatial Schema</w:t>
      </w:r>
    </w:p>
    <w:p w14:paraId="7629020F" w14:textId="77777777" w:rsidR="00B76E48" w:rsidRPr="006834DB" w:rsidRDefault="00B76E48" w:rsidP="00C128E3">
      <w:pPr>
        <w:spacing w:after="120" w:line="240" w:lineRule="auto"/>
        <w:ind w:left="1985" w:hanging="1985"/>
        <w:rPr>
          <w:iCs/>
          <w:lang w:val="de-DE" w:eastAsia="en-GB"/>
        </w:rPr>
      </w:pPr>
      <w:r w:rsidRPr="006834DB">
        <w:rPr>
          <w:lang w:val="de-DE" w:eastAsia="en-GB"/>
        </w:rPr>
        <w:t>ISO 19108:2002</w:t>
      </w:r>
      <w:r w:rsidRPr="006834DB">
        <w:rPr>
          <w:lang w:val="de-DE" w:eastAsia="en-GB"/>
        </w:rPr>
        <w:tab/>
      </w:r>
      <w:r w:rsidRPr="006834DB">
        <w:rPr>
          <w:i/>
          <w:iCs/>
          <w:lang w:val="de-DE" w:eastAsia="en-GB"/>
        </w:rPr>
        <w:t>Geographic Information – Temporal Schema</w:t>
      </w:r>
    </w:p>
    <w:p w14:paraId="1E4100C6" w14:textId="77777777" w:rsidR="00B76E48" w:rsidRPr="00777AC1" w:rsidRDefault="00B76E48" w:rsidP="00C128E3">
      <w:pPr>
        <w:spacing w:after="120" w:line="240" w:lineRule="auto"/>
        <w:ind w:left="1985" w:hanging="1985"/>
        <w:rPr>
          <w:iCs/>
          <w:lang w:val="en-AU" w:eastAsia="en-GB"/>
        </w:rPr>
      </w:pPr>
      <w:r w:rsidRPr="00777AC1">
        <w:rPr>
          <w:lang w:val="en-AU" w:eastAsia="en-GB"/>
        </w:rPr>
        <w:t>ISO 19109:2005</w:t>
      </w:r>
      <w:r w:rsidRPr="00777AC1">
        <w:rPr>
          <w:lang w:val="en-AU" w:eastAsia="en-GB"/>
        </w:rPr>
        <w:tab/>
      </w:r>
      <w:r w:rsidRPr="000509A8">
        <w:rPr>
          <w:i/>
          <w:iCs/>
          <w:lang w:val="en-AU" w:eastAsia="en-GB"/>
        </w:rPr>
        <w:t>Geographic Information – Rules for Application Schema</w:t>
      </w:r>
    </w:p>
    <w:p w14:paraId="3EC76134" w14:textId="77777777" w:rsidR="00B76E48" w:rsidRPr="00777AC1" w:rsidRDefault="00B76E48" w:rsidP="00C128E3">
      <w:pPr>
        <w:spacing w:after="120" w:line="240" w:lineRule="auto"/>
        <w:ind w:left="1985" w:hanging="1985"/>
        <w:rPr>
          <w:iCs/>
          <w:lang w:val="en-AU" w:eastAsia="en-GB"/>
        </w:rPr>
      </w:pPr>
      <w:r w:rsidRPr="00777AC1">
        <w:rPr>
          <w:lang w:val="en-AU" w:eastAsia="en-GB"/>
        </w:rPr>
        <w:t>ISO 19110:2005</w:t>
      </w:r>
      <w:r w:rsidRPr="00777AC1">
        <w:rPr>
          <w:lang w:val="en-AU" w:eastAsia="en-GB"/>
        </w:rPr>
        <w:tab/>
      </w:r>
      <w:r w:rsidRPr="000509A8">
        <w:rPr>
          <w:i/>
          <w:iCs/>
          <w:lang w:val="en-AU" w:eastAsia="en-GB"/>
        </w:rPr>
        <w:t>Geographic Information – Methodology for Feature Cataloguing</w:t>
      </w:r>
    </w:p>
    <w:p w14:paraId="5BC11791" w14:textId="6993F6E1" w:rsidR="00AC02B9" w:rsidRPr="00777AC1" w:rsidRDefault="00AC02B9" w:rsidP="00C128E3">
      <w:pPr>
        <w:spacing w:after="120" w:line="240" w:lineRule="auto"/>
        <w:ind w:left="1985" w:hanging="1985"/>
        <w:rPr>
          <w:iCs/>
          <w:lang w:val="en-AU" w:eastAsia="en-GB"/>
        </w:rPr>
      </w:pPr>
      <w:r w:rsidRPr="00777AC1">
        <w:rPr>
          <w:lang w:val="en-AU" w:eastAsia="en-GB"/>
        </w:rPr>
        <w:t>ISO 19111:200</w:t>
      </w:r>
      <w:r w:rsidR="00227504" w:rsidRPr="00777AC1">
        <w:rPr>
          <w:lang w:val="en-AU" w:eastAsia="en-GB"/>
        </w:rPr>
        <w:t>7</w:t>
      </w:r>
      <w:r w:rsidRPr="00777AC1">
        <w:rPr>
          <w:lang w:val="en-AU" w:eastAsia="en-GB"/>
        </w:rPr>
        <w:tab/>
      </w:r>
      <w:r w:rsidRPr="000509A8">
        <w:rPr>
          <w:i/>
          <w:iCs/>
          <w:lang w:val="en-AU" w:eastAsia="en-GB"/>
        </w:rPr>
        <w:t xml:space="preserve">Geographic Information </w:t>
      </w:r>
      <w:r w:rsidR="00BE011E" w:rsidRPr="000509A8">
        <w:rPr>
          <w:i/>
          <w:iCs/>
          <w:lang w:val="en-AU" w:eastAsia="en-GB"/>
        </w:rPr>
        <w:t>–</w:t>
      </w:r>
      <w:r w:rsidRPr="000509A8">
        <w:rPr>
          <w:i/>
          <w:iCs/>
          <w:lang w:val="en-AU" w:eastAsia="en-GB"/>
        </w:rPr>
        <w:t xml:space="preserve"> Spatial Referencing by Coordinates</w:t>
      </w:r>
    </w:p>
    <w:p w14:paraId="395D958F" w14:textId="77777777" w:rsidR="00B76E48" w:rsidRPr="00777AC1" w:rsidRDefault="00B76E48" w:rsidP="00C128E3">
      <w:pPr>
        <w:spacing w:after="120" w:line="240" w:lineRule="auto"/>
        <w:ind w:left="1985" w:hanging="1985"/>
        <w:rPr>
          <w:iCs/>
          <w:lang w:val="en-AU" w:eastAsia="en-GB"/>
        </w:rPr>
      </w:pPr>
      <w:r w:rsidRPr="00777AC1">
        <w:rPr>
          <w:lang w:val="en-AU" w:eastAsia="en-GB"/>
        </w:rPr>
        <w:t>ISO 19113:2002</w:t>
      </w:r>
      <w:r w:rsidRPr="00777AC1">
        <w:rPr>
          <w:lang w:val="en-AU" w:eastAsia="en-GB"/>
        </w:rPr>
        <w:tab/>
      </w:r>
      <w:r w:rsidRPr="000509A8">
        <w:rPr>
          <w:i/>
          <w:iCs/>
          <w:lang w:val="en-AU" w:eastAsia="en-GB"/>
        </w:rPr>
        <w:t>Geographic Information – Quality Principles</w:t>
      </w:r>
    </w:p>
    <w:p w14:paraId="12353FEA" w14:textId="7FAF4FD4" w:rsidR="00BD2580" w:rsidRPr="00777AC1" w:rsidRDefault="000509A8" w:rsidP="00C128E3">
      <w:pPr>
        <w:spacing w:after="120" w:line="240" w:lineRule="auto"/>
        <w:ind w:left="1985" w:hanging="1985"/>
        <w:rPr>
          <w:lang w:val="en-AU" w:eastAsia="en-GB"/>
        </w:rPr>
      </w:pPr>
      <w:r>
        <w:rPr>
          <w:lang w:val="en-AU" w:eastAsia="en-GB"/>
        </w:rPr>
        <w:t>ISO 19115-1</w:t>
      </w:r>
      <w:r>
        <w:rPr>
          <w:lang w:val="en-AU" w:eastAsia="en-GB"/>
        </w:rPr>
        <w:tab/>
      </w:r>
      <w:r w:rsidR="00BD2580" w:rsidRPr="000509A8">
        <w:rPr>
          <w:i/>
          <w:lang w:val="en-AU" w:eastAsia="en-GB"/>
        </w:rPr>
        <w:t>Geographic information – Metadata – Part 1 - Fundamentals</w:t>
      </w:r>
      <w:r w:rsidR="00BD2580" w:rsidRPr="00777AC1">
        <w:rPr>
          <w:lang w:val="en-AU" w:eastAsia="en-GB"/>
        </w:rPr>
        <w:t>. As</w:t>
      </w:r>
      <w:r w:rsidR="00E33723" w:rsidRPr="00777AC1">
        <w:rPr>
          <w:lang w:val="en-AU" w:eastAsia="en-GB"/>
        </w:rPr>
        <w:t xml:space="preserve"> amended by Amendment 01 (2018)</w:t>
      </w:r>
    </w:p>
    <w:p w14:paraId="1FE19F2B" w14:textId="73436EA8" w:rsidR="00BD2580" w:rsidRPr="00777AC1" w:rsidRDefault="008D4785" w:rsidP="00C128E3">
      <w:pPr>
        <w:spacing w:after="120" w:line="240" w:lineRule="auto"/>
        <w:ind w:left="1985" w:hanging="1985"/>
        <w:rPr>
          <w:iCs/>
          <w:lang w:val="en-AU" w:eastAsia="en-GB"/>
        </w:rPr>
      </w:pPr>
      <w:r w:rsidRPr="00777AC1">
        <w:rPr>
          <w:iCs/>
          <w:lang w:val="en-AU" w:eastAsia="en-GB"/>
        </w:rPr>
        <w:t>ISO/TS 19115-3</w:t>
      </w:r>
      <w:r w:rsidRPr="00777AC1">
        <w:rPr>
          <w:iCs/>
          <w:lang w:val="en-AU" w:eastAsia="en-GB"/>
        </w:rPr>
        <w:tab/>
      </w:r>
      <w:r w:rsidR="00BD2580" w:rsidRPr="000509A8">
        <w:rPr>
          <w:i/>
          <w:iCs/>
          <w:lang w:val="en-AU" w:eastAsia="en-GB"/>
        </w:rPr>
        <w:t>Geographic information - Metadata - XML schema implemen</w:t>
      </w:r>
      <w:r w:rsidR="00E33723" w:rsidRPr="000509A8">
        <w:rPr>
          <w:i/>
          <w:iCs/>
          <w:lang w:val="en-AU" w:eastAsia="en-GB"/>
        </w:rPr>
        <w:t>tation for fundamental concepts</w:t>
      </w:r>
    </w:p>
    <w:p w14:paraId="12DF6436" w14:textId="77777777" w:rsidR="00B76E48" w:rsidRPr="00777AC1" w:rsidRDefault="00B76E48" w:rsidP="00C128E3">
      <w:pPr>
        <w:spacing w:after="120" w:line="240" w:lineRule="auto"/>
        <w:ind w:left="1985" w:hanging="1985"/>
        <w:rPr>
          <w:iCs/>
          <w:lang w:val="en-AU" w:eastAsia="en-GB"/>
        </w:rPr>
      </w:pPr>
      <w:r w:rsidRPr="00777AC1">
        <w:rPr>
          <w:lang w:val="en-AU" w:eastAsia="en-GB"/>
        </w:rPr>
        <w:t>ISO 19117:2012</w:t>
      </w:r>
      <w:r w:rsidRPr="00777AC1">
        <w:rPr>
          <w:lang w:val="en-AU" w:eastAsia="en-GB"/>
        </w:rPr>
        <w:tab/>
      </w:r>
      <w:r w:rsidRPr="000509A8">
        <w:rPr>
          <w:i/>
          <w:iCs/>
          <w:lang w:val="en-AU" w:eastAsia="en-GB"/>
        </w:rPr>
        <w:t>Geographic Information – Portrayal</w:t>
      </w:r>
    </w:p>
    <w:p w14:paraId="1F1414C1" w14:textId="77777777" w:rsidR="00B76E48" w:rsidRPr="00777AC1" w:rsidRDefault="00B76E48" w:rsidP="00C128E3">
      <w:pPr>
        <w:spacing w:after="120" w:line="240" w:lineRule="auto"/>
        <w:ind w:left="1985" w:hanging="1985"/>
        <w:rPr>
          <w:iCs/>
          <w:lang w:val="en-AU" w:eastAsia="en-GB"/>
        </w:rPr>
      </w:pPr>
      <w:r w:rsidRPr="00777AC1">
        <w:rPr>
          <w:lang w:val="en-AU" w:eastAsia="en-GB"/>
        </w:rPr>
        <w:t>ISO 19118:2005</w:t>
      </w:r>
      <w:r w:rsidRPr="00777AC1">
        <w:rPr>
          <w:lang w:val="en-AU" w:eastAsia="en-GB"/>
        </w:rPr>
        <w:tab/>
      </w:r>
      <w:r w:rsidRPr="000509A8">
        <w:rPr>
          <w:i/>
          <w:iCs/>
          <w:lang w:val="en-AU" w:eastAsia="en-GB"/>
        </w:rPr>
        <w:t>Geographic Information – Encoding</w:t>
      </w:r>
    </w:p>
    <w:p w14:paraId="0EF08DC5" w14:textId="4F61FD44" w:rsidR="00BE011E" w:rsidRPr="00777AC1" w:rsidRDefault="00BE011E" w:rsidP="00C128E3">
      <w:pPr>
        <w:spacing w:after="120" w:line="240" w:lineRule="auto"/>
        <w:ind w:left="1985" w:hanging="1985"/>
        <w:rPr>
          <w:iCs/>
          <w:lang w:val="en-AU" w:eastAsia="en-GB"/>
        </w:rPr>
      </w:pPr>
      <w:r w:rsidRPr="00777AC1">
        <w:rPr>
          <w:lang w:val="en-AU" w:eastAsia="en-GB"/>
        </w:rPr>
        <w:t>ISO 19131:200</w:t>
      </w:r>
      <w:r w:rsidR="00227504" w:rsidRPr="00777AC1">
        <w:rPr>
          <w:lang w:val="en-AU" w:eastAsia="en-GB"/>
        </w:rPr>
        <w:t>8</w:t>
      </w:r>
      <w:r w:rsidRPr="00777AC1">
        <w:rPr>
          <w:lang w:val="en-AU" w:eastAsia="en-GB"/>
        </w:rPr>
        <w:tab/>
      </w:r>
      <w:r w:rsidRPr="000509A8">
        <w:rPr>
          <w:i/>
          <w:iCs/>
          <w:lang w:val="en-AU" w:eastAsia="en-GB"/>
        </w:rPr>
        <w:t>Geographic Information – Data Product Specifications</w:t>
      </w:r>
    </w:p>
    <w:p w14:paraId="428D5E09" w14:textId="77777777" w:rsidR="00B76E48" w:rsidRPr="00777AC1" w:rsidRDefault="00B76E48" w:rsidP="00C128E3">
      <w:pPr>
        <w:spacing w:after="120" w:line="240" w:lineRule="auto"/>
        <w:ind w:left="1985" w:hanging="1985"/>
        <w:rPr>
          <w:iCs/>
          <w:lang w:val="en-AU" w:eastAsia="en-GB"/>
        </w:rPr>
      </w:pPr>
      <w:r w:rsidRPr="00777AC1">
        <w:rPr>
          <w:lang w:val="en-AU" w:eastAsia="en-GB"/>
        </w:rPr>
        <w:t>ISO/TS 19138:2006</w:t>
      </w:r>
      <w:r w:rsidRPr="00777AC1">
        <w:rPr>
          <w:lang w:val="en-AU" w:eastAsia="en-GB"/>
        </w:rPr>
        <w:tab/>
      </w:r>
      <w:r w:rsidRPr="000509A8">
        <w:rPr>
          <w:i/>
          <w:iCs/>
          <w:lang w:val="en-AU" w:eastAsia="en-GB"/>
        </w:rPr>
        <w:t>Geographic Information – Data Quality Measures</w:t>
      </w:r>
    </w:p>
    <w:p w14:paraId="445D57D6" w14:textId="77777777" w:rsidR="00B76E48" w:rsidRPr="00777AC1" w:rsidRDefault="00B76E48" w:rsidP="00C128E3">
      <w:pPr>
        <w:spacing w:after="120" w:line="240" w:lineRule="auto"/>
        <w:ind w:left="1985" w:hanging="1985"/>
        <w:rPr>
          <w:iCs/>
          <w:lang w:val="en-AU" w:eastAsia="en-GB"/>
        </w:rPr>
      </w:pPr>
      <w:r w:rsidRPr="00777AC1">
        <w:rPr>
          <w:lang w:val="en-AU" w:eastAsia="en-GB"/>
        </w:rPr>
        <w:t>ISO 19157:2013</w:t>
      </w:r>
      <w:r w:rsidRPr="00777AC1">
        <w:rPr>
          <w:lang w:val="en-AU" w:eastAsia="en-GB"/>
        </w:rPr>
        <w:tab/>
      </w:r>
      <w:r w:rsidRPr="000509A8">
        <w:rPr>
          <w:i/>
          <w:iCs/>
          <w:lang w:val="en-AU" w:eastAsia="en-GB"/>
        </w:rPr>
        <w:t>Geographic Information – Data Quality</w:t>
      </w:r>
    </w:p>
    <w:p w14:paraId="5B69A0E3" w14:textId="2657EB12" w:rsidR="00BE011E" w:rsidRPr="00777AC1" w:rsidRDefault="00BE011E" w:rsidP="00C128E3">
      <w:pPr>
        <w:spacing w:after="120" w:line="240" w:lineRule="auto"/>
        <w:ind w:left="1985" w:hanging="1985"/>
        <w:rPr>
          <w:iCs/>
          <w:lang w:val="en-AU" w:eastAsia="en-GB"/>
        </w:rPr>
      </w:pPr>
      <w:r w:rsidRPr="00777AC1">
        <w:rPr>
          <w:lang w:val="en-AU" w:eastAsia="en-GB"/>
        </w:rPr>
        <w:t>ISO/IEC 19501:2005</w:t>
      </w:r>
      <w:r w:rsidRPr="00777AC1">
        <w:rPr>
          <w:lang w:val="en-AU" w:eastAsia="en-GB"/>
        </w:rPr>
        <w:tab/>
      </w:r>
      <w:r w:rsidRPr="006B1979">
        <w:rPr>
          <w:i/>
          <w:iCs/>
          <w:lang w:val="en-AU" w:eastAsia="en-GB"/>
        </w:rPr>
        <w:t>Information Technology – Unified Modelling Language (UML)</w:t>
      </w:r>
      <w:r w:rsidR="006B1979">
        <w:rPr>
          <w:iCs/>
          <w:lang w:val="en-AU" w:eastAsia="en-GB"/>
        </w:rPr>
        <w:t>,</w:t>
      </w:r>
      <w:r w:rsidRPr="00777AC1">
        <w:rPr>
          <w:iCs/>
          <w:lang w:val="en-AU" w:eastAsia="en-GB"/>
        </w:rPr>
        <w:t xml:space="preserve"> Version 1.4.2</w:t>
      </w:r>
    </w:p>
    <w:p w14:paraId="4A4C2463" w14:textId="77777777" w:rsidR="00E73EDF" w:rsidRDefault="007653F1" w:rsidP="00C128E3">
      <w:pPr>
        <w:spacing w:after="120" w:line="240" w:lineRule="auto"/>
        <w:ind w:left="1985" w:hanging="1985"/>
        <w:rPr>
          <w:i/>
          <w:lang w:val="en-AU" w:eastAsia="en-GB"/>
        </w:rPr>
      </w:pPr>
      <w:r w:rsidRPr="00777AC1">
        <w:rPr>
          <w:lang w:val="en-AU" w:eastAsia="en-GB"/>
        </w:rPr>
        <w:t>FIPS 186</w:t>
      </w:r>
      <w:r w:rsidRPr="00777AC1">
        <w:rPr>
          <w:lang w:val="en-AU" w:eastAsia="en-GB"/>
        </w:rPr>
        <w:tab/>
      </w:r>
      <w:r w:rsidRPr="006B1979">
        <w:rPr>
          <w:i/>
          <w:lang w:val="en-AU" w:eastAsia="en-GB"/>
        </w:rPr>
        <w:t>Federal Information Processing Standards – Digital Signature Standard</w:t>
      </w:r>
    </w:p>
    <w:p w14:paraId="15E1DBCC" w14:textId="77777777" w:rsidR="006B1979" w:rsidRPr="00777AC1" w:rsidRDefault="006B1979" w:rsidP="00C128E3">
      <w:pPr>
        <w:spacing w:after="120" w:line="240" w:lineRule="auto"/>
        <w:ind w:left="1985" w:hanging="1985"/>
        <w:rPr>
          <w:lang w:val="en-AU" w:eastAsia="en-GB"/>
        </w:rPr>
      </w:pPr>
    </w:p>
    <w:p w14:paraId="661CD0D7" w14:textId="77777777" w:rsidR="00E73EDF" w:rsidRPr="00777AC1" w:rsidRDefault="007653F1" w:rsidP="00C128E3">
      <w:pPr>
        <w:pStyle w:val="Heading2"/>
        <w:tabs>
          <w:tab w:val="clear" w:pos="540"/>
          <w:tab w:val="clear" w:pos="700"/>
          <w:tab w:val="left" w:pos="709"/>
        </w:tabs>
        <w:spacing w:before="120" w:after="200" w:line="240" w:lineRule="auto"/>
        <w:ind w:left="709" w:hanging="709"/>
      </w:pPr>
      <w:bookmarkStart w:id="167" w:name="_Toc517858819"/>
      <w:bookmarkStart w:id="168" w:name="_Toc519859059"/>
      <w:bookmarkStart w:id="169" w:name="_Toc521495103"/>
      <w:bookmarkStart w:id="170" w:name="_Toc527117719"/>
      <w:bookmarkStart w:id="171" w:name="_Toc527620246"/>
      <w:bookmarkStart w:id="172" w:name="_Toc529974483"/>
      <w:bookmarkStart w:id="173" w:name="_Toc439685221"/>
      <w:bookmarkStart w:id="174" w:name="_Toc225648274"/>
      <w:bookmarkStart w:id="175" w:name="_Toc225065131"/>
      <w:bookmarkStart w:id="176" w:name="_Toc170072336"/>
      <w:bookmarkEnd w:id="167"/>
      <w:bookmarkEnd w:id="168"/>
      <w:bookmarkEnd w:id="169"/>
      <w:bookmarkEnd w:id="170"/>
      <w:bookmarkEnd w:id="171"/>
      <w:bookmarkEnd w:id="172"/>
      <w:r w:rsidRPr="00777AC1">
        <w:lastRenderedPageBreak/>
        <w:t>Terms, definitions and abbreviations</w:t>
      </w:r>
      <w:bookmarkEnd w:id="173"/>
      <w:bookmarkEnd w:id="174"/>
      <w:bookmarkEnd w:id="175"/>
      <w:bookmarkEnd w:id="176"/>
    </w:p>
    <w:p w14:paraId="7A84B100" w14:textId="01635701" w:rsidR="00E73EDF" w:rsidRPr="004E17D6" w:rsidRDefault="007653F1" w:rsidP="00C128E3">
      <w:pPr>
        <w:pStyle w:val="Heading3"/>
        <w:tabs>
          <w:tab w:val="clear" w:pos="660"/>
          <w:tab w:val="clear" w:pos="880"/>
          <w:tab w:val="left" w:pos="851"/>
        </w:tabs>
        <w:spacing w:before="120" w:after="120" w:line="240" w:lineRule="auto"/>
        <w:ind w:left="851" w:hanging="851"/>
        <w:jc w:val="both"/>
      </w:pPr>
      <w:bookmarkStart w:id="177" w:name="_Toc439685222"/>
      <w:bookmarkStart w:id="178" w:name="_Toc170072337"/>
      <w:bookmarkStart w:id="179" w:name="_Toc225648275"/>
      <w:bookmarkStart w:id="180" w:name="_Toc225065132"/>
      <w:r w:rsidRPr="004E17D6">
        <w:t xml:space="preserve">Use of </w:t>
      </w:r>
      <w:r w:rsidR="006B1979">
        <w:t>l</w:t>
      </w:r>
      <w:r w:rsidRPr="004E17D6">
        <w:t>anguage</w:t>
      </w:r>
      <w:bookmarkEnd w:id="177"/>
      <w:bookmarkEnd w:id="178"/>
    </w:p>
    <w:p w14:paraId="4F875897" w14:textId="77777777" w:rsidR="00E73EDF" w:rsidRPr="00693533" w:rsidRDefault="007653F1" w:rsidP="00C128E3">
      <w:pPr>
        <w:spacing w:after="60" w:line="240" w:lineRule="auto"/>
        <w:rPr>
          <w:lang w:val="en-AU"/>
        </w:rPr>
      </w:pPr>
      <w:r w:rsidRPr="00693533">
        <w:rPr>
          <w:lang w:val="en-AU"/>
        </w:rPr>
        <w:t>Within this document:</w:t>
      </w:r>
    </w:p>
    <w:p w14:paraId="165E81FC" w14:textId="77777777" w:rsidR="00E73EDF" w:rsidRPr="00693533" w:rsidRDefault="007653F1" w:rsidP="00C128E3">
      <w:pPr>
        <w:numPr>
          <w:ilvl w:val="0"/>
          <w:numId w:val="10"/>
        </w:numPr>
        <w:spacing w:after="60" w:line="240" w:lineRule="auto"/>
        <w:ind w:left="284" w:hanging="284"/>
        <w:rPr>
          <w:lang w:val="en-AU"/>
        </w:rPr>
      </w:pPr>
      <w:r w:rsidRPr="00693533">
        <w:rPr>
          <w:lang w:val="en-AU"/>
        </w:rPr>
        <w:t>“Must” indicates a mandatory requirement.</w:t>
      </w:r>
    </w:p>
    <w:p w14:paraId="42AD4DF4" w14:textId="77777777" w:rsidR="00E73EDF" w:rsidRPr="00693533" w:rsidRDefault="007653F1" w:rsidP="00C128E3">
      <w:pPr>
        <w:numPr>
          <w:ilvl w:val="0"/>
          <w:numId w:val="10"/>
        </w:numPr>
        <w:spacing w:after="60" w:line="240" w:lineRule="auto"/>
        <w:ind w:left="284" w:hanging="284"/>
        <w:rPr>
          <w:lang w:val="en-AU"/>
        </w:rPr>
      </w:pPr>
      <w:r w:rsidRPr="00693533">
        <w:rPr>
          <w:lang w:val="en-AU"/>
        </w:rPr>
        <w:t>“Should” indicates an optional requirement, that is the recommended process to be followed, but is not mandatory.</w:t>
      </w:r>
    </w:p>
    <w:p w14:paraId="0D946655" w14:textId="77777777" w:rsidR="00E73EDF" w:rsidRPr="00693533" w:rsidRDefault="007653F1" w:rsidP="00C128E3">
      <w:pPr>
        <w:numPr>
          <w:ilvl w:val="0"/>
          <w:numId w:val="10"/>
        </w:numPr>
        <w:spacing w:after="120" w:line="240" w:lineRule="auto"/>
        <w:ind w:left="284" w:hanging="284"/>
        <w:rPr>
          <w:lang w:val="en-AU"/>
        </w:rPr>
      </w:pPr>
      <w:r w:rsidRPr="00693533">
        <w:rPr>
          <w:lang w:val="en-AU"/>
        </w:rPr>
        <w:t>“May” means “allowed to” or “could possibly”, and is not mandatory.</w:t>
      </w:r>
    </w:p>
    <w:p w14:paraId="47802CB5" w14:textId="537897AD" w:rsidR="00E73EDF" w:rsidRPr="00693533" w:rsidRDefault="007653F1" w:rsidP="00C128E3">
      <w:pPr>
        <w:pStyle w:val="Heading3"/>
        <w:tabs>
          <w:tab w:val="clear" w:pos="660"/>
          <w:tab w:val="clear" w:pos="880"/>
          <w:tab w:val="left" w:pos="851"/>
        </w:tabs>
        <w:spacing w:before="120" w:after="120" w:line="240" w:lineRule="auto"/>
        <w:ind w:left="851" w:hanging="851"/>
        <w:jc w:val="both"/>
      </w:pPr>
      <w:bookmarkStart w:id="181" w:name="_Toc515440313"/>
      <w:bookmarkStart w:id="182" w:name="_Toc517858822"/>
      <w:bookmarkStart w:id="183" w:name="_Toc519859062"/>
      <w:bookmarkStart w:id="184" w:name="_Toc521495106"/>
      <w:bookmarkStart w:id="185" w:name="_Toc439685223"/>
      <w:bookmarkStart w:id="186" w:name="_Toc170072338"/>
      <w:bookmarkEnd w:id="181"/>
      <w:bookmarkEnd w:id="182"/>
      <w:bookmarkEnd w:id="183"/>
      <w:bookmarkEnd w:id="184"/>
      <w:r w:rsidRPr="00693533">
        <w:t xml:space="preserve">Terms and </w:t>
      </w:r>
      <w:r w:rsidR="0044569B">
        <w:t>d</w:t>
      </w:r>
      <w:r w:rsidRPr="00693533">
        <w:t>efinitions</w:t>
      </w:r>
      <w:bookmarkEnd w:id="179"/>
      <w:bookmarkEnd w:id="180"/>
      <w:bookmarkEnd w:id="185"/>
      <w:bookmarkEnd w:id="186"/>
    </w:p>
    <w:p w14:paraId="46EE3F8E" w14:textId="44659858" w:rsidR="00C17B89" w:rsidRPr="00693533" w:rsidRDefault="00C17B89" w:rsidP="00C128E3">
      <w:pPr>
        <w:spacing w:after="0" w:line="240" w:lineRule="auto"/>
        <w:jc w:val="left"/>
        <w:rPr>
          <w:lang w:val="en-AU" w:eastAsia="en-GB"/>
        </w:rPr>
      </w:pPr>
      <w:r w:rsidRPr="00693533">
        <w:rPr>
          <w:b/>
          <w:lang w:val="en-AU" w:eastAsia="en-GB"/>
        </w:rPr>
        <w:t>Accuracy</w:t>
      </w:r>
    </w:p>
    <w:p w14:paraId="3D090148" w14:textId="486AFD4C" w:rsidR="00C17B89" w:rsidRPr="00693533" w:rsidRDefault="00C17B89" w:rsidP="00C128E3">
      <w:pPr>
        <w:spacing w:after="60" w:line="240" w:lineRule="auto"/>
        <w:rPr>
          <w:rFonts w:cs="Arial"/>
          <w:lang w:val="en-AU" w:eastAsia="en-GB"/>
        </w:rPr>
      </w:pPr>
      <w:r w:rsidRPr="00693533">
        <w:rPr>
          <w:rFonts w:cs="Arial"/>
          <w:lang w:val="en-AU" w:eastAsia="en-GB"/>
        </w:rPr>
        <w:t>Closeness of agreement between a test result and the accepted reference values.</w:t>
      </w:r>
    </w:p>
    <w:p w14:paraId="43C77CB1" w14:textId="408A115F" w:rsidR="00C17B89" w:rsidRPr="00777AC1" w:rsidRDefault="00C17B89" w:rsidP="00C128E3">
      <w:pPr>
        <w:autoSpaceDE w:val="0"/>
        <w:autoSpaceDN w:val="0"/>
        <w:adjustRightInd w:val="0"/>
        <w:spacing w:after="120" w:line="240" w:lineRule="auto"/>
        <w:rPr>
          <w:rFonts w:eastAsia="Times New Roman" w:cs="Arial"/>
          <w:lang w:val="en-AU" w:eastAsia="en-GB"/>
        </w:rPr>
      </w:pPr>
      <w:r w:rsidRPr="00777AC1">
        <w:rPr>
          <w:rFonts w:eastAsia="Times New Roman" w:cs="Arial"/>
          <w:lang w:val="en-AU" w:eastAsia="en-GB"/>
        </w:rPr>
        <w:t>NOTE</w:t>
      </w:r>
      <w:r w:rsidR="00541FDC">
        <w:rPr>
          <w:rFonts w:eastAsia="Times New Roman" w:cs="Arial"/>
          <w:lang w:val="en-AU" w:eastAsia="en-GB"/>
        </w:rPr>
        <w:t>:</w:t>
      </w:r>
      <w:r w:rsidR="000F483E">
        <w:rPr>
          <w:rFonts w:eastAsia="Times New Roman" w:cs="Arial"/>
          <w:lang w:val="en-AU" w:eastAsia="en-GB"/>
        </w:rPr>
        <w:t xml:space="preserve"> </w:t>
      </w:r>
      <w:r w:rsidRPr="00777AC1">
        <w:rPr>
          <w:rFonts w:eastAsia="Times New Roman" w:cs="Arial"/>
          <w:lang w:val="en-AU" w:eastAsia="en-GB"/>
        </w:rPr>
        <w:t>A test result can be from an observation or measurement.</w:t>
      </w:r>
    </w:p>
    <w:p w14:paraId="6D2488EC" w14:textId="4992A48A" w:rsidR="00C17B89" w:rsidRPr="00777AC1" w:rsidRDefault="00C17B89" w:rsidP="00C128E3">
      <w:pPr>
        <w:spacing w:after="0" w:line="240" w:lineRule="auto"/>
        <w:jc w:val="left"/>
        <w:rPr>
          <w:lang w:val="en-AU" w:eastAsia="en-GB"/>
        </w:rPr>
      </w:pPr>
      <w:r w:rsidRPr="00777AC1">
        <w:rPr>
          <w:b/>
          <w:lang w:val="en-AU" w:eastAsia="en-GB"/>
        </w:rPr>
        <w:t>Aggregation</w:t>
      </w:r>
    </w:p>
    <w:p w14:paraId="2DA5A62B" w14:textId="2624E36B" w:rsidR="00C17B89" w:rsidRPr="00777AC1" w:rsidRDefault="00C17B89" w:rsidP="00C128E3">
      <w:pPr>
        <w:spacing w:after="120" w:line="240" w:lineRule="auto"/>
        <w:rPr>
          <w:rFonts w:cs="Arial"/>
          <w:lang w:val="en-AU" w:eastAsia="en-GB"/>
        </w:rPr>
      </w:pPr>
      <w:r w:rsidRPr="00777AC1">
        <w:rPr>
          <w:rFonts w:cs="Arial"/>
          <w:lang w:val="en-AU" w:eastAsia="en-GB"/>
        </w:rPr>
        <w:t xml:space="preserve">Special form of </w:t>
      </w:r>
      <w:r w:rsidRPr="00777AC1">
        <w:rPr>
          <w:rFonts w:cs="Arial"/>
          <w:b/>
          <w:lang w:val="en-AU" w:eastAsia="en-GB"/>
        </w:rPr>
        <w:t>association</w:t>
      </w:r>
      <w:r w:rsidRPr="00777AC1">
        <w:rPr>
          <w:rFonts w:cs="Arial"/>
          <w:lang w:val="en-AU" w:eastAsia="en-GB"/>
        </w:rPr>
        <w:t xml:space="preserve"> that specifies a whole-part relationship between the aggregate (whole) and a component part</w:t>
      </w:r>
      <w:r w:rsidR="00F47195">
        <w:rPr>
          <w:rFonts w:cs="Arial"/>
          <w:lang w:val="en-AU" w:eastAsia="en-GB"/>
        </w:rPr>
        <w:t xml:space="preserve"> (see </w:t>
      </w:r>
      <w:r w:rsidR="00F47195" w:rsidRPr="00F47195">
        <w:rPr>
          <w:rFonts w:cs="Arial"/>
          <w:b/>
          <w:lang w:val="en-AU" w:eastAsia="en-GB"/>
        </w:rPr>
        <w:t>composition</w:t>
      </w:r>
      <w:r w:rsidR="00F47195">
        <w:rPr>
          <w:rFonts w:cs="Arial"/>
          <w:lang w:val="en-AU" w:eastAsia="en-GB"/>
        </w:rPr>
        <w:t>)</w:t>
      </w:r>
      <w:r w:rsidRPr="00777AC1">
        <w:rPr>
          <w:rFonts w:cs="Arial"/>
          <w:lang w:val="en-AU" w:eastAsia="en-GB"/>
        </w:rPr>
        <w:t>.</w:t>
      </w:r>
    </w:p>
    <w:p w14:paraId="00925053" w14:textId="77777777" w:rsidR="00E73EDF" w:rsidRPr="00777AC1" w:rsidRDefault="007653F1" w:rsidP="00C128E3">
      <w:pPr>
        <w:spacing w:after="0" w:line="240" w:lineRule="auto"/>
        <w:jc w:val="left"/>
        <w:rPr>
          <w:lang w:val="en-AU" w:eastAsia="en-GB"/>
        </w:rPr>
      </w:pPr>
      <w:bookmarkStart w:id="187" w:name="_Toc368904915"/>
      <w:bookmarkStart w:id="188" w:name="_Toc392576953"/>
      <w:bookmarkStart w:id="189" w:name="_Toc412540090"/>
      <w:bookmarkStart w:id="190" w:name="_Toc439685224"/>
      <w:r w:rsidRPr="00777AC1">
        <w:rPr>
          <w:b/>
          <w:lang w:val="en-AU" w:eastAsia="en-GB"/>
        </w:rPr>
        <w:t>Alarm</w:t>
      </w:r>
      <w:bookmarkEnd w:id="187"/>
      <w:bookmarkEnd w:id="188"/>
      <w:bookmarkEnd w:id="189"/>
      <w:bookmarkEnd w:id="190"/>
    </w:p>
    <w:p w14:paraId="08203521" w14:textId="77777777" w:rsidR="00E73EDF" w:rsidRPr="00777AC1" w:rsidRDefault="007653F1" w:rsidP="00C128E3">
      <w:pPr>
        <w:spacing w:after="120" w:line="240" w:lineRule="auto"/>
        <w:rPr>
          <w:rFonts w:cs="Arial"/>
          <w:lang w:val="en-AU" w:eastAsia="en-GB"/>
        </w:rPr>
      </w:pPr>
      <w:bookmarkStart w:id="191" w:name="_Toc353960570"/>
      <w:bookmarkStart w:id="192" w:name="_Toc353889820"/>
      <w:bookmarkStart w:id="193" w:name="_Toc353889540"/>
      <w:r w:rsidRPr="00777AC1">
        <w:rPr>
          <w:rFonts w:cs="Arial"/>
          <w:lang w:val="en-AU" w:eastAsia="en-GB"/>
        </w:rPr>
        <w:t xml:space="preserve">(MSC.302/A) a high-priority </w:t>
      </w:r>
      <w:r w:rsidRPr="00777AC1">
        <w:rPr>
          <w:rFonts w:cs="Arial"/>
          <w:b/>
          <w:lang w:val="en-AU" w:eastAsia="en-GB"/>
        </w:rPr>
        <w:t>alert</w:t>
      </w:r>
      <w:r w:rsidRPr="00777AC1">
        <w:rPr>
          <w:rFonts w:cs="Arial"/>
          <w:lang w:val="en-AU" w:eastAsia="en-GB"/>
        </w:rPr>
        <w:t>. Condition requiring immediate attention and action by the bridge team, to maintain the safe navigation of the ship</w:t>
      </w:r>
      <w:bookmarkEnd w:id="191"/>
      <w:bookmarkEnd w:id="192"/>
      <w:bookmarkEnd w:id="193"/>
      <w:r w:rsidRPr="00777AC1">
        <w:rPr>
          <w:rFonts w:cs="Arial"/>
          <w:lang w:val="en-AU" w:eastAsia="en-GB"/>
        </w:rPr>
        <w:t>.</w:t>
      </w:r>
    </w:p>
    <w:p w14:paraId="56A2F693" w14:textId="77777777" w:rsidR="00E73EDF" w:rsidRPr="00777AC1" w:rsidRDefault="007653F1" w:rsidP="00C128E3">
      <w:pPr>
        <w:spacing w:after="0" w:line="240" w:lineRule="auto"/>
        <w:rPr>
          <w:lang w:val="en-AU"/>
        </w:rPr>
      </w:pPr>
      <w:bookmarkStart w:id="194" w:name="_Toc439685225"/>
      <w:bookmarkStart w:id="195" w:name="_Toc392576954"/>
      <w:bookmarkStart w:id="196" w:name="_Toc412540091"/>
      <w:bookmarkStart w:id="197" w:name="_Toc368904916"/>
      <w:r w:rsidRPr="00777AC1">
        <w:rPr>
          <w:b/>
          <w:lang w:val="en-AU" w:eastAsia="en-GB"/>
        </w:rPr>
        <w:t>Alert</w:t>
      </w:r>
      <w:bookmarkEnd w:id="194"/>
      <w:bookmarkEnd w:id="195"/>
      <w:bookmarkEnd w:id="196"/>
      <w:bookmarkEnd w:id="197"/>
    </w:p>
    <w:p w14:paraId="44DA4499" w14:textId="7FE17072" w:rsidR="00E73EDF" w:rsidRPr="00693533" w:rsidRDefault="007653F1" w:rsidP="00C128E3">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1584"/>
          <w:tab w:val="left" w:pos="2160"/>
          <w:tab w:val="left" w:pos="2880"/>
          <w:tab w:val="left" w:pos="3600"/>
          <w:tab w:val="left" w:pos="4320"/>
          <w:tab w:val="left" w:pos="5040"/>
          <w:tab w:val="left" w:pos="5760"/>
          <w:tab w:val="left" w:pos="6480"/>
          <w:tab w:val="left" w:pos="7200"/>
          <w:tab w:val="left" w:pos="7920"/>
          <w:tab w:val="left" w:pos="8640"/>
        </w:tabs>
        <w:spacing w:after="120" w:line="240" w:lineRule="auto"/>
        <w:rPr>
          <w:rFonts w:cs="Arial"/>
          <w:lang w:val="en-AU"/>
        </w:rPr>
      </w:pPr>
      <w:r w:rsidRPr="004E17D6">
        <w:rPr>
          <w:rFonts w:cs="Arial"/>
          <w:lang w:val="en-AU"/>
        </w:rPr>
        <w:t xml:space="preserve">(MSC.302/A) announcement of abnormal situations and conditions requiring attention. </w:t>
      </w:r>
      <w:r w:rsidR="00EE3367" w:rsidRPr="004E17D6">
        <w:rPr>
          <w:rFonts w:cs="Arial"/>
          <w:lang w:val="en-AU"/>
        </w:rPr>
        <w:t xml:space="preserve"> </w:t>
      </w:r>
      <w:r w:rsidRPr="00693533">
        <w:rPr>
          <w:rFonts w:cs="Arial"/>
          <w:lang w:val="en-AU"/>
        </w:rPr>
        <w:t xml:space="preserve">Alerts are divided in four priorities: </w:t>
      </w:r>
      <w:r w:rsidRPr="0076198D">
        <w:rPr>
          <w:rFonts w:cs="Arial"/>
          <w:b/>
          <w:lang w:val="en-AU"/>
        </w:rPr>
        <w:t>emergency alarm</w:t>
      </w:r>
      <w:r w:rsidRPr="00693533">
        <w:rPr>
          <w:rFonts w:cs="Arial"/>
          <w:lang w:val="en-AU"/>
        </w:rPr>
        <w:t xml:space="preserve">s, </w:t>
      </w:r>
      <w:r w:rsidRPr="00693533">
        <w:rPr>
          <w:rFonts w:cs="Arial"/>
          <w:b/>
          <w:lang w:val="en-AU"/>
        </w:rPr>
        <w:t>alarm</w:t>
      </w:r>
      <w:r w:rsidRPr="00693533">
        <w:rPr>
          <w:rFonts w:cs="Arial"/>
          <w:lang w:val="en-AU"/>
        </w:rPr>
        <w:t xml:space="preserve">s, </w:t>
      </w:r>
      <w:r w:rsidRPr="0076198D">
        <w:rPr>
          <w:rFonts w:cs="Arial"/>
          <w:b/>
          <w:lang w:val="en-AU"/>
        </w:rPr>
        <w:t>warning</w:t>
      </w:r>
      <w:r w:rsidRPr="00693533">
        <w:rPr>
          <w:rFonts w:cs="Arial"/>
          <w:lang w:val="en-AU"/>
        </w:rPr>
        <w:t xml:space="preserve">s and </w:t>
      </w:r>
      <w:r w:rsidRPr="0076198D">
        <w:rPr>
          <w:rFonts w:cs="Arial"/>
          <w:b/>
          <w:lang w:val="en-AU"/>
        </w:rPr>
        <w:t>caution</w:t>
      </w:r>
      <w:r w:rsidRPr="00693533">
        <w:rPr>
          <w:rFonts w:cs="Arial"/>
          <w:lang w:val="en-AU"/>
        </w:rPr>
        <w:t>s. An alert provides information about a defined state change in connection with information about how to announce this event in a defined way to the system and the operator</w:t>
      </w:r>
      <w:r w:rsidR="00C17B89" w:rsidRPr="00693533">
        <w:rPr>
          <w:rFonts w:cs="Arial"/>
          <w:lang w:val="en-AU"/>
        </w:rPr>
        <w:t>.</w:t>
      </w:r>
    </w:p>
    <w:p w14:paraId="3F424A5C" w14:textId="3F31CBF9" w:rsidR="00017C84" w:rsidRPr="00777AC1" w:rsidRDefault="00017C84" w:rsidP="00C128E3">
      <w:pPr>
        <w:spacing w:after="0" w:line="240" w:lineRule="auto"/>
        <w:jc w:val="left"/>
        <w:rPr>
          <w:lang w:val="en-AU" w:eastAsia="en-GB"/>
        </w:rPr>
      </w:pPr>
      <w:r w:rsidRPr="00777AC1">
        <w:rPr>
          <w:b/>
          <w:lang w:val="en-AU" w:eastAsia="en-GB"/>
        </w:rPr>
        <w:t>Application Schema</w:t>
      </w:r>
    </w:p>
    <w:p w14:paraId="6D2B7F7D" w14:textId="26CF8672" w:rsidR="00017C84" w:rsidRPr="00777AC1" w:rsidRDefault="00017C84" w:rsidP="00C128E3">
      <w:pPr>
        <w:spacing w:after="120" w:line="240" w:lineRule="auto"/>
        <w:rPr>
          <w:rFonts w:cs="Arial"/>
          <w:lang w:val="en-AU" w:eastAsia="en-GB"/>
        </w:rPr>
      </w:pPr>
      <w:r w:rsidRPr="00777AC1">
        <w:rPr>
          <w:rFonts w:cs="Arial"/>
          <w:lang w:val="en-AU" w:eastAsia="en-GB"/>
        </w:rPr>
        <w:t>Conceptual schema for data required by one or more applications.</w:t>
      </w:r>
    </w:p>
    <w:p w14:paraId="15CC6689" w14:textId="4CA5975C" w:rsidR="00017C84" w:rsidRPr="00777AC1" w:rsidRDefault="00017C84" w:rsidP="00C128E3">
      <w:pPr>
        <w:spacing w:after="0" w:line="240" w:lineRule="auto"/>
        <w:jc w:val="left"/>
        <w:rPr>
          <w:lang w:val="en-AU" w:eastAsia="en-GB"/>
        </w:rPr>
      </w:pPr>
      <w:bookmarkStart w:id="198" w:name="_Toc439685226"/>
      <w:bookmarkStart w:id="199" w:name="_Toc368904917"/>
      <w:bookmarkStart w:id="200" w:name="_Toc412540092"/>
      <w:bookmarkStart w:id="201" w:name="_Toc392576955"/>
      <w:r w:rsidRPr="00777AC1">
        <w:rPr>
          <w:b/>
          <w:lang w:val="en-AU" w:eastAsia="en-GB"/>
        </w:rPr>
        <w:t>Association</w:t>
      </w:r>
    </w:p>
    <w:p w14:paraId="5D865D06" w14:textId="0F28753A" w:rsidR="00017C84" w:rsidRDefault="00017C84" w:rsidP="00563567">
      <w:pPr>
        <w:spacing w:after="60" w:line="240" w:lineRule="auto"/>
        <w:rPr>
          <w:rFonts w:cs="Arial"/>
          <w:lang w:val="en-AU" w:eastAsia="en-GB"/>
        </w:rPr>
      </w:pPr>
      <w:r w:rsidRPr="00777AC1">
        <w:rPr>
          <w:rFonts w:cs="Arial"/>
          <w:lang w:val="en-AU" w:eastAsia="en-GB"/>
        </w:rPr>
        <w:t xml:space="preserve">Semantic relationship between two or more classifiers that specifies connections among their </w:t>
      </w:r>
      <w:r w:rsidRPr="00563567">
        <w:rPr>
          <w:rFonts w:cs="Arial"/>
          <w:b/>
          <w:lang w:val="en-AU" w:eastAsia="en-GB"/>
        </w:rPr>
        <w:t>instance</w:t>
      </w:r>
      <w:r w:rsidRPr="00777AC1">
        <w:rPr>
          <w:rFonts w:cs="Arial"/>
          <w:lang w:val="en-AU" w:eastAsia="en-GB"/>
        </w:rPr>
        <w:t>s.</w:t>
      </w:r>
    </w:p>
    <w:p w14:paraId="41A1E9AE" w14:textId="62E5BE49" w:rsidR="00563567" w:rsidRPr="00777AC1" w:rsidRDefault="00563567" w:rsidP="00C128E3">
      <w:pPr>
        <w:spacing w:after="120" w:line="240" w:lineRule="auto"/>
        <w:rPr>
          <w:rFonts w:cs="Arial"/>
          <w:lang w:val="en-AU" w:eastAsia="en-GB"/>
        </w:rPr>
      </w:pPr>
      <w:r>
        <w:rPr>
          <w:rFonts w:cs="Arial"/>
        </w:rPr>
        <w:t xml:space="preserve">NOTE: </w:t>
      </w:r>
      <w:r w:rsidRPr="008D0CFF">
        <w:rPr>
          <w:rFonts w:cs="Arial"/>
        </w:rPr>
        <w:t>A binary association is an association among exactly two classifiers (including the possibility of an association from a classifier to itself)</w:t>
      </w:r>
    </w:p>
    <w:p w14:paraId="53504C39" w14:textId="1793C308" w:rsidR="00017C84" w:rsidRPr="00777AC1" w:rsidRDefault="00017C84" w:rsidP="00C128E3">
      <w:pPr>
        <w:spacing w:after="0" w:line="240" w:lineRule="auto"/>
        <w:jc w:val="left"/>
        <w:rPr>
          <w:lang w:val="en-AU" w:eastAsia="en-GB"/>
        </w:rPr>
      </w:pPr>
      <w:r w:rsidRPr="00777AC1">
        <w:rPr>
          <w:b/>
          <w:lang w:val="en-AU" w:eastAsia="en-GB"/>
        </w:rPr>
        <w:t>Attribute</w:t>
      </w:r>
    </w:p>
    <w:p w14:paraId="4A88FC46" w14:textId="11401AD2" w:rsidR="00017C84" w:rsidRPr="00777AC1" w:rsidRDefault="00510593" w:rsidP="00C128E3">
      <w:pPr>
        <w:spacing w:after="60" w:line="240" w:lineRule="auto"/>
        <w:rPr>
          <w:rFonts w:cs="Arial"/>
          <w:lang w:val="en-AU" w:eastAsia="en-GB"/>
        </w:rPr>
      </w:pPr>
      <w:r w:rsidRPr="00777AC1">
        <w:rPr>
          <w:rFonts w:cs="Arial"/>
          <w:lang w:val="en-AU" w:eastAsia="en-GB"/>
        </w:rPr>
        <w:t xml:space="preserve">(1)  </w:t>
      </w:r>
      <w:r w:rsidR="00017C84" w:rsidRPr="00777AC1">
        <w:rPr>
          <w:rFonts w:cs="Arial"/>
          <w:lang w:val="en-AU" w:eastAsia="en-GB"/>
        </w:rPr>
        <w:t>Named property of an entity.</w:t>
      </w:r>
    </w:p>
    <w:p w14:paraId="06965C5F" w14:textId="12F2E8FA" w:rsidR="00510593" w:rsidRPr="0076198D" w:rsidRDefault="00510593" w:rsidP="00C128E3">
      <w:pPr>
        <w:spacing w:after="120" w:line="240" w:lineRule="auto"/>
        <w:rPr>
          <w:lang w:val="en-US" w:eastAsia="en-GB"/>
        </w:rPr>
      </w:pPr>
      <w:r w:rsidRPr="0076198D">
        <w:rPr>
          <w:lang w:val="en-US" w:eastAsia="en-GB"/>
        </w:rPr>
        <w:t>NOTE</w:t>
      </w:r>
      <w:r w:rsidR="000F483E">
        <w:rPr>
          <w:lang w:val="en-US" w:eastAsia="en-GB"/>
        </w:rPr>
        <w:t xml:space="preserve">: </w:t>
      </w:r>
      <w:r w:rsidRPr="0076198D">
        <w:rPr>
          <w:lang w:val="en-US" w:eastAsia="en-GB"/>
        </w:rPr>
        <w:t>Describes a geometrical, topological, thematic, or other characteristic of an entity.</w:t>
      </w:r>
    </w:p>
    <w:p w14:paraId="35868BBC" w14:textId="4DF7918B" w:rsidR="00510593" w:rsidRPr="00777AC1" w:rsidRDefault="00510593" w:rsidP="00C128E3">
      <w:pPr>
        <w:spacing w:after="60" w:line="240" w:lineRule="auto"/>
        <w:rPr>
          <w:lang w:val="en-AU" w:eastAsia="en-GB"/>
        </w:rPr>
      </w:pPr>
      <w:r w:rsidRPr="0076198D">
        <w:rPr>
          <w:lang w:val="en-US" w:eastAsia="en-GB"/>
        </w:rPr>
        <w:t xml:space="preserve">(2)  Feature within a classifier that describes a range of values that </w:t>
      </w:r>
      <w:r w:rsidRPr="00563567">
        <w:rPr>
          <w:b/>
          <w:lang w:val="en-US" w:eastAsia="en-GB"/>
        </w:rPr>
        <w:t>instance</w:t>
      </w:r>
      <w:r w:rsidRPr="0076198D">
        <w:rPr>
          <w:lang w:val="en-US" w:eastAsia="en-GB"/>
        </w:rPr>
        <w:t>s of the classifier may hold.</w:t>
      </w:r>
    </w:p>
    <w:p w14:paraId="33F221BC" w14:textId="42520F11" w:rsidR="00510593" w:rsidRPr="00777AC1" w:rsidRDefault="00017C84" w:rsidP="00C128E3">
      <w:pPr>
        <w:autoSpaceDE w:val="0"/>
        <w:autoSpaceDN w:val="0"/>
        <w:adjustRightInd w:val="0"/>
        <w:spacing w:after="60" w:line="240" w:lineRule="auto"/>
        <w:rPr>
          <w:rFonts w:eastAsia="Times New Roman" w:cs="Arial"/>
          <w:lang w:val="en-AU" w:eastAsia="en-GB"/>
        </w:rPr>
      </w:pPr>
      <w:r w:rsidRPr="00777AC1">
        <w:rPr>
          <w:rFonts w:eastAsia="Times New Roman" w:cs="Arial"/>
          <w:lang w:val="en-AU" w:eastAsia="en-GB"/>
        </w:rPr>
        <w:t>NOTE</w:t>
      </w:r>
      <w:r w:rsidR="000F483E">
        <w:rPr>
          <w:rFonts w:eastAsia="Times New Roman" w:cs="Arial"/>
          <w:lang w:val="en-AU" w:eastAsia="en-GB"/>
        </w:rPr>
        <w:t>:</w:t>
      </w:r>
      <w:r w:rsidRPr="00777AC1">
        <w:rPr>
          <w:rFonts w:eastAsia="Times New Roman" w:cs="Arial"/>
          <w:lang w:val="en-AU" w:eastAsia="en-GB"/>
        </w:rPr>
        <w:tab/>
      </w:r>
      <w:r w:rsidR="00510593" w:rsidRPr="00777AC1">
        <w:rPr>
          <w:rFonts w:eastAsia="Times New Roman" w:cs="Arial"/>
          <w:lang w:val="en-AU" w:eastAsia="en-GB"/>
        </w:rPr>
        <w:t>An attribute is semantically equivalent to a composition association; however, the intent and usage is normally different.</w:t>
      </w:r>
    </w:p>
    <w:p w14:paraId="240A072C" w14:textId="118C5D27" w:rsidR="00017C84" w:rsidRPr="00777AC1" w:rsidRDefault="00976204" w:rsidP="00C128E3">
      <w:pPr>
        <w:autoSpaceDE w:val="0"/>
        <w:autoSpaceDN w:val="0"/>
        <w:adjustRightInd w:val="0"/>
        <w:spacing w:after="120" w:line="240" w:lineRule="auto"/>
        <w:rPr>
          <w:rFonts w:eastAsia="Times New Roman" w:cs="Arial"/>
          <w:lang w:val="en-AU" w:eastAsia="en-GB"/>
        </w:rPr>
      </w:pPr>
      <w:r w:rsidRPr="00777AC1">
        <w:rPr>
          <w:rFonts w:eastAsia="Times New Roman" w:cs="Arial"/>
          <w:lang w:val="en-AU" w:eastAsia="en-GB"/>
        </w:rPr>
        <w:t>NOTE</w:t>
      </w:r>
      <w:r w:rsidR="000F483E">
        <w:rPr>
          <w:rFonts w:eastAsia="Times New Roman" w:cs="Arial"/>
          <w:lang w:val="en-AU" w:eastAsia="en-GB"/>
        </w:rPr>
        <w:t>:</w:t>
      </w:r>
      <w:r w:rsidR="00510593" w:rsidRPr="00777AC1">
        <w:rPr>
          <w:rFonts w:eastAsia="Times New Roman" w:cs="Arial"/>
          <w:lang w:val="en-AU" w:eastAsia="en-GB"/>
        </w:rPr>
        <w:t xml:space="preserve"> “Feature” used in this definition is the UML meaning of the term.</w:t>
      </w:r>
    </w:p>
    <w:p w14:paraId="083ED05E" w14:textId="4AD2867D" w:rsidR="000F7516" w:rsidRPr="00777AC1" w:rsidRDefault="000F7516" w:rsidP="00C128E3">
      <w:pPr>
        <w:spacing w:after="0" w:line="240" w:lineRule="auto"/>
        <w:jc w:val="left"/>
        <w:rPr>
          <w:lang w:val="en-AU" w:eastAsia="en-GB"/>
        </w:rPr>
      </w:pPr>
      <w:r w:rsidRPr="00777AC1">
        <w:rPr>
          <w:b/>
          <w:lang w:val="en-AU" w:eastAsia="en-GB"/>
        </w:rPr>
        <w:t>Boundary</w:t>
      </w:r>
    </w:p>
    <w:p w14:paraId="6CCC65E9" w14:textId="55F9CA62" w:rsidR="000F7516" w:rsidRPr="00777AC1" w:rsidRDefault="000F7516" w:rsidP="00C128E3">
      <w:pPr>
        <w:spacing w:after="60" w:line="240" w:lineRule="auto"/>
        <w:rPr>
          <w:rFonts w:cs="Arial"/>
          <w:lang w:val="en-AU" w:eastAsia="en-GB"/>
        </w:rPr>
      </w:pPr>
      <w:r w:rsidRPr="00777AC1">
        <w:rPr>
          <w:rFonts w:cs="Arial"/>
          <w:lang w:val="en-AU" w:eastAsia="en-GB"/>
        </w:rPr>
        <w:t>Set that represents the limit of an entity.</w:t>
      </w:r>
    </w:p>
    <w:p w14:paraId="786E8B96" w14:textId="7F5BCD57" w:rsidR="000F7516" w:rsidRPr="00777AC1" w:rsidRDefault="000F7516" w:rsidP="00C128E3">
      <w:pPr>
        <w:autoSpaceDE w:val="0"/>
        <w:autoSpaceDN w:val="0"/>
        <w:adjustRightInd w:val="0"/>
        <w:spacing w:after="120" w:line="240" w:lineRule="auto"/>
        <w:rPr>
          <w:rFonts w:eastAsia="Times New Roman" w:cs="Arial"/>
          <w:lang w:val="en-AU" w:eastAsia="en-GB"/>
        </w:rPr>
      </w:pPr>
      <w:r w:rsidRPr="00777AC1">
        <w:rPr>
          <w:rFonts w:eastAsia="Times New Roman" w:cs="Arial"/>
          <w:lang w:val="en-AU" w:eastAsia="en-GB"/>
        </w:rPr>
        <w:t>NOTE</w:t>
      </w:r>
      <w:r w:rsidR="000F483E">
        <w:rPr>
          <w:rFonts w:eastAsia="Times New Roman" w:cs="Arial"/>
          <w:lang w:val="en-AU" w:eastAsia="en-GB"/>
        </w:rPr>
        <w:t>:</w:t>
      </w:r>
      <w:r w:rsidRPr="00777AC1">
        <w:rPr>
          <w:rFonts w:eastAsia="Times New Roman" w:cs="Arial"/>
          <w:lang w:val="en-AU" w:eastAsia="en-GB"/>
        </w:rPr>
        <w:tab/>
        <w:t>Boundary is most commonly used in the context of geometry, where the set is a collection of points or a collection of objects that represent those points.</w:t>
      </w:r>
    </w:p>
    <w:p w14:paraId="048685FD" w14:textId="77777777" w:rsidR="00E73EDF" w:rsidRPr="00777AC1" w:rsidRDefault="007653F1" w:rsidP="00C128E3">
      <w:pPr>
        <w:keepNext/>
        <w:keepLines/>
        <w:spacing w:after="0" w:line="240" w:lineRule="auto"/>
        <w:rPr>
          <w:lang w:val="en-AU"/>
        </w:rPr>
      </w:pPr>
      <w:r w:rsidRPr="00777AC1">
        <w:rPr>
          <w:b/>
          <w:lang w:val="en-AU"/>
        </w:rPr>
        <w:t>Caution</w:t>
      </w:r>
      <w:bookmarkEnd w:id="198"/>
      <w:bookmarkEnd w:id="199"/>
      <w:bookmarkEnd w:id="200"/>
      <w:bookmarkEnd w:id="201"/>
    </w:p>
    <w:p w14:paraId="37CEFDAC" w14:textId="77777777" w:rsidR="00E73EDF" w:rsidRPr="00693533" w:rsidRDefault="007653F1" w:rsidP="00C128E3">
      <w:pPr>
        <w:spacing w:after="120" w:line="240" w:lineRule="auto"/>
        <w:rPr>
          <w:rFonts w:cs="Arial"/>
          <w:lang w:val="en-AU"/>
        </w:rPr>
      </w:pPr>
      <w:r w:rsidRPr="004E17D6">
        <w:rPr>
          <w:rFonts w:cs="Arial"/>
          <w:lang w:val="en-AU"/>
        </w:rPr>
        <w:t xml:space="preserve">(MSC.302/A) lowest priority of an </w:t>
      </w:r>
      <w:r w:rsidRPr="004E17D6">
        <w:rPr>
          <w:rFonts w:cs="Arial"/>
          <w:b/>
          <w:lang w:val="en-AU"/>
        </w:rPr>
        <w:t>alert</w:t>
      </w:r>
      <w:r w:rsidRPr="004E17D6">
        <w:rPr>
          <w:rFonts w:cs="Arial"/>
          <w:lang w:val="en-AU"/>
        </w:rPr>
        <w:t xml:space="preserve">. Awareness of a condition which does not warrant an </w:t>
      </w:r>
      <w:r w:rsidRPr="00693533">
        <w:rPr>
          <w:rFonts w:cs="Arial"/>
          <w:b/>
          <w:lang w:val="en-AU"/>
        </w:rPr>
        <w:t>alarm</w:t>
      </w:r>
      <w:r w:rsidRPr="00693533">
        <w:rPr>
          <w:rFonts w:cs="Arial"/>
          <w:lang w:val="en-AU"/>
        </w:rPr>
        <w:t xml:space="preserve"> or warning condition, but still requires attention out of the ordinary consideration of the situation or of given information.</w:t>
      </w:r>
    </w:p>
    <w:p w14:paraId="07A800AD" w14:textId="44B88F55" w:rsidR="000F7516" w:rsidRPr="00777AC1" w:rsidRDefault="000F7516" w:rsidP="00C128E3">
      <w:pPr>
        <w:spacing w:after="0" w:line="240" w:lineRule="auto"/>
        <w:jc w:val="left"/>
        <w:rPr>
          <w:lang w:val="en-AU" w:eastAsia="en-GB"/>
        </w:rPr>
      </w:pPr>
      <w:r w:rsidRPr="00777AC1">
        <w:rPr>
          <w:b/>
          <w:lang w:val="en-AU" w:eastAsia="en-GB"/>
        </w:rPr>
        <w:t>Class</w:t>
      </w:r>
    </w:p>
    <w:p w14:paraId="532EAD83" w14:textId="6F157D78" w:rsidR="000F7516" w:rsidRPr="00777AC1" w:rsidRDefault="000F7516" w:rsidP="00C128E3">
      <w:pPr>
        <w:spacing w:after="60" w:line="240" w:lineRule="auto"/>
        <w:rPr>
          <w:rFonts w:cs="Arial"/>
          <w:lang w:val="en-AU" w:eastAsia="en-GB"/>
        </w:rPr>
      </w:pPr>
      <w:r w:rsidRPr="00777AC1">
        <w:rPr>
          <w:rFonts w:cs="Arial"/>
          <w:lang w:val="en-AU" w:eastAsia="en-GB"/>
        </w:rPr>
        <w:t xml:space="preserve">Description of a set of objects that share the same </w:t>
      </w:r>
      <w:r w:rsidRPr="00777AC1">
        <w:rPr>
          <w:rFonts w:cs="Arial"/>
          <w:b/>
          <w:lang w:val="en-AU" w:eastAsia="en-GB"/>
        </w:rPr>
        <w:t>attributes</w:t>
      </w:r>
      <w:r w:rsidRPr="00777AC1">
        <w:rPr>
          <w:rFonts w:cs="Arial"/>
          <w:lang w:val="en-AU" w:eastAsia="en-GB"/>
        </w:rPr>
        <w:t xml:space="preserve">, operations, methods, </w:t>
      </w:r>
      <w:r w:rsidRPr="00777AC1">
        <w:rPr>
          <w:rFonts w:cs="Arial"/>
          <w:b/>
          <w:lang w:val="en-AU" w:eastAsia="en-GB"/>
        </w:rPr>
        <w:t>relationships</w:t>
      </w:r>
      <w:r w:rsidRPr="00777AC1">
        <w:rPr>
          <w:rFonts w:cs="Arial"/>
          <w:lang w:val="en-AU" w:eastAsia="en-GB"/>
        </w:rPr>
        <w:t>, and semantics.</w:t>
      </w:r>
    </w:p>
    <w:p w14:paraId="40C34B10" w14:textId="3CEA739E" w:rsidR="000F7516" w:rsidRPr="00777AC1" w:rsidRDefault="000F7516" w:rsidP="00C128E3">
      <w:pPr>
        <w:autoSpaceDE w:val="0"/>
        <w:autoSpaceDN w:val="0"/>
        <w:adjustRightInd w:val="0"/>
        <w:spacing w:after="120" w:line="240" w:lineRule="auto"/>
        <w:rPr>
          <w:rFonts w:eastAsia="Times New Roman" w:cs="Arial"/>
          <w:lang w:val="en-AU" w:eastAsia="en-GB"/>
        </w:rPr>
      </w:pPr>
      <w:r w:rsidRPr="00777AC1">
        <w:rPr>
          <w:rFonts w:eastAsia="Times New Roman" w:cs="Arial"/>
          <w:lang w:val="en-AU" w:eastAsia="en-GB"/>
        </w:rPr>
        <w:t>NOTE</w:t>
      </w:r>
      <w:r w:rsidR="000F483E">
        <w:rPr>
          <w:rFonts w:eastAsia="Times New Roman" w:cs="Arial"/>
          <w:lang w:val="en-AU" w:eastAsia="en-GB"/>
        </w:rPr>
        <w:t>:</w:t>
      </w:r>
      <w:r w:rsidRPr="00777AC1">
        <w:rPr>
          <w:rFonts w:eastAsia="Times New Roman" w:cs="Arial"/>
          <w:lang w:val="en-AU" w:eastAsia="en-GB"/>
        </w:rPr>
        <w:tab/>
        <w:t>A class represents a concept within the system being modelled. Depending on the kind of model, the concept may be real-world (for an analysis model), or it may also contain algorithmic and computer implementation concepts (for a design model). A classifier is a generalization of class that includes other class-like elements, such as data type, actor and component.</w:t>
      </w:r>
    </w:p>
    <w:p w14:paraId="5F4FB145" w14:textId="2105FBE8" w:rsidR="000F7516" w:rsidRPr="00777AC1" w:rsidRDefault="000F7516" w:rsidP="00614FE6">
      <w:pPr>
        <w:keepNext/>
        <w:keepLines/>
        <w:spacing w:after="0" w:line="240" w:lineRule="auto"/>
        <w:jc w:val="left"/>
        <w:rPr>
          <w:lang w:val="en-AU" w:eastAsia="en-GB"/>
        </w:rPr>
      </w:pPr>
      <w:bookmarkStart w:id="202" w:name="_Toc412540094"/>
      <w:bookmarkStart w:id="203" w:name="_Toc368904919"/>
      <w:bookmarkStart w:id="204" w:name="_Toc392576957"/>
      <w:bookmarkStart w:id="205" w:name="_Toc439685228"/>
      <w:r w:rsidRPr="00777AC1">
        <w:rPr>
          <w:b/>
          <w:lang w:val="en-AU" w:eastAsia="en-GB"/>
        </w:rPr>
        <w:lastRenderedPageBreak/>
        <w:t>Classification</w:t>
      </w:r>
    </w:p>
    <w:p w14:paraId="0F509237" w14:textId="1D8FDE70" w:rsidR="000F7516" w:rsidRDefault="000F7516" w:rsidP="00C128E3">
      <w:pPr>
        <w:spacing w:after="120" w:line="240" w:lineRule="auto"/>
        <w:rPr>
          <w:rFonts w:cs="Arial"/>
          <w:lang w:val="en-AU" w:eastAsia="en-GB"/>
        </w:rPr>
      </w:pPr>
      <w:r w:rsidRPr="00777AC1">
        <w:rPr>
          <w:rFonts w:cs="Arial"/>
          <w:lang w:val="en-AU" w:eastAsia="en-GB"/>
        </w:rPr>
        <w:t xml:space="preserve">The process of determining the appropriate </w:t>
      </w:r>
      <w:r w:rsidR="00D912C4" w:rsidRPr="00777AC1">
        <w:rPr>
          <w:rFonts w:cs="Arial"/>
          <w:b/>
          <w:lang w:val="en-AU" w:eastAsia="en-GB"/>
        </w:rPr>
        <w:t xml:space="preserve">data </w:t>
      </w:r>
      <w:r w:rsidRPr="00777AC1">
        <w:rPr>
          <w:rFonts w:cs="Arial"/>
          <w:b/>
          <w:lang w:val="en-AU" w:eastAsia="en-GB"/>
        </w:rPr>
        <w:t>type</w:t>
      </w:r>
      <w:r w:rsidRPr="00777AC1">
        <w:rPr>
          <w:rFonts w:cs="Arial"/>
          <w:lang w:val="en-AU" w:eastAsia="en-GB"/>
        </w:rPr>
        <w:t xml:space="preserve"> within a </w:t>
      </w:r>
      <w:r w:rsidRPr="00777AC1">
        <w:rPr>
          <w:rFonts w:cs="Arial"/>
          <w:b/>
          <w:lang w:val="en-AU" w:eastAsia="en-GB"/>
        </w:rPr>
        <w:t>feature catalogue</w:t>
      </w:r>
      <w:r w:rsidRPr="00777AC1">
        <w:rPr>
          <w:rFonts w:cs="Arial"/>
          <w:lang w:val="en-AU" w:eastAsia="en-GB"/>
        </w:rPr>
        <w:t xml:space="preserve"> for a particular real world feature, including consideration of </w:t>
      </w:r>
      <w:r w:rsidRPr="00777AC1">
        <w:rPr>
          <w:rFonts w:cs="Arial"/>
          <w:b/>
          <w:lang w:val="en-AU" w:eastAsia="en-GB"/>
        </w:rPr>
        <w:t>data quality</w:t>
      </w:r>
      <w:r w:rsidRPr="00777AC1">
        <w:rPr>
          <w:rFonts w:cs="Arial"/>
          <w:lang w:val="en-AU" w:eastAsia="en-GB"/>
        </w:rPr>
        <w:t>.</w:t>
      </w:r>
    </w:p>
    <w:p w14:paraId="1D8BE8C5" w14:textId="6EA47D8B" w:rsidR="00C07316" w:rsidRPr="00C07316" w:rsidRDefault="00C07316" w:rsidP="00174E5F">
      <w:pPr>
        <w:spacing w:after="0" w:line="240" w:lineRule="auto"/>
        <w:rPr>
          <w:rFonts w:cs="Arial"/>
          <w:b/>
          <w:lang w:eastAsia="en-GB"/>
        </w:rPr>
      </w:pPr>
      <w:r>
        <w:rPr>
          <w:rFonts w:cs="Arial"/>
          <w:b/>
          <w:lang w:eastAsia="en-GB"/>
        </w:rPr>
        <w:t>C</w:t>
      </w:r>
      <w:r w:rsidRPr="00C07316">
        <w:rPr>
          <w:rFonts w:cs="Arial"/>
          <w:b/>
          <w:lang w:eastAsia="en-GB"/>
        </w:rPr>
        <w:t>omposition</w:t>
      </w:r>
    </w:p>
    <w:p w14:paraId="1B6DA0BD" w14:textId="6682FF0D" w:rsidR="00C07316" w:rsidRPr="00C07316" w:rsidRDefault="00C07316" w:rsidP="000366F3">
      <w:pPr>
        <w:spacing w:after="60" w:line="240" w:lineRule="auto"/>
        <w:rPr>
          <w:rFonts w:cs="Arial"/>
          <w:lang w:eastAsia="en-GB"/>
        </w:rPr>
      </w:pPr>
      <w:r>
        <w:rPr>
          <w:rFonts w:cs="Arial"/>
          <w:lang w:eastAsia="en-GB"/>
        </w:rPr>
        <w:t>F</w:t>
      </w:r>
      <w:r w:rsidRPr="00C07316">
        <w:rPr>
          <w:rFonts w:cs="Arial"/>
          <w:lang w:eastAsia="en-GB"/>
        </w:rPr>
        <w:t xml:space="preserve">orm of </w:t>
      </w:r>
      <w:r w:rsidRPr="00C07316">
        <w:rPr>
          <w:rFonts w:cs="Arial"/>
          <w:b/>
          <w:lang w:eastAsia="en-GB"/>
        </w:rPr>
        <w:t>aggregation</w:t>
      </w:r>
      <w:r w:rsidRPr="00C07316">
        <w:rPr>
          <w:rFonts w:cs="Arial"/>
          <w:lang w:eastAsia="en-GB"/>
        </w:rPr>
        <w:t xml:space="preserve"> </w:t>
      </w:r>
      <w:r w:rsidRPr="00C07316">
        <w:rPr>
          <w:rFonts w:cs="Arial"/>
          <w:b/>
          <w:lang w:eastAsia="en-GB"/>
        </w:rPr>
        <w:t>association</w:t>
      </w:r>
      <w:r w:rsidRPr="00C07316">
        <w:rPr>
          <w:rFonts w:cs="Arial"/>
          <w:lang w:eastAsia="en-GB"/>
        </w:rPr>
        <w:t xml:space="preserve"> with strong ownership and coincident lifetime as part of the whole</w:t>
      </w:r>
      <w:r>
        <w:rPr>
          <w:rFonts w:cs="Arial"/>
          <w:lang w:eastAsia="en-GB"/>
        </w:rPr>
        <w:t>.</w:t>
      </w:r>
    </w:p>
    <w:p w14:paraId="57BC3DF6" w14:textId="4C0C2819" w:rsidR="00C07316" w:rsidRPr="00C07316" w:rsidRDefault="00C07316" w:rsidP="00C07316">
      <w:pPr>
        <w:spacing w:after="120" w:line="240" w:lineRule="auto"/>
        <w:rPr>
          <w:rFonts w:cs="Arial"/>
          <w:lang w:eastAsia="en-GB"/>
        </w:rPr>
      </w:pPr>
      <w:r w:rsidRPr="00C07316">
        <w:rPr>
          <w:rFonts w:cs="Arial"/>
          <w:lang w:eastAsia="en-GB"/>
        </w:rPr>
        <w:t>NOTE</w:t>
      </w:r>
      <w:r>
        <w:rPr>
          <w:rFonts w:cs="Arial"/>
          <w:lang w:eastAsia="en-GB"/>
        </w:rPr>
        <w:t>:</w:t>
      </w:r>
      <w:r w:rsidRPr="00C07316">
        <w:rPr>
          <w:rFonts w:cs="Arial"/>
          <w:lang w:eastAsia="en-GB"/>
        </w:rPr>
        <w:t xml:space="preserve"> Parts with non-fixed multiplicity may be created after the composite itself, but once created they live and die with it (that is, they share lifetimes). Such parts can also be explicitly removed before the death of the composite. Composition may be recursive. Synonym: Composite aggregation</w:t>
      </w:r>
      <w:r>
        <w:rPr>
          <w:rFonts w:cs="Arial"/>
          <w:lang w:eastAsia="en-GB"/>
        </w:rPr>
        <w:t>.</w:t>
      </w:r>
    </w:p>
    <w:bookmarkEnd w:id="202"/>
    <w:bookmarkEnd w:id="203"/>
    <w:bookmarkEnd w:id="204"/>
    <w:bookmarkEnd w:id="205"/>
    <w:p w14:paraId="2598D775" w14:textId="312ECB8A" w:rsidR="007733CC" w:rsidRPr="00777AC1" w:rsidRDefault="007733CC" w:rsidP="00C128E3">
      <w:pPr>
        <w:spacing w:after="0" w:line="240" w:lineRule="auto"/>
        <w:jc w:val="left"/>
        <w:rPr>
          <w:lang w:val="en-AU" w:eastAsia="en-GB"/>
        </w:rPr>
      </w:pPr>
      <w:r w:rsidRPr="00777AC1">
        <w:rPr>
          <w:b/>
          <w:lang w:val="en-AU" w:eastAsia="en-GB"/>
        </w:rPr>
        <w:t>Coordinate</w:t>
      </w:r>
    </w:p>
    <w:p w14:paraId="4711B474" w14:textId="63729EE9" w:rsidR="007733CC" w:rsidRPr="00777AC1" w:rsidRDefault="007733CC" w:rsidP="00C128E3">
      <w:pPr>
        <w:spacing w:after="60" w:line="240" w:lineRule="auto"/>
        <w:rPr>
          <w:rFonts w:cs="Arial"/>
          <w:lang w:val="en-AU" w:eastAsia="en-GB"/>
        </w:rPr>
      </w:pPr>
      <w:r w:rsidRPr="00777AC1">
        <w:rPr>
          <w:rFonts w:cs="Arial"/>
          <w:lang w:val="en-AU" w:eastAsia="en-GB"/>
        </w:rPr>
        <w:t xml:space="preserve">One of a sequence of n numbers designating the position of a </w:t>
      </w:r>
      <w:r w:rsidRPr="00777AC1">
        <w:rPr>
          <w:rFonts w:cs="Arial"/>
          <w:b/>
          <w:lang w:val="en-AU" w:eastAsia="en-GB"/>
        </w:rPr>
        <w:t>point</w:t>
      </w:r>
      <w:r w:rsidRPr="00777AC1">
        <w:rPr>
          <w:rFonts w:cs="Arial"/>
          <w:lang w:val="en-AU" w:eastAsia="en-GB"/>
        </w:rPr>
        <w:t xml:space="preserve"> in n-dimensional space.</w:t>
      </w:r>
    </w:p>
    <w:p w14:paraId="0D44A707" w14:textId="1B940982" w:rsidR="007733CC" w:rsidRPr="00777AC1" w:rsidRDefault="0067593C" w:rsidP="00C128E3">
      <w:pPr>
        <w:spacing w:after="120" w:line="240" w:lineRule="auto"/>
        <w:rPr>
          <w:rFonts w:cs="Arial"/>
          <w:lang w:val="en-AU" w:eastAsia="en-GB"/>
        </w:rPr>
      </w:pPr>
      <w:r w:rsidRPr="00777AC1">
        <w:rPr>
          <w:rFonts w:cs="Arial"/>
          <w:lang w:val="en-AU" w:eastAsia="en-GB"/>
        </w:rPr>
        <w:t>NOTE</w:t>
      </w:r>
      <w:r w:rsidR="000F483E">
        <w:rPr>
          <w:rFonts w:cs="Arial"/>
          <w:lang w:val="en-AU" w:eastAsia="en-GB"/>
        </w:rPr>
        <w:t>:</w:t>
      </w:r>
      <w:r w:rsidR="007733CC" w:rsidRPr="00777AC1">
        <w:rPr>
          <w:rFonts w:cs="Arial"/>
          <w:lang w:val="en-AU" w:eastAsia="en-GB"/>
        </w:rPr>
        <w:t xml:space="preserve"> In a </w:t>
      </w:r>
      <w:r w:rsidR="007733CC" w:rsidRPr="00777AC1">
        <w:rPr>
          <w:rFonts w:cs="Arial"/>
          <w:b/>
          <w:lang w:val="en-AU" w:eastAsia="en-GB"/>
        </w:rPr>
        <w:t>coordinate reference system</w:t>
      </w:r>
      <w:r w:rsidR="007733CC" w:rsidRPr="00777AC1">
        <w:rPr>
          <w:rFonts w:cs="Arial"/>
          <w:lang w:val="en-AU" w:eastAsia="en-GB"/>
        </w:rPr>
        <w:t>, the coordinate numbers are qualified by units.</w:t>
      </w:r>
    </w:p>
    <w:p w14:paraId="7DB87567" w14:textId="1AF21B50" w:rsidR="0067593C" w:rsidRPr="00777AC1" w:rsidRDefault="0067593C" w:rsidP="00C128E3">
      <w:pPr>
        <w:spacing w:after="0" w:line="240" w:lineRule="auto"/>
        <w:jc w:val="left"/>
        <w:rPr>
          <w:lang w:val="en-AU" w:eastAsia="en-GB"/>
        </w:rPr>
      </w:pPr>
      <w:r w:rsidRPr="00777AC1">
        <w:rPr>
          <w:b/>
          <w:lang w:val="en-AU" w:eastAsia="en-GB"/>
        </w:rPr>
        <w:t>Coordinate Reference System</w:t>
      </w:r>
    </w:p>
    <w:p w14:paraId="287CEA8E" w14:textId="3F4741F0" w:rsidR="0067593C" w:rsidRPr="00777AC1" w:rsidRDefault="0067593C" w:rsidP="00C128E3">
      <w:pPr>
        <w:spacing w:after="60" w:line="240" w:lineRule="auto"/>
        <w:rPr>
          <w:rFonts w:cs="Arial"/>
          <w:lang w:val="en-AU" w:eastAsia="en-GB"/>
        </w:rPr>
      </w:pPr>
      <w:r w:rsidRPr="00777AC1">
        <w:rPr>
          <w:rFonts w:cs="Arial"/>
          <w:b/>
          <w:lang w:val="en-AU" w:eastAsia="en-GB"/>
        </w:rPr>
        <w:t>Coordinate</w:t>
      </w:r>
      <w:r w:rsidRPr="00777AC1">
        <w:rPr>
          <w:rFonts w:cs="Arial"/>
          <w:lang w:val="en-AU" w:eastAsia="en-GB"/>
        </w:rPr>
        <w:t xml:space="preserve"> system that is related to an object by a datum.</w:t>
      </w:r>
    </w:p>
    <w:p w14:paraId="5B3F000F" w14:textId="65DD0E70" w:rsidR="0067593C" w:rsidRPr="00777AC1" w:rsidRDefault="0067593C" w:rsidP="00C128E3">
      <w:pPr>
        <w:spacing w:after="120" w:line="240" w:lineRule="auto"/>
        <w:rPr>
          <w:rFonts w:cs="Arial"/>
          <w:lang w:val="en-AU" w:eastAsia="en-GB"/>
        </w:rPr>
      </w:pPr>
      <w:r w:rsidRPr="00777AC1">
        <w:rPr>
          <w:rFonts w:cs="Arial"/>
          <w:lang w:val="en-AU" w:eastAsia="en-GB"/>
        </w:rPr>
        <w:t>NOTE</w:t>
      </w:r>
      <w:r w:rsidR="000F483E">
        <w:rPr>
          <w:rFonts w:cs="Arial"/>
          <w:lang w:val="en-AU" w:eastAsia="en-GB"/>
        </w:rPr>
        <w:t>:</w:t>
      </w:r>
      <w:r w:rsidRPr="00777AC1">
        <w:rPr>
          <w:rFonts w:cs="Arial"/>
          <w:lang w:val="en-AU" w:eastAsia="en-GB"/>
        </w:rPr>
        <w:t xml:space="preserve"> For geodetic and vertical datums, the object will be the Earth.</w:t>
      </w:r>
    </w:p>
    <w:p w14:paraId="76CED241" w14:textId="44761029" w:rsidR="0067593C" w:rsidRPr="00777AC1" w:rsidRDefault="0067593C" w:rsidP="00C128E3">
      <w:pPr>
        <w:spacing w:after="0" w:line="240" w:lineRule="auto"/>
        <w:jc w:val="left"/>
        <w:rPr>
          <w:lang w:val="en-AU" w:eastAsia="en-GB"/>
        </w:rPr>
      </w:pPr>
      <w:r w:rsidRPr="00777AC1">
        <w:rPr>
          <w:b/>
          <w:lang w:val="en-AU" w:eastAsia="en-GB"/>
        </w:rPr>
        <w:t>Coordinate Tuple</w:t>
      </w:r>
    </w:p>
    <w:p w14:paraId="7764FAA0" w14:textId="4D7AFC13" w:rsidR="0067593C" w:rsidRPr="00777AC1" w:rsidRDefault="0067593C" w:rsidP="00C128E3">
      <w:pPr>
        <w:spacing w:after="120" w:line="240" w:lineRule="auto"/>
        <w:rPr>
          <w:rFonts w:cs="Arial"/>
          <w:lang w:val="en-AU" w:eastAsia="en-GB"/>
        </w:rPr>
      </w:pPr>
      <w:r w:rsidRPr="00777AC1">
        <w:rPr>
          <w:rFonts w:cs="Arial"/>
          <w:lang w:val="en-AU" w:eastAsia="en-GB"/>
        </w:rPr>
        <w:t xml:space="preserve">Ordered list of </w:t>
      </w:r>
      <w:r w:rsidRPr="00777AC1">
        <w:rPr>
          <w:rFonts w:cs="Arial"/>
          <w:b/>
          <w:lang w:val="en-AU" w:eastAsia="en-GB"/>
        </w:rPr>
        <w:t>coordinates</w:t>
      </w:r>
      <w:r w:rsidR="00C92309">
        <w:rPr>
          <w:rFonts w:cs="Arial"/>
          <w:b/>
          <w:lang w:val="en-AU" w:eastAsia="en-GB"/>
        </w:rPr>
        <w:t xml:space="preserve"> </w:t>
      </w:r>
      <w:r w:rsidR="00C92309" w:rsidRPr="00C92309">
        <w:rPr>
          <w:rFonts w:cs="Arial"/>
          <w:bCs/>
          <w:lang w:val="en-AU" w:eastAsia="en-GB"/>
        </w:rPr>
        <w:t xml:space="preserve">where the number and order of coordinates is identical to the axes of the </w:t>
      </w:r>
      <w:r w:rsidR="00C92309">
        <w:rPr>
          <w:rFonts w:cs="Arial"/>
          <w:b/>
          <w:lang w:val="en-AU" w:eastAsia="en-GB"/>
        </w:rPr>
        <w:t>coordinate reference system</w:t>
      </w:r>
      <w:r w:rsidRPr="00777AC1">
        <w:rPr>
          <w:rFonts w:cs="Arial"/>
          <w:lang w:val="en-AU" w:eastAsia="en-GB"/>
        </w:rPr>
        <w:t>.</w:t>
      </w:r>
    </w:p>
    <w:p w14:paraId="787478EC" w14:textId="5471BC07" w:rsidR="0067593C" w:rsidRPr="00777AC1" w:rsidRDefault="0067593C" w:rsidP="00C128E3">
      <w:pPr>
        <w:spacing w:after="0" w:line="240" w:lineRule="auto"/>
        <w:jc w:val="left"/>
        <w:rPr>
          <w:lang w:val="en-AU" w:eastAsia="en-GB"/>
        </w:rPr>
      </w:pPr>
      <w:r w:rsidRPr="00777AC1">
        <w:rPr>
          <w:b/>
          <w:lang w:val="en-AU" w:eastAsia="en-GB"/>
        </w:rPr>
        <w:t>Curve</w:t>
      </w:r>
    </w:p>
    <w:p w14:paraId="274FE8C0" w14:textId="33AD346E" w:rsidR="0067593C" w:rsidRPr="00777AC1" w:rsidRDefault="0067593C" w:rsidP="00C128E3">
      <w:pPr>
        <w:spacing w:after="60" w:line="240" w:lineRule="auto"/>
        <w:rPr>
          <w:rFonts w:cs="Arial"/>
          <w:lang w:val="en-AU" w:eastAsia="en-GB"/>
        </w:rPr>
      </w:pPr>
      <w:r w:rsidRPr="00777AC1">
        <w:rPr>
          <w:rFonts w:cs="Arial"/>
          <w:lang w:val="en-AU" w:eastAsia="en-GB"/>
        </w:rPr>
        <w:t xml:space="preserve">1-dimensional </w:t>
      </w:r>
      <w:r w:rsidRPr="00777AC1">
        <w:rPr>
          <w:rFonts w:cs="Arial"/>
          <w:b/>
          <w:lang w:val="en-AU" w:eastAsia="en-GB"/>
        </w:rPr>
        <w:t>geometric primitive</w:t>
      </w:r>
      <w:r w:rsidRPr="00777AC1">
        <w:rPr>
          <w:rFonts w:cs="Arial"/>
          <w:lang w:val="en-AU" w:eastAsia="en-GB"/>
        </w:rPr>
        <w:t>, representing the continuous image of a line.</w:t>
      </w:r>
    </w:p>
    <w:p w14:paraId="3FA0E0B2" w14:textId="5A1A6CBF" w:rsidR="0067593C" w:rsidRPr="00777AC1" w:rsidRDefault="0067593C" w:rsidP="00C128E3">
      <w:pPr>
        <w:spacing w:after="120" w:line="240" w:lineRule="auto"/>
        <w:rPr>
          <w:rFonts w:cs="Arial"/>
          <w:lang w:val="en-AU" w:eastAsia="en-GB"/>
        </w:rPr>
      </w:pPr>
      <w:r w:rsidRPr="00777AC1">
        <w:rPr>
          <w:rFonts w:cs="Arial"/>
          <w:lang w:val="en-AU" w:eastAsia="en-GB"/>
        </w:rPr>
        <w:t>NOTE</w:t>
      </w:r>
      <w:r w:rsidR="000F483E">
        <w:rPr>
          <w:rFonts w:cs="Arial"/>
          <w:lang w:val="en-AU" w:eastAsia="en-GB"/>
        </w:rPr>
        <w:t>:</w:t>
      </w:r>
      <w:r w:rsidRPr="00777AC1">
        <w:rPr>
          <w:rFonts w:cs="Arial"/>
          <w:lang w:val="en-AU" w:eastAsia="en-GB"/>
        </w:rPr>
        <w:t xml:space="preserve"> </w:t>
      </w:r>
      <w:r w:rsidR="00FC2649" w:rsidRPr="00777AC1">
        <w:rPr>
          <w:rFonts w:cs="Arial"/>
          <w:lang w:val="en-AU" w:eastAsia="en-GB"/>
        </w:rPr>
        <w:t>The boundary of a curve is the set of points at either end of the curve.</w:t>
      </w:r>
      <w:r w:rsidR="00EE3367" w:rsidRPr="00777AC1">
        <w:rPr>
          <w:rFonts w:cs="Arial"/>
          <w:lang w:val="en-AU" w:eastAsia="en-GB"/>
        </w:rPr>
        <w:t xml:space="preserve"> </w:t>
      </w:r>
      <w:r w:rsidR="00FC2649" w:rsidRPr="00777AC1">
        <w:rPr>
          <w:rFonts w:cs="Arial"/>
          <w:lang w:val="en-AU" w:eastAsia="en-GB"/>
        </w:rPr>
        <w:t>If the curve is a cycle, the two ends are identical, and the curve (if topologically closed) is considered to not have a boundary. The first point is called the start point, and the last is the end point.</w:t>
      </w:r>
      <w:r w:rsidR="00EE3367" w:rsidRPr="00777AC1">
        <w:rPr>
          <w:rFonts w:cs="Arial"/>
          <w:lang w:val="en-AU" w:eastAsia="en-GB"/>
        </w:rPr>
        <w:t xml:space="preserve"> </w:t>
      </w:r>
      <w:r w:rsidR="00FC2649" w:rsidRPr="00777AC1">
        <w:rPr>
          <w:rFonts w:cs="Arial"/>
          <w:lang w:val="en-AU" w:eastAsia="en-GB"/>
        </w:rPr>
        <w:t>Connectivity of the curve is guaranteed by the "continuous image of a line" clause.</w:t>
      </w:r>
      <w:r w:rsidR="00EE3367" w:rsidRPr="00777AC1">
        <w:rPr>
          <w:rFonts w:cs="Arial"/>
          <w:lang w:val="en-AU" w:eastAsia="en-GB"/>
        </w:rPr>
        <w:t xml:space="preserve"> </w:t>
      </w:r>
      <w:r w:rsidR="00FC2649" w:rsidRPr="00777AC1">
        <w:rPr>
          <w:rFonts w:cs="Arial"/>
          <w:lang w:val="en-AU" w:eastAsia="en-GB"/>
        </w:rPr>
        <w:t>A topological theorem states that a continuous image of a connected set is connected.</w:t>
      </w:r>
    </w:p>
    <w:p w14:paraId="450CCF9A" w14:textId="579D1037" w:rsidR="00FC2649" w:rsidRPr="000A19BF" w:rsidRDefault="00FC2649" w:rsidP="00C128E3">
      <w:pPr>
        <w:keepNext/>
        <w:keepLines/>
        <w:spacing w:after="0" w:line="240" w:lineRule="auto"/>
        <w:jc w:val="left"/>
        <w:rPr>
          <w:lang w:val="en-AU" w:eastAsia="en-GB"/>
        </w:rPr>
      </w:pPr>
      <w:r w:rsidRPr="000A19BF">
        <w:rPr>
          <w:b/>
          <w:lang w:val="en-AU" w:eastAsia="en-GB"/>
        </w:rPr>
        <w:t>Curve Segment</w:t>
      </w:r>
    </w:p>
    <w:p w14:paraId="1785323F" w14:textId="16C13E84" w:rsidR="00FC2649" w:rsidRPr="000A19BF" w:rsidRDefault="00FC2649" w:rsidP="00C128E3">
      <w:pPr>
        <w:spacing w:after="60" w:line="240" w:lineRule="auto"/>
        <w:rPr>
          <w:rFonts w:cs="Arial"/>
          <w:lang w:val="en-AU" w:eastAsia="en-GB"/>
        </w:rPr>
      </w:pPr>
      <w:r w:rsidRPr="000A19BF">
        <w:rPr>
          <w:rFonts w:cs="Arial"/>
          <w:lang w:val="en-AU" w:eastAsia="en-GB"/>
        </w:rPr>
        <w:t xml:space="preserve">1-dimensional geometric object used to represent a continuous component of a </w:t>
      </w:r>
      <w:r w:rsidRPr="000A19BF">
        <w:rPr>
          <w:rFonts w:cs="Arial"/>
          <w:b/>
          <w:lang w:val="en-AU" w:eastAsia="en-GB"/>
        </w:rPr>
        <w:t>curve</w:t>
      </w:r>
      <w:r w:rsidRPr="000A19BF">
        <w:rPr>
          <w:rFonts w:cs="Arial"/>
          <w:lang w:val="en-AU" w:eastAsia="en-GB"/>
        </w:rPr>
        <w:t xml:space="preserve"> using homogeneous interpolation and definition methods.</w:t>
      </w:r>
    </w:p>
    <w:p w14:paraId="6BE5528E" w14:textId="77211205" w:rsidR="00FC2649" w:rsidRPr="000A19BF" w:rsidRDefault="00FC2649" w:rsidP="00C128E3">
      <w:pPr>
        <w:spacing w:after="120" w:line="240" w:lineRule="auto"/>
        <w:rPr>
          <w:rFonts w:cs="Arial"/>
          <w:lang w:val="en-AU" w:eastAsia="en-GB"/>
        </w:rPr>
      </w:pPr>
      <w:r w:rsidRPr="000A19BF">
        <w:rPr>
          <w:rFonts w:cs="Arial"/>
          <w:lang w:val="en-AU" w:eastAsia="en-GB"/>
        </w:rPr>
        <w:t>NOTE</w:t>
      </w:r>
      <w:r w:rsidR="0044569B">
        <w:rPr>
          <w:rFonts w:cs="Arial"/>
          <w:lang w:val="en-AU" w:eastAsia="en-GB"/>
        </w:rPr>
        <w:t>:</w:t>
      </w:r>
      <w:r w:rsidRPr="000A19BF">
        <w:rPr>
          <w:rFonts w:cs="Arial"/>
          <w:lang w:val="en-AU" w:eastAsia="en-GB"/>
        </w:rPr>
        <w:t xml:space="preserve"> The geometric set represented by a single curve segment is equivalent to a curve.</w:t>
      </w:r>
    </w:p>
    <w:p w14:paraId="699A7ABC" w14:textId="5C210383" w:rsidR="00FC2649" w:rsidRPr="000A19BF" w:rsidRDefault="00FC2649" w:rsidP="00C128E3">
      <w:pPr>
        <w:keepNext/>
        <w:keepLines/>
        <w:spacing w:after="0" w:line="240" w:lineRule="auto"/>
        <w:jc w:val="left"/>
        <w:rPr>
          <w:lang w:val="en-AU" w:eastAsia="en-GB"/>
        </w:rPr>
      </w:pPr>
      <w:r w:rsidRPr="000A19BF">
        <w:rPr>
          <w:b/>
          <w:lang w:val="en-AU" w:eastAsia="en-GB"/>
        </w:rPr>
        <w:t>Data Product</w:t>
      </w:r>
    </w:p>
    <w:p w14:paraId="66636326" w14:textId="0A398498" w:rsidR="00FC2649" w:rsidRPr="000A19BF" w:rsidRDefault="00FC2649" w:rsidP="00C128E3">
      <w:pPr>
        <w:spacing w:after="120" w:line="240" w:lineRule="auto"/>
        <w:rPr>
          <w:rFonts w:cs="Arial"/>
          <w:lang w:val="en-AU" w:eastAsia="en-GB"/>
        </w:rPr>
      </w:pPr>
      <w:r w:rsidRPr="000A19BF">
        <w:rPr>
          <w:rFonts w:cs="Arial"/>
          <w:lang w:val="en-AU" w:eastAsia="en-GB"/>
        </w:rPr>
        <w:t xml:space="preserve">A </w:t>
      </w:r>
      <w:r w:rsidRPr="000A19BF">
        <w:rPr>
          <w:rFonts w:cs="Arial"/>
          <w:b/>
          <w:lang w:val="en-AU" w:eastAsia="en-GB"/>
        </w:rPr>
        <w:t>dataset</w:t>
      </w:r>
      <w:r w:rsidRPr="000A19BF">
        <w:rPr>
          <w:rFonts w:cs="Arial"/>
          <w:lang w:val="en-AU" w:eastAsia="en-GB"/>
        </w:rPr>
        <w:t xml:space="preserve"> or dataset series that conforms to a data product specification.</w:t>
      </w:r>
    </w:p>
    <w:p w14:paraId="7B47946C" w14:textId="7DB29BDD" w:rsidR="00D27BA5" w:rsidRPr="000A19BF" w:rsidRDefault="00D27BA5" w:rsidP="00C128E3">
      <w:pPr>
        <w:keepNext/>
        <w:keepLines/>
        <w:spacing w:after="0" w:line="240" w:lineRule="auto"/>
        <w:jc w:val="left"/>
        <w:rPr>
          <w:lang w:val="en-AU" w:eastAsia="en-GB"/>
        </w:rPr>
      </w:pPr>
      <w:r w:rsidRPr="000A19BF">
        <w:rPr>
          <w:b/>
          <w:lang w:val="en-AU" w:eastAsia="en-GB"/>
        </w:rPr>
        <w:t>Data Quality</w:t>
      </w:r>
    </w:p>
    <w:p w14:paraId="2D0F03E8" w14:textId="18DA7BA7" w:rsidR="00D27BA5" w:rsidRPr="000A19BF" w:rsidRDefault="00D27BA5" w:rsidP="00C128E3">
      <w:pPr>
        <w:spacing w:after="120" w:line="240" w:lineRule="auto"/>
        <w:rPr>
          <w:rFonts w:cs="Arial"/>
          <w:lang w:val="en-AU" w:eastAsia="en-GB"/>
        </w:rPr>
      </w:pPr>
      <w:r w:rsidRPr="000A19BF">
        <w:rPr>
          <w:rFonts w:cs="Arial"/>
          <w:lang w:val="en-AU" w:eastAsia="en-GB"/>
        </w:rPr>
        <w:t>A set of elements describing aspects of quality, including a measure of quality, an evaluation procedure, a quality result, and a scope.</w:t>
      </w:r>
    </w:p>
    <w:p w14:paraId="650FBBA1" w14:textId="692EEF9B" w:rsidR="00D27BA5" w:rsidRPr="000A19BF" w:rsidRDefault="00D27BA5" w:rsidP="00C128E3">
      <w:pPr>
        <w:spacing w:after="0" w:line="240" w:lineRule="auto"/>
        <w:jc w:val="left"/>
        <w:rPr>
          <w:lang w:val="en-AU" w:eastAsia="en-GB"/>
        </w:rPr>
      </w:pPr>
      <w:r w:rsidRPr="000A19BF">
        <w:rPr>
          <w:b/>
          <w:lang w:val="en-AU" w:eastAsia="en-GB"/>
        </w:rPr>
        <w:t>Data Type</w:t>
      </w:r>
    </w:p>
    <w:p w14:paraId="279E06DA" w14:textId="4FA9C7A2" w:rsidR="00D27BA5" w:rsidRPr="000A19BF" w:rsidRDefault="00D27BA5" w:rsidP="00C128E3">
      <w:pPr>
        <w:spacing w:after="60" w:line="240" w:lineRule="auto"/>
        <w:rPr>
          <w:rFonts w:cs="Arial"/>
          <w:lang w:val="en-AU" w:eastAsia="en-GB"/>
        </w:rPr>
      </w:pPr>
      <w:r w:rsidRPr="000A19BF">
        <w:rPr>
          <w:rFonts w:cs="Arial"/>
          <w:lang w:val="en-AU" w:eastAsia="en-GB"/>
        </w:rPr>
        <w:t>Specification of a value domain with operations allowed on values in this domain.</w:t>
      </w:r>
    </w:p>
    <w:p w14:paraId="74799A3B" w14:textId="5C5D01A9" w:rsidR="00D27BA5" w:rsidRPr="000A19BF" w:rsidRDefault="00D27BA5" w:rsidP="00C128E3">
      <w:pPr>
        <w:spacing w:after="60" w:line="240" w:lineRule="auto"/>
        <w:rPr>
          <w:rFonts w:cs="Arial"/>
          <w:lang w:val="en-AU" w:eastAsia="en-GB"/>
        </w:rPr>
      </w:pPr>
      <w:r w:rsidRPr="000A19BF">
        <w:rPr>
          <w:rFonts w:cs="Arial"/>
          <w:lang w:val="en-AU" w:eastAsia="en-GB"/>
        </w:rPr>
        <w:t>NOTE</w:t>
      </w:r>
      <w:r w:rsidR="0044569B">
        <w:rPr>
          <w:rFonts w:cs="Arial"/>
          <w:lang w:val="en-AU" w:eastAsia="en-GB"/>
        </w:rPr>
        <w:t>:</w:t>
      </w:r>
      <w:r w:rsidRPr="000A19BF">
        <w:rPr>
          <w:rFonts w:cs="Arial"/>
          <w:lang w:val="en-AU" w:eastAsia="en-GB"/>
        </w:rPr>
        <w:t xml:space="preserve"> Data types include primitive predefined types and user-definable types.</w:t>
      </w:r>
    </w:p>
    <w:p w14:paraId="7B658166" w14:textId="12CEF5AB" w:rsidR="00D27BA5" w:rsidRPr="000A19BF" w:rsidRDefault="00D27BA5" w:rsidP="00C128E3">
      <w:pPr>
        <w:spacing w:after="60" w:line="240" w:lineRule="auto"/>
        <w:rPr>
          <w:rFonts w:cs="Arial"/>
          <w:lang w:val="en-AU" w:eastAsia="en-GB"/>
        </w:rPr>
      </w:pPr>
      <w:r w:rsidRPr="000A19BF">
        <w:rPr>
          <w:rFonts w:cs="Arial"/>
          <w:lang w:val="en-AU" w:eastAsia="en-GB"/>
        </w:rPr>
        <w:t>NOTE</w:t>
      </w:r>
      <w:r w:rsidR="0044569B">
        <w:rPr>
          <w:rFonts w:cs="Arial"/>
          <w:lang w:val="en-AU" w:eastAsia="en-GB"/>
        </w:rPr>
        <w:t>:</w:t>
      </w:r>
      <w:r w:rsidRPr="000A19BF">
        <w:rPr>
          <w:rFonts w:cs="Arial"/>
          <w:lang w:val="en-AU" w:eastAsia="en-GB"/>
        </w:rPr>
        <w:t xml:space="preserve"> A data type is identified by a term, for example Integer.</w:t>
      </w:r>
    </w:p>
    <w:p w14:paraId="065E1233" w14:textId="0A9D83B5" w:rsidR="002560B5" w:rsidRPr="000A19BF" w:rsidRDefault="002560B5" w:rsidP="00C128E3">
      <w:pPr>
        <w:spacing w:after="120" w:line="240" w:lineRule="auto"/>
        <w:rPr>
          <w:rFonts w:cs="Arial"/>
          <w:lang w:val="en-AU" w:eastAsia="en-GB"/>
        </w:rPr>
      </w:pPr>
      <w:r w:rsidRPr="000A19BF">
        <w:rPr>
          <w:rFonts w:cs="Arial"/>
          <w:lang w:val="en-AU" w:eastAsia="en-GB"/>
        </w:rPr>
        <w:t>EXAMPLE</w:t>
      </w:r>
      <w:r w:rsidR="00C96CF9" w:rsidRPr="000A19BF">
        <w:rPr>
          <w:rFonts w:cs="Arial"/>
          <w:lang w:val="en-AU" w:eastAsia="en-GB"/>
        </w:rPr>
        <w:t>S</w:t>
      </w:r>
      <w:r w:rsidRPr="000A19BF">
        <w:rPr>
          <w:rFonts w:cs="Arial"/>
          <w:lang w:val="en-AU" w:eastAsia="en-GB"/>
        </w:rPr>
        <w:t xml:space="preserve">: Integer, Real, Boolean, </w:t>
      </w:r>
      <w:r w:rsidR="00D763D4">
        <w:rPr>
          <w:rFonts w:cs="Arial"/>
          <w:lang w:val="en-AU" w:eastAsia="en-GB"/>
        </w:rPr>
        <w:t>Character</w:t>
      </w:r>
      <w:r w:rsidRPr="000A19BF">
        <w:rPr>
          <w:rFonts w:cs="Arial"/>
          <w:lang w:val="en-AU" w:eastAsia="en-GB"/>
        </w:rPr>
        <w:t>S</w:t>
      </w:r>
      <w:r w:rsidR="0044569B">
        <w:rPr>
          <w:rFonts w:cs="Arial"/>
          <w:lang w:val="en-AU" w:eastAsia="en-GB"/>
        </w:rPr>
        <w:t xml:space="preserve">tring, DirectPosition and </w:t>
      </w:r>
      <w:r w:rsidR="00D763D4">
        <w:rPr>
          <w:rFonts w:cs="Arial"/>
          <w:lang w:val="en-AU" w:eastAsia="en-GB"/>
        </w:rPr>
        <w:t>S_100_</w:t>
      </w:r>
      <w:r w:rsidR="00DA4E79">
        <w:rPr>
          <w:rFonts w:cs="Arial"/>
          <w:lang w:val="en-AU" w:eastAsia="en-GB"/>
        </w:rPr>
        <w:t>Truncated</w:t>
      </w:r>
      <w:r w:rsidR="0044569B">
        <w:rPr>
          <w:rFonts w:cs="Arial"/>
          <w:lang w:val="en-AU" w:eastAsia="en-GB"/>
        </w:rPr>
        <w:t>Date</w:t>
      </w:r>
    </w:p>
    <w:p w14:paraId="69EC3E9C" w14:textId="1886F595" w:rsidR="00E73EDF" w:rsidRPr="000A19BF" w:rsidRDefault="007653F1" w:rsidP="00C128E3">
      <w:pPr>
        <w:spacing w:after="0" w:line="240" w:lineRule="auto"/>
        <w:rPr>
          <w:b/>
          <w:lang w:val="en-AU" w:eastAsia="en-GB"/>
        </w:rPr>
      </w:pPr>
      <w:r w:rsidRPr="00777AC1">
        <w:rPr>
          <w:b/>
          <w:lang w:val="en-AU" w:eastAsia="en-GB"/>
        </w:rPr>
        <w:t>Dataset</w:t>
      </w:r>
    </w:p>
    <w:p w14:paraId="272ADF02" w14:textId="2E8A3FAE" w:rsidR="00E73EDF" w:rsidRPr="00777AC1" w:rsidRDefault="007653F1" w:rsidP="00C128E3">
      <w:pPr>
        <w:tabs>
          <w:tab w:val="left" w:pos="2811"/>
        </w:tabs>
        <w:spacing w:after="60" w:line="240" w:lineRule="auto"/>
        <w:ind w:left="2811" w:hanging="2811"/>
      </w:pPr>
      <w:r w:rsidRPr="000A19BF">
        <w:t>An identifiable collection of data</w:t>
      </w:r>
      <w:r w:rsidR="0067593C" w:rsidRPr="000A19BF">
        <w:t>.</w:t>
      </w:r>
    </w:p>
    <w:p w14:paraId="2935C43B" w14:textId="573FEB67" w:rsidR="00E73EDF" w:rsidRPr="00693533" w:rsidRDefault="007653F1" w:rsidP="00C128E3">
      <w:pPr>
        <w:autoSpaceDE w:val="0"/>
        <w:autoSpaceDN w:val="0"/>
        <w:adjustRightInd w:val="0"/>
        <w:spacing w:after="120" w:line="240" w:lineRule="auto"/>
        <w:rPr>
          <w:rFonts w:eastAsia="Times New Roman" w:cs="Arial"/>
          <w:lang w:eastAsia="en-GB"/>
        </w:rPr>
      </w:pPr>
      <w:r w:rsidRPr="004E17D6">
        <w:rPr>
          <w:rFonts w:eastAsia="Times New Roman" w:cs="Arial"/>
          <w:lang w:eastAsia="en-GB"/>
        </w:rPr>
        <w:t>NOTE</w:t>
      </w:r>
      <w:r w:rsidR="0044569B">
        <w:rPr>
          <w:rFonts w:eastAsia="Times New Roman" w:cs="Arial"/>
          <w:lang w:eastAsia="en-GB"/>
        </w:rPr>
        <w:t>:</w:t>
      </w:r>
      <w:r w:rsidRPr="004E17D6">
        <w:rPr>
          <w:rFonts w:eastAsia="Times New Roman" w:cs="Arial"/>
          <w:lang w:eastAsia="en-GB"/>
        </w:rPr>
        <w:t xml:space="preserve"> </w:t>
      </w:r>
      <w:r w:rsidRPr="004E17D6">
        <w:rPr>
          <w:rFonts w:eastAsia="Times New Roman" w:cs="Arial"/>
          <w:lang w:eastAsia="en-GB"/>
        </w:rPr>
        <w:tab/>
        <w:t xml:space="preserve">A dataset may be a smaller grouping of data which, though limited by some </w:t>
      </w:r>
      <w:r w:rsidRPr="004E17D6">
        <w:rPr>
          <w:rFonts w:ascii="Arial,Bold" w:eastAsia="Times New Roman" w:hAnsi="Arial,Bold" w:cs="Arial,Bold"/>
          <w:bCs/>
          <w:lang w:eastAsia="en-GB"/>
        </w:rPr>
        <w:t xml:space="preserve">constraint </w:t>
      </w:r>
      <w:r w:rsidRPr="00693533">
        <w:rPr>
          <w:rFonts w:eastAsia="Times New Roman" w:cs="Arial"/>
          <w:lang w:eastAsia="en-GB"/>
        </w:rPr>
        <w:t xml:space="preserve">such as spatial extent or </w:t>
      </w:r>
      <w:r w:rsidRPr="00693533">
        <w:rPr>
          <w:rFonts w:ascii="Arial,Bold" w:eastAsia="Times New Roman" w:hAnsi="Arial,Bold" w:cs="Arial,Bold"/>
          <w:bCs/>
          <w:lang w:eastAsia="en-GB"/>
        </w:rPr>
        <w:t>feature</w:t>
      </w:r>
      <w:r w:rsidRPr="00693533">
        <w:rPr>
          <w:rFonts w:eastAsia="Times New Roman" w:cs="Arial"/>
          <w:lang w:eastAsia="en-GB"/>
        </w:rPr>
        <w:t xml:space="preserve"> </w:t>
      </w:r>
      <w:r w:rsidRPr="00693533">
        <w:rPr>
          <w:rFonts w:ascii="Arial,Bold" w:eastAsia="Times New Roman" w:hAnsi="Arial,Bold" w:cs="Arial,Bold"/>
          <w:bCs/>
          <w:lang w:eastAsia="en-GB"/>
        </w:rPr>
        <w:t>type,</w:t>
      </w:r>
      <w:r w:rsidRPr="00693533">
        <w:rPr>
          <w:rFonts w:ascii="Arial,Bold" w:eastAsia="Times New Roman" w:hAnsi="Arial,Bold" w:cs="Arial,Bold"/>
          <w:b/>
          <w:bCs/>
          <w:lang w:eastAsia="en-GB"/>
        </w:rPr>
        <w:t xml:space="preserve"> </w:t>
      </w:r>
      <w:r w:rsidRPr="00693533">
        <w:rPr>
          <w:rFonts w:eastAsia="Times New Roman" w:cs="Arial"/>
          <w:lang w:eastAsia="en-GB"/>
        </w:rPr>
        <w:t>is located physically within a larger dataset.</w:t>
      </w:r>
      <w:r w:rsidR="00EE3367" w:rsidRPr="00693533">
        <w:rPr>
          <w:rFonts w:eastAsia="Times New Roman" w:cs="Arial"/>
          <w:lang w:eastAsia="en-GB"/>
        </w:rPr>
        <w:t xml:space="preserve"> </w:t>
      </w:r>
      <w:r w:rsidRPr="00693533">
        <w:rPr>
          <w:rFonts w:eastAsia="Times New Roman" w:cs="Arial"/>
          <w:lang w:eastAsia="en-GB"/>
        </w:rPr>
        <w:t>Theoretically, a dataset may be as small as a single feature contained within a larger dataset.</w:t>
      </w:r>
      <w:r w:rsidR="00EE3367" w:rsidRPr="00693533">
        <w:rPr>
          <w:rFonts w:eastAsia="Times New Roman" w:cs="Arial"/>
          <w:lang w:eastAsia="en-GB"/>
        </w:rPr>
        <w:t xml:space="preserve"> </w:t>
      </w:r>
      <w:r w:rsidRPr="00693533">
        <w:rPr>
          <w:rFonts w:eastAsia="Times New Roman" w:cs="Arial"/>
          <w:lang w:eastAsia="en-GB"/>
        </w:rPr>
        <w:t>A hardcopy map or chart may be considered a dataset.</w:t>
      </w:r>
    </w:p>
    <w:p w14:paraId="05D06364" w14:textId="6D1CE774" w:rsidR="002560B5" w:rsidRPr="000A19BF" w:rsidRDefault="002560B5" w:rsidP="00C128E3">
      <w:pPr>
        <w:spacing w:after="0" w:line="240" w:lineRule="auto"/>
        <w:rPr>
          <w:b/>
          <w:lang w:val="en-AU" w:eastAsia="en-GB"/>
        </w:rPr>
      </w:pPr>
      <w:r w:rsidRPr="000A19BF">
        <w:rPr>
          <w:b/>
          <w:lang w:val="en-AU" w:eastAsia="en-GB"/>
        </w:rPr>
        <w:t>Datum</w:t>
      </w:r>
    </w:p>
    <w:p w14:paraId="26819B44" w14:textId="08B9C0EB" w:rsidR="002560B5" w:rsidRPr="000A19BF" w:rsidRDefault="002560B5" w:rsidP="00C128E3">
      <w:pPr>
        <w:tabs>
          <w:tab w:val="left" w:pos="2811"/>
        </w:tabs>
        <w:spacing w:after="120" w:line="240" w:lineRule="auto"/>
        <w:rPr>
          <w:lang w:val="en-AU"/>
        </w:rPr>
      </w:pPr>
      <w:r w:rsidRPr="000A19BF">
        <w:rPr>
          <w:lang w:val="en-AU"/>
        </w:rPr>
        <w:t xml:space="preserve">Parameter or set of parameters that define the position of the origin, the scale, and the orientation of a </w:t>
      </w:r>
      <w:r w:rsidRPr="000A19BF">
        <w:rPr>
          <w:b/>
          <w:lang w:val="en-AU"/>
        </w:rPr>
        <w:t>coordinate</w:t>
      </w:r>
      <w:r w:rsidRPr="000A19BF">
        <w:rPr>
          <w:lang w:val="en-AU"/>
        </w:rPr>
        <w:t xml:space="preserve"> system.</w:t>
      </w:r>
    </w:p>
    <w:p w14:paraId="5176C3FA" w14:textId="77777777" w:rsidR="00E73EDF" w:rsidRPr="000A19BF" w:rsidRDefault="007653F1" w:rsidP="00C128E3">
      <w:pPr>
        <w:spacing w:after="0" w:line="240" w:lineRule="auto"/>
      </w:pPr>
      <w:bookmarkStart w:id="206" w:name="_Toc368904923"/>
      <w:bookmarkStart w:id="207" w:name="_Toc412540097"/>
      <w:bookmarkStart w:id="208" w:name="_Toc392576960"/>
      <w:bookmarkStart w:id="209" w:name="_Toc439685231"/>
      <w:r w:rsidRPr="000A19BF">
        <w:rPr>
          <w:b/>
        </w:rPr>
        <w:t>Display Priority</w:t>
      </w:r>
      <w:bookmarkEnd w:id="206"/>
      <w:bookmarkEnd w:id="207"/>
      <w:bookmarkEnd w:id="208"/>
      <w:bookmarkEnd w:id="209"/>
    </w:p>
    <w:p w14:paraId="544930BA" w14:textId="19949B20" w:rsidR="00E73EDF" w:rsidRPr="00693533" w:rsidRDefault="005F185E" w:rsidP="00C128E3">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1584"/>
          <w:tab w:val="left" w:pos="2160"/>
          <w:tab w:val="left" w:pos="2880"/>
          <w:tab w:val="left" w:pos="3600"/>
          <w:tab w:val="left" w:pos="4320"/>
          <w:tab w:val="left" w:pos="5040"/>
          <w:tab w:val="left" w:pos="5760"/>
          <w:tab w:val="left" w:pos="6480"/>
          <w:tab w:val="left" w:pos="7200"/>
          <w:tab w:val="left" w:pos="7920"/>
          <w:tab w:val="left" w:pos="8640"/>
        </w:tabs>
        <w:spacing w:after="120" w:line="240" w:lineRule="auto"/>
        <w:rPr>
          <w:rFonts w:cs="Arial"/>
        </w:rPr>
      </w:pPr>
      <w:r w:rsidRPr="00FA7F13">
        <w:t xml:space="preserve">Display priorities control the order in which the output of the portrayal functions is processed by the rendering engine. Priorities with smaller numerical values will be processed first. Instructions which have equal display priority must be ordered so that area instructions are rendered first, followed by line instructions, then point instructions, and lastly text instructions. If the display priority is equal among the </w:t>
      </w:r>
      <w:r w:rsidRPr="00FA7F13">
        <w:lastRenderedPageBreak/>
        <w:t>same type of instruction (area, line, point, or text) some other neutral criterion must be used to order the instructions.</w:t>
      </w:r>
    </w:p>
    <w:p w14:paraId="16DF206C" w14:textId="77777777" w:rsidR="00E73EDF" w:rsidRPr="00693533" w:rsidRDefault="007653F1" w:rsidP="00C128E3">
      <w:pPr>
        <w:spacing w:after="0" w:line="240" w:lineRule="auto"/>
      </w:pPr>
      <w:bookmarkStart w:id="210" w:name="_Toc368904924"/>
      <w:bookmarkStart w:id="211" w:name="_Toc392576961"/>
      <w:bookmarkStart w:id="212" w:name="_Toc412540098"/>
      <w:bookmarkStart w:id="213" w:name="_Toc439685232"/>
      <w:r w:rsidRPr="00693533">
        <w:rPr>
          <w:b/>
        </w:rPr>
        <w:t>ECDIS</w:t>
      </w:r>
      <w:bookmarkEnd w:id="210"/>
      <w:bookmarkEnd w:id="211"/>
      <w:bookmarkEnd w:id="212"/>
      <w:bookmarkEnd w:id="213"/>
    </w:p>
    <w:p w14:paraId="08EB8257" w14:textId="750FD7FD" w:rsidR="00E73EDF" w:rsidRPr="00693533" w:rsidRDefault="007653F1" w:rsidP="00C128E3">
      <w:pPr>
        <w:spacing w:after="120" w:line="240" w:lineRule="auto"/>
        <w:rPr>
          <w:rFonts w:cs="Arial"/>
        </w:rPr>
      </w:pPr>
      <w:r w:rsidRPr="00693533">
        <w:rPr>
          <w:rFonts w:cs="Arial"/>
        </w:rPr>
        <w:t>A navigation information system which with adequate back-up arrangements can be accepted as complying with the up-to-date chart required by regulations V/19 and V/27 of the 1974 SOLAS Convention, as amended, by displaying selected information from a System Electronic Navigational Chart (</w:t>
      </w:r>
      <w:r w:rsidR="005F185E">
        <w:rPr>
          <w:rFonts w:cs="Arial"/>
        </w:rPr>
        <w:t>System Database</w:t>
      </w:r>
      <w:r w:rsidRPr="00693533">
        <w:rPr>
          <w:rFonts w:cs="Arial"/>
        </w:rPr>
        <w:t>) with positional information from navigation sensors to assist the Mariner in route planning and route monitoring, and if required display additional navigation-related information.</w:t>
      </w:r>
    </w:p>
    <w:p w14:paraId="4DF3F26F" w14:textId="77777777" w:rsidR="00E73EDF" w:rsidRPr="00693533" w:rsidRDefault="007653F1" w:rsidP="00C128E3">
      <w:pPr>
        <w:keepNext/>
        <w:keepLines/>
        <w:spacing w:after="0" w:line="240" w:lineRule="auto"/>
        <w:jc w:val="left"/>
      </w:pPr>
      <w:bookmarkStart w:id="214" w:name="_Toc368904925"/>
      <w:bookmarkStart w:id="215" w:name="_Toc439685233"/>
      <w:bookmarkStart w:id="216" w:name="_Toc412540099"/>
      <w:bookmarkStart w:id="217" w:name="_Toc392576962"/>
      <w:r w:rsidRPr="00693533">
        <w:rPr>
          <w:b/>
        </w:rPr>
        <w:t>ECDIS Chart 1</w:t>
      </w:r>
      <w:bookmarkEnd w:id="214"/>
      <w:bookmarkEnd w:id="215"/>
      <w:bookmarkEnd w:id="216"/>
      <w:bookmarkEnd w:id="217"/>
    </w:p>
    <w:p w14:paraId="22A87A52" w14:textId="2BF48D95" w:rsidR="00E73EDF" w:rsidRDefault="007653F1" w:rsidP="00C128E3">
      <w:pPr>
        <w:spacing w:after="120" w:line="240" w:lineRule="auto"/>
        <w:rPr>
          <w:rFonts w:cs="Arial"/>
        </w:rPr>
      </w:pPr>
      <w:r w:rsidRPr="00693533">
        <w:rPr>
          <w:rFonts w:cs="Arial"/>
        </w:rPr>
        <w:t xml:space="preserve">An ECDIS version of INT 1, including all symbols, line styles and colour coding used for chart presentation. </w:t>
      </w:r>
      <w:r w:rsidR="00EE3367" w:rsidRPr="00693533">
        <w:rPr>
          <w:rFonts w:cs="Arial"/>
        </w:rPr>
        <w:t xml:space="preserve"> </w:t>
      </w:r>
      <w:r w:rsidRPr="00693533">
        <w:rPr>
          <w:rFonts w:cs="Arial"/>
        </w:rPr>
        <w:t xml:space="preserve">Intended for the Mariner for both familiarization with ECDIS and to look up specific symbols. </w:t>
      </w:r>
    </w:p>
    <w:p w14:paraId="1042C40D" w14:textId="3350C292" w:rsidR="001758C2" w:rsidRPr="00693533" w:rsidRDefault="001758C2" w:rsidP="00C128E3">
      <w:pPr>
        <w:spacing w:after="0" w:line="240" w:lineRule="auto"/>
        <w:jc w:val="left"/>
      </w:pPr>
      <w:r>
        <w:rPr>
          <w:b/>
        </w:rPr>
        <w:t>Emergency Alarm</w:t>
      </w:r>
    </w:p>
    <w:p w14:paraId="6C67DC98" w14:textId="153B401A" w:rsidR="001758C2" w:rsidRDefault="001758C2" w:rsidP="00C128E3">
      <w:pPr>
        <w:spacing w:after="120" w:line="240" w:lineRule="auto"/>
        <w:rPr>
          <w:rFonts w:cs="Arial"/>
        </w:rPr>
      </w:pPr>
      <w:r w:rsidRPr="004E17D6">
        <w:rPr>
          <w:rFonts w:cs="Arial"/>
          <w:lang w:val="en-AU"/>
        </w:rPr>
        <w:t xml:space="preserve">(MSC.302/A) </w:t>
      </w:r>
      <w:r w:rsidR="00C112FC">
        <w:rPr>
          <w:rFonts w:cs="Arial"/>
          <w:lang w:val="en-AU"/>
        </w:rPr>
        <w:t>high</w:t>
      </w:r>
      <w:r w:rsidR="00C112FC" w:rsidRPr="004E17D6">
        <w:rPr>
          <w:rFonts w:cs="Arial"/>
          <w:lang w:val="en-AU"/>
        </w:rPr>
        <w:t xml:space="preserve">est priority of an </w:t>
      </w:r>
      <w:r w:rsidR="00C112FC" w:rsidRPr="004E17D6">
        <w:rPr>
          <w:rFonts w:cs="Arial"/>
          <w:b/>
          <w:lang w:val="en-AU"/>
        </w:rPr>
        <w:t>alert</w:t>
      </w:r>
      <w:r w:rsidR="00C112FC" w:rsidRPr="004E17D6">
        <w:rPr>
          <w:rFonts w:cs="Arial"/>
          <w:lang w:val="en-AU"/>
        </w:rPr>
        <w:t xml:space="preserve">. </w:t>
      </w:r>
      <w:r w:rsidR="00C112FC">
        <w:rPr>
          <w:rFonts w:cs="Arial"/>
        </w:rPr>
        <w:t>A</w:t>
      </w:r>
      <w:r w:rsidRPr="001758C2">
        <w:rPr>
          <w:rFonts w:cs="Arial"/>
        </w:rPr>
        <w:t xml:space="preserve"> condition presenting an immediate danger to human life or to the ship and its machinery exists and that immediate action must be taken.</w:t>
      </w:r>
      <w:r w:rsidRPr="00693533">
        <w:rPr>
          <w:rFonts w:cs="Arial"/>
        </w:rPr>
        <w:t xml:space="preserve"> </w:t>
      </w:r>
    </w:p>
    <w:p w14:paraId="4ACD0A70" w14:textId="77777777" w:rsidR="00E73EDF" w:rsidRPr="00693533" w:rsidRDefault="007653F1" w:rsidP="00C128E3">
      <w:pPr>
        <w:spacing w:after="0" w:line="240" w:lineRule="auto"/>
        <w:rPr>
          <w:b/>
          <w:lang w:eastAsia="en-GB"/>
        </w:rPr>
      </w:pPr>
      <w:r w:rsidRPr="00693533">
        <w:rPr>
          <w:b/>
          <w:lang w:eastAsia="en-GB"/>
        </w:rPr>
        <w:t>ENC</w:t>
      </w:r>
    </w:p>
    <w:p w14:paraId="371650F7" w14:textId="39290F87" w:rsidR="00E73EDF" w:rsidRDefault="007653F1" w:rsidP="00C128E3">
      <w:pPr>
        <w:autoSpaceDE w:val="0"/>
        <w:autoSpaceDN w:val="0"/>
        <w:adjustRightInd w:val="0"/>
        <w:spacing w:after="120" w:line="240" w:lineRule="auto"/>
      </w:pPr>
      <w:r w:rsidRPr="000A19BF">
        <w:t xml:space="preserve">The </w:t>
      </w:r>
      <w:r w:rsidRPr="000A19BF">
        <w:rPr>
          <w:b/>
        </w:rPr>
        <w:t>dataset</w:t>
      </w:r>
      <w:r w:rsidRPr="000A19BF">
        <w:t xml:space="preserve">, standardized as to content, structure and format, issued for use with </w:t>
      </w:r>
      <w:r w:rsidRPr="000A19BF">
        <w:rPr>
          <w:b/>
        </w:rPr>
        <w:t>ECDIS</w:t>
      </w:r>
      <w:r w:rsidRPr="000A19BF">
        <w:t xml:space="preserve"> by or on the authority of a Government authorized Hydrographic Office or other relevant government institution, an</w:t>
      </w:r>
      <w:r w:rsidR="00713FAD">
        <w:t xml:space="preserve">d conforming to IHO standards. </w:t>
      </w:r>
      <w:r w:rsidRPr="000A19BF">
        <w:t>The ENC contains all the chart information necessary for safe navigation and may contain supplementary information in addition to that contained in the paper chart which may be considered necessary for safe navigation.</w:t>
      </w:r>
    </w:p>
    <w:p w14:paraId="493B88D7" w14:textId="14D79AA0" w:rsidR="00CF7858" w:rsidRDefault="00CF7858" w:rsidP="00802D18">
      <w:pPr>
        <w:autoSpaceDE w:val="0"/>
        <w:autoSpaceDN w:val="0"/>
        <w:adjustRightInd w:val="0"/>
        <w:spacing w:after="0" w:line="240" w:lineRule="auto"/>
        <w:rPr>
          <w:b/>
        </w:rPr>
      </w:pPr>
      <w:r>
        <w:rPr>
          <w:b/>
        </w:rPr>
        <w:t>ENDS</w:t>
      </w:r>
    </w:p>
    <w:p w14:paraId="0BFD70A8" w14:textId="4E034DA6" w:rsidR="00CF7858" w:rsidRPr="00CF7858" w:rsidRDefault="00CF7858" w:rsidP="00C128E3">
      <w:pPr>
        <w:autoSpaceDE w:val="0"/>
        <w:autoSpaceDN w:val="0"/>
        <w:adjustRightInd w:val="0"/>
        <w:spacing w:after="120" w:line="240" w:lineRule="auto"/>
      </w:pPr>
      <w:r>
        <w:t>A</w:t>
      </w:r>
      <w:r w:rsidRPr="00802D18">
        <w:t xml:space="preserve"> special-purpose database compiled from nautical chart and nautical publication data, standardized as to content, structure and format, issued for use with </w:t>
      </w:r>
      <w:r w:rsidRPr="00802D18">
        <w:rPr>
          <w:b/>
        </w:rPr>
        <w:t>ECDIS</w:t>
      </w:r>
      <w:r w:rsidRPr="00802D18">
        <w:t xml:space="preserve"> by or on the authority of a </w:t>
      </w:r>
      <w:r w:rsidR="00E27C80">
        <w:t>G</w:t>
      </w:r>
      <w:r w:rsidRPr="00802D18">
        <w:t xml:space="preserve">overnment, authorized </w:t>
      </w:r>
      <w:r w:rsidR="00E27C80">
        <w:t>H</w:t>
      </w:r>
      <w:r w:rsidRPr="00802D18">
        <w:t xml:space="preserve">ydrographic </w:t>
      </w:r>
      <w:r w:rsidR="00E27C80">
        <w:t>O</w:t>
      </w:r>
      <w:r w:rsidRPr="00802D18">
        <w:t xml:space="preserve">ffice or other relevant government institution, and conforming to IHO standards; and, which is designed to meet the requirement of marine navigation and the nautical charts and nautical publications carriage requirements in SOLAS regulations V/19 and V/27. The navigational base layer of ENDS is the </w:t>
      </w:r>
      <w:r w:rsidR="00E27C80">
        <w:t>E</w:t>
      </w:r>
      <w:r w:rsidRPr="00802D18">
        <w:t xml:space="preserve">lectronic </w:t>
      </w:r>
      <w:r w:rsidR="00E27C80">
        <w:t>N</w:t>
      </w:r>
      <w:r w:rsidRPr="00802D18">
        <w:t xml:space="preserve">avigational </w:t>
      </w:r>
      <w:r w:rsidR="00E27C80">
        <w:t>C</w:t>
      </w:r>
      <w:r w:rsidRPr="00802D18">
        <w:t>hart (</w:t>
      </w:r>
      <w:r w:rsidRPr="00802D18">
        <w:rPr>
          <w:b/>
        </w:rPr>
        <w:t>ENC</w:t>
      </w:r>
      <w:r w:rsidRPr="00802D18">
        <w:t>).</w:t>
      </w:r>
    </w:p>
    <w:p w14:paraId="7F292215" w14:textId="6DC945EA" w:rsidR="00EE117D" w:rsidRPr="000A19BF" w:rsidRDefault="00EE117D" w:rsidP="00C128E3">
      <w:pPr>
        <w:autoSpaceDE w:val="0"/>
        <w:autoSpaceDN w:val="0"/>
        <w:adjustRightInd w:val="0"/>
        <w:spacing w:after="0" w:line="240" w:lineRule="auto"/>
        <w:rPr>
          <w:b/>
          <w:lang w:val="en-AU"/>
        </w:rPr>
      </w:pPr>
      <w:r w:rsidRPr="000A19BF">
        <w:rPr>
          <w:b/>
          <w:lang w:val="en-AU"/>
        </w:rPr>
        <w:t>Enumeration</w:t>
      </w:r>
    </w:p>
    <w:p w14:paraId="680D7A36" w14:textId="592AAE84" w:rsidR="00EE117D" w:rsidRPr="000A19BF" w:rsidRDefault="00EE117D" w:rsidP="00C128E3">
      <w:pPr>
        <w:autoSpaceDE w:val="0"/>
        <w:autoSpaceDN w:val="0"/>
        <w:adjustRightInd w:val="0"/>
        <w:spacing w:after="120" w:line="240" w:lineRule="auto"/>
        <w:rPr>
          <w:lang w:val="en-AU"/>
        </w:rPr>
      </w:pPr>
      <w:r w:rsidRPr="000A19BF">
        <w:rPr>
          <w:lang w:val="en-AU"/>
        </w:rPr>
        <w:t xml:space="preserve">A fixed list of valid identifiers of named literal values. </w:t>
      </w:r>
      <w:r w:rsidRPr="000A19BF">
        <w:rPr>
          <w:b/>
          <w:lang w:val="en-AU"/>
        </w:rPr>
        <w:t>Attributes</w:t>
      </w:r>
      <w:r w:rsidRPr="000A19BF">
        <w:rPr>
          <w:lang w:val="en-AU"/>
        </w:rPr>
        <w:t xml:space="preserve"> of an enumerated type may only take values from this list.</w:t>
      </w:r>
    </w:p>
    <w:p w14:paraId="4C49AFB8" w14:textId="77777777" w:rsidR="00E73EDF" w:rsidRPr="004E17D6" w:rsidRDefault="007653F1" w:rsidP="00C128E3">
      <w:pPr>
        <w:autoSpaceDE w:val="0"/>
        <w:autoSpaceDN w:val="0"/>
        <w:adjustRightInd w:val="0"/>
        <w:spacing w:after="0" w:line="240" w:lineRule="auto"/>
        <w:rPr>
          <w:b/>
        </w:rPr>
      </w:pPr>
      <w:r w:rsidRPr="004E17D6">
        <w:rPr>
          <w:b/>
        </w:rPr>
        <w:t>Feature</w:t>
      </w:r>
    </w:p>
    <w:p w14:paraId="41E70BF9" w14:textId="5FE85B47" w:rsidR="00E73EDF" w:rsidRPr="00693533" w:rsidRDefault="007653F1" w:rsidP="00C128E3">
      <w:pPr>
        <w:autoSpaceDE w:val="0"/>
        <w:autoSpaceDN w:val="0"/>
        <w:adjustRightInd w:val="0"/>
        <w:spacing w:after="60" w:line="240" w:lineRule="auto"/>
      </w:pPr>
      <w:r w:rsidRPr="00693533">
        <w:t>Abstraction of real world phenomena</w:t>
      </w:r>
      <w:r w:rsidR="002560B5" w:rsidRPr="00693533">
        <w:t>.</w:t>
      </w:r>
    </w:p>
    <w:p w14:paraId="72A45658" w14:textId="691A403F" w:rsidR="00E73EDF" w:rsidRPr="00693533" w:rsidRDefault="007653F1" w:rsidP="00C128E3">
      <w:pPr>
        <w:autoSpaceDE w:val="0"/>
        <w:autoSpaceDN w:val="0"/>
        <w:adjustRightInd w:val="0"/>
        <w:spacing w:after="60" w:line="240" w:lineRule="auto"/>
      </w:pPr>
      <w:r w:rsidRPr="00693533">
        <w:t>NOTE</w:t>
      </w:r>
      <w:r w:rsidR="00713FAD">
        <w:t xml:space="preserve">: </w:t>
      </w:r>
      <w:r w:rsidRPr="00693533">
        <w:t>A feature may occur as a type or an instance.</w:t>
      </w:r>
      <w:r w:rsidR="00953516" w:rsidRPr="00693533">
        <w:t xml:space="preserve"> </w:t>
      </w:r>
      <w:r w:rsidRPr="00693533">
        <w:t>Feature type or feature instance should be used when only one is meant.</w:t>
      </w:r>
    </w:p>
    <w:p w14:paraId="53346E15" w14:textId="69DF2C96" w:rsidR="00E73EDF" w:rsidRPr="00693533" w:rsidRDefault="007653F1" w:rsidP="00C128E3">
      <w:pPr>
        <w:autoSpaceDE w:val="0"/>
        <w:autoSpaceDN w:val="0"/>
        <w:adjustRightInd w:val="0"/>
        <w:spacing w:after="120" w:line="240" w:lineRule="auto"/>
      </w:pPr>
      <w:r w:rsidRPr="00693533">
        <w:t>EXAMPLE</w:t>
      </w:r>
      <w:r w:rsidR="00713FAD">
        <w:t xml:space="preserve">: </w:t>
      </w:r>
      <w:r w:rsidRPr="00693533">
        <w:t>The phenomenon named ‘London Eye’ may be classified as a feature instance with other phenomena into a feature type ‘landmark’</w:t>
      </w:r>
    </w:p>
    <w:p w14:paraId="0E1A92A0" w14:textId="464B1B3A" w:rsidR="002560B5" w:rsidRPr="0076198D" w:rsidRDefault="002560B5" w:rsidP="00C128E3">
      <w:pPr>
        <w:keepNext/>
        <w:keepLines/>
        <w:spacing w:after="0" w:line="240" w:lineRule="auto"/>
        <w:rPr>
          <w:b/>
          <w:lang w:val="en-AU" w:eastAsia="en-GB"/>
        </w:rPr>
      </w:pPr>
      <w:r w:rsidRPr="0076198D">
        <w:rPr>
          <w:b/>
          <w:lang w:val="en-AU" w:eastAsia="en-GB"/>
        </w:rPr>
        <w:t>Feature Association</w:t>
      </w:r>
    </w:p>
    <w:p w14:paraId="2C77BA00" w14:textId="07F273C7" w:rsidR="002560B5" w:rsidRPr="0076198D" w:rsidRDefault="0080400F" w:rsidP="00C128E3">
      <w:pPr>
        <w:tabs>
          <w:tab w:val="left" w:pos="2811"/>
        </w:tabs>
        <w:spacing w:after="120" w:line="240" w:lineRule="auto"/>
        <w:rPr>
          <w:lang w:val="en-AU"/>
        </w:rPr>
      </w:pPr>
      <w:r w:rsidRPr="0076198D">
        <w:rPr>
          <w:b/>
          <w:lang w:val="en-AU"/>
        </w:rPr>
        <w:t>Relationship</w:t>
      </w:r>
      <w:r w:rsidRPr="0076198D">
        <w:rPr>
          <w:lang w:val="en-AU"/>
        </w:rPr>
        <w:t xml:space="preserve"> that links instances of one </w:t>
      </w:r>
      <w:r w:rsidRPr="0076198D">
        <w:rPr>
          <w:b/>
          <w:lang w:val="en-AU"/>
        </w:rPr>
        <w:t>feature</w:t>
      </w:r>
      <w:r w:rsidRPr="0076198D">
        <w:rPr>
          <w:lang w:val="en-AU"/>
        </w:rPr>
        <w:t xml:space="preserve"> type with instances of the same or a different </w:t>
      </w:r>
      <w:r w:rsidRPr="0076198D">
        <w:rPr>
          <w:b/>
          <w:lang w:val="en-AU"/>
        </w:rPr>
        <w:t>feature</w:t>
      </w:r>
      <w:r w:rsidRPr="0076198D">
        <w:rPr>
          <w:lang w:val="en-AU"/>
        </w:rPr>
        <w:t xml:space="preserve"> type</w:t>
      </w:r>
      <w:r w:rsidR="002560B5" w:rsidRPr="0076198D">
        <w:rPr>
          <w:lang w:val="en-AU"/>
        </w:rPr>
        <w:t>.</w:t>
      </w:r>
    </w:p>
    <w:p w14:paraId="6002E753" w14:textId="7F93CE5B" w:rsidR="0080400F" w:rsidRPr="0076198D" w:rsidRDefault="0080400F" w:rsidP="00C128E3">
      <w:pPr>
        <w:keepNext/>
        <w:keepLines/>
        <w:spacing w:after="0" w:line="240" w:lineRule="auto"/>
        <w:jc w:val="left"/>
        <w:rPr>
          <w:lang w:val="en-AU" w:eastAsia="en-GB"/>
        </w:rPr>
      </w:pPr>
      <w:bookmarkStart w:id="218" w:name="_Toc346149784"/>
      <w:bookmarkStart w:id="219" w:name="_Toc412540100"/>
      <w:bookmarkStart w:id="220" w:name="_Toc346156158"/>
      <w:bookmarkStart w:id="221" w:name="_Toc392576963"/>
      <w:bookmarkStart w:id="222" w:name="_Toc348447688"/>
      <w:bookmarkStart w:id="223" w:name="_Toc368904926"/>
      <w:bookmarkStart w:id="224" w:name="_Toc439685234"/>
      <w:r w:rsidRPr="0076198D">
        <w:rPr>
          <w:b/>
          <w:lang w:val="en-AU" w:eastAsia="en-GB"/>
        </w:rPr>
        <w:t>Feature Attribute</w:t>
      </w:r>
    </w:p>
    <w:p w14:paraId="6A7148D8" w14:textId="4983CF14" w:rsidR="0080400F" w:rsidRPr="000A19BF" w:rsidRDefault="0080400F" w:rsidP="00C128E3">
      <w:pPr>
        <w:spacing w:after="60" w:line="240" w:lineRule="auto"/>
        <w:rPr>
          <w:rFonts w:cs="Arial"/>
          <w:lang w:val="en-AU" w:eastAsia="en-GB"/>
        </w:rPr>
      </w:pPr>
      <w:r w:rsidRPr="000A19BF">
        <w:rPr>
          <w:rFonts w:cs="Arial"/>
          <w:lang w:val="en-AU" w:eastAsia="en-GB"/>
        </w:rPr>
        <w:t xml:space="preserve">Characteristic of a </w:t>
      </w:r>
      <w:r w:rsidRPr="000A19BF">
        <w:rPr>
          <w:rFonts w:cs="Arial"/>
          <w:b/>
          <w:lang w:val="en-AU" w:eastAsia="en-GB"/>
        </w:rPr>
        <w:t>feature</w:t>
      </w:r>
      <w:r w:rsidRPr="000A19BF">
        <w:rPr>
          <w:rFonts w:cs="Arial"/>
          <w:lang w:val="en-AU" w:eastAsia="en-GB"/>
        </w:rPr>
        <w:t>.</w:t>
      </w:r>
    </w:p>
    <w:p w14:paraId="170483AD" w14:textId="0498DB38" w:rsidR="0080400F" w:rsidRPr="000A19BF" w:rsidRDefault="0080400F" w:rsidP="00C128E3">
      <w:pPr>
        <w:spacing w:after="60" w:line="240" w:lineRule="auto"/>
        <w:rPr>
          <w:rFonts w:cs="Arial"/>
          <w:lang w:val="en-AU" w:eastAsia="en-GB"/>
        </w:rPr>
      </w:pPr>
      <w:r w:rsidRPr="000A19BF">
        <w:rPr>
          <w:rFonts w:cs="Arial"/>
          <w:lang w:val="en-AU" w:eastAsia="en-GB"/>
        </w:rPr>
        <w:t>NOTE</w:t>
      </w:r>
      <w:r w:rsidR="00713FAD">
        <w:rPr>
          <w:rFonts w:cs="Arial"/>
          <w:lang w:val="en-AU" w:eastAsia="en-GB"/>
        </w:rPr>
        <w:t>:</w:t>
      </w:r>
      <w:r w:rsidRPr="000A19BF">
        <w:rPr>
          <w:rFonts w:cs="Arial"/>
          <w:lang w:val="en-AU" w:eastAsia="en-GB"/>
        </w:rPr>
        <w:t xml:space="preserve"> </w:t>
      </w:r>
      <w:r w:rsidR="008D2F07" w:rsidRPr="000A19BF">
        <w:rPr>
          <w:rFonts w:cs="Arial"/>
          <w:lang w:val="en-AU" w:eastAsia="en-GB"/>
        </w:rPr>
        <w:t xml:space="preserve">A feature </w:t>
      </w:r>
      <w:r w:rsidR="008D2F07" w:rsidRPr="00B653D6">
        <w:rPr>
          <w:rFonts w:cs="Arial"/>
          <w:lang w:val="en-AU" w:eastAsia="en-GB"/>
        </w:rPr>
        <w:t>attribute</w:t>
      </w:r>
      <w:r w:rsidR="008D2F07" w:rsidRPr="000A19BF">
        <w:rPr>
          <w:rFonts w:cs="Arial"/>
          <w:lang w:val="en-AU" w:eastAsia="en-GB"/>
        </w:rPr>
        <w:t xml:space="preserve"> may occur as a type or an instance.</w:t>
      </w:r>
      <w:r w:rsidR="00953516" w:rsidRPr="000A19BF">
        <w:rPr>
          <w:rFonts w:cs="Arial"/>
          <w:lang w:val="en-AU" w:eastAsia="en-GB"/>
        </w:rPr>
        <w:t xml:space="preserve"> </w:t>
      </w:r>
      <w:r w:rsidR="008D2F07" w:rsidRPr="000A19BF">
        <w:rPr>
          <w:rFonts w:cs="Arial"/>
          <w:lang w:val="en-AU" w:eastAsia="en-GB"/>
        </w:rPr>
        <w:t>Feature attribute type or feature attribute instance is used when only one is meant</w:t>
      </w:r>
      <w:r w:rsidRPr="000A19BF">
        <w:rPr>
          <w:rFonts w:cs="Arial"/>
          <w:lang w:val="en-AU" w:eastAsia="en-GB"/>
        </w:rPr>
        <w:t>.</w:t>
      </w:r>
    </w:p>
    <w:p w14:paraId="233C4B55" w14:textId="771EA039" w:rsidR="0080400F" w:rsidRPr="000A19BF" w:rsidRDefault="0080400F" w:rsidP="00C128E3">
      <w:pPr>
        <w:spacing w:after="60" w:line="240" w:lineRule="auto"/>
        <w:rPr>
          <w:rFonts w:cs="Arial"/>
          <w:lang w:val="en-AU" w:eastAsia="en-GB"/>
        </w:rPr>
      </w:pPr>
      <w:r w:rsidRPr="000A19BF">
        <w:rPr>
          <w:rFonts w:cs="Arial"/>
          <w:lang w:val="en-AU" w:eastAsia="en-GB"/>
        </w:rPr>
        <w:t>NOTE</w:t>
      </w:r>
      <w:r w:rsidR="00713FAD">
        <w:rPr>
          <w:rFonts w:cs="Arial"/>
          <w:lang w:val="en-AU" w:eastAsia="en-GB"/>
        </w:rPr>
        <w:t>:</w:t>
      </w:r>
      <w:r w:rsidRPr="000A19BF">
        <w:rPr>
          <w:rFonts w:cs="Arial"/>
          <w:lang w:val="en-AU" w:eastAsia="en-GB"/>
        </w:rPr>
        <w:t xml:space="preserve"> </w:t>
      </w:r>
      <w:r w:rsidR="008D2F07" w:rsidRPr="000A19BF">
        <w:rPr>
          <w:rFonts w:cs="Arial"/>
          <w:lang w:val="en-AU" w:eastAsia="en-GB"/>
        </w:rPr>
        <w:t xml:space="preserve">A feature </w:t>
      </w:r>
      <w:r w:rsidR="008D2F07" w:rsidRPr="00B653D6">
        <w:rPr>
          <w:rFonts w:cs="Arial"/>
          <w:lang w:val="en-AU" w:eastAsia="en-GB"/>
        </w:rPr>
        <w:t>attribute</w:t>
      </w:r>
      <w:r w:rsidR="008D2F07" w:rsidRPr="000A19BF">
        <w:rPr>
          <w:rFonts w:cs="Arial"/>
          <w:lang w:val="en-AU" w:eastAsia="en-GB"/>
        </w:rPr>
        <w:t xml:space="preserve"> type has a name, a </w:t>
      </w:r>
      <w:r w:rsidR="008D2F07" w:rsidRPr="00B653D6">
        <w:rPr>
          <w:rFonts w:cs="Arial"/>
          <w:lang w:val="en-AU" w:eastAsia="en-GB"/>
        </w:rPr>
        <w:t>data type</w:t>
      </w:r>
      <w:r w:rsidR="008D2F07" w:rsidRPr="000A19BF">
        <w:rPr>
          <w:rFonts w:cs="Arial"/>
          <w:lang w:val="en-AU" w:eastAsia="en-GB"/>
        </w:rPr>
        <w:t xml:space="preserve"> and a domain associated to it.</w:t>
      </w:r>
      <w:r w:rsidR="00953516" w:rsidRPr="000A19BF">
        <w:rPr>
          <w:rFonts w:cs="Arial"/>
          <w:lang w:val="en-AU" w:eastAsia="en-GB"/>
        </w:rPr>
        <w:t xml:space="preserve"> </w:t>
      </w:r>
      <w:r w:rsidR="008D2F07" w:rsidRPr="000A19BF">
        <w:rPr>
          <w:rFonts w:cs="Arial"/>
          <w:lang w:val="en-AU" w:eastAsia="en-GB"/>
        </w:rPr>
        <w:t xml:space="preserve">A feature </w:t>
      </w:r>
      <w:r w:rsidR="008D2F07" w:rsidRPr="00B653D6">
        <w:rPr>
          <w:rFonts w:cs="Arial"/>
          <w:lang w:val="en-AU" w:eastAsia="en-GB"/>
        </w:rPr>
        <w:t>attribute</w:t>
      </w:r>
      <w:r w:rsidR="008D2F07" w:rsidRPr="000A19BF">
        <w:rPr>
          <w:rFonts w:cs="Arial"/>
          <w:lang w:val="en-AU" w:eastAsia="en-GB"/>
        </w:rPr>
        <w:t xml:space="preserve"> instance has an attribute value taken from the value domain of the feature </w:t>
      </w:r>
      <w:r w:rsidR="008D2F07" w:rsidRPr="00B653D6">
        <w:rPr>
          <w:rFonts w:cs="Arial"/>
          <w:lang w:val="en-AU" w:eastAsia="en-GB"/>
        </w:rPr>
        <w:t>attribute</w:t>
      </w:r>
      <w:r w:rsidR="008D2F07" w:rsidRPr="000A19BF">
        <w:rPr>
          <w:rFonts w:cs="Arial"/>
          <w:lang w:val="en-AU" w:eastAsia="en-GB"/>
        </w:rPr>
        <w:t xml:space="preserve"> type.</w:t>
      </w:r>
    </w:p>
    <w:p w14:paraId="53CD460E" w14:textId="12E6EE57" w:rsidR="008D2F07" w:rsidRPr="000A19BF" w:rsidRDefault="008D2F07" w:rsidP="00C128E3">
      <w:pPr>
        <w:spacing w:after="60" w:line="240" w:lineRule="auto"/>
        <w:rPr>
          <w:rFonts w:cs="Arial"/>
          <w:lang w:val="en-AU" w:eastAsia="en-GB"/>
        </w:rPr>
      </w:pPr>
      <w:r w:rsidRPr="000A19BF">
        <w:rPr>
          <w:rFonts w:cs="Arial"/>
          <w:lang w:val="en-AU" w:eastAsia="en-GB"/>
        </w:rPr>
        <w:t>NOTE</w:t>
      </w:r>
      <w:r w:rsidR="00713FAD">
        <w:rPr>
          <w:rFonts w:cs="Arial"/>
          <w:lang w:val="en-AU" w:eastAsia="en-GB"/>
        </w:rPr>
        <w:t>:</w:t>
      </w:r>
      <w:r w:rsidRPr="000A19BF">
        <w:rPr>
          <w:rFonts w:cs="Arial"/>
          <w:lang w:val="en-AU" w:eastAsia="en-GB"/>
        </w:rPr>
        <w:t xml:space="preserve"> In a </w:t>
      </w:r>
      <w:r w:rsidR="00B653D6" w:rsidRPr="00B653D6">
        <w:rPr>
          <w:rFonts w:cs="Arial"/>
          <w:lang w:val="en-AU" w:eastAsia="en-GB"/>
        </w:rPr>
        <w:t>Feature Catalogue</w:t>
      </w:r>
      <w:r w:rsidRPr="000A19BF">
        <w:rPr>
          <w:rFonts w:cs="Arial"/>
          <w:lang w:val="en-AU" w:eastAsia="en-GB"/>
        </w:rPr>
        <w:t xml:space="preserve">, a feature </w:t>
      </w:r>
      <w:r w:rsidRPr="00B653D6">
        <w:rPr>
          <w:rFonts w:cs="Arial"/>
          <w:lang w:val="en-AU" w:eastAsia="en-GB"/>
        </w:rPr>
        <w:t>attribute</w:t>
      </w:r>
      <w:r w:rsidRPr="000A19BF">
        <w:rPr>
          <w:rFonts w:cs="Arial"/>
          <w:lang w:val="en-AU" w:eastAsia="en-GB"/>
        </w:rPr>
        <w:t xml:space="preserve"> may include a value domain but does not specify </w:t>
      </w:r>
      <w:r w:rsidRPr="00B653D6">
        <w:rPr>
          <w:rFonts w:cs="Arial"/>
          <w:lang w:val="en-AU" w:eastAsia="en-GB"/>
        </w:rPr>
        <w:t>attribute</w:t>
      </w:r>
      <w:r w:rsidRPr="000A19BF">
        <w:rPr>
          <w:rFonts w:cs="Arial"/>
          <w:lang w:val="en-AU" w:eastAsia="en-GB"/>
        </w:rPr>
        <w:t xml:space="preserve"> values for feature instances.</w:t>
      </w:r>
    </w:p>
    <w:p w14:paraId="5B22BA4B" w14:textId="3644DD29" w:rsidR="0080400F" w:rsidRPr="000A19BF" w:rsidRDefault="0080400F" w:rsidP="00C128E3">
      <w:pPr>
        <w:spacing w:after="60" w:line="240" w:lineRule="auto"/>
        <w:rPr>
          <w:rFonts w:cs="Arial"/>
          <w:lang w:val="en-AU" w:eastAsia="en-GB"/>
        </w:rPr>
      </w:pPr>
      <w:r w:rsidRPr="000A19BF">
        <w:rPr>
          <w:rFonts w:cs="Arial"/>
          <w:lang w:val="en-AU" w:eastAsia="en-GB"/>
        </w:rPr>
        <w:t>EXAMPLE</w:t>
      </w:r>
      <w:r w:rsidR="008D2F07" w:rsidRPr="000A19BF">
        <w:rPr>
          <w:rFonts w:cs="Arial"/>
          <w:lang w:val="en-AU" w:eastAsia="en-GB"/>
        </w:rPr>
        <w:t xml:space="preserve"> 1</w:t>
      </w:r>
      <w:r w:rsidR="00713FAD">
        <w:rPr>
          <w:rFonts w:cs="Arial"/>
          <w:lang w:val="en-AU" w:eastAsia="en-GB"/>
        </w:rPr>
        <w:t xml:space="preserve">: </w:t>
      </w:r>
      <w:r w:rsidR="008D2F07" w:rsidRPr="000A19BF">
        <w:rPr>
          <w:rFonts w:cs="Arial"/>
          <w:lang w:val="en-AU" w:eastAsia="en-GB"/>
        </w:rPr>
        <w:t xml:space="preserve">A feature attribute named </w:t>
      </w:r>
      <w:r w:rsidR="006C31D7">
        <w:rPr>
          <w:rFonts w:cs="Arial"/>
          <w:i/>
          <w:iCs/>
          <w:lang w:val="en-AU" w:eastAsia="en-GB"/>
        </w:rPr>
        <w:t>communication channel</w:t>
      </w:r>
      <w:r w:rsidR="008D2F07" w:rsidRPr="000A19BF">
        <w:rPr>
          <w:rFonts w:cs="Arial"/>
          <w:i/>
          <w:iCs/>
          <w:lang w:val="en-AU" w:eastAsia="en-GB"/>
        </w:rPr>
        <w:t xml:space="preserve"> </w:t>
      </w:r>
      <w:r w:rsidR="008D2F07" w:rsidRPr="000A19BF">
        <w:rPr>
          <w:rFonts w:cs="Arial"/>
          <w:lang w:val="en-AU" w:eastAsia="en-GB"/>
        </w:rPr>
        <w:t xml:space="preserve">may have an attribute value </w:t>
      </w:r>
      <w:r w:rsidR="006C31D7">
        <w:rPr>
          <w:rFonts w:cs="Arial"/>
          <w:i/>
          <w:iCs/>
          <w:lang w:val="en-AU" w:eastAsia="en-GB"/>
        </w:rPr>
        <w:t>VHF0007</w:t>
      </w:r>
      <w:r w:rsidR="008D2F07" w:rsidRPr="000A19BF">
        <w:rPr>
          <w:rFonts w:cs="Arial"/>
          <w:i/>
          <w:iCs/>
          <w:lang w:val="en-AU" w:eastAsia="en-GB"/>
        </w:rPr>
        <w:t xml:space="preserve"> </w:t>
      </w:r>
      <w:r w:rsidR="008D2F07" w:rsidRPr="000A19BF">
        <w:rPr>
          <w:rFonts w:cs="Arial"/>
          <w:lang w:val="en-AU" w:eastAsia="en-GB"/>
        </w:rPr>
        <w:t xml:space="preserve">which belongs to the data type </w:t>
      </w:r>
      <w:r w:rsidR="008D2F07" w:rsidRPr="000A19BF">
        <w:rPr>
          <w:rFonts w:cs="Arial"/>
          <w:i/>
          <w:iCs/>
          <w:lang w:val="en-AU" w:eastAsia="en-GB"/>
        </w:rPr>
        <w:t>text</w:t>
      </w:r>
      <w:r w:rsidRPr="000A19BF">
        <w:rPr>
          <w:rFonts w:cs="Arial"/>
          <w:lang w:val="en-AU" w:eastAsia="en-GB"/>
        </w:rPr>
        <w:t xml:space="preserve">  </w:t>
      </w:r>
    </w:p>
    <w:p w14:paraId="28F1B15C" w14:textId="17FDF47B" w:rsidR="008D2F07" w:rsidRPr="000A19BF" w:rsidRDefault="00713FAD" w:rsidP="00C128E3">
      <w:pPr>
        <w:spacing w:after="120" w:line="240" w:lineRule="auto"/>
        <w:rPr>
          <w:rFonts w:cs="Arial"/>
          <w:lang w:val="en-AU" w:eastAsia="en-GB"/>
        </w:rPr>
      </w:pPr>
      <w:r>
        <w:rPr>
          <w:rFonts w:cs="Arial"/>
          <w:lang w:val="en-AU" w:eastAsia="en-GB"/>
        </w:rPr>
        <w:t xml:space="preserve">EXAMPLE 2: </w:t>
      </w:r>
      <w:r w:rsidR="008D2F07" w:rsidRPr="000A19BF">
        <w:rPr>
          <w:rFonts w:cs="Arial"/>
          <w:lang w:val="en-AU" w:eastAsia="en-GB"/>
        </w:rPr>
        <w:t xml:space="preserve">A feature attribute named </w:t>
      </w:r>
      <w:r w:rsidR="008D2F07" w:rsidRPr="000A19BF">
        <w:rPr>
          <w:rFonts w:cs="Arial"/>
          <w:i/>
          <w:iCs/>
          <w:lang w:val="en-AU" w:eastAsia="en-GB"/>
        </w:rPr>
        <w:t xml:space="preserve">length </w:t>
      </w:r>
      <w:r w:rsidR="008D2F07" w:rsidRPr="000A19BF">
        <w:rPr>
          <w:rFonts w:cs="Arial"/>
          <w:lang w:val="en-AU" w:eastAsia="en-GB"/>
        </w:rPr>
        <w:t xml:space="preserve">may have an attribute value </w:t>
      </w:r>
      <w:r w:rsidR="008D2F07" w:rsidRPr="000A19BF">
        <w:rPr>
          <w:rFonts w:cs="Arial"/>
          <w:i/>
          <w:iCs/>
          <w:lang w:val="en-AU" w:eastAsia="en-GB"/>
        </w:rPr>
        <w:t xml:space="preserve">82.4 </w:t>
      </w:r>
      <w:r w:rsidR="008D2F07" w:rsidRPr="000A19BF">
        <w:rPr>
          <w:rFonts w:cs="Arial"/>
          <w:lang w:val="en-AU" w:eastAsia="en-GB"/>
        </w:rPr>
        <w:t xml:space="preserve">which belongs to the data type </w:t>
      </w:r>
      <w:r w:rsidR="008D2F07" w:rsidRPr="000A19BF">
        <w:rPr>
          <w:rFonts w:cs="Arial"/>
          <w:i/>
          <w:iCs/>
          <w:lang w:val="en-AU" w:eastAsia="en-GB"/>
        </w:rPr>
        <w:t>real</w:t>
      </w:r>
      <w:r w:rsidR="008D2F07" w:rsidRPr="000A19BF">
        <w:rPr>
          <w:rFonts w:cs="Arial"/>
          <w:lang w:val="en-AU" w:eastAsia="en-GB"/>
        </w:rPr>
        <w:t xml:space="preserve">  </w:t>
      </w:r>
    </w:p>
    <w:p w14:paraId="5011E7C2" w14:textId="6102CAE4" w:rsidR="00FF51AB" w:rsidRPr="000A19BF" w:rsidRDefault="00FF51AB" w:rsidP="00C128E3">
      <w:pPr>
        <w:spacing w:after="0" w:line="240" w:lineRule="auto"/>
        <w:rPr>
          <w:b/>
          <w:lang w:val="en-AU" w:eastAsia="en-GB"/>
        </w:rPr>
      </w:pPr>
      <w:r w:rsidRPr="000A19BF">
        <w:rPr>
          <w:b/>
          <w:lang w:val="en-AU" w:eastAsia="en-GB"/>
        </w:rPr>
        <w:t>Feature Catalogue</w:t>
      </w:r>
    </w:p>
    <w:p w14:paraId="59F4EFF7" w14:textId="60AC214F" w:rsidR="00FF51AB" w:rsidRPr="000A19BF" w:rsidRDefault="00FF51AB" w:rsidP="00C128E3">
      <w:pPr>
        <w:tabs>
          <w:tab w:val="left" w:pos="2811"/>
        </w:tabs>
        <w:spacing w:after="120" w:line="240" w:lineRule="auto"/>
        <w:rPr>
          <w:lang w:val="en-AU"/>
        </w:rPr>
      </w:pPr>
      <w:r w:rsidRPr="000A19BF">
        <w:rPr>
          <w:lang w:val="en-AU"/>
        </w:rPr>
        <w:lastRenderedPageBreak/>
        <w:t xml:space="preserve">A catalogue containing definitions and descriptions of the </w:t>
      </w:r>
      <w:r w:rsidRPr="000A19BF">
        <w:rPr>
          <w:b/>
          <w:lang w:val="en-AU"/>
        </w:rPr>
        <w:t>feature</w:t>
      </w:r>
      <w:r w:rsidRPr="000A19BF">
        <w:rPr>
          <w:lang w:val="en-AU"/>
        </w:rPr>
        <w:t xml:space="preserve"> types, </w:t>
      </w:r>
      <w:r w:rsidRPr="000A19BF">
        <w:rPr>
          <w:b/>
          <w:lang w:val="en-AU"/>
        </w:rPr>
        <w:t>feature attributes</w:t>
      </w:r>
      <w:r w:rsidRPr="000A19BF">
        <w:rPr>
          <w:lang w:val="en-AU"/>
        </w:rPr>
        <w:t xml:space="preserve">, and </w:t>
      </w:r>
      <w:r w:rsidRPr="000A19BF">
        <w:rPr>
          <w:b/>
          <w:lang w:val="en-AU"/>
        </w:rPr>
        <w:t>feature associations</w:t>
      </w:r>
      <w:r w:rsidRPr="000A19BF">
        <w:rPr>
          <w:lang w:val="en-AU"/>
        </w:rPr>
        <w:t xml:space="preserve"> occurring in one or more sets of geographic data.</w:t>
      </w:r>
    </w:p>
    <w:p w14:paraId="6E5649AA" w14:textId="77777777" w:rsidR="00E73EDF" w:rsidRPr="000A19BF" w:rsidRDefault="007653F1" w:rsidP="00C128E3">
      <w:pPr>
        <w:spacing w:after="0" w:line="240" w:lineRule="auto"/>
        <w:jc w:val="left"/>
      </w:pPr>
      <w:r w:rsidRPr="000A19BF">
        <w:rPr>
          <w:b/>
        </w:rPr>
        <w:t>Geometric Primitive</w:t>
      </w:r>
      <w:bookmarkEnd w:id="218"/>
      <w:bookmarkEnd w:id="219"/>
      <w:bookmarkEnd w:id="220"/>
      <w:bookmarkEnd w:id="221"/>
      <w:bookmarkEnd w:id="222"/>
      <w:bookmarkEnd w:id="223"/>
      <w:bookmarkEnd w:id="224"/>
    </w:p>
    <w:p w14:paraId="2D4F99A9" w14:textId="279F85DF" w:rsidR="00976204" w:rsidRPr="004E17D6" w:rsidRDefault="00976204" w:rsidP="00C128E3">
      <w:pPr>
        <w:autoSpaceDE w:val="0"/>
        <w:autoSpaceDN w:val="0"/>
        <w:adjustRightInd w:val="0"/>
        <w:spacing w:after="60" w:line="240" w:lineRule="auto"/>
        <w:jc w:val="left"/>
        <w:rPr>
          <w:rFonts w:cs="Arial"/>
          <w:lang w:val="en-AU" w:eastAsia="fr-FR"/>
        </w:rPr>
      </w:pPr>
      <w:r w:rsidRPr="004E17D6">
        <w:rPr>
          <w:rFonts w:cs="Arial"/>
          <w:lang w:val="en-AU" w:eastAsia="fr-FR"/>
        </w:rPr>
        <w:t>Geometric object representing a single, connected, homogeneous element of geometry.</w:t>
      </w:r>
    </w:p>
    <w:p w14:paraId="7F54EF26" w14:textId="26882B88" w:rsidR="00E73EDF" w:rsidRPr="00693533" w:rsidRDefault="00713FAD" w:rsidP="00C128E3">
      <w:pPr>
        <w:autoSpaceDE w:val="0"/>
        <w:autoSpaceDN w:val="0"/>
        <w:adjustRightInd w:val="0"/>
        <w:spacing w:after="120" w:line="240" w:lineRule="auto"/>
        <w:rPr>
          <w:rFonts w:cs="Arial"/>
          <w:lang w:val="en-AU" w:eastAsia="fr-FR"/>
        </w:rPr>
      </w:pPr>
      <w:r>
        <w:rPr>
          <w:rFonts w:cs="Arial"/>
          <w:lang w:val="en-AU" w:eastAsia="fr-FR"/>
        </w:rPr>
        <w:t xml:space="preserve">NOTE: </w:t>
      </w:r>
      <w:r w:rsidR="00976204" w:rsidRPr="00693533">
        <w:rPr>
          <w:rFonts w:cs="Arial"/>
          <w:lang w:val="en-AU" w:eastAsia="fr-FR"/>
        </w:rPr>
        <w:t>Geometric primitives are non-decomposed objects that present information about geometric configuration.  They include points, curves, surfaces, and solids.</w:t>
      </w:r>
    </w:p>
    <w:p w14:paraId="56581B8E" w14:textId="59984AD8" w:rsidR="002B6D8A" w:rsidRPr="000A19BF" w:rsidRDefault="002B6D8A" w:rsidP="00C128E3">
      <w:pPr>
        <w:spacing w:after="0" w:line="240" w:lineRule="auto"/>
        <w:rPr>
          <w:b/>
          <w:lang w:val="en-AU" w:eastAsia="en-GB"/>
        </w:rPr>
      </w:pPr>
      <w:r w:rsidRPr="000A19BF">
        <w:rPr>
          <w:b/>
          <w:lang w:val="en-AU" w:eastAsia="en-GB"/>
        </w:rPr>
        <w:t>Human Readable</w:t>
      </w:r>
    </w:p>
    <w:p w14:paraId="0D25EE41" w14:textId="4CE75531" w:rsidR="002B6D8A" w:rsidRPr="000A19BF" w:rsidRDefault="006109A9" w:rsidP="00C128E3">
      <w:pPr>
        <w:tabs>
          <w:tab w:val="left" w:pos="2811"/>
        </w:tabs>
        <w:spacing w:after="120" w:line="240" w:lineRule="auto"/>
        <w:rPr>
          <w:lang w:val="en-AU"/>
        </w:rPr>
      </w:pPr>
      <w:r w:rsidRPr="000A19BF">
        <w:rPr>
          <w:lang w:val="en-AU"/>
        </w:rPr>
        <w:t>A representation of information that can be naturally read by humans</w:t>
      </w:r>
      <w:r w:rsidR="002B6D8A" w:rsidRPr="000A19BF">
        <w:rPr>
          <w:lang w:val="en-AU"/>
        </w:rPr>
        <w:t>.</w:t>
      </w:r>
    </w:p>
    <w:p w14:paraId="2B964446" w14:textId="247C49FD" w:rsidR="006109A9" w:rsidRPr="000A19BF" w:rsidRDefault="006109A9" w:rsidP="00C128E3">
      <w:pPr>
        <w:spacing w:after="0" w:line="240" w:lineRule="auto"/>
        <w:rPr>
          <w:b/>
          <w:lang w:val="en-AU" w:eastAsia="en-GB"/>
        </w:rPr>
      </w:pPr>
      <w:bookmarkStart w:id="225" w:name="_Toc392576964"/>
      <w:bookmarkStart w:id="226" w:name="_Toc412540101"/>
      <w:bookmarkStart w:id="227" w:name="_Toc368904927"/>
      <w:bookmarkStart w:id="228" w:name="_Toc439685235"/>
      <w:bookmarkStart w:id="229" w:name="_Toc348447689"/>
      <w:bookmarkStart w:id="230" w:name="_Toc346149785"/>
      <w:bookmarkStart w:id="231" w:name="_Toc346156159"/>
      <w:r w:rsidRPr="000A19BF">
        <w:rPr>
          <w:b/>
          <w:lang w:val="en-AU" w:eastAsia="en-GB"/>
        </w:rPr>
        <w:t>Identifier</w:t>
      </w:r>
    </w:p>
    <w:p w14:paraId="3EC60BF2" w14:textId="3A9DA9DC" w:rsidR="006109A9" w:rsidRPr="000A19BF" w:rsidRDefault="006109A9" w:rsidP="00C128E3">
      <w:pPr>
        <w:tabs>
          <w:tab w:val="left" w:pos="2811"/>
        </w:tabs>
        <w:spacing w:after="120" w:line="240" w:lineRule="auto"/>
        <w:rPr>
          <w:lang w:val="en-AU"/>
        </w:rPr>
      </w:pPr>
      <w:r w:rsidRPr="000A19BF">
        <w:rPr>
          <w:lang w:val="en-AU"/>
        </w:rPr>
        <w:t>A linguistically independent sequence of characters capable of uniquely and permanently identifying that with which it is associated.</w:t>
      </w:r>
    </w:p>
    <w:p w14:paraId="78677053" w14:textId="77777777" w:rsidR="00E73EDF" w:rsidRPr="000A19BF" w:rsidRDefault="007653F1" w:rsidP="00C128E3">
      <w:pPr>
        <w:spacing w:after="0" w:line="240" w:lineRule="auto"/>
        <w:jc w:val="left"/>
      </w:pPr>
      <w:r w:rsidRPr="000A19BF">
        <w:rPr>
          <w:b/>
        </w:rPr>
        <w:t>Indication</w:t>
      </w:r>
      <w:bookmarkEnd w:id="225"/>
      <w:bookmarkEnd w:id="226"/>
      <w:bookmarkEnd w:id="227"/>
      <w:bookmarkEnd w:id="228"/>
    </w:p>
    <w:p w14:paraId="334D132B" w14:textId="77777777" w:rsidR="00E73EDF" w:rsidRPr="000A19BF" w:rsidRDefault="007653F1" w:rsidP="00C128E3">
      <w:pPr>
        <w:spacing w:after="120" w:line="240" w:lineRule="auto"/>
        <w:rPr>
          <w:rFonts w:cs="Arial"/>
          <w:bCs/>
          <w:lang w:eastAsia="en-GB"/>
        </w:rPr>
      </w:pPr>
      <w:bookmarkStart w:id="232" w:name="_Toc353889549"/>
      <w:bookmarkStart w:id="233" w:name="_Toc353889829"/>
      <w:bookmarkStart w:id="234" w:name="_Toc353960579"/>
      <w:r w:rsidRPr="000A19BF">
        <w:rPr>
          <w:rFonts w:cs="Arial"/>
          <w:lang w:eastAsia="en-GB"/>
        </w:rPr>
        <w:t>Visual indication giving information about the condition of a system or equipment.</w:t>
      </w:r>
      <w:r w:rsidRPr="000A19BF">
        <w:rPr>
          <w:rFonts w:cs="Arial"/>
          <w:bCs/>
          <w:lang w:eastAsia="en-GB"/>
        </w:rPr>
        <w:t xml:space="preserve"> </w:t>
      </w:r>
      <w:bookmarkEnd w:id="229"/>
      <w:bookmarkEnd w:id="230"/>
      <w:bookmarkEnd w:id="231"/>
      <w:bookmarkEnd w:id="232"/>
      <w:bookmarkEnd w:id="233"/>
      <w:bookmarkEnd w:id="234"/>
    </w:p>
    <w:p w14:paraId="14EA8A9E" w14:textId="3DD3AA1F" w:rsidR="006109A9" w:rsidRPr="000A19BF" w:rsidRDefault="006109A9" w:rsidP="00C128E3">
      <w:pPr>
        <w:keepNext/>
        <w:keepLines/>
        <w:spacing w:after="0" w:line="240" w:lineRule="auto"/>
        <w:rPr>
          <w:b/>
          <w:lang w:val="en-AU" w:eastAsia="en-GB"/>
        </w:rPr>
      </w:pPr>
      <w:r w:rsidRPr="000A19BF">
        <w:rPr>
          <w:b/>
          <w:lang w:val="en-AU" w:eastAsia="en-GB"/>
        </w:rPr>
        <w:t>Instance</w:t>
      </w:r>
    </w:p>
    <w:p w14:paraId="04D47B16" w14:textId="4D8A3231" w:rsidR="006109A9" w:rsidRPr="000A19BF" w:rsidRDefault="006109A9" w:rsidP="00C128E3">
      <w:pPr>
        <w:tabs>
          <w:tab w:val="left" w:pos="2811"/>
        </w:tabs>
        <w:spacing w:after="60" w:line="240" w:lineRule="auto"/>
        <w:rPr>
          <w:lang w:val="en-AU"/>
        </w:rPr>
      </w:pPr>
      <w:r w:rsidRPr="000A19BF">
        <w:rPr>
          <w:lang w:val="en-AU"/>
        </w:rPr>
        <w:t>Entity to which a set of operations can be applied and which has a state that stores the effects of the operations.</w:t>
      </w:r>
    </w:p>
    <w:p w14:paraId="3F171557" w14:textId="00B5A395" w:rsidR="00890DB1" w:rsidRPr="000A19BF" w:rsidRDefault="00890DB1" w:rsidP="00C128E3">
      <w:pPr>
        <w:spacing w:after="120" w:line="240" w:lineRule="auto"/>
        <w:rPr>
          <w:rFonts w:cs="Arial"/>
          <w:lang w:val="en-AU" w:eastAsia="en-GB"/>
        </w:rPr>
      </w:pPr>
      <w:r w:rsidRPr="000A19BF">
        <w:rPr>
          <w:rFonts w:cs="Arial"/>
          <w:lang w:val="en-AU" w:eastAsia="en-GB"/>
        </w:rPr>
        <w:t>NOTE</w:t>
      </w:r>
      <w:r w:rsidR="00713FAD">
        <w:rPr>
          <w:rFonts w:cs="Arial"/>
          <w:lang w:val="en-AU" w:eastAsia="en-GB"/>
        </w:rPr>
        <w:t>:</w:t>
      </w:r>
      <w:r w:rsidRPr="000A19BF">
        <w:rPr>
          <w:rFonts w:cs="Arial"/>
          <w:lang w:val="en-AU" w:eastAsia="en-GB"/>
        </w:rPr>
        <w:t xml:space="preserve"> See </w:t>
      </w:r>
      <w:r w:rsidRPr="000A19BF">
        <w:rPr>
          <w:rFonts w:cs="Arial"/>
          <w:b/>
          <w:lang w:val="en-AU" w:eastAsia="en-GB"/>
        </w:rPr>
        <w:t>feature</w:t>
      </w:r>
      <w:r w:rsidRPr="000A19BF">
        <w:rPr>
          <w:rFonts w:cs="Arial"/>
          <w:lang w:val="en-AU" w:eastAsia="en-GB"/>
        </w:rPr>
        <w:t>.</w:t>
      </w:r>
    </w:p>
    <w:p w14:paraId="04E9B8E0" w14:textId="295BDB8B" w:rsidR="00890DB1" w:rsidRPr="000A19BF" w:rsidRDefault="00890DB1" w:rsidP="00C128E3">
      <w:pPr>
        <w:keepNext/>
        <w:keepLines/>
        <w:spacing w:after="0" w:line="240" w:lineRule="auto"/>
        <w:rPr>
          <w:b/>
          <w:lang w:val="en-AU" w:eastAsia="en-GB"/>
        </w:rPr>
      </w:pPr>
      <w:r w:rsidRPr="000A19BF">
        <w:rPr>
          <w:b/>
          <w:lang w:val="en-AU" w:eastAsia="en-GB"/>
        </w:rPr>
        <w:t>Machine Readable</w:t>
      </w:r>
    </w:p>
    <w:p w14:paraId="1566240C" w14:textId="22DE561A" w:rsidR="00890DB1" w:rsidRPr="000A19BF" w:rsidRDefault="00890DB1" w:rsidP="00C128E3">
      <w:pPr>
        <w:tabs>
          <w:tab w:val="left" w:pos="2811"/>
        </w:tabs>
        <w:spacing w:after="120" w:line="240" w:lineRule="auto"/>
        <w:rPr>
          <w:lang w:val="en-AU"/>
        </w:rPr>
      </w:pPr>
      <w:r w:rsidRPr="000A19BF">
        <w:rPr>
          <w:lang w:val="en-AU"/>
        </w:rPr>
        <w:t>A representation of information that can be processed by computers.</w:t>
      </w:r>
    </w:p>
    <w:p w14:paraId="26B04EED" w14:textId="77777777" w:rsidR="00890DB1" w:rsidRPr="000A19BF" w:rsidRDefault="00890DB1" w:rsidP="00C128E3">
      <w:pPr>
        <w:spacing w:after="0" w:line="240" w:lineRule="auto"/>
        <w:rPr>
          <w:b/>
        </w:rPr>
      </w:pPr>
      <w:r w:rsidRPr="000A19BF">
        <w:rPr>
          <w:rFonts w:cs="Arial"/>
          <w:b/>
        </w:rPr>
        <w:t xml:space="preserve">Maximum Display Scale </w:t>
      </w:r>
    </w:p>
    <w:p w14:paraId="54D0AA58" w14:textId="6C08882E" w:rsidR="00890DB1" w:rsidRDefault="00080112" w:rsidP="00A6468A">
      <w:pPr>
        <w:autoSpaceDE w:val="0"/>
        <w:autoSpaceDN w:val="0"/>
        <w:adjustRightInd w:val="0"/>
        <w:spacing w:after="120" w:line="240" w:lineRule="auto"/>
        <w:rPr>
          <w:rFonts w:cs="Arial"/>
        </w:rPr>
      </w:pPr>
      <w:r>
        <w:t xml:space="preserve">The value considered by the Data Producer to be the </w:t>
      </w:r>
      <w:r w:rsidR="00376255">
        <w:t>maximum</w:t>
      </w:r>
      <w:r w:rsidR="00864E5F">
        <w:t xml:space="preserve"> (largest)</w:t>
      </w:r>
      <w:r w:rsidR="00376255">
        <w:t xml:space="preserve"> scale </w:t>
      </w:r>
      <w:r w:rsidR="008C3264">
        <w:t xml:space="preserve">at </w:t>
      </w:r>
      <w:r w:rsidR="00376255">
        <w:t xml:space="preserve">which the data is </w:t>
      </w:r>
      <w:r w:rsidR="005F7A8E">
        <w:t xml:space="preserve">to be </w:t>
      </w:r>
      <w:r w:rsidR="00376255">
        <w:t>displayed</w:t>
      </w:r>
      <w:r>
        <w:t xml:space="preserve"> before </w:t>
      </w:r>
      <w:r w:rsidR="0038714A">
        <w:t>it</w:t>
      </w:r>
      <w:r w:rsidR="00A6468A">
        <w:t xml:space="preserve"> can be considered to be</w:t>
      </w:r>
      <w:r w:rsidR="004935F5">
        <w:t xml:space="preserve"> </w:t>
      </w:r>
      <w:r w:rsidR="007B3B9C">
        <w:t>“</w:t>
      </w:r>
      <w:r w:rsidR="004935F5">
        <w:t>gross</w:t>
      </w:r>
      <w:r w:rsidR="007B3B9C">
        <w:t>ly</w:t>
      </w:r>
      <w:r w:rsidR="004935F5">
        <w:t xml:space="preserve"> overscale</w:t>
      </w:r>
      <w:r w:rsidR="007B3B9C">
        <w:t>d”</w:t>
      </w:r>
      <w:r w:rsidR="00376255">
        <w:rPr>
          <w:rFonts w:cs="Arial"/>
        </w:rPr>
        <w:t>.</w:t>
      </w:r>
    </w:p>
    <w:p w14:paraId="3E339B95" w14:textId="1BC1796C" w:rsidR="00890DB1" w:rsidRPr="000A19BF" w:rsidRDefault="00890DB1" w:rsidP="00C128E3">
      <w:pPr>
        <w:keepNext/>
        <w:keepLines/>
        <w:spacing w:after="0" w:line="240" w:lineRule="auto"/>
        <w:rPr>
          <w:b/>
          <w:lang w:val="en-AU" w:eastAsia="en-GB"/>
        </w:rPr>
      </w:pPr>
      <w:r w:rsidRPr="000A19BF">
        <w:rPr>
          <w:b/>
          <w:lang w:val="en-AU" w:eastAsia="en-GB"/>
        </w:rPr>
        <w:t>Metadata</w:t>
      </w:r>
    </w:p>
    <w:p w14:paraId="5CE481C3" w14:textId="5232890A" w:rsidR="00890DB1" w:rsidRPr="000A19BF" w:rsidRDefault="00890DB1" w:rsidP="00C128E3">
      <w:pPr>
        <w:tabs>
          <w:tab w:val="left" w:pos="2811"/>
        </w:tabs>
        <w:spacing w:after="120" w:line="240" w:lineRule="auto"/>
        <w:rPr>
          <w:lang w:val="en-AU"/>
        </w:rPr>
      </w:pPr>
      <w:r w:rsidRPr="000A19BF">
        <w:rPr>
          <w:lang w:val="en-AU"/>
        </w:rPr>
        <w:t>Data about data.</w:t>
      </w:r>
    </w:p>
    <w:p w14:paraId="2EE52B91" w14:textId="77777777" w:rsidR="00E73EDF" w:rsidRPr="000A19BF" w:rsidRDefault="007653F1" w:rsidP="00C128E3">
      <w:pPr>
        <w:keepNext/>
        <w:keepLines/>
        <w:spacing w:after="0" w:line="240" w:lineRule="auto"/>
        <w:rPr>
          <w:b/>
        </w:rPr>
      </w:pPr>
      <w:r w:rsidRPr="000A19BF">
        <w:rPr>
          <w:rFonts w:cs="Arial"/>
          <w:b/>
        </w:rPr>
        <w:t xml:space="preserve">Minimum Display Scale </w:t>
      </w:r>
    </w:p>
    <w:p w14:paraId="28C53670" w14:textId="15E6C849" w:rsidR="00E73EDF" w:rsidRPr="00693533" w:rsidRDefault="00376255" w:rsidP="00C128E3">
      <w:pPr>
        <w:spacing w:after="120" w:line="240" w:lineRule="auto"/>
        <w:rPr>
          <w:rFonts w:cs="Arial"/>
        </w:rPr>
      </w:pPr>
      <w:r>
        <w:t xml:space="preserve">The minimum </w:t>
      </w:r>
      <w:r w:rsidR="00864E5F">
        <w:t xml:space="preserve">(smallest) </w:t>
      </w:r>
      <w:r>
        <w:t>scale with which the data</w:t>
      </w:r>
      <w:r w:rsidR="00864E5F">
        <w:t xml:space="preserve"> is</w:t>
      </w:r>
      <w:r w:rsidR="005F7A8E">
        <w:t xml:space="preserve"> intended to be</w:t>
      </w:r>
      <w:r>
        <w:t xml:space="preserve"> displayed</w:t>
      </w:r>
      <w:r>
        <w:rPr>
          <w:rFonts w:cs="Arial"/>
        </w:rPr>
        <w:t>.</w:t>
      </w:r>
    </w:p>
    <w:p w14:paraId="67C1A56B" w14:textId="6C5F8793" w:rsidR="00890DB1" w:rsidRPr="000A19BF" w:rsidRDefault="00ED1DAE" w:rsidP="00C128E3">
      <w:pPr>
        <w:spacing w:after="0" w:line="240" w:lineRule="auto"/>
        <w:rPr>
          <w:b/>
          <w:lang w:val="en-AU" w:eastAsia="en-GB"/>
        </w:rPr>
      </w:pPr>
      <w:r w:rsidRPr="000A19BF">
        <w:rPr>
          <w:b/>
          <w:lang w:val="en-AU" w:eastAsia="en-GB"/>
        </w:rPr>
        <w:t>Model</w:t>
      </w:r>
    </w:p>
    <w:p w14:paraId="0AF3EA0B" w14:textId="0E2E07F2" w:rsidR="00890DB1" w:rsidRPr="000A19BF" w:rsidRDefault="00ED1DAE" w:rsidP="00C128E3">
      <w:pPr>
        <w:tabs>
          <w:tab w:val="left" w:pos="2811"/>
        </w:tabs>
        <w:spacing w:after="60" w:line="240" w:lineRule="auto"/>
        <w:rPr>
          <w:lang w:val="en-AU"/>
        </w:rPr>
      </w:pPr>
      <w:r w:rsidRPr="000A19BF">
        <w:rPr>
          <w:lang w:val="en-AU"/>
        </w:rPr>
        <w:t>Abstraction of some aspects of universe of discourse</w:t>
      </w:r>
      <w:r w:rsidR="00890DB1" w:rsidRPr="000A19BF">
        <w:rPr>
          <w:lang w:val="en-AU"/>
        </w:rPr>
        <w:t>.</w:t>
      </w:r>
    </w:p>
    <w:p w14:paraId="4A665840" w14:textId="7C4B9F5F" w:rsidR="00890DB1" w:rsidRPr="000A19BF" w:rsidRDefault="00890DB1" w:rsidP="00C128E3">
      <w:pPr>
        <w:spacing w:after="120" w:line="240" w:lineRule="auto"/>
        <w:rPr>
          <w:rFonts w:cs="Arial"/>
          <w:lang w:val="en-AU" w:eastAsia="en-GB"/>
        </w:rPr>
      </w:pPr>
      <w:r w:rsidRPr="000A19BF">
        <w:rPr>
          <w:rFonts w:cs="Arial"/>
          <w:lang w:val="en-AU" w:eastAsia="en-GB"/>
        </w:rPr>
        <w:t>NOTE</w:t>
      </w:r>
      <w:r w:rsidR="00283FB5">
        <w:rPr>
          <w:rFonts w:cs="Arial"/>
          <w:lang w:val="en-AU" w:eastAsia="en-GB"/>
        </w:rPr>
        <w:t>:</w:t>
      </w:r>
      <w:r w:rsidRPr="000A19BF">
        <w:rPr>
          <w:rFonts w:cs="Arial"/>
          <w:lang w:val="en-AU" w:eastAsia="en-GB"/>
        </w:rPr>
        <w:t xml:space="preserve"> </w:t>
      </w:r>
      <w:r w:rsidR="00ED1DAE" w:rsidRPr="000A19BF">
        <w:rPr>
          <w:rFonts w:cs="Arial"/>
          <w:lang w:val="en-AU" w:eastAsia="en-GB"/>
        </w:rPr>
        <w:t>A semantically complete abstraction of a system.</w:t>
      </w:r>
    </w:p>
    <w:p w14:paraId="33D05FA8" w14:textId="77CF117D" w:rsidR="00ED1DAE" w:rsidRPr="000A19BF" w:rsidRDefault="00ED1DAE" w:rsidP="00C128E3">
      <w:pPr>
        <w:keepNext/>
        <w:keepLines/>
        <w:spacing w:after="0" w:line="240" w:lineRule="auto"/>
        <w:rPr>
          <w:b/>
          <w:lang w:val="en-AU" w:eastAsia="en-GB"/>
        </w:rPr>
      </w:pPr>
      <w:r w:rsidRPr="000A19BF">
        <w:rPr>
          <w:b/>
          <w:lang w:val="en-AU" w:eastAsia="en-GB"/>
        </w:rPr>
        <w:t>Multiplicity</w:t>
      </w:r>
    </w:p>
    <w:p w14:paraId="5BF282AD" w14:textId="16F383F7" w:rsidR="00ED1DAE" w:rsidRPr="000A19BF" w:rsidRDefault="00ED1DAE" w:rsidP="00C128E3">
      <w:pPr>
        <w:tabs>
          <w:tab w:val="left" w:pos="2811"/>
        </w:tabs>
        <w:spacing w:after="60" w:line="240" w:lineRule="auto"/>
        <w:rPr>
          <w:lang w:val="en-AU"/>
        </w:rPr>
      </w:pPr>
      <w:r w:rsidRPr="000A19BF">
        <w:rPr>
          <w:lang w:val="en-AU"/>
        </w:rPr>
        <w:t xml:space="preserve">Specification of the number of possible </w:t>
      </w:r>
      <w:r w:rsidR="00C96CF9" w:rsidRPr="000A19BF">
        <w:rPr>
          <w:lang w:val="en-AU"/>
        </w:rPr>
        <w:t>occurrences</w:t>
      </w:r>
      <w:r w:rsidRPr="000A19BF">
        <w:rPr>
          <w:lang w:val="en-AU"/>
        </w:rPr>
        <w:t xml:space="preserve"> of a property, or the number of allowable elements that may participate in a given relationship.</w:t>
      </w:r>
    </w:p>
    <w:p w14:paraId="018C0E1A" w14:textId="7C2E040E" w:rsidR="00ED1DAE" w:rsidRPr="000A19BF" w:rsidRDefault="00ED1DAE" w:rsidP="00C128E3">
      <w:pPr>
        <w:spacing w:after="120" w:line="240" w:lineRule="auto"/>
        <w:rPr>
          <w:rFonts w:cs="Arial"/>
          <w:lang w:val="en-AU" w:eastAsia="en-GB"/>
        </w:rPr>
      </w:pPr>
      <w:r w:rsidRPr="000A19BF">
        <w:rPr>
          <w:rFonts w:cs="Arial"/>
          <w:lang w:val="en-AU" w:eastAsia="en-GB"/>
        </w:rPr>
        <w:t xml:space="preserve">EXAMPLES: </w:t>
      </w:r>
      <w:r w:rsidR="005134E3" w:rsidRPr="000A19BF">
        <w:rPr>
          <w:rFonts w:cs="Arial"/>
          <w:lang w:val="en-AU" w:eastAsia="en-GB"/>
        </w:rPr>
        <w:t>1..* (one to many); 1 (exactly one);</w:t>
      </w:r>
      <w:r w:rsidRPr="000A19BF">
        <w:rPr>
          <w:rFonts w:cs="Arial"/>
          <w:lang w:val="en-AU" w:eastAsia="en-GB"/>
        </w:rPr>
        <w:t xml:space="preserve"> 0..1 (zero or one)</w:t>
      </w:r>
    </w:p>
    <w:p w14:paraId="101C7F01" w14:textId="633163E8" w:rsidR="008616D5" w:rsidRPr="000A19BF" w:rsidRDefault="008616D5" w:rsidP="008616D5">
      <w:pPr>
        <w:spacing w:after="0" w:line="240" w:lineRule="auto"/>
        <w:rPr>
          <w:b/>
        </w:rPr>
      </w:pPr>
      <w:r>
        <w:rPr>
          <w:rFonts w:cs="Arial"/>
          <w:b/>
        </w:rPr>
        <w:t>Optimum</w:t>
      </w:r>
      <w:r w:rsidRPr="000A19BF">
        <w:rPr>
          <w:rFonts w:cs="Arial"/>
          <w:b/>
        </w:rPr>
        <w:t xml:space="preserve"> Display Scale </w:t>
      </w:r>
    </w:p>
    <w:p w14:paraId="30410B14" w14:textId="77777777" w:rsidR="008616D5" w:rsidRDefault="008616D5" w:rsidP="008616D5">
      <w:pPr>
        <w:autoSpaceDE w:val="0"/>
        <w:autoSpaceDN w:val="0"/>
        <w:adjustRightInd w:val="0"/>
        <w:spacing w:after="60" w:line="240" w:lineRule="auto"/>
        <w:rPr>
          <w:rFonts w:cs="Arial"/>
        </w:rPr>
      </w:pPr>
      <w:r>
        <w:t>The maximum (largest) scale with which the data is intended to be displayed</w:t>
      </w:r>
      <w:r>
        <w:rPr>
          <w:rFonts w:cs="Arial"/>
        </w:rPr>
        <w:t>.</w:t>
      </w:r>
    </w:p>
    <w:p w14:paraId="44DD1356" w14:textId="5C09C211" w:rsidR="008616D5" w:rsidRPr="008616D5" w:rsidRDefault="008616D5" w:rsidP="008616D5">
      <w:pPr>
        <w:autoSpaceDE w:val="0"/>
        <w:autoSpaceDN w:val="0"/>
        <w:adjustRightInd w:val="0"/>
        <w:spacing w:after="120" w:line="240" w:lineRule="auto"/>
        <w:rPr>
          <w:rFonts w:cs="Arial"/>
        </w:rPr>
      </w:pPr>
      <w:r>
        <w:rPr>
          <w:rFonts w:cs="Arial"/>
          <w:lang w:val="en-AU" w:eastAsia="fr-FR"/>
        </w:rPr>
        <w:t>NOTE: Optimum Display Scale may be considered to be the compilation scale for the data</w:t>
      </w:r>
      <w:r w:rsidR="007B3B9C">
        <w:rPr>
          <w:rFonts w:cs="Arial"/>
          <w:lang w:val="en-AU" w:eastAsia="fr-FR"/>
        </w:rPr>
        <w:t>, and is the reference for the overscale indication</w:t>
      </w:r>
      <w:r w:rsidRPr="00693533">
        <w:rPr>
          <w:rFonts w:cs="Arial"/>
          <w:lang w:val="en-AU" w:eastAsia="fr-FR"/>
        </w:rPr>
        <w:t>.</w:t>
      </w:r>
      <w:r>
        <w:rPr>
          <w:rFonts w:cs="Arial"/>
          <w:lang w:val="en-AU" w:eastAsia="fr-FR"/>
        </w:rPr>
        <w:t xml:space="preserve"> </w:t>
      </w:r>
      <w:r w:rsidR="00D44394">
        <w:rPr>
          <w:rFonts w:cs="Arial"/>
          <w:lang w:val="en-AU" w:eastAsia="fr-FR"/>
        </w:rPr>
        <w:t xml:space="preserve">When the Mariners Selected Viewing Scale (MSVS) is set to a scale that is larger than Optimum Display Scale, this triggers the overscale indication in the </w:t>
      </w:r>
      <w:r w:rsidR="00A6468A">
        <w:rPr>
          <w:rFonts w:cs="Arial"/>
          <w:lang w:val="en-AU" w:eastAsia="fr-FR"/>
        </w:rPr>
        <w:t>end user system</w:t>
      </w:r>
      <w:r w:rsidR="00D44394">
        <w:rPr>
          <w:rFonts w:cs="Arial"/>
          <w:lang w:val="en-AU" w:eastAsia="fr-FR"/>
        </w:rPr>
        <w:t>.</w:t>
      </w:r>
    </w:p>
    <w:p w14:paraId="338BBE0C" w14:textId="7D4207D0" w:rsidR="00C42F2A" w:rsidRPr="000A19BF" w:rsidRDefault="00C42F2A" w:rsidP="00C128E3">
      <w:pPr>
        <w:spacing w:after="0" w:line="240" w:lineRule="auto"/>
        <w:jc w:val="left"/>
        <w:rPr>
          <w:lang w:val="en-AU"/>
        </w:rPr>
      </w:pPr>
      <w:r w:rsidRPr="000A19BF">
        <w:rPr>
          <w:b/>
          <w:lang w:val="en-AU"/>
        </w:rPr>
        <w:t>Overscale</w:t>
      </w:r>
    </w:p>
    <w:p w14:paraId="13069FD7" w14:textId="33693D2A" w:rsidR="00C42F2A" w:rsidRPr="000A19BF" w:rsidRDefault="00C450A7" w:rsidP="00C128E3">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1584"/>
          <w:tab w:val="left" w:pos="2160"/>
          <w:tab w:val="left" w:pos="2880"/>
          <w:tab w:val="left" w:pos="3600"/>
          <w:tab w:val="left" w:pos="4320"/>
          <w:tab w:val="left" w:pos="5040"/>
          <w:tab w:val="left" w:pos="5760"/>
          <w:tab w:val="left" w:pos="6480"/>
          <w:tab w:val="left" w:pos="7200"/>
          <w:tab w:val="left" w:pos="7920"/>
          <w:tab w:val="left" w:pos="8640"/>
        </w:tabs>
        <w:spacing w:after="120" w:line="240" w:lineRule="auto"/>
        <w:rPr>
          <w:rFonts w:cs="Arial"/>
          <w:lang w:val="en-AU"/>
        </w:rPr>
      </w:pPr>
      <w:r w:rsidRPr="000A19BF">
        <w:rPr>
          <w:rFonts w:cs="Arial"/>
        </w:rPr>
        <w:t xml:space="preserve">The viewing scale is larger than the value considered by the </w:t>
      </w:r>
      <w:r w:rsidR="00080112">
        <w:rPr>
          <w:rFonts w:cs="Arial"/>
        </w:rPr>
        <w:t>D</w:t>
      </w:r>
      <w:r w:rsidR="00080112" w:rsidRPr="000A19BF">
        <w:rPr>
          <w:rFonts w:cs="Arial"/>
        </w:rPr>
        <w:t xml:space="preserve">ata </w:t>
      </w:r>
      <w:r w:rsidR="00080112">
        <w:rPr>
          <w:rFonts w:cs="Arial"/>
        </w:rPr>
        <w:t>P</w:t>
      </w:r>
      <w:r w:rsidR="00080112" w:rsidRPr="000A19BF">
        <w:rPr>
          <w:rFonts w:cs="Arial"/>
        </w:rPr>
        <w:t xml:space="preserve">roducer </w:t>
      </w:r>
      <w:r w:rsidRPr="000A19BF">
        <w:rPr>
          <w:rFonts w:cs="Arial"/>
        </w:rPr>
        <w:t xml:space="preserve">to be the largest intended </w:t>
      </w:r>
      <w:r w:rsidR="006C31D7">
        <w:rPr>
          <w:rFonts w:cs="Arial"/>
        </w:rPr>
        <w:t>(</w:t>
      </w:r>
      <w:r w:rsidR="00080112">
        <w:rPr>
          <w:rFonts w:cs="Arial"/>
        </w:rPr>
        <w:t>optimum</w:t>
      </w:r>
      <w:r w:rsidR="006C31D7">
        <w:rPr>
          <w:rFonts w:cs="Arial"/>
        </w:rPr>
        <w:t>) display</w:t>
      </w:r>
      <w:r w:rsidRPr="000A19BF">
        <w:rPr>
          <w:rFonts w:cs="Arial"/>
        </w:rPr>
        <w:t xml:space="preserve"> scale </w:t>
      </w:r>
      <w:r w:rsidR="006C31D7">
        <w:rPr>
          <w:rFonts w:cs="Arial"/>
        </w:rPr>
        <w:t>for</w:t>
      </w:r>
      <w:r w:rsidRPr="000A19BF">
        <w:rPr>
          <w:rFonts w:cs="Arial"/>
        </w:rPr>
        <w:t xml:space="preserve"> the data</w:t>
      </w:r>
      <w:r w:rsidR="00C42F2A" w:rsidRPr="000A19BF">
        <w:rPr>
          <w:rFonts w:cs="Arial"/>
          <w:lang w:val="en-AU"/>
        </w:rPr>
        <w:t>.</w:t>
      </w:r>
    </w:p>
    <w:p w14:paraId="2847F19A" w14:textId="5A365281" w:rsidR="0017347B" w:rsidRPr="000A19BF" w:rsidRDefault="0017347B" w:rsidP="00C128E3">
      <w:pPr>
        <w:keepNext/>
        <w:keepLines/>
        <w:spacing w:after="0" w:line="240" w:lineRule="auto"/>
        <w:rPr>
          <w:b/>
          <w:lang w:val="en-AU" w:eastAsia="en-GB"/>
        </w:rPr>
      </w:pPr>
      <w:r w:rsidRPr="000A19BF">
        <w:rPr>
          <w:b/>
          <w:lang w:val="en-AU" w:eastAsia="en-GB"/>
        </w:rPr>
        <w:t>Point</w:t>
      </w:r>
    </w:p>
    <w:p w14:paraId="6B0C7B4E" w14:textId="64E8989E" w:rsidR="0017347B" w:rsidRPr="000A19BF" w:rsidRDefault="0017347B" w:rsidP="00C128E3">
      <w:pPr>
        <w:keepNext/>
        <w:keepLines/>
        <w:tabs>
          <w:tab w:val="left" w:pos="2811"/>
        </w:tabs>
        <w:spacing w:after="60" w:line="240" w:lineRule="auto"/>
        <w:rPr>
          <w:lang w:val="en-AU"/>
        </w:rPr>
      </w:pPr>
      <w:r w:rsidRPr="000A19BF">
        <w:rPr>
          <w:lang w:val="en-AU"/>
        </w:rPr>
        <w:t xml:space="preserve">0-dimensional </w:t>
      </w:r>
      <w:r w:rsidRPr="000A19BF">
        <w:rPr>
          <w:b/>
          <w:lang w:val="en-AU"/>
        </w:rPr>
        <w:t>geometric primitive</w:t>
      </w:r>
      <w:r w:rsidRPr="000A19BF">
        <w:rPr>
          <w:lang w:val="en-AU"/>
        </w:rPr>
        <w:t>, representing a position.</w:t>
      </w:r>
    </w:p>
    <w:p w14:paraId="58E361C9" w14:textId="243C4C2A" w:rsidR="0017347B" w:rsidRDefault="0017347B" w:rsidP="00C128E3">
      <w:pPr>
        <w:spacing w:after="120" w:line="240" w:lineRule="auto"/>
        <w:rPr>
          <w:rFonts w:cs="Arial"/>
          <w:lang w:val="en-AU" w:eastAsia="en-GB"/>
        </w:rPr>
      </w:pPr>
      <w:r w:rsidRPr="000A19BF">
        <w:rPr>
          <w:rFonts w:cs="Arial"/>
          <w:lang w:val="en-AU" w:eastAsia="en-GB"/>
        </w:rPr>
        <w:t>NOTE</w:t>
      </w:r>
      <w:r w:rsidR="00283FB5">
        <w:rPr>
          <w:rFonts w:cs="Arial"/>
          <w:lang w:val="en-AU" w:eastAsia="en-GB"/>
        </w:rPr>
        <w:t>:</w:t>
      </w:r>
      <w:r w:rsidRPr="000A19BF">
        <w:rPr>
          <w:rFonts w:cs="Arial"/>
          <w:lang w:val="en-AU" w:eastAsia="en-GB"/>
        </w:rPr>
        <w:t xml:space="preserve"> The </w:t>
      </w:r>
      <w:r w:rsidRPr="00074CF2">
        <w:rPr>
          <w:rFonts w:cs="Arial"/>
          <w:lang w:val="en-AU" w:eastAsia="en-GB"/>
        </w:rPr>
        <w:t>boundary</w:t>
      </w:r>
      <w:r w:rsidRPr="000A19BF">
        <w:rPr>
          <w:rFonts w:cs="Arial"/>
          <w:lang w:val="en-AU" w:eastAsia="en-GB"/>
        </w:rPr>
        <w:t xml:space="preserve"> of a point is the empty set.</w:t>
      </w:r>
    </w:p>
    <w:p w14:paraId="086E9915" w14:textId="106309DB" w:rsidR="00074CF2" w:rsidRPr="008D0CFF" w:rsidRDefault="00074CF2" w:rsidP="00074CF2">
      <w:pPr>
        <w:spacing w:after="0" w:line="240" w:lineRule="auto"/>
        <w:rPr>
          <w:rFonts w:cs="Arial"/>
          <w:b/>
        </w:rPr>
      </w:pPr>
      <w:r>
        <w:rPr>
          <w:rFonts w:cs="Arial"/>
          <w:b/>
        </w:rPr>
        <w:t>P</w:t>
      </w:r>
      <w:r w:rsidRPr="008D0CFF">
        <w:rPr>
          <w:rFonts w:cs="Arial"/>
          <w:b/>
        </w:rPr>
        <w:t>ointset</w:t>
      </w:r>
    </w:p>
    <w:p w14:paraId="15F37A2C" w14:textId="6E4F51DA" w:rsidR="00074CF2" w:rsidRPr="008D0CFF" w:rsidRDefault="00074CF2" w:rsidP="00074CF2">
      <w:pPr>
        <w:spacing w:after="120" w:line="240" w:lineRule="auto"/>
        <w:rPr>
          <w:rFonts w:cs="Arial"/>
          <w:color w:val="FF0000"/>
        </w:rPr>
      </w:pPr>
      <w:r>
        <w:rPr>
          <w:rFonts w:cs="Arial"/>
          <w:color w:val="FF0000"/>
        </w:rPr>
        <w:t>D</w:t>
      </w:r>
      <w:r w:rsidRPr="008D0CFF">
        <w:rPr>
          <w:rFonts w:cs="Arial"/>
          <w:color w:val="FF0000"/>
        </w:rPr>
        <w:t>efinition required</w:t>
      </w:r>
    </w:p>
    <w:p w14:paraId="69A088E6" w14:textId="0831C9F8" w:rsidR="0017347B" w:rsidRPr="000A19BF" w:rsidRDefault="0017347B" w:rsidP="00C128E3">
      <w:pPr>
        <w:keepNext/>
        <w:keepLines/>
        <w:spacing w:after="0" w:line="240" w:lineRule="auto"/>
        <w:rPr>
          <w:b/>
          <w:lang w:val="en-AU" w:eastAsia="en-GB"/>
        </w:rPr>
      </w:pPr>
      <w:bookmarkStart w:id="235" w:name="_Toc346149790"/>
      <w:bookmarkStart w:id="236" w:name="_Toc348447694"/>
      <w:bookmarkStart w:id="237" w:name="_Toc368904933"/>
      <w:bookmarkStart w:id="238" w:name="_Toc346156164"/>
      <w:bookmarkStart w:id="239" w:name="_Toc392576969"/>
      <w:bookmarkStart w:id="240" w:name="_Toc412540106"/>
      <w:bookmarkStart w:id="241" w:name="_Toc439685240"/>
      <w:r w:rsidRPr="000A19BF">
        <w:rPr>
          <w:b/>
          <w:lang w:val="en-AU" w:eastAsia="en-GB"/>
        </w:rPr>
        <w:t>Portrayal Catalogue</w:t>
      </w:r>
    </w:p>
    <w:p w14:paraId="4EB0D9B0" w14:textId="12C4257E" w:rsidR="0017347B" w:rsidRPr="000A19BF" w:rsidRDefault="0017347B" w:rsidP="00C128E3">
      <w:pPr>
        <w:tabs>
          <w:tab w:val="left" w:pos="2811"/>
        </w:tabs>
        <w:spacing w:after="60" w:line="240" w:lineRule="auto"/>
        <w:rPr>
          <w:lang w:val="en-AU"/>
        </w:rPr>
      </w:pPr>
      <w:r w:rsidRPr="000A19BF">
        <w:rPr>
          <w:lang w:val="en-AU"/>
        </w:rPr>
        <w:t xml:space="preserve">Collection of defined </w:t>
      </w:r>
      <w:r w:rsidRPr="000A19BF">
        <w:rPr>
          <w:bCs/>
          <w:lang w:val="en-AU"/>
        </w:rPr>
        <w:t xml:space="preserve">portrayals </w:t>
      </w:r>
      <w:r w:rsidRPr="000A19BF">
        <w:rPr>
          <w:lang w:val="en-AU"/>
        </w:rPr>
        <w:t xml:space="preserve">for a </w:t>
      </w:r>
      <w:r w:rsidRPr="000A19BF">
        <w:rPr>
          <w:b/>
          <w:lang w:val="en-AU"/>
        </w:rPr>
        <w:t>feature catalogue</w:t>
      </w:r>
      <w:r w:rsidRPr="000A19BF">
        <w:rPr>
          <w:lang w:val="en-AU"/>
        </w:rPr>
        <w:t>.</w:t>
      </w:r>
    </w:p>
    <w:p w14:paraId="719C119F" w14:textId="70283998" w:rsidR="0017347B" w:rsidRPr="000A19BF" w:rsidRDefault="0017347B" w:rsidP="00C128E3">
      <w:pPr>
        <w:spacing w:after="120" w:line="240" w:lineRule="auto"/>
        <w:rPr>
          <w:rFonts w:cs="Arial"/>
          <w:bCs/>
          <w:lang w:val="en-AU" w:eastAsia="en-GB"/>
        </w:rPr>
      </w:pPr>
      <w:r w:rsidRPr="000A19BF">
        <w:rPr>
          <w:rFonts w:cs="Arial"/>
          <w:lang w:val="en-AU" w:eastAsia="en-GB"/>
        </w:rPr>
        <w:t>NOTE</w:t>
      </w:r>
      <w:r w:rsidR="00283FB5">
        <w:rPr>
          <w:rFonts w:cs="Arial"/>
          <w:lang w:val="en-AU" w:eastAsia="en-GB"/>
        </w:rPr>
        <w:t>:</w:t>
      </w:r>
      <w:r w:rsidRPr="000A19BF">
        <w:rPr>
          <w:rFonts w:cs="Arial"/>
          <w:lang w:val="en-AU" w:eastAsia="en-GB"/>
        </w:rPr>
        <w:t xml:space="preserve"> Content of a portrayal catalogue includes </w:t>
      </w:r>
      <w:r w:rsidRPr="000A19BF">
        <w:rPr>
          <w:rFonts w:cs="Arial"/>
          <w:bCs/>
          <w:lang w:val="en-AU" w:eastAsia="en-GB"/>
        </w:rPr>
        <w:t>portrayal functions</w:t>
      </w:r>
      <w:r w:rsidRPr="000A19BF">
        <w:rPr>
          <w:rFonts w:cs="Arial"/>
          <w:lang w:val="en-AU" w:eastAsia="en-GB"/>
        </w:rPr>
        <w:t xml:space="preserve">, </w:t>
      </w:r>
      <w:r w:rsidRPr="000A19BF">
        <w:rPr>
          <w:rFonts w:cs="Arial"/>
          <w:bCs/>
          <w:lang w:val="en-AU" w:eastAsia="en-GB"/>
        </w:rPr>
        <w:t>symbols</w:t>
      </w:r>
      <w:r w:rsidRPr="000A19BF">
        <w:rPr>
          <w:rFonts w:cs="Arial"/>
          <w:lang w:val="en-AU" w:eastAsia="en-GB"/>
        </w:rPr>
        <w:t xml:space="preserve">, and </w:t>
      </w:r>
      <w:r w:rsidRPr="000A19BF">
        <w:rPr>
          <w:rFonts w:cs="Arial"/>
          <w:bCs/>
          <w:lang w:val="en-AU" w:eastAsia="en-GB"/>
        </w:rPr>
        <w:t>portrayal context</w:t>
      </w:r>
      <w:r w:rsidRPr="000A19BF">
        <w:rPr>
          <w:rFonts w:cs="Arial"/>
          <w:lang w:val="en-AU" w:eastAsia="en-GB"/>
        </w:rPr>
        <w:t>.</w:t>
      </w:r>
    </w:p>
    <w:bookmarkEnd w:id="235"/>
    <w:bookmarkEnd w:id="236"/>
    <w:bookmarkEnd w:id="237"/>
    <w:bookmarkEnd w:id="238"/>
    <w:bookmarkEnd w:id="239"/>
    <w:bookmarkEnd w:id="240"/>
    <w:bookmarkEnd w:id="241"/>
    <w:p w14:paraId="4A558155" w14:textId="20C1C761" w:rsidR="00904D4F" w:rsidRPr="000A19BF" w:rsidRDefault="00904D4F" w:rsidP="00C128E3">
      <w:pPr>
        <w:spacing w:after="0" w:line="240" w:lineRule="auto"/>
        <w:rPr>
          <w:b/>
          <w:lang w:val="en-AU" w:eastAsia="en-GB"/>
        </w:rPr>
      </w:pPr>
      <w:r w:rsidRPr="000A19BF">
        <w:rPr>
          <w:b/>
          <w:lang w:val="en-AU" w:eastAsia="en-GB"/>
        </w:rPr>
        <w:lastRenderedPageBreak/>
        <w:t>Record</w:t>
      </w:r>
    </w:p>
    <w:p w14:paraId="4D4F772A" w14:textId="5E9F95BA" w:rsidR="00904D4F" w:rsidRPr="000A19BF" w:rsidRDefault="00904D4F" w:rsidP="00C128E3">
      <w:pPr>
        <w:tabs>
          <w:tab w:val="left" w:pos="2811"/>
        </w:tabs>
        <w:spacing w:after="120" w:line="240" w:lineRule="auto"/>
        <w:rPr>
          <w:lang w:val="en-AU"/>
        </w:rPr>
      </w:pPr>
      <w:r w:rsidRPr="000A19BF">
        <w:rPr>
          <w:lang w:val="en-AU"/>
        </w:rPr>
        <w:t>Finite, named collection of related items (objects or values).</w:t>
      </w:r>
    </w:p>
    <w:p w14:paraId="7C9B6590" w14:textId="0BE35481" w:rsidR="00904D4F" w:rsidRPr="000A19BF" w:rsidRDefault="00904D4F" w:rsidP="00C128E3">
      <w:pPr>
        <w:spacing w:after="120" w:line="240" w:lineRule="auto"/>
        <w:rPr>
          <w:rFonts w:cs="Arial"/>
          <w:lang w:val="en-AU" w:eastAsia="en-GB"/>
        </w:rPr>
      </w:pPr>
      <w:r w:rsidRPr="000A19BF">
        <w:rPr>
          <w:rFonts w:cs="Arial"/>
          <w:lang w:val="en-AU" w:eastAsia="en-GB"/>
        </w:rPr>
        <w:t>NOTE</w:t>
      </w:r>
      <w:r w:rsidR="00283FB5">
        <w:rPr>
          <w:rFonts w:cs="Arial"/>
          <w:lang w:val="en-AU" w:eastAsia="en-GB"/>
        </w:rPr>
        <w:t>:</w:t>
      </w:r>
      <w:r w:rsidRPr="000A19BF">
        <w:rPr>
          <w:rFonts w:cs="Arial"/>
          <w:lang w:val="en-AU" w:eastAsia="en-GB"/>
        </w:rPr>
        <w:t xml:space="preserve"> Logically, a record is a set of pairs &lt;name, item &gt;.</w:t>
      </w:r>
    </w:p>
    <w:p w14:paraId="61C83607" w14:textId="38FE5645" w:rsidR="00E01649" w:rsidRPr="000A19BF" w:rsidRDefault="00E01649" w:rsidP="00C128E3">
      <w:pPr>
        <w:spacing w:after="0" w:line="240" w:lineRule="auto"/>
        <w:rPr>
          <w:b/>
          <w:lang w:val="en-AU" w:eastAsia="en-GB"/>
        </w:rPr>
      </w:pPr>
      <w:r w:rsidRPr="000A19BF">
        <w:rPr>
          <w:b/>
          <w:lang w:val="en-AU" w:eastAsia="en-GB"/>
        </w:rPr>
        <w:t>Relationship</w:t>
      </w:r>
    </w:p>
    <w:p w14:paraId="58CDA3B3" w14:textId="5A2C6454" w:rsidR="00E01649" w:rsidRPr="000A19BF" w:rsidRDefault="00E01649" w:rsidP="00C128E3">
      <w:pPr>
        <w:tabs>
          <w:tab w:val="left" w:pos="2811"/>
        </w:tabs>
        <w:spacing w:after="60" w:line="240" w:lineRule="auto"/>
        <w:rPr>
          <w:lang w:val="en-AU"/>
        </w:rPr>
      </w:pPr>
      <w:r w:rsidRPr="000A19BF">
        <w:rPr>
          <w:lang w:val="en-AU"/>
        </w:rPr>
        <w:t>Semantic connection among model elements.</w:t>
      </w:r>
    </w:p>
    <w:p w14:paraId="640DFF37" w14:textId="0E174FA7" w:rsidR="00E01649" w:rsidRPr="003420DB" w:rsidRDefault="00E01649" w:rsidP="00C128E3">
      <w:pPr>
        <w:spacing w:after="120" w:line="240" w:lineRule="auto"/>
        <w:rPr>
          <w:rFonts w:cs="Arial"/>
          <w:lang w:val="en-AU" w:eastAsia="en-GB"/>
        </w:rPr>
      </w:pPr>
      <w:r w:rsidRPr="000A19BF">
        <w:rPr>
          <w:rFonts w:cs="Arial"/>
          <w:lang w:val="en-AU" w:eastAsia="en-GB"/>
        </w:rPr>
        <w:t>NOTE</w:t>
      </w:r>
      <w:r w:rsidR="00283FB5">
        <w:rPr>
          <w:rFonts w:cs="Arial"/>
          <w:lang w:val="en-AU" w:eastAsia="en-GB"/>
        </w:rPr>
        <w:t>:</w:t>
      </w:r>
      <w:r w:rsidRPr="000A19BF">
        <w:rPr>
          <w:rFonts w:cs="Arial"/>
          <w:lang w:val="en-AU" w:eastAsia="en-GB"/>
        </w:rPr>
        <w:t xml:space="preserve"> Kinds of relationships include association, generalization, metarelationship, flow, and several </w:t>
      </w:r>
      <w:r w:rsidRPr="003420DB">
        <w:rPr>
          <w:rFonts w:cs="Arial"/>
          <w:lang w:val="en-AU" w:eastAsia="en-GB"/>
        </w:rPr>
        <w:t>kinds grouped under dependency.</w:t>
      </w:r>
    </w:p>
    <w:p w14:paraId="0C20E2F8" w14:textId="49CA930F" w:rsidR="00E73EDF" w:rsidRPr="004E17D6" w:rsidRDefault="007653F1" w:rsidP="00C128E3">
      <w:pPr>
        <w:spacing w:after="0" w:line="240" w:lineRule="auto"/>
        <w:jc w:val="left"/>
      </w:pPr>
      <w:r w:rsidRPr="004E17D6">
        <w:rPr>
          <w:b/>
        </w:rPr>
        <w:t>Scale Minimum</w:t>
      </w:r>
    </w:p>
    <w:p w14:paraId="64AFF3D2" w14:textId="2FAC0C49" w:rsidR="00E73EDF" w:rsidRPr="004E17D6" w:rsidRDefault="007653F1" w:rsidP="00C128E3">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1584"/>
          <w:tab w:val="left" w:pos="2160"/>
          <w:tab w:val="left" w:pos="2880"/>
          <w:tab w:val="left" w:pos="3600"/>
          <w:tab w:val="left" w:pos="4320"/>
          <w:tab w:val="left" w:pos="5040"/>
          <w:tab w:val="left" w:pos="5760"/>
          <w:tab w:val="left" w:pos="6480"/>
          <w:tab w:val="left" w:pos="7200"/>
          <w:tab w:val="left" w:pos="7920"/>
          <w:tab w:val="left" w:pos="8640"/>
        </w:tabs>
        <w:spacing w:after="120" w:line="240" w:lineRule="auto"/>
        <w:rPr>
          <w:rFonts w:cs="Arial"/>
        </w:rPr>
      </w:pPr>
      <w:r w:rsidRPr="00693533">
        <w:rPr>
          <w:rFonts w:cs="Arial"/>
        </w:rPr>
        <w:t xml:space="preserve">The smallest scale at which a feature is </w:t>
      </w:r>
      <w:r w:rsidR="000153C6">
        <w:rPr>
          <w:rFonts w:cs="Arial"/>
        </w:rPr>
        <w:t xml:space="preserve">intended to be </w:t>
      </w:r>
      <w:r w:rsidRPr="00693533">
        <w:rPr>
          <w:rFonts w:cs="Arial"/>
        </w:rPr>
        <w:t>displayed (</w:t>
      </w:r>
      <w:r w:rsidR="00E01649" w:rsidRPr="00693533">
        <w:rPr>
          <w:rFonts w:cs="Arial"/>
        </w:rPr>
        <w:t xml:space="preserve">for </w:t>
      </w:r>
      <w:r w:rsidRPr="00693533">
        <w:rPr>
          <w:rFonts w:cs="Arial"/>
        </w:rPr>
        <w:t xml:space="preserve">example, a minor light, </w:t>
      </w:r>
      <w:r w:rsidR="00FD51F4" w:rsidRPr="003420DB">
        <w:rPr>
          <w:rFonts w:cs="Arial"/>
        </w:rPr>
        <w:t xml:space="preserve">with a </w:t>
      </w:r>
      <w:r w:rsidRPr="003420DB">
        <w:rPr>
          <w:rFonts w:cs="Arial"/>
        </w:rPr>
        <w:t xml:space="preserve">scale minimum of 1:45,000, would not </w:t>
      </w:r>
      <w:r w:rsidR="000153C6">
        <w:rPr>
          <w:rFonts w:cs="Arial"/>
        </w:rPr>
        <w:t xml:space="preserve">normally </w:t>
      </w:r>
      <w:r w:rsidRPr="003420DB">
        <w:rPr>
          <w:rFonts w:cs="Arial"/>
        </w:rPr>
        <w:t>be displayed at a scale of 1:90,000).</w:t>
      </w:r>
    </w:p>
    <w:p w14:paraId="01564DDA" w14:textId="2C5C8B12" w:rsidR="00E73EDF" w:rsidRPr="00693533" w:rsidRDefault="007653F1" w:rsidP="00C128E3">
      <w:pPr>
        <w:keepNext/>
        <w:keepLines/>
        <w:spacing w:after="0" w:line="240" w:lineRule="auto"/>
        <w:rPr>
          <w:rFonts w:cs="Arial"/>
          <w:sz w:val="18"/>
        </w:rPr>
      </w:pPr>
      <w:r w:rsidRPr="00693533">
        <w:rPr>
          <w:rFonts w:cs="Arial"/>
          <w:b/>
        </w:rPr>
        <w:t xml:space="preserve">Skin of the </w:t>
      </w:r>
      <w:r w:rsidR="000F66B6" w:rsidRPr="00693533">
        <w:rPr>
          <w:rFonts w:cs="Arial"/>
          <w:b/>
        </w:rPr>
        <w:t>E</w:t>
      </w:r>
      <w:r w:rsidR="000F66B6">
        <w:rPr>
          <w:rFonts w:cs="Arial"/>
          <w:b/>
        </w:rPr>
        <w:t>arth</w:t>
      </w:r>
    </w:p>
    <w:p w14:paraId="66F54DC7" w14:textId="12095574" w:rsidR="00E73EDF" w:rsidRPr="00693533" w:rsidRDefault="007653F1" w:rsidP="00C128E3">
      <w:pPr>
        <w:spacing w:after="120" w:line="240" w:lineRule="auto"/>
        <w:rPr>
          <w:rFonts w:cs="Arial"/>
        </w:rPr>
      </w:pPr>
      <w:r w:rsidRPr="00693533">
        <w:rPr>
          <w:rFonts w:cs="Arial"/>
        </w:rPr>
        <w:t xml:space="preserve">A defined set of non-overlapping geographic features of geometric primitive surface, </w:t>
      </w:r>
      <w:r w:rsidR="00C152C1">
        <w:rPr>
          <w:rFonts w:cs="Arial"/>
        </w:rPr>
        <w:t xml:space="preserve">completely </w:t>
      </w:r>
      <w:r w:rsidRPr="00693533">
        <w:rPr>
          <w:rFonts w:cs="Arial"/>
        </w:rPr>
        <w:t xml:space="preserve">covering an area equivalent to that of meta-features </w:t>
      </w:r>
      <w:r w:rsidRPr="00693533">
        <w:rPr>
          <w:rFonts w:cs="Arial"/>
          <w:b/>
        </w:rPr>
        <w:t>Data Coverage</w:t>
      </w:r>
      <w:r w:rsidRPr="00693533">
        <w:rPr>
          <w:rFonts w:cs="Arial"/>
        </w:rPr>
        <w:t xml:space="preserve">.  </w:t>
      </w:r>
    </w:p>
    <w:p w14:paraId="7235D160" w14:textId="6618D6A1" w:rsidR="00E01649" w:rsidRPr="003420DB" w:rsidRDefault="00E01649" w:rsidP="00C128E3">
      <w:pPr>
        <w:spacing w:after="0" w:line="240" w:lineRule="auto"/>
        <w:rPr>
          <w:b/>
          <w:lang w:val="en-AU" w:eastAsia="en-GB"/>
        </w:rPr>
      </w:pPr>
      <w:r w:rsidRPr="003420DB">
        <w:rPr>
          <w:b/>
          <w:lang w:val="en-AU" w:eastAsia="en-GB"/>
        </w:rPr>
        <w:t>Surface</w:t>
      </w:r>
    </w:p>
    <w:p w14:paraId="15AE546D" w14:textId="01A0A05D" w:rsidR="00E01649" w:rsidRPr="003420DB" w:rsidRDefault="00E01649" w:rsidP="00C128E3">
      <w:pPr>
        <w:tabs>
          <w:tab w:val="left" w:pos="2811"/>
        </w:tabs>
        <w:spacing w:after="60" w:line="240" w:lineRule="auto"/>
        <w:rPr>
          <w:lang w:val="en-AU"/>
        </w:rPr>
      </w:pPr>
      <w:r w:rsidRPr="003420DB">
        <w:rPr>
          <w:lang w:val="en-AU"/>
        </w:rPr>
        <w:t xml:space="preserve">Connected 2-dimensional </w:t>
      </w:r>
      <w:r w:rsidRPr="003420DB">
        <w:rPr>
          <w:b/>
          <w:lang w:val="en-AU"/>
        </w:rPr>
        <w:t>geometric primitive</w:t>
      </w:r>
      <w:r w:rsidRPr="003420DB">
        <w:rPr>
          <w:lang w:val="en-AU"/>
        </w:rPr>
        <w:t>, representing the continuous image of a region of a plane.</w:t>
      </w:r>
    </w:p>
    <w:p w14:paraId="5BE99983" w14:textId="196C8580" w:rsidR="00E01649" w:rsidRPr="003420DB" w:rsidRDefault="00E01649" w:rsidP="00C128E3">
      <w:pPr>
        <w:spacing w:after="120" w:line="240" w:lineRule="auto"/>
        <w:rPr>
          <w:rFonts w:cs="Arial"/>
          <w:lang w:val="en-AU" w:eastAsia="en-GB"/>
        </w:rPr>
      </w:pPr>
      <w:r w:rsidRPr="003420DB">
        <w:rPr>
          <w:rFonts w:cs="Arial"/>
          <w:lang w:val="en-AU" w:eastAsia="en-GB"/>
        </w:rPr>
        <w:t>NOTE</w:t>
      </w:r>
      <w:r w:rsidR="00283FB5">
        <w:rPr>
          <w:rFonts w:cs="Arial"/>
          <w:lang w:val="en-AU" w:eastAsia="en-GB"/>
        </w:rPr>
        <w:t>:</w:t>
      </w:r>
      <w:r w:rsidRPr="003420DB">
        <w:rPr>
          <w:rFonts w:cs="Arial"/>
          <w:lang w:val="en-AU" w:eastAsia="en-GB"/>
        </w:rPr>
        <w:t xml:space="preserve"> The boundary of a surface is the set of oriented, closed </w:t>
      </w:r>
      <w:r w:rsidRPr="00074CF2">
        <w:rPr>
          <w:rFonts w:cs="Arial"/>
          <w:lang w:val="en-AU" w:eastAsia="en-GB"/>
        </w:rPr>
        <w:t>curves</w:t>
      </w:r>
      <w:r w:rsidRPr="003420DB">
        <w:rPr>
          <w:rFonts w:cs="Arial"/>
          <w:lang w:val="en-AU" w:eastAsia="en-GB"/>
        </w:rPr>
        <w:t xml:space="preserve"> that delineate the limits of the surface.</w:t>
      </w:r>
    </w:p>
    <w:p w14:paraId="3279865E" w14:textId="0E441AD9" w:rsidR="005F185E" w:rsidRPr="00693533" w:rsidRDefault="005F185E" w:rsidP="005F185E">
      <w:pPr>
        <w:keepNext/>
        <w:keepLines/>
        <w:spacing w:after="0" w:line="240" w:lineRule="auto"/>
        <w:jc w:val="left"/>
      </w:pPr>
      <w:r>
        <w:rPr>
          <w:b/>
        </w:rPr>
        <w:t>System Database</w:t>
      </w:r>
    </w:p>
    <w:p w14:paraId="7B24930B" w14:textId="073A4D6D" w:rsidR="005F185E" w:rsidRPr="00693533" w:rsidRDefault="00D66E3F" w:rsidP="005F185E">
      <w:pPr>
        <w:spacing w:after="120" w:line="240" w:lineRule="auto"/>
      </w:pPr>
      <w:r w:rsidRPr="00D66E3F">
        <w:t>A database, in the manufacturer's internal ECDIS format, resulting from the lossless transformation of the Electronic Navigational Data Service (ENDS) contents and its updates. It is this database that is accessed by ECDIS for the display generation and other navigational functions, and is equivalent to up-to-date ENDS.</w:t>
      </w:r>
    </w:p>
    <w:p w14:paraId="5FCB68FF" w14:textId="6C3F621C" w:rsidR="00007CB4" w:rsidRPr="003420DB" w:rsidRDefault="00007CB4" w:rsidP="00C128E3">
      <w:pPr>
        <w:spacing w:after="0" w:line="240" w:lineRule="auto"/>
        <w:rPr>
          <w:b/>
          <w:lang w:val="en-AU" w:eastAsia="en-GB"/>
        </w:rPr>
      </w:pPr>
      <w:r w:rsidRPr="003420DB">
        <w:rPr>
          <w:b/>
          <w:lang w:val="en-AU" w:eastAsia="en-GB"/>
        </w:rPr>
        <w:t>Temporal Reference System</w:t>
      </w:r>
    </w:p>
    <w:p w14:paraId="1987EB10" w14:textId="06DE1E52" w:rsidR="00007CB4" w:rsidRPr="003420DB" w:rsidRDefault="00007CB4" w:rsidP="00C128E3">
      <w:pPr>
        <w:tabs>
          <w:tab w:val="left" w:pos="2811"/>
        </w:tabs>
        <w:spacing w:after="120" w:line="240" w:lineRule="auto"/>
        <w:rPr>
          <w:lang w:val="en-AU"/>
        </w:rPr>
      </w:pPr>
      <w:r w:rsidRPr="003420DB">
        <w:rPr>
          <w:lang w:val="en-AU"/>
        </w:rPr>
        <w:t>Reference system against which time is measured.</w:t>
      </w:r>
    </w:p>
    <w:p w14:paraId="174D960B" w14:textId="2137E4C7" w:rsidR="00007CB4" w:rsidRPr="003420DB" w:rsidRDefault="00007CB4" w:rsidP="00C128E3">
      <w:pPr>
        <w:spacing w:after="0" w:line="240" w:lineRule="auto"/>
        <w:rPr>
          <w:b/>
          <w:lang w:val="en-AU" w:eastAsia="en-GB"/>
        </w:rPr>
      </w:pPr>
      <w:r w:rsidRPr="003420DB">
        <w:rPr>
          <w:b/>
          <w:lang w:val="en-AU" w:eastAsia="en-GB"/>
        </w:rPr>
        <w:t>Vertical Datum</w:t>
      </w:r>
    </w:p>
    <w:p w14:paraId="1681E5F0" w14:textId="700B9966" w:rsidR="00007CB4" w:rsidRDefault="00007CB4" w:rsidP="00C128E3">
      <w:pPr>
        <w:tabs>
          <w:tab w:val="left" w:pos="2811"/>
        </w:tabs>
        <w:spacing w:after="120" w:line="240" w:lineRule="auto"/>
        <w:rPr>
          <w:lang w:val="en-AU"/>
        </w:rPr>
      </w:pPr>
      <w:r w:rsidRPr="003420DB">
        <w:rPr>
          <w:lang w:val="en-AU"/>
        </w:rPr>
        <w:t>Datum describing the relation of gravity-related heights or depths to the Earth.</w:t>
      </w:r>
    </w:p>
    <w:p w14:paraId="08700A96" w14:textId="5EE9DBCC" w:rsidR="00376255" w:rsidRPr="003420DB" w:rsidRDefault="00376255" w:rsidP="00376255">
      <w:pPr>
        <w:spacing w:after="0" w:line="240" w:lineRule="auto"/>
        <w:rPr>
          <w:b/>
          <w:lang w:val="en-AU" w:eastAsia="en-GB"/>
        </w:rPr>
      </w:pPr>
      <w:r>
        <w:rPr>
          <w:b/>
          <w:lang w:val="en-AU" w:eastAsia="en-GB"/>
        </w:rPr>
        <w:t>Viewing Scale</w:t>
      </w:r>
    </w:p>
    <w:p w14:paraId="4D52E180" w14:textId="43D40ABB" w:rsidR="00376255" w:rsidRPr="00376255" w:rsidRDefault="00376255" w:rsidP="00376255">
      <w:pPr>
        <w:tabs>
          <w:tab w:val="left" w:pos="2811"/>
        </w:tabs>
        <w:spacing w:after="120" w:line="240" w:lineRule="auto"/>
        <w:rPr>
          <w:b/>
          <w:lang w:val="en-AU"/>
        </w:rPr>
      </w:pPr>
      <w:r>
        <w:t>T</w:t>
      </w:r>
      <w:r w:rsidRPr="002F1FAE">
        <w:t xml:space="preserve">he value of the ratio of the linear dimensions of </w:t>
      </w:r>
      <w:r w:rsidRPr="002F1FAE">
        <w:rPr>
          <w:b/>
          <w:bCs/>
        </w:rPr>
        <w:t>features</w:t>
      </w:r>
      <w:r w:rsidRPr="002F1FAE">
        <w:t xml:space="preserve"> of a </w:t>
      </w:r>
      <w:r w:rsidRPr="002F1FAE">
        <w:rPr>
          <w:b/>
          <w:bCs/>
        </w:rPr>
        <w:t>dataset</w:t>
      </w:r>
      <w:r w:rsidRPr="002F1FAE">
        <w:t xml:space="preserve"> presented in the display and the actual dimensions of the </w:t>
      </w:r>
      <w:r w:rsidRPr="002F1FAE">
        <w:rPr>
          <w:b/>
          <w:bCs/>
        </w:rPr>
        <w:t>features</w:t>
      </w:r>
      <w:r w:rsidRPr="002F1FAE">
        <w:t xml:space="preserve"> represented of the </w:t>
      </w:r>
      <w:r w:rsidRPr="002F1FAE">
        <w:rPr>
          <w:b/>
          <w:bCs/>
        </w:rPr>
        <w:t>dataset</w:t>
      </w:r>
      <w:r w:rsidRPr="00376255">
        <w:t>.</w:t>
      </w:r>
    </w:p>
    <w:p w14:paraId="6AC7677D" w14:textId="77777777" w:rsidR="00E73EDF" w:rsidRPr="003420DB" w:rsidRDefault="007653F1" w:rsidP="00C128E3">
      <w:pPr>
        <w:spacing w:after="0" w:line="240" w:lineRule="auto"/>
        <w:jc w:val="left"/>
      </w:pPr>
      <w:bookmarkStart w:id="242" w:name="_Toc368904945"/>
      <w:bookmarkStart w:id="243" w:name="_Toc392576977"/>
      <w:bookmarkStart w:id="244" w:name="_Toc412540115"/>
      <w:bookmarkStart w:id="245" w:name="_Toc439685249"/>
      <w:r w:rsidRPr="003420DB">
        <w:rPr>
          <w:b/>
        </w:rPr>
        <w:t>Warning</w:t>
      </w:r>
      <w:bookmarkEnd w:id="242"/>
      <w:bookmarkEnd w:id="243"/>
      <w:bookmarkEnd w:id="244"/>
      <w:bookmarkEnd w:id="245"/>
      <w:r w:rsidRPr="003420DB">
        <w:rPr>
          <w:b/>
        </w:rPr>
        <w:tab/>
      </w:r>
      <w:r w:rsidRPr="003420DB">
        <w:rPr>
          <w:b/>
        </w:rPr>
        <w:tab/>
      </w:r>
    </w:p>
    <w:p w14:paraId="7EDA0DF5" w14:textId="0047B5DC" w:rsidR="00E73EDF" w:rsidRPr="00693533" w:rsidRDefault="007653F1" w:rsidP="00C128E3">
      <w:pPr>
        <w:spacing w:after="120" w:line="240" w:lineRule="auto"/>
        <w:rPr>
          <w:rFonts w:cs="Arial"/>
        </w:rPr>
      </w:pPr>
      <w:r w:rsidRPr="004E17D6">
        <w:rPr>
          <w:rFonts w:cs="Arial"/>
        </w:rPr>
        <w:t xml:space="preserve">(MSC.302/A) </w:t>
      </w:r>
      <w:r w:rsidRPr="004E17D6">
        <w:rPr>
          <w:rFonts w:cs="Arial"/>
          <w:b/>
        </w:rPr>
        <w:t>alert</w:t>
      </w:r>
      <w:r w:rsidRPr="00693533">
        <w:rPr>
          <w:rFonts w:cs="Arial"/>
        </w:rPr>
        <w:t xml:space="preserve"> for condition requiring immediate attention, but no immediate action by the bridge team.</w:t>
      </w:r>
      <w:r w:rsidR="00953516" w:rsidRPr="00693533">
        <w:rPr>
          <w:rFonts w:cs="Arial"/>
        </w:rPr>
        <w:t xml:space="preserve"> </w:t>
      </w:r>
      <w:r w:rsidRPr="00693533">
        <w:rPr>
          <w:rFonts w:cs="Arial"/>
        </w:rPr>
        <w:t>Warnings are presented for precautionary reasons to make the bridge team aware of changed conditions which are not immediately hazardous, but may become so if no action is taken.</w:t>
      </w:r>
    </w:p>
    <w:p w14:paraId="254970EF" w14:textId="77777777" w:rsidR="00E73EDF" w:rsidRPr="00475FB7" w:rsidRDefault="007653F1" w:rsidP="00C128E3">
      <w:pPr>
        <w:pStyle w:val="Heading3"/>
        <w:tabs>
          <w:tab w:val="clear" w:pos="660"/>
          <w:tab w:val="clear" w:pos="880"/>
          <w:tab w:val="left" w:pos="851"/>
        </w:tabs>
        <w:spacing w:before="120" w:after="120" w:line="240" w:lineRule="auto"/>
        <w:ind w:left="851" w:hanging="851"/>
        <w:jc w:val="both"/>
      </w:pPr>
      <w:bookmarkStart w:id="246" w:name="_Toc515440315"/>
      <w:bookmarkStart w:id="247" w:name="_Toc517858824"/>
      <w:bookmarkStart w:id="248" w:name="_Toc519859064"/>
      <w:bookmarkStart w:id="249" w:name="_Toc521495108"/>
      <w:bookmarkStart w:id="250" w:name="_Toc439685250"/>
      <w:bookmarkStart w:id="251" w:name="_Toc225648276"/>
      <w:bookmarkStart w:id="252" w:name="_Toc225065133"/>
      <w:bookmarkStart w:id="253" w:name="_Toc170072339"/>
      <w:bookmarkEnd w:id="246"/>
      <w:bookmarkEnd w:id="247"/>
      <w:bookmarkEnd w:id="248"/>
      <w:bookmarkEnd w:id="249"/>
      <w:r w:rsidRPr="00475FB7">
        <w:t>Abbreviations</w:t>
      </w:r>
      <w:bookmarkEnd w:id="250"/>
      <w:bookmarkEnd w:id="251"/>
      <w:bookmarkEnd w:id="252"/>
      <w:bookmarkEnd w:id="253"/>
    </w:p>
    <w:p w14:paraId="0D7E459D" w14:textId="77777777" w:rsidR="00E73EDF" w:rsidRPr="00693533" w:rsidRDefault="007653F1" w:rsidP="00C128E3">
      <w:pPr>
        <w:spacing w:after="120" w:line="240" w:lineRule="auto"/>
      </w:pPr>
      <w:r w:rsidRPr="00693533">
        <w:t>CRS</w:t>
      </w:r>
      <w:r w:rsidRPr="00693533">
        <w:tab/>
      </w:r>
      <w:r w:rsidRPr="00693533">
        <w:tab/>
        <w:t>Coordinate Reference System</w:t>
      </w:r>
    </w:p>
    <w:p w14:paraId="00DFE9FE" w14:textId="3678D97B" w:rsidR="001D798F" w:rsidRPr="003420DB" w:rsidRDefault="001D798F" w:rsidP="00C128E3">
      <w:pPr>
        <w:spacing w:after="120" w:line="240" w:lineRule="auto"/>
      </w:pPr>
      <w:r w:rsidRPr="003420DB">
        <w:t>DCEG</w:t>
      </w:r>
      <w:r w:rsidRPr="003420DB">
        <w:tab/>
      </w:r>
      <w:r w:rsidRPr="003420DB">
        <w:tab/>
        <w:t>Data Classification and Encoding Guide</w:t>
      </w:r>
    </w:p>
    <w:p w14:paraId="404141C5" w14:textId="77777777" w:rsidR="00E73EDF" w:rsidRPr="00693533" w:rsidRDefault="007653F1" w:rsidP="00C128E3">
      <w:pPr>
        <w:spacing w:after="120" w:line="240" w:lineRule="auto"/>
      </w:pPr>
      <w:r w:rsidRPr="004E17D6">
        <w:t>ECDIS</w:t>
      </w:r>
      <w:r w:rsidRPr="004E17D6">
        <w:tab/>
      </w:r>
      <w:r w:rsidRPr="004E17D6">
        <w:tab/>
        <w:t xml:space="preserve">Electronic Chart Display </w:t>
      </w:r>
      <w:r w:rsidRPr="00693533">
        <w:rPr>
          <w:rFonts w:hint="eastAsia"/>
        </w:rPr>
        <w:t xml:space="preserve">and </w:t>
      </w:r>
      <w:r w:rsidRPr="00693533">
        <w:t>Information System</w:t>
      </w:r>
    </w:p>
    <w:p w14:paraId="07B79F50" w14:textId="77777777" w:rsidR="001B27C9" w:rsidRDefault="001B27C9" w:rsidP="00C128E3">
      <w:pPr>
        <w:spacing w:after="120" w:line="240" w:lineRule="auto"/>
      </w:pPr>
      <w:r w:rsidRPr="00693533">
        <w:t>ENC</w:t>
      </w:r>
      <w:r w:rsidRPr="00693533">
        <w:tab/>
      </w:r>
      <w:r w:rsidRPr="00693533">
        <w:tab/>
        <w:t>Electronic Navigational Chart</w:t>
      </w:r>
    </w:p>
    <w:p w14:paraId="3E15EC53" w14:textId="334C59BE" w:rsidR="00B4459B" w:rsidRPr="00693533" w:rsidRDefault="00B4459B" w:rsidP="00C128E3">
      <w:pPr>
        <w:spacing w:after="120" w:line="240" w:lineRule="auto"/>
      </w:pPr>
      <w:r>
        <w:t>ENDS</w:t>
      </w:r>
      <w:r>
        <w:tab/>
      </w:r>
      <w:r>
        <w:tab/>
        <w:t>Electronic Navigational Data Service</w:t>
      </w:r>
    </w:p>
    <w:p w14:paraId="22850313" w14:textId="77777777" w:rsidR="00E73EDF" w:rsidRPr="00693533" w:rsidRDefault="007653F1" w:rsidP="00C128E3">
      <w:pPr>
        <w:spacing w:after="120" w:line="240" w:lineRule="auto"/>
      </w:pPr>
      <w:r w:rsidRPr="00693533">
        <w:t>EPSG</w:t>
      </w:r>
      <w:r w:rsidRPr="00693533">
        <w:tab/>
      </w:r>
      <w:r w:rsidRPr="00693533">
        <w:tab/>
        <w:t>European Petroleum Survey Group</w:t>
      </w:r>
    </w:p>
    <w:p w14:paraId="0C4DDF31" w14:textId="451CCD10" w:rsidR="001B27C9" w:rsidRPr="003420DB" w:rsidRDefault="001B27C9" w:rsidP="00C128E3">
      <w:pPr>
        <w:spacing w:after="120" w:line="240" w:lineRule="auto"/>
      </w:pPr>
      <w:r w:rsidRPr="003420DB">
        <w:t>GFM</w:t>
      </w:r>
      <w:r w:rsidRPr="003420DB">
        <w:tab/>
      </w:r>
      <w:r w:rsidRPr="003420DB">
        <w:tab/>
        <w:t>General Feature Model</w:t>
      </w:r>
    </w:p>
    <w:p w14:paraId="7CF3B7C0" w14:textId="2CDD31E5" w:rsidR="001B27C9" w:rsidRPr="003420DB" w:rsidRDefault="001B27C9" w:rsidP="00C128E3">
      <w:pPr>
        <w:spacing w:after="120" w:line="240" w:lineRule="auto"/>
      </w:pPr>
      <w:r w:rsidRPr="003420DB">
        <w:t>IEC</w:t>
      </w:r>
      <w:r w:rsidRPr="003420DB">
        <w:tab/>
      </w:r>
      <w:r w:rsidRPr="003420DB">
        <w:tab/>
      </w:r>
      <w:r w:rsidRPr="003420DB">
        <w:tab/>
        <w:t>International Electrotechnical Commission</w:t>
      </w:r>
    </w:p>
    <w:p w14:paraId="4EAA52CC" w14:textId="77777777" w:rsidR="00E73EDF" w:rsidRPr="004E17D6" w:rsidRDefault="007653F1" w:rsidP="00C128E3">
      <w:pPr>
        <w:spacing w:after="120" w:line="240" w:lineRule="auto"/>
      </w:pPr>
      <w:r w:rsidRPr="004E17D6">
        <w:t>IHO</w:t>
      </w:r>
      <w:r w:rsidRPr="004E17D6">
        <w:tab/>
      </w:r>
      <w:r w:rsidRPr="004E17D6">
        <w:tab/>
        <w:t>International Hydrographic Organization</w:t>
      </w:r>
    </w:p>
    <w:p w14:paraId="77374BAD" w14:textId="77777777" w:rsidR="00E73EDF" w:rsidRPr="00693533" w:rsidRDefault="007653F1" w:rsidP="00C128E3">
      <w:pPr>
        <w:spacing w:after="120" w:line="240" w:lineRule="auto"/>
      </w:pPr>
      <w:r w:rsidRPr="00693533">
        <w:t>IMO</w:t>
      </w:r>
      <w:r w:rsidRPr="00693533">
        <w:tab/>
      </w:r>
      <w:r w:rsidRPr="00693533">
        <w:tab/>
        <w:t>International Maritime Organization</w:t>
      </w:r>
    </w:p>
    <w:p w14:paraId="1F5F1772" w14:textId="77777777" w:rsidR="00E73EDF" w:rsidRPr="00693533" w:rsidRDefault="007653F1" w:rsidP="00C128E3">
      <w:pPr>
        <w:spacing w:after="120" w:line="240" w:lineRule="auto"/>
      </w:pPr>
      <w:r w:rsidRPr="00693533">
        <w:t>ISO</w:t>
      </w:r>
      <w:r w:rsidRPr="00693533">
        <w:tab/>
      </w:r>
      <w:r w:rsidRPr="00693533">
        <w:tab/>
        <w:t>International Organization for Standardization</w:t>
      </w:r>
    </w:p>
    <w:p w14:paraId="68B18693" w14:textId="42B0C124" w:rsidR="003F7046" w:rsidRPr="003420DB" w:rsidRDefault="003F7046" w:rsidP="00C128E3">
      <w:pPr>
        <w:spacing w:after="120" w:line="240" w:lineRule="auto"/>
      </w:pPr>
      <w:r w:rsidRPr="003420DB">
        <w:t>MSVS</w:t>
      </w:r>
      <w:r w:rsidRPr="003420DB">
        <w:tab/>
      </w:r>
      <w:r w:rsidRPr="003420DB">
        <w:tab/>
        <w:t>Mariners Selected Viewing Scale</w:t>
      </w:r>
    </w:p>
    <w:p w14:paraId="6422FC26" w14:textId="77777777" w:rsidR="00E73EDF" w:rsidRPr="003420DB" w:rsidRDefault="007653F1" w:rsidP="00C128E3">
      <w:pPr>
        <w:spacing w:after="120" w:line="240" w:lineRule="auto"/>
      </w:pPr>
      <w:r w:rsidRPr="003420DB">
        <w:lastRenderedPageBreak/>
        <w:t>SOLAS</w:t>
      </w:r>
      <w:r w:rsidRPr="003420DB">
        <w:tab/>
      </w:r>
      <w:r w:rsidRPr="003420DB">
        <w:tab/>
        <w:t>Safety of Life at Sea</w:t>
      </w:r>
    </w:p>
    <w:p w14:paraId="402D7177" w14:textId="2A66C776" w:rsidR="00147E47" w:rsidRPr="003420DB" w:rsidRDefault="00147E47" w:rsidP="00C128E3">
      <w:pPr>
        <w:spacing w:after="120" w:line="240" w:lineRule="auto"/>
      </w:pPr>
      <w:r w:rsidRPr="003420DB">
        <w:t>SVG</w:t>
      </w:r>
      <w:r w:rsidRPr="003420DB">
        <w:tab/>
      </w:r>
      <w:r w:rsidRPr="003420DB">
        <w:tab/>
        <w:t>Scalable Vector Graphics</w:t>
      </w:r>
    </w:p>
    <w:p w14:paraId="4E065A74" w14:textId="0E77E42A" w:rsidR="00147E47" w:rsidRPr="003420DB" w:rsidRDefault="00147E47" w:rsidP="00C128E3">
      <w:pPr>
        <w:spacing w:after="120" w:line="240" w:lineRule="auto"/>
      </w:pPr>
      <w:r w:rsidRPr="003420DB">
        <w:t>S-100WG</w:t>
      </w:r>
      <w:r w:rsidRPr="003420DB">
        <w:tab/>
        <w:t>IHO S-100 Working Group</w:t>
      </w:r>
    </w:p>
    <w:p w14:paraId="64C902A8" w14:textId="2EC7557E" w:rsidR="00147E47" w:rsidRPr="003420DB" w:rsidRDefault="00147E47" w:rsidP="00C128E3">
      <w:pPr>
        <w:spacing w:after="120" w:line="240" w:lineRule="auto"/>
      </w:pPr>
      <w:r w:rsidRPr="003420DB">
        <w:t>S-101PT</w:t>
      </w:r>
      <w:r w:rsidRPr="003420DB">
        <w:tab/>
      </w:r>
      <w:r w:rsidR="004C3CAE">
        <w:t xml:space="preserve">S-100WG – </w:t>
      </w:r>
      <w:r w:rsidRPr="003420DB">
        <w:t>S-101 Project Team</w:t>
      </w:r>
    </w:p>
    <w:p w14:paraId="35B1C504" w14:textId="7FDFF6A7" w:rsidR="00147E47" w:rsidRPr="003420DB" w:rsidRDefault="00147E47" w:rsidP="00C128E3">
      <w:pPr>
        <w:spacing w:after="120" w:line="240" w:lineRule="auto"/>
      </w:pPr>
      <w:r w:rsidRPr="003420DB">
        <w:t>TIFF</w:t>
      </w:r>
      <w:r w:rsidRPr="003420DB">
        <w:tab/>
      </w:r>
      <w:r w:rsidRPr="003420DB">
        <w:tab/>
        <w:t>Tagged Image File Format</w:t>
      </w:r>
    </w:p>
    <w:p w14:paraId="2D301818" w14:textId="3D4296C6" w:rsidR="00E73EDF" w:rsidRPr="003420DB" w:rsidRDefault="00147E47" w:rsidP="00C128E3">
      <w:pPr>
        <w:spacing w:after="120" w:line="240" w:lineRule="auto"/>
      </w:pPr>
      <w:r w:rsidRPr="003420DB">
        <w:t>UML</w:t>
      </w:r>
      <w:r w:rsidRPr="003420DB">
        <w:tab/>
      </w:r>
      <w:r w:rsidRPr="003420DB">
        <w:tab/>
        <w:t>Unified Modelling Language</w:t>
      </w:r>
    </w:p>
    <w:p w14:paraId="3E9EF77B" w14:textId="73890372" w:rsidR="00147E47" w:rsidRPr="003420DB" w:rsidRDefault="00147E47" w:rsidP="00C128E3">
      <w:pPr>
        <w:spacing w:after="120" w:line="240" w:lineRule="auto"/>
      </w:pPr>
      <w:r w:rsidRPr="003420DB">
        <w:t>URL</w:t>
      </w:r>
      <w:r w:rsidRPr="003420DB">
        <w:tab/>
      </w:r>
      <w:r w:rsidRPr="003420DB">
        <w:tab/>
        <w:t>Universal Resource Locator</w:t>
      </w:r>
    </w:p>
    <w:p w14:paraId="6A561D7B" w14:textId="04B5D546" w:rsidR="00147E47" w:rsidRDefault="00147E47" w:rsidP="00C128E3">
      <w:pPr>
        <w:spacing w:after="120" w:line="240" w:lineRule="auto"/>
      </w:pPr>
      <w:r w:rsidRPr="003420DB">
        <w:t>XML</w:t>
      </w:r>
      <w:r w:rsidRPr="003420DB">
        <w:tab/>
      </w:r>
      <w:r w:rsidRPr="003420DB">
        <w:tab/>
        <w:t>Extensible Markup Language</w:t>
      </w:r>
    </w:p>
    <w:p w14:paraId="0C2043F6" w14:textId="36A86DB0" w:rsidR="00283FB5" w:rsidRPr="003420DB" w:rsidRDefault="00283FB5" w:rsidP="00C128E3">
      <w:pPr>
        <w:spacing w:after="120" w:line="240" w:lineRule="auto"/>
      </w:pPr>
    </w:p>
    <w:p w14:paraId="291925D7" w14:textId="2E457813" w:rsidR="00E73EDF" w:rsidRPr="00E07D00" w:rsidRDefault="00C11CC2" w:rsidP="00C128E3">
      <w:pPr>
        <w:pStyle w:val="Heading2"/>
        <w:tabs>
          <w:tab w:val="clear" w:pos="540"/>
          <w:tab w:val="clear" w:pos="700"/>
          <w:tab w:val="left" w:pos="709"/>
        </w:tabs>
        <w:spacing w:before="120" w:after="200" w:line="240" w:lineRule="auto"/>
        <w:ind w:left="709" w:hanging="709"/>
      </w:pPr>
      <w:bookmarkStart w:id="254" w:name="_Toc517858826"/>
      <w:bookmarkStart w:id="255" w:name="_Toc519859066"/>
      <w:bookmarkStart w:id="256" w:name="_Toc521495110"/>
      <w:bookmarkStart w:id="257" w:name="_Toc225648277"/>
      <w:bookmarkStart w:id="258" w:name="_Toc225065134"/>
      <w:bookmarkStart w:id="259" w:name="_Toc439685251"/>
      <w:bookmarkStart w:id="260" w:name="_Toc170072340"/>
      <w:bookmarkEnd w:id="254"/>
      <w:bookmarkEnd w:id="255"/>
      <w:bookmarkEnd w:id="256"/>
      <w:r>
        <w:t xml:space="preserve">General </w:t>
      </w:r>
      <w:r w:rsidR="007653F1" w:rsidRPr="00E07D00">
        <w:t xml:space="preserve">S-101 </w:t>
      </w:r>
      <w:r>
        <w:t>d</w:t>
      </w:r>
      <w:r w:rsidR="007653F1" w:rsidRPr="00E07D00">
        <w:t xml:space="preserve">ata </w:t>
      </w:r>
      <w:r>
        <w:t>p</w:t>
      </w:r>
      <w:r w:rsidR="007653F1" w:rsidRPr="00E07D00">
        <w:t xml:space="preserve">roduct </w:t>
      </w:r>
      <w:r>
        <w:t>d</w:t>
      </w:r>
      <w:r w:rsidR="007653F1" w:rsidRPr="00E07D00">
        <w:t>escription</w:t>
      </w:r>
      <w:bookmarkEnd w:id="257"/>
      <w:bookmarkEnd w:id="258"/>
      <w:bookmarkEnd w:id="259"/>
      <w:bookmarkEnd w:id="260"/>
    </w:p>
    <w:p w14:paraId="44CD69C5" w14:textId="225F8C29" w:rsidR="00E73EDF" w:rsidRPr="00FE6570" w:rsidRDefault="007653F1" w:rsidP="00C128E3">
      <w:pPr>
        <w:spacing w:after="120" w:line="240" w:lineRule="auto"/>
      </w:pPr>
      <w:r w:rsidRPr="00FE6570">
        <w:t>NOTE</w:t>
      </w:r>
      <w:r w:rsidR="00C11CC2">
        <w:t>:</w:t>
      </w:r>
      <w:r w:rsidRPr="00FE6570">
        <w:t xml:space="preserve"> This information contains general information about the data product.                                                                                            </w:t>
      </w:r>
    </w:p>
    <w:p w14:paraId="175F7B0B" w14:textId="77777777" w:rsidR="00E73EDF" w:rsidRPr="00693533" w:rsidRDefault="007653F1" w:rsidP="00C128E3">
      <w:pPr>
        <w:autoSpaceDE w:val="0"/>
        <w:autoSpaceDN w:val="0"/>
        <w:adjustRightInd w:val="0"/>
        <w:spacing w:after="120" w:line="240" w:lineRule="auto"/>
        <w:ind w:left="1695" w:hanging="1695"/>
        <w:rPr>
          <w:b/>
          <w:sz w:val="22"/>
          <w:szCs w:val="22"/>
        </w:rPr>
      </w:pPr>
      <w:r w:rsidRPr="00693533">
        <w:rPr>
          <w:b/>
          <w:sz w:val="22"/>
          <w:szCs w:val="22"/>
        </w:rPr>
        <w:t>Title:</w:t>
      </w:r>
      <w:r w:rsidRPr="00693533">
        <w:rPr>
          <w:b/>
          <w:sz w:val="22"/>
          <w:szCs w:val="22"/>
        </w:rPr>
        <w:tab/>
      </w:r>
      <w:r w:rsidRPr="00693533">
        <w:t>Electronic Navigational Chart</w:t>
      </w:r>
    </w:p>
    <w:p w14:paraId="2DCA9633" w14:textId="4BC3C984" w:rsidR="00E73EDF" w:rsidRPr="004E17D6" w:rsidRDefault="007653F1" w:rsidP="00C128E3">
      <w:pPr>
        <w:autoSpaceDE w:val="0"/>
        <w:autoSpaceDN w:val="0"/>
        <w:adjustRightInd w:val="0"/>
        <w:spacing w:after="120" w:line="240" w:lineRule="auto"/>
        <w:ind w:left="1695" w:hanging="1695"/>
      </w:pPr>
      <w:r w:rsidRPr="00693533">
        <w:rPr>
          <w:b/>
          <w:sz w:val="22"/>
          <w:szCs w:val="22"/>
        </w:rPr>
        <w:t xml:space="preserve">Abstract: </w:t>
      </w:r>
      <w:r w:rsidRPr="00693533">
        <w:rPr>
          <w:b/>
          <w:sz w:val="22"/>
          <w:szCs w:val="22"/>
        </w:rPr>
        <w:tab/>
      </w:r>
      <w:r w:rsidRPr="00693533">
        <w:rPr>
          <w:b/>
          <w:sz w:val="22"/>
          <w:szCs w:val="22"/>
        </w:rPr>
        <w:tab/>
      </w:r>
      <w:r w:rsidRPr="00693533">
        <w:rPr>
          <w:rFonts w:eastAsia="Times New Roman" w:cs="Arial"/>
          <w:lang w:eastAsia="en-GB"/>
        </w:rPr>
        <w:t xml:space="preserve">An Electronic Navigational Chart (ENC) is a vector chart produced </w:t>
      </w:r>
      <w:r w:rsidRPr="00693533">
        <w:t>on the authority of a government authorized Hydrographic Office or other relevant government institution. Its primary purpose is</w:t>
      </w:r>
      <w:r w:rsidRPr="00693533">
        <w:rPr>
          <w:rFonts w:eastAsia="Times New Roman" w:cs="Arial"/>
          <w:lang w:eastAsia="en-GB"/>
        </w:rPr>
        <w:t xml:space="preserve"> </w:t>
      </w:r>
      <w:r w:rsidRPr="00693533">
        <w:t>for use within an Electronic Chart Display and Information System (ECDIS) to meet International Maritime Organization (IMO) and Safety of Life at Sea (SOLAS) chart carriage re</w:t>
      </w:r>
      <w:r w:rsidRPr="00693533">
        <w:softHyphen/>
        <w:t>quirements</w:t>
      </w:r>
      <w:r w:rsidR="008F1419" w:rsidRPr="003420DB">
        <w:t xml:space="preserve">; </w:t>
      </w:r>
      <w:r w:rsidR="00375061" w:rsidRPr="003420DB">
        <w:t>however it</w:t>
      </w:r>
      <w:r w:rsidR="008F1419" w:rsidRPr="003420DB">
        <w:t xml:space="preserve"> may also be used as the base dataset in other S-100 based marine navigation systems</w:t>
      </w:r>
      <w:r w:rsidRPr="003420DB">
        <w:t>. The ENC contains an extraction of real world information necessary for the safe navigation of vessels.</w:t>
      </w:r>
    </w:p>
    <w:p w14:paraId="680C167A" w14:textId="71870482" w:rsidR="00E73EDF" w:rsidRPr="00693533" w:rsidRDefault="007653F1" w:rsidP="00C128E3">
      <w:pPr>
        <w:widowControl w:val="0"/>
        <w:spacing w:after="120" w:line="240" w:lineRule="auto"/>
        <w:ind w:left="1700" w:hanging="1695"/>
        <w:rPr>
          <w:b/>
          <w:sz w:val="22"/>
          <w:szCs w:val="22"/>
        </w:rPr>
      </w:pPr>
      <w:r w:rsidRPr="00693533">
        <w:rPr>
          <w:b/>
          <w:sz w:val="22"/>
          <w:szCs w:val="22"/>
        </w:rPr>
        <w:t>Content:</w:t>
      </w:r>
      <w:r w:rsidRPr="00693533">
        <w:t xml:space="preserve"> </w:t>
      </w:r>
      <w:r w:rsidRPr="00693533">
        <w:rPr>
          <w:b/>
          <w:sz w:val="22"/>
          <w:szCs w:val="22"/>
        </w:rPr>
        <w:tab/>
      </w:r>
      <w:r w:rsidRPr="00693533">
        <w:t xml:space="preserve">The Product Specification defines all requirements to which ENC data products must conform. Specifically it defines the data product content in terms of features and attributes within the </w:t>
      </w:r>
      <w:r w:rsidR="00E07D00">
        <w:t>F</w:t>
      </w:r>
      <w:r w:rsidRPr="00693533">
        <w:t xml:space="preserve">eature </w:t>
      </w:r>
      <w:r w:rsidR="00E07D00">
        <w:t>C</w:t>
      </w:r>
      <w:r w:rsidRPr="00693533">
        <w:t xml:space="preserve">atalogue. </w:t>
      </w:r>
      <w:r w:rsidR="00953516" w:rsidRPr="00693533">
        <w:t xml:space="preserve"> </w:t>
      </w:r>
      <w:r w:rsidRPr="00693533">
        <w:t xml:space="preserve">The display of features is defined by the symbols and rule sets contained in the </w:t>
      </w:r>
      <w:r w:rsidR="00E07D00">
        <w:t>P</w:t>
      </w:r>
      <w:r w:rsidRPr="00693533">
        <w:t xml:space="preserve">ortrayal </w:t>
      </w:r>
      <w:r w:rsidR="00E07D00">
        <w:t>C</w:t>
      </w:r>
      <w:r w:rsidRPr="00693533">
        <w:t xml:space="preserve">atalogue. The Data Classification and Encoding Guide (DCEG) provides guidance on how data product content must be captured. </w:t>
      </w:r>
      <w:r w:rsidR="00953516" w:rsidRPr="00693533">
        <w:t xml:space="preserve"> </w:t>
      </w:r>
      <w:r w:rsidRPr="00693533">
        <w:t>(Annex A</w:t>
      </w:r>
      <w:r w:rsidR="00634279" w:rsidRPr="00693533">
        <w:t>.</w:t>
      </w:r>
      <w:r w:rsidRPr="00693533">
        <w:t>)</w:t>
      </w:r>
    </w:p>
    <w:p w14:paraId="32C73DFB" w14:textId="77777777" w:rsidR="00E73EDF" w:rsidRPr="00693533" w:rsidRDefault="007653F1" w:rsidP="00C128E3">
      <w:pPr>
        <w:spacing w:after="60" w:line="240" w:lineRule="auto"/>
        <w:rPr>
          <w:b/>
          <w:sz w:val="22"/>
          <w:szCs w:val="22"/>
        </w:rPr>
      </w:pPr>
      <w:r w:rsidRPr="00693533">
        <w:rPr>
          <w:b/>
          <w:sz w:val="22"/>
          <w:szCs w:val="22"/>
        </w:rPr>
        <w:t>Spatial Extent:</w:t>
      </w:r>
    </w:p>
    <w:p w14:paraId="20A1A319" w14:textId="77777777" w:rsidR="00E73EDF" w:rsidRPr="00693533" w:rsidRDefault="007653F1" w:rsidP="00C128E3">
      <w:pPr>
        <w:spacing w:after="60" w:line="240" w:lineRule="auto"/>
        <w:ind w:left="1360" w:firstLine="340"/>
      </w:pPr>
      <w:r w:rsidRPr="00693533">
        <w:rPr>
          <w:b/>
        </w:rPr>
        <w:t xml:space="preserve">Description: </w:t>
      </w:r>
      <w:r w:rsidRPr="00693533">
        <w:t>Areas specific to marine navigation.</w:t>
      </w:r>
    </w:p>
    <w:p w14:paraId="73FAB28C" w14:textId="77777777" w:rsidR="00E73EDF" w:rsidRPr="00693533" w:rsidRDefault="007653F1" w:rsidP="00C128E3">
      <w:pPr>
        <w:spacing w:after="60" w:line="240" w:lineRule="auto"/>
        <w:ind w:left="1360" w:firstLine="340"/>
      </w:pPr>
      <w:r w:rsidRPr="00693533">
        <w:rPr>
          <w:b/>
        </w:rPr>
        <w:t>East Bounding Longitude:</w:t>
      </w:r>
      <w:r w:rsidRPr="00693533">
        <w:t xml:space="preserve"> 180°</w:t>
      </w:r>
    </w:p>
    <w:p w14:paraId="73A09519" w14:textId="77777777" w:rsidR="00E73EDF" w:rsidRPr="00693533" w:rsidRDefault="007653F1" w:rsidP="00C128E3">
      <w:pPr>
        <w:spacing w:after="60" w:line="240" w:lineRule="auto"/>
        <w:ind w:left="1360" w:firstLine="340"/>
      </w:pPr>
      <w:r w:rsidRPr="00693533">
        <w:rPr>
          <w:b/>
        </w:rPr>
        <w:t>West Bounding Longitude:</w:t>
      </w:r>
      <w:r w:rsidRPr="00693533">
        <w:t xml:space="preserve"> -180°</w:t>
      </w:r>
    </w:p>
    <w:p w14:paraId="7284E42E" w14:textId="77777777" w:rsidR="00E73EDF" w:rsidRPr="00693533" w:rsidRDefault="007653F1" w:rsidP="00C128E3">
      <w:pPr>
        <w:spacing w:after="60" w:line="240" w:lineRule="auto"/>
        <w:ind w:left="1360" w:firstLine="340"/>
        <w:rPr>
          <w:b/>
          <w:sz w:val="22"/>
          <w:szCs w:val="22"/>
        </w:rPr>
      </w:pPr>
      <w:r w:rsidRPr="00693533">
        <w:rPr>
          <w:b/>
        </w:rPr>
        <w:t>North Bounding Latitude:</w:t>
      </w:r>
      <w:r w:rsidRPr="00693533">
        <w:t xml:space="preserve"> 90°</w:t>
      </w:r>
    </w:p>
    <w:p w14:paraId="6F329B8A" w14:textId="77777777" w:rsidR="00E73EDF" w:rsidRPr="00693533" w:rsidRDefault="007653F1" w:rsidP="00C128E3">
      <w:pPr>
        <w:spacing w:after="120" w:line="240" w:lineRule="auto"/>
        <w:ind w:left="1361" w:firstLine="340"/>
      </w:pPr>
      <w:r w:rsidRPr="00693533">
        <w:rPr>
          <w:b/>
        </w:rPr>
        <w:t xml:space="preserve">South Bounding Latitude: </w:t>
      </w:r>
      <w:r w:rsidRPr="00693533">
        <w:t>-90°</w:t>
      </w:r>
      <w:r w:rsidRPr="00693533">
        <w:rPr>
          <w:b/>
          <w:sz w:val="22"/>
          <w:szCs w:val="22"/>
        </w:rPr>
        <w:tab/>
      </w:r>
      <w:r w:rsidRPr="00693533">
        <w:rPr>
          <w:b/>
          <w:sz w:val="22"/>
          <w:szCs w:val="22"/>
        </w:rPr>
        <w:tab/>
      </w:r>
      <w:r w:rsidRPr="00693533">
        <w:rPr>
          <w:b/>
          <w:sz w:val="22"/>
          <w:szCs w:val="22"/>
        </w:rPr>
        <w:tab/>
      </w:r>
    </w:p>
    <w:p w14:paraId="43F33968" w14:textId="77777777" w:rsidR="00E73EDF" w:rsidRDefault="007653F1" w:rsidP="00C128E3">
      <w:pPr>
        <w:autoSpaceDE w:val="0"/>
        <w:autoSpaceDN w:val="0"/>
        <w:adjustRightInd w:val="0"/>
        <w:spacing w:after="120" w:line="240" w:lineRule="auto"/>
        <w:ind w:left="1695" w:hanging="1695"/>
      </w:pPr>
      <w:r w:rsidRPr="003420DB">
        <w:rPr>
          <w:b/>
          <w:sz w:val="22"/>
          <w:szCs w:val="22"/>
        </w:rPr>
        <w:t>Purpose:</w:t>
      </w:r>
      <w:r w:rsidRPr="003420DB">
        <w:rPr>
          <w:lang w:eastAsia="en-GB"/>
        </w:rPr>
        <w:t xml:space="preserve"> </w:t>
      </w:r>
      <w:r w:rsidRPr="003420DB">
        <w:rPr>
          <w:lang w:eastAsia="en-GB"/>
        </w:rPr>
        <w:tab/>
      </w:r>
      <w:r w:rsidRPr="003420DB">
        <w:rPr>
          <w:lang w:eastAsia="en-GB"/>
        </w:rPr>
        <w:tab/>
        <w:t>The purpose of a</w:t>
      </w:r>
      <w:r w:rsidRPr="003420DB">
        <w:t xml:space="preserve">n ENC dataset is to provide official navigational data for navigation systems for the safe passage and route planning of vessels between destinations. </w:t>
      </w:r>
    </w:p>
    <w:p w14:paraId="729B9708" w14:textId="77777777" w:rsidR="00C11CC2" w:rsidRPr="004E17D6" w:rsidRDefault="00C11CC2" w:rsidP="00C128E3">
      <w:pPr>
        <w:autoSpaceDE w:val="0"/>
        <w:autoSpaceDN w:val="0"/>
        <w:adjustRightInd w:val="0"/>
        <w:spacing w:after="120" w:line="240" w:lineRule="auto"/>
        <w:ind w:left="1695" w:hanging="1695"/>
      </w:pPr>
    </w:p>
    <w:p w14:paraId="1EAC5D30" w14:textId="7A4D8B6A" w:rsidR="00E73EDF" w:rsidRPr="004E17D6" w:rsidRDefault="007653F1" w:rsidP="00C128E3">
      <w:pPr>
        <w:pStyle w:val="Heading2"/>
        <w:tabs>
          <w:tab w:val="clear" w:pos="540"/>
          <w:tab w:val="clear" w:pos="700"/>
          <w:tab w:val="left" w:pos="709"/>
        </w:tabs>
        <w:spacing w:before="120" w:after="200" w:line="240" w:lineRule="auto"/>
        <w:ind w:left="709" w:hanging="709"/>
      </w:pPr>
      <w:bookmarkStart w:id="261" w:name="_Toc439685252"/>
      <w:bookmarkStart w:id="262" w:name="_Toc170072341"/>
      <w:r w:rsidRPr="004E17D6">
        <w:t xml:space="preserve">Data </w:t>
      </w:r>
      <w:r w:rsidR="00F564D2">
        <w:t>P</w:t>
      </w:r>
      <w:r w:rsidR="00F564D2" w:rsidRPr="004E17D6">
        <w:t xml:space="preserve">roduct </w:t>
      </w:r>
      <w:r w:rsidR="00F564D2">
        <w:t>S</w:t>
      </w:r>
      <w:r w:rsidR="00F564D2" w:rsidRPr="004E17D6">
        <w:t xml:space="preserve">pecification </w:t>
      </w:r>
      <w:bookmarkEnd w:id="261"/>
      <w:r w:rsidR="00C11CC2">
        <w:t>m</w:t>
      </w:r>
      <w:r w:rsidR="00F564D2" w:rsidRPr="004E17D6">
        <w:t>etadata</w:t>
      </w:r>
      <w:bookmarkEnd w:id="262"/>
    </w:p>
    <w:p w14:paraId="557FB1E2" w14:textId="4065C680" w:rsidR="00E73EDF" w:rsidRPr="00C11CC2" w:rsidRDefault="007653F1" w:rsidP="00C128E3">
      <w:pPr>
        <w:spacing w:after="120" w:line="240" w:lineRule="auto"/>
      </w:pPr>
      <w:r w:rsidRPr="00C11CC2">
        <w:t>NOTE</w:t>
      </w:r>
      <w:r w:rsidR="00C11CC2">
        <w:t>:</w:t>
      </w:r>
      <w:r w:rsidR="00C11CC2">
        <w:tab/>
      </w:r>
      <w:r w:rsidRPr="00C11CC2">
        <w:t>This information uniquely identifies this Product Specification and provides information about its creation and maintenance.  For further information on dataset metadata see clause 12.</w:t>
      </w:r>
    </w:p>
    <w:p w14:paraId="1ED814D4" w14:textId="77777777" w:rsidR="00E73EDF" w:rsidRPr="00693533" w:rsidRDefault="007653F1" w:rsidP="00C128E3">
      <w:pPr>
        <w:spacing w:after="120" w:line="240" w:lineRule="auto"/>
        <w:ind w:left="1695" w:hanging="1695"/>
      </w:pPr>
      <w:r w:rsidRPr="00693533">
        <w:rPr>
          <w:b/>
          <w:sz w:val="22"/>
          <w:szCs w:val="22"/>
        </w:rPr>
        <w:t>Title:</w:t>
      </w:r>
      <w:r w:rsidRPr="00693533">
        <w:rPr>
          <w:b/>
          <w:sz w:val="22"/>
          <w:szCs w:val="22"/>
        </w:rPr>
        <w:tab/>
      </w:r>
      <w:r w:rsidRPr="00693533">
        <w:rPr>
          <w:b/>
          <w:sz w:val="22"/>
          <w:szCs w:val="22"/>
        </w:rPr>
        <w:tab/>
      </w:r>
      <w:r w:rsidRPr="00693533">
        <w:t>The International Hydrographic Organization Electronic Navigational Chart Product Specification</w:t>
      </w:r>
    </w:p>
    <w:p w14:paraId="62A3C7CE" w14:textId="3A765027" w:rsidR="00E73EDF" w:rsidRPr="00693533" w:rsidRDefault="007653F1" w:rsidP="00C128E3">
      <w:pPr>
        <w:spacing w:after="120" w:line="240" w:lineRule="auto"/>
        <w:ind w:left="1695" w:hanging="1695"/>
        <w:rPr>
          <w:sz w:val="22"/>
          <w:szCs w:val="22"/>
        </w:rPr>
      </w:pPr>
      <w:r w:rsidRPr="00693533">
        <w:rPr>
          <w:b/>
          <w:sz w:val="22"/>
          <w:szCs w:val="22"/>
        </w:rPr>
        <w:t>S-100 Version:</w:t>
      </w:r>
      <w:r w:rsidRPr="00693533">
        <w:rPr>
          <w:b/>
          <w:sz w:val="22"/>
          <w:szCs w:val="22"/>
        </w:rPr>
        <w:tab/>
      </w:r>
      <w:r w:rsidR="00A3264E">
        <w:t>5</w:t>
      </w:r>
      <w:r w:rsidRPr="00693533">
        <w:t>.</w:t>
      </w:r>
      <w:del w:id="263" w:author="Jeff Wootton" w:date="2024-04-09T08:05:00Z">
        <w:r w:rsidR="000400D3" w:rsidDel="00034EB2">
          <w:delText>1</w:delText>
        </w:r>
      </w:del>
      <w:ins w:id="264" w:author="Jeff Wootton" w:date="2024-04-09T08:05:00Z">
        <w:r w:rsidR="00034EB2">
          <w:t>2</w:t>
        </w:r>
      </w:ins>
      <w:r w:rsidRPr="00693533">
        <w:t>.0</w:t>
      </w:r>
    </w:p>
    <w:p w14:paraId="40350BEB" w14:textId="17DA38D9" w:rsidR="00E73EDF" w:rsidRPr="003420DB" w:rsidRDefault="007653F1" w:rsidP="00C128E3">
      <w:pPr>
        <w:spacing w:after="120" w:line="240" w:lineRule="auto"/>
      </w:pPr>
      <w:r w:rsidRPr="00693533">
        <w:rPr>
          <w:b/>
          <w:sz w:val="22"/>
        </w:rPr>
        <w:t>S-101 Version:</w:t>
      </w:r>
      <w:r w:rsidRPr="00693533">
        <w:t xml:space="preserve"> </w:t>
      </w:r>
      <w:r w:rsidRPr="00693533">
        <w:tab/>
        <w:t>1.</w:t>
      </w:r>
      <w:del w:id="265" w:author="Jeff Wootton" w:date="2024-03-27T12:45:00Z">
        <w:r w:rsidR="000400D3" w:rsidDel="00573A59">
          <w:delText>2</w:delText>
        </w:r>
      </w:del>
      <w:ins w:id="266" w:author="Jeff Wootton" w:date="2024-04-17T09:49:00Z">
        <w:r w:rsidR="00C72AA6">
          <w:t>4</w:t>
        </w:r>
      </w:ins>
      <w:r w:rsidRPr="00693533">
        <w:t>.</w:t>
      </w:r>
      <w:del w:id="267" w:author="Jeff Wootton" w:date="2024-07-17T10:08:00Z" w16du:dateUtc="2024-07-17T08:08:00Z">
        <w:r w:rsidRPr="00693533" w:rsidDel="0087030F">
          <w:delText xml:space="preserve">0 </w:delText>
        </w:r>
      </w:del>
      <w:ins w:id="268" w:author="Jeff Wootton" w:date="2024-07-17T10:08:00Z" w16du:dateUtc="2024-07-17T08:08:00Z">
        <w:r w:rsidR="0087030F">
          <w:t>1</w:t>
        </w:r>
        <w:r w:rsidR="0087030F" w:rsidRPr="00693533">
          <w:t xml:space="preserve"> </w:t>
        </w:r>
      </w:ins>
    </w:p>
    <w:p w14:paraId="4E17074B" w14:textId="326D88F5" w:rsidR="00E73EDF" w:rsidRPr="00E046B0" w:rsidRDefault="007653F1" w:rsidP="00C128E3">
      <w:pPr>
        <w:spacing w:after="120" w:line="240" w:lineRule="auto"/>
      </w:pPr>
      <w:r w:rsidRPr="003420DB">
        <w:rPr>
          <w:b/>
          <w:sz w:val="22"/>
        </w:rPr>
        <w:t>Date:</w:t>
      </w:r>
      <w:r w:rsidRPr="003420DB">
        <w:tab/>
      </w:r>
      <w:r w:rsidRPr="003420DB">
        <w:tab/>
      </w:r>
      <w:r w:rsidRPr="003420DB">
        <w:tab/>
      </w:r>
      <w:r w:rsidRPr="003420DB">
        <w:tab/>
      </w:r>
      <w:r w:rsidR="000400D3">
        <w:rPr>
          <w:color w:val="FF0000"/>
        </w:rPr>
        <w:t>Xxxx</w:t>
      </w:r>
      <w:r w:rsidR="000400D3" w:rsidRPr="00E046B0">
        <w:t xml:space="preserve"> </w:t>
      </w:r>
      <w:del w:id="269" w:author="Jeff Wootton" w:date="2024-03-27T12:45:00Z">
        <w:r w:rsidR="00076399" w:rsidRPr="00E046B0" w:rsidDel="00573A59">
          <w:delText>20</w:delText>
        </w:r>
        <w:r w:rsidR="00076399" w:rsidDel="00573A59">
          <w:delText>23</w:delText>
        </w:r>
      </w:del>
      <w:ins w:id="270" w:author="Jeff Wootton" w:date="2024-03-27T12:45:00Z">
        <w:r w:rsidR="00573A59" w:rsidRPr="00E046B0">
          <w:t>20</w:t>
        </w:r>
        <w:r w:rsidR="00573A59">
          <w:t>24</w:t>
        </w:r>
      </w:ins>
    </w:p>
    <w:p w14:paraId="647FA8AD" w14:textId="77777777" w:rsidR="00E73EDF" w:rsidRPr="00693533" w:rsidRDefault="007653F1" w:rsidP="00C128E3">
      <w:pPr>
        <w:spacing w:after="120" w:line="240" w:lineRule="auto"/>
      </w:pPr>
      <w:r w:rsidRPr="004E17D6">
        <w:rPr>
          <w:b/>
          <w:sz w:val="22"/>
          <w:szCs w:val="22"/>
        </w:rPr>
        <w:t xml:space="preserve">Language: </w:t>
      </w:r>
      <w:r w:rsidRPr="004E17D6">
        <w:rPr>
          <w:b/>
          <w:sz w:val="22"/>
          <w:szCs w:val="22"/>
        </w:rPr>
        <w:tab/>
      </w:r>
      <w:r w:rsidRPr="004E17D6">
        <w:rPr>
          <w:b/>
          <w:sz w:val="22"/>
          <w:szCs w:val="22"/>
        </w:rPr>
        <w:tab/>
      </w:r>
      <w:r w:rsidRPr="004E17D6">
        <w:t>English</w:t>
      </w:r>
    </w:p>
    <w:p w14:paraId="1076EC49" w14:textId="77777777" w:rsidR="00E73EDF" w:rsidRPr="00693533" w:rsidRDefault="007653F1" w:rsidP="00C128E3">
      <w:pPr>
        <w:widowControl w:val="0"/>
        <w:spacing w:after="120" w:line="240" w:lineRule="auto"/>
      </w:pPr>
      <w:r w:rsidRPr="00693533">
        <w:rPr>
          <w:b/>
          <w:sz w:val="22"/>
          <w:szCs w:val="22"/>
        </w:rPr>
        <w:lastRenderedPageBreak/>
        <w:t xml:space="preserve">Classification: </w:t>
      </w:r>
      <w:r w:rsidRPr="00693533">
        <w:rPr>
          <w:b/>
          <w:sz w:val="22"/>
          <w:szCs w:val="22"/>
        </w:rPr>
        <w:tab/>
      </w:r>
      <w:r w:rsidRPr="00693533">
        <w:t>Unclassified</w:t>
      </w:r>
    </w:p>
    <w:p w14:paraId="3D537487" w14:textId="32E2C9F1" w:rsidR="00E73EDF" w:rsidRPr="00693533" w:rsidRDefault="007653F1" w:rsidP="00C128E3">
      <w:pPr>
        <w:widowControl w:val="0"/>
        <w:spacing w:after="60" w:line="240" w:lineRule="auto"/>
      </w:pPr>
      <w:r w:rsidRPr="00693533">
        <w:rPr>
          <w:b/>
          <w:sz w:val="22"/>
          <w:szCs w:val="22"/>
        </w:rPr>
        <w:t xml:space="preserve">Contact: </w:t>
      </w:r>
      <w:r w:rsidRPr="00693533">
        <w:rPr>
          <w:b/>
          <w:sz w:val="22"/>
          <w:szCs w:val="22"/>
        </w:rPr>
        <w:tab/>
      </w:r>
      <w:r w:rsidRPr="00693533">
        <w:rPr>
          <w:b/>
          <w:sz w:val="22"/>
          <w:szCs w:val="22"/>
        </w:rPr>
        <w:tab/>
      </w:r>
      <w:r w:rsidRPr="00693533">
        <w:rPr>
          <w:b/>
          <w:sz w:val="22"/>
          <w:szCs w:val="22"/>
        </w:rPr>
        <w:tab/>
      </w:r>
      <w:r w:rsidRPr="00693533">
        <w:t>International Hydrographic Organization</w:t>
      </w:r>
    </w:p>
    <w:p w14:paraId="45AA27E0" w14:textId="66AE3461" w:rsidR="00E73EDF" w:rsidRPr="006834DB" w:rsidRDefault="007653F1" w:rsidP="00C128E3">
      <w:pPr>
        <w:widowControl w:val="0"/>
        <w:spacing w:after="0" w:line="240" w:lineRule="auto"/>
        <w:ind w:left="1360" w:firstLine="340"/>
        <w:jc w:val="left"/>
        <w:rPr>
          <w:lang w:val="it-IT"/>
        </w:rPr>
      </w:pPr>
      <w:r w:rsidRPr="006834DB">
        <w:rPr>
          <w:lang w:val="it-IT"/>
        </w:rPr>
        <w:t>4</w:t>
      </w:r>
      <w:r w:rsidR="008E3218" w:rsidRPr="006834DB">
        <w:rPr>
          <w:lang w:val="it-IT"/>
        </w:rPr>
        <w:t>b</w:t>
      </w:r>
      <w:r w:rsidRPr="006834DB">
        <w:rPr>
          <w:lang w:val="it-IT"/>
        </w:rPr>
        <w:t xml:space="preserve"> Quai Antoine 1er</w:t>
      </w:r>
    </w:p>
    <w:p w14:paraId="2BC88522" w14:textId="77777777" w:rsidR="00E73EDF" w:rsidRPr="006834DB" w:rsidRDefault="007653F1" w:rsidP="00C128E3">
      <w:pPr>
        <w:widowControl w:val="0"/>
        <w:spacing w:after="0" w:line="240" w:lineRule="auto"/>
        <w:ind w:left="1360" w:firstLine="340"/>
        <w:jc w:val="left"/>
        <w:rPr>
          <w:lang w:val="it-IT"/>
        </w:rPr>
      </w:pPr>
      <w:r w:rsidRPr="006834DB">
        <w:rPr>
          <w:lang w:val="it-IT"/>
        </w:rPr>
        <w:t>B.P. 445</w:t>
      </w:r>
    </w:p>
    <w:p w14:paraId="46A82B23" w14:textId="77777777" w:rsidR="00E73EDF" w:rsidRPr="006834DB" w:rsidRDefault="007653F1" w:rsidP="00C128E3">
      <w:pPr>
        <w:widowControl w:val="0"/>
        <w:spacing w:after="0" w:line="240" w:lineRule="auto"/>
        <w:ind w:left="1700"/>
        <w:jc w:val="left"/>
        <w:rPr>
          <w:lang w:val="it-IT"/>
        </w:rPr>
      </w:pPr>
      <w:r w:rsidRPr="006834DB">
        <w:rPr>
          <w:lang w:val="it-IT"/>
        </w:rPr>
        <w:t>MC 98011 MONACO CEDEX</w:t>
      </w:r>
      <w:r w:rsidRPr="006834DB">
        <w:rPr>
          <w:lang w:val="it-IT"/>
        </w:rPr>
        <w:br/>
        <w:t>Telephone: +377 93 10 81 00</w:t>
      </w:r>
      <w:r w:rsidRPr="006834DB">
        <w:rPr>
          <w:lang w:val="it-IT"/>
        </w:rPr>
        <w:br/>
        <w:t>Fax: + 377 93 10 81 40</w:t>
      </w:r>
    </w:p>
    <w:p w14:paraId="441C5CBB" w14:textId="0536B572" w:rsidR="008E3218" w:rsidRPr="00693533" w:rsidRDefault="008E3218" w:rsidP="00C128E3">
      <w:pPr>
        <w:widowControl w:val="0"/>
        <w:spacing w:line="240" w:lineRule="auto"/>
        <w:ind w:left="1700"/>
        <w:jc w:val="left"/>
      </w:pPr>
      <w:r>
        <w:t xml:space="preserve">Email: </w:t>
      </w:r>
      <w:hyperlink r:id="rId23" w:history="1">
        <w:r w:rsidRPr="00200AF1">
          <w:rPr>
            <w:rStyle w:val="Hyperlink"/>
            <w:lang w:val="en-GB"/>
          </w:rPr>
          <w:t>info@iho.int</w:t>
        </w:r>
      </w:hyperlink>
      <w:r>
        <w:t xml:space="preserve"> </w:t>
      </w:r>
    </w:p>
    <w:p w14:paraId="59D0B471" w14:textId="77777777" w:rsidR="00E73EDF" w:rsidRDefault="007653F1" w:rsidP="00C128E3">
      <w:pPr>
        <w:widowControl w:val="0"/>
        <w:spacing w:after="120" w:line="240" w:lineRule="auto"/>
      </w:pPr>
      <w:r>
        <w:rPr>
          <w:b/>
          <w:sz w:val="22"/>
          <w:szCs w:val="22"/>
        </w:rPr>
        <w:t>URL:</w:t>
      </w:r>
      <w:r>
        <w:rPr>
          <w:b/>
        </w:rPr>
        <w:t xml:space="preserve"> </w:t>
      </w:r>
      <w:r>
        <w:rPr>
          <w:b/>
        </w:rPr>
        <w:tab/>
      </w:r>
      <w:r>
        <w:rPr>
          <w:b/>
        </w:rPr>
        <w:tab/>
      </w:r>
      <w:r>
        <w:rPr>
          <w:b/>
        </w:rPr>
        <w:tab/>
      </w:r>
      <w:r>
        <w:rPr>
          <w:b/>
        </w:rPr>
        <w:tab/>
      </w:r>
      <w:hyperlink r:id="rId24" w:history="1">
        <w:r>
          <w:rPr>
            <w:rStyle w:val="Hyperlink"/>
            <w:lang w:val="en-GB"/>
          </w:rPr>
          <w:t>www.iho.int</w:t>
        </w:r>
      </w:hyperlink>
      <w:r>
        <w:t xml:space="preserve"> </w:t>
      </w:r>
    </w:p>
    <w:p w14:paraId="36A74278" w14:textId="77777777" w:rsidR="00E73EDF" w:rsidRPr="00E046B0" w:rsidRDefault="007653F1" w:rsidP="00C128E3">
      <w:pPr>
        <w:widowControl w:val="0"/>
        <w:spacing w:after="120" w:line="240" w:lineRule="auto"/>
      </w:pPr>
      <w:r w:rsidRPr="00E046B0">
        <w:rPr>
          <w:b/>
          <w:sz w:val="22"/>
          <w:szCs w:val="22"/>
        </w:rPr>
        <w:t>Identifier:</w:t>
      </w:r>
      <w:r w:rsidRPr="00E046B0">
        <w:t xml:space="preserve"> </w:t>
      </w:r>
      <w:r w:rsidRPr="00E046B0">
        <w:tab/>
      </w:r>
      <w:r w:rsidRPr="00E046B0">
        <w:tab/>
        <w:t>S-101</w:t>
      </w:r>
    </w:p>
    <w:p w14:paraId="49ADD341" w14:textId="398F6702" w:rsidR="00E73EDF" w:rsidRDefault="007653F1" w:rsidP="00C128E3">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120" w:line="240" w:lineRule="auto"/>
        <w:ind w:left="1695" w:hanging="1695"/>
        <w:rPr>
          <w:rFonts w:eastAsia="Times New Roman" w:cs="Arial"/>
          <w:lang w:eastAsia="en-GB"/>
        </w:rPr>
      </w:pPr>
      <w:r w:rsidRPr="00E046B0">
        <w:rPr>
          <w:b/>
          <w:sz w:val="22"/>
          <w:szCs w:val="22"/>
        </w:rPr>
        <w:t>Maintenance:</w:t>
      </w:r>
      <w:r w:rsidRPr="00E046B0">
        <w:rPr>
          <w:b/>
          <w:sz w:val="22"/>
          <w:szCs w:val="22"/>
        </w:rPr>
        <w:tab/>
      </w:r>
      <w:r w:rsidRPr="00E046B0">
        <w:rPr>
          <w:b/>
          <w:sz w:val="22"/>
          <w:szCs w:val="22"/>
        </w:rPr>
        <w:tab/>
      </w:r>
      <w:r w:rsidRPr="00E046B0">
        <w:rPr>
          <w:rFonts w:eastAsia="Times New Roman" w:cs="Arial"/>
          <w:lang w:eastAsia="en-GB"/>
        </w:rPr>
        <w:t xml:space="preserve">Changes to the Product Specification S-101 are coordinated by the </w:t>
      </w:r>
      <w:r w:rsidR="007C7DA2" w:rsidRPr="00E046B0">
        <w:rPr>
          <w:rFonts w:eastAsia="Times New Roman" w:cs="Arial"/>
          <w:lang w:eastAsia="en-GB"/>
        </w:rPr>
        <w:t>S-101 Project Team</w:t>
      </w:r>
      <w:r w:rsidRPr="00E046B0">
        <w:rPr>
          <w:rFonts w:cs="Arial"/>
          <w:lang w:val="en-AU"/>
        </w:rPr>
        <w:t xml:space="preserve"> (</w:t>
      </w:r>
      <w:r w:rsidR="007C7DA2" w:rsidRPr="00693533">
        <w:rPr>
          <w:rFonts w:eastAsia="Times New Roman" w:cs="Arial"/>
          <w:lang w:eastAsia="en-GB"/>
        </w:rPr>
        <w:t>S-101PT</w:t>
      </w:r>
      <w:r w:rsidRPr="00693533">
        <w:rPr>
          <w:rFonts w:eastAsiaTheme="minorEastAsia" w:cs="Arial"/>
        </w:rPr>
        <w:t>)</w:t>
      </w:r>
      <w:r w:rsidR="007C7DA2" w:rsidRPr="00693533">
        <w:rPr>
          <w:rFonts w:eastAsiaTheme="minorEastAsia" w:cs="Arial"/>
        </w:rPr>
        <w:t>, a Project Team under the IHO S-100 Working Group (S-100WG),</w:t>
      </w:r>
      <w:r w:rsidRPr="00693533">
        <w:rPr>
          <w:rFonts w:eastAsia="Times New Roman" w:cs="Arial"/>
          <w:lang w:eastAsia="en-GB"/>
        </w:rPr>
        <w:t xml:space="preserve"> and must be made available via the IHO web site. Maintenance of the Product Specification must conform to IHO Resolution 2/2007, as amended.</w:t>
      </w:r>
    </w:p>
    <w:p w14:paraId="4E73831B" w14:textId="77777777" w:rsidR="00A2714E" w:rsidRPr="00693533" w:rsidRDefault="00A2714E" w:rsidP="00C128E3">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120" w:line="240" w:lineRule="auto"/>
        <w:ind w:left="1695" w:hanging="1695"/>
        <w:rPr>
          <w:rFonts w:eastAsia="Times New Roman" w:cs="Arial"/>
          <w:lang w:eastAsia="en-GB"/>
        </w:rPr>
      </w:pPr>
    </w:p>
    <w:p w14:paraId="2C8E4067" w14:textId="0B27D380" w:rsidR="00E73EDF" w:rsidRPr="00693533" w:rsidRDefault="007653F1" w:rsidP="00C128E3">
      <w:pPr>
        <w:pStyle w:val="Heading2"/>
        <w:tabs>
          <w:tab w:val="clear" w:pos="540"/>
        </w:tabs>
        <w:spacing w:before="120" w:after="200" w:line="240" w:lineRule="auto"/>
        <w:ind w:left="709" w:hanging="709"/>
        <w:rPr>
          <w:lang w:val="en-US" w:eastAsia="en-US"/>
        </w:rPr>
      </w:pPr>
      <w:bookmarkStart w:id="271" w:name="_Toc439685253"/>
      <w:bookmarkStart w:id="272" w:name="_Toc170072342"/>
      <w:r w:rsidRPr="00693533">
        <w:rPr>
          <w:lang w:val="en-US" w:eastAsia="en-US"/>
        </w:rPr>
        <w:t xml:space="preserve">IHO Product Specification </w:t>
      </w:r>
      <w:r w:rsidR="002A15B8">
        <w:rPr>
          <w:lang w:val="en-US" w:eastAsia="en-US"/>
        </w:rPr>
        <w:t>m</w:t>
      </w:r>
      <w:r w:rsidRPr="00693533">
        <w:rPr>
          <w:lang w:val="en-US" w:eastAsia="en-US"/>
        </w:rPr>
        <w:t>aintenance</w:t>
      </w:r>
      <w:bookmarkEnd w:id="271"/>
      <w:bookmarkEnd w:id="272"/>
    </w:p>
    <w:p w14:paraId="68497673" w14:textId="77777777" w:rsidR="00E73EDF" w:rsidRPr="00693533" w:rsidRDefault="007653F1" w:rsidP="00C128E3">
      <w:pPr>
        <w:pStyle w:val="Heading3"/>
        <w:tabs>
          <w:tab w:val="clear" w:pos="660"/>
          <w:tab w:val="clear" w:pos="880"/>
          <w:tab w:val="left" w:pos="851"/>
        </w:tabs>
        <w:spacing w:before="120" w:after="120" w:line="240" w:lineRule="auto"/>
        <w:ind w:left="851" w:hanging="851"/>
        <w:rPr>
          <w:lang w:val="en-US" w:eastAsia="en-US"/>
        </w:rPr>
      </w:pPr>
      <w:bookmarkStart w:id="273" w:name="_Toc170072343"/>
      <w:r w:rsidRPr="00693533">
        <w:rPr>
          <w:lang w:val="en-US" w:eastAsia="en-US"/>
        </w:rPr>
        <w:t>Introduction</w:t>
      </w:r>
      <w:bookmarkEnd w:id="273"/>
    </w:p>
    <w:p w14:paraId="6551FB1B" w14:textId="0C189F83" w:rsidR="00E73EDF" w:rsidRPr="00693533" w:rsidRDefault="007653F1" w:rsidP="00C128E3">
      <w:pPr>
        <w:spacing w:after="120" w:line="240" w:lineRule="auto"/>
        <w:rPr>
          <w:lang w:val="en-US" w:eastAsia="en-US"/>
        </w:rPr>
      </w:pPr>
      <w:r w:rsidRPr="00693533">
        <w:rPr>
          <w:lang w:val="en-US" w:eastAsia="en-US"/>
        </w:rPr>
        <w:t xml:space="preserve">Changes to S-101 will be released by the IHO as a </w:t>
      </w:r>
      <w:r w:rsidR="006D20D3">
        <w:rPr>
          <w:lang w:val="en-US" w:eastAsia="en-US"/>
        </w:rPr>
        <w:t>N</w:t>
      </w:r>
      <w:r w:rsidR="006D20D3" w:rsidRPr="00693533">
        <w:rPr>
          <w:lang w:val="en-US" w:eastAsia="en-US"/>
        </w:rPr>
        <w:t xml:space="preserve">ew </w:t>
      </w:r>
      <w:r w:rsidR="006D20D3">
        <w:rPr>
          <w:lang w:val="en-US" w:eastAsia="en-US"/>
        </w:rPr>
        <w:t>E</w:t>
      </w:r>
      <w:r w:rsidR="006D20D3" w:rsidRPr="00693533">
        <w:rPr>
          <w:lang w:val="en-US" w:eastAsia="en-US"/>
        </w:rPr>
        <w:t>dition</w:t>
      </w:r>
      <w:r w:rsidRPr="00693533">
        <w:rPr>
          <w:lang w:val="en-US" w:eastAsia="en-US"/>
        </w:rPr>
        <w:t>, revision, or clarification.</w:t>
      </w:r>
    </w:p>
    <w:p w14:paraId="151B3924" w14:textId="77777777" w:rsidR="00E73EDF" w:rsidRPr="00693533" w:rsidRDefault="007653F1" w:rsidP="00C128E3">
      <w:pPr>
        <w:pStyle w:val="Heading3"/>
        <w:tabs>
          <w:tab w:val="clear" w:pos="660"/>
          <w:tab w:val="clear" w:pos="880"/>
          <w:tab w:val="left" w:pos="851"/>
        </w:tabs>
        <w:spacing w:before="120" w:after="120" w:line="240" w:lineRule="auto"/>
        <w:ind w:left="851" w:hanging="851"/>
        <w:rPr>
          <w:lang w:val="en-US" w:eastAsia="en-US"/>
        </w:rPr>
      </w:pPr>
      <w:bookmarkStart w:id="274" w:name="_Toc170072344"/>
      <w:r w:rsidRPr="00693533">
        <w:rPr>
          <w:lang w:val="en-US" w:eastAsia="en-US"/>
        </w:rPr>
        <w:t>New Edition</w:t>
      </w:r>
      <w:bookmarkEnd w:id="274"/>
    </w:p>
    <w:p w14:paraId="506BD6FF" w14:textId="6D78CFAF" w:rsidR="00E73EDF" w:rsidRPr="00E046B0" w:rsidRDefault="007653F1" w:rsidP="00C128E3">
      <w:pPr>
        <w:autoSpaceDE w:val="0"/>
        <w:autoSpaceDN w:val="0"/>
        <w:adjustRightInd w:val="0"/>
        <w:spacing w:after="120" w:line="240" w:lineRule="auto"/>
        <w:rPr>
          <w:rFonts w:cs="Arial"/>
          <w:lang w:val="en-US" w:eastAsia="en-US"/>
        </w:rPr>
      </w:pPr>
      <w:r w:rsidRPr="00E046B0">
        <w:rPr>
          <w:rFonts w:cs="Arial"/>
          <w:i/>
          <w:iCs/>
          <w:lang w:val="en-US" w:eastAsia="en-US"/>
        </w:rPr>
        <w:t xml:space="preserve">New Editions </w:t>
      </w:r>
      <w:r w:rsidRPr="00E046B0">
        <w:rPr>
          <w:rFonts w:cs="Arial"/>
          <w:lang w:val="en-US" w:eastAsia="en-US"/>
        </w:rPr>
        <w:t xml:space="preserve">of S-101 introduce significant changes. </w:t>
      </w:r>
      <w:r w:rsidRPr="00E046B0">
        <w:rPr>
          <w:rFonts w:cs="Arial"/>
          <w:i/>
          <w:iCs/>
          <w:lang w:val="en-US" w:eastAsia="en-US"/>
        </w:rPr>
        <w:t xml:space="preserve">New Editions </w:t>
      </w:r>
      <w:r w:rsidRPr="00E046B0">
        <w:rPr>
          <w:rFonts w:cs="Arial"/>
          <w:lang w:val="en-US" w:eastAsia="en-US"/>
        </w:rPr>
        <w:t xml:space="preserve">enable new concepts, such as the ability to support new functions or applications, or the introduction of new constructs or data types. </w:t>
      </w:r>
      <w:r w:rsidRPr="00E046B0">
        <w:rPr>
          <w:rFonts w:cs="Arial"/>
          <w:i/>
          <w:iCs/>
          <w:lang w:val="en-US" w:eastAsia="en-US"/>
        </w:rPr>
        <w:t xml:space="preserve">New Editions </w:t>
      </w:r>
      <w:r w:rsidRPr="00E046B0">
        <w:rPr>
          <w:rFonts w:cs="Arial"/>
          <w:lang w:val="en-US" w:eastAsia="en-US"/>
        </w:rPr>
        <w:t xml:space="preserve">are likely to have a significant impact on either existing users or future users of S-101. </w:t>
      </w:r>
      <w:r w:rsidR="00953516" w:rsidRPr="00E046B0">
        <w:rPr>
          <w:rFonts w:cs="Arial"/>
          <w:lang w:val="en-US" w:eastAsia="en-US"/>
        </w:rPr>
        <w:t xml:space="preserve"> </w:t>
      </w:r>
      <w:r w:rsidRPr="00E046B0">
        <w:rPr>
          <w:rFonts w:cs="Arial"/>
          <w:lang w:val="en-US" w:eastAsia="en-US"/>
        </w:rPr>
        <w:t xml:space="preserve">All cumulative </w:t>
      </w:r>
      <w:r w:rsidRPr="00E046B0">
        <w:rPr>
          <w:rFonts w:cs="Arial"/>
          <w:i/>
          <w:lang w:val="en-US" w:eastAsia="en-US"/>
        </w:rPr>
        <w:t>revisions</w:t>
      </w:r>
      <w:r w:rsidRPr="00E046B0">
        <w:rPr>
          <w:rFonts w:cs="Arial"/>
          <w:lang w:val="en-US" w:eastAsia="en-US"/>
        </w:rPr>
        <w:t xml:space="preserve"> and </w:t>
      </w:r>
      <w:r w:rsidRPr="00E046B0">
        <w:rPr>
          <w:rFonts w:cs="Arial"/>
          <w:i/>
          <w:lang w:val="en-US" w:eastAsia="en-US"/>
        </w:rPr>
        <w:t>clarifications</w:t>
      </w:r>
      <w:r w:rsidRPr="00E046B0">
        <w:rPr>
          <w:rFonts w:cs="Arial"/>
          <w:lang w:val="en-US" w:eastAsia="en-US"/>
        </w:rPr>
        <w:t xml:space="preserve"> must be included with the release of approved New Editions.</w:t>
      </w:r>
    </w:p>
    <w:p w14:paraId="7AD4E596" w14:textId="4D6F8401" w:rsidR="00E73EDF" w:rsidRPr="00E046B0" w:rsidRDefault="007653F1" w:rsidP="00C128E3">
      <w:pPr>
        <w:pStyle w:val="Heading3"/>
        <w:tabs>
          <w:tab w:val="clear" w:pos="660"/>
          <w:tab w:val="clear" w:pos="880"/>
          <w:tab w:val="left" w:pos="851"/>
        </w:tabs>
        <w:spacing w:before="120" w:after="120" w:line="240" w:lineRule="auto"/>
        <w:ind w:left="851" w:hanging="851"/>
        <w:rPr>
          <w:lang w:val="en-US" w:eastAsia="en-US"/>
        </w:rPr>
      </w:pPr>
      <w:bookmarkStart w:id="275" w:name="_Toc170072345"/>
      <w:r w:rsidRPr="00E046B0">
        <w:rPr>
          <w:lang w:val="en-US" w:eastAsia="en-US"/>
        </w:rPr>
        <w:t>Revision</w:t>
      </w:r>
      <w:bookmarkEnd w:id="275"/>
    </w:p>
    <w:p w14:paraId="5478A8EC" w14:textId="4A27F0C1" w:rsidR="00E73EDF" w:rsidRPr="00E046B0" w:rsidRDefault="007653F1" w:rsidP="00C128E3">
      <w:pPr>
        <w:autoSpaceDE w:val="0"/>
        <w:autoSpaceDN w:val="0"/>
        <w:adjustRightInd w:val="0"/>
        <w:spacing w:after="120" w:line="240" w:lineRule="auto"/>
        <w:rPr>
          <w:rFonts w:cs="Arial"/>
          <w:szCs w:val="22"/>
          <w:lang w:val="en-US" w:eastAsia="en-US"/>
        </w:rPr>
      </w:pPr>
      <w:r w:rsidRPr="00E046B0">
        <w:rPr>
          <w:rFonts w:cs="Arial"/>
          <w:i/>
          <w:iCs/>
          <w:szCs w:val="22"/>
          <w:lang w:val="en-US" w:eastAsia="en-US"/>
        </w:rPr>
        <w:t xml:space="preserve">Revisions </w:t>
      </w:r>
      <w:r w:rsidRPr="00E046B0">
        <w:rPr>
          <w:rFonts w:cs="Arial"/>
          <w:szCs w:val="22"/>
          <w:lang w:val="en-US" w:eastAsia="en-US"/>
        </w:rPr>
        <w:t>are defined as substantive semantic changes to S-101.</w:t>
      </w:r>
      <w:r w:rsidR="00953516" w:rsidRPr="00E046B0">
        <w:rPr>
          <w:rFonts w:cs="Arial"/>
          <w:szCs w:val="22"/>
          <w:lang w:val="en-US" w:eastAsia="en-US"/>
        </w:rPr>
        <w:t xml:space="preserve"> </w:t>
      </w:r>
      <w:r w:rsidRPr="00E046B0">
        <w:rPr>
          <w:rFonts w:cs="Arial"/>
          <w:szCs w:val="22"/>
          <w:lang w:val="en-US" w:eastAsia="en-US"/>
        </w:rPr>
        <w:t xml:space="preserve">Typically, </w:t>
      </w:r>
      <w:r w:rsidRPr="002A15B8">
        <w:rPr>
          <w:rFonts w:cs="Arial"/>
          <w:i/>
          <w:szCs w:val="22"/>
          <w:lang w:val="en-US" w:eastAsia="en-US"/>
        </w:rPr>
        <w:t>revisions</w:t>
      </w:r>
      <w:r w:rsidRPr="00E046B0">
        <w:rPr>
          <w:rFonts w:cs="Arial"/>
          <w:szCs w:val="22"/>
          <w:lang w:val="en-US" w:eastAsia="en-US"/>
        </w:rPr>
        <w:t xml:space="preserve"> will change S-101 to correct factual errors; or introduce necessary changes that have become evident as a result of practical experience or changing circumstances.</w:t>
      </w:r>
      <w:r w:rsidR="00953516" w:rsidRPr="00E046B0">
        <w:rPr>
          <w:rFonts w:cs="Arial"/>
          <w:szCs w:val="22"/>
          <w:lang w:val="en-US" w:eastAsia="en-US"/>
        </w:rPr>
        <w:t xml:space="preserve"> </w:t>
      </w:r>
      <w:r w:rsidRPr="00E046B0">
        <w:rPr>
          <w:rFonts w:cs="Arial"/>
          <w:szCs w:val="22"/>
          <w:lang w:val="en-US" w:eastAsia="en-US"/>
        </w:rPr>
        <w:t xml:space="preserve">A </w:t>
      </w:r>
      <w:r w:rsidRPr="00E046B0">
        <w:rPr>
          <w:rFonts w:cs="Arial"/>
          <w:i/>
          <w:iCs/>
          <w:szCs w:val="22"/>
          <w:lang w:val="en-US" w:eastAsia="en-US"/>
        </w:rPr>
        <w:t xml:space="preserve">revision </w:t>
      </w:r>
      <w:r w:rsidRPr="00E046B0">
        <w:rPr>
          <w:rFonts w:cs="Arial"/>
          <w:szCs w:val="22"/>
          <w:lang w:val="en-US" w:eastAsia="en-US"/>
        </w:rPr>
        <w:t xml:space="preserve">must not be classified as a clarification. </w:t>
      </w:r>
      <w:r w:rsidRPr="00E046B0">
        <w:rPr>
          <w:rFonts w:cs="Arial"/>
          <w:i/>
          <w:iCs/>
          <w:szCs w:val="22"/>
          <w:lang w:val="en-US" w:eastAsia="en-US"/>
        </w:rPr>
        <w:t xml:space="preserve">Revisions </w:t>
      </w:r>
      <w:r w:rsidRPr="00E046B0">
        <w:rPr>
          <w:rFonts w:cs="Arial"/>
          <w:szCs w:val="22"/>
          <w:lang w:val="en-US" w:eastAsia="en-US"/>
        </w:rPr>
        <w:t>could have an impact on either existing users or future users of S-101.</w:t>
      </w:r>
      <w:r w:rsidR="00953516" w:rsidRPr="00E046B0">
        <w:rPr>
          <w:rFonts w:cs="Arial"/>
          <w:szCs w:val="22"/>
          <w:lang w:val="en-US" w:eastAsia="en-US"/>
        </w:rPr>
        <w:t xml:space="preserve"> </w:t>
      </w:r>
      <w:r w:rsidRPr="00E046B0">
        <w:rPr>
          <w:rFonts w:cs="Arial"/>
          <w:szCs w:val="22"/>
          <w:lang w:val="en-US" w:eastAsia="en-US"/>
        </w:rPr>
        <w:t xml:space="preserve">All cumulative </w:t>
      </w:r>
      <w:r w:rsidRPr="00E046B0">
        <w:rPr>
          <w:rFonts w:cs="Arial"/>
          <w:i/>
          <w:iCs/>
          <w:szCs w:val="22"/>
          <w:lang w:val="en-US" w:eastAsia="en-US"/>
        </w:rPr>
        <w:t xml:space="preserve">clarifications </w:t>
      </w:r>
      <w:r w:rsidRPr="00E046B0">
        <w:rPr>
          <w:rFonts w:cs="Arial"/>
          <w:szCs w:val="22"/>
          <w:lang w:val="en-US" w:eastAsia="en-US"/>
        </w:rPr>
        <w:t xml:space="preserve">must be included with the release of approved revisions. </w:t>
      </w:r>
    </w:p>
    <w:p w14:paraId="62FC376B" w14:textId="036D819F" w:rsidR="00E73EDF" w:rsidRPr="00693533" w:rsidRDefault="007653F1" w:rsidP="00C128E3">
      <w:pPr>
        <w:pStyle w:val="ISOSecretObservations"/>
        <w:spacing w:before="0" w:after="120" w:line="240" w:lineRule="auto"/>
        <w:jc w:val="both"/>
        <w:rPr>
          <w:sz w:val="20"/>
          <w:lang w:val="en-US"/>
        </w:rPr>
      </w:pPr>
      <w:r w:rsidRPr="00E046B0">
        <w:rPr>
          <w:sz w:val="20"/>
          <w:lang w:val="en-US"/>
        </w:rPr>
        <w:t xml:space="preserve">Changes in a </w:t>
      </w:r>
      <w:r w:rsidRPr="002A15B8">
        <w:rPr>
          <w:i/>
          <w:sz w:val="20"/>
          <w:lang w:val="en-US"/>
        </w:rPr>
        <w:t>revision</w:t>
      </w:r>
      <w:r w:rsidRPr="00E046B0">
        <w:rPr>
          <w:sz w:val="20"/>
          <w:lang w:val="en-US"/>
        </w:rPr>
        <w:t xml:space="preserve"> are minor and ensure backward compatibility with the previous versions within the same Edition. Newer revisions, for example, introduce new features and attributes.</w:t>
      </w:r>
      <w:r w:rsidR="00953516" w:rsidRPr="004E17D6">
        <w:rPr>
          <w:sz w:val="20"/>
          <w:lang w:val="en-US"/>
        </w:rPr>
        <w:t xml:space="preserve"> </w:t>
      </w:r>
      <w:r w:rsidRPr="004E17D6">
        <w:rPr>
          <w:sz w:val="20"/>
          <w:lang w:val="en-US"/>
        </w:rPr>
        <w:t>Within the same Edition, a dataset of one version co</w:t>
      </w:r>
      <w:r w:rsidRPr="00693533">
        <w:rPr>
          <w:sz w:val="20"/>
          <w:lang w:val="en-US"/>
        </w:rPr>
        <w:t xml:space="preserve">uld always be processed with a later version of the </w:t>
      </w:r>
      <w:r w:rsidR="002A15B8">
        <w:rPr>
          <w:sz w:val="20"/>
          <w:lang w:val="en-US"/>
        </w:rPr>
        <w:t>F</w:t>
      </w:r>
      <w:r w:rsidRPr="00693533">
        <w:rPr>
          <w:sz w:val="20"/>
          <w:lang w:val="en-US"/>
        </w:rPr>
        <w:t xml:space="preserve">eature and </w:t>
      </w:r>
      <w:r w:rsidR="002A15B8">
        <w:rPr>
          <w:sz w:val="20"/>
          <w:lang w:val="en-US"/>
        </w:rPr>
        <w:t>P</w:t>
      </w:r>
      <w:r w:rsidRPr="00693533">
        <w:rPr>
          <w:sz w:val="20"/>
          <w:lang w:val="en-US"/>
        </w:rPr>
        <w:t xml:space="preserve">ortrayal </w:t>
      </w:r>
      <w:r w:rsidR="002A15B8">
        <w:rPr>
          <w:sz w:val="20"/>
          <w:lang w:val="en-US"/>
        </w:rPr>
        <w:t>C</w:t>
      </w:r>
      <w:r w:rsidRPr="00693533">
        <w:rPr>
          <w:sz w:val="20"/>
          <w:lang w:val="en-US"/>
        </w:rPr>
        <w:t>atalogues.</w:t>
      </w:r>
    </w:p>
    <w:p w14:paraId="348698C6" w14:textId="760DE411" w:rsidR="00E73EDF" w:rsidRPr="00E046B0" w:rsidRDefault="007653F1" w:rsidP="00C128E3">
      <w:pPr>
        <w:autoSpaceDE w:val="0"/>
        <w:autoSpaceDN w:val="0"/>
        <w:adjustRightInd w:val="0"/>
        <w:spacing w:after="120" w:line="240" w:lineRule="auto"/>
        <w:rPr>
          <w:rFonts w:cs="Arial"/>
          <w:szCs w:val="22"/>
          <w:lang w:val="en-US" w:eastAsia="en-US"/>
        </w:rPr>
      </w:pPr>
      <w:r w:rsidRPr="00E046B0">
        <w:rPr>
          <w:rFonts w:cs="Arial"/>
          <w:szCs w:val="22"/>
          <w:lang w:val="en-US" w:eastAsia="en-US"/>
        </w:rPr>
        <w:t xml:space="preserve">In most cases a new </w:t>
      </w:r>
      <w:r w:rsidR="002A15B8">
        <w:rPr>
          <w:rFonts w:cs="Arial"/>
          <w:szCs w:val="22"/>
          <w:lang w:val="en-US" w:eastAsia="en-US"/>
        </w:rPr>
        <w:t>F</w:t>
      </w:r>
      <w:r w:rsidRPr="00E046B0">
        <w:rPr>
          <w:rFonts w:cs="Arial"/>
          <w:szCs w:val="22"/>
          <w:lang w:val="en-US" w:eastAsia="en-US"/>
        </w:rPr>
        <w:t xml:space="preserve">eature </w:t>
      </w:r>
      <w:r w:rsidR="002A15B8">
        <w:rPr>
          <w:rFonts w:cs="Arial"/>
          <w:szCs w:val="22"/>
          <w:lang w:val="en-US" w:eastAsia="en-US"/>
        </w:rPr>
        <w:t>C</w:t>
      </w:r>
      <w:r w:rsidRPr="00E046B0">
        <w:rPr>
          <w:rFonts w:cs="Arial"/>
          <w:szCs w:val="22"/>
          <w:lang w:val="en-US" w:eastAsia="en-US"/>
        </w:rPr>
        <w:t xml:space="preserve">atalogue or </w:t>
      </w:r>
      <w:r w:rsidR="002A15B8">
        <w:rPr>
          <w:rFonts w:cs="Arial"/>
          <w:szCs w:val="22"/>
          <w:lang w:val="en-US" w:eastAsia="en-US"/>
        </w:rPr>
        <w:t>P</w:t>
      </w:r>
      <w:r w:rsidRPr="00E046B0">
        <w:rPr>
          <w:rFonts w:cs="Arial"/>
          <w:szCs w:val="22"/>
          <w:lang w:val="en-US" w:eastAsia="en-US"/>
        </w:rPr>
        <w:t xml:space="preserve">ortrayal </w:t>
      </w:r>
      <w:r w:rsidR="002A15B8">
        <w:rPr>
          <w:rFonts w:cs="Arial"/>
          <w:szCs w:val="22"/>
          <w:lang w:val="en-US" w:eastAsia="en-US"/>
        </w:rPr>
        <w:t>C</w:t>
      </w:r>
      <w:r w:rsidRPr="00E046B0">
        <w:rPr>
          <w:rFonts w:cs="Arial"/>
          <w:szCs w:val="22"/>
          <w:lang w:val="en-US" w:eastAsia="en-US"/>
        </w:rPr>
        <w:t xml:space="preserve">atalogue will result in a </w:t>
      </w:r>
      <w:r w:rsidRPr="002A15B8">
        <w:rPr>
          <w:rFonts w:cs="Arial"/>
          <w:i/>
          <w:szCs w:val="22"/>
          <w:lang w:val="en-US" w:eastAsia="en-US"/>
        </w:rPr>
        <w:t>revision</w:t>
      </w:r>
      <w:r w:rsidRPr="00E046B0">
        <w:rPr>
          <w:rFonts w:cs="Arial"/>
          <w:szCs w:val="22"/>
          <w:lang w:val="en-US" w:eastAsia="en-US"/>
        </w:rPr>
        <w:t xml:space="preserve"> of S-101.</w:t>
      </w:r>
    </w:p>
    <w:p w14:paraId="4963383A" w14:textId="77777777" w:rsidR="00E73EDF" w:rsidRPr="00E046B0" w:rsidRDefault="007653F1" w:rsidP="00C128E3">
      <w:pPr>
        <w:pStyle w:val="Heading3"/>
        <w:tabs>
          <w:tab w:val="clear" w:pos="660"/>
          <w:tab w:val="clear" w:pos="880"/>
          <w:tab w:val="left" w:pos="851"/>
        </w:tabs>
        <w:spacing w:before="120" w:after="120" w:line="240" w:lineRule="auto"/>
        <w:ind w:left="851" w:hanging="851"/>
        <w:rPr>
          <w:lang w:val="en-US" w:eastAsia="en-US"/>
        </w:rPr>
      </w:pPr>
      <w:bookmarkStart w:id="276" w:name="_Toc170072346"/>
      <w:r w:rsidRPr="00E046B0">
        <w:rPr>
          <w:lang w:val="en-US" w:eastAsia="en-US"/>
        </w:rPr>
        <w:t>Clarification</w:t>
      </w:r>
      <w:bookmarkEnd w:id="276"/>
    </w:p>
    <w:p w14:paraId="7E70EF4E" w14:textId="40AE2317" w:rsidR="00E73EDF" w:rsidRPr="00E046B0" w:rsidRDefault="007653F1" w:rsidP="00C128E3">
      <w:pPr>
        <w:autoSpaceDE w:val="0"/>
        <w:autoSpaceDN w:val="0"/>
        <w:adjustRightInd w:val="0"/>
        <w:spacing w:after="120" w:line="240" w:lineRule="auto"/>
        <w:rPr>
          <w:rFonts w:cs="Arial"/>
          <w:szCs w:val="22"/>
          <w:lang w:val="en-US" w:eastAsia="en-US"/>
        </w:rPr>
      </w:pPr>
      <w:r w:rsidRPr="00E046B0">
        <w:rPr>
          <w:rFonts w:cs="Arial"/>
          <w:i/>
          <w:szCs w:val="22"/>
          <w:lang w:val="en-US" w:eastAsia="en-US"/>
        </w:rPr>
        <w:t>Clarifications</w:t>
      </w:r>
      <w:r w:rsidRPr="00E046B0">
        <w:rPr>
          <w:rFonts w:cs="Arial"/>
          <w:szCs w:val="22"/>
          <w:lang w:val="en-US" w:eastAsia="en-US"/>
        </w:rPr>
        <w:t xml:space="preserve"> are defined as non-substantive changes to S-101.</w:t>
      </w:r>
      <w:r w:rsidR="00953516" w:rsidRPr="00E046B0">
        <w:rPr>
          <w:rFonts w:cs="Arial"/>
          <w:szCs w:val="22"/>
          <w:lang w:val="en-US" w:eastAsia="en-US"/>
        </w:rPr>
        <w:t xml:space="preserve"> </w:t>
      </w:r>
      <w:r w:rsidRPr="00E046B0">
        <w:rPr>
          <w:rFonts w:cs="Arial"/>
          <w:szCs w:val="22"/>
          <w:lang w:val="en-US" w:eastAsia="en-US"/>
        </w:rPr>
        <w:t xml:space="preserve">Typically, </w:t>
      </w:r>
      <w:r w:rsidRPr="00456219">
        <w:rPr>
          <w:rFonts w:cs="Arial"/>
          <w:i/>
          <w:szCs w:val="22"/>
          <w:lang w:val="en-US" w:eastAsia="en-US"/>
        </w:rPr>
        <w:t>clarifications</w:t>
      </w:r>
      <w:r w:rsidRPr="00E046B0">
        <w:rPr>
          <w:rFonts w:cs="Arial"/>
          <w:szCs w:val="22"/>
          <w:lang w:val="en-US" w:eastAsia="en-US"/>
        </w:rPr>
        <w:t xml:space="preserve">: remove ambiguity; correct grammatical and spelling errors; amend or update cross references; and insert improved graphics. A </w:t>
      </w:r>
      <w:r w:rsidRPr="00E046B0">
        <w:rPr>
          <w:rFonts w:cs="Arial"/>
          <w:i/>
          <w:szCs w:val="22"/>
          <w:lang w:val="en-US" w:eastAsia="en-US"/>
        </w:rPr>
        <w:t>clarification</w:t>
      </w:r>
      <w:r w:rsidRPr="00E046B0">
        <w:rPr>
          <w:rFonts w:cs="Arial"/>
          <w:szCs w:val="22"/>
          <w:lang w:val="en-US" w:eastAsia="en-US"/>
        </w:rPr>
        <w:t xml:space="preserve"> must not cause any substantive semantic change to S-101. </w:t>
      </w:r>
    </w:p>
    <w:p w14:paraId="175A9FCF" w14:textId="77777777" w:rsidR="00E73EDF" w:rsidRPr="00E046B0" w:rsidRDefault="007653F1" w:rsidP="00C128E3">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120" w:line="240" w:lineRule="auto"/>
        <w:ind w:left="1695" w:hanging="1695"/>
        <w:rPr>
          <w:lang w:val="en-US"/>
        </w:rPr>
      </w:pPr>
      <w:r w:rsidRPr="00E046B0">
        <w:rPr>
          <w:lang w:val="en-US"/>
        </w:rPr>
        <w:t xml:space="preserve">Changes in a </w:t>
      </w:r>
      <w:r w:rsidRPr="00456219">
        <w:rPr>
          <w:i/>
          <w:lang w:val="en-US"/>
        </w:rPr>
        <w:t>clarification</w:t>
      </w:r>
      <w:r w:rsidRPr="00E046B0">
        <w:rPr>
          <w:lang w:val="en-US"/>
        </w:rPr>
        <w:t xml:space="preserve"> are minor and ensure backward compatibility with the previous versions.</w:t>
      </w:r>
    </w:p>
    <w:p w14:paraId="5697855F" w14:textId="29E78C1D" w:rsidR="00E73EDF" w:rsidRPr="004E17D6" w:rsidRDefault="007653F1" w:rsidP="00C128E3">
      <w:pPr>
        <w:pStyle w:val="Heading3"/>
        <w:tabs>
          <w:tab w:val="clear" w:pos="660"/>
          <w:tab w:val="clear" w:pos="880"/>
          <w:tab w:val="left" w:pos="851"/>
        </w:tabs>
        <w:spacing w:before="120" w:after="120" w:line="240" w:lineRule="auto"/>
        <w:ind w:left="851" w:hanging="851"/>
      </w:pPr>
      <w:bookmarkStart w:id="277" w:name="_Toc170072347"/>
      <w:r w:rsidRPr="004E17D6">
        <w:t xml:space="preserve">Version </w:t>
      </w:r>
      <w:r w:rsidR="00456219">
        <w:t>n</w:t>
      </w:r>
      <w:r w:rsidRPr="004E17D6">
        <w:t>umbers</w:t>
      </w:r>
      <w:bookmarkEnd w:id="277"/>
    </w:p>
    <w:p w14:paraId="0DE46FD2" w14:textId="77777777" w:rsidR="00E73EDF" w:rsidRPr="00693533" w:rsidRDefault="007653F1" w:rsidP="00C128E3">
      <w:pPr>
        <w:spacing w:after="120" w:line="240" w:lineRule="auto"/>
      </w:pPr>
      <w:r w:rsidRPr="00693533">
        <w:t>The associated version control numbering to identify changes (n) to S-101 must be as follows:</w:t>
      </w:r>
    </w:p>
    <w:p w14:paraId="0FA28AC2" w14:textId="77777777" w:rsidR="00E73EDF" w:rsidRPr="00693533" w:rsidRDefault="007653F1" w:rsidP="00C128E3">
      <w:pPr>
        <w:spacing w:after="120" w:line="240" w:lineRule="auto"/>
        <w:ind w:left="709"/>
      </w:pPr>
      <w:r w:rsidRPr="00693533">
        <w:t>New Editions denoted as</w:t>
      </w:r>
      <w:r w:rsidRPr="00693533">
        <w:rPr>
          <w:sz w:val="18"/>
        </w:rPr>
        <w:t xml:space="preserve"> </w:t>
      </w:r>
      <w:r w:rsidRPr="00693533">
        <w:rPr>
          <w:b/>
          <w:sz w:val="28"/>
        </w:rPr>
        <w:t>n</w:t>
      </w:r>
      <w:r w:rsidRPr="00693533">
        <w:t>.0.0</w:t>
      </w:r>
    </w:p>
    <w:p w14:paraId="69B1E22E" w14:textId="77777777" w:rsidR="00E73EDF" w:rsidRPr="00693533" w:rsidRDefault="007653F1" w:rsidP="00C128E3">
      <w:pPr>
        <w:spacing w:after="120" w:line="240" w:lineRule="auto"/>
        <w:ind w:left="709"/>
      </w:pPr>
      <w:r w:rsidRPr="00693533">
        <w:t>Revisions denoted as n.</w:t>
      </w:r>
      <w:r w:rsidRPr="00693533">
        <w:rPr>
          <w:b/>
          <w:sz w:val="28"/>
        </w:rPr>
        <w:t>n</w:t>
      </w:r>
      <w:r w:rsidRPr="00693533">
        <w:t>.0</w:t>
      </w:r>
    </w:p>
    <w:p w14:paraId="683EF745" w14:textId="77777777" w:rsidR="00E73EDF" w:rsidRPr="00693533" w:rsidRDefault="007653F1" w:rsidP="00C128E3">
      <w:pPr>
        <w:spacing w:after="120" w:line="240" w:lineRule="auto"/>
        <w:ind w:left="709"/>
        <w:rPr>
          <w:b/>
          <w:sz w:val="24"/>
          <w:szCs w:val="24"/>
        </w:rPr>
      </w:pPr>
      <w:r w:rsidRPr="00693533">
        <w:t>Clarifications denoted as n.n.</w:t>
      </w:r>
      <w:r w:rsidRPr="00693533">
        <w:rPr>
          <w:b/>
          <w:sz w:val="28"/>
        </w:rPr>
        <w:t>n</w:t>
      </w:r>
    </w:p>
    <w:p w14:paraId="52A0F5DF" w14:textId="77777777" w:rsidR="00E73EDF" w:rsidRPr="00693533" w:rsidRDefault="00E73EDF" w:rsidP="00C128E3">
      <w:pPr>
        <w:spacing w:after="120" w:line="240" w:lineRule="auto"/>
      </w:pPr>
    </w:p>
    <w:p w14:paraId="040543C2" w14:textId="794C0682" w:rsidR="00E73EDF" w:rsidRPr="00693533" w:rsidRDefault="007653F1" w:rsidP="00C128E3">
      <w:pPr>
        <w:pStyle w:val="Heading1"/>
        <w:tabs>
          <w:tab w:val="clear" w:pos="400"/>
        </w:tabs>
        <w:spacing w:before="120" w:after="200" w:line="240" w:lineRule="auto"/>
        <w:ind w:left="567" w:hanging="567"/>
      </w:pPr>
      <w:bookmarkStart w:id="278" w:name="_Toc225648278"/>
      <w:bookmarkStart w:id="279" w:name="_Toc225065135"/>
      <w:bookmarkStart w:id="280" w:name="_Toc439685254"/>
      <w:bookmarkStart w:id="281" w:name="_Toc170072348"/>
      <w:r w:rsidRPr="00693533">
        <w:lastRenderedPageBreak/>
        <w:t>Specification Scope</w:t>
      </w:r>
      <w:bookmarkEnd w:id="278"/>
      <w:bookmarkEnd w:id="279"/>
      <w:bookmarkEnd w:id="280"/>
      <w:bookmarkEnd w:id="281"/>
    </w:p>
    <w:p w14:paraId="5905117D" w14:textId="77777777" w:rsidR="00E73EDF" w:rsidRPr="00693533" w:rsidRDefault="007653F1" w:rsidP="00C128E3">
      <w:pPr>
        <w:tabs>
          <w:tab w:val="left" w:pos="0"/>
          <w:tab w:val="left" w:pos="283"/>
          <w:tab w:val="left" w:pos="566"/>
          <w:tab w:val="left" w:pos="849"/>
          <w:tab w:val="left" w:pos="1132"/>
          <w:tab w:val="left" w:pos="1416"/>
          <w:tab w:val="left" w:pos="1699"/>
          <w:tab w:val="left" w:pos="1982"/>
          <w:tab w:val="left" w:pos="2265"/>
          <w:tab w:val="left" w:pos="2548"/>
          <w:tab w:val="left" w:pos="2832"/>
          <w:tab w:val="left" w:pos="3115"/>
          <w:tab w:val="left" w:pos="3398"/>
          <w:tab w:val="left" w:pos="3681"/>
          <w:tab w:val="left" w:pos="3964"/>
          <w:tab w:val="left" w:pos="4248"/>
          <w:tab w:val="left" w:pos="4531"/>
          <w:tab w:val="left" w:pos="4814"/>
          <w:tab w:val="left" w:pos="5097"/>
          <w:tab w:val="left" w:pos="5380"/>
          <w:tab w:val="left" w:pos="5664"/>
          <w:tab w:val="left" w:pos="5947"/>
          <w:tab w:val="left" w:pos="6230"/>
          <w:tab w:val="left" w:pos="6513"/>
          <w:tab w:val="left" w:pos="6796"/>
          <w:tab w:val="left" w:pos="7080"/>
          <w:tab w:val="left" w:pos="7363"/>
          <w:tab w:val="left" w:pos="7646"/>
          <w:tab w:val="left" w:pos="7929"/>
          <w:tab w:val="left" w:pos="8212"/>
          <w:tab w:val="left" w:pos="8496"/>
          <w:tab w:val="left" w:pos="8779"/>
        </w:tabs>
        <w:spacing w:after="120" w:line="240" w:lineRule="auto"/>
        <w:rPr>
          <w:b/>
          <w:sz w:val="22"/>
          <w:szCs w:val="22"/>
        </w:rPr>
      </w:pPr>
      <w:r w:rsidRPr="00693533">
        <w:rPr>
          <w:b/>
          <w:sz w:val="22"/>
          <w:szCs w:val="22"/>
        </w:rPr>
        <w:t xml:space="preserve">Scope ID: </w:t>
      </w:r>
      <w:r w:rsidRPr="00693533">
        <w:rPr>
          <w:b/>
          <w:sz w:val="22"/>
          <w:szCs w:val="22"/>
        </w:rPr>
        <w:tab/>
      </w:r>
      <w:r w:rsidRPr="00693533">
        <w:rPr>
          <w:b/>
          <w:sz w:val="22"/>
          <w:szCs w:val="22"/>
        </w:rPr>
        <w:tab/>
      </w:r>
      <w:r w:rsidRPr="00693533">
        <w:t>Global</w:t>
      </w:r>
    </w:p>
    <w:p w14:paraId="327CC21A" w14:textId="0F639F61" w:rsidR="00E73EDF" w:rsidRPr="00693533" w:rsidRDefault="007653F1" w:rsidP="00C128E3">
      <w:pPr>
        <w:tabs>
          <w:tab w:val="left" w:pos="0"/>
          <w:tab w:val="left" w:pos="283"/>
          <w:tab w:val="left" w:pos="566"/>
          <w:tab w:val="left" w:pos="849"/>
          <w:tab w:val="left" w:pos="1132"/>
          <w:tab w:val="left" w:pos="1416"/>
          <w:tab w:val="left" w:pos="1699"/>
          <w:tab w:val="left" w:pos="1982"/>
          <w:tab w:val="left" w:pos="2265"/>
          <w:tab w:val="left" w:pos="2548"/>
          <w:tab w:val="left" w:pos="2832"/>
          <w:tab w:val="left" w:pos="3115"/>
          <w:tab w:val="left" w:pos="3398"/>
          <w:tab w:val="left" w:pos="3681"/>
          <w:tab w:val="left" w:pos="3964"/>
          <w:tab w:val="left" w:pos="4248"/>
          <w:tab w:val="left" w:pos="4531"/>
          <w:tab w:val="left" w:pos="4814"/>
          <w:tab w:val="left" w:pos="5097"/>
          <w:tab w:val="left" w:pos="5380"/>
          <w:tab w:val="left" w:pos="5664"/>
          <w:tab w:val="left" w:pos="5947"/>
          <w:tab w:val="left" w:pos="6230"/>
          <w:tab w:val="left" w:pos="6513"/>
          <w:tab w:val="left" w:pos="6796"/>
          <w:tab w:val="left" w:pos="7080"/>
          <w:tab w:val="left" w:pos="7363"/>
          <w:tab w:val="left" w:pos="7646"/>
          <w:tab w:val="left" w:pos="7929"/>
          <w:tab w:val="left" w:pos="8212"/>
          <w:tab w:val="left" w:pos="8496"/>
          <w:tab w:val="left" w:pos="8779"/>
        </w:tabs>
        <w:spacing w:after="120" w:line="240" w:lineRule="auto"/>
        <w:rPr>
          <w:b/>
          <w:sz w:val="22"/>
          <w:szCs w:val="22"/>
        </w:rPr>
      </w:pPr>
      <w:r w:rsidRPr="00693533">
        <w:rPr>
          <w:b/>
          <w:sz w:val="22"/>
          <w:szCs w:val="22"/>
        </w:rPr>
        <w:t>Level:</w:t>
      </w:r>
      <w:r w:rsidRPr="00693533">
        <w:rPr>
          <w:b/>
          <w:sz w:val="22"/>
          <w:szCs w:val="22"/>
        </w:rPr>
        <w:tab/>
      </w:r>
      <w:r w:rsidRPr="00693533">
        <w:rPr>
          <w:b/>
          <w:sz w:val="22"/>
          <w:szCs w:val="22"/>
        </w:rPr>
        <w:tab/>
      </w:r>
      <w:r w:rsidRPr="00693533">
        <w:rPr>
          <w:b/>
          <w:sz w:val="22"/>
          <w:szCs w:val="22"/>
        </w:rPr>
        <w:tab/>
      </w:r>
      <w:r w:rsidRPr="00693533">
        <w:t>006</w:t>
      </w:r>
      <w:r w:rsidR="008B6A7E">
        <w:t xml:space="preserve"> </w:t>
      </w:r>
      <w:r w:rsidRPr="00693533">
        <w:t>- series</w:t>
      </w:r>
      <w:r w:rsidRPr="00693533">
        <w:rPr>
          <w:b/>
          <w:sz w:val="22"/>
          <w:szCs w:val="22"/>
        </w:rPr>
        <w:tab/>
      </w:r>
      <w:r w:rsidRPr="00693533">
        <w:rPr>
          <w:b/>
          <w:sz w:val="22"/>
          <w:szCs w:val="22"/>
        </w:rPr>
        <w:tab/>
      </w:r>
      <w:r w:rsidRPr="00693533">
        <w:rPr>
          <w:b/>
          <w:sz w:val="22"/>
          <w:szCs w:val="22"/>
        </w:rPr>
        <w:tab/>
      </w:r>
      <w:r w:rsidRPr="00693533">
        <w:rPr>
          <w:b/>
          <w:sz w:val="22"/>
          <w:szCs w:val="22"/>
        </w:rPr>
        <w:tab/>
      </w:r>
    </w:p>
    <w:p w14:paraId="772F232D" w14:textId="77777777" w:rsidR="00E73EDF" w:rsidRPr="00693533" w:rsidRDefault="007653F1" w:rsidP="00C128E3">
      <w:pPr>
        <w:tabs>
          <w:tab w:val="left" w:pos="0"/>
          <w:tab w:val="left" w:pos="283"/>
          <w:tab w:val="left" w:pos="566"/>
          <w:tab w:val="left" w:pos="849"/>
          <w:tab w:val="left" w:pos="1132"/>
          <w:tab w:val="left" w:pos="1416"/>
          <w:tab w:val="left" w:pos="1699"/>
          <w:tab w:val="left" w:pos="1982"/>
          <w:tab w:val="left" w:pos="2265"/>
          <w:tab w:val="left" w:pos="2548"/>
          <w:tab w:val="left" w:pos="2832"/>
          <w:tab w:val="left" w:pos="3115"/>
          <w:tab w:val="left" w:pos="3398"/>
          <w:tab w:val="left" w:pos="3681"/>
          <w:tab w:val="left" w:pos="3964"/>
          <w:tab w:val="left" w:pos="4248"/>
          <w:tab w:val="left" w:pos="4531"/>
          <w:tab w:val="left" w:pos="4814"/>
          <w:tab w:val="left" w:pos="5097"/>
          <w:tab w:val="left" w:pos="5380"/>
          <w:tab w:val="left" w:pos="5664"/>
          <w:tab w:val="left" w:pos="5947"/>
          <w:tab w:val="left" w:pos="6230"/>
          <w:tab w:val="left" w:pos="6513"/>
          <w:tab w:val="left" w:pos="6796"/>
          <w:tab w:val="left" w:pos="7080"/>
          <w:tab w:val="left" w:pos="7363"/>
          <w:tab w:val="left" w:pos="7646"/>
          <w:tab w:val="left" w:pos="7929"/>
          <w:tab w:val="left" w:pos="8212"/>
          <w:tab w:val="left" w:pos="8496"/>
          <w:tab w:val="left" w:pos="8779"/>
        </w:tabs>
        <w:spacing w:after="120" w:line="240" w:lineRule="auto"/>
      </w:pPr>
      <w:r w:rsidRPr="00693533">
        <w:rPr>
          <w:b/>
          <w:sz w:val="22"/>
          <w:szCs w:val="22"/>
        </w:rPr>
        <w:t>Level name:</w:t>
      </w:r>
      <w:r w:rsidRPr="00693533">
        <w:rPr>
          <w:b/>
          <w:sz w:val="22"/>
          <w:szCs w:val="22"/>
        </w:rPr>
        <w:tab/>
      </w:r>
      <w:r w:rsidRPr="00693533">
        <w:t>ENC Dataset</w:t>
      </w:r>
    </w:p>
    <w:p w14:paraId="66657D57" w14:textId="77777777" w:rsidR="00E73EDF" w:rsidRPr="00693533" w:rsidRDefault="00E73EDF" w:rsidP="00C128E3">
      <w:pPr>
        <w:tabs>
          <w:tab w:val="left" w:pos="0"/>
          <w:tab w:val="left" w:pos="283"/>
          <w:tab w:val="left" w:pos="566"/>
          <w:tab w:val="left" w:pos="849"/>
          <w:tab w:val="left" w:pos="1132"/>
          <w:tab w:val="left" w:pos="1416"/>
          <w:tab w:val="left" w:pos="1699"/>
          <w:tab w:val="left" w:pos="1982"/>
          <w:tab w:val="left" w:pos="2265"/>
          <w:tab w:val="left" w:pos="2548"/>
          <w:tab w:val="left" w:pos="2832"/>
          <w:tab w:val="left" w:pos="3115"/>
          <w:tab w:val="left" w:pos="3398"/>
          <w:tab w:val="left" w:pos="3681"/>
          <w:tab w:val="left" w:pos="3964"/>
          <w:tab w:val="left" w:pos="4248"/>
          <w:tab w:val="left" w:pos="4531"/>
          <w:tab w:val="left" w:pos="4814"/>
          <w:tab w:val="left" w:pos="5097"/>
          <w:tab w:val="left" w:pos="5380"/>
          <w:tab w:val="left" w:pos="5664"/>
          <w:tab w:val="left" w:pos="5947"/>
          <w:tab w:val="left" w:pos="6230"/>
          <w:tab w:val="left" w:pos="6513"/>
          <w:tab w:val="left" w:pos="6796"/>
          <w:tab w:val="left" w:pos="7080"/>
          <w:tab w:val="left" w:pos="7363"/>
          <w:tab w:val="left" w:pos="7646"/>
          <w:tab w:val="left" w:pos="7929"/>
          <w:tab w:val="left" w:pos="8212"/>
          <w:tab w:val="left" w:pos="8496"/>
          <w:tab w:val="left" w:pos="8779"/>
        </w:tabs>
        <w:spacing w:after="120" w:line="240" w:lineRule="auto"/>
      </w:pPr>
    </w:p>
    <w:p w14:paraId="5E866685" w14:textId="77777777" w:rsidR="00E73EDF" w:rsidRPr="00693533" w:rsidRDefault="007653F1" w:rsidP="00C128E3">
      <w:pPr>
        <w:pStyle w:val="Heading1"/>
        <w:tabs>
          <w:tab w:val="clear" w:pos="400"/>
          <w:tab w:val="clear" w:pos="560"/>
          <w:tab w:val="left" w:pos="567"/>
        </w:tabs>
        <w:spacing w:before="120" w:after="200" w:line="240" w:lineRule="auto"/>
        <w:ind w:left="567" w:hanging="567"/>
      </w:pPr>
      <w:bookmarkStart w:id="282" w:name="_Toc225065136"/>
      <w:bookmarkStart w:id="283" w:name="_Toc225648279"/>
      <w:bookmarkStart w:id="284" w:name="_Toc439685255"/>
      <w:bookmarkStart w:id="285" w:name="_Toc170072349"/>
      <w:r w:rsidRPr="00693533">
        <w:t xml:space="preserve">Dataset </w:t>
      </w:r>
      <w:bookmarkEnd w:id="282"/>
      <w:bookmarkEnd w:id="283"/>
      <w:r w:rsidRPr="00693533">
        <w:t>Identification</w:t>
      </w:r>
      <w:bookmarkEnd w:id="284"/>
      <w:bookmarkEnd w:id="285"/>
    </w:p>
    <w:p w14:paraId="6517D614" w14:textId="77777777" w:rsidR="00E73EDF" w:rsidRPr="00693533" w:rsidRDefault="007653F1" w:rsidP="00C128E3">
      <w:pPr>
        <w:spacing w:after="120" w:line="240" w:lineRule="auto"/>
      </w:pPr>
      <w:r w:rsidRPr="00693533">
        <w:t xml:space="preserve">A dataset that conforms to this Product Specification may be identified by its discovery metadata as defined in clause 12.  </w:t>
      </w:r>
    </w:p>
    <w:p w14:paraId="5E7CAE55" w14:textId="77777777" w:rsidR="00E73EDF" w:rsidRPr="00693533" w:rsidRDefault="007653F1" w:rsidP="00C128E3">
      <w:pPr>
        <w:spacing w:after="120" w:line="240" w:lineRule="auto"/>
        <w:rPr>
          <w:sz w:val="18"/>
          <w:szCs w:val="18"/>
        </w:rPr>
      </w:pPr>
      <w:r w:rsidRPr="00693533">
        <w:rPr>
          <w:b/>
          <w:sz w:val="22"/>
          <w:szCs w:val="22"/>
        </w:rPr>
        <w:t>Title:</w:t>
      </w:r>
      <w:r w:rsidRPr="00693533">
        <w:t xml:space="preserve"> </w:t>
      </w:r>
      <w:r w:rsidRPr="00693533">
        <w:tab/>
      </w:r>
      <w:r w:rsidRPr="00693533">
        <w:tab/>
      </w:r>
      <w:r w:rsidRPr="00693533">
        <w:tab/>
      </w:r>
      <w:r w:rsidRPr="00693533">
        <w:tab/>
      </w:r>
      <w:r w:rsidRPr="00693533">
        <w:tab/>
      </w:r>
      <w:r w:rsidRPr="00693533">
        <w:tab/>
      </w:r>
      <w:r w:rsidRPr="00693533">
        <w:tab/>
      </w:r>
      <w:r w:rsidRPr="00693533">
        <w:tab/>
      </w:r>
      <w:r w:rsidRPr="00693533">
        <w:tab/>
        <w:t xml:space="preserve">Electronic Navigational Chart </w:t>
      </w:r>
      <w:r w:rsidRPr="00693533">
        <w:tab/>
      </w:r>
      <w:r w:rsidRPr="00693533">
        <w:rPr>
          <w:sz w:val="18"/>
          <w:szCs w:val="18"/>
        </w:rPr>
        <w:tab/>
      </w:r>
      <w:r w:rsidRPr="00693533">
        <w:rPr>
          <w:sz w:val="18"/>
          <w:szCs w:val="18"/>
        </w:rPr>
        <w:tab/>
      </w:r>
      <w:r w:rsidRPr="00693533">
        <w:rPr>
          <w:sz w:val="18"/>
          <w:szCs w:val="18"/>
        </w:rPr>
        <w:tab/>
      </w:r>
      <w:r w:rsidRPr="00693533">
        <w:rPr>
          <w:sz w:val="18"/>
          <w:szCs w:val="18"/>
        </w:rPr>
        <w:tab/>
      </w:r>
      <w:r w:rsidRPr="00693533">
        <w:rPr>
          <w:sz w:val="18"/>
          <w:szCs w:val="18"/>
        </w:rPr>
        <w:tab/>
      </w:r>
      <w:r w:rsidRPr="00693533">
        <w:rPr>
          <w:sz w:val="18"/>
          <w:szCs w:val="18"/>
        </w:rPr>
        <w:tab/>
      </w:r>
      <w:r w:rsidRPr="00693533">
        <w:rPr>
          <w:sz w:val="18"/>
          <w:szCs w:val="18"/>
        </w:rPr>
        <w:tab/>
      </w:r>
      <w:r w:rsidRPr="00693533">
        <w:rPr>
          <w:sz w:val="18"/>
          <w:szCs w:val="18"/>
        </w:rPr>
        <w:tab/>
      </w:r>
    </w:p>
    <w:p w14:paraId="7038D063" w14:textId="77777777" w:rsidR="00E73EDF" w:rsidRPr="00693533" w:rsidRDefault="007653F1" w:rsidP="00C128E3">
      <w:pPr>
        <w:spacing w:after="120" w:line="240" w:lineRule="auto"/>
        <w:rPr>
          <w:sz w:val="18"/>
          <w:szCs w:val="18"/>
        </w:rPr>
      </w:pPr>
      <w:r w:rsidRPr="00693533">
        <w:rPr>
          <w:b/>
          <w:sz w:val="22"/>
          <w:szCs w:val="22"/>
        </w:rPr>
        <w:t>Alternate Title:</w:t>
      </w:r>
      <w:r w:rsidRPr="00693533">
        <w:rPr>
          <w:sz w:val="18"/>
          <w:szCs w:val="18"/>
        </w:rPr>
        <w:tab/>
      </w:r>
      <w:r w:rsidRPr="00693533">
        <w:rPr>
          <w:sz w:val="18"/>
          <w:szCs w:val="18"/>
        </w:rPr>
        <w:tab/>
      </w:r>
      <w:r w:rsidRPr="00693533">
        <w:rPr>
          <w:sz w:val="18"/>
          <w:szCs w:val="18"/>
        </w:rPr>
        <w:tab/>
      </w:r>
      <w:r w:rsidRPr="00693533">
        <w:rPr>
          <w:sz w:val="18"/>
          <w:szCs w:val="18"/>
        </w:rPr>
        <w:tab/>
      </w:r>
      <w:r w:rsidRPr="00693533">
        <w:rPr>
          <w:sz w:val="18"/>
          <w:szCs w:val="18"/>
        </w:rPr>
        <w:tab/>
      </w:r>
      <w:r w:rsidRPr="00693533">
        <w:rPr>
          <w:sz w:val="18"/>
          <w:szCs w:val="18"/>
        </w:rPr>
        <w:tab/>
      </w:r>
      <w:r w:rsidRPr="00693533">
        <w:t>ENC</w:t>
      </w:r>
    </w:p>
    <w:p w14:paraId="4E9F5A2E" w14:textId="67A3E893" w:rsidR="00E73EDF" w:rsidRPr="00693533" w:rsidRDefault="007653F1" w:rsidP="00C128E3">
      <w:pPr>
        <w:spacing w:after="120" w:line="240" w:lineRule="auto"/>
        <w:ind w:left="3400" w:hanging="3400"/>
      </w:pPr>
      <w:r w:rsidRPr="00693533">
        <w:rPr>
          <w:b/>
          <w:sz w:val="22"/>
          <w:szCs w:val="22"/>
        </w:rPr>
        <w:t>Abstract:</w:t>
      </w:r>
      <w:r w:rsidRPr="00693533">
        <w:rPr>
          <w:sz w:val="18"/>
          <w:szCs w:val="18"/>
        </w:rPr>
        <w:t xml:space="preserve"> </w:t>
      </w:r>
      <w:r w:rsidRPr="00693533">
        <w:rPr>
          <w:sz w:val="18"/>
          <w:szCs w:val="18"/>
        </w:rPr>
        <w:tab/>
      </w:r>
      <w:r w:rsidRPr="00693533">
        <w:t>ENCs must be produced in accordance with the rules defined in t</w:t>
      </w:r>
      <w:r w:rsidR="004C7DE3">
        <w:t>he S-101 Product Specification.</w:t>
      </w:r>
      <w:r w:rsidR="00953516" w:rsidRPr="00693533">
        <w:t xml:space="preserve"> </w:t>
      </w:r>
      <w:r w:rsidRPr="00693533">
        <w:t xml:space="preserve">The S-101 Product </w:t>
      </w:r>
      <w:r w:rsidR="004C7DE3">
        <w:t>S</w:t>
      </w:r>
      <w:r w:rsidRPr="00693533">
        <w:t>pecification contains all the information necessary to enable Hydrographic Offi</w:t>
      </w:r>
      <w:r w:rsidR="004C7DE3">
        <w:t>ces to produce a consistent ENC;</w:t>
      </w:r>
      <w:r w:rsidRPr="00693533">
        <w:t xml:space="preserve"> and manufacturers to use that data within navigation systems.</w:t>
      </w:r>
    </w:p>
    <w:p w14:paraId="5253660F" w14:textId="18BA5CE4" w:rsidR="00E73EDF" w:rsidRPr="00E046B0" w:rsidRDefault="007653F1" w:rsidP="00C128E3">
      <w:pPr>
        <w:spacing w:after="120" w:line="240" w:lineRule="auto"/>
        <w:rPr>
          <w:sz w:val="18"/>
          <w:szCs w:val="18"/>
        </w:rPr>
      </w:pPr>
      <w:r w:rsidRPr="00693533">
        <w:rPr>
          <w:b/>
          <w:sz w:val="22"/>
          <w:szCs w:val="22"/>
        </w:rPr>
        <w:t>Topic Category:</w:t>
      </w:r>
      <w:r w:rsidRPr="00693533">
        <w:rPr>
          <w:sz w:val="18"/>
          <w:szCs w:val="18"/>
        </w:rPr>
        <w:tab/>
      </w:r>
      <w:r w:rsidRPr="00693533">
        <w:rPr>
          <w:sz w:val="18"/>
          <w:szCs w:val="18"/>
        </w:rPr>
        <w:tab/>
      </w:r>
      <w:r w:rsidRPr="00693533">
        <w:rPr>
          <w:sz w:val="18"/>
          <w:szCs w:val="18"/>
        </w:rPr>
        <w:tab/>
      </w:r>
      <w:r w:rsidRPr="00693533">
        <w:rPr>
          <w:sz w:val="18"/>
          <w:szCs w:val="18"/>
        </w:rPr>
        <w:tab/>
      </w:r>
      <w:r w:rsidRPr="00693533">
        <w:rPr>
          <w:sz w:val="18"/>
          <w:szCs w:val="18"/>
        </w:rPr>
        <w:tab/>
      </w:r>
      <w:r w:rsidRPr="00693533">
        <w:rPr>
          <w:sz w:val="18"/>
          <w:szCs w:val="18"/>
        </w:rPr>
        <w:tab/>
      </w:r>
      <w:r w:rsidRPr="00693533">
        <w:t>Transportation (ISO 19115</w:t>
      </w:r>
      <w:r w:rsidR="008D4785" w:rsidRPr="00E046B0">
        <w:t>-1 MD_TopicCategory</w:t>
      </w:r>
      <w:r w:rsidRPr="00E046B0">
        <w:t>Code 018)</w:t>
      </w:r>
    </w:p>
    <w:p w14:paraId="647F3500" w14:textId="5BA896F8" w:rsidR="00E73EDF" w:rsidRPr="004E17D6" w:rsidRDefault="007653F1" w:rsidP="00C128E3">
      <w:pPr>
        <w:spacing w:after="120" w:line="240" w:lineRule="auto"/>
        <w:ind w:left="3400" w:hanging="3400"/>
        <w:rPr>
          <w:b/>
          <w:sz w:val="22"/>
          <w:szCs w:val="22"/>
        </w:rPr>
      </w:pPr>
      <w:r w:rsidRPr="00E046B0">
        <w:rPr>
          <w:b/>
          <w:sz w:val="22"/>
          <w:szCs w:val="22"/>
        </w:rPr>
        <w:t>Geographic Description:</w:t>
      </w:r>
      <w:r w:rsidRPr="00E046B0">
        <w:rPr>
          <w:b/>
          <w:sz w:val="22"/>
          <w:szCs w:val="22"/>
        </w:rPr>
        <w:tab/>
      </w:r>
      <w:r w:rsidRPr="00E046B0">
        <w:t>Area</w:t>
      </w:r>
      <w:r w:rsidR="004C7DE3">
        <w:t>s specific to marine navigation</w:t>
      </w:r>
      <w:r w:rsidRPr="004E17D6">
        <w:rPr>
          <w:b/>
          <w:sz w:val="22"/>
          <w:szCs w:val="22"/>
        </w:rPr>
        <w:tab/>
      </w:r>
    </w:p>
    <w:p w14:paraId="7F211BE2" w14:textId="3240FEB0" w:rsidR="00E73EDF" w:rsidRDefault="007653F1" w:rsidP="00C128E3">
      <w:pPr>
        <w:spacing w:after="120" w:line="240" w:lineRule="auto"/>
        <w:ind w:left="3400" w:hanging="3400"/>
      </w:pPr>
      <w:r w:rsidRPr="003B6A3E">
        <w:rPr>
          <w:b/>
          <w:sz w:val="22"/>
          <w:szCs w:val="22"/>
        </w:rPr>
        <w:t>Spatial Resolution</w:t>
      </w:r>
      <w:r w:rsidRPr="00693533">
        <w:rPr>
          <w:b/>
          <w:sz w:val="22"/>
          <w:szCs w:val="22"/>
        </w:rPr>
        <w:t>:</w:t>
      </w:r>
      <w:r w:rsidRPr="00693533">
        <w:rPr>
          <w:b/>
          <w:sz w:val="22"/>
          <w:szCs w:val="22"/>
        </w:rPr>
        <w:tab/>
      </w:r>
      <w:r w:rsidRPr="00693533">
        <w:t xml:space="preserve">An ENC dataset and </w:t>
      </w:r>
      <w:r w:rsidRPr="00693533">
        <w:rPr>
          <w:b/>
        </w:rPr>
        <w:t>Data Coverage</w:t>
      </w:r>
      <w:r w:rsidRPr="00693533">
        <w:t xml:space="preserve"> </w:t>
      </w:r>
      <w:r w:rsidR="000F66B6">
        <w:t xml:space="preserve">features </w:t>
      </w:r>
      <w:r w:rsidRPr="00693533">
        <w:t xml:space="preserve">must carry a value for </w:t>
      </w:r>
      <w:r w:rsidR="0038714A">
        <w:t>opt</w:t>
      </w:r>
      <w:r w:rsidR="0038714A" w:rsidRPr="00693533">
        <w:t xml:space="preserve">imum </w:t>
      </w:r>
      <w:r w:rsidRPr="00693533">
        <w:t xml:space="preserve">display scale. Each </w:t>
      </w:r>
      <w:r w:rsidRPr="00693533">
        <w:rPr>
          <w:b/>
        </w:rPr>
        <w:t>Data Coverage</w:t>
      </w:r>
      <w:r w:rsidRPr="00693533">
        <w:t xml:space="preserve"> </w:t>
      </w:r>
      <w:r w:rsidR="000F66B6">
        <w:t xml:space="preserve">feature </w:t>
      </w:r>
      <w:r w:rsidRPr="00693533">
        <w:t>must also carry a value for</w:t>
      </w:r>
      <w:r w:rsidR="0038714A">
        <w:t xml:space="preserve"> maximum</w:t>
      </w:r>
      <w:commentRangeStart w:id="286"/>
      <w:r w:rsidR="0038714A">
        <w:t xml:space="preserve"> and</w:t>
      </w:r>
      <w:r w:rsidRPr="00693533">
        <w:t xml:space="preserve"> minimum display scale. Values </w:t>
      </w:r>
      <w:ins w:id="287" w:author="Jeff Wootton" w:date="2024-03-20T21:41:00Z">
        <w:r w:rsidR="002F447C">
          <w:t xml:space="preserve">for optimum and minimum display scales </w:t>
        </w:r>
      </w:ins>
      <w:r w:rsidRPr="00693533">
        <w:t xml:space="preserve">must be taken from the following </w:t>
      </w:r>
      <w:r w:rsidR="004C7DE3">
        <w:t>T</w:t>
      </w:r>
      <w:r w:rsidRPr="00693533">
        <w:t>able:</w:t>
      </w:r>
    </w:p>
    <w:p w14:paraId="6DB4890C" w14:textId="1A44A01D" w:rsidR="004C7DE3" w:rsidRPr="007F078C" w:rsidRDefault="004C7DE3" w:rsidP="00C128E3">
      <w:pPr>
        <w:pStyle w:val="Caption"/>
        <w:spacing w:line="240" w:lineRule="auto"/>
        <w:jc w:val="center"/>
        <w:rPr>
          <w:sz w:val="18"/>
          <w:szCs w:val="18"/>
        </w:rPr>
      </w:pPr>
      <w:r w:rsidRPr="007F078C">
        <w:rPr>
          <w:sz w:val="18"/>
          <w:szCs w:val="18"/>
        </w:rPr>
        <w:t>Table 3-</w:t>
      </w:r>
      <w:r w:rsidRPr="007F078C">
        <w:rPr>
          <w:sz w:val="18"/>
          <w:szCs w:val="18"/>
        </w:rPr>
        <w:fldChar w:fldCharType="begin"/>
      </w:r>
      <w:r w:rsidRPr="007F078C">
        <w:rPr>
          <w:sz w:val="18"/>
          <w:szCs w:val="18"/>
        </w:rPr>
        <w:instrText xml:space="preserve"> SEQ Table \* ARABIC </w:instrText>
      </w:r>
      <w:r w:rsidRPr="007F078C">
        <w:rPr>
          <w:sz w:val="18"/>
          <w:szCs w:val="18"/>
        </w:rPr>
        <w:fldChar w:fldCharType="separate"/>
      </w:r>
      <w:r w:rsidR="005E2E78">
        <w:rPr>
          <w:noProof/>
          <w:sz w:val="18"/>
          <w:szCs w:val="18"/>
        </w:rPr>
        <w:t>1</w:t>
      </w:r>
      <w:r w:rsidRPr="007F078C">
        <w:rPr>
          <w:sz w:val="18"/>
          <w:szCs w:val="18"/>
        </w:rPr>
        <w:fldChar w:fldCharType="end"/>
      </w:r>
      <w:r w:rsidRPr="007F078C">
        <w:rPr>
          <w:sz w:val="18"/>
          <w:szCs w:val="18"/>
        </w:rPr>
        <w:t xml:space="preserve"> – ENC Minimum Display</w:t>
      </w:r>
      <w:del w:id="288" w:author="Jeff Wootton" w:date="2024-03-20T21:40:00Z">
        <w:r w:rsidR="0038714A" w:rsidDel="002F447C">
          <w:rPr>
            <w:sz w:val="18"/>
            <w:szCs w:val="18"/>
          </w:rPr>
          <w:delText xml:space="preserve">, </w:delText>
        </w:r>
      </w:del>
      <w:ins w:id="289" w:author="Jeff Wootton" w:date="2024-03-20T21:40:00Z">
        <w:r w:rsidR="002F447C">
          <w:rPr>
            <w:sz w:val="18"/>
            <w:szCs w:val="18"/>
          </w:rPr>
          <w:t xml:space="preserve"> and</w:t>
        </w:r>
      </w:ins>
      <w:commentRangeEnd w:id="286"/>
      <w:ins w:id="290" w:author="Jeff Wootton" w:date="2024-03-20T22:51:00Z">
        <w:r w:rsidR="00044081">
          <w:rPr>
            <w:rStyle w:val="CommentReference"/>
            <w:b w:val="0"/>
          </w:rPr>
          <w:commentReference w:id="286"/>
        </w:r>
      </w:ins>
      <w:ins w:id="291" w:author="Jeff Wootton" w:date="2024-03-20T21:40:00Z">
        <w:r w:rsidR="002F447C">
          <w:rPr>
            <w:sz w:val="18"/>
            <w:szCs w:val="18"/>
          </w:rPr>
          <w:t xml:space="preserve"> </w:t>
        </w:r>
      </w:ins>
      <w:r w:rsidR="0038714A">
        <w:rPr>
          <w:sz w:val="18"/>
          <w:szCs w:val="18"/>
        </w:rPr>
        <w:t>Optimum Display</w:t>
      </w:r>
      <w:r w:rsidRPr="007F078C">
        <w:rPr>
          <w:sz w:val="18"/>
          <w:szCs w:val="18"/>
        </w:rPr>
        <w:t xml:space="preserve"> </w:t>
      </w:r>
      <w:del w:id="292" w:author="Jeff Wootton" w:date="2024-03-20T21:40:00Z">
        <w:r w:rsidRPr="007F078C" w:rsidDel="002F447C">
          <w:rPr>
            <w:sz w:val="18"/>
            <w:szCs w:val="18"/>
          </w:rPr>
          <w:delText xml:space="preserve">and Maximum Display </w:delText>
        </w:r>
      </w:del>
      <w:r w:rsidRPr="007F078C">
        <w:rPr>
          <w:sz w:val="18"/>
          <w:szCs w:val="18"/>
        </w:rPr>
        <w:t>Scales</w:t>
      </w:r>
    </w:p>
    <w:tbl>
      <w:tblPr>
        <w:tblW w:w="31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120"/>
      </w:tblGrid>
      <w:tr w:rsidR="00E73EDF" w:rsidRPr="00693533" w14:paraId="58E62527" w14:textId="77777777">
        <w:trPr>
          <w:jc w:val="center"/>
        </w:trPr>
        <w:tc>
          <w:tcPr>
            <w:tcW w:w="3120" w:type="dxa"/>
            <w:tcBorders>
              <w:top w:val="single" w:sz="4" w:space="0" w:color="auto"/>
              <w:left w:val="single" w:sz="4" w:space="0" w:color="auto"/>
              <w:bottom w:val="single" w:sz="4" w:space="0" w:color="auto"/>
              <w:right w:val="single" w:sz="4" w:space="0" w:color="auto"/>
            </w:tcBorders>
            <w:vAlign w:val="center"/>
          </w:tcPr>
          <w:p w14:paraId="3437B9F8" w14:textId="77777777" w:rsidR="00E73EDF" w:rsidRPr="00693533" w:rsidRDefault="007653F1" w:rsidP="00C128E3">
            <w:pPr>
              <w:pStyle w:val="Tabletext9"/>
              <w:spacing w:line="240" w:lineRule="auto"/>
              <w:rPr>
                <w:b/>
              </w:rPr>
            </w:pPr>
            <w:r w:rsidRPr="00693533">
              <w:rPr>
                <w:b/>
              </w:rPr>
              <w:t>Scale</w:t>
            </w:r>
          </w:p>
        </w:tc>
      </w:tr>
      <w:tr w:rsidR="00E73EDF" w:rsidRPr="00693533" w14:paraId="07538065" w14:textId="77777777">
        <w:trPr>
          <w:jc w:val="center"/>
        </w:trPr>
        <w:tc>
          <w:tcPr>
            <w:tcW w:w="3120" w:type="dxa"/>
            <w:tcBorders>
              <w:top w:val="single" w:sz="4" w:space="0" w:color="auto"/>
              <w:left w:val="single" w:sz="4" w:space="0" w:color="auto"/>
              <w:bottom w:val="single" w:sz="4" w:space="0" w:color="auto"/>
              <w:right w:val="single" w:sz="4" w:space="0" w:color="auto"/>
            </w:tcBorders>
            <w:shd w:val="clear" w:color="auto" w:fill="auto"/>
            <w:vAlign w:val="center"/>
          </w:tcPr>
          <w:p w14:paraId="102C1CA4" w14:textId="3356770B" w:rsidR="00E73EDF" w:rsidRPr="00693533" w:rsidRDefault="007653F1" w:rsidP="000B61DB">
            <w:pPr>
              <w:pStyle w:val="Tabletext9"/>
              <w:spacing w:line="240" w:lineRule="auto"/>
            </w:pPr>
            <w:r w:rsidRPr="00693533">
              <w:t xml:space="preserve">NULL (only allowed on minimum display scale where the </w:t>
            </w:r>
            <w:r w:rsidR="0038714A">
              <w:t>optimum</w:t>
            </w:r>
            <w:r w:rsidR="0038714A" w:rsidRPr="00693533">
              <w:t xml:space="preserve"> </w:t>
            </w:r>
            <w:r w:rsidRPr="00693533">
              <w:t>display scale = 10,000,000</w:t>
            </w:r>
            <w:del w:id="293" w:author="Jeff Wootton" w:date="2024-03-27T11:44:00Z">
              <w:r w:rsidR="000B61DB" w:rsidDel="007A7077">
                <w:delText xml:space="preserve">; and </w:delText>
              </w:r>
              <w:r w:rsidR="008F2408" w:rsidDel="007A7077">
                <w:delText xml:space="preserve">on </w:delText>
              </w:r>
              <w:r w:rsidR="000B61DB" w:rsidRPr="00693533" w:rsidDel="007A7077">
                <w:delText>m</w:delText>
              </w:r>
              <w:r w:rsidR="000B61DB" w:rsidDel="007A7077">
                <w:delText>ax</w:delText>
              </w:r>
              <w:r w:rsidR="000B61DB" w:rsidRPr="00693533" w:rsidDel="007A7077">
                <w:delText>imum display scale where</w:delText>
              </w:r>
            </w:del>
            <w:ins w:id="294" w:author="Jeff Wootton" w:date="2024-06-04T16:33:00Z" w16du:dateUtc="2024-06-04T14:33:00Z">
              <w:r w:rsidR="005F09B6">
                <w:t>)</w:t>
              </w:r>
            </w:ins>
            <w:del w:id="295" w:author="Jeff Wootton" w:date="2024-06-04T16:33:00Z" w16du:dateUtc="2024-06-04T14:33:00Z">
              <w:r w:rsidR="000B61DB" w:rsidRPr="00693533" w:rsidDel="005F09B6">
                <w:delText xml:space="preserve"> the </w:delText>
              </w:r>
              <w:r w:rsidR="000B61DB" w:rsidDel="005F09B6">
                <w:delText>optimum</w:delText>
              </w:r>
              <w:r w:rsidR="000B61DB" w:rsidRPr="00693533" w:rsidDel="005F09B6">
                <w:delText xml:space="preserve"> display scale = </w:delText>
              </w:r>
              <w:r w:rsidR="000B61DB" w:rsidDel="005F09B6">
                <w:delText>1</w:delText>
              </w:r>
              <w:r w:rsidR="000B61DB" w:rsidRPr="00693533" w:rsidDel="005F09B6">
                <w:delText>,000</w:delText>
              </w:r>
              <w:r w:rsidRPr="00693533" w:rsidDel="005F09B6">
                <w:delText>)</w:delText>
              </w:r>
            </w:del>
          </w:p>
        </w:tc>
      </w:tr>
      <w:tr w:rsidR="00E73EDF" w:rsidRPr="00693533" w14:paraId="7CB2D967" w14:textId="77777777">
        <w:trPr>
          <w:jc w:val="center"/>
        </w:trPr>
        <w:tc>
          <w:tcPr>
            <w:tcW w:w="3120" w:type="dxa"/>
            <w:tcBorders>
              <w:top w:val="single" w:sz="4" w:space="0" w:color="auto"/>
              <w:left w:val="single" w:sz="4" w:space="0" w:color="auto"/>
              <w:bottom w:val="single" w:sz="4" w:space="0" w:color="auto"/>
              <w:right w:val="single" w:sz="4" w:space="0" w:color="auto"/>
            </w:tcBorders>
            <w:shd w:val="clear" w:color="auto" w:fill="auto"/>
            <w:vAlign w:val="center"/>
          </w:tcPr>
          <w:p w14:paraId="29715ABD" w14:textId="77777777" w:rsidR="00E73EDF" w:rsidRPr="00693533" w:rsidRDefault="007653F1" w:rsidP="00C128E3">
            <w:pPr>
              <w:pStyle w:val="Tabletext9"/>
              <w:spacing w:line="240" w:lineRule="auto"/>
            </w:pPr>
            <w:r w:rsidRPr="00693533">
              <w:t>1:10,000,000</w:t>
            </w:r>
          </w:p>
        </w:tc>
      </w:tr>
      <w:tr w:rsidR="00E73EDF" w:rsidRPr="00693533" w14:paraId="03559EF6" w14:textId="77777777">
        <w:trPr>
          <w:jc w:val="center"/>
        </w:trPr>
        <w:tc>
          <w:tcPr>
            <w:tcW w:w="3120" w:type="dxa"/>
            <w:tcBorders>
              <w:top w:val="single" w:sz="4" w:space="0" w:color="auto"/>
              <w:left w:val="single" w:sz="4" w:space="0" w:color="auto"/>
              <w:bottom w:val="single" w:sz="4" w:space="0" w:color="auto"/>
              <w:right w:val="single" w:sz="4" w:space="0" w:color="auto"/>
            </w:tcBorders>
            <w:shd w:val="clear" w:color="auto" w:fill="auto"/>
            <w:vAlign w:val="center"/>
          </w:tcPr>
          <w:p w14:paraId="744B2EF7" w14:textId="77777777" w:rsidR="00E73EDF" w:rsidRPr="00693533" w:rsidRDefault="007653F1" w:rsidP="00C128E3">
            <w:pPr>
              <w:pStyle w:val="Tabletext9"/>
              <w:spacing w:line="240" w:lineRule="auto"/>
            </w:pPr>
            <w:r w:rsidRPr="00693533">
              <w:t>1:3,500,000</w:t>
            </w:r>
          </w:p>
        </w:tc>
      </w:tr>
      <w:tr w:rsidR="00E73EDF" w:rsidRPr="00693533" w14:paraId="0FB7F3C3" w14:textId="77777777">
        <w:trPr>
          <w:jc w:val="center"/>
        </w:trPr>
        <w:tc>
          <w:tcPr>
            <w:tcW w:w="3120" w:type="dxa"/>
            <w:tcBorders>
              <w:top w:val="single" w:sz="4" w:space="0" w:color="auto"/>
              <w:left w:val="single" w:sz="4" w:space="0" w:color="auto"/>
              <w:bottom w:val="single" w:sz="4" w:space="0" w:color="auto"/>
              <w:right w:val="single" w:sz="4" w:space="0" w:color="auto"/>
            </w:tcBorders>
            <w:shd w:val="clear" w:color="auto" w:fill="auto"/>
            <w:vAlign w:val="center"/>
          </w:tcPr>
          <w:p w14:paraId="06C00622" w14:textId="77777777" w:rsidR="00E73EDF" w:rsidRPr="00693533" w:rsidRDefault="007653F1" w:rsidP="00C128E3">
            <w:pPr>
              <w:pStyle w:val="Tabletext9"/>
              <w:spacing w:line="240" w:lineRule="auto"/>
            </w:pPr>
            <w:r w:rsidRPr="00693533">
              <w:t>1:1,500,000</w:t>
            </w:r>
          </w:p>
        </w:tc>
      </w:tr>
      <w:tr w:rsidR="00E73EDF" w:rsidRPr="00693533" w14:paraId="259DB72F" w14:textId="77777777">
        <w:trPr>
          <w:jc w:val="center"/>
        </w:trPr>
        <w:tc>
          <w:tcPr>
            <w:tcW w:w="3120" w:type="dxa"/>
            <w:tcBorders>
              <w:top w:val="single" w:sz="4" w:space="0" w:color="auto"/>
              <w:left w:val="single" w:sz="4" w:space="0" w:color="auto"/>
              <w:bottom w:val="single" w:sz="4" w:space="0" w:color="auto"/>
              <w:right w:val="single" w:sz="4" w:space="0" w:color="auto"/>
            </w:tcBorders>
            <w:shd w:val="clear" w:color="auto" w:fill="auto"/>
            <w:vAlign w:val="center"/>
          </w:tcPr>
          <w:p w14:paraId="1F0F362A" w14:textId="77777777" w:rsidR="00E73EDF" w:rsidRPr="00693533" w:rsidRDefault="007653F1" w:rsidP="00C128E3">
            <w:pPr>
              <w:pStyle w:val="Tabletext9"/>
              <w:spacing w:line="240" w:lineRule="auto"/>
            </w:pPr>
            <w:r w:rsidRPr="00693533">
              <w:t>1:700,000</w:t>
            </w:r>
          </w:p>
        </w:tc>
      </w:tr>
      <w:tr w:rsidR="00E73EDF" w:rsidRPr="00693533" w14:paraId="66A76BE3" w14:textId="77777777">
        <w:trPr>
          <w:jc w:val="center"/>
        </w:trPr>
        <w:tc>
          <w:tcPr>
            <w:tcW w:w="3120" w:type="dxa"/>
            <w:tcBorders>
              <w:top w:val="single" w:sz="4" w:space="0" w:color="auto"/>
              <w:left w:val="single" w:sz="4" w:space="0" w:color="auto"/>
              <w:bottom w:val="single" w:sz="4" w:space="0" w:color="auto"/>
              <w:right w:val="single" w:sz="4" w:space="0" w:color="auto"/>
            </w:tcBorders>
            <w:vAlign w:val="center"/>
          </w:tcPr>
          <w:p w14:paraId="2E895C51" w14:textId="77777777" w:rsidR="00E73EDF" w:rsidRPr="00693533" w:rsidRDefault="007653F1" w:rsidP="00C128E3">
            <w:pPr>
              <w:pStyle w:val="Tabletext9"/>
              <w:spacing w:line="240" w:lineRule="auto"/>
            </w:pPr>
            <w:r w:rsidRPr="00693533">
              <w:t>1:350,000</w:t>
            </w:r>
          </w:p>
        </w:tc>
      </w:tr>
      <w:tr w:rsidR="00E73EDF" w:rsidRPr="00693533" w14:paraId="7959E16F" w14:textId="77777777">
        <w:trPr>
          <w:jc w:val="center"/>
        </w:trPr>
        <w:tc>
          <w:tcPr>
            <w:tcW w:w="3120" w:type="dxa"/>
            <w:tcBorders>
              <w:top w:val="single" w:sz="4" w:space="0" w:color="auto"/>
              <w:left w:val="single" w:sz="4" w:space="0" w:color="auto"/>
              <w:bottom w:val="single" w:sz="4" w:space="0" w:color="auto"/>
              <w:right w:val="single" w:sz="4" w:space="0" w:color="auto"/>
            </w:tcBorders>
            <w:vAlign w:val="center"/>
          </w:tcPr>
          <w:p w14:paraId="3FE2C2D9" w14:textId="77777777" w:rsidR="00E73EDF" w:rsidRPr="00693533" w:rsidRDefault="007653F1" w:rsidP="00C128E3">
            <w:pPr>
              <w:pStyle w:val="Tabletext9"/>
              <w:spacing w:line="240" w:lineRule="auto"/>
            </w:pPr>
            <w:r w:rsidRPr="00693533">
              <w:t>1:180,000</w:t>
            </w:r>
          </w:p>
        </w:tc>
      </w:tr>
      <w:tr w:rsidR="00E73EDF" w:rsidRPr="00693533" w14:paraId="5CD90D34" w14:textId="77777777">
        <w:trPr>
          <w:jc w:val="center"/>
        </w:trPr>
        <w:tc>
          <w:tcPr>
            <w:tcW w:w="3120" w:type="dxa"/>
            <w:tcBorders>
              <w:top w:val="single" w:sz="4" w:space="0" w:color="auto"/>
              <w:left w:val="single" w:sz="4" w:space="0" w:color="auto"/>
              <w:bottom w:val="single" w:sz="4" w:space="0" w:color="auto"/>
              <w:right w:val="single" w:sz="4" w:space="0" w:color="auto"/>
            </w:tcBorders>
            <w:vAlign w:val="center"/>
          </w:tcPr>
          <w:p w14:paraId="082A6107" w14:textId="77777777" w:rsidR="00E73EDF" w:rsidRPr="00693533" w:rsidRDefault="007653F1" w:rsidP="00C128E3">
            <w:pPr>
              <w:pStyle w:val="Tabletext9"/>
              <w:spacing w:line="240" w:lineRule="auto"/>
            </w:pPr>
            <w:r w:rsidRPr="00693533">
              <w:t>1:90,000</w:t>
            </w:r>
          </w:p>
        </w:tc>
      </w:tr>
      <w:tr w:rsidR="00E73EDF" w:rsidRPr="00693533" w14:paraId="5A243F2E" w14:textId="77777777">
        <w:trPr>
          <w:jc w:val="center"/>
        </w:trPr>
        <w:tc>
          <w:tcPr>
            <w:tcW w:w="3120" w:type="dxa"/>
            <w:tcBorders>
              <w:top w:val="single" w:sz="4" w:space="0" w:color="auto"/>
              <w:left w:val="single" w:sz="4" w:space="0" w:color="auto"/>
              <w:bottom w:val="single" w:sz="4" w:space="0" w:color="auto"/>
              <w:right w:val="single" w:sz="4" w:space="0" w:color="auto"/>
            </w:tcBorders>
            <w:vAlign w:val="center"/>
          </w:tcPr>
          <w:p w14:paraId="0DDC5E8F" w14:textId="77777777" w:rsidR="00E73EDF" w:rsidRPr="00693533" w:rsidRDefault="007653F1" w:rsidP="00C128E3">
            <w:pPr>
              <w:pStyle w:val="Tabletext9"/>
              <w:spacing w:line="240" w:lineRule="auto"/>
            </w:pPr>
            <w:r w:rsidRPr="00693533">
              <w:t>1:45,000</w:t>
            </w:r>
          </w:p>
        </w:tc>
      </w:tr>
      <w:tr w:rsidR="00E73EDF" w:rsidRPr="00693533" w14:paraId="6E1D9A7B" w14:textId="77777777">
        <w:trPr>
          <w:jc w:val="center"/>
        </w:trPr>
        <w:tc>
          <w:tcPr>
            <w:tcW w:w="3120" w:type="dxa"/>
            <w:tcBorders>
              <w:top w:val="single" w:sz="4" w:space="0" w:color="auto"/>
              <w:left w:val="single" w:sz="4" w:space="0" w:color="auto"/>
              <w:bottom w:val="single" w:sz="4" w:space="0" w:color="auto"/>
              <w:right w:val="single" w:sz="4" w:space="0" w:color="auto"/>
            </w:tcBorders>
            <w:vAlign w:val="center"/>
          </w:tcPr>
          <w:p w14:paraId="3B98C07F" w14:textId="77777777" w:rsidR="00E73EDF" w:rsidRPr="00693533" w:rsidRDefault="007653F1" w:rsidP="00C128E3">
            <w:pPr>
              <w:pStyle w:val="Tabletext9"/>
              <w:spacing w:line="240" w:lineRule="auto"/>
            </w:pPr>
            <w:r w:rsidRPr="00693533">
              <w:t>1:22,000</w:t>
            </w:r>
          </w:p>
        </w:tc>
      </w:tr>
      <w:tr w:rsidR="00E73EDF" w:rsidRPr="00693533" w14:paraId="53B2EF3F" w14:textId="77777777">
        <w:trPr>
          <w:jc w:val="center"/>
        </w:trPr>
        <w:tc>
          <w:tcPr>
            <w:tcW w:w="3120" w:type="dxa"/>
            <w:tcBorders>
              <w:top w:val="single" w:sz="4" w:space="0" w:color="auto"/>
              <w:left w:val="single" w:sz="4" w:space="0" w:color="auto"/>
              <w:bottom w:val="single" w:sz="4" w:space="0" w:color="auto"/>
              <w:right w:val="single" w:sz="4" w:space="0" w:color="auto"/>
            </w:tcBorders>
            <w:vAlign w:val="center"/>
          </w:tcPr>
          <w:p w14:paraId="00BC526E" w14:textId="77777777" w:rsidR="00E73EDF" w:rsidRPr="00693533" w:rsidRDefault="007653F1" w:rsidP="00C128E3">
            <w:pPr>
              <w:pStyle w:val="Tabletext9"/>
              <w:spacing w:line="240" w:lineRule="auto"/>
            </w:pPr>
            <w:r w:rsidRPr="00693533">
              <w:t>1:12,000</w:t>
            </w:r>
          </w:p>
        </w:tc>
      </w:tr>
      <w:tr w:rsidR="00E73EDF" w:rsidRPr="00693533" w14:paraId="64A9E025" w14:textId="77777777">
        <w:trPr>
          <w:jc w:val="center"/>
        </w:trPr>
        <w:tc>
          <w:tcPr>
            <w:tcW w:w="3120" w:type="dxa"/>
            <w:tcBorders>
              <w:top w:val="single" w:sz="4" w:space="0" w:color="auto"/>
              <w:left w:val="single" w:sz="4" w:space="0" w:color="auto"/>
              <w:bottom w:val="single" w:sz="4" w:space="0" w:color="auto"/>
              <w:right w:val="single" w:sz="4" w:space="0" w:color="auto"/>
            </w:tcBorders>
            <w:vAlign w:val="center"/>
          </w:tcPr>
          <w:p w14:paraId="129120F4" w14:textId="77777777" w:rsidR="00E73EDF" w:rsidRPr="00693533" w:rsidRDefault="007653F1" w:rsidP="00C128E3">
            <w:pPr>
              <w:pStyle w:val="Tabletext9"/>
              <w:spacing w:line="240" w:lineRule="auto"/>
            </w:pPr>
            <w:r w:rsidRPr="00693533">
              <w:t>1:8,000</w:t>
            </w:r>
          </w:p>
        </w:tc>
      </w:tr>
      <w:tr w:rsidR="00E73EDF" w:rsidRPr="00693533" w14:paraId="4070E239" w14:textId="77777777">
        <w:trPr>
          <w:jc w:val="center"/>
        </w:trPr>
        <w:tc>
          <w:tcPr>
            <w:tcW w:w="3120" w:type="dxa"/>
            <w:tcBorders>
              <w:top w:val="single" w:sz="4" w:space="0" w:color="auto"/>
              <w:left w:val="single" w:sz="4" w:space="0" w:color="auto"/>
              <w:bottom w:val="single" w:sz="4" w:space="0" w:color="auto"/>
              <w:right w:val="single" w:sz="4" w:space="0" w:color="auto"/>
            </w:tcBorders>
            <w:vAlign w:val="center"/>
          </w:tcPr>
          <w:p w14:paraId="6408CB6C" w14:textId="77777777" w:rsidR="00E73EDF" w:rsidRPr="00693533" w:rsidRDefault="007653F1" w:rsidP="00C128E3">
            <w:pPr>
              <w:pStyle w:val="Tabletext9"/>
              <w:spacing w:line="240" w:lineRule="auto"/>
            </w:pPr>
            <w:r w:rsidRPr="00693533">
              <w:t>1:4,000</w:t>
            </w:r>
          </w:p>
        </w:tc>
      </w:tr>
      <w:tr w:rsidR="00E73EDF" w:rsidRPr="00693533" w14:paraId="2D4306A2" w14:textId="77777777">
        <w:trPr>
          <w:jc w:val="center"/>
        </w:trPr>
        <w:tc>
          <w:tcPr>
            <w:tcW w:w="3120" w:type="dxa"/>
            <w:tcBorders>
              <w:top w:val="single" w:sz="4" w:space="0" w:color="auto"/>
              <w:left w:val="single" w:sz="4" w:space="0" w:color="auto"/>
              <w:bottom w:val="single" w:sz="4" w:space="0" w:color="auto"/>
              <w:right w:val="single" w:sz="4" w:space="0" w:color="auto"/>
            </w:tcBorders>
            <w:vAlign w:val="center"/>
          </w:tcPr>
          <w:p w14:paraId="45A38570" w14:textId="77777777" w:rsidR="00E73EDF" w:rsidRPr="00693533" w:rsidRDefault="007653F1" w:rsidP="00C128E3">
            <w:pPr>
              <w:pStyle w:val="Tabletext9"/>
              <w:spacing w:line="240" w:lineRule="auto"/>
            </w:pPr>
            <w:r w:rsidRPr="00693533">
              <w:t>1:3,000</w:t>
            </w:r>
          </w:p>
        </w:tc>
      </w:tr>
      <w:tr w:rsidR="00E73EDF" w:rsidRPr="00693533" w14:paraId="7A0CE6FC" w14:textId="77777777">
        <w:trPr>
          <w:jc w:val="center"/>
        </w:trPr>
        <w:tc>
          <w:tcPr>
            <w:tcW w:w="3120" w:type="dxa"/>
            <w:tcBorders>
              <w:top w:val="single" w:sz="4" w:space="0" w:color="auto"/>
              <w:left w:val="single" w:sz="4" w:space="0" w:color="auto"/>
              <w:bottom w:val="single" w:sz="4" w:space="0" w:color="auto"/>
              <w:right w:val="single" w:sz="4" w:space="0" w:color="auto"/>
            </w:tcBorders>
            <w:vAlign w:val="center"/>
          </w:tcPr>
          <w:p w14:paraId="7F6252BC" w14:textId="77777777" w:rsidR="00E73EDF" w:rsidRPr="00693533" w:rsidRDefault="007653F1" w:rsidP="00C128E3">
            <w:pPr>
              <w:pStyle w:val="Tabletext9"/>
              <w:spacing w:line="240" w:lineRule="auto"/>
            </w:pPr>
            <w:r w:rsidRPr="00693533">
              <w:t>1:2,000</w:t>
            </w:r>
          </w:p>
        </w:tc>
      </w:tr>
      <w:tr w:rsidR="00E73EDF" w:rsidRPr="00693533" w14:paraId="7A8EF814" w14:textId="77777777">
        <w:trPr>
          <w:jc w:val="center"/>
        </w:trPr>
        <w:tc>
          <w:tcPr>
            <w:tcW w:w="3120" w:type="dxa"/>
            <w:tcBorders>
              <w:top w:val="single" w:sz="4" w:space="0" w:color="auto"/>
              <w:left w:val="single" w:sz="4" w:space="0" w:color="auto"/>
              <w:bottom w:val="single" w:sz="4" w:space="0" w:color="auto"/>
              <w:right w:val="single" w:sz="4" w:space="0" w:color="auto"/>
            </w:tcBorders>
            <w:vAlign w:val="center"/>
          </w:tcPr>
          <w:p w14:paraId="5C0658F1" w14:textId="3F7DDD9A" w:rsidR="00E73EDF" w:rsidRPr="00693533" w:rsidRDefault="007653F1">
            <w:pPr>
              <w:pStyle w:val="Tabletext9"/>
              <w:spacing w:line="240" w:lineRule="auto"/>
              <w:pPrChange w:id="296" w:author="Jeff Wootton" w:date="2024-03-27T11:45:00Z">
                <w:pPr>
                  <w:pStyle w:val="Tabletext9"/>
                  <w:keepNext/>
                  <w:spacing w:line="240" w:lineRule="auto"/>
                </w:pPr>
              </w:pPrChange>
            </w:pPr>
            <w:r w:rsidRPr="00693533">
              <w:t>1:1,000</w:t>
            </w:r>
            <w:r w:rsidR="00E33502">
              <w:t xml:space="preserve"> (only allowed on</w:t>
            </w:r>
            <w:r w:rsidR="0038714A">
              <w:t xml:space="preserve"> optimum and</w:t>
            </w:r>
            <w:r w:rsidR="00E33502">
              <w:t xml:space="preserve"> maximum display scale)</w:t>
            </w:r>
          </w:p>
        </w:tc>
      </w:tr>
    </w:tbl>
    <w:p w14:paraId="1E4F51DC" w14:textId="77777777" w:rsidR="00E73EDF" w:rsidRPr="004C7DE3" w:rsidRDefault="007653F1" w:rsidP="00C128E3">
      <w:pPr>
        <w:spacing w:after="0" w:line="240" w:lineRule="auto"/>
        <w:ind w:left="3400" w:hanging="3400"/>
      </w:pPr>
      <w:r w:rsidRPr="004C7DE3">
        <w:rPr>
          <w:b/>
        </w:rPr>
        <w:lastRenderedPageBreak/>
        <w:tab/>
      </w:r>
    </w:p>
    <w:p w14:paraId="64041FD0" w14:textId="77777777" w:rsidR="00E73EDF" w:rsidRPr="00693533" w:rsidRDefault="007653F1" w:rsidP="00C128E3">
      <w:pPr>
        <w:spacing w:after="120" w:line="240" w:lineRule="auto"/>
        <w:ind w:left="3400" w:hanging="3400"/>
        <w:rPr>
          <w:sz w:val="18"/>
          <w:szCs w:val="18"/>
        </w:rPr>
      </w:pPr>
      <w:r w:rsidRPr="00693533">
        <w:rPr>
          <w:b/>
          <w:sz w:val="22"/>
          <w:szCs w:val="22"/>
        </w:rPr>
        <w:t>Purpose:</w:t>
      </w:r>
      <w:r w:rsidRPr="00693533">
        <w:rPr>
          <w:b/>
          <w:sz w:val="22"/>
          <w:szCs w:val="22"/>
        </w:rPr>
        <w:tab/>
      </w:r>
      <w:r w:rsidRPr="00693533">
        <w:t>Electronic Navigational Chart for use in Electronic Chart Display and Information Systems</w:t>
      </w:r>
      <w:r w:rsidRPr="00693533">
        <w:rPr>
          <w:sz w:val="18"/>
          <w:szCs w:val="18"/>
        </w:rPr>
        <w:t xml:space="preserve">  </w:t>
      </w:r>
    </w:p>
    <w:p w14:paraId="0D4565ED" w14:textId="77777777" w:rsidR="00E73EDF" w:rsidRPr="00693533" w:rsidRDefault="007653F1" w:rsidP="00C128E3">
      <w:pPr>
        <w:spacing w:after="120" w:line="240" w:lineRule="auto"/>
        <w:rPr>
          <w:sz w:val="18"/>
          <w:szCs w:val="18"/>
        </w:rPr>
      </w:pPr>
      <w:r w:rsidRPr="00693533">
        <w:rPr>
          <w:b/>
          <w:sz w:val="22"/>
          <w:szCs w:val="22"/>
        </w:rPr>
        <w:t>Language:</w:t>
      </w:r>
      <w:r w:rsidRPr="00693533">
        <w:rPr>
          <w:sz w:val="18"/>
          <w:szCs w:val="18"/>
        </w:rPr>
        <w:t xml:space="preserve"> </w:t>
      </w:r>
      <w:r w:rsidRPr="00693533">
        <w:rPr>
          <w:sz w:val="18"/>
          <w:szCs w:val="18"/>
        </w:rPr>
        <w:tab/>
      </w:r>
      <w:r w:rsidRPr="00693533">
        <w:rPr>
          <w:sz w:val="18"/>
          <w:szCs w:val="18"/>
        </w:rPr>
        <w:tab/>
      </w:r>
      <w:r w:rsidRPr="00693533">
        <w:rPr>
          <w:sz w:val="18"/>
          <w:szCs w:val="18"/>
        </w:rPr>
        <w:tab/>
      </w:r>
      <w:r w:rsidRPr="00693533">
        <w:rPr>
          <w:sz w:val="18"/>
          <w:szCs w:val="18"/>
        </w:rPr>
        <w:tab/>
      </w:r>
      <w:r w:rsidRPr="00693533">
        <w:rPr>
          <w:sz w:val="18"/>
          <w:szCs w:val="18"/>
        </w:rPr>
        <w:tab/>
      </w:r>
      <w:r w:rsidRPr="00693533">
        <w:rPr>
          <w:sz w:val="18"/>
          <w:szCs w:val="18"/>
        </w:rPr>
        <w:tab/>
      </w:r>
      <w:r w:rsidRPr="00693533">
        <w:rPr>
          <w:sz w:val="18"/>
          <w:szCs w:val="18"/>
        </w:rPr>
        <w:tab/>
      </w:r>
      <w:r w:rsidRPr="00693533">
        <w:t>English (Mandatory), other (Optional)</w:t>
      </w:r>
    </w:p>
    <w:p w14:paraId="3A63F623" w14:textId="77777777" w:rsidR="00E73EDF" w:rsidRPr="00693533" w:rsidRDefault="007653F1" w:rsidP="00C128E3">
      <w:pPr>
        <w:autoSpaceDE w:val="0"/>
        <w:autoSpaceDN w:val="0"/>
        <w:adjustRightInd w:val="0"/>
        <w:spacing w:after="60" w:line="240" w:lineRule="auto"/>
      </w:pPr>
      <w:r w:rsidRPr="00693533">
        <w:rPr>
          <w:b/>
          <w:sz w:val="22"/>
          <w:szCs w:val="22"/>
        </w:rPr>
        <w:t>Classification:</w:t>
      </w:r>
      <w:r w:rsidRPr="00693533">
        <w:rPr>
          <w:sz w:val="18"/>
          <w:szCs w:val="18"/>
        </w:rPr>
        <w:t xml:space="preserve"> </w:t>
      </w:r>
      <w:r w:rsidRPr="00693533">
        <w:rPr>
          <w:sz w:val="18"/>
          <w:szCs w:val="18"/>
        </w:rPr>
        <w:tab/>
      </w:r>
      <w:r w:rsidRPr="00693533">
        <w:rPr>
          <w:sz w:val="18"/>
          <w:szCs w:val="18"/>
        </w:rPr>
        <w:tab/>
      </w:r>
      <w:r w:rsidRPr="00693533">
        <w:rPr>
          <w:sz w:val="18"/>
          <w:szCs w:val="18"/>
        </w:rPr>
        <w:tab/>
      </w:r>
      <w:r w:rsidRPr="00693533">
        <w:rPr>
          <w:sz w:val="18"/>
          <w:szCs w:val="18"/>
        </w:rPr>
        <w:tab/>
      </w:r>
      <w:r w:rsidRPr="00693533">
        <w:rPr>
          <w:sz w:val="18"/>
          <w:szCs w:val="18"/>
        </w:rPr>
        <w:tab/>
      </w:r>
      <w:r w:rsidRPr="00693533">
        <w:rPr>
          <w:sz w:val="18"/>
          <w:szCs w:val="18"/>
        </w:rPr>
        <w:tab/>
      </w:r>
      <w:r w:rsidRPr="00693533">
        <w:t>Data may be classified as one of the following:</w:t>
      </w:r>
    </w:p>
    <w:p w14:paraId="4D708D80" w14:textId="53797C6B" w:rsidR="00E73EDF" w:rsidRPr="00693533" w:rsidRDefault="00762607" w:rsidP="00C128E3">
      <w:pPr>
        <w:autoSpaceDE w:val="0"/>
        <w:autoSpaceDN w:val="0"/>
        <w:adjustRightInd w:val="0"/>
        <w:spacing w:after="0" w:line="240" w:lineRule="auto"/>
        <w:ind w:left="3686" w:hanging="2"/>
      </w:pPr>
      <w:r>
        <w:t xml:space="preserve">1) </w:t>
      </w:r>
      <w:r w:rsidR="007653F1" w:rsidRPr="00693533">
        <w:t>Unclassified</w:t>
      </w:r>
      <w:r>
        <w:t>;</w:t>
      </w:r>
    </w:p>
    <w:p w14:paraId="71F1532B" w14:textId="230AEF80" w:rsidR="00E73EDF" w:rsidRPr="00693533" w:rsidRDefault="00762607" w:rsidP="00C128E3">
      <w:pPr>
        <w:autoSpaceDE w:val="0"/>
        <w:autoSpaceDN w:val="0"/>
        <w:adjustRightInd w:val="0"/>
        <w:spacing w:after="0" w:line="240" w:lineRule="auto"/>
        <w:ind w:left="3686" w:hanging="2"/>
      </w:pPr>
      <w:r>
        <w:t xml:space="preserve">2) </w:t>
      </w:r>
      <w:r w:rsidR="007653F1" w:rsidRPr="00693533">
        <w:t>Restricted</w:t>
      </w:r>
      <w:r>
        <w:t>;</w:t>
      </w:r>
    </w:p>
    <w:p w14:paraId="5210997F" w14:textId="7592C5FB" w:rsidR="00E73EDF" w:rsidRPr="00693533" w:rsidRDefault="00762607" w:rsidP="00C128E3">
      <w:pPr>
        <w:autoSpaceDE w:val="0"/>
        <w:autoSpaceDN w:val="0"/>
        <w:adjustRightInd w:val="0"/>
        <w:spacing w:after="0" w:line="240" w:lineRule="auto"/>
        <w:ind w:left="3686" w:hanging="2"/>
      </w:pPr>
      <w:r>
        <w:t xml:space="preserve">3) </w:t>
      </w:r>
      <w:r w:rsidR="007653F1" w:rsidRPr="00693533">
        <w:t>Confidential</w:t>
      </w:r>
      <w:r>
        <w:t>;</w:t>
      </w:r>
    </w:p>
    <w:p w14:paraId="61DD8729" w14:textId="1AC22F23" w:rsidR="00E73EDF" w:rsidRPr="00693533" w:rsidRDefault="00762607" w:rsidP="00C128E3">
      <w:pPr>
        <w:autoSpaceDE w:val="0"/>
        <w:autoSpaceDN w:val="0"/>
        <w:adjustRightInd w:val="0"/>
        <w:spacing w:after="0" w:line="240" w:lineRule="auto"/>
        <w:ind w:left="3686" w:hanging="2"/>
      </w:pPr>
      <w:r>
        <w:t xml:space="preserve">4) </w:t>
      </w:r>
      <w:r w:rsidR="007653F1" w:rsidRPr="00693533">
        <w:t>Secret</w:t>
      </w:r>
      <w:r>
        <w:t>;</w:t>
      </w:r>
    </w:p>
    <w:p w14:paraId="0A970A90" w14:textId="26971C6C" w:rsidR="00E73EDF" w:rsidRDefault="00762607" w:rsidP="00C128E3">
      <w:pPr>
        <w:autoSpaceDE w:val="0"/>
        <w:autoSpaceDN w:val="0"/>
        <w:adjustRightInd w:val="0"/>
        <w:spacing w:after="0" w:line="240" w:lineRule="auto"/>
        <w:ind w:left="3686" w:hanging="2"/>
      </w:pPr>
      <w:r>
        <w:t xml:space="preserve">5) </w:t>
      </w:r>
      <w:r w:rsidR="007653F1" w:rsidRPr="00693533">
        <w:t>Top Secret</w:t>
      </w:r>
      <w:r>
        <w:t>;</w:t>
      </w:r>
    </w:p>
    <w:p w14:paraId="764EE580" w14:textId="0E2A1263" w:rsidR="00753E8D" w:rsidRDefault="00762607" w:rsidP="00C128E3">
      <w:pPr>
        <w:autoSpaceDE w:val="0"/>
        <w:autoSpaceDN w:val="0"/>
        <w:adjustRightInd w:val="0"/>
        <w:spacing w:after="0" w:line="240" w:lineRule="auto"/>
        <w:ind w:left="3686" w:hanging="2"/>
      </w:pPr>
      <w:r>
        <w:t xml:space="preserve">6) </w:t>
      </w:r>
      <w:r w:rsidR="00753E8D">
        <w:t>Sensitive but Unclassified</w:t>
      </w:r>
      <w:r>
        <w:t>;</w:t>
      </w:r>
    </w:p>
    <w:p w14:paraId="4BC74733" w14:textId="7F100773" w:rsidR="00753E8D" w:rsidRDefault="00762607" w:rsidP="00C128E3">
      <w:pPr>
        <w:autoSpaceDE w:val="0"/>
        <w:autoSpaceDN w:val="0"/>
        <w:adjustRightInd w:val="0"/>
        <w:spacing w:after="0" w:line="240" w:lineRule="auto"/>
        <w:ind w:left="3686" w:hanging="2"/>
      </w:pPr>
      <w:r>
        <w:t xml:space="preserve">7) </w:t>
      </w:r>
      <w:r w:rsidR="00753E8D">
        <w:t>For Official Use Only</w:t>
      </w:r>
      <w:r>
        <w:t>;</w:t>
      </w:r>
    </w:p>
    <w:p w14:paraId="166152F5" w14:textId="24FABC6B" w:rsidR="00753E8D" w:rsidRDefault="00762607" w:rsidP="00C128E3">
      <w:pPr>
        <w:autoSpaceDE w:val="0"/>
        <w:autoSpaceDN w:val="0"/>
        <w:adjustRightInd w:val="0"/>
        <w:spacing w:after="0" w:line="240" w:lineRule="auto"/>
        <w:ind w:left="3686" w:hanging="2"/>
      </w:pPr>
      <w:r>
        <w:t xml:space="preserve">8) </w:t>
      </w:r>
      <w:r w:rsidR="00753E8D">
        <w:t>Protected</w:t>
      </w:r>
      <w:r>
        <w:t>; or</w:t>
      </w:r>
    </w:p>
    <w:p w14:paraId="6EA7C2FD" w14:textId="421B0F3E" w:rsidR="00753E8D" w:rsidRPr="00693533" w:rsidRDefault="00762607" w:rsidP="00C128E3">
      <w:pPr>
        <w:autoSpaceDE w:val="0"/>
        <w:autoSpaceDN w:val="0"/>
        <w:adjustRightInd w:val="0"/>
        <w:spacing w:after="120" w:line="240" w:lineRule="auto"/>
        <w:ind w:left="3686" w:hanging="2"/>
        <w:rPr>
          <w:rFonts w:ascii="Helvetica" w:hAnsi="Helvetica" w:cs="Helvetica"/>
          <w:sz w:val="16"/>
          <w:szCs w:val="16"/>
          <w:lang w:val="en-US" w:eastAsia="en-US"/>
        </w:rPr>
      </w:pPr>
      <w:r>
        <w:t xml:space="preserve">9) </w:t>
      </w:r>
      <w:r w:rsidR="00753E8D">
        <w:t>Limited Distribution</w:t>
      </w:r>
      <w:r>
        <w:t>.</w:t>
      </w:r>
    </w:p>
    <w:p w14:paraId="54E58A48" w14:textId="77777777" w:rsidR="00E73EDF" w:rsidRPr="00E046B0" w:rsidRDefault="007653F1" w:rsidP="00C128E3">
      <w:pPr>
        <w:spacing w:after="120" w:line="240" w:lineRule="auto"/>
        <w:rPr>
          <w:rFonts w:cs="Arial"/>
          <w:szCs w:val="18"/>
        </w:rPr>
      </w:pPr>
      <w:r w:rsidRPr="00E046B0">
        <w:rPr>
          <w:b/>
          <w:sz w:val="22"/>
          <w:szCs w:val="22"/>
        </w:rPr>
        <w:t>Spatial Representation Type</w:t>
      </w:r>
      <w:r w:rsidRPr="00E046B0">
        <w:rPr>
          <w:rFonts w:cs="Arial"/>
          <w:b/>
          <w:sz w:val="22"/>
          <w:szCs w:val="22"/>
        </w:rPr>
        <w:t>:</w:t>
      </w:r>
      <w:r w:rsidRPr="00E046B0">
        <w:rPr>
          <w:rFonts w:cs="Arial"/>
          <w:szCs w:val="18"/>
        </w:rPr>
        <w:t xml:space="preserve"> </w:t>
      </w:r>
      <w:r w:rsidRPr="00E046B0">
        <w:rPr>
          <w:rFonts w:cs="Arial"/>
          <w:szCs w:val="18"/>
        </w:rPr>
        <w:tab/>
        <w:t>Vector</w:t>
      </w:r>
    </w:p>
    <w:p w14:paraId="04F6BE82" w14:textId="7C01BFFD" w:rsidR="00E73EDF" w:rsidRPr="00693533" w:rsidRDefault="007653F1" w:rsidP="00C128E3">
      <w:pPr>
        <w:spacing w:after="120" w:line="240" w:lineRule="auto"/>
        <w:rPr>
          <w:rFonts w:cs="Arial"/>
          <w:sz w:val="18"/>
          <w:szCs w:val="18"/>
        </w:rPr>
      </w:pPr>
      <w:r w:rsidRPr="004E17D6">
        <w:rPr>
          <w:rFonts w:cs="Arial"/>
          <w:b/>
          <w:sz w:val="22"/>
          <w:szCs w:val="22"/>
        </w:rPr>
        <w:t>Point of Contact:</w:t>
      </w:r>
      <w:r w:rsidR="00762607">
        <w:rPr>
          <w:rFonts w:cs="Arial"/>
          <w:szCs w:val="18"/>
        </w:rPr>
        <w:t xml:space="preserve"> </w:t>
      </w:r>
      <w:r w:rsidR="00762607">
        <w:rPr>
          <w:rFonts w:cs="Arial"/>
          <w:szCs w:val="18"/>
        </w:rPr>
        <w:tab/>
      </w:r>
      <w:r w:rsidR="00762607">
        <w:rPr>
          <w:rFonts w:cs="Arial"/>
          <w:szCs w:val="18"/>
        </w:rPr>
        <w:tab/>
      </w:r>
      <w:r w:rsidR="00762607">
        <w:rPr>
          <w:rFonts w:cs="Arial"/>
          <w:szCs w:val="18"/>
        </w:rPr>
        <w:tab/>
      </w:r>
      <w:r w:rsidR="00762607">
        <w:rPr>
          <w:rFonts w:cs="Arial"/>
          <w:szCs w:val="18"/>
        </w:rPr>
        <w:tab/>
      </w:r>
      <w:r w:rsidR="00762607">
        <w:rPr>
          <w:rFonts w:cs="Arial"/>
          <w:szCs w:val="18"/>
        </w:rPr>
        <w:tab/>
        <w:t>Producing Agency</w:t>
      </w:r>
    </w:p>
    <w:p w14:paraId="08F7263F" w14:textId="1AB28E25" w:rsidR="00E73EDF" w:rsidRDefault="007653F1" w:rsidP="00C128E3">
      <w:pPr>
        <w:spacing w:after="120" w:line="240" w:lineRule="auto"/>
        <w:rPr>
          <w:rFonts w:cs="Arial"/>
        </w:rPr>
      </w:pPr>
      <w:r w:rsidRPr="00693533">
        <w:rPr>
          <w:rFonts w:cs="Arial"/>
          <w:b/>
          <w:sz w:val="22"/>
          <w:szCs w:val="22"/>
        </w:rPr>
        <w:t>Use Limitation:</w:t>
      </w:r>
      <w:r w:rsidRPr="00693533">
        <w:rPr>
          <w:rFonts w:cs="Arial"/>
          <w:sz w:val="18"/>
          <w:szCs w:val="18"/>
        </w:rPr>
        <w:t xml:space="preserve"> </w:t>
      </w:r>
      <w:r w:rsidRPr="00693533">
        <w:rPr>
          <w:rFonts w:cs="Arial"/>
          <w:sz w:val="18"/>
          <w:szCs w:val="18"/>
        </w:rPr>
        <w:tab/>
      </w:r>
      <w:r w:rsidRPr="00693533">
        <w:rPr>
          <w:rFonts w:cs="Arial"/>
          <w:sz w:val="18"/>
          <w:szCs w:val="18"/>
        </w:rPr>
        <w:tab/>
      </w:r>
      <w:r w:rsidRPr="00693533">
        <w:rPr>
          <w:rFonts w:cs="Arial"/>
          <w:sz w:val="18"/>
          <w:szCs w:val="18"/>
        </w:rPr>
        <w:tab/>
      </w:r>
      <w:r w:rsidRPr="00693533">
        <w:rPr>
          <w:rFonts w:cs="Arial"/>
          <w:sz w:val="18"/>
          <w:szCs w:val="18"/>
        </w:rPr>
        <w:tab/>
      </w:r>
      <w:r w:rsidRPr="00693533">
        <w:rPr>
          <w:rFonts w:cs="Arial"/>
          <w:sz w:val="18"/>
          <w:szCs w:val="18"/>
        </w:rPr>
        <w:tab/>
      </w:r>
      <w:r w:rsidRPr="00693533">
        <w:rPr>
          <w:rFonts w:cs="Arial"/>
          <w:sz w:val="18"/>
          <w:szCs w:val="18"/>
        </w:rPr>
        <w:tab/>
      </w:r>
      <w:r w:rsidRPr="00693533">
        <w:rPr>
          <w:rFonts w:cs="Arial"/>
        </w:rPr>
        <w:t xml:space="preserve">Not to </w:t>
      </w:r>
      <w:r w:rsidR="00774B13">
        <w:rPr>
          <w:rFonts w:cs="Arial"/>
        </w:rPr>
        <w:t>be used for navigation on land</w:t>
      </w:r>
    </w:p>
    <w:p w14:paraId="34C216DE" w14:textId="77777777" w:rsidR="00762607" w:rsidRPr="00693533" w:rsidRDefault="00762607" w:rsidP="00C128E3">
      <w:pPr>
        <w:spacing w:after="120" w:line="240" w:lineRule="auto"/>
        <w:rPr>
          <w:rFonts w:cs="Arial"/>
        </w:rPr>
      </w:pPr>
    </w:p>
    <w:p w14:paraId="150BFD4F" w14:textId="7323E285" w:rsidR="00E73EDF" w:rsidRPr="00693533" w:rsidRDefault="007653F1" w:rsidP="00C128E3">
      <w:pPr>
        <w:pStyle w:val="Heading1"/>
        <w:tabs>
          <w:tab w:val="clear" w:pos="400"/>
        </w:tabs>
        <w:spacing w:before="120" w:after="200" w:line="240" w:lineRule="auto"/>
        <w:ind w:left="567" w:hanging="567"/>
      </w:pPr>
      <w:bookmarkStart w:id="297" w:name="_Toc439685256"/>
      <w:bookmarkStart w:id="298" w:name="_Toc225648280"/>
      <w:bookmarkStart w:id="299" w:name="_Toc225065137"/>
      <w:bookmarkStart w:id="300" w:name="_Toc170072350"/>
      <w:r w:rsidRPr="00693533">
        <w:t xml:space="preserve">Data Content and </w:t>
      </w:r>
      <w:bookmarkEnd w:id="297"/>
      <w:bookmarkEnd w:id="298"/>
      <w:bookmarkEnd w:id="299"/>
      <w:r w:rsidR="001360F7">
        <w:t>S</w:t>
      </w:r>
      <w:r w:rsidR="001360F7" w:rsidRPr="00693533">
        <w:t>tructure</w:t>
      </w:r>
      <w:bookmarkEnd w:id="300"/>
    </w:p>
    <w:p w14:paraId="08016BFC" w14:textId="77777777" w:rsidR="00E73EDF" w:rsidRPr="00693533" w:rsidRDefault="007653F1" w:rsidP="00C128E3">
      <w:pPr>
        <w:pStyle w:val="Heading2"/>
        <w:tabs>
          <w:tab w:val="clear" w:pos="540"/>
        </w:tabs>
        <w:spacing w:before="120" w:after="200" w:line="240" w:lineRule="auto"/>
        <w:ind w:left="709" w:hanging="709"/>
      </w:pPr>
      <w:bookmarkStart w:id="301" w:name="_Toc439685257"/>
      <w:bookmarkStart w:id="302" w:name="_Toc170072351"/>
      <w:bookmarkStart w:id="303" w:name="_Toc225065138"/>
      <w:bookmarkStart w:id="304" w:name="_Toc225648281"/>
      <w:r w:rsidRPr="00693533">
        <w:t>Introduction</w:t>
      </w:r>
      <w:bookmarkEnd w:id="301"/>
      <w:bookmarkEnd w:id="302"/>
    </w:p>
    <w:p w14:paraId="3998636F" w14:textId="5DBC45C2" w:rsidR="00E73EDF" w:rsidRDefault="007653F1" w:rsidP="00C128E3">
      <w:pPr>
        <w:spacing w:after="120" w:line="240" w:lineRule="auto"/>
        <w:rPr>
          <w:rFonts w:cs="Arial"/>
        </w:rPr>
      </w:pPr>
      <w:r w:rsidRPr="00693533">
        <w:t>An S-101 ENC is a feature-based p</w:t>
      </w:r>
      <w:r w:rsidR="00C128E3">
        <w:t xml:space="preserve">roduct. </w:t>
      </w:r>
      <w:r w:rsidRPr="00693533">
        <w:t xml:space="preserve">The content information is described in terms of a </w:t>
      </w:r>
      <w:r w:rsidR="003264BA" w:rsidRPr="00693533">
        <w:t xml:space="preserve">General </w:t>
      </w:r>
      <w:r w:rsidR="003264BA" w:rsidRPr="00E046B0">
        <w:t xml:space="preserve">Feature Model </w:t>
      </w:r>
      <w:r w:rsidRPr="00E046B0">
        <w:t xml:space="preserve">and a </w:t>
      </w:r>
      <w:r w:rsidR="003264BA" w:rsidRPr="00E046B0">
        <w:t>Feature Catalogue</w:t>
      </w:r>
      <w:r w:rsidRPr="00E046B0">
        <w:rPr>
          <w:rFonts w:cs="Arial"/>
        </w:rPr>
        <w:t>.</w:t>
      </w:r>
    </w:p>
    <w:p w14:paraId="4693C610" w14:textId="77777777" w:rsidR="00C128E3" w:rsidRPr="00E046B0" w:rsidRDefault="00C128E3" w:rsidP="00C128E3">
      <w:pPr>
        <w:spacing w:after="120" w:line="240" w:lineRule="auto"/>
        <w:rPr>
          <w:rFonts w:cs="Arial"/>
        </w:rPr>
      </w:pPr>
    </w:p>
    <w:p w14:paraId="262B7EB4" w14:textId="77777777" w:rsidR="00E73EDF" w:rsidRPr="004E17D6" w:rsidRDefault="007653F1" w:rsidP="00C128E3">
      <w:pPr>
        <w:pStyle w:val="Heading2"/>
        <w:tabs>
          <w:tab w:val="clear" w:pos="540"/>
          <w:tab w:val="clear" w:pos="700"/>
          <w:tab w:val="left" w:pos="709"/>
        </w:tabs>
        <w:spacing w:before="120" w:after="200" w:line="240" w:lineRule="auto"/>
        <w:ind w:left="709" w:hanging="709"/>
      </w:pPr>
      <w:bookmarkStart w:id="305" w:name="_Toc439685258"/>
      <w:bookmarkStart w:id="306" w:name="_Toc170072352"/>
      <w:r w:rsidRPr="004E17D6">
        <w:t>Application Schema</w:t>
      </w:r>
      <w:bookmarkEnd w:id="303"/>
      <w:bookmarkEnd w:id="304"/>
      <w:bookmarkEnd w:id="305"/>
      <w:bookmarkEnd w:id="306"/>
    </w:p>
    <w:p w14:paraId="6DA89003" w14:textId="295E6A6E" w:rsidR="00E73EDF" w:rsidRDefault="007653F1" w:rsidP="00C128E3">
      <w:pPr>
        <w:spacing w:after="120" w:line="240" w:lineRule="auto"/>
      </w:pPr>
      <w:r w:rsidRPr="00693533">
        <w:t xml:space="preserve">S-101 conforms to the General Feature </w:t>
      </w:r>
      <w:r w:rsidR="00C128E3">
        <w:t xml:space="preserve">Model (GFM) from S-100 Part 3. </w:t>
      </w:r>
      <w:r w:rsidRPr="00693533">
        <w:t>The GFM is the conceptual model and the implementation is def</w:t>
      </w:r>
      <w:r w:rsidR="00C128E3">
        <w:t xml:space="preserve">ined in the Feature Catalogue. </w:t>
      </w:r>
      <w:r w:rsidRPr="00693533">
        <w:t xml:space="preserve">The S-101 Application Schema is realised in the </w:t>
      </w:r>
      <w:r w:rsidR="00C128E3">
        <w:t>F</w:t>
      </w:r>
      <w:r w:rsidRPr="00693533">
        <w:t xml:space="preserve">eature </w:t>
      </w:r>
      <w:r w:rsidR="00C128E3">
        <w:t>C</w:t>
      </w:r>
      <w:r w:rsidRPr="00693533">
        <w:t xml:space="preserve">atalogue and the </w:t>
      </w:r>
      <w:r w:rsidR="00C128E3">
        <w:t>P</w:t>
      </w:r>
      <w:r w:rsidRPr="00693533">
        <w:t xml:space="preserve">roduct </w:t>
      </w:r>
      <w:r w:rsidR="00C128E3">
        <w:t>S</w:t>
      </w:r>
      <w:r w:rsidRPr="00693533">
        <w:t>pecification only contains specific examples.</w:t>
      </w:r>
    </w:p>
    <w:p w14:paraId="70B82DFF" w14:textId="77777777" w:rsidR="00C128E3" w:rsidRPr="00693533" w:rsidRDefault="00C128E3" w:rsidP="00C128E3">
      <w:pPr>
        <w:spacing w:after="120" w:line="240" w:lineRule="auto"/>
      </w:pPr>
    </w:p>
    <w:p w14:paraId="76A9AE02" w14:textId="77777777" w:rsidR="00E73EDF" w:rsidRPr="00693533" w:rsidRDefault="007653F1" w:rsidP="00C128E3">
      <w:pPr>
        <w:pStyle w:val="Heading2"/>
        <w:tabs>
          <w:tab w:val="clear" w:pos="540"/>
        </w:tabs>
        <w:spacing w:before="120" w:after="200" w:line="240" w:lineRule="auto"/>
        <w:ind w:left="709" w:hanging="709"/>
      </w:pPr>
      <w:bookmarkStart w:id="307" w:name="_Toc225648301"/>
      <w:bookmarkStart w:id="308" w:name="_Toc225065158"/>
      <w:bookmarkStart w:id="309" w:name="_Toc439685259"/>
      <w:bookmarkStart w:id="310" w:name="_Toc170072353"/>
      <w:bookmarkStart w:id="311" w:name="_Toc225648282"/>
      <w:bookmarkStart w:id="312" w:name="_Toc225065139"/>
      <w:r w:rsidRPr="00693533">
        <w:t>Feature Catalogue</w:t>
      </w:r>
      <w:bookmarkEnd w:id="307"/>
      <w:bookmarkEnd w:id="308"/>
      <w:bookmarkEnd w:id="309"/>
      <w:bookmarkEnd w:id="310"/>
      <w:r w:rsidRPr="00693533">
        <w:t xml:space="preserve"> </w:t>
      </w:r>
    </w:p>
    <w:p w14:paraId="66858AB8" w14:textId="77777777" w:rsidR="00E73EDF" w:rsidRPr="00693533" w:rsidRDefault="007653F1" w:rsidP="00C128E3">
      <w:pPr>
        <w:pStyle w:val="Heading3"/>
        <w:tabs>
          <w:tab w:val="clear" w:pos="660"/>
          <w:tab w:val="clear" w:pos="880"/>
          <w:tab w:val="left" w:pos="851"/>
        </w:tabs>
        <w:spacing w:before="120" w:after="120" w:line="240" w:lineRule="auto"/>
        <w:ind w:left="851" w:hanging="851"/>
        <w:jc w:val="both"/>
        <w:rPr>
          <w:lang w:eastAsia="en-US"/>
        </w:rPr>
      </w:pPr>
      <w:bookmarkStart w:id="313" w:name="_Toc439685260"/>
      <w:bookmarkStart w:id="314" w:name="_Toc170072354"/>
      <w:r w:rsidRPr="00693533">
        <w:rPr>
          <w:lang w:eastAsia="en-US"/>
        </w:rPr>
        <w:t>Introduction</w:t>
      </w:r>
      <w:bookmarkEnd w:id="313"/>
      <w:bookmarkEnd w:id="314"/>
    </w:p>
    <w:p w14:paraId="2C27A8C2" w14:textId="77777777" w:rsidR="00E73EDF" w:rsidRPr="00693533" w:rsidRDefault="007653F1" w:rsidP="00C128E3">
      <w:pPr>
        <w:spacing w:after="120" w:line="240" w:lineRule="auto"/>
      </w:pPr>
      <w:r w:rsidRPr="00693533">
        <w:rPr>
          <w:rFonts w:eastAsia="Times New Roman" w:cs="Arial"/>
          <w:lang w:eastAsia="en-US"/>
        </w:rPr>
        <w:t xml:space="preserve">The S-101 Feature Catalogue describes the feature types, information types, attributes, attribute values, associations and roles which may be used in an ENC. </w:t>
      </w:r>
    </w:p>
    <w:p w14:paraId="0881F43F" w14:textId="556DF0B8" w:rsidR="00E73EDF" w:rsidRPr="00E046B0" w:rsidRDefault="007653F1" w:rsidP="00C128E3">
      <w:pPr>
        <w:spacing w:after="120" w:line="240" w:lineRule="auto"/>
        <w:rPr>
          <w:rFonts w:eastAsia="Times New Roman" w:cs="Arial"/>
          <w:lang w:eastAsia="en-US"/>
        </w:rPr>
      </w:pPr>
      <w:r w:rsidRPr="00693533">
        <w:rPr>
          <w:lang w:eastAsia="en-US"/>
        </w:rPr>
        <w:t xml:space="preserve">The S-101 Feature Catalogue is available in an XML document which conforms to the S-100 XML Feature Catalogue Schema and can be downloaded from the IHO website. </w:t>
      </w:r>
      <w:r w:rsidR="00123A62" w:rsidRPr="00E046B0">
        <w:rPr>
          <w:lang w:eastAsia="en-US"/>
        </w:rPr>
        <w:t>S-101 Annex A – Data Classification and Encoding Guide, constitutes</w:t>
      </w:r>
      <w:r w:rsidRPr="00E046B0">
        <w:rPr>
          <w:lang w:eastAsia="en-US"/>
        </w:rPr>
        <w:t xml:space="preserve"> a human readable </w:t>
      </w:r>
      <w:r w:rsidR="00123A62" w:rsidRPr="00E046B0">
        <w:rPr>
          <w:lang w:eastAsia="en-US"/>
        </w:rPr>
        <w:t>interpretation of the Feature Catalogue</w:t>
      </w:r>
      <w:r w:rsidRPr="00E046B0">
        <w:rPr>
          <w:lang w:eastAsia="en-US"/>
        </w:rPr>
        <w:t>.</w:t>
      </w:r>
    </w:p>
    <w:p w14:paraId="7C83B939" w14:textId="4142C9DF" w:rsidR="00E73EDF" w:rsidRDefault="007653F1" w:rsidP="00C128E3">
      <w:pPr>
        <w:pStyle w:val="Heading3"/>
        <w:tabs>
          <w:tab w:val="clear" w:pos="660"/>
          <w:tab w:val="clear" w:pos="880"/>
          <w:tab w:val="left" w:pos="851"/>
        </w:tabs>
        <w:spacing w:before="120" w:after="120" w:line="240" w:lineRule="auto"/>
        <w:ind w:left="851" w:hanging="851"/>
        <w:jc w:val="both"/>
      </w:pPr>
      <w:bookmarkStart w:id="315" w:name="_Toc439685261"/>
      <w:bookmarkStart w:id="316" w:name="_Toc170072355"/>
      <w:r w:rsidRPr="004E17D6">
        <w:t xml:space="preserve">Feature </w:t>
      </w:r>
      <w:r w:rsidR="005E656F">
        <w:t>t</w:t>
      </w:r>
      <w:r w:rsidRPr="004E17D6">
        <w:t>ypes</w:t>
      </w:r>
      <w:bookmarkEnd w:id="315"/>
      <w:bookmarkEnd w:id="316"/>
      <w:r w:rsidRPr="004E17D6">
        <w:t xml:space="preserve"> </w:t>
      </w:r>
      <w:bookmarkEnd w:id="311"/>
      <w:bookmarkEnd w:id="312"/>
    </w:p>
    <w:p w14:paraId="3A475324" w14:textId="62146AD5" w:rsidR="00A4178A" w:rsidRPr="00A4178A" w:rsidRDefault="00622727" w:rsidP="00CD7AB6">
      <w:pPr>
        <w:spacing w:after="120" w:line="240" w:lineRule="auto"/>
      </w:pPr>
      <w:r>
        <w:rPr>
          <w:rFonts w:eastAsia="Times New Roman" w:cs="Arial"/>
          <w:lang w:eastAsia="en-US"/>
        </w:rPr>
        <w:t>D</w:t>
      </w:r>
      <w:r w:rsidR="00A4178A">
        <w:rPr>
          <w:rFonts w:eastAsia="Times New Roman" w:cs="Arial"/>
          <w:lang w:eastAsia="en-US"/>
        </w:rPr>
        <w:t xml:space="preserve">etails of feature types </w:t>
      </w:r>
      <w:r w:rsidR="00CD7AB6">
        <w:rPr>
          <w:rFonts w:eastAsia="Times New Roman" w:cs="Arial"/>
          <w:lang w:eastAsia="en-US"/>
        </w:rPr>
        <w:t>can be found</w:t>
      </w:r>
      <w:r w:rsidR="00A4178A">
        <w:rPr>
          <w:rFonts w:eastAsia="Times New Roman" w:cs="Arial"/>
          <w:lang w:eastAsia="en-US"/>
        </w:rPr>
        <w:t xml:space="preserve"> in </w:t>
      </w:r>
      <w:r w:rsidR="00CD7AB6">
        <w:rPr>
          <w:rFonts w:eastAsia="Times New Roman" w:cs="Arial"/>
          <w:lang w:eastAsia="en-US"/>
        </w:rPr>
        <w:t xml:space="preserve">Annex A – </w:t>
      </w:r>
      <w:r w:rsidR="00CD7AB6">
        <w:rPr>
          <w:rFonts w:eastAsia="Times New Roman" w:cs="Arial"/>
          <w:i/>
          <w:iCs/>
          <w:lang w:eastAsia="en-US"/>
        </w:rPr>
        <w:t>Data Classification and Encoding Guide</w:t>
      </w:r>
      <w:r w:rsidR="00CD7AB6">
        <w:rPr>
          <w:rFonts w:eastAsia="Times New Roman" w:cs="Arial"/>
          <w:lang w:eastAsia="en-US"/>
        </w:rPr>
        <w:t>, clause</w:t>
      </w:r>
      <w:r w:rsidR="00A4178A">
        <w:rPr>
          <w:rFonts w:eastAsia="Times New Roman" w:cs="Arial"/>
          <w:lang w:eastAsia="en-US"/>
        </w:rPr>
        <w:t xml:space="preserve"> 2.1</w:t>
      </w:r>
      <w:r w:rsidR="00525A00">
        <w:rPr>
          <w:rFonts w:eastAsia="Times New Roman" w:cs="Arial"/>
          <w:lang w:eastAsia="en-US"/>
        </w:rPr>
        <w:t xml:space="preserve"> and Sections </w:t>
      </w:r>
      <w:r w:rsidR="004C0C67">
        <w:rPr>
          <w:rFonts w:eastAsia="Times New Roman" w:cs="Arial"/>
          <w:lang w:eastAsia="en-US"/>
        </w:rPr>
        <w:t>3</w:t>
      </w:r>
      <w:r w:rsidR="00525A00">
        <w:rPr>
          <w:rFonts w:eastAsia="Times New Roman" w:cs="Arial"/>
          <w:lang w:eastAsia="en-US"/>
        </w:rPr>
        <w:t>-</w:t>
      </w:r>
      <w:r w:rsidR="00655ED5">
        <w:rPr>
          <w:rFonts w:eastAsia="Times New Roman" w:cs="Arial"/>
          <w:lang w:eastAsia="en-US"/>
        </w:rPr>
        <w:t>23</w:t>
      </w:r>
      <w:r w:rsidR="00A4178A">
        <w:rPr>
          <w:rFonts w:eastAsia="Times New Roman" w:cs="Arial"/>
          <w:lang w:eastAsia="en-US"/>
        </w:rPr>
        <w:t>.</w:t>
      </w:r>
    </w:p>
    <w:p w14:paraId="6465C394" w14:textId="77777777" w:rsidR="00E73EDF" w:rsidRPr="00693533" w:rsidRDefault="007653F1" w:rsidP="00C128E3">
      <w:pPr>
        <w:pStyle w:val="Heading4"/>
        <w:tabs>
          <w:tab w:val="clear" w:pos="940"/>
          <w:tab w:val="clear" w:pos="1140"/>
          <w:tab w:val="clear" w:pos="1360"/>
          <w:tab w:val="left" w:pos="993"/>
        </w:tabs>
        <w:spacing w:before="120" w:after="120" w:line="240" w:lineRule="auto"/>
        <w:ind w:left="993" w:hanging="993"/>
        <w:jc w:val="both"/>
        <w:rPr>
          <w:rFonts w:eastAsia="Times New Roman" w:cs="Arial"/>
          <w:lang w:eastAsia="en-US"/>
        </w:rPr>
      </w:pPr>
      <w:bookmarkStart w:id="317" w:name="_Toc225065140"/>
      <w:bookmarkStart w:id="318" w:name="_Toc225648283"/>
      <w:r w:rsidRPr="00693533">
        <w:t xml:space="preserve">Geographic </w:t>
      </w:r>
    </w:p>
    <w:p w14:paraId="2F0CF8FB" w14:textId="205D0776" w:rsidR="00E73EDF" w:rsidRDefault="007653F1" w:rsidP="00C128E3">
      <w:pPr>
        <w:spacing w:after="120" w:line="240" w:lineRule="auto"/>
      </w:pPr>
      <w:r w:rsidRPr="00693533">
        <w:t xml:space="preserve">Geographic (geo) feature types form the </w:t>
      </w:r>
      <w:r w:rsidR="00CD7AB6" w:rsidRPr="00693533">
        <w:t>principal</w:t>
      </w:r>
      <w:r w:rsidRPr="00693533">
        <w:t xml:space="preserve"> content of the ENC and are fully defined by their associated attributes and information types.</w:t>
      </w:r>
    </w:p>
    <w:p w14:paraId="003E855E" w14:textId="4ABD1CA8" w:rsidR="004C0C67" w:rsidRPr="00693533" w:rsidRDefault="004C0C67" w:rsidP="00C128E3">
      <w:pPr>
        <w:spacing w:after="120" w:line="240" w:lineRule="auto"/>
      </w:pPr>
      <w:r>
        <w:rPr>
          <w:rFonts w:eastAsia="Times New Roman" w:cs="Arial"/>
          <w:lang w:eastAsia="en-US"/>
        </w:rPr>
        <w:t xml:space="preserve">Details of </w:t>
      </w:r>
      <w:r w:rsidR="004C3CAE">
        <w:rPr>
          <w:rFonts w:eastAsia="Times New Roman" w:cs="Arial"/>
          <w:lang w:eastAsia="en-US"/>
        </w:rPr>
        <w:t xml:space="preserve">geographic </w:t>
      </w:r>
      <w:r>
        <w:rPr>
          <w:rFonts w:eastAsia="Times New Roman" w:cs="Arial"/>
          <w:lang w:eastAsia="en-US"/>
        </w:rPr>
        <w:t xml:space="preserve">feature types can be found in Annex A – </w:t>
      </w:r>
      <w:r>
        <w:rPr>
          <w:rFonts w:eastAsia="Times New Roman" w:cs="Arial"/>
          <w:i/>
          <w:iCs/>
          <w:lang w:eastAsia="en-US"/>
        </w:rPr>
        <w:t>Data Classification and Encoding Guide</w:t>
      </w:r>
      <w:r>
        <w:rPr>
          <w:rFonts w:eastAsia="Times New Roman" w:cs="Arial"/>
          <w:lang w:eastAsia="en-US"/>
        </w:rPr>
        <w:t>, clause 2.1 and Sections 4-</w:t>
      </w:r>
      <w:r w:rsidR="004C3CAE">
        <w:rPr>
          <w:rFonts w:eastAsia="Times New Roman" w:cs="Arial"/>
          <w:lang w:eastAsia="en-US"/>
        </w:rPr>
        <w:t>22</w:t>
      </w:r>
      <w:r>
        <w:rPr>
          <w:rFonts w:eastAsia="Times New Roman" w:cs="Arial"/>
          <w:lang w:eastAsia="en-US"/>
        </w:rPr>
        <w:t>.</w:t>
      </w:r>
    </w:p>
    <w:p w14:paraId="1FB88476" w14:textId="77777777" w:rsidR="00E73EDF" w:rsidRPr="00693533" w:rsidRDefault="007653F1" w:rsidP="00AB27B9">
      <w:pPr>
        <w:pStyle w:val="Heading5"/>
        <w:spacing w:before="120" w:after="120" w:line="240" w:lineRule="auto"/>
        <w:ind w:left="1134" w:hanging="1134"/>
        <w:jc w:val="both"/>
      </w:pPr>
      <w:bookmarkStart w:id="319" w:name="_Toc225065145"/>
      <w:bookmarkStart w:id="320" w:name="_Toc225648288"/>
      <w:r w:rsidRPr="00693533">
        <w:lastRenderedPageBreak/>
        <w:t xml:space="preserve">Skin of the Earth </w:t>
      </w:r>
      <w:bookmarkEnd w:id="319"/>
      <w:bookmarkEnd w:id="320"/>
    </w:p>
    <w:p w14:paraId="284DD61C" w14:textId="05839DC3" w:rsidR="00E73EDF" w:rsidRPr="00E046B0" w:rsidRDefault="00622727" w:rsidP="00AB27B9">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120" w:line="240" w:lineRule="auto"/>
      </w:pPr>
      <w:bookmarkStart w:id="321" w:name="_Hlk121074497"/>
      <w:r>
        <w:rPr>
          <w:rFonts w:eastAsia="Times New Roman" w:cs="Arial"/>
          <w:lang w:eastAsia="en-US"/>
        </w:rPr>
        <w:t xml:space="preserve">Details of features comprising the Skin of the Earth can be found in Annex A – </w:t>
      </w:r>
      <w:r>
        <w:rPr>
          <w:rFonts w:eastAsia="Times New Roman" w:cs="Arial"/>
          <w:i/>
          <w:iCs/>
          <w:lang w:eastAsia="en-US"/>
        </w:rPr>
        <w:t>Data Classification and Encoding Guide</w:t>
      </w:r>
      <w:r>
        <w:rPr>
          <w:rFonts w:eastAsia="Times New Roman" w:cs="Arial"/>
          <w:lang w:eastAsia="en-US"/>
        </w:rPr>
        <w:t>, clause 2.5.1.1.</w:t>
      </w:r>
      <w:bookmarkEnd w:id="321"/>
      <w:r w:rsidR="007653F1" w:rsidRPr="00E046B0">
        <w:t xml:space="preserve"> </w:t>
      </w:r>
    </w:p>
    <w:p w14:paraId="4D1BCA4F" w14:textId="41E1776B" w:rsidR="00E73EDF" w:rsidRPr="00E046B0" w:rsidRDefault="007653F1" w:rsidP="005E656F">
      <w:pPr>
        <w:pStyle w:val="Heading4"/>
        <w:tabs>
          <w:tab w:val="clear" w:pos="940"/>
          <w:tab w:val="clear" w:pos="1140"/>
          <w:tab w:val="clear" w:pos="1360"/>
          <w:tab w:val="left" w:pos="993"/>
        </w:tabs>
        <w:spacing w:before="120" w:after="120" w:line="240" w:lineRule="auto"/>
        <w:ind w:left="993" w:hanging="993"/>
        <w:jc w:val="both"/>
      </w:pPr>
      <w:r w:rsidRPr="00525A00">
        <w:t>Meta</w:t>
      </w:r>
      <w:r w:rsidR="00525A00">
        <w:t>data features</w:t>
      </w:r>
      <w:r w:rsidRPr="00E046B0">
        <w:t xml:space="preserve"> </w:t>
      </w:r>
      <w:bookmarkEnd w:id="317"/>
      <w:bookmarkEnd w:id="318"/>
      <w:r w:rsidRPr="00E046B0">
        <w:t xml:space="preserve"> </w:t>
      </w:r>
    </w:p>
    <w:p w14:paraId="46A14529" w14:textId="33B85E44" w:rsidR="00525A00" w:rsidRPr="00E046B0" w:rsidRDefault="004C0C67" w:rsidP="005E656F">
      <w:pPr>
        <w:spacing w:after="120" w:line="240" w:lineRule="auto"/>
        <w:rPr>
          <w:rFonts w:cs="Arial"/>
          <w:lang w:val="en-US" w:eastAsia="en-US"/>
        </w:rPr>
      </w:pPr>
      <w:bookmarkStart w:id="322" w:name="_Toc225648284"/>
      <w:bookmarkStart w:id="323" w:name="_Toc225065141"/>
      <w:r>
        <w:rPr>
          <w:rFonts w:eastAsia="Times New Roman" w:cs="Arial"/>
          <w:lang w:eastAsia="en-US"/>
        </w:rPr>
        <w:t>D</w:t>
      </w:r>
      <w:r w:rsidR="00525A00">
        <w:rPr>
          <w:rFonts w:eastAsia="Times New Roman" w:cs="Arial"/>
          <w:lang w:eastAsia="en-US"/>
        </w:rPr>
        <w:t xml:space="preserve">etails of metadata feature types can be found in Annex A – </w:t>
      </w:r>
      <w:r w:rsidR="00525A00">
        <w:rPr>
          <w:rFonts w:eastAsia="Times New Roman" w:cs="Arial"/>
          <w:i/>
          <w:iCs/>
          <w:lang w:eastAsia="en-US"/>
        </w:rPr>
        <w:t>Data Classification and Encoding Guide</w:t>
      </w:r>
      <w:r w:rsidR="00525A00">
        <w:rPr>
          <w:rFonts w:eastAsia="Times New Roman" w:cs="Arial"/>
          <w:lang w:eastAsia="en-US"/>
        </w:rPr>
        <w:t xml:space="preserve">, </w:t>
      </w:r>
      <w:r>
        <w:rPr>
          <w:rFonts w:eastAsia="Times New Roman" w:cs="Arial"/>
          <w:lang w:eastAsia="en-US"/>
        </w:rPr>
        <w:t xml:space="preserve">clause 2.1 and </w:t>
      </w:r>
      <w:r w:rsidR="00525A00">
        <w:rPr>
          <w:rFonts w:eastAsia="Times New Roman" w:cs="Arial"/>
          <w:lang w:eastAsia="en-US"/>
        </w:rPr>
        <w:t>Section 3.</w:t>
      </w:r>
    </w:p>
    <w:p w14:paraId="652107CA" w14:textId="77777777" w:rsidR="00E73EDF" w:rsidRPr="004E17D6" w:rsidRDefault="007653F1" w:rsidP="005E656F">
      <w:pPr>
        <w:pStyle w:val="Heading4"/>
        <w:tabs>
          <w:tab w:val="clear" w:pos="940"/>
          <w:tab w:val="clear" w:pos="1140"/>
          <w:tab w:val="clear" w:pos="1360"/>
          <w:tab w:val="left" w:pos="993"/>
        </w:tabs>
        <w:spacing w:before="120" w:after="120" w:line="240" w:lineRule="auto"/>
        <w:ind w:left="993" w:hanging="993"/>
        <w:rPr>
          <w:lang w:val="en-US" w:eastAsia="en-US"/>
        </w:rPr>
      </w:pPr>
      <w:r w:rsidRPr="004E17D6">
        <w:rPr>
          <w:lang w:val="en-US" w:eastAsia="en-US"/>
        </w:rPr>
        <w:t>Cartographic</w:t>
      </w:r>
    </w:p>
    <w:p w14:paraId="3F34C678" w14:textId="3B053622" w:rsidR="00E73EDF" w:rsidRPr="00693533" w:rsidRDefault="0046227A" w:rsidP="005E656F">
      <w:pPr>
        <w:spacing w:after="120" w:line="240" w:lineRule="auto"/>
        <w:rPr>
          <w:lang w:val="en-US" w:eastAsia="en-US"/>
        </w:rPr>
      </w:pPr>
      <w:r>
        <w:rPr>
          <w:rFonts w:eastAsia="Times New Roman" w:cs="Arial"/>
          <w:lang w:eastAsia="en-US"/>
        </w:rPr>
        <w:t xml:space="preserve">Details of </w:t>
      </w:r>
      <w:r w:rsidR="00830EAF">
        <w:rPr>
          <w:rFonts w:eastAsia="Times New Roman" w:cs="Arial"/>
          <w:lang w:eastAsia="en-US"/>
        </w:rPr>
        <w:t>cartographic</w:t>
      </w:r>
      <w:r>
        <w:rPr>
          <w:rFonts w:eastAsia="Times New Roman" w:cs="Arial"/>
          <w:lang w:eastAsia="en-US"/>
        </w:rPr>
        <w:t xml:space="preserve"> feature types can be found in Annex A – </w:t>
      </w:r>
      <w:r>
        <w:rPr>
          <w:rFonts w:eastAsia="Times New Roman" w:cs="Arial"/>
          <w:i/>
          <w:iCs/>
          <w:lang w:eastAsia="en-US"/>
        </w:rPr>
        <w:t>Data Classification and Encoding Guide</w:t>
      </w:r>
      <w:r>
        <w:rPr>
          <w:rFonts w:eastAsia="Times New Roman" w:cs="Arial"/>
          <w:lang w:eastAsia="en-US"/>
        </w:rPr>
        <w:t>, clause 2.1 and Section 23.</w:t>
      </w:r>
      <w:r w:rsidR="007653F1" w:rsidRPr="00693533">
        <w:rPr>
          <w:lang w:val="en-US" w:eastAsia="en-US"/>
        </w:rPr>
        <w:t xml:space="preserve"> </w:t>
      </w:r>
    </w:p>
    <w:p w14:paraId="66AECD9F" w14:textId="6D2885D1" w:rsidR="00E73EDF" w:rsidRPr="00693533" w:rsidRDefault="007653F1" w:rsidP="005E656F">
      <w:pPr>
        <w:pStyle w:val="Heading3"/>
        <w:tabs>
          <w:tab w:val="clear" w:pos="660"/>
          <w:tab w:val="clear" w:pos="880"/>
          <w:tab w:val="left" w:pos="851"/>
        </w:tabs>
        <w:spacing w:before="120" w:after="120" w:line="240" w:lineRule="auto"/>
        <w:ind w:left="851" w:hanging="851"/>
        <w:jc w:val="both"/>
      </w:pPr>
      <w:bookmarkStart w:id="324" w:name="_Toc439685262"/>
      <w:bookmarkStart w:id="325" w:name="_Toc170072356"/>
      <w:bookmarkStart w:id="326" w:name="_Toc225648285"/>
      <w:bookmarkStart w:id="327" w:name="_Toc225065142"/>
      <w:bookmarkEnd w:id="322"/>
      <w:bookmarkEnd w:id="323"/>
      <w:commentRangeStart w:id="328"/>
      <w:r w:rsidRPr="00693533">
        <w:t xml:space="preserve">Feature </w:t>
      </w:r>
      <w:r w:rsidR="005E656F">
        <w:t>r</w:t>
      </w:r>
      <w:r w:rsidRPr="00693533">
        <w:t>elationship</w:t>
      </w:r>
      <w:bookmarkEnd w:id="324"/>
      <w:r w:rsidR="005E656F">
        <w:t>s</w:t>
      </w:r>
      <w:commentRangeEnd w:id="328"/>
      <w:r w:rsidR="000F3006">
        <w:rPr>
          <w:rStyle w:val="CommentReference"/>
          <w:b w:val="0"/>
          <w:bCs w:val="0"/>
        </w:rPr>
        <w:commentReference w:id="328"/>
      </w:r>
      <w:bookmarkEnd w:id="325"/>
    </w:p>
    <w:p w14:paraId="5B133968" w14:textId="51FA7BF6" w:rsidR="00E73EDF" w:rsidRPr="00693533" w:rsidRDefault="007653F1" w:rsidP="005E656F">
      <w:pPr>
        <w:spacing w:after="120" w:line="240" w:lineRule="auto"/>
      </w:pPr>
      <w:r w:rsidRPr="00693533">
        <w:rPr>
          <w:rFonts w:cs="Arial"/>
        </w:rPr>
        <w:t>A feature relationship links instances of one feature type with instances of the same or a different feature type.</w:t>
      </w:r>
      <w:r w:rsidR="005E656F">
        <w:t xml:space="preserve"> </w:t>
      </w:r>
      <w:r w:rsidRPr="00693533">
        <w:t xml:space="preserve">There are </w:t>
      </w:r>
      <w:r w:rsidR="00F50FED">
        <w:t>three</w:t>
      </w:r>
      <w:r w:rsidR="00F50FED" w:rsidRPr="00693533">
        <w:t xml:space="preserve"> </w:t>
      </w:r>
      <w:r w:rsidRPr="00693533">
        <w:t>types of defined feature relationships in S-101 as described in the following sub clauses.</w:t>
      </w:r>
    </w:p>
    <w:p w14:paraId="4ACA69BD" w14:textId="0EB6FC7A" w:rsidR="00E73EDF" w:rsidRPr="004E17D6" w:rsidRDefault="007653F1" w:rsidP="00BE2B82">
      <w:pPr>
        <w:pStyle w:val="Heading4"/>
        <w:tabs>
          <w:tab w:val="clear" w:pos="940"/>
          <w:tab w:val="clear" w:pos="1140"/>
          <w:tab w:val="clear" w:pos="1360"/>
          <w:tab w:val="left" w:pos="993"/>
        </w:tabs>
        <w:spacing w:before="120" w:after="120" w:line="240" w:lineRule="auto"/>
        <w:ind w:left="993" w:hanging="993"/>
        <w:jc w:val="both"/>
      </w:pPr>
      <w:bookmarkStart w:id="329" w:name="_Ref307922365"/>
      <w:r w:rsidRPr="004E17D6">
        <w:t xml:space="preserve">Feature </w:t>
      </w:r>
      <w:r w:rsidR="00BE2B82">
        <w:t>a</w:t>
      </w:r>
      <w:r w:rsidRPr="004E17D6">
        <w:t>ssociation</w:t>
      </w:r>
      <w:bookmarkEnd w:id="329"/>
    </w:p>
    <w:p w14:paraId="52474A88" w14:textId="272B526D" w:rsidR="00E73EDF" w:rsidRPr="004E17D6" w:rsidRDefault="007653F1" w:rsidP="00BE2B82">
      <w:pPr>
        <w:autoSpaceDE w:val="0"/>
        <w:autoSpaceDN w:val="0"/>
        <w:adjustRightInd w:val="0"/>
        <w:spacing w:after="120" w:line="240" w:lineRule="auto"/>
        <w:rPr>
          <w:rFonts w:cs="Arial"/>
          <w:lang w:val="en-US" w:eastAsia="en-US"/>
        </w:rPr>
      </w:pPr>
      <w:r w:rsidRPr="004E17D6">
        <w:rPr>
          <w:rFonts w:cs="Arial"/>
          <w:lang w:val="en-US" w:eastAsia="en-US"/>
        </w:rPr>
        <w:t>A</w:t>
      </w:r>
      <w:r w:rsidR="00A13FB1" w:rsidRPr="004E17D6">
        <w:rPr>
          <w:rFonts w:cs="Arial"/>
          <w:lang w:val="en-US" w:eastAsia="en-US"/>
        </w:rPr>
        <w:t xml:space="preserve"> feature</w:t>
      </w:r>
      <w:r w:rsidRPr="004E17D6">
        <w:rPr>
          <w:rFonts w:cs="Arial"/>
          <w:lang w:val="en-US" w:eastAsia="en-US"/>
        </w:rPr>
        <w:t xml:space="preserve"> association is used to describe a relationship between two feature types that involves connections between their instances. </w:t>
      </w:r>
    </w:p>
    <w:p w14:paraId="55EA928B" w14:textId="0C785C11" w:rsidR="00E73EDF" w:rsidRPr="00BE2B82" w:rsidRDefault="00AC3266" w:rsidP="00BE2B82">
      <w:pPr>
        <w:pStyle w:val="Small"/>
        <w:spacing w:before="0" w:after="120"/>
        <w:jc w:val="both"/>
        <w:rPr>
          <w:sz w:val="20"/>
          <w:szCs w:val="20"/>
        </w:rPr>
      </w:pPr>
      <w:ins w:id="330" w:author="Jeff Wootton" w:date="2024-03-27T11:27:00Z">
        <w:r w:rsidRPr="00AC3266">
          <w:rPr>
            <w:rFonts w:cs="Arial"/>
            <w:b/>
            <w:bCs/>
            <w:noProof/>
            <w:sz w:val="18"/>
            <w:szCs w:val="18"/>
          </w:rPr>
          <w:drawing>
            <wp:anchor distT="0" distB="0" distL="114300" distR="114300" simplePos="0" relativeHeight="251670528" behindDoc="0" locked="0" layoutInCell="1" allowOverlap="1" wp14:anchorId="5181AD89" wp14:editId="0070B8B1">
              <wp:simplePos x="0" y="0"/>
              <wp:positionH relativeFrom="margin">
                <wp:align>right</wp:align>
              </wp:positionH>
              <wp:positionV relativeFrom="paragraph">
                <wp:posOffset>511175</wp:posOffset>
              </wp:positionV>
              <wp:extent cx="5753100" cy="858520"/>
              <wp:effectExtent l="0" t="0" r="0" b="0"/>
              <wp:wrapTopAndBottom/>
              <wp:docPr id="269935241" name="Picture 2"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935241" name="Picture 2" descr="A black text on a white background&#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53100" cy="858520"/>
                      </a:xfrm>
                      <a:prstGeom prst="rect">
                        <a:avLst/>
                      </a:prstGeom>
                      <a:noFill/>
                      <a:ln>
                        <a:noFill/>
                      </a:ln>
                    </pic:spPr>
                  </pic:pic>
                </a:graphicData>
              </a:graphic>
              <wp14:sizeRelH relativeFrom="margin">
                <wp14:pctWidth>0</wp14:pctWidth>
              </wp14:sizeRelH>
              <wp14:sizeRelV relativeFrom="margin">
                <wp14:pctHeight>0</wp14:pctHeight>
              </wp14:sizeRelV>
            </wp:anchor>
          </w:drawing>
        </w:r>
      </w:ins>
      <w:r w:rsidR="007653F1" w:rsidRPr="00BE2B82">
        <w:rPr>
          <w:sz w:val="20"/>
          <w:szCs w:val="20"/>
        </w:rPr>
        <w:t>EXAMPLE</w:t>
      </w:r>
      <w:r w:rsidR="00BE2B82" w:rsidRPr="00BE2B82">
        <w:rPr>
          <w:sz w:val="20"/>
          <w:szCs w:val="20"/>
        </w:rPr>
        <w:t xml:space="preserve">: </w:t>
      </w:r>
      <w:r w:rsidR="007653F1" w:rsidRPr="00BE2B82">
        <w:rPr>
          <w:sz w:val="20"/>
          <w:szCs w:val="20"/>
        </w:rPr>
        <w:t xml:space="preserve">A </w:t>
      </w:r>
      <w:r w:rsidR="007653F1" w:rsidRPr="00BE2B82">
        <w:rPr>
          <w:b/>
          <w:sz w:val="20"/>
          <w:szCs w:val="20"/>
        </w:rPr>
        <w:t>Caution Area</w:t>
      </w:r>
      <w:r w:rsidR="007653F1" w:rsidRPr="00BE2B82">
        <w:rPr>
          <w:sz w:val="20"/>
          <w:szCs w:val="20"/>
        </w:rPr>
        <w:t xml:space="preserve"> feature provides additional caution information to the </w:t>
      </w:r>
      <w:r w:rsidR="007653F1" w:rsidRPr="00BE2B82">
        <w:rPr>
          <w:b/>
          <w:sz w:val="20"/>
          <w:szCs w:val="20"/>
        </w:rPr>
        <w:t>Archipelagic Sea Lane</w:t>
      </w:r>
      <w:r w:rsidR="007653F1" w:rsidRPr="00BE2B82">
        <w:rPr>
          <w:sz w:val="20"/>
          <w:szCs w:val="20"/>
        </w:rPr>
        <w:t xml:space="preserve"> feature. </w:t>
      </w:r>
      <w:r w:rsidR="00037650" w:rsidRPr="00BE2B82">
        <w:rPr>
          <w:sz w:val="20"/>
          <w:szCs w:val="20"/>
        </w:rPr>
        <w:t xml:space="preserve"> </w:t>
      </w:r>
      <w:r w:rsidR="007653F1" w:rsidRPr="00BE2B82">
        <w:rPr>
          <w:sz w:val="20"/>
          <w:szCs w:val="20"/>
        </w:rPr>
        <w:t xml:space="preserve">An association named </w:t>
      </w:r>
      <w:r w:rsidR="007653F1" w:rsidRPr="00BE2B82">
        <w:rPr>
          <w:b/>
          <w:sz w:val="20"/>
          <w:szCs w:val="20"/>
        </w:rPr>
        <w:t xml:space="preserve">Caution Area Association </w:t>
      </w:r>
      <w:r w:rsidR="007653F1" w:rsidRPr="00BE2B82">
        <w:rPr>
          <w:sz w:val="20"/>
          <w:szCs w:val="20"/>
        </w:rPr>
        <w:t>is used to relate the two features; roles are used to convey the meaning of the relationship.</w:t>
      </w:r>
    </w:p>
    <w:p w14:paraId="01161A36" w14:textId="29C52DBC" w:rsidR="00E73EDF" w:rsidRPr="00AC3266" w:rsidRDefault="00944FBE" w:rsidP="00AC3266">
      <w:pPr>
        <w:pStyle w:val="NormalWeb"/>
        <w:spacing w:before="0" w:beforeAutospacing="0" w:after="0" w:afterAutospacing="0"/>
        <w:jc w:val="center"/>
        <w:rPr>
          <w:rFonts w:ascii="Arial" w:hAnsi="Arial" w:cs="Arial"/>
          <w:b/>
          <w:bCs/>
          <w:sz w:val="18"/>
          <w:szCs w:val="18"/>
        </w:rPr>
      </w:pPr>
      <w:del w:id="331" w:author="Jeff Wootton" w:date="2024-03-27T11:14:00Z">
        <w:r w:rsidRPr="00AC3266" w:rsidDel="000F3006">
          <w:rPr>
            <w:rFonts w:ascii="Arial" w:hAnsi="Arial" w:cs="Arial"/>
            <w:b/>
            <w:bCs/>
            <w:noProof/>
            <w:sz w:val="18"/>
            <w:szCs w:val="18"/>
            <w:lang w:val="fr-FR" w:eastAsia="fr-FR"/>
          </w:rPr>
          <w:drawing>
            <wp:inline distT="0" distB="0" distL="0" distR="0" wp14:anchorId="3B2AC247" wp14:editId="237B31A6">
              <wp:extent cx="5429250" cy="8572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My Documents\Technical Standards Latest Draft\S-101 Main Document Edition 1.0.0\S-101 UML Figures 20180705\Fig 2 Feature Association.jpg"/>
                      <pic:cNvPicPr>
                        <a:picLocks noChangeAspect="1" noChangeArrowheads="1"/>
                      </pic:cNvPicPr>
                    </pic:nvPicPr>
                    <pic:blipFill>
                      <a:blip r:embed="rId30"/>
                      <a:stretch>
                        <a:fillRect/>
                      </a:stretch>
                    </pic:blipFill>
                    <pic:spPr bwMode="auto">
                      <a:xfrm>
                        <a:off x="0" y="0"/>
                        <a:ext cx="5429250" cy="857250"/>
                      </a:xfrm>
                      <a:prstGeom prst="rect">
                        <a:avLst/>
                      </a:prstGeom>
                      <a:noFill/>
                      <a:ln>
                        <a:noFill/>
                      </a:ln>
                    </pic:spPr>
                  </pic:pic>
                </a:graphicData>
              </a:graphic>
            </wp:inline>
          </w:drawing>
        </w:r>
      </w:del>
      <w:bookmarkStart w:id="332" w:name="_Ref307922491"/>
      <w:r w:rsidR="007653F1" w:rsidRPr="00AC3266">
        <w:rPr>
          <w:rFonts w:ascii="Arial" w:hAnsi="Arial" w:cs="Arial"/>
          <w:b/>
          <w:bCs/>
          <w:sz w:val="18"/>
          <w:szCs w:val="18"/>
        </w:rPr>
        <w:t xml:space="preserve">Figure </w:t>
      </w:r>
      <w:r w:rsidR="00BE2B82" w:rsidRPr="00AC3266">
        <w:rPr>
          <w:rFonts w:ascii="Arial" w:hAnsi="Arial" w:cs="Arial"/>
          <w:b/>
          <w:bCs/>
          <w:sz w:val="18"/>
          <w:szCs w:val="18"/>
        </w:rPr>
        <w:t>4-</w:t>
      </w:r>
      <w:r w:rsidR="000F3006" w:rsidRPr="00AC3266">
        <w:rPr>
          <w:rFonts w:ascii="Arial" w:hAnsi="Arial" w:cs="Arial"/>
          <w:b/>
          <w:bCs/>
          <w:sz w:val="18"/>
          <w:szCs w:val="18"/>
        </w:rPr>
        <w:t>1</w:t>
      </w:r>
      <w:r w:rsidR="007653F1" w:rsidRPr="00AC3266">
        <w:rPr>
          <w:rFonts w:ascii="Arial" w:hAnsi="Arial" w:cs="Arial"/>
          <w:b/>
          <w:bCs/>
          <w:sz w:val="18"/>
          <w:szCs w:val="18"/>
        </w:rPr>
        <w:t xml:space="preserve"> – Feature </w:t>
      </w:r>
      <w:r w:rsidR="001E4125" w:rsidRPr="00AC3266">
        <w:rPr>
          <w:rFonts w:ascii="Arial" w:hAnsi="Arial" w:cs="Arial"/>
          <w:b/>
          <w:bCs/>
          <w:sz w:val="18"/>
          <w:szCs w:val="18"/>
        </w:rPr>
        <w:t>a</w:t>
      </w:r>
      <w:r w:rsidR="007653F1" w:rsidRPr="00AC3266">
        <w:rPr>
          <w:rFonts w:ascii="Arial" w:hAnsi="Arial" w:cs="Arial"/>
          <w:b/>
          <w:bCs/>
          <w:sz w:val="18"/>
          <w:szCs w:val="18"/>
        </w:rPr>
        <w:t>ssociation</w:t>
      </w:r>
    </w:p>
    <w:p w14:paraId="47F82F62" w14:textId="77777777" w:rsidR="00E73EDF" w:rsidRPr="00693533" w:rsidRDefault="007653F1" w:rsidP="00BE2B82">
      <w:pPr>
        <w:pStyle w:val="Heading4"/>
        <w:tabs>
          <w:tab w:val="clear" w:pos="940"/>
          <w:tab w:val="clear" w:pos="1140"/>
          <w:tab w:val="clear" w:pos="1360"/>
          <w:tab w:val="left" w:pos="993"/>
        </w:tabs>
        <w:spacing w:before="120" w:after="120" w:line="240" w:lineRule="auto"/>
        <w:ind w:left="993" w:hanging="993"/>
        <w:jc w:val="both"/>
      </w:pPr>
      <w:r w:rsidRPr="004E17D6">
        <w:t>Aggregation</w:t>
      </w:r>
      <w:bookmarkEnd w:id="332"/>
    </w:p>
    <w:p w14:paraId="173E8B10" w14:textId="1218192B" w:rsidR="00E73EDF" w:rsidRPr="004E17D6" w:rsidRDefault="007653F1" w:rsidP="00BE2B82">
      <w:pPr>
        <w:spacing w:after="120" w:line="240" w:lineRule="auto"/>
        <w:rPr>
          <w:rFonts w:cs="Arial"/>
          <w:lang w:val="en-US" w:eastAsia="en-US"/>
        </w:rPr>
      </w:pPr>
      <w:r w:rsidRPr="004E17D6">
        <w:rPr>
          <w:rFonts w:cs="Arial"/>
          <w:lang w:val="en-US" w:eastAsia="en-US"/>
        </w:rPr>
        <w:t xml:space="preserve">An aggregation is a relationship between two or more feature types where the aggregation is made up of component features.  </w:t>
      </w:r>
    </w:p>
    <w:p w14:paraId="55699630" w14:textId="786FA78F" w:rsidR="00E73EDF" w:rsidRPr="00BE2B82" w:rsidRDefault="007653F1" w:rsidP="00BE2B82">
      <w:pPr>
        <w:spacing w:after="120" w:line="240" w:lineRule="auto"/>
        <w:rPr>
          <w:rFonts w:cs="Arial"/>
          <w:lang w:eastAsia="de-DE"/>
        </w:rPr>
      </w:pPr>
      <w:r w:rsidRPr="00BE2B82">
        <w:rPr>
          <w:rFonts w:cs="Arial"/>
          <w:lang w:eastAsia="de-DE"/>
        </w:rPr>
        <w:t>EXAMPLE</w:t>
      </w:r>
      <w:r w:rsidR="00BE2B82">
        <w:rPr>
          <w:rFonts w:cs="Arial"/>
          <w:lang w:eastAsia="de-DE"/>
        </w:rPr>
        <w:t xml:space="preserve">: </w:t>
      </w:r>
      <w:r w:rsidRPr="00BE2B82">
        <w:rPr>
          <w:rFonts w:cs="Arial"/>
          <w:lang w:eastAsia="de-DE"/>
        </w:rPr>
        <w:t>An</w:t>
      </w:r>
      <w:r w:rsidRPr="00BE2B82">
        <w:rPr>
          <w:rFonts w:cs="Arial"/>
          <w:b/>
          <w:lang w:eastAsia="de-DE"/>
        </w:rPr>
        <w:t xml:space="preserve"> Island Group</w:t>
      </w:r>
      <w:r w:rsidRPr="00BE2B82">
        <w:rPr>
          <w:rFonts w:cs="Arial"/>
          <w:lang w:eastAsia="de-DE"/>
        </w:rPr>
        <w:t xml:space="preserve"> feature may be composed of multiple </w:t>
      </w:r>
      <w:r w:rsidRPr="00BE2B82">
        <w:rPr>
          <w:rFonts w:cs="Arial"/>
          <w:b/>
          <w:lang w:eastAsia="de-DE"/>
        </w:rPr>
        <w:t>Land Area</w:t>
      </w:r>
      <w:r w:rsidRPr="00BE2B82">
        <w:rPr>
          <w:rFonts w:cs="Arial"/>
          <w:lang w:eastAsia="de-DE"/>
        </w:rPr>
        <w:t xml:space="preserve"> features to indicate the name of a group of island</w:t>
      </w:r>
      <w:r w:rsidR="00BE2B82">
        <w:rPr>
          <w:rFonts w:cs="Arial"/>
          <w:lang w:eastAsia="de-DE"/>
        </w:rPr>
        <w:t>s.</w:t>
      </w:r>
    </w:p>
    <w:p w14:paraId="32C55513" w14:textId="4016509B" w:rsidR="00AC3266" w:rsidRDefault="004067ED" w:rsidP="00AC3266">
      <w:pPr>
        <w:pStyle w:val="NormalWeb"/>
        <w:spacing w:before="0" w:beforeAutospacing="0" w:after="0" w:afterAutospacing="0"/>
        <w:rPr>
          <w:ins w:id="333" w:author="Jeff Wootton" w:date="2024-03-27T11:35:00Z"/>
        </w:rPr>
      </w:pPr>
      <w:del w:id="334" w:author="Jeff Wootton" w:date="2024-03-27T11:17:00Z">
        <w:r w:rsidRPr="004E17D6" w:rsidDel="000F3006">
          <w:rPr>
            <w:noProof/>
            <w:lang w:val="fr-FR" w:eastAsia="fr-FR"/>
          </w:rPr>
          <w:drawing>
            <wp:inline distT="0" distB="0" distL="0" distR="0" wp14:anchorId="20151719" wp14:editId="5702BCAD">
              <wp:extent cx="5770878" cy="1513673"/>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My Documents\Technical Standards Latest Draft\S-101 Main Document Edition 1.0.0\S-101 UML Figures 20180705\Fig 3 Aggregation.jpg"/>
                      <pic:cNvPicPr>
                        <a:picLocks noChangeAspect="1" noChangeArrowheads="1"/>
                      </pic:cNvPicPr>
                    </pic:nvPicPr>
                    <pic:blipFill>
                      <a:blip r:embed="rId31"/>
                      <a:stretch>
                        <a:fillRect/>
                      </a:stretch>
                    </pic:blipFill>
                    <pic:spPr bwMode="auto">
                      <a:xfrm>
                        <a:off x="0" y="0"/>
                        <a:ext cx="5770878" cy="1513673"/>
                      </a:xfrm>
                      <a:prstGeom prst="rect">
                        <a:avLst/>
                      </a:prstGeom>
                      <a:noFill/>
                      <a:ln>
                        <a:noFill/>
                      </a:ln>
                    </pic:spPr>
                  </pic:pic>
                </a:graphicData>
              </a:graphic>
            </wp:inline>
          </w:drawing>
        </w:r>
      </w:del>
      <w:ins w:id="335" w:author="Jeff Wootton" w:date="2024-03-27T11:35:00Z">
        <w:r w:rsidR="00AC3266">
          <w:rPr>
            <w:noProof/>
          </w:rPr>
          <w:drawing>
            <wp:inline distT="0" distB="0" distL="0" distR="0" wp14:anchorId="5E1A51EA" wp14:editId="406DE006">
              <wp:extent cx="5770880" cy="1463040"/>
              <wp:effectExtent l="0" t="0" r="1270" b="3810"/>
              <wp:docPr id="146859257" name="Picture 4" descr="A close-up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59257" name="Picture 4" descr="A close-up of a diagram&#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70880" cy="1463040"/>
                      </a:xfrm>
                      <a:prstGeom prst="rect">
                        <a:avLst/>
                      </a:prstGeom>
                      <a:noFill/>
                      <a:ln>
                        <a:noFill/>
                      </a:ln>
                    </pic:spPr>
                  </pic:pic>
                </a:graphicData>
              </a:graphic>
            </wp:inline>
          </w:drawing>
        </w:r>
      </w:ins>
    </w:p>
    <w:p w14:paraId="5CAE2C09" w14:textId="1896F0AA" w:rsidR="00E73EDF" w:rsidRPr="002F51E7" w:rsidRDefault="007653F1" w:rsidP="00BE2B82">
      <w:pPr>
        <w:pStyle w:val="Caption"/>
        <w:spacing w:line="240" w:lineRule="auto"/>
        <w:jc w:val="center"/>
        <w:rPr>
          <w:rFonts w:cs="Arial"/>
          <w:sz w:val="18"/>
          <w:szCs w:val="18"/>
          <w:lang w:eastAsia="de-DE"/>
        </w:rPr>
      </w:pPr>
      <w:r w:rsidRPr="002F51E7">
        <w:rPr>
          <w:sz w:val="18"/>
          <w:szCs w:val="18"/>
        </w:rPr>
        <w:t xml:space="preserve">Figure </w:t>
      </w:r>
      <w:r w:rsidR="004D1DCE" w:rsidRPr="002F51E7">
        <w:rPr>
          <w:sz w:val="18"/>
          <w:szCs w:val="18"/>
        </w:rPr>
        <w:t>4-</w:t>
      </w:r>
      <w:r w:rsidR="000F3006">
        <w:rPr>
          <w:sz w:val="18"/>
          <w:szCs w:val="18"/>
        </w:rPr>
        <w:t>2</w:t>
      </w:r>
      <w:r w:rsidRPr="002F51E7">
        <w:rPr>
          <w:sz w:val="18"/>
          <w:szCs w:val="18"/>
        </w:rPr>
        <w:t xml:space="preserve"> </w:t>
      </w:r>
      <w:r w:rsidR="00BE2B82" w:rsidRPr="002F51E7">
        <w:rPr>
          <w:sz w:val="18"/>
          <w:szCs w:val="18"/>
        </w:rPr>
        <w:t>–</w:t>
      </w:r>
      <w:r w:rsidRPr="002F51E7">
        <w:rPr>
          <w:sz w:val="18"/>
          <w:szCs w:val="18"/>
        </w:rPr>
        <w:t xml:space="preserve"> Aggregation</w:t>
      </w:r>
    </w:p>
    <w:p w14:paraId="20DC3F5F" w14:textId="77777777" w:rsidR="00E73EDF" w:rsidRPr="00693533" w:rsidRDefault="007653F1" w:rsidP="004D1DCE">
      <w:pPr>
        <w:pStyle w:val="Heading4"/>
        <w:tabs>
          <w:tab w:val="clear" w:pos="940"/>
          <w:tab w:val="clear" w:pos="1140"/>
          <w:tab w:val="clear" w:pos="1360"/>
          <w:tab w:val="left" w:pos="993"/>
        </w:tabs>
        <w:spacing w:before="120" w:after="120" w:line="240" w:lineRule="auto"/>
        <w:ind w:left="993" w:hanging="993"/>
        <w:jc w:val="both"/>
      </w:pPr>
      <w:bookmarkStart w:id="336" w:name="_Ref307922421"/>
      <w:r w:rsidRPr="00693533">
        <w:t>Composition</w:t>
      </w:r>
      <w:bookmarkEnd w:id="336"/>
    </w:p>
    <w:p w14:paraId="3C77DAC8" w14:textId="4EFAC44E" w:rsidR="00E73EDF" w:rsidRPr="004E17D6" w:rsidRDefault="007653F1" w:rsidP="004D1DCE">
      <w:pPr>
        <w:autoSpaceDE w:val="0"/>
        <w:autoSpaceDN w:val="0"/>
        <w:adjustRightInd w:val="0"/>
        <w:spacing w:after="120" w:line="240" w:lineRule="auto"/>
        <w:rPr>
          <w:rFonts w:cs="Arial"/>
          <w:lang w:val="en-US" w:eastAsia="en-US"/>
        </w:rPr>
      </w:pPr>
      <w:r w:rsidRPr="004E17D6">
        <w:rPr>
          <w:rFonts w:cs="Arial"/>
          <w:lang w:val="en-US" w:eastAsia="en-US"/>
        </w:rPr>
        <w:t xml:space="preserve">A composition is a strong aggregation. In a composition, if a container feature is deleted then all of its </w:t>
      </w:r>
      <w:r w:rsidR="00564BCB" w:rsidRPr="004E17D6">
        <w:rPr>
          <w:rFonts w:cs="Arial"/>
          <w:lang w:val="en-US" w:eastAsia="en-US"/>
        </w:rPr>
        <w:t>containe</w:t>
      </w:r>
      <w:r w:rsidR="00564BCB" w:rsidRPr="004E17D6">
        <w:rPr>
          <w:rFonts w:cs="Arial"/>
          <w:lang w:val="en-US"/>
        </w:rPr>
        <w:t>e</w:t>
      </w:r>
      <w:r w:rsidR="00564BCB" w:rsidRPr="004E17D6">
        <w:rPr>
          <w:rFonts w:cs="Arial"/>
          <w:lang w:val="en-US" w:eastAsia="en-US"/>
        </w:rPr>
        <w:t xml:space="preserve"> </w:t>
      </w:r>
      <w:r w:rsidRPr="004E17D6">
        <w:rPr>
          <w:rFonts w:cs="Arial"/>
          <w:lang w:val="en-US" w:eastAsia="en-US"/>
        </w:rPr>
        <w:t xml:space="preserve">features are deleted as well. </w:t>
      </w:r>
    </w:p>
    <w:p w14:paraId="6F0C0325" w14:textId="7965E379" w:rsidR="00E73EDF" w:rsidRPr="004E17D6" w:rsidRDefault="007653F1" w:rsidP="004D1DCE">
      <w:pPr>
        <w:autoSpaceDE w:val="0"/>
        <w:autoSpaceDN w:val="0"/>
        <w:adjustRightInd w:val="0"/>
        <w:spacing w:after="120" w:line="240" w:lineRule="auto"/>
        <w:rPr>
          <w:rFonts w:cs="Arial"/>
          <w:lang w:val="en-US" w:eastAsia="en-US"/>
        </w:rPr>
      </w:pPr>
      <w:r w:rsidRPr="004E17D6">
        <w:rPr>
          <w:rFonts w:cs="Arial"/>
          <w:lang w:val="en-US" w:eastAsia="en-US"/>
        </w:rPr>
        <w:t>EXAMPLE</w:t>
      </w:r>
      <w:r w:rsidR="004D1DCE">
        <w:rPr>
          <w:rFonts w:cs="Arial"/>
          <w:lang w:val="en-US" w:eastAsia="en-US"/>
        </w:rPr>
        <w:t xml:space="preserve">: </w:t>
      </w:r>
      <w:r w:rsidRPr="004E17D6">
        <w:rPr>
          <w:rFonts w:cs="Arial"/>
          <w:lang w:val="en-US" w:eastAsia="en-US"/>
        </w:rPr>
        <w:t>If a feature type that is considered a structure feature, such as a beacon</w:t>
      </w:r>
      <w:r w:rsidR="007F6365" w:rsidRPr="004E17D6">
        <w:rPr>
          <w:rFonts w:cs="Arial"/>
          <w:lang w:val="en-US" w:eastAsia="en-US"/>
        </w:rPr>
        <w:t>,</w:t>
      </w:r>
      <w:r w:rsidRPr="004E17D6">
        <w:rPr>
          <w:rFonts w:cs="Arial"/>
          <w:lang w:val="en-US" w:eastAsia="en-US"/>
        </w:rPr>
        <w:t xml:space="preserve"> is deleted, then all of its component feature types that make up the equipment composition, such as lights and fog signals must be deleted as they make up the </w:t>
      </w:r>
      <w:r w:rsidRPr="004E17D6">
        <w:rPr>
          <w:rFonts w:cs="Arial"/>
          <w:b/>
          <w:lang w:val="en-US" w:eastAsia="en-US"/>
        </w:rPr>
        <w:t>Structure/Equipment</w:t>
      </w:r>
      <w:r w:rsidRPr="004E17D6">
        <w:rPr>
          <w:rFonts w:cs="Arial"/>
          <w:lang w:val="en-US" w:eastAsia="en-US"/>
        </w:rPr>
        <w:t xml:space="preserve"> Composition.</w:t>
      </w:r>
    </w:p>
    <w:p w14:paraId="082402A9" w14:textId="544F7359" w:rsidR="00AC3266" w:rsidRDefault="004067ED" w:rsidP="007A7077">
      <w:pPr>
        <w:pStyle w:val="NormalWeb"/>
        <w:spacing w:before="0" w:beforeAutospacing="0" w:after="0" w:afterAutospacing="0"/>
        <w:rPr>
          <w:ins w:id="337" w:author="Jeff Wootton" w:date="2024-03-27T11:37:00Z"/>
        </w:rPr>
      </w:pPr>
      <w:del w:id="338" w:author="Jeff Wootton" w:date="2024-03-27T11:21:00Z">
        <w:r w:rsidRPr="0076198D" w:rsidDel="000F3006">
          <w:rPr>
            <w:rFonts w:cs="Arial"/>
            <w:noProof/>
            <w:lang w:val="fr-FR" w:eastAsia="fr-FR"/>
          </w:rPr>
          <w:lastRenderedPageBreak/>
          <w:drawing>
            <wp:inline distT="0" distB="0" distL="0" distR="0" wp14:anchorId="56121BD0" wp14:editId="426DC73F">
              <wp:extent cx="4953000" cy="8572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My Documents\Technical Standards Latest Draft\S-101 Main Document Edition 1.0.0\S-101 UML Figures 20180705\Fig 4 Composition.jpg"/>
                      <pic:cNvPicPr>
                        <a:picLocks noChangeAspect="1" noChangeArrowheads="1"/>
                      </pic:cNvPicPr>
                    </pic:nvPicPr>
                    <pic:blipFill>
                      <a:blip r:embed="rId33"/>
                      <a:stretch>
                        <a:fillRect/>
                      </a:stretch>
                    </pic:blipFill>
                    <pic:spPr bwMode="auto">
                      <a:xfrm>
                        <a:off x="0" y="0"/>
                        <a:ext cx="4953000" cy="857250"/>
                      </a:xfrm>
                      <a:prstGeom prst="rect">
                        <a:avLst/>
                      </a:prstGeom>
                      <a:noFill/>
                      <a:ln>
                        <a:noFill/>
                      </a:ln>
                    </pic:spPr>
                  </pic:pic>
                </a:graphicData>
              </a:graphic>
            </wp:inline>
          </w:drawing>
        </w:r>
      </w:del>
      <w:ins w:id="339" w:author="Jeff Wootton" w:date="2024-03-27T11:37:00Z">
        <w:r w:rsidR="00AC3266">
          <w:rPr>
            <w:noProof/>
          </w:rPr>
          <w:drawing>
            <wp:inline distT="0" distB="0" distL="0" distR="0" wp14:anchorId="6B9D2F14" wp14:editId="28277454">
              <wp:extent cx="5770880" cy="748030"/>
              <wp:effectExtent l="0" t="0" r="1270" b="0"/>
              <wp:docPr id="900131621" name="Picture 5"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131621" name="Picture 5" descr="A close up of a sign&#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70880" cy="748030"/>
                      </a:xfrm>
                      <a:prstGeom prst="rect">
                        <a:avLst/>
                      </a:prstGeom>
                      <a:noFill/>
                      <a:ln>
                        <a:noFill/>
                      </a:ln>
                    </pic:spPr>
                  </pic:pic>
                </a:graphicData>
              </a:graphic>
            </wp:inline>
          </w:drawing>
        </w:r>
      </w:ins>
    </w:p>
    <w:bookmarkEnd w:id="326"/>
    <w:bookmarkEnd w:id="327"/>
    <w:p w14:paraId="4BC48EE7" w14:textId="338D5F98" w:rsidR="00E73EDF" w:rsidRPr="002F51E7" w:rsidRDefault="007653F1" w:rsidP="006E0043">
      <w:pPr>
        <w:pStyle w:val="Caption"/>
        <w:spacing w:line="240" w:lineRule="auto"/>
        <w:jc w:val="center"/>
        <w:rPr>
          <w:rFonts w:cs="Arial"/>
          <w:sz w:val="18"/>
          <w:szCs w:val="18"/>
          <w:lang w:eastAsia="de-DE"/>
        </w:rPr>
      </w:pPr>
      <w:r w:rsidRPr="002F51E7">
        <w:rPr>
          <w:sz w:val="18"/>
          <w:szCs w:val="18"/>
        </w:rPr>
        <w:t xml:space="preserve">Figure </w:t>
      </w:r>
      <w:r w:rsidR="006E0043" w:rsidRPr="002F51E7">
        <w:rPr>
          <w:sz w:val="18"/>
          <w:szCs w:val="18"/>
        </w:rPr>
        <w:t>4-</w:t>
      </w:r>
      <w:r w:rsidR="00DA5D71">
        <w:rPr>
          <w:sz w:val="18"/>
          <w:szCs w:val="18"/>
        </w:rPr>
        <w:t>3</w:t>
      </w:r>
      <w:r w:rsidR="00DA5D71" w:rsidRPr="002F51E7">
        <w:rPr>
          <w:sz w:val="18"/>
          <w:szCs w:val="18"/>
        </w:rPr>
        <w:t xml:space="preserve"> </w:t>
      </w:r>
      <w:r w:rsidR="006E0043" w:rsidRPr="002F51E7">
        <w:rPr>
          <w:sz w:val="18"/>
          <w:szCs w:val="18"/>
        </w:rPr>
        <w:t>–</w:t>
      </w:r>
      <w:r w:rsidRPr="002F51E7">
        <w:rPr>
          <w:sz w:val="18"/>
          <w:szCs w:val="18"/>
        </w:rPr>
        <w:t xml:space="preserve"> Composition</w:t>
      </w:r>
    </w:p>
    <w:p w14:paraId="0264D2FD" w14:textId="4DB0428A" w:rsidR="00E73EDF" w:rsidRPr="00693533" w:rsidRDefault="007653F1" w:rsidP="006E0043">
      <w:pPr>
        <w:pStyle w:val="Heading3"/>
        <w:tabs>
          <w:tab w:val="clear" w:pos="660"/>
          <w:tab w:val="clear" w:pos="880"/>
          <w:tab w:val="left" w:pos="851"/>
        </w:tabs>
        <w:spacing w:before="120" w:after="120" w:line="240" w:lineRule="auto"/>
        <w:ind w:left="851" w:hanging="851"/>
        <w:jc w:val="both"/>
        <w:rPr>
          <w:lang w:eastAsia="en-US"/>
        </w:rPr>
      </w:pPr>
      <w:bookmarkStart w:id="340" w:name="_Toc510784272"/>
      <w:bookmarkStart w:id="341" w:name="_Toc510785421"/>
      <w:bookmarkStart w:id="342" w:name="_Toc510785422"/>
      <w:bookmarkStart w:id="343" w:name="_Toc510784273"/>
      <w:bookmarkStart w:id="344" w:name="_Toc439685263"/>
      <w:bookmarkStart w:id="345" w:name="_Toc170072357"/>
      <w:bookmarkStart w:id="346" w:name="_Toc225648292"/>
      <w:bookmarkStart w:id="347" w:name="_Toc225065149"/>
      <w:bookmarkEnd w:id="340"/>
      <w:bookmarkEnd w:id="341"/>
      <w:bookmarkEnd w:id="342"/>
      <w:bookmarkEnd w:id="343"/>
      <w:r w:rsidRPr="00693533">
        <w:rPr>
          <w:lang w:eastAsia="en-US"/>
        </w:rPr>
        <w:t xml:space="preserve">Information </w:t>
      </w:r>
      <w:r w:rsidR="006E0043">
        <w:rPr>
          <w:lang w:eastAsia="en-US"/>
        </w:rPr>
        <w:t>t</w:t>
      </w:r>
      <w:r w:rsidRPr="00693533">
        <w:rPr>
          <w:lang w:eastAsia="en-US"/>
        </w:rPr>
        <w:t>ypes</w:t>
      </w:r>
      <w:bookmarkEnd w:id="344"/>
      <w:bookmarkEnd w:id="345"/>
    </w:p>
    <w:p w14:paraId="1EA6FE23" w14:textId="2D68F718" w:rsidR="002F51E7" w:rsidRPr="004E17D6" w:rsidRDefault="00696E08" w:rsidP="006E0043">
      <w:pPr>
        <w:spacing w:after="120" w:line="240" w:lineRule="auto"/>
        <w:rPr>
          <w:rFonts w:cs="Arial"/>
          <w:lang w:eastAsia="en-GB"/>
        </w:rPr>
      </w:pPr>
      <w:r>
        <w:rPr>
          <w:rFonts w:cs="Arial"/>
          <w:lang w:eastAsia="en-GB"/>
        </w:rPr>
        <w:t>D</w:t>
      </w:r>
      <w:r w:rsidR="002F51E7">
        <w:rPr>
          <w:rFonts w:eastAsia="Times New Roman" w:cs="Arial"/>
          <w:lang w:eastAsia="en-US"/>
        </w:rPr>
        <w:t xml:space="preserve">etails of information types can be found in Annex A – </w:t>
      </w:r>
      <w:r w:rsidR="002F51E7">
        <w:rPr>
          <w:rFonts w:eastAsia="Times New Roman" w:cs="Arial"/>
          <w:i/>
          <w:iCs/>
          <w:lang w:eastAsia="en-US"/>
        </w:rPr>
        <w:t>Data Classification and Encoding Guide</w:t>
      </w:r>
      <w:r w:rsidR="002F51E7">
        <w:rPr>
          <w:rFonts w:eastAsia="Times New Roman" w:cs="Arial"/>
          <w:lang w:eastAsia="en-US"/>
        </w:rPr>
        <w:t>, clauses 2.3, 2.4.7 and Section 24.</w:t>
      </w:r>
    </w:p>
    <w:p w14:paraId="492CF475" w14:textId="26B9AA76" w:rsidR="00E73EDF" w:rsidRPr="00693533" w:rsidRDefault="007653F1" w:rsidP="006E0043">
      <w:pPr>
        <w:pStyle w:val="Heading4"/>
        <w:tabs>
          <w:tab w:val="clear" w:pos="940"/>
          <w:tab w:val="clear" w:pos="1140"/>
          <w:tab w:val="clear" w:pos="1360"/>
          <w:tab w:val="left" w:pos="993"/>
        </w:tabs>
        <w:spacing w:before="120" w:after="120" w:line="240" w:lineRule="auto"/>
        <w:ind w:left="993" w:hanging="993"/>
        <w:rPr>
          <w:lang w:val="en-AU"/>
        </w:rPr>
      </w:pPr>
      <w:r w:rsidRPr="00693533">
        <w:rPr>
          <w:lang w:val="en-AU"/>
        </w:rPr>
        <w:t xml:space="preserve">Spatial </w:t>
      </w:r>
      <w:r w:rsidR="006E0043">
        <w:rPr>
          <w:lang w:val="en-AU"/>
        </w:rPr>
        <w:t>q</w:t>
      </w:r>
      <w:r w:rsidRPr="00693533">
        <w:rPr>
          <w:lang w:val="en-AU"/>
        </w:rPr>
        <w:t>uality</w:t>
      </w:r>
    </w:p>
    <w:p w14:paraId="5CAB1687" w14:textId="74475896" w:rsidR="00E73EDF" w:rsidRPr="004E17D6" w:rsidRDefault="007653F1" w:rsidP="006E0043">
      <w:pPr>
        <w:autoSpaceDE w:val="0"/>
        <w:autoSpaceDN w:val="0"/>
        <w:adjustRightInd w:val="0"/>
        <w:spacing w:after="120" w:line="240" w:lineRule="auto"/>
        <w:rPr>
          <w:rFonts w:cs="Arial"/>
          <w:lang w:val="en-AU"/>
        </w:rPr>
      </w:pPr>
      <w:r w:rsidRPr="00693533">
        <w:rPr>
          <w:rFonts w:cs="Arial"/>
          <w:lang w:val="en-AU"/>
        </w:rPr>
        <w:t xml:space="preserve">Spatial quality attributes are carried in an information class called </w:t>
      </w:r>
      <w:r w:rsidRPr="00693533">
        <w:rPr>
          <w:rFonts w:cs="Arial"/>
          <w:b/>
          <w:lang w:val="en-AU"/>
        </w:rPr>
        <w:t>Spatial Quality</w:t>
      </w:r>
      <w:r w:rsidRPr="00693533">
        <w:rPr>
          <w:rFonts w:cs="Arial"/>
          <w:lang w:val="en-AU"/>
        </w:rPr>
        <w:t xml:space="preserve">. </w:t>
      </w:r>
      <w:r w:rsidR="00830EAF">
        <w:rPr>
          <w:rFonts w:cs="Arial"/>
          <w:lang w:eastAsia="en-GB"/>
        </w:rPr>
        <w:t>D</w:t>
      </w:r>
      <w:r w:rsidR="00830EAF">
        <w:rPr>
          <w:rFonts w:eastAsia="Times New Roman" w:cs="Arial"/>
          <w:lang w:eastAsia="en-US"/>
        </w:rPr>
        <w:t xml:space="preserve">etails of spatial quality can be found in Annex A – </w:t>
      </w:r>
      <w:r w:rsidR="00830EAF">
        <w:rPr>
          <w:rFonts w:eastAsia="Times New Roman" w:cs="Arial"/>
          <w:i/>
          <w:iCs/>
          <w:lang w:eastAsia="en-US"/>
        </w:rPr>
        <w:t>Data Classification and Encoding Guide</w:t>
      </w:r>
      <w:r w:rsidR="00830EAF">
        <w:rPr>
          <w:rFonts w:eastAsia="Times New Roman" w:cs="Arial"/>
          <w:lang w:eastAsia="en-US"/>
        </w:rPr>
        <w:t>, clauses 2.4.7 and 24.5.</w:t>
      </w:r>
    </w:p>
    <w:p w14:paraId="5B7AC361" w14:textId="0016F0C6" w:rsidR="00F50FED" w:rsidRDefault="00F50FED" w:rsidP="001E4125">
      <w:pPr>
        <w:pStyle w:val="Heading3"/>
        <w:tabs>
          <w:tab w:val="clear" w:pos="660"/>
          <w:tab w:val="clear" w:pos="880"/>
          <w:tab w:val="left" w:pos="851"/>
        </w:tabs>
        <w:spacing w:before="120" w:after="120" w:line="240" w:lineRule="auto"/>
        <w:ind w:left="851" w:hanging="851"/>
        <w:jc w:val="both"/>
        <w:rPr>
          <w:lang w:eastAsia="en-US"/>
        </w:rPr>
      </w:pPr>
      <w:bookmarkStart w:id="348" w:name="_Toc121374423"/>
      <w:bookmarkStart w:id="349" w:name="_Toc121374424"/>
      <w:bookmarkStart w:id="350" w:name="_Toc510785424"/>
      <w:bookmarkStart w:id="351" w:name="_Toc510784275"/>
      <w:bookmarkStart w:id="352" w:name="_Toc170072358"/>
      <w:bookmarkStart w:id="353" w:name="_Toc439685264"/>
      <w:bookmarkEnd w:id="348"/>
      <w:bookmarkEnd w:id="349"/>
      <w:bookmarkEnd w:id="350"/>
      <w:bookmarkEnd w:id="351"/>
      <w:r>
        <w:rPr>
          <w:lang w:eastAsia="en-US"/>
        </w:rPr>
        <w:t>Information relationships</w:t>
      </w:r>
      <w:bookmarkEnd w:id="352"/>
    </w:p>
    <w:p w14:paraId="0B1F9DCC" w14:textId="53DFB1FF" w:rsidR="00F50FED" w:rsidRDefault="00F50FED" w:rsidP="00F50FED">
      <w:pPr>
        <w:spacing w:after="120" w:line="240" w:lineRule="auto"/>
        <w:rPr>
          <w:lang w:eastAsia="en-US"/>
        </w:rPr>
      </w:pPr>
      <w:r w:rsidRPr="00F50FED">
        <w:rPr>
          <w:lang w:eastAsia="en-US"/>
        </w:rPr>
        <w:t>An information relationship links instances of an information type with instances of a feature type, spatial object, or information type. Just as with feature relationships, the relationship may take the form of an association, aggregation, or composition.</w:t>
      </w:r>
    </w:p>
    <w:p w14:paraId="3FAE2654" w14:textId="77777777" w:rsidR="00060EF7" w:rsidRPr="00693533" w:rsidRDefault="00060EF7" w:rsidP="00060EF7">
      <w:pPr>
        <w:pStyle w:val="Heading4"/>
        <w:tabs>
          <w:tab w:val="clear" w:pos="940"/>
          <w:tab w:val="clear" w:pos="1140"/>
          <w:tab w:val="clear" w:pos="1360"/>
          <w:tab w:val="left" w:pos="993"/>
        </w:tabs>
        <w:spacing w:before="120" w:after="120" w:line="240" w:lineRule="auto"/>
        <w:ind w:left="993" w:hanging="993"/>
        <w:jc w:val="both"/>
      </w:pPr>
      <w:r w:rsidRPr="00693533">
        <w:t xml:space="preserve">Information </w:t>
      </w:r>
      <w:r>
        <w:t>a</w:t>
      </w:r>
      <w:r w:rsidRPr="00693533">
        <w:t>ssociation</w:t>
      </w:r>
    </w:p>
    <w:p w14:paraId="1701342B" w14:textId="77777777" w:rsidR="00060EF7" w:rsidRDefault="00060EF7" w:rsidP="00060EF7">
      <w:pPr>
        <w:spacing w:after="120" w:line="240" w:lineRule="auto"/>
        <w:rPr>
          <w:ins w:id="354" w:author="Jeff Wootton" w:date="2024-03-27T11:26:00Z"/>
        </w:rPr>
      </w:pPr>
      <w:r w:rsidRPr="00693533">
        <w:t xml:space="preserve">An </w:t>
      </w:r>
      <w:r w:rsidRPr="004E17D6">
        <w:t>information association is used to describe a relationship between a feature type, spatial object, or information type on one side and an information type on the other side.</w:t>
      </w:r>
    </w:p>
    <w:p w14:paraId="243B0C52" w14:textId="77777777" w:rsidR="00060EF7" w:rsidRPr="00BE2B82" w:rsidRDefault="00060EF7" w:rsidP="00060EF7">
      <w:pPr>
        <w:pStyle w:val="Small"/>
        <w:spacing w:before="0" w:after="120"/>
        <w:jc w:val="both"/>
        <w:rPr>
          <w:sz w:val="20"/>
          <w:szCs w:val="20"/>
        </w:rPr>
      </w:pPr>
      <w:r w:rsidRPr="00BE2B82">
        <w:rPr>
          <w:sz w:val="20"/>
          <w:szCs w:val="20"/>
        </w:rPr>
        <w:t xml:space="preserve">EXAMPLE: A </w:t>
      </w:r>
      <w:r w:rsidRPr="00BE2B82">
        <w:rPr>
          <w:b/>
          <w:sz w:val="20"/>
          <w:szCs w:val="20"/>
        </w:rPr>
        <w:t>Nautical Information</w:t>
      </w:r>
      <w:r w:rsidRPr="00BE2B82">
        <w:rPr>
          <w:sz w:val="20"/>
          <w:szCs w:val="20"/>
        </w:rPr>
        <w:t xml:space="preserve"> information type provides additional information to any geo feature using an information association called </w:t>
      </w:r>
      <w:r w:rsidRPr="00BE2B82">
        <w:rPr>
          <w:b/>
          <w:sz w:val="20"/>
          <w:szCs w:val="20"/>
        </w:rPr>
        <w:t>additional information</w:t>
      </w:r>
      <w:r w:rsidRPr="00BE2B82">
        <w:rPr>
          <w:sz w:val="20"/>
          <w:szCs w:val="20"/>
        </w:rPr>
        <w:t>.</w:t>
      </w:r>
    </w:p>
    <w:p w14:paraId="08547032" w14:textId="4660EA77" w:rsidR="00060EF7" w:rsidRPr="004E17D6" w:rsidRDefault="000F3006" w:rsidP="007A7077">
      <w:pPr>
        <w:pStyle w:val="Small"/>
        <w:spacing w:before="0"/>
        <w:jc w:val="both"/>
        <w:rPr>
          <w:sz w:val="18"/>
          <w:szCs w:val="18"/>
        </w:rPr>
      </w:pPr>
      <w:ins w:id="355" w:author="Jeff Wootton" w:date="2024-03-27T11:27:00Z">
        <w:r>
          <w:rPr>
            <w:noProof/>
          </w:rPr>
          <w:drawing>
            <wp:inline distT="0" distB="0" distL="0" distR="0" wp14:anchorId="4FE75CBD" wp14:editId="79DDA070">
              <wp:extent cx="5770880" cy="861060"/>
              <wp:effectExtent l="0" t="0" r="1270" b="0"/>
              <wp:docPr id="168291190"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91190" name="Picture 1" descr="A close up of a text&#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70880" cy="861060"/>
                      </a:xfrm>
                      <a:prstGeom prst="rect">
                        <a:avLst/>
                      </a:prstGeom>
                      <a:noFill/>
                      <a:ln>
                        <a:noFill/>
                      </a:ln>
                    </pic:spPr>
                  </pic:pic>
                </a:graphicData>
              </a:graphic>
            </wp:inline>
          </w:drawing>
        </w:r>
        <w:r w:rsidRPr="009932F8" w:rsidDel="000F3006">
          <w:rPr>
            <w:noProof/>
            <w:sz w:val="18"/>
            <w:szCs w:val="18"/>
            <w:lang w:val="fr-FR" w:eastAsia="fr-FR"/>
          </w:rPr>
          <w:t xml:space="preserve"> </w:t>
        </w:r>
      </w:ins>
      <w:del w:id="356" w:author="Jeff Wootton" w:date="2024-03-27T11:23:00Z">
        <w:r w:rsidR="00060EF7" w:rsidRPr="009932F8" w:rsidDel="000F3006">
          <w:rPr>
            <w:noProof/>
            <w:sz w:val="18"/>
            <w:szCs w:val="18"/>
            <w:lang w:val="fr-FR" w:eastAsia="fr-FR"/>
          </w:rPr>
          <w:drawing>
            <wp:inline distT="0" distB="0" distL="0" distR="0" wp14:anchorId="63DC69CE" wp14:editId="7FFAC0DD">
              <wp:extent cx="5770880" cy="798830"/>
              <wp:effectExtent l="0" t="0" r="127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My Documents\Technical Standards Latest Draft\S-101 Main Document Edition 1.0.0\S-101 UML Figures 20180705\Fig 1 Information Association.jpg"/>
                      <pic:cNvPicPr>
                        <a:picLocks noChangeAspect="1" noChangeArrowheads="1"/>
                      </pic:cNvPicPr>
                    </pic:nvPicPr>
                    <pic:blipFill>
                      <a:blip r:embed="rId36"/>
                      <a:stretch>
                        <a:fillRect/>
                      </a:stretch>
                    </pic:blipFill>
                    <pic:spPr bwMode="auto">
                      <a:xfrm>
                        <a:off x="0" y="0"/>
                        <a:ext cx="5770880" cy="798830"/>
                      </a:xfrm>
                      <a:prstGeom prst="rect">
                        <a:avLst/>
                      </a:prstGeom>
                      <a:noFill/>
                      <a:ln>
                        <a:noFill/>
                      </a:ln>
                    </pic:spPr>
                  </pic:pic>
                </a:graphicData>
              </a:graphic>
            </wp:inline>
          </w:drawing>
        </w:r>
      </w:del>
    </w:p>
    <w:p w14:paraId="2A60EFCE" w14:textId="15BA3AAE" w:rsidR="00060EF7" w:rsidRDefault="00060EF7" w:rsidP="00060EF7">
      <w:pPr>
        <w:pStyle w:val="Caption"/>
        <w:spacing w:line="240" w:lineRule="auto"/>
        <w:jc w:val="center"/>
        <w:rPr>
          <w:sz w:val="18"/>
          <w:szCs w:val="18"/>
        </w:rPr>
      </w:pPr>
      <w:r w:rsidRPr="00BA2B1C">
        <w:rPr>
          <w:sz w:val="18"/>
          <w:szCs w:val="18"/>
        </w:rPr>
        <w:t>Figure 4-</w:t>
      </w:r>
      <w:r w:rsidR="00830EAF">
        <w:rPr>
          <w:sz w:val="18"/>
          <w:szCs w:val="18"/>
        </w:rPr>
        <w:t>4</w:t>
      </w:r>
      <w:r w:rsidRPr="00BA2B1C">
        <w:rPr>
          <w:sz w:val="18"/>
          <w:szCs w:val="18"/>
        </w:rPr>
        <w:t xml:space="preserve"> – Information association</w:t>
      </w:r>
    </w:p>
    <w:p w14:paraId="67F8A39B" w14:textId="77777777" w:rsidR="00060EF7" w:rsidRDefault="00060EF7" w:rsidP="00060EF7">
      <w:pPr>
        <w:pStyle w:val="Heading4"/>
        <w:rPr>
          <w:lang w:eastAsia="en-US"/>
        </w:rPr>
      </w:pPr>
      <w:r>
        <w:rPr>
          <w:lang w:eastAsia="en-US"/>
        </w:rPr>
        <w:t>Spatial associations</w:t>
      </w:r>
    </w:p>
    <w:p w14:paraId="48A950D8" w14:textId="50C139D1" w:rsidR="00060EF7" w:rsidRDefault="00060EF7" w:rsidP="00830EAF">
      <w:pPr>
        <w:spacing w:after="120" w:line="240" w:lineRule="auto"/>
        <w:rPr>
          <w:lang w:eastAsia="en-US"/>
        </w:rPr>
      </w:pPr>
      <w:r>
        <w:rPr>
          <w:lang w:eastAsia="en-US"/>
        </w:rPr>
        <w:t xml:space="preserve">The information association “Spatial association” provides the binding between spatial objects and spatial quality. It is noted here because the S-100 </w:t>
      </w:r>
      <w:r w:rsidR="007863F7">
        <w:rPr>
          <w:lang w:eastAsia="en-US"/>
        </w:rPr>
        <w:t>F</w:t>
      </w:r>
      <w:r>
        <w:rPr>
          <w:lang w:eastAsia="en-US"/>
        </w:rPr>
        <w:t xml:space="preserve">eature </w:t>
      </w:r>
      <w:r w:rsidR="007863F7">
        <w:rPr>
          <w:lang w:eastAsia="en-US"/>
        </w:rPr>
        <w:t>C</w:t>
      </w:r>
      <w:r>
        <w:rPr>
          <w:lang w:eastAsia="en-US"/>
        </w:rPr>
        <w:t>atalogue model is incapable of describing this relationship.</w:t>
      </w:r>
    </w:p>
    <w:p w14:paraId="228F38A6" w14:textId="77777777" w:rsidR="00060EF7" w:rsidRPr="00C429A2" w:rsidRDefault="00060EF7" w:rsidP="000975C4">
      <w:pPr>
        <w:spacing w:after="120" w:line="240" w:lineRule="auto"/>
        <w:rPr>
          <w:lang w:eastAsia="en-US"/>
        </w:rPr>
      </w:pPr>
      <w:r>
        <w:rPr>
          <w:lang w:eastAsia="en-US"/>
        </w:rPr>
        <w:t>Any spatial type other than surface may be associated with spatial quality (no use case for associating surfaces with spatial quality attributes has been identified). Vertical uncertainty is prohibited for curves as this dimension is not supported by curves.</w:t>
      </w:r>
    </w:p>
    <w:p w14:paraId="72E84833" w14:textId="0BFF4806" w:rsidR="00E73EDF" w:rsidRPr="00693533" w:rsidRDefault="007653F1" w:rsidP="001E4125">
      <w:pPr>
        <w:pStyle w:val="Heading3"/>
        <w:tabs>
          <w:tab w:val="clear" w:pos="660"/>
          <w:tab w:val="clear" w:pos="880"/>
          <w:tab w:val="left" w:pos="851"/>
        </w:tabs>
        <w:spacing w:before="120" w:after="120" w:line="240" w:lineRule="auto"/>
        <w:ind w:left="851" w:hanging="851"/>
        <w:jc w:val="both"/>
        <w:rPr>
          <w:lang w:eastAsia="en-US"/>
        </w:rPr>
      </w:pPr>
      <w:bookmarkStart w:id="357" w:name="_Toc170072359"/>
      <w:r w:rsidRPr="00693533">
        <w:rPr>
          <w:lang w:eastAsia="en-US"/>
        </w:rPr>
        <w:t>Attributes</w:t>
      </w:r>
      <w:bookmarkEnd w:id="346"/>
      <w:bookmarkEnd w:id="347"/>
      <w:bookmarkEnd w:id="353"/>
      <w:bookmarkEnd w:id="357"/>
    </w:p>
    <w:p w14:paraId="5426C217" w14:textId="77777777" w:rsidR="00E73EDF" w:rsidRPr="00693533" w:rsidRDefault="007653F1" w:rsidP="001E4125">
      <w:pPr>
        <w:spacing w:after="120" w:line="240" w:lineRule="auto"/>
        <w:rPr>
          <w:lang w:eastAsia="en-US"/>
        </w:rPr>
      </w:pPr>
      <w:r w:rsidRPr="00693533">
        <w:rPr>
          <w:lang w:eastAsia="en-US"/>
        </w:rPr>
        <w:t>S-101 defines attributes as either simple or complex.</w:t>
      </w:r>
    </w:p>
    <w:p w14:paraId="6DF0C60B" w14:textId="2F759F34" w:rsidR="00E73EDF" w:rsidRPr="00693533" w:rsidRDefault="007653F1" w:rsidP="001E4125">
      <w:pPr>
        <w:pStyle w:val="Heading4"/>
        <w:tabs>
          <w:tab w:val="clear" w:pos="940"/>
          <w:tab w:val="clear" w:pos="1140"/>
          <w:tab w:val="clear" w:pos="1360"/>
          <w:tab w:val="left" w:pos="993"/>
        </w:tabs>
        <w:spacing w:before="120" w:after="120" w:line="240" w:lineRule="auto"/>
        <w:ind w:left="993" w:hanging="993"/>
        <w:jc w:val="both"/>
      </w:pPr>
      <w:r w:rsidRPr="00693533">
        <w:t xml:space="preserve">Simple </w:t>
      </w:r>
      <w:r w:rsidR="0037659B">
        <w:t>a</w:t>
      </w:r>
      <w:r w:rsidRPr="00693533">
        <w:t>ttributes</w:t>
      </w:r>
    </w:p>
    <w:p w14:paraId="20255CAC" w14:textId="7ACA1BA6" w:rsidR="001E4125" w:rsidRPr="00671F73" w:rsidRDefault="007653F1" w:rsidP="00671F73">
      <w:pPr>
        <w:pStyle w:val="BodyText"/>
        <w:spacing w:before="0" w:after="120" w:line="240" w:lineRule="auto"/>
        <w:rPr>
          <w:sz w:val="20"/>
          <w:lang w:val="en-AU"/>
        </w:rPr>
      </w:pPr>
      <w:r w:rsidRPr="00671F73">
        <w:rPr>
          <w:sz w:val="20"/>
          <w:lang w:val="en-AU"/>
        </w:rPr>
        <w:t xml:space="preserve">S-101 uses </w:t>
      </w:r>
      <w:del w:id="358" w:author="Jeff Wootton" w:date="2024-03-20T21:48:00Z">
        <w:r w:rsidR="00C618EA" w:rsidRPr="00671F73" w:rsidDel="007E74F8">
          <w:rPr>
            <w:sz w:val="20"/>
            <w:lang w:val="en-AU"/>
          </w:rPr>
          <w:delText>seven</w:delText>
        </w:r>
        <w:r w:rsidRPr="00671F73" w:rsidDel="007E74F8">
          <w:rPr>
            <w:sz w:val="20"/>
            <w:lang w:val="en-AU"/>
          </w:rPr>
          <w:delText xml:space="preserve"> </w:delText>
        </w:r>
      </w:del>
      <w:ins w:id="359" w:author="Jeff Wootton" w:date="2024-03-20T21:48:00Z">
        <w:r w:rsidR="007E74F8">
          <w:rPr>
            <w:sz w:val="20"/>
            <w:lang w:val="en-AU"/>
          </w:rPr>
          <w:t>nine</w:t>
        </w:r>
        <w:r w:rsidR="007E74F8" w:rsidRPr="00671F73">
          <w:rPr>
            <w:sz w:val="20"/>
            <w:lang w:val="en-AU"/>
          </w:rPr>
          <w:t xml:space="preserve"> </w:t>
        </w:r>
      </w:ins>
      <w:r w:rsidRPr="00671F73">
        <w:rPr>
          <w:sz w:val="20"/>
          <w:lang w:val="en-AU"/>
        </w:rPr>
        <w:t xml:space="preserve">types of simple attributes; </w:t>
      </w:r>
      <w:r w:rsidR="002F5E91" w:rsidRPr="00671F73">
        <w:rPr>
          <w:sz w:val="20"/>
          <w:lang w:val="en-AU"/>
        </w:rPr>
        <w:t xml:space="preserve">these </w:t>
      </w:r>
      <w:r w:rsidR="00671F73" w:rsidRPr="00671F73">
        <w:rPr>
          <w:sz w:val="20"/>
          <w:lang w:val="en-AU"/>
        </w:rPr>
        <w:t xml:space="preserve">types </w:t>
      </w:r>
      <w:r w:rsidRPr="00671F73">
        <w:rPr>
          <w:sz w:val="20"/>
          <w:lang w:val="en-AU"/>
        </w:rPr>
        <w:t>are listed</w:t>
      </w:r>
      <w:r w:rsidR="00671F73" w:rsidRPr="00671F73">
        <w:rPr>
          <w:sz w:val="20"/>
          <w:lang w:val="en-AU"/>
        </w:rPr>
        <w:t xml:space="preserve"> in</w:t>
      </w:r>
      <w:r w:rsidRPr="00671F73">
        <w:rPr>
          <w:sz w:val="20"/>
          <w:lang w:val="en-AU"/>
        </w:rPr>
        <w:t xml:space="preserve"> </w:t>
      </w:r>
      <w:r w:rsidR="002F5E91" w:rsidRPr="00671F73">
        <w:rPr>
          <w:rFonts w:eastAsia="Times New Roman" w:cs="Arial"/>
          <w:sz w:val="20"/>
          <w:lang w:eastAsia="en-US"/>
        </w:rPr>
        <w:t xml:space="preserve">Annex A – </w:t>
      </w:r>
      <w:r w:rsidR="002F5E91" w:rsidRPr="00671F73">
        <w:rPr>
          <w:rFonts w:eastAsia="Times New Roman" w:cs="Arial"/>
          <w:i/>
          <w:iCs/>
          <w:sz w:val="20"/>
          <w:lang w:eastAsia="en-US"/>
        </w:rPr>
        <w:t>Data Classification and Encoding Guide</w:t>
      </w:r>
      <w:r w:rsidR="002F5E91" w:rsidRPr="00671F73">
        <w:rPr>
          <w:rFonts w:eastAsia="Times New Roman" w:cs="Arial"/>
          <w:sz w:val="20"/>
          <w:lang w:eastAsia="en-US"/>
        </w:rPr>
        <w:t>, clause 2.4.2.</w:t>
      </w:r>
      <w:r w:rsidR="00671F73" w:rsidRPr="00671F73">
        <w:rPr>
          <w:rFonts w:eastAsia="Times New Roman" w:cs="Arial"/>
          <w:sz w:val="20"/>
          <w:lang w:eastAsia="en-US"/>
        </w:rPr>
        <w:t xml:space="preserve"> Descriptions of the simple attributes included in S-101 can be found in Annex A, Sections 27, 28 and 30.</w:t>
      </w:r>
    </w:p>
    <w:p w14:paraId="646A3B6A" w14:textId="50126A09" w:rsidR="00E73EDF" w:rsidRPr="00693533" w:rsidRDefault="007653F1" w:rsidP="0037659B">
      <w:pPr>
        <w:pStyle w:val="Heading4"/>
        <w:tabs>
          <w:tab w:val="clear" w:pos="940"/>
          <w:tab w:val="clear" w:pos="1140"/>
          <w:tab w:val="clear" w:pos="1360"/>
          <w:tab w:val="left" w:pos="993"/>
        </w:tabs>
        <w:spacing w:before="120" w:after="120" w:line="240" w:lineRule="auto"/>
        <w:ind w:left="993" w:hanging="993"/>
        <w:jc w:val="both"/>
      </w:pPr>
      <w:bookmarkStart w:id="360" w:name="_Toc225065152"/>
      <w:bookmarkStart w:id="361" w:name="_Toc225648295"/>
      <w:r w:rsidRPr="00693533">
        <w:t xml:space="preserve">Complex </w:t>
      </w:r>
      <w:r w:rsidR="00C9557C">
        <w:t>a</w:t>
      </w:r>
      <w:r w:rsidRPr="00693533">
        <w:t>ttributes</w:t>
      </w:r>
    </w:p>
    <w:p w14:paraId="5A763742" w14:textId="1FE04E3A" w:rsidR="00E73EDF" w:rsidRDefault="007653F1" w:rsidP="0037659B">
      <w:pPr>
        <w:spacing w:after="120" w:line="240" w:lineRule="auto"/>
        <w:rPr>
          <w:ins w:id="362" w:author="Jeff Wootton" w:date="2024-03-27T12:10:00Z"/>
          <w:rFonts w:eastAsia="Times New Roman" w:cs="Arial"/>
          <w:lang w:eastAsia="en-US"/>
        </w:rPr>
      </w:pPr>
      <w:r w:rsidRPr="00693533">
        <w:t>Complex attributes are aggregations of other attributes tha</w:t>
      </w:r>
      <w:r w:rsidR="001C7554">
        <w:t xml:space="preserve">t are either simple or complex. </w:t>
      </w:r>
      <w:r w:rsidRPr="00693533">
        <w:t>The aggregation is defined by means of attribute bindings.</w:t>
      </w:r>
      <w:r w:rsidR="001C7554">
        <w:t xml:space="preserve"> </w:t>
      </w:r>
      <w:r w:rsidR="00671F73">
        <w:rPr>
          <w:rFonts w:cs="Arial"/>
          <w:lang w:eastAsia="en-GB"/>
        </w:rPr>
        <w:t>Examples of modelling complex attributes</w:t>
      </w:r>
      <w:r w:rsidR="00671F73">
        <w:rPr>
          <w:rFonts w:eastAsia="Times New Roman" w:cs="Arial"/>
          <w:lang w:eastAsia="en-US"/>
        </w:rPr>
        <w:t xml:space="preserve"> can be found in S-100 Part 2a, Appendix 2a-A</w:t>
      </w:r>
      <w:r w:rsidR="00B16EE8">
        <w:rPr>
          <w:rFonts w:eastAsia="Times New Roman" w:cs="Arial"/>
          <w:lang w:eastAsia="en-US"/>
        </w:rPr>
        <w:t xml:space="preserve">. </w:t>
      </w:r>
      <w:r w:rsidR="00671F73" w:rsidRPr="00671F73">
        <w:rPr>
          <w:rFonts w:eastAsia="Times New Roman" w:cs="Arial"/>
          <w:lang w:eastAsia="en-US"/>
        </w:rPr>
        <w:t xml:space="preserve">Descriptions of the </w:t>
      </w:r>
      <w:r w:rsidR="00671F73">
        <w:rPr>
          <w:rFonts w:eastAsia="Times New Roman" w:cs="Arial"/>
          <w:lang w:eastAsia="en-US"/>
        </w:rPr>
        <w:t>complex</w:t>
      </w:r>
      <w:r w:rsidR="00671F73" w:rsidRPr="00671F73">
        <w:rPr>
          <w:rFonts w:eastAsia="Times New Roman" w:cs="Arial"/>
          <w:lang w:eastAsia="en-US"/>
        </w:rPr>
        <w:t xml:space="preserve"> attributes included in S-101 </w:t>
      </w:r>
      <w:r w:rsidR="00671F73">
        <w:rPr>
          <w:rFonts w:eastAsia="Times New Roman" w:cs="Arial"/>
          <w:lang w:eastAsia="en-US"/>
        </w:rPr>
        <w:t xml:space="preserve">can be found in Annex A – </w:t>
      </w:r>
      <w:r w:rsidR="00671F73">
        <w:rPr>
          <w:rFonts w:eastAsia="Times New Roman" w:cs="Arial"/>
          <w:i/>
          <w:iCs/>
          <w:lang w:eastAsia="en-US"/>
        </w:rPr>
        <w:t>Data Classification and Encoding Guide</w:t>
      </w:r>
      <w:r w:rsidR="00671F73">
        <w:rPr>
          <w:rFonts w:eastAsia="Times New Roman" w:cs="Arial"/>
          <w:lang w:eastAsia="en-US"/>
        </w:rPr>
        <w:t>, Section 29.</w:t>
      </w:r>
    </w:p>
    <w:p w14:paraId="5B4C4DE2" w14:textId="77777777" w:rsidR="0021519E" w:rsidRPr="005B73F1" w:rsidRDefault="0021519E" w:rsidP="0021519E">
      <w:pPr>
        <w:pStyle w:val="Heading4"/>
        <w:tabs>
          <w:tab w:val="clear" w:pos="940"/>
          <w:tab w:val="left" w:pos="993"/>
        </w:tabs>
        <w:spacing w:before="120" w:after="120" w:line="240" w:lineRule="auto"/>
        <w:ind w:left="993" w:hanging="993"/>
        <w:rPr>
          <w:ins w:id="363" w:author="Jeff Wootton" w:date="2024-03-27T12:10:00Z"/>
          <w:lang w:eastAsia="en-US"/>
        </w:rPr>
      </w:pPr>
      <w:commentRangeStart w:id="364"/>
      <w:ins w:id="365" w:author="Jeff Wootton" w:date="2024-03-27T12:10:00Z">
        <w:r>
          <w:rPr>
            <w:lang w:eastAsia="en-US"/>
          </w:rPr>
          <w:lastRenderedPageBreak/>
          <w:t>Attribute suppression</w:t>
        </w:r>
        <w:commentRangeEnd w:id="364"/>
        <w:r>
          <w:rPr>
            <w:rStyle w:val="CommentReference"/>
            <w:b w:val="0"/>
            <w:bCs w:val="0"/>
          </w:rPr>
          <w:commentReference w:id="364"/>
        </w:r>
        <w:r w:rsidRPr="005B73F1">
          <w:rPr>
            <w:lang w:eastAsia="en-US"/>
          </w:rPr>
          <w:t xml:space="preserve"> </w:t>
        </w:r>
      </w:ins>
    </w:p>
    <w:p w14:paraId="1954CF84" w14:textId="77777777" w:rsidR="0021519E" w:rsidRDefault="0021519E" w:rsidP="0021519E">
      <w:pPr>
        <w:autoSpaceDE w:val="0"/>
        <w:autoSpaceDN w:val="0"/>
        <w:adjustRightInd w:val="0"/>
        <w:spacing w:after="120" w:line="240" w:lineRule="auto"/>
        <w:rPr>
          <w:ins w:id="366" w:author="Jeff Wootton" w:date="2024-03-27T12:10:00Z"/>
          <w:rFonts w:eastAsia="Times New Roman" w:cs="Arial"/>
          <w:lang w:eastAsia="en-US"/>
        </w:rPr>
      </w:pPr>
      <w:ins w:id="367" w:author="Jeff Wootton" w:date="2024-03-27T12:10:00Z">
        <w:r>
          <w:rPr>
            <w:lang w:eastAsia="en-US"/>
          </w:rPr>
          <w:t>T</w:t>
        </w:r>
        <w:r w:rsidRPr="00693533">
          <w:rPr>
            <w:lang w:eastAsia="en-US"/>
          </w:rPr>
          <w:t>he S-100 XML Feature Catalogue Schema</w:t>
        </w:r>
        <w:r>
          <w:rPr>
            <w:lang w:eastAsia="en-US"/>
          </w:rPr>
          <w:t xml:space="preserve"> allows for attributes to be suppressed in the end-user system Pick Report using the attribute </w:t>
        </w:r>
        <w:r>
          <w:rPr>
            <w:i/>
            <w:iCs/>
            <w:lang w:eastAsia="en-US"/>
          </w:rPr>
          <w:t>attributeVisibility</w:t>
        </w:r>
        <w:r>
          <w:rPr>
            <w:lang w:eastAsia="en-US"/>
          </w:rPr>
          <w:t xml:space="preserve"> for the class S100_FC_AttributeBinding (see S-100 Part 5, Appendix 5-A, Tables 5-A-16 and 5-A-21) </w:t>
        </w:r>
        <w:r w:rsidRPr="005B73F1">
          <w:rPr>
            <w:rFonts w:eastAsia="Times New Roman" w:cs="Arial"/>
            <w:lang w:eastAsia="en-US"/>
          </w:rPr>
          <w:t>.</w:t>
        </w:r>
        <w:r>
          <w:rPr>
            <w:rFonts w:eastAsia="Times New Roman" w:cs="Arial"/>
            <w:lang w:eastAsia="en-US"/>
          </w:rPr>
          <w:t xml:space="preserve"> These attributes are generally used to assist with optimum display of features in ECDIS systems; or to perform other administrative roles. For S-101, these attributes are identified in the Feature Catalogue by population of </w:t>
        </w:r>
        <w:r>
          <w:rPr>
            <w:rFonts w:eastAsia="Times New Roman" w:cs="Arial"/>
            <w:i/>
            <w:iCs/>
            <w:lang w:eastAsia="en-US"/>
          </w:rPr>
          <w:t>attributeVisibility</w:t>
        </w:r>
        <w:r>
          <w:rPr>
            <w:rFonts w:eastAsia="Times New Roman" w:cs="Arial"/>
            <w:lang w:eastAsia="en-US"/>
          </w:rPr>
          <w:t xml:space="preserve"> value “privateVisibility”.</w:t>
        </w:r>
      </w:ins>
    </w:p>
    <w:p w14:paraId="65A9AA75" w14:textId="77777777" w:rsidR="0021519E" w:rsidRDefault="0021519E" w:rsidP="0021519E">
      <w:pPr>
        <w:autoSpaceDE w:val="0"/>
        <w:autoSpaceDN w:val="0"/>
        <w:adjustRightInd w:val="0"/>
        <w:spacing w:after="120" w:line="240" w:lineRule="auto"/>
        <w:rPr>
          <w:ins w:id="368" w:author="Jeff Wootton" w:date="2024-03-27T12:10:00Z"/>
          <w:rFonts w:eastAsia="Times New Roman" w:cs="Arial"/>
          <w:lang w:eastAsia="en-US"/>
        </w:rPr>
      </w:pPr>
      <w:ins w:id="369" w:author="Jeff Wootton" w:date="2024-03-27T12:10:00Z">
        <w:r>
          <w:rPr>
            <w:rFonts w:eastAsia="Times New Roman" w:cs="Arial"/>
            <w:lang w:eastAsia="en-US"/>
          </w:rPr>
          <w:t>The following is the list of S-101 attributes that will be suppressed in the ECDIS Pick Report:</w:t>
        </w:r>
      </w:ins>
    </w:p>
    <w:p w14:paraId="38FD2A7D" w14:textId="409FC8A6" w:rsidR="0021519E" w:rsidRDefault="0021519E" w:rsidP="0021519E">
      <w:pPr>
        <w:autoSpaceDE w:val="0"/>
        <w:autoSpaceDN w:val="0"/>
        <w:adjustRightInd w:val="0"/>
        <w:spacing w:after="120" w:line="240" w:lineRule="auto"/>
        <w:rPr>
          <w:ins w:id="370" w:author="Jeff Wootton" w:date="2024-07-17T10:10:00Z" w16du:dateUtc="2024-07-17T08:10:00Z"/>
          <w:rFonts w:eastAsia="Times New Roman" w:cs="Arial"/>
          <w:b/>
          <w:bCs/>
          <w:lang w:eastAsia="en-US"/>
        </w:rPr>
      </w:pPr>
      <w:ins w:id="371" w:author="Jeff Wootton" w:date="2024-03-27T12:10:00Z">
        <w:r>
          <w:rPr>
            <w:rFonts w:eastAsia="Times New Roman" w:cs="Arial"/>
            <w:b/>
            <w:bCs/>
            <w:lang w:eastAsia="en-US"/>
          </w:rPr>
          <w:t>default clearance depth</w:t>
        </w:r>
        <w:r>
          <w:rPr>
            <w:rFonts w:eastAsia="Times New Roman" w:cs="Arial"/>
            <w:b/>
            <w:bCs/>
            <w:lang w:eastAsia="en-US"/>
          </w:rPr>
          <w:tab/>
        </w:r>
        <w:r>
          <w:rPr>
            <w:rFonts w:eastAsia="Times New Roman" w:cs="Arial"/>
            <w:b/>
            <w:bCs/>
            <w:lang w:eastAsia="en-US"/>
          </w:rPr>
          <w:tab/>
        </w:r>
        <w:r>
          <w:rPr>
            <w:rFonts w:eastAsia="Times New Roman" w:cs="Arial"/>
            <w:b/>
            <w:bCs/>
            <w:lang w:eastAsia="en-US"/>
          </w:rPr>
          <w:tab/>
          <w:t>display priority</w:t>
        </w:r>
        <w:r>
          <w:rPr>
            <w:rFonts w:eastAsia="Times New Roman" w:cs="Arial"/>
            <w:b/>
            <w:bCs/>
            <w:lang w:eastAsia="en-US"/>
          </w:rPr>
          <w:tab/>
        </w:r>
        <w:r>
          <w:rPr>
            <w:rFonts w:eastAsia="Times New Roman" w:cs="Arial"/>
            <w:b/>
            <w:bCs/>
            <w:lang w:eastAsia="en-US"/>
          </w:rPr>
          <w:tab/>
        </w:r>
        <w:r>
          <w:rPr>
            <w:rFonts w:eastAsia="Times New Roman" w:cs="Arial"/>
            <w:b/>
            <w:bCs/>
            <w:lang w:eastAsia="en-US"/>
          </w:rPr>
          <w:tab/>
        </w:r>
        <w:r>
          <w:rPr>
            <w:rFonts w:eastAsia="Times New Roman" w:cs="Arial"/>
            <w:b/>
            <w:bCs/>
            <w:lang w:eastAsia="en-US"/>
          </w:rPr>
          <w:tab/>
        </w:r>
        <w:r>
          <w:rPr>
            <w:rFonts w:eastAsia="Times New Roman" w:cs="Arial"/>
            <w:b/>
            <w:bCs/>
            <w:lang w:eastAsia="en-US"/>
          </w:rPr>
          <w:tab/>
        </w:r>
      </w:ins>
      <w:ins w:id="372" w:author="Jeff Wootton" w:date="2024-06-04T16:23:00Z" w16du:dateUtc="2024-06-04T14:23:00Z">
        <w:r w:rsidR="00B71A4F">
          <w:rPr>
            <w:rFonts w:eastAsia="Times New Roman" w:cs="Arial"/>
            <w:b/>
            <w:bCs/>
            <w:lang w:eastAsia="en-US"/>
          </w:rPr>
          <w:t>drawing index</w:t>
        </w:r>
      </w:ins>
    </w:p>
    <w:p w14:paraId="0905F9D7" w14:textId="47226817" w:rsidR="00DC204B" w:rsidRDefault="00DC204B" w:rsidP="0021519E">
      <w:pPr>
        <w:autoSpaceDE w:val="0"/>
        <w:autoSpaceDN w:val="0"/>
        <w:adjustRightInd w:val="0"/>
        <w:spacing w:after="120" w:line="240" w:lineRule="auto"/>
        <w:rPr>
          <w:ins w:id="373" w:author="Jeff Wootton" w:date="2024-03-27T12:10:00Z"/>
          <w:rFonts w:eastAsia="Times New Roman" w:cs="Arial"/>
          <w:b/>
          <w:bCs/>
          <w:lang w:eastAsia="en-US"/>
        </w:rPr>
      </w:pPr>
      <w:ins w:id="374" w:author="Jeff Wootton" w:date="2024-07-17T10:10:00Z" w16du:dateUtc="2024-07-17T08:10:00Z">
        <w:r>
          <w:rPr>
            <w:rFonts w:eastAsia="Times New Roman" w:cs="Arial"/>
            <w:b/>
            <w:bCs/>
            <w:lang w:eastAsia="en-US"/>
          </w:rPr>
          <w:t>drawing i</w:t>
        </w:r>
      </w:ins>
      <w:ins w:id="375" w:author="Jeff Wootton" w:date="2024-07-17T10:11:00Z" w16du:dateUtc="2024-07-17T08:11:00Z">
        <w:r>
          <w:rPr>
            <w:rFonts w:eastAsia="Times New Roman" w:cs="Arial"/>
            <w:b/>
            <w:bCs/>
            <w:lang w:eastAsia="en-US"/>
          </w:rPr>
          <w:t>nstruction</w:t>
        </w:r>
        <w:r>
          <w:rPr>
            <w:rFonts w:eastAsia="Times New Roman" w:cs="Arial"/>
            <w:b/>
            <w:bCs/>
            <w:lang w:eastAsia="en-US"/>
          </w:rPr>
          <w:tab/>
        </w:r>
        <w:r>
          <w:rPr>
            <w:rFonts w:eastAsia="Times New Roman" w:cs="Arial"/>
            <w:b/>
            <w:bCs/>
            <w:lang w:eastAsia="en-US"/>
          </w:rPr>
          <w:tab/>
        </w:r>
        <w:r>
          <w:rPr>
            <w:rFonts w:eastAsia="Times New Roman" w:cs="Arial"/>
            <w:b/>
            <w:bCs/>
            <w:lang w:eastAsia="en-US"/>
          </w:rPr>
          <w:tab/>
        </w:r>
        <w:r>
          <w:rPr>
            <w:rFonts w:eastAsia="Times New Roman" w:cs="Arial"/>
            <w:b/>
            <w:bCs/>
            <w:lang w:eastAsia="en-US"/>
          </w:rPr>
          <w:tab/>
          <w:t>file locator</w:t>
        </w:r>
        <w:r>
          <w:rPr>
            <w:rFonts w:eastAsia="Times New Roman" w:cs="Arial"/>
            <w:b/>
            <w:bCs/>
            <w:lang w:eastAsia="en-US"/>
          </w:rPr>
          <w:tab/>
        </w:r>
        <w:r>
          <w:rPr>
            <w:rFonts w:eastAsia="Times New Roman" w:cs="Arial"/>
            <w:b/>
            <w:bCs/>
            <w:lang w:eastAsia="en-US"/>
          </w:rPr>
          <w:tab/>
        </w:r>
        <w:r>
          <w:rPr>
            <w:rFonts w:eastAsia="Times New Roman" w:cs="Arial"/>
            <w:b/>
            <w:bCs/>
            <w:lang w:eastAsia="en-US"/>
          </w:rPr>
          <w:tab/>
        </w:r>
        <w:r>
          <w:rPr>
            <w:rFonts w:eastAsia="Times New Roman" w:cs="Arial"/>
            <w:b/>
            <w:bCs/>
            <w:lang w:eastAsia="en-US"/>
          </w:rPr>
          <w:tab/>
        </w:r>
        <w:r>
          <w:rPr>
            <w:rFonts w:eastAsia="Times New Roman" w:cs="Arial"/>
            <w:b/>
            <w:bCs/>
            <w:lang w:eastAsia="en-US"/>
          </w:rPr>
          <w:tab/>
        </w:r>
        <w:r>
          <w:rPr>
            <w:rFonts w:eastAsia="Times New Roman" w:cs="Arial"/>
            <w:b/>
            <w:bCs/>
            <w:lang w:eastAsia="en-US"/>
          </w:rPr>
          <w:tab/>
        </w:r>
        <w:r>
          <w:rPr>
            <w:rFonts w:eastAsia="Times New Roman" w:cs="Arial"/>
            <w:b/>
            <w:bCs/>
            <w:lang w:eastAsia="en-US"/>
          </w:rPr>
          <w:tab/>
          <w:t>flare bearing</w:t>
        </w:r>
      </w:ins>
    </w:p>
    <w:p w14:paraId="6353CB09" w14:textId="090D0B7D" w:rsidR="0021519E" w:rsidRDefault="00B71A4F" w:rsidP="0021519E">
      <w:pPr>
        <w:autoSpaceDE w:val="0"/>
        <w:autoSpaceDN w:val="0"/>
        <w:adjustRightInd w:val="0"/>
        <w:spacing w:after="120" w:line="240" w:lineRule="auto"/>
        <w:rPr>
          <w:ins w:id="376" w:author="Jeff Wootton" w:date="2024-03-27T12:10:00Z"/>
          <w:rFonts w:eastAsia="Times New Roman" w:cs="Arial"/>
          <w:b/>
          <w:bCs/>
          <w:lang w:eastAsia="en-US"/>
        </w:rPr>
      </w:pPr>
      <w:ins w:id="377" w:author="Jeff Wootton" w:date="2024-06-04T16:23:00Z" w16du:dateUtc="2024-06-04T14:23:00Z">
        <w:r>
          <w:rPr>
            <w:rFonts w:eastAsia="Times New Roman" w:cs="Arial"/>
            <w:b/>
            <w:bCs/>
            <w:lang w:eastAsia="en-US"/>
          </w:rPr>
          <w:t>in the water</w:t>
        </w:r>
      </w:ins>
      <w:ins w:id="378" w:author="Jeff Wootton" w:date="2024-07-17T10:11:00Z" w16du:dateUtc="2024-07-17T08:11:00Z">
        <w:r w:rsidR="00DC204B">
          <w:rPr>
            <w:rFonts w:eastAsia="Times New Roman" w:cs="Arial"/>
            <w:b/>
            <w:bCs/>
            <w:lang w:eastAsia="en-US"/>
          </w:rPr>
          <w:tab/>
        </w:r>
        <w:r w:rsidR="00DC204B">
          <w:rPr>
            <w:rFonts w:eastAsia="Times New Roman" w:cs="Arial"/>
            <w:b/>
            <w:bCs/>
            <w:lang w:eastAsia="en-US"/>
          </w:rPr>
          <w:tab/>
        </w:r>
        <w:r w:rsidR="00DC204B">
          <w:rPr>
            <w:rFonts w:eastAsia="Times New Roman" w:cs="Arial"/>
            <w:b/>
            <w:bCs/>
            <w:lang w:eastAsia="en-US"/>
          </w:rPr>
          <w:tab/>
        </w:r>
        <w:r w:rsidR="00DC204B">
          <w:rPr>
            <w:rFonts w:eastAsia="Times New Roman" w:cs="Arial"/>
            <w:b/>
            <w:bCs/>
            <w:lang w:eastAsia="en-US"/>
          </w:rPr>
          <w:tab/>
        </w:r>
        <w:r w:rsidR="00DC204B">
          <w:rPr>
            <w:rFonts w:eastAsia="Times New Roman" w:cs="Arial"/>
            <w:b/>
            <w:bCs/>
            <w:lang w:eastAsia="en-US"/>
          </w:rPr>
          <w:tab/>
        </w:r>
        <w:r w:rsidR="00DC204B">
          <w:rPr>
            <w:rFonts w:eastAsia="Times New Roman" w:cs="Arial"/>
            <w:b/>
            <w:bCs/>
            <w:lang w:eastAsia="en-US"/>
          </w:rPr>
          <w:tab/>
          <w:t>interoperability identifier</w:t>
        </w:r>
        <w:r w:rsidR="00DC204B">
          <w:rPr>
            <w:rFonts w:eastAsia="Times New Roman" w:cs="Arial"/>
            <w:b/>
            <w:bCs/>
            <w:lang w:eastAsia="en-US"/>
          </w:rPr>
          <w:tab/>
        </w:r>
        <w:r w:rsidR="00DC204B">
          <w:rPr>
            <w:rFonts w:eastAsia="Times New Roman" w:cs="Arial"/>
            <w:b/>
            <w:bCs/>
            <w:lang w:eastAsia="en-US"/>
          </w:rPr>
          <w:tab/>
        </w:r>
        <w:r w:rsidR="00DC204B">
          <w:rPr>
            <w:rFonts w:eastAsia="Times New Roman" w:cs="Arial"/>
            <w:b/>
            <w:bCs/>
            <w:lang w:eastAsia="en-US"/>
          </w:rPr>
          <w:tab/>
          <w:t>major light</w:t>
        </w:r>
      </w:ins>
    </w:p>
    <w:p w14:paraId="20A0F901" w14:textId="1E8F685F" w:rsidR="0021519E" w:rsidRDefault="00B71A4F" w:rsidP="0021519E">
      <w:pPr>
        <w:autoSpaceDE w:val="0"/>
        <w:autoSpaceDN w:val="0"/>
        <w:adjustRightInd w:val="0"/>
        <w:spacing w:after="120" w:line="240" w:lineRule="auto"/>
        <w:rPr>
          <w:ins w:id="379" w:author="Jeff Wootton" w:date="2024-03-27T12:10:00Z"/>
          <w:rFonts w:eastAsia="Times New Roman" w:cs="Arial"/>
          <w:b/>
          <w:bCs/>
          <w:lang w:eastAsia="en-US"/>
        </w:rPr>
      </w:pPr>
      <w:ins w:id="380" w:author="Jeff Wootton" w:date="2024-06-04T16:21:00Z" w16du:dateUtc="2024-06-04T14:21:00Z">
        <w:r>
          <w:rPr>
            <w:rFonts w:eastAsia="Times New Roman" w:cs="Arial"/>
            <w:b/>
            <w:bCs/>
            <w:lang w:eastAsia="en-US"/>
          </w:rPr>
          <w:t>name usage</w:t>
        </w:r>
      </w:ins>
      <w:ins w:id="381" w:author="Jeff Wootton" w:date="2024-07-17T10:11:00Z" w16du:dateUtc="2024-07-17T08:11:00Z">
        <w:r w:rsidR="00DC204B">
          <w:rPr>
            <w:rFonts w:eastAsia="Times New Roman" w:cs="Arial"/>
            <w:b/>
            <w:bCs/>
            <w:lang w:eastAsia="en-US"/>
          </w:rPr>
          <w:tab/>
        </w:r>
        <w:r w:rsidR="00DC204B">
          <w:rPr>
            <w:rFonts w:eastAsia="Times New Roman" w:cs="Arial"/>
            <w:b/>
            <w:bCs/>
            <w:lang w:eastAsia="en-US"/>
          </w:rPr>
          <w:tab/>
        </w:r>
        <w:r w:rsidR="00DC204B">
          <w:rPr>
            <w:rFonts w:eastAsia="Times New Roman" w:cs="Arial"/>
            <w:b/>
            <w:bCs/>
            <w:lang w:eastAsia="en-US"/>
          </w:rPr>
          <w:tab/>
        </w:r>
        <w:r w:rsidR="00DC204B">
          <w:rPr>
            <w:rFonts w:eastAsia="Times New Roman" w:cs="Arial"/>
            <w:b/>
            <w:bCs/>
            <w:lang w:eastAsia="en-US"/>
          </w:rPr>
          <w:tab/>
        </w:r>
        <w:r w:rsidR="00DC204B">
          <w:rPr>
            <w:rFonts w:eastAsia="Times New Roman" w:cs="Arial"/>
            <w:b/>
            <w:bCs/>
            <w:lang w:eastAsia="en-US"/>
          </w:rPr>
          <w:tab/>
        </w:r>
        <w:r w:rsidR="00DC204B">
          <w:rPr>
            <w:rFonts w:eastAsia="Times New Roman" w:cs="Arial"/>
            <w:b/>
            <w:bCs/>
            <w:lang w:eastAsia="en-US"/>
          </w:rPr>
          <w:tab/>
          <w:t>sector arc extension</w:t>
        </w:r>
        <w:r w:rsidR="00DC204B">
          <w:rPr>
            <w:rFonts w:eastAsia="Times New Roman" w:cs="Arial"/>
            <w:b/>
            <w:bCs/>
            <w:lang w:eastAsia="en-US"/>
          </w:rPr>
          <w:tab/>
        </w:r>
        <w:r w:rsidR="00DC204B">
          <w:rPr>
            <w:rFonts w:eastAsia="Times New Roman" w:cs="Arial"/>
            <w:b/>
            <w:bCs/>
            <w:lang w:eastAsia="en-US"/>
          </w:rPr>
          <w:tab/>
        </w:r>
        <w:r w:rsidR="00DC204B">
          <w:rPr>
            <w:rFonts w:eastAsia="Times New Roman" w:cs="Arial"/>
            <w:b/>
            <w:bCs/>
            <w:lang w:eastAsia="en-US"/>
          </w:rPr>
          <w:tab/>
        </w:r>
        <w:r w:rsidR="00DC204B">
          <w:rPr>
            <w:rFonts w:eastAsia="Times New Roman" w:cs="Arial"/>
            <w:b/>
            <w:bCs/>
            <w:lang w:eastAsia="en-US"/>
          </w:rPr>
          <w:tab/>
          <w:t>sector line length</w:t>
        </w:r>
      </w:ins>
    </w:p>
    <w:p w14:paraId="5A7D61F2" w14:textId="790098B5" w:rsidR="0021519E" w:rsidRPr="00A71A22" w:rsidRDefault="00B71A4F" w:rsidP="0021519E">
      <w:pPr>
        <w:autoSpaceDE w:val="0"/>
        <w:autoSpaceDN w:val="0"/>
        <w:adjustRightInd w:val="0"/>
        <w:spacing w:after="120" w:line="240" w:lineRule="auto"/>
        <w:rPr>
          <w:ins w:id="382" w:author="Jeff Wootton" w:date="2024-03-27T12:10:00Z"/>
          <w:rFonts w:eastAsia="Times New Roman" w:cs="Arial"/>
          <w:b/>
          <w:bCs/>
          <w:lang w:eastAsia="en-US"/>
        </w:rPr>
      </w:pPr>
      <w:ins w:id="383" w:author="Jeff Wootton" w:date="2024-06-04T16:20:00Z" w16du:dateUtc="2024-06-04T14:20:00Z">
        <w:r>
          <w:rPr>
            <w:rFonts w:eastAsia="Times New Roman" w:cs="Arial"/>
            <w:b/>
            <w:bCs/>
            <w:lang w:eastAsia="en-US"/>
          </w:rPr>
          <w:t>surrounding depth</w:t>
        </w:r>
      </w:ins>
    </w:p>
    <w:p w14:paraId="62A193DE" w14:textId="77777777" w:rsidR="0021519E" w:rsidRPr="000E2880" w:rsidRDefault="0021519E" w:rsidP="0037659B">
      <w:pPr>
        <w:spacing w:after="120" w:line="240" w:lineRule="auto"/>
      </w:pPr>
    </w:p>
    <w:p w14:paraId="6B990085" w14:textId="77777777" w:rsidR="00E73EDF" w:rsidRPr="00693533" w:rsidRDefault="007653F1" w:rsidP="009D6DC7">
      <w:pPr>
        <w:pStyle w:val="Heading2"/>
        <w:tabs>
          <w:tab w:val="clear" w:pos="540"/>
        </w:tabs>
        <w:spacing w:before="120" w:after="200" w:line="240" w:lineRule="auto"/>
        <w:ind w:left="709" w:hanging="709"/>
        <w:rPr>
          <w:szCs w:val="22"/>
        </w:rPr>
      </w:pPr>
      <w:bookmarkStart w:id="384" w:name="_Toc439685265"/>
      <w:bookmarkStart w:id="385" w:name="_Toc170072360"/>
      <w:bookmarkEnd w:id="360"/>
      <w:bookmarkEnd w:id="361"/>
      <w:r w:rsidRPr="00693533">
        <w:t>Feature Object Identifier</w:t>
      </w:r>
      <w:bookmarkEnd w:id="384"/>
      <w:bookmarkEnd w:id="385"/>
      <w:r w:rsidRPr="00693533">
        <w:t xml:space="preserve"> </w:t>
      </w:r>
    </w:p>
    <w:p w14:paraId="67B5EC7E" w14:textId="0BA455F2" w:rsidR="00E73EDF" w:rsidRPr="00693533" w:rsidRDefault="007653F1" w:rsidP="009D6DC7">
      <w:pPr>
        <w:spacing w:after="120" w:line="240" w:lineRule="auto"/>
      </w:pPr>
      <w:r w:rsidRPr="00693533">
        <w:t>Each real world feature within an ENC must have a unique univer</w:t>
      </w:r>
      <w:r w:rsidR="009D6DC7">
        <w:t xml:space="preserve">sal Feature Object Identifier. </w:t>
      </w:r>
      <w:r w:rsidRPr="00693533">
        <w:t>This identifier is formed by the binary concatenation of the contents of the subfields of the “Feature Ob</w:t>
      </w:r>
      <w:r w:rsidR="009D6DC7">
        <w:t xml:space="preserve">ject Identifier” [FOID] field. </w:t>
      </w:r>
      <w:r w:rsidRPr="00693533">
        <w:t>Information types must not have a FOID.</w:t>
      </w:r>
    </w:p>
    <w:p w14:paraId="493E997B" w14:textId="7FFA846E" w:rsidR="00E73EDF" w:rsidRPr="000E2880" w:rsidRDefault="007653F1" w:rsidP="009D6DC7">
      <w:pPr>
        <w:spacing w:after="120" w:line="240" w:lineRule="auto"/>
        <w:rPr>
          <w:rFonts w:cs="Arial"/>
        </w:rPr>
      </w:pPr>
      <w:r w:rsidRPr="000E2880">
        <w:rPr>
          <w:rFonts w:cs="Arial"/>
        </w:rPr>
        <w:t xml:space="preserve">The FOID may be used to identify that the same feature has instances in separate datasets. For </w:t>
      </w:r>
      <w:r w:rsidR="00614FE6" w:rsidRPr="000E2880">
        <w:rPr>
          <w:rFonts w:cs="Arial"/>
        </w:rPr>
        <w:t>example,</w:t>
      </w:r>
      <w:r w:rsidRPr="000E2880">
        <w:rPr>
          <w:rFonts w:cs="Arial"/>
        </w:rPr>
        <w:t xml:space="preserve"> the same feature included in different </w:t>
      </w:r>
      <w:r w:rsidR="00F6661C">
        <w:rPr>
          <w:rFonts w:cs="Arial"/>
        </w:rPr>
        <w:t>optimum</w:t>
      </w:r>
      <w:r w:rsidR="00F6661C" w:rsidRPr="000E2880">
        <w:rPr>
          <w:rFonts w:cs="Arial"/>
        </w:rPr>
        <w:t xml:space="preserve"> </w:t>
      </w:r>
      <w:r w:rsidRPr="000E2880">
        <w:rPr>
          <w:rFonts w:cs="Arial"/>
        </w:rPr>
        <w:t xml:space="preserve">display scale datasets or a feature being split by the ENC dataset limits within the same </w:t>
      </w:r>
      <w:r w:rsidR="00F6661C">
        <w:rPr>
          <w:rFonts w:cs="Arial"/>
        </w:rPr>
        <w:t>optimum</w:t>
      </w:r>
      <w:r w:rsidR="00F6661C" w:rsidRPr="000E2880">
        <w:rPr>
          <w:rFonts w:cs="Arial"/>
        </w:rPr>
        <w:t xml:space="preserve"> </w:t>
      </w:r>
      <w:r w:rsidRPr="000E2880">
        <w:rPr>
          <w:rFonts w:cs="Arial"/>
        </w:rPr>
        <w:t>display scale.</w:t>
      </w:r>
    </w:p>
    <w:p w14:paraId="0192D941" w14:textId="213EBD16" w:rsidR="00E73EDF" w:rsidRPr="00693533" w:rsidRDefault="007653F1" w:rsidP="009D6DC7">
      <w:pPr>
        <w:spacing w:after="120" w:line="240" w:lineRule="auto"/>
        <w:rPr>
          <w:lang w:eastAsia="en-GB"/>
        </w:rPr>
      </w:pPr>
      <w:r w:rsidRPr="000E2880">
        <w:rPr>
          <w:rFonts w:cs="Arial"/>
        </w:rPr>
        <w:t>FOIDs must not be repeat</w:t>
      </w:r>
      <w:r w:rsidR="009D6DC7">
        <w:rPr>
          <w:rFonts w:cs="Arial"/>
        </w:rPr>
        <w:t>ed in a dataset. </w:t>
      </w:r>
      <w:r w:rsidRPr="000E2880">
        <w:rPr>
          <w:rFonts w:cs="Arial"/>
        </w:rPr>
        <w:t>Where a real-world feature has multiple parts within a single ENC dataset due to ENC dataset limit truncations, the feature will reference each spatial part of t</w:t>
      </w:r>
      <w:r w:rsidR="009D6DC7">
        <w:rPr>
          <w:rFonts w:cs="Arial"/>
        </w:rPr>
        <w:t>he feature within the dataset. </w:t>
      </w:r>
      <w:r w:rsidRPr="000E2880">
        <w:rPr>
          <w:rFonts w:cs="Arial"/>
        </w:rPr>
        <w:t xml:space="preserve">This is accomplished in the </w:t>
      </w:r>
      <w:r w:rsidR="00361B8E" w:rsidRPr="000E2880">
        <w:rPr>
          <w:rFonts w:cs="Arial"/>
        </w:rPr>
        <w:t xml:space="preserve">ISO/IEC </w:t>
      </w:r>
      <w:r w:rsidRPr="000E2880">
        <w:rPr>
          <w:rFonts w:cs="Arial"/>
        </w:rPr>
        <w:t>8211 encoding by including a Spatial Association for each d</w:t>
      </w:r>
      <w:r w:rsidR="009D6DC7">
        <w:rPr>
          <w:rFonts w:cs="Arial"/>
        </w:rPr>
        <w:t>isjoint component. </w:t>
      </w:r>
      <w:r w:rsidRPr="00693533">
        <w:rPr>
          <w:rFonts w:cs="Arial"/>
        </w:rPr>
        <w:t xml:space="preserve">When a feature’s geometry is split each component must be represented by a separate spatial feature that the feature refers to. </w:t>
      </w:r>
    </w:p>
    <w:p w14:paraId="79A556B8" w14:textId="48B777E1" w:rsidR="00E73EDF" w:rsidRDefault="007653F1" w:rsidP="009D6DC7">
      <w:pPr>
        <w:pStyle w:val="NormalWeb"/>
        <w:spacing w:before="0" w:beforeAutospacing="0" w:after="120" w:afterAutospacing="0"/>
        <w:jc w:val="both"/>
        <w:rPr>
          <w:rFonts w:ascii="Arial" w:hAnsi="Arial" w:cs="Arial"/>
          <w:sz w:val="20"/>
          <w:szCs w:val="20"/>
        </w:rPr>
      </w:pPr>
      <w:r w:rsidRPr="00693533">
        <w:rPr>
          <w:rFonts w:ascii="Arial" w:hAnsi="Arial" w:cs="Arial"/>
          <w:sz w:val="20"/>
          <w:szCs w:val="20"/>
        </w:rPr>
        <w:t xml:space="preserve">Where a real-world feature is repeated in </w:t>
      </w:r>
      <w:r w:rsidR="00AC526B">
        <w:rPr>
          <w:rFonts w:ascii="Arial" w:hAnsi="Arial" w:cs="Arial"/>
          <w:sz w:val="20"/>
          <w:szCs w:val="20"/>
        </w:rPr>
        <w:t xml:space="preserve">multiple </w:t>
      </w:r>
      <w:r w:rsidRPr="00693533">
        <w:rPr>
          <w:rFonts w:ascii="Arial" w:hAnsi="Arial" w:cs="Arial"/>
          <w:sz w:val="20"/>
          <w:szCs w:val="20"/>
        </w:rPr>
        <w:t xml:space="preserve">datasets of different </w:t>
      </w:r>
      <w:r w:rsidR="00F6661C">
        <w:rPr>
          <w:rFonts w:ascii="Arial" w:hAnsi="Arial" w:cs="Arial"/>
          <w:sz w:val="20"/>
          <w:szCs w:val="20"/>
        </w:rPr>
        <w:t>optimum</w:t>
      </w:r>
      <w:r w:rsidR="00F6661C" w:rsidRPr="00693533">
        <w:rPr>
          <w:rFonts w:ascii="Arial" w:hAnsi="Arial" w:cs="Arial"/>
          <w:sz w:val="20"/>
          <w:szCs w:val="20"/>
        </w:rPr>
        <w:t xml:space="preserve"> </w:t>
      </w:r>
      <w:r w:rsidRPr="00693533">
        <w:rPr>
          <w:rFonts w:ascii="Arial" w:hAnsi="Arial" w:cs="Arial"/>
          <w:sz w:val="20"/>
          <w:szCs w:val="20"/>
        </w:rPr>
        <w:t xml:space="preserve">display scale, the FOID should be repeated for each instance of the feature. Where this occurs, all instances of the geo feature must be identical, </w:t>
      </w:r>
      <w:r w:rsidRPr="00693533">
        <w:rPr>
          <w:rFonts w:ascii="Arial" w:eastAsiaTheme="minorEastAsia" w:hAnsi="Arial" w:cs="Arial" w:hint="eastAsia"/>
          <w:sz w:val="20"/>
          <w:szCs w:val="20"/>
          <w:lang w:eastAsia="ja-JP"/>
        </w:rPr>
        <w:t>that is</w:t>
      </w:r>
      <w:r w:rsidRPr="00693533">
        <w:rPr>
          <w:rFonts w:ascii="Arial" w:hAnsi="Arial" w:cs="Arial"/>
          <w:sz w:val="20"/>
          <w:szCs w:val="20"/>
        </w:rPr>
        <w:t xml:space="preserve"> same feature class and attribute values.</w:t>
      </w:r>
    </w:p>
    <w:p w14:paraId="41F50E57" w14:textId="77777777" w:rsidR="009D6DC7" w:rsidRPr="00693533" w:rsidRDefault="009D6DC7" w:rsidP="009D6DC7">
      <w:pPr>
        <w:pStyle w:val="NormalWeb"/>
        <w:spacing w:before="0" w:beforeAutospacing="0" w:after="120" w:afterAutospacing="0"/>
        <w:jc w:val="both"/>
        <w:rPr>
          <w:rFonts w:ascii="Arial" w:hAnsi="Arial" w:cs="Arial"/>
          <w:sz w:val="20"/>
          <w:szCs w:val="20"/>
        </w:rPr>
      </w:pPr>
    </w:p>
    <w:p w14:paraId="0C06CB27" w14:textId="77777777" w:rsidR="00E73EDF" w:rsidRPr="00693533" w:rsidRDefault="007653F1" w:rsidP="00771C1B">
      <w:pPr>
        <w:pStyle w:val="Heading2"/>
        <w:keepLines/>
        <w:tabs>
          <w:tab w:val="clear" w:pos="540"/>
        </w:tabs>
        <w:spacing w:before="120" w:after="200" w:line="240" w:lineRule="auto"/>
        <w:ind w:left="709" w:hanging="709"/>
      </w:pPr>
      <w:bookmarkStart w:id="386" w:name="_Toc517858842"/>
      <w:bookmarkStart w:id="387" w:name="_Toc519859082"/>
      <w:bookmarkStart w:id="388" w:name="_Toc521495126"/>
      <w:bookmarkStart w:id="389" w:name="_Toc527117739"/>
      <w:bookmarkStart w:id="390" w:name="_Toc527620266"/>
      <w:bookmarkStart w:id="391" w:name="_Toc529974508"/>
      <w:bookmarkStart w:id="392" w:name="_Toc510785427"/>
      <w:bookmarkStart w:id="393" w:name="_Toc510784278"/>
      <w:bookmarkStart w:id="394" w:name="_Toc439685266"/>
      <w:bookmarkStart w:id="395" w:name="_Toc170072361"/>
      <w:bookmarkStart w:id="396" w:name="_Toc225648315"/>
      <w:bookmarkStart w:id="397" w:name="_Toc225065172"/>
      <w:bookmarkEnd w:id="386"/>
      <w:bookmarkEnd w:id="387"/>
      <w:bookmarkEnd w:id="388"/>
      <w:bookmarkEnd w:id="389"/>
      <w:bookmarkEnd w:id="390"/>
      <w:bookmarkEnd w:id="391"/>
      <w:bookmarkEnd w:id="392"/>
      <w:bookmarkEnd w:id="393"/>
      <w:r w:rsidRPr="00880313">
        <w:t>Dataset</w:t>
      </w:r>
      <w:bookmarkEnd w:id="394"/>
      <w:bookmarkEnd w:id="395"/>
      <w:r w:rsidRPr="00693533">
        <w:t xml:space="preserve"> </w:t>
      </w:r>
    </w:p>
    <w:p w14:paraId="7BAC3F8D" w14:textId="77777777" w:rsidR="00E73EDF" w:rsidRPr="00693533" w:rsidRDefault="007653F1" w:rsidP="00771C1B">
      <w:pPr>
        <w:pStyle w:val="Heading3"/>
        <w:keepLines/>
        <w:tabs>
          <w:tab w:val="clear" w:pos="660"/>
          <w:tab w:val="clear" w:pos="880"/>
          <w:tab w:val="left" w:pos="851"/>
        </w:tabs>
        <w:spacing w:before="120" w:after="120" w:line="240" w:lineRule="auto"/>
        <w:ind w:left="851" w:hanging="851"/>
        <w:jc w:val="both"/>
      </w:pPr>
      <w:bookmarkStart w:id="398" w:name="_Toc439685267"/>
      <w:bookmarkStart w:id="399" w:name="_Toc170072362"/>
      <w:r w:rsidRPr="00693533">
        <w:t>Introduction</w:t>
      </w:r>
      <w:bookmarkEnd w:id="398"/>
      <w:bookmarkEnd w:id="399"/>
    </w:p>
    <w:p w14:paraId="1A0F00C2" w14:textId="77777777" w:rsidR="00E73EDF" w:rsidRPr="00693533" w:rsidRDefault="007653F1" w:rsidP="00ED610B">
      <w:pPr>
        <w:spacing w:after="120" w:line="240" w:lineRule="auto"/>
      </w:pPr>
      <w:r w:rsidRPr="00693533">
        <w:t xml:space="preserve">A </w:t>
      </w:r>
      <w:r w:rsidRPr="00693533">
        <w:rPr>
          <w:rFonts w:hint="eastAsia"/>
        </w:rPr>
        <w:t>d</w:t>
      </w:r>
      <w:r w:rsidRPr="00693533">
        <w:t xml:space="preserve">ataset is a grouping of features, attributes, geometry and metadata which comprises a specific coverage. </w:t>
      </w:r>
    </w:p>
    <w:p w14:paraId="4C9CC1C2" w14:textId="77777777" w:rsidR="00E73EDF" w:rsidRPr="00693533" w:rsidRDefault="007653F1" w:rsidP="00ED610B">
      <w:pPr>
        <w:pStyle w:val="Heading3"/>
        <w:keepNext w:val="0"/>
        <w:tabs>
          <w:tab w:val="clear" w:pos="660"/>
          <w:tab w:val="clear" w:pos="880"/>
          <w:tab w:val="left" w:pos="851"/>
        </w:tabs>
        <w:spacing w:before="120" w:after="120" w:line="240" w:lineRule="auto"/>
        <w:ind w:left="851" w:hanging="851"/>
      </w:pPr>
      <w:bookmarkStart w:id="400" w:name="_Toc439685268"/>
      <w:bookmarkStart w:id="401" w:name="_Toc170072363"/>
      <w:r w:rsidRPr="00693533">
        <w:t>Dataset rules</w:t>
      </w:r>
      <w:bookmarkEnd w:id="400"/>
      <w:bookmarkEnd w:id="401"/>
    </w:p>
    <w:p w14:paraId="34C1FA8E" w14:textId="417EDFC2" w:rsidR="00E73EDF" w:rsidRPr="00693533" w:rsidRDefault="007653F1" w:rsidP="009D6DC7">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120" w:line="240" w:lineRule="auto"/>
      </w:pPr>
      <w:r w:rsidRPr="00693533">
        <w:t xml:space="preserve">In order to facilitate the efficient processing of ENC data the geographic coverage of a given </w:t>
      </w:r>
      <w:r w:rsidR="00F6661C">
        <w:rPr>
          <w:b/>
        </w:rPr>
        <w:t>optimum</w:t>
      </w:r>
      <w:r w:rsidR="00F6661C" w:rsidRPr="00693533">
        <w:rPr>
          <w:b/>
        </w:rPr>
        <w:t xml:space="preserve"> </w:t>
      </w:r>
      <w:r w:rsidRPr="00693533">
        <w:rPr>
          <w:b/>
        </w:rPr>
        <w:t>display scale</w:t>
      </w:r>
      <w:r w:rsidRPr="00693533">
        <w:t xml:space="preserve"> may be split into multiple datasets</w:t>
      </w:r>
      <w:r w:rsidR="00376255">
        <w:t xml:space="preserve"> (see clause 4.5.4)</w:t>
      </w:r>
      <w:r w:rsidRPr="00693533">
        <w:t xml:space="preserve">. </w:t>
      </w:r>
    </w:p>
    <w:p w14:paraId="10B5F394" w14:textId="77777777" w:rsidR="00E73EDF" w:rsidRPr="00693533" w:rsidRDefault="007653F1" w:rsidP="009D6DC7">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120" w:line="240" w:lineRule="auto"/>
      </w:pPr>
      <w:r w:rsidRPr="00693533">
        <w:t xml:space="preserve">The discovery metadata of a dataset must list all the </w:t>
      </w:r>
      <w:r w:rsidRPr="00693533">
        <w:rPr>
          <w:b/>
        </w:rPr>
        <w:t>Data Coverage</w:t>
      </w:r>
      <w:r w:rsidRPr="00693533">
        <w:t xml:space="preserve"> features contained within that dataset and their assigned scale attributions.</w:t>
      </w:r>
    </w:p>
    <w:p w14:paraId="2F4E2E03" w14:textId="3B41FBEA" w:rsidR="00E73EDF" w:rsidRPr="00693533" w:rsidRDefault="007653F1" w:rsidP="009D6DC7">
      <w:pPr>
        <w:pStyle w:val="BodyText"/>
        <w:spacing w:before="0" w:after="120" w:line="240" w:lineRule="auto"/>
        <w:rPr>
          <w:rFonts w:cs="Arial"/>
          <w:sz w:val="20"/>
        </w:rPr>
      </w:pPr>
      <w:r w:rsidRPr="00693533">
        <w:rPr>
          <w:rFonts w:cs="Arial"/>
          <w:bCs/>
          <w:sz w:val="20"/>
        </w:rPr>
        <w:t xml:space="preserve">An ENC update dataset must not change the limit of a </w:t>
      </w:r>
      <w:r w:rsidRPr="00693533">
        <w:rPr>
          <w:rFonts w:cs="Arial"/>
          <w:b/>
          <w:bCs/>
          <w:sz w:val="20"/>
        </w:rPr>
        <w:t>Data Coverage</w:t>
      </w:r>
      <w:r w:rsidRPr="00693533">
        <w:rPr>
          <w:rFonts w:cs="Arial"/>
          <w:bCs/>
          <w:sz w:val="20"/>
        </w:rPr>
        <w:t xml:space="preserve"> feature for the base ENC dataset. Where the limit of a</w:t>
      </w:r>
      <w:r w:rsidRPr="00693533">
        <w:rPr>
          <w:rFonts w:cs="Arial"/>
          <w:b/>
          <w:bCs/>
          <w:sz w:val="20"/>
        </w:rPr>
        <w:t xml:space="preserve"> Data Coverage</w:t>
      </w:r>
      <w:r w:rsidRPr="00693533">
        <w:rPr>
          <w:rFonts w:cs="Arial"/>
          <w:bCs/>
          <w:sz w:val="20"/>
        </w:rPr>
        <w:t xml:space="preserve"> feature for a base ENC dataset is to be changed, this must be done by issuing a </w:t>
      </w:r>
      <w:r w:rsidR="009D6DC7">
        <w:rPr>
          <w:rFonts w:cs="Arial"/>
          <w:bCs/>
          <w:sz w:val="20"/>
        </w:rPr>
        <w:t>N</w:t>
      </w:r>
      <w:r w:rsidRPr="00693533">
        <w:rPr>
          <w:rFonts w:cs="Arial"/>
          <w:bCs/>
          <w:sz w:val="20"/>
        </w:rPr>
        <w:t xml:space="preserve">ew </w:t>
      </w:r>
      <w:r w:rsidR="009D6DC7">
        <w:rPr>
          <w:rFonts w:cs="Arial"/>
          <w:bCs/>
          <w:sz w:val="20"/>
        </w:rPr>
        <w:t>E</w:t>
      </w:r>
      <w:r w:rsidRPr="00693533">
        <w:rPr>
          <w:rFonts w:cs="Arial"/>
          <w:bCs/>
          <w:sz w:val="20"/>
        </w:rPr>
        <w:t>dition of the dataset.</w:t>
      </w:r>
      <w:r w:rsidRPr="00693533">
        <w:rPr>
          <w:rFonts w:cs="Arial"/>
          <w:sz w:val="20"/>
        </w:rPr>
        <w:t xml:space="preserve"> </w:t>
      </w:r>
    </w:p>
    <w:p w14:paraId="6547FA3C" w14:textId="6796111E" w:rsidR="00E73EDF" w:rsidRPr="000E2880" w:rsidRDefault="00376255" w:rsidP="009D6DC7">
      <w:pPr>
        <w:pStyle w:val="BodyText"/>
        <w:spacing w:before="0" w:after="120" w:line="240" w:lineRule="auto"/>
        <w:rPr>
          <w:rFonts w:cs="Arial"/>
          <w:sz w:val="20"/>
        </w:rPr>
      </w:pPr>
      <w:r>
        <w:rPr>
          <w:rFonts w:cs="Arial"/>
          <w:sz w:val="20"/>
        </w:rPr>
        <w:t>A d</w:t>
      </w:r>
      <w:r w:rsidRPr="00693533">
        <w:rPr>
          <w:rFonts w:cs="Arial"/>
          <w:sz w:val="20"/>
        </w:rPr>
        <w:t xml:space="preserve">ataset </w:t>
      </w:r>
      <w:r w:rsidR="007653F1" w:rsidRPr="00693533">
        <w:rPr>
          <w:rFonts w:cs="Arial"/>
          <w:sz w:val="20"/>
        </w:rPr>
        <w:t>must not cross the 180° meridian</w:t>
      </w:r>
      <w:r w:rsidR="007653F1" w:rsidRPr="000E2880">
        <w:rPr>
          <w:rFonts w:cs="Arial"/>
          <w:sz w:val="20"/>
        </w:rPr>
        <w:t>.</w:t>
      </w:r>
    </w:p>
    <w:p w14:paraId="1557C523" w14:textId="77777777" w:rsidR="00E73EDF" w:rsidRPr="00693533" w:rsidRDefault="007653F1" w:rsidP="00C9557C">
      <w:pPr>
        <w:pStyle w:val="Heading3"/>
        <w:tabs>
          <w:tab w:val="clear" w:pos="660"/>
          <w:tab w:val="clear" w:pos="880"/>
          <w:tab w:val="left" w:pos="851"/>
        </w:tabs>
        <w:spacing w:before="120" w:after="120" w:line="240" w:lineRule="auto"/>
        <w:ind w:left="851" w:hanging="851"/>
      </w:pPr>
      <w:bookmarkStart w:id="402" w:name="_Toc439685269"/>
      <w:bookmarkStart w:id="403" w:name="_Toc170072364"/>
      <w:r w:rsidRPr="00693533">
        <w:t>Data Coverage rules</w:t>
      </w:r>
      <w:bookmarkEnd w:id="402"/>
      <w:bookmarkEnd w:id="403"/>
    </w:p>
    <w:p w14:paraId="6332946C" w14:textId="6A0BC2A4" w:rsidR="00E73EDF" w:rsidRPr="000E2880" w:rsidRDefault="007653F1" w:rsidP="00C9557C">
      <w:pPr>
        <w:numPr>
          <w:ilvl w:val="0"/>
          <w:numId w:val="11"/>
        </w:numPr>
        <w:spacing w:after="120" w:line="240" w:lineRule="auto"/>
        <w:ind w:left="284" w:hanging="284"/>
      </w:pPr>
      <w:r w:rsidRPr="00693533">
        <w:t>A</w:t>
      </w:r>
      <w:r w:rsidR="00E76725" w:rsidRPr="000E2880">
        <w:t>ll</w:t>
      </w:r>
      <w:r w:rsidRPr="000E2880">
        <w:t xml:space="preserve"> </w:t>
      </w:r>
      <w:r w:rsidR="00E76725" w:rsidRPr="000E2880">
        <w:t xml:space="preserve">base </w:t>
      </w:r>
      <w:r w:rsidRPr="000E2880">
        <w:t>dataset</w:t>
      </w:r>
      <w:r w:rsidR="00E76725" w:rsidRPr="000E2880">
        <w:t>s</w:t>
      </w:r>
      <w:r w:rsidRPr="000E2880">
        <w:t xml:space="preserve"> </w:t>
      </w:r>
      <w:r w:rsidR="00E76725" w:rsidRPr="000E2880">
        <w:t xml:space="preserve">(new dataset, new edition and re-issue) </w:t>
      </w:r>
      <w:r w:rsidRPr="000E2880">
        <w:t xml:space="preserve">must contain at least one </w:t>
      </w:r>
      <w:r w:rsidRPr="000E2880">
        <w:rPr>
          <w:b/>
        </w:rPr>
        <w:t xml:space="preserve">Data Coverage </w:t>
      </w:r>
      <w:r w:rsidRPr="000E2880">
        <w:t>feature.</w:t>
      </w:r>
    </w:p>
    <w:p w14:paraId="1E89323F" w14:textId="3A9C39B8" w:rsidR="00ED610B" w:rsidRPr="000E2880" w:rsidRDefault="007653F1" w:rsidP="00C20D76">
      <w:pPr>
        <w:numPr>
          <w:ilvl w:val="0"/>
          <w:numId w:val="11"/>
        </w:numPr>
        <w:spacing w:after="120" w:line="240" w:lineRule="auto"/>
        <w:ind w:left="284" w:hanging="284"/>
      </w:pPr>
      <w:r w:rsidRPr="000E2880">
        <w:lastRenderedPageBreak/>
        <w:t xml:space="preserve">The data boundary of the </w:t>
      </w:r>
      <w:r w:rsidR="00E76725" w:rsidRPr="000E2880">
        <w:t xml:space="preserve">base </w:t>
      </w:r>
      <w:r w:rsidRPr="000E2880">
        <w:t xml:space="preserve">dataset is defined by the extent of the </w:t>
      </w:r>
      <w:r w:rsidRPr="000E2880">
        <w:rPr>
          <w:b/>
        </w:rPr>
        <w:t>Data Coverage</w:t>
      </w:r>
      <w:r w:rsidRPr="000E2880">
        <w:t xml:space="preserve"> features and must be contained within the bounding box.</w:t>
      </w:r>
    </w:p>
    <w:p w14:paraId="17B9EA08" w14:textId="39143DFA" w:rsidR="009E6510" w:rsidRPr="009E6510" w:rsidRDefault="007653F1" w:rsidP="00C9557C">
      <w:pPr>
        <w:numPr>
          <w:ilvl w:val="0"/>
          <w:numId w:val="11"/>
        </w:numPr>
        <w:spacing w:after="120" w:line="240" w:lineRule="auto"/>
        <w:ind w:left="284" w:hanging="284"/>
      </w:pPr>
      <w:r w:rsidRPr="00693533">
        <w:rPr>
          <w:rFonts w:cs="Arial"/>
          <w:b/>
          <w:bCs/>
          <w:szCs w:val="18"/>
        </w:rPr>
        <w:t>Data Coverage</w:t>
      </w:r>
      <w:r w:rsidRPr="00693533">
        <w:rPr>
          <w:rFonts w:cs="Arial"/>
          <w:bCs/>
          <w:szCs w:val="18"/>
        </w:rPr>
        <w:t xml:space="preserve"> features </w:t>
      </w:r>
      <w:r w:rsidR="009E6510" w:rsidRPr="007D5A1B">
        <w:rPr>
          <w:rFonts w:cs="Arial"/>
          <w:szCs w:val="18"/>
        </w:rPr>
        <w:t>from different</w:t>
      </w:r>
      <w:r w:rsidRPr="00693533">
        <w:rPr>
          <w:rFonts w:cs="Arial"/>
          <w:bCs/>
          <w:szCs w:val="18"/>
        </w:rPr>
        <w:t xml:space="preserve"> dataset</w:t>
      </w:r>
      <w:r w:rsidR="009E6510">
        <w:rPr>
          <w:rFonts w:cs="Arial"/>
          <w:bCs/>
          <w:szCs w:val="18"/>
        </w:rPr>
        <w:t>s</w:t>
      </w:r>
      <w:r w:rsidRPr="00693533">
        <w:rPr>
          <w:rFonts w:cs="Arial"/>
          <w:bCs/>
          <w:szCs w:val="18"/>
        </w:rPr>
        <w:t xml:space="preserve"> </w:t>
      </w:r>
      <w:r w:rsidR="009E6510" w:rsidRPr="007D5A1B">
        <w:rPr>
          <w:rFonts w:cs="Arial"/>
          <w:szCs w:val="18"/>
        </w:rPr>
        <w:t>covering the same geographical area</w:t>
      </w:r>
      <w:r w:rsidR="009E6510" w:rsidRPr="00693533">
        <w:rPr>
          <w:rFonts w:cs="Arial"/>
          <w:bCs/>
          <w:szCs w:val="18"/>
        </w:rPr>
        <w:t xml:space="preserve"> </w:t>
      </w:r>
      <w:r w:rsidRPr="00693533">
        <w:rPr>
          <w:rFonts w:cs="Arial"/>
          <w:bCs/>
          <w:szCs w:val="18"/>
        </w:rPr>
        <w:t xml:space="preserve">must </w:t>
      </w:r>
      <w:r w:rsidR="009E6510">
        <w:rPr>
          <w:rFonts w:cs="Arial"/>
          <w:bCs/>
          <w:szCs w:val="18"/>
        </w:rPr>
        <w:t>have non-</w:t>
      </w:r>
      <w:r w:rsidRPr="00693533">
        <w:rPr>
          <w:rFonts w:cs="Arial"/>
          <w:bCs/>
          <w:szCs w:val="18"/>
        </w:rPr>
        <w:t>overlap</w:t>
      </w:r>
      <w:r w:rsidR="009E6510">
        <w:rPr>
          <w:rFonts w:cs="Arial"/>
          <w:bCs/>
          <w:szCs w:val="18"/>
        </w:rPr>
        <w:t>ping</w:t>
      </w:r>
      <w:r w:rsidRPr="00693533">
        <w:rPr>
          <w:rFonts w:cs="Arial"/>
          <w:bCs/>
          <w:szCs w:val="18"/>
        </w:rPr>
        <w:t xml:space="preserve"> display </w:t>
      </w:r>
      <w:r w:rsidR="009E6510" w:rsidRPr="00693533">
        <w:rPr>
          <w:rFonts w:cs="Arial"/>
          <w:bCs/>
          <w:szCs w:val="18"/>
        </w:rPr>
        <w:t>scale</w:t>
      </w:r>
      <w:r w:rsidR="009E6510">
        <w:rPr>
          <w:rFonts w:cs="Arial"/>
          <w:bCs/>
          <w:szCs w:val="18"/>
        </w:rPr>
        <w:t xml:space="preserve"> ranges</w:t>
      </w:r>
      <w:r w:rsidR="00C20D76">
        <w:rPr>
          <w:rFonts w:cs="Arial"/>
          <w:bCs/>
          <w:szCs w:val="18"/>
        </w:rPr>
        <w:t xml:space="preserve"> (see clause 4.6)</w:t>
      </w:r>
      <w:r w:rsidRPr="00693533">
        <w:rPr>
          <w:rFonts w:cs="Arial"/>
          <w:bCs/>
          <w:szCs w:val="18"/>
        </w:rPr>
        <w:t>.</w:t>
      </w:r>
      <w:r w:rsidR="00376255">
        <w:rPr>
          <w:rFonts w:cs="Arial"/>
          <w:bCs/>
          <w:szCs w:val="18"/>
        </w:rPr>
        <w:t xml:space="preserve"> </w:t>
      </w:r>
      <w:r w:rsidR="00C240A3">
        <w:rPr>
          <w:rFonts w:cs="Arial"/>
          <w:bCs/>
          <w:szCs w:val="18"/>
        </w:rPr>
        <w:t>The scale ranges should, as much as possible, be continuous.</w:t>
      </w:r>
    </w:p>
    <w:p w14:paraId="250F5B11" w14:textId="4EA4E5D3" w:rsidR="009E6510" w:rsidRDefault="009E6510" w:rsidP="009E6510">
      <w:pPr>
        <w:spacing w:after="120" w:line="240" w:lineRule="auto"/>
        <w:ind w:left="284"/>
        <w:rPr>
          <w:rFonts w:cs="Arial"/>
          <w:bCs/>
          <w:szCs w:val="18"/>
        </w:rPr>
      </w:pPr>
      <w:r>
        <w:rPr>
          <w:rFonts w:cs="Arial"/>
          <w:bCs/>
          <w:szCs w:val="18"/>
        </w:rPr>
        <w:t>[Exception: At</w:t>
      </w:r>
      <w:r w:rsidRPr="009E6510">
        <w:rPr>
          <w:rFonts w:cs="Arial"/>
          <w:bCs/>
          <w:szCs w:val="18"/>
        </w:rPr>
        <w:t xml:space="preserve"> areas of agreed </w:t>
      </w:r>
      <w:r>
        <w:rPr>
          <w:rFonts w:cs="Arial"/>
          <w:bCs/>
          <w:szCs w:val="18"/>
        </w:rPr>
        <w:t>n</w:t>
      </w:r>
      <w:r w:rsidRPr="009E6510">
        <w:rPr>
          <w:rFonts w:cs="Arial"/>
          <w:bCs/>
          <w:szCs w:val="18"/>
        </w:rPr>
        <w:t xml:space="preserve">ational </w:t>
      </w:r>
      <w:r>
        <w:rPr>
          <w:rFonts w:cs="Arial"/>
          <w:bCs/>
          <w:szCs w:val="18"/>
        </w:rPr>
        <w:t>d</w:t>
      </w:r>
      <w:r w:rsidRPr="009E6510">
        <w:rPr>
          <w:rFonts w:cs="Arial"/>
          <w:bCs/>
          <w:szCs w:val="18"/>
        </w:rPr>
        <w:t xml:space="preserve">ata </w:t>
      </w:r>
      <w:r>
        <w:rPr>
          <w:rFonts w:cs="Arial"/>
          <w:bCs/>
          <w:szCs w:val="18"/>
        </w:rPr>
        <w:t>l</w:t>
      </w:r>
      <w:r w:rsidRPr="009E6510">
        <w:rPr>
          <w:rFonts w:cs="Arial"/>
          <w:bCs/>
          <w:szCs w:val="18"/>
        </w:rPr>
        <w:t>imits, where, if it is difficult to achieve a perfect join, an overlapping buffer zone of up to 5 metres may be used. For this situation</w:t>
      </w:r>
      <w:r>
        <w:rPr>
          <w:rFonts w:cs="Arial"/>
          <w:bCs/>
          <w:szCs w:val="18"/>
        </w:rPr>
        <w:t>, t</w:t>
      </w:r>
      <w:r w:rsidRPr="009E6510">
        <w:rPr>
          <w:rFonts w:cs="Arial"/>
          <w:bCs/>
          <w:szCs w:val="18"/>
        </w:rPr>
        <w:t>here must be no gaps in data between the adjoining datasets.</w:t>
      </w:r>
      <w:r>
        <w:rPr>
          <w:rFonts w:cs="Arial"/>
          <w:bCs/>
          <w:szCs w:val="18"/>
        </w:rPr>
        <w:t>]</w:t>
      </w:r>
    </w:p>
    <w:p w14:paraId="6D2ADE32" w14:textId="32E1E3C1" w:rsidR="00E73EDF" w:rsidRPr="00693533" w:rsidRDefault="00376255" w:rsidP="00771C1B">
      <w:pPr>
        <w:spacing w:after="120" w:line="240" w:lineRule="auto"/>
        <w:ind w:left="284"/>
      </w:pPr>
      <w:r>
        <w:rPr>
          <w:rFonts w:cs="Arial"/>
          <w:bCs/>
          <w:szCs w:val="18"/>
        </w:rPr>
        <w:t xml:space="preserve">Data </w:t>
      </w:r>
      <w:r w:rsidR="006D1545">
        <w:rPr>
          <w:rFonts w:cs="Arial"/>
          <w:bCs/>
          <w:szCs w:val="18"/>
        </w:rPr>
        <w:t>P</w:t>
      </w:r>
      <w:r>
        <w:rPr>
          <w:rFonts w:cs="Arial"/>
          <w:bCs/>
          <w:szCs w:val="18"/>
        </w:rPr>
        <w:t xml:space="preserve">roducers should </w:t>
      </w:r>
      <w:r w:rsidR="006D1545">
        <w:rPr>
          <w:rFonts w:cs="Arial"/>
          <w:bCs/>
          <w:szCs w:val="18"/>
        </w:rPr>
        <w:t>develop</w:t>
      </w:r>
      <w:r>
        <w:rPr>
          <w:rFonts w:cs="Arial"/>
          <w:bCs/>
          <w:szCs w:val="18"/>
        </w:rPr>
        <w:t xml:space="preserve"> consistent S-101 ENC schemes carefully and try to avoid complex situations</w:t>
      </w:r>
      <w:r w:rsidR="006D1545">
        <w:rPr>
          <w:rFonts w:cs="Arial"/>
          <w:bCs/>
          <w:szCs w:val="18"/>
        </w:rPr>
        <w:t>, using a regional approach where possible</w:t>
      </w:r>
      <w:r>
        <w:rPr>
          <w:rFonts w:cs="Arial"/>
          <w:bCs/>
          <w:szCs w:val="18"/>
        </w:rPr>
        <w:t>.</w:t>
      </w:r>
    </w:p>
    <w:p w14:paraId="2FEC0C34" w14:textId="3B5AFA55" w:rsidR="00376255" w:rsidRPr="00142BCB" w:rsidRDefault="00AA43A9" w:rsidP="008E441A">
      <w:pPr>
        <w:spacing w:after="0" w:line="240" w:lineRule="auto"/>
        <w:jc w:val="center"/>
        <w:rPr>
          <w:lang w:val="fr-FR"/>
        </w:rPr>
      </w:pPr>
      <w:r w:rsidRPr="004945B6">
        <w:rPr>
          <w:noProof/>
          <w:lang w:val="fr-FR" w:eastAsia="fr-FR"/>
        </w:rPr>
        <w:drawing>
          <wp:inline distT="0" distB="0" distL="0" distR="0" wp14:anchorId="1469E411" wp14:editId="15306918">
            <wp:extent cx="4533900" cy="3414594"/>
            <wp:effectExtent l="0" t="0" r="0" b="0"/>
            <wp:docPr id="1" name="Picture 1" descr="D:\My Documents\Technical Standards Latest Draft\S-101 Main Document Edition 1.2.0\Issues Raised by Stakeholders\20231108_2 Figure_4_5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y Documents\Technical Standards Latest Draft\S-101 Main Document Edition 1.2.0\Issues Raised by Stakeholders\20231108_2 Figure_4_5_new.png"/>
                    <pic:cNvPicPr>
                      <a:picLocks noChangeAspect="1" noChangeArrowheads="1"/>
                    </pic:cNvPicPr>
                  </pic:nvPicPr>
                  <pic:blipFill rotWithShape="1">
                    <a:blip r:embed="rId37">
                      <a:extLst>
                        <a:ext uri="{28A0092B-C50C-407E-A947-70E740481C1C}">
                          <a14:useLocalDpi xmlns:a14="http://schemas.microsoft.com/office/drawing/2010/main" val="0"/>
                        </a:ext>
                      </a:extLst>
                    </a:blip>
                    <a:srcRect l="42497" t="35083" r="4587" b="36733"/>
                    <a:stretch/>
                  </pic:blipFill>
                  <pic:spPr bwMode="auto">
                    <a:xfrm>
                      <a:off x="0" y="0"/>
                      <a:ext cx="4558333" cy="3432995"/>
                    </a:xfrm>
                    <a:prstGeom prst="rect">
                      <a:avLst/>
                    </a:prstGeom>
                    <a:noFill/>
                    <a:ln>
                      <a:noFill/>
                    </a:ln>
                    <a:extLst>
                      <a:ext uri="{53640926-AAD7-44D8-BBD7-CCE9431645EC}">
                        <a14:shadowObscured xmlns:a14="http://schemas.microsoft.com/office/drawing/2010/main"/>
                      </a:ext>
                    </a:extLst>
                  </pic:spPr>
                </pic:pic>
              </a:graphicData>
            </a:graphic>
          </wp:inline>
        </w:drawing>
      </w:r>
    </w:p>
    <w:p w14:paraId="483E03F2" w14:textId="10B14FB0" w:rsidR="00376255" w:rsidRPr="008E441A" w:rsidRDefault="00376255" w:rsidP="008E441A">
      <w:pPr>
        <w:pStyle w:val="Caption"/>
        <w:spacing w:line="240" w:lineRule="auto"/>
        <w:jc w:val="center"/>
        <w:rPr>
          <w:sz w:val="18"/>
          <w:szCs w:val="18"/>
        </w:rPr>
      </w:pPr>
      <w:r w:rsidRPr="008E441A">
        <w:rPr>
          <w:sz w:val="18"/>
          <w:szCs w:val="18"/>
        </w:rPr>
        <w:t>Figure 4-</w:t>
      </w:r>
      <w:r w:rsidR="006D6E37">
        <w:rPr>
          <w:sz w:val="18"/>
          <w:szCs w:val="18"/>
        </w:rPr>
        <w:t>5</w:t>
      </w:r>
      <w:r w:rsidRPr="008E441A">
        <w:rPr>
          <w:sz w:val="18"/>
          <w:szCs w:val="18"/>
        </w:rPr>
        <w:t xml:space="preserve"> – Example of Datasets with single Data Coverage feature</w:t>
      </w:r>
    </w:p>
    <w:p w14:paraId="338D61D0" w14:textId="50C1C464" w:rsidR="00A51E5D" w:rsidRPr="00A51E5D" w:rsidRDefault="007653F1" w:rsidP="007346FF">
      <w:pPr>
        <w:numPr>
          <w:ilvl w:val="0"/>
          <w:numId w:val="11"/>
        </w:numPr>
        <w:spacing w:after="60" w:line="240" w:lineRule="auto"/>
        <w:ind w:left="284" w:hanging="284"/>
      </w:pPr>
      <w:r w:rsidRPr="00693533">
        <w:rPr>
          <w:rFonts w:cs="Arial"/>
        </w:rPr>
        <w:t xml:space="preserve">When a dataset has multiple </w:t>
      </w:r>
      <w:r w:rsidRPr="00693533">
        <w:rPr>
          <w:rFonts w:cs="Arial"/>
          <w:b/>
        </w:rPr>
        <w:t>Data Coverage</w:t>
      </w:r>
      <w:r w:rsidRPr="00693533">
        <w:rPr>
          <w:rFonts w:cs="Arial"/>
        </w:rPr>
        <w:t xml:space="preserve"> features</w:t>
      </w:r>
      <w:r w:rsidR="00A51E5D">
        <w:rPr>
          <w:rFonts w:cs="Arial"/>
        </w:rPr>
        <w:t>:</w:t>
      </w:r>
    </w:p>
    <w:p w14:paraId="711F3E21" w14:textId="77777777" w:rsidR="00F6661C" w:rsidRPr="00891F76" w:rsidRDefault="00A51E5D" w:rsidP="007346FF">
      <w:pPr>
        <w:numPr>
          <w:ilvl w:val="1"/>
          <w:numId w:val="11"/>
        </w:numPr>
        <w:spacing w:after="60" w:line="240" w:lineRule="auto"/>
        <w:ind w:left="1134" w:hanging="283"/>
        <w:rPr>
          <w:ins w:id="404" w:author="Jeff Wootton" w:date="2024-03-20T20:37:00Z"/>
        </w:rPr>
      </w:pPr>
      <w:r>
        <w:rPr>
          <w:rFonts w:cs="Arial"/>
        </w:rPr>
        <w:t>T</w:t>
      </w:r>
      <w:r w:rsidR="007653F1" w:rsidRPr="00693533">
        <w:rPr>
          <w:rFonts w:cs="Arial"/>
        </w:rPr>
        <w:t xml:space="preserve">he </w:t>
      </w:r>
      <w:r w:rsidR="007653F1" w:rsidRPr="00693533">
        <w:rPr>
          <w:rFonts w:cs="Arial"/>
          <w:b/>
        </w:rPr>
        <w:t>minimum display scale</w:t>
      </w:r>
      <w:r>
        <w:rPr>
          <w:rFonts w:cs="Arial"/>
          <w:bCs/>
        </w:rPr>
        <w:t>s</w:t>
      </w:r>
      <w:r w:rsidR="007653F1" w:rsidRPr="00693533">
        <w:rPr>
          <w:rFonts w:cs="Arial"/>
        </w:rPr>
        <w:t xml:space="preserve"> must </w:t>
      </w:r>
      <w:r>
        <w:rPr>
          <w:rFonts w:cs="Arial"/>
        </w:rPr>
        <w:t xml:space="preserve">all </w:t>
      </w:r>
      <w:r w:rsidR="007653F1" w:rsidRPr="00693533">
        <w:rPr>
          <w:rFonts w:cs="Arial"/>
        </w:rPr>
        <w:t>be the same</w:t>
      </w:r>
    </w:p>
    <w:p w14:paraId="13CEB979" w14:textId="33ABEB76" w:rsidR="00891F76" w:rsidRPr="00F6661C" w:rsidRDefault="00891F76" w:rsidP="007346FF">
      <w:pPr>
        <w:numPr>
          <w:ilvl w:val="1"/>
          <w:numId w:val="11"/>
        </w:numPr>
        <w:spacing w:after="60" w:line="240" w:lineRule="auto"/>
        <w:ind w:left="1134" w:hanging="283"/>
      </w:pPr>
      <w:commentRangeStart w:id="405"/>
      <w:ins w:id="406" w:author="Jeff Wootton" w:date="2024-03-20T20:37:00Z">
        <w:r>
          <w:rPr>
            <w:rFonts w:cs="Arial"/>
          </w:rPr>
          <w:t xml:space="preserve">The </w:t>
        </w:r>
        <w:r>
          <w:rPr>
            <w:rFonts w:cs="Arial"/>
            <w:b/>
            <w:bCs/>
          </w:rPr>
          <w:t>drawing index</w:t>
        </w:r>
      </w:ins>
      <w:ins w:id="407" w:author="Jeff Wootton" w:date="2024-03-20T20:38:00Z">
        <w:r>
          <w:rPr>
            <w:rFonts w:cs="Arial"/>
          </w:rPr>
          <w:t>es</w:t>
        </w:r>
      </w:ins>
      <w:ins w:id="408" w:author="Jeff Wootton" w:date="2024-03-20T20:44:00Z">
        <w:r>
          <w:rPr>
            <w:rFonts w:cs="Arial"/>
          </w:rPr>
          <w:t>, where populated,</w:t>
        </w:r>
      </w:ins>
      <w:ins w:id="409" w:author="Jeff Wootton" w:date="2024-03-20T20:38:00Z">
        <w:r>
          <w:rPr>
            <w:rFonts w:cs="Arial"/>
          </w:rPr>
          <w:t xml:space="preserve"> must be the same.</w:t>
        </w:r>
      </w:ins>
      <w:commentRangeEnd w:id="405"/>
      <w:ins w:id="410" w:author="Jeff Wootton" w:date="2024-03-20T21:10:00Z">
        <w:r w:rsidR="00574F63">
          <w:rPr>
            <w:rStyle w:val="CommentReference"/>
          </w:rPr>
          <w:commentReference w:id="405"/>
        </w:r>
      </w:ins>
    </w:p>
    <w:p w14:paraId="00BF7BB5" w14:textId="38690913" w:rsidR="00A51E5D" w:rsidRPr="00A51E5D" w:rsidRDefault="00F6661C" w:rsidP="007346FF">
      <w:pPr>
        <w:numPr>
          <w:ilvl w:val="1"/>
          <w:numId w:val="11"/>
        </w:numPr>
        <w:spacing w:after="60" w:line="240" w:lineRule="auto"/>
        <w:ind w:left="1134" w:hanging="283"/>
      </w:pPr>
      <w:r>
        <w:rPr>
          <w:rFonts w:cs="Arial"/>
        </w:rPr>
        <w:t xml:space="preserve">The </w:t>
      </w:r>
      <w:r>
        <w:rPr>
          <w:rFonts w:cs="Arial"/>
          <w:b/>
        </w:rPr>
        <w:t>optimum display scale</w:t>
      </w:r>
      <w:r>
        <w:rPr>
          <w:rFonts w:cs="Arial"/>
        </w:rPr>
        <w:t>s may be different</w:t>
      </w:r>
      <w:r w:rsidR="00A51E5D">
        <w:rPr>
          <w:rFonts w:cs="Arial"/>
        </w:rPr>
        <w:t>;</w:t>
      </w:r>
      <w:r w:rsidR="007346FF">
        <w:rPr>
          <w:rFonts w:cs="Arial"/>
        </w:rPr>
        <w:t xml:space="preserve"> and</w:t>
      </w:r>
    </w:p>
    <w:p w14:paraId="3F897C57" w14:textId="430B2AF6" w:rsidR="00A51E5D" w:rsidRPr="00A51E5D" w:rsidRDefault="007653F1" w:rsidP="007346FF">
      <w:pPr>
        <w:numPr>
          <w:ilvl w:val="1"/>
          <w:numId w:val="11"/>
        </w:numPr>
        <w:spacing w:after="120" w:line="240" w:lineRule="auto"/>
        <w:ind w:left="1134" w:hanging="283"/>
      </w:pPr>
      <w:r w:rsidRPr="00693533">
        <w:rPr>
          <w:rFonts w:cs="Arial"/>
        </w:rPr>
        <w:t xml:space="preserve">The </w:t>
      </w:r>
      <w:r w:rsidRPr="00693533">
        <w:rPr>
          <w:rFonts w:cs="Arial"/>
          <w:b/>
        </w:rPr>
        <w:t>maximum display scale</w:t>
      </w:r>
      <w:r w:rsidR="00A51E5D">
        <w:rPr>
          <w:rFonts w:cs="Arial"/>
          <w:bCs/>
        </w:rPr>
        <w:t>s</w:t>
      </w:r>
      <w:r w:rsidRPr="00693533">
        <w:rPr>
          <w:rFonts w:cs="Arial"/>
        </w:rPr>
        <w:t xml:space="preserve"> </w:t>
      </w:r>
      <w:r w:rsidR="007346FF" w:rsidRPr="00693533">
        <w:rPr>
          <w:rFonts w:cs="Arial"/>
        </w:rPr>
        <w:t>may be different</w:t>
      </w:r>
      <w:r w:rsidR="007346FF">
        <w:rPr>
          <w:rFonts w:cs="Arial"/>
        </w:rPr>
        <w:t>.</w:t>
      </w:r>
    </w:p>
    <w:p w14:paraId="73AB4196" w14:textId="07C70E67" w:rsidR="00E73EDF" w:rsidRPr="000E2880" w:rsidRDefault="007653F1" w:rsidP="00C9557C">
      <w:pPr>
        <w:numPr>
          <w:ilvl w:val="0"/>
          <w:numId w:val="11"/>
        </w:numPr>
        <w:spacing w:after="120" w:line="240" w:lineRule="auto"/>
        <w:ind w:left="284" w:hanging="284"/>
        <w:rPr>
          <w:rFonts w:cs="Arial"/>
          <w:lang w:val="en-AU"/>
        </w:rPr>
      </w:pPr>
      <w:r w:rsidRPr="00693533">
        <w:rPr>
          <w:rFonts w:cs="Arial"/>
          <w:lang w:val="en-AU"/>
        </w:rPr>
        <w:t xml:space="preserve">When a dataset has multiple </w:t>
      </w:r>
      <w:r w:rsidRPr="00693533">
        <w:rPr>
          <w:rFonts w:cs="Arial"/>
          <w:b/>
          <w:lang w:val="en-AU"/>
        </w:rPr>
        <w:t>Data Coverage</w:t>
      </w:r>
      <w:r w:rsidRPr="00693533">
        <w:rPr>
          <w:rFonts w:cs="Arial"/>
          <w:lang w:val="en-AU"/>
        </w:rPr>
        <w:t xml:space="preserve"> features then the </w:t>
      </w:r>
      <w:r w:rsidR="00F6661C">
        <w:rPr>
          <w:rFonts w:cs="Arial"/>
          <w:b/>
          <w:lang w:val="en-AU"/>
        </w:rPr>
        <w:t>optimum</w:t>
      </w:r>
      <w:r w:rsidR="00F6661C" w:rsidRPr="00693533">
        <w:rPr>
          <w:rFonts w:cs="Arial"/>
          <w:b/>
          <w:lang w:val="en-AU"/>
        </w:rPr>
        <w:t xml:space="preserve"> </w:t>
      </w:r>
      <w:r w:rsidRPr="00693533">
        <w:rPr>
          <w:rFonts w:cs="Arial"/>
          <w:b/>
          <w:lang w:val="en-AU"/>
        </w:rPr>
        <w:t>display scale</w:t>
      </w:r>
      <w:r w:rsidRPr="00693533">
        <w:rPr>
          <w:rFonts w:cs="Arial"/>
          <w:lang w:val="en-AU"/>
        </w:rPr>
        <w:t xml:space="preserve"> of the dataset must be equal to the largest </w:t>
      </w:r>
      <w:r w:rsidR="00F6661C">
        <w:rPr>
          <w:rFonts w:cs="Arial"/>
          <w:b/>
          <w:lang w:val="en-AU"/>
        </w:rPr>
        <w:t>optimum</w:t>
      </w:r>
      <w:r w:rsidR="00F6661C" w:rsidRPr="00693533">
        <w:rPr>
          <w:rFonts w:cs="Arial"/>
          <w:b/>
          <w:lang w:val="en-AU"/>
        </w:rPr>
        <w:t xml:space="preserve"> </w:t>
      </w:r>
      <w:r w:rsidRPr="00693533">
        <w:rPr>
          <w:rFonts w:cs="Arial"/>
          <w:b/>
          <w:lang w:val="en-AU"/>
        </w:rPr>
        <w:t>display scale</w:t>
      </w:r>
      <w:r w:rsidRPr="00693533">
        <w:rPr>
          <w:rFonts w:cs="Arial"/>
          <w:lang w:val="en-AU"/>
        </w:rPr>
        <w:t xml:space="preserve"> of the </w:t>
      </w:r>
      <w:r w:rsidRPr="00693533">
        <w:rPr>
          <w:rFonts w:cs="Arial"/>
          <w:b/>
          <w:lang w:val="en-AU"/>
        </w:rPr>
        <w:t>Data Coverage</w:t>
      </w:r>
      <w:r w:rsidRPr="00693533">
        <w:rPr>
          <w:rFonts w:cs="Arial"/>
          <w:lang w:val="en-AU"/>
        </w:rPr>
        <w:t xml:space="preserve"> feature</w:t>
      </w:r>
      <w:r w:rsidR="00B515B2" w:rsidRPr="000E2880">
        <w:rPr>
          <w:rFonts w:cs="Arial"/>
          <w:lang w:val="en-AU"/>
        </w:rPr>
        <w:t>s</w:t>
      </w:r>
      <w:r w:rsidRPr="000E2880">
        <w:rPr>
          <w:rFonts w:cs="Arial"/>
          <w:lang w:val="en-AU"/>
        </w:rPr>
        <w:t>.</w:t>
      </w:r>
    </w:p>
    <w:p w14:paraId="61FCEC01" w14:textId="7A803DFC" w:rsidR="00E73EDF" w:rsidRPr="00693533" w:rsidRDefault="005F5B09" w:rsidP="00C128E3">
      <w:pPr>
        <w:spacing w:line="240" w:lineRule="auto"/>
        <w:jc w:val="center"/>
      </w:pPr>
      <w:r w:rsidRPr="004E48C6">
        <w:rPr>
          <w:noProof/>
          <w:lang w:val="fr-FR" w:eastAsia="fr-FR"/>
        </w:rPr>
        <w:lastRenderedPageBreak/>
        <w:drawing>
          <wp:inline distT="0" distB="0" distL="0" distR="0" wp14:anchorId="2C9DB9A7" wp14:editId="7C585F62">
            <wp:extent cx="5301548" cy="3514528"/>
            <wp:effectExtent l="0" t="0" r="0" b="0"/>
            <wp:docPr id="2" name="Picture 2" descr="D:\My Documents\Technical Standards Latest Draft\S-101 Main Document Edition 1.2.0\Issues Raised by Stakeholders\20231108_3 Figure_4_6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My Documents\Technical Standards Latest Draft\S-101 Main Document Edition 1.2.0\Issues Raised by Stakeholders\20231108_3 Figure_4_6_new.png"/>
                    <pic:cNvPicPr>
                      <a:picLocks noChangeAspect="1" noChangeArrowheads="1"/>
                    </pic:cNvPicPr>
                  </pic:nvPicPr>
                  <pic:blipFill rotWithShape="1">
                    <a:blip r:embed="rId38">
                      <a:extLst>
                        <a:ext uri="{28A0092B-C50C-407E-A947-70E740481C1C}">
                          <a14:useLocalDpi xmlns:a14="http://schemas.microsoft.com/office/drawing/2010/main" val="0"/>
                        </a:ext>
                      </a:extLst>
                    </a:blip>
                    <a:srcRect l="2811" t="29257" r="452" b="25388"/>
                    <a:stretch/>
                  </pic:blipFill>
                  <pic:spPr bwMode="auto">
                    <a:xfrm>
                      <a:off x="0" y="0"/>
                      <a:ext cx="5343179" cy="3542126"/>
                    </a:xfrm>
                    <a:prstGeom prst="rect">
                      <a:avLst/>
                    </a:prstGeom>
                    <a:noFill/>
                    <a:ln>
                      <a:noFill/>
                    </a:ln>
                    <a:extLst>
                      <a:ext uri="{53640926-AAD7-44D8-BBD7-CCE9431645EC}">
                        <a14:shadowObscured xmlns:a14="http://schemas.microsoft.com/office/drawing/2010/main"/>
                      </a:ext>
                    </a:extLst>
                  </pic:spPr>
                </pic:pic>
              </a:graphicData>
            </a:graphic>
          </wp:inline>
        </w:drawing>
      </w:r>
    </w:p>
    <w:p w14:paraId="1586A8B5" w14:textId="36FFB843" w:rsidR="00E73EDF" w:rsidRPr="00086CD9" w:rsidRDefault="007653F1" w:rsidP="00EA0A58">
      <w:pPr>
        <w:pStyle w:val="Caption"/>
        <w:spacing w:line="240" w:lineRule="auto"/>
        <w:jc w:val="center"/>
        <w:rPr>
          <w:sz w:val="18"/>
          <w:szCs w:val="18"/>
        </w:rPr>
      </w:pPr>
      <w:r w:rsidRPr="00086CD9">
        <w:rPr>
          <w:sz w:val="18"/>
          <w:szCs w:val="18"/>
        </w:rPr>
        <w:t xml:space="preserve">Figure </w:t>
      </w:r>
      <w:r w:rsidR="00EA0A58" w:rsidRPr="00086CD9">
        <w:rPr>
          <w:sz w:val="18"/>
          <w:szCs w:val="18"/>
        </w:rPr>
        <w:t>4-</w:t>
      </w:r>
      <w:r w:rsidR="006D1545">
        <w:rPr>
          <w:sz w:val="18"/>
          <w:szCs w:val="18"/>
        </w:rPr>
        <w:t>6</w:t>
      </w:r>
      <w:r w:rsidR="00376255" w:rsidRPr="00086CD9">
        <w:rPr>
          <w:sz w:val="18"/>
          <w:szCs w:val="18"/>
        </w:rPr>
        <w:t xml:space="preserve"> </w:t>
      </w:r>
      <w:r w:rsidR="00EA0A58" w:rsidRPr="00086CD9">
        <w:rPr>
          <w:sz w:val="18"/>
          <w:szCs w:val="18"/>
        </w:rPr>
        <w:t>–</w:t>
      </w:r>
      <w:r w:rsidRPr="00086CD9">
        <w:rPr>
          <w:sz w:val="18"/>
          <w:szCs w:val="18"/>
        </w:rPr>
        <w:t xml:space="preserve"> Data</w:t>
      </w:r>
      <w:r w:rsidR="00376255" w:rsidRPr="00086CD9">
        <w:rPr>
          <w:sz w:val="18"/>
          <w:szCs w:val="18"/>
        </w:rPr>
        <w:t>set with multiple Data Coverage features</w:t>
      </w:r>
    </w:p>
    <w:p w14:paraId="0EA369F0" w14:textId="77777777" w:rsidR="00E73EDF" w:rsidRPr="004507E0" w:rsidRDefault="007653F1" w:rsidP="00C81B2F">
      <w:pPr>
        <w:pStyle w:val="Heading3"/>
        <w:tabs>
          <w:tab w:val="clear" w:pos="660"/>
          <w:tab w:val="clear" w:pos="880"/>
          <w:tab w:val="left" w:pos="851"/>
        </w:tabs>
        <w:spacing w:before="120" w:after="120" w:line="240" w:lineRule="auto"/>
        <w:ind w:left="851" w:hanging="851"/>
        <w:rPr>
          <w:lang w:eastAsia="en-US"/>
        </w:rPr>
      </w:pPr>
      <w:bookmarkStart w:id="411" w:name="_Toc515440336"/>
      <w:bookmarkStart w:id="412" w:name="_Toc517858847"/>
      <w:bookmarkStart w:id="413" w:name="_Toc519859087"/>
      <w:bookmarkStart w:id="414" w:name="_Toc521495131"/>
      <w:bookmarkStart w:id="415" w:name="_Toc527117744"/>
      <w:bookmarkStart w:id="416" w:name="_Toc527620271"/>
      <w:bookmarkStart w:id="417" w:name="_Toc529974513"/>
      <w:bookmarkStart w:id="418" w:name="_Toc439685270"/>
      <w:bookmarkStart w:id="419" w:name="_Toc170072365"/>
      <w:bookmarkEnd w:id="411"/>
      <w:bookmarkEnd w:id="412"/>
      <w:bookmarkEnd w:id="413"/>
      <w:bookmarkEnd w:id="414"/>
      <w:bookmarkEnd w:id="415"/>
      <w:bookmarkEnd w:id="416"/>
      <w:bookmarkEnd w:id="417"/>
      <w:r w:rsidRPr="004507E0">
        <w:rPr>
          <w:lang w:eastAsia="en-US"/>
        </w:rPr>
        <w:t>Dataset size</w:t>
      </w:r>
      <w:bookmarkEnd w:id="418"/>
      <w:bookmarkEnd w:id="419"/>
    </w:p>
    <w:p w14:paraId="2E23E82B" w14:textId="7002966B" w:rsidR="00E73EDF" w:rsidRPr="00693533" w:rsidRDefault="007653F1" w:rsidP="00C81B2F">
      <w:pPr>
        <w:pStyle w:val="Heading4"/>
        <w:numPr>
          <w:ilvl w:val="0"/>
          <w:numId w:val="0"/>
        </w:numPr>
        <w:spacing w:before="0" w:after="120" w:line="240" w:lineRule="auto"/>
        <w:jc w:val="both"/>
        <w:rPr>
          <w:b w:val="0"/>
          <w:lang w:eastAsia="en-US"/>
        </w:rPr>
      </w:pPr>
      <w:r w:rsidRPr="00693533">
        <w:rPr>
          <w:b w:val="0"/>
          <w:lang w:eastAsia="en-US"/>
        </w:rPr>
        <w:t>Datasets must not exceed 10</w:t>
      </w:r>
      <w:r w:rsidR="00C81B2F">
        <w:rPr>
          <w:b w:val="0"/>
          <w:lang w:eastAsia="en-US"/>
        </w:rPr>
        <w:t xml:space="preserve"> </w:t>
      </w:r>
      <w:r w:rsidRPr="00693533">
        <w:rPr>
          <w:b w:val="0"/>
          <w:lang w:eastAsia="en-US"/>
        </w:rPr>
        <w:t>MB.</w:t>
      </w:r>
    </w:p>
    <w:p w14:paraId="328E7424" w14:textId="2AE5A921" w:rsidR="00E73EDF" w:rsidRDefault="00D812E4" w:rsidP="00C81B2F">
      <w:pPr>
        <w:spacing w:after="120" w:line="240" w:lineRule="auto"/>
      </w:pPr>
      <w:r w:rsidRPr="00693533">
        <w:t xml:space="preserve">Update </w:t>
      </w:r>
      <w:r w:rsidRPr="004507E0">
        <w:t xml:space="preserve">datasets </w:t>
      </w:r>
      <w:r w:rsidR="007653F1" w:rsidRPr="004507E0">
        <w:t>should not normally be larger than 50</w:t>
      </w:r>
      <w:r w:rsidR="00C81B2F">
        <w:t xml:space="preserve"> </w:t>
      </w:r>
      <w:r w:rsidR="007653F1" w:rsidRPr="004507E0">
        <w:t>kb and must not be larger than 200</w:t>
      </w:r>
      <w:r w:rsidR="00C81B2F">
        <w:t xml:space="preserve"> </w:t>
      </w:r>
      <w:r w:rsidR="007653F1" w:rsidRPr="004507E0">
        <w:t>kb.</w:t>
      </w:r>
    </w:p>
    <w:p w14:paraId="479620DE" w14:textId="77777777" w:rsidR="00614FE6" w:rsidRPr="004507E0" w:rsidRDefault="00614FE6" w:rsidP="00C81B2F">
      <w:pPr>
        <w:spacing w:after="120" w:line="240" w:lineRule="auto"/>
      </w:pPr>
    </w:p>
    <w:p w14:paraId="0EB58C3A" w14:textId="7DE85EDB" w:rsidR="00E73EDF" w:rsidRPr="00693533" w:rsidRDefault="007653F1" w:rsidP="00C81B2F">
      <w:pPr>
        <w:pStyle w:val="Heading2"/>
        <w:tabs>
          <w:tab w:val="clear" w:pos="540"/>
        </w:tabs>
        <w:spacing w:before="120" w:after="200" w:line="240" w:lineRule="auto"/>
        <w:ind w:left="709" w:hanging="709"/>
      </w:pPr>
      <w:bookmarkStart w:id="420" w:name="_Toc510784284"/>
      <w:bookmarkStart w:id="421" w:name="_Toc510785433"/>
      <w:bookmarkStart w:id="422" w:name="_Toc439685271"/>
      <w:bookmarkStart w:id="423" w:name="_Toc170072366"/>
      <w:bookmarkEnd w:id="420"/>
      <w:bookmarkEnd w:id="421"/>
      <w:r w:rsidRPr="00693533">
        <w:t xml:space="preserve">Display </w:t>
      </w:r>
      <w:r w:rsidR="00C81B2F">
        <w:t>s</w:t>
      </w:r>
      <w:r w:rsidRPr="00693533">
        <w:t xml:space="preserve">cale </w:t>
      </w:r>
      <w:r w:rsidR="00C81B2F">
        <w:t>r</w:t>
      </w:r>
      <w:r w:rsidRPr="00693533">
        <w:t>ange</w:t>
      </w:r>
      <w:bookmarkEnd w:id="422"/>
      <w:bookmarkEnd w:id="423"/>
    </w:p>
    <w:p w14:paraId="65D15825" w14:textId="24D6F212" w:rsidR="00E73EDF" w:rsidRDefault="007653F1" w:rsidP="00067165">
      <w:pPr>
        <w:spacing w:after="120" w:line="240" w:lineRule="auto"/>
        <w:ind w:right="16"/>
        <w:rPr>
          <w:rFonts w:cs="Arial"/>
        </w:rPr>
      </w:pPr>
      <w:r w:rsidRPr="00693533">
        <w:rPr>
          <w:rFonts w:cs="Arial"/>
        </w:rPr>
        <w:t xml:space="preserve">A scale range of a dataset is used to indicate a range of scales between which a producer considers the data is intended for use. (See clause 4.7 for how datasets are to be loaded and unloaded within a navigation system.) The smallest scale is defined by the </w:t>
      </w:r>
      <w:r w:rsidRPr="00693533">
        <w:rPr>
          <w:rFonts w:cs="Arial"/>
          <w:b/>
        </w:rPr>
        <w:t>minimum display scale</w:t>
      </w:r>
      <w:r w:rsidRPr="00693533">
        <w:rPr>
          <w:rFonts w:cs="Arial"/>
        </w:rPr>
        <w:t xml:space="preserve"> and the largest scale by the </w:t>
      </w:r>
      <w:r w:rsidR="00F6661C">
        <w:rPr>
          <w:rFonts w:cs="Arial"/>
          <w:b/>
        </w:rPr>
        <w:t xml:space="preserve">optimum </w:t>
      </w:r>
      <w:r w:rsidRPr="00693533">
        <w:rPr>
          <w:rFonts w:cs="Arial"/>
          <w:b/>
        </w:rPr>
        <w:t>display scale</w:t>
      </w:r>
      <w:r w:rsidRPr="00693533">
        <w:rPr>
          <w:rFonts w:cs="Arial"/>
        </w:rPr>
        <w:t xml:space="preserve">. </w:t>
      </w:r>
      <w:r w:rsidR="00F6661C">
        <w:rPr>
          <w:rFonts w:cs="Arial"/>
        </w:rPr>
        <w:t xml:space="preserve">The </w:t>
      </w:r>
      <w:r w:rsidR="003349C5">
        <w:rPr>
          <w:rFonts w:cs="Arial"/>
          <w:b/>
        </w:rPr>
        <w:t>maximum display scale</w:t>
      </w:r>
      <w:r w:rsidR="003349C5">
        <w:rPr>
          <w:rFonts w:cs="Arial"/>
        </w:rPr>
        <w:t xml:space="preserve"> indicates the scale that the Data Producer considers </w:t>
      </w:r>
      <w:r w:rsidR="00AF19C3">
        <w:rPr>
          <w:rFonts w:cs="Arial"/>
        </w:rPr>
        <w:t xml:space="preserve">that </w:t>
      </w:r>
      <w:r w:rsidR="003349C5">
        <w:rPr>
          <w:rFonts w:cs="Arial"/>
        </w:rPr>
        <w:t>the “grossly overscaled” warning should be triggered.</w:t>
      </w:r>
      <w:r w:rsidR="00F6661C">
        <w:rPr>
          <w:rFonts w:cs="Arial"/>
        </w:rPr>
        <w:t xml:space="preserve"> </w:t>
      </w:r>
      <w:r w:rsidRPr="00693533">
        <w:rPr>
          <w:rFonts w:cs="Arial"/>
        </w:rPr>
        <w:t>These scales must be set at one of the scales specified in clause 3 (spatial resolutions).</w:t>
      </w:r>
    </w:p>
    <w:p w14:paraId="2601C149" w14:textId="6E85ECE7" w:rsidR="00C240A3" w:rsidRPr="00693533" w:rsidRDefault="00C240A3" w:rsidP="00067165">
      <w:pPr>
        <w:spacing w:after="120" w:line="240" w:lineRule="auto"/>
        <w:ind w:right="16"/>
        <w:rPr>
          <w:rFonts w:cs="Arial"/>
        </w:rPr>
      </w:pPr>
      <w:r>
        <w:rPr>
          <w:rFonts w:cs="Arial"/>
        </w:rPr>
        <w:t>There must not be overlapping scale ranges</w:t>
      </w:r>
      <w:r w:rsidR="009278A7">
        <w:rPr>
          <w:rFonts w:cs="Arial"/>
        </w:rPr>
        <w:t xml:space="preserve"> (that is, overlaps between values of </w:t>
      </w:r>
      <w:r w:rsidR="009278A7">
        <w:rPr>
          <w:rFonts w:cs="Arial"/>
          <w:b/>
        </w:rPr>
        <w:t>optimum display scale</w:t>
      </w:r>
      <w:r w:rsidR="009278A7">
        <w:rPr>
          <w:rFonts w:cs="Arial"/>
        </w:rPr>
        <w:t xml:space="preserve"> and </w:t>
      </w:r>
      <w:r w:rsidR="009278A7">
        <w:rPr>
          <w:rFonts w:cs="Arial"/>
          <w:b/>
        </w:rPr>
        <w:t>minimum display scale</w:t>
      </w:r>
      <w:r w:rsidR="009278A7">
        <w:rPr>
          <w:rFonts w:cs="Arial"/>
        </w:rPr>
        <w:t>)</w:t>
      </w:r>
      <w:r>
        <w:rPr>
          <w:rFonts w:cs="Arial"/>
        </w:rPr>
        <w:t xml:space="preserve"> between datasets covering the same geographical area.</w:t>
      </w:r>
    </w:p>
    <w:p w14:paraId="2EE1DB1F" w14:textId="7411822E" w:rsidR="00C2007C" w:rsidRDefault="007653F1" w:rsidP="00C81B2F">
      <w:pPr>
        <w:spacing w:after="120" w:line="240" w:lineRule="auto"/>
        <w:rPr>
          <w:rFonts w:cs="Arial"/>
        </w:rPr>
      </w:pPr>
      <w:r w:rsidRPr="00693533">
        <w:rPr>
          <w:rFonts w:cs="Arial"/>
        </w:rPr>
        <w:t xml:space="preserve">When the </w:t>
      </w:r>
      <w:r w:rsidR="00376255">
        <w:rPr>
          <w:rFonts w:cs="Arial"/>
        </w:rPr>
        <w:t>mariner’</w:t>
      </w:r>
      <w:r w:rsidR="00376255" w:rsidRPr="00693533">
        <w:rPr>
          <w:rFonts w:cs="Arial"/>
        </w:rPr>
        <w:t>s</w:t>
      </w:r>
      <w:r w:rsidR="00376255">
        <w:rPr>
          <w:rFonts w:cs="Arial"/>
        </w:rPr>
        <w:t xml:space="preserve"> selected</w:t>
      </w:r>
      <w:r w:rsidR="00376255" w:rsidRPr="00693533">
        <w:rPr>
          <w:rFonts w:cs="Arial"/>
        </w:rPr>
        <w:t xml:space="preserve"> </w:t>
      </w:r>
      <w:r w:rsidRPr="00693533">
        <w:rPr>
          <w:rFonts w:cs="Arial"/>
        </w:rPr>
        <w:t>viewing scale</w:t>
      </w:r>
      <w:r w:rsidR="00376255">
        <w:rPr>
          <w:rFonts w:cs="Arial"/>
        </w:rPr>
        <w:t xml:space="preserve"> (MSVS)</w:t>
      </w:r>
      <w:r w:rsidRPr="00693533">
        <w:rPr>
          <w:rFonts w:cs="Arial"/>
        </w:rPr>
        <w:t xml:space="preserve"> is smaller than the value indicated by </w:t>
      </w:r>
      <w:r w:rsidRPr="00693533">
        <w:rPr>
          <w:rFonts w:cs="Arial"/>
          <w:b/>
        </w:rPr>
        <w:t>minimum display scale</w:t>
      </w:r>
      <w:r w:rsidRPr="00693533">
        <w:rPr>
          <w:rFonts w:cs="Arial"/>
        </w:rPr>
        <w:t xml:space="preserve">, features within the </w:t>
      </w:r>
      <w:r w:rsidRPr="00693533">
        <w:rPr>
          <w:rFonts w:cs="Arial"/>
          <w:b/>
        </w:rPr>
        <w:t>Data Coverage</w:t>
      </w:r>
      <w:r w:rsidRPr="00693533">
        <w:rPr>
          <w:rFonts w:cs="Arial"/>
        </w:rPr>
        <w:t xml:space="preserve"> feature are not displayed, except where the </w:t>
      </w:r>
      <w:r w:rsidR="00D62149">
        <w:rPr>
          <w:rFonts w:cs="Arial"/>
        </w:rPr>
        <w:t>System Database</w:t>
      </w:r>
      <w:r w:rsidR="00D62149" w:rsidRPr="00693533">
        <w:rPr>
          <w:rFonts w:cs="Arial"/>
        </w:rPr>
        <w:t xml:space="preserve"> </w:t>
      </w:r>
      <w:r w:rsidRPr="00693533">
        <w:rPr>
          <w:rFonts w:cs="Arial"/>
        </w:rPr>
        <w:t xml:space="preserve">does not contain a dataset covering the area at a smaller scale, in which case the dataset will be </w:t>
      </w:r>
      <w:r w:rsidR="00C240A3">
        <w:rPr>
          <w:rFonts w:cs="Arial"/>
        </w:rPr>
        <w:t xml:space="preserve">continuously </w:t>
      </w:r>
      <w:r w:rsidRPr="00693533">
        <w:rPr>
          <w:rFonts w:cs="Arial"/>
        </w:rPr>
        <w:t>di</w:t>
      </w:r>
      <w:r w:rsidR="00C81B2F">
        <w:rPr>
          <w:rFonts w:cs="Arial"/>
        </w:rPr>
        <w:t xml:space="preserve">splayed. </w:t>
      </w:r>
    </w:p>
    <w:p w14:paraId="2B2F83CC" w14:textId="0241330E" w:rsidR="00E73EDF" w:rsidRDefault="004C22F2" w:rsidP="00C81B2F">
      <w:pPr>
        <w:spacing w:after="120" w:line="240" w:lineRule="auto"/>
        <w:rPr>
          <w:rFonts w:cs="Arial"/>
        </w:rPr>
      </w:pPr>
      <w:r w:rsidRPr="004507E0">
        <w:rPr>
          <w:rFonts w:cs="Arial"/>
        </w:rPr>
        <w:t>W</w:t>
      </w:r>
      <w:r w:rsidR="00B364F9" w:rsidRPr="004507E0">
        <w:rPr>
          <w:rFonts w:cs="Arial"/>
        </w:rPr>
        <w:t xml:space="preserve">hen </w:t>
      </w:r>
      <w:r w:rsidR="007653F1" w:rsidRPr="004507E0">
        <w:rPr>
          <w:rFonts w:cs="Arial"/>
        </w:rPr>
        <w:t xml:space="preserve">the </w:t>
      </w:r>
      <w:r w:rsidR="00376255">
        <w:rPr>
          <w:rFonts w:cs="Arial"/>
        </w:rPr>
        <w:t>MSVS</w:t>
      </w:r>
      <w:r w:rsidR="007653F1" w:rsidRPr="004507E0">
        <w:rPr>
          <w:rFonts w:cs="Arial"/>
        </w:rPr>
        <w:t xml:space="preserve"> is larger than the value indicated by </w:t>
      </w:r>
      <w:r w:rsidR="003349C5">
        <w:rPr>
          <w:rFonts w:cs="Arial"/>
          <w:b/>
        </w:rPr>
        <w:t>optimum</w:t>
      </w:r>
      <w:r w:rsidR="003349C5" w:rsidRPr="004507E0">
        <w:rPr>
          <w:rFonts w:cs="Arial"/>
          <w:b/>
        </w:rPr>
        <w:t xml:space="preserve"> </w:t>
      </w:r>
      <w:r w:rsidR="007653F1" w:rsidRPr="004507E0">
        <w:rPr>
          <w:rFonts w:cs="Arial"/>
          <w:b/>
        </w:rPr>
        <w:t>display scale</w:t>
      </w:r>
      <w:r w:rsidR="007653F1" w:rsidRPr="004507E0">
        <w:rPr>
          <w:rFonts w:cs="Arial"/>
        </w:rPr>
        <w:t xml:space="preserve">, </w:t>
      </w:r>
      <w:r w:rsidR="00B364F9" w:rsidRPr="004507E0">
        <w:rPr>
          <w:rFonts w:cs="Arial"/>
        </w:rPr>
        <w:t xml:space="preserve">the </w:t>
      </w:r>
      <w:r w:rsidR="007653F1" w:rsidRPr="004507E0">
        <w:rPr>
          <w:rFonts w:cs="Arial"/>
        </w:rPr>
        <w:t xml:space="preserve">overscale </w:t>
      </w:r>
      <w:r w:rsidR="00B364F9" w:rsidRPr="004507E0">
        <w:rPr>
          <w:rFonts w:cs="Arial"/>
        </w:rPr>
        <w:t>indication</w:t>
      </w:r>
      <w:r w:rsidR="00C450A7" w:rsidRPr="004507E0">
        <w:rPr>
          <w:rFonts w:cs="Arial"/>
        </w:rPr>
        <w:t>, in the form of a</w:t>
      </w:r>
      <w:r w:rsidR="007E7BB8" w:rsidRPr="004507E0">
        <w:rPr>
          <w:rFonts w:cs="Arial"/>
        </w:rPr>
        <w:t xml:space="preserve">n overscale factor </w:t>
      </w:r>
      <w:r w:rsidR="00C450A7" w:rsidRPr="004507E0">
        <w:rPr>
          <w:rFonts w:cs="Arial"/>
        </w:rPr>
        <w:t>covering the area that is overscale,</w:t>
      </w:r>
      <w:r w:rsidR="00B364F9" w:rsidRPr="004507E0">
        <w:rPr>
          <w:rFonts w:cs="Arial"/>
        </w:rPr>
        <w:t xml:space="preserve"> </w:t>
      </w:r>
      <w:r w:rsidR="007E7BB8" w:rsidRPr="004507E0">
        <w:rPr>
          <w:rFonts w:cs="Arial"/>
        </w:rPr>
        <w:t>must be</w:t>
      </w:r>
      <w:r w:rsidR="00B364F9" w:rsidRPr="004507E0">
        <w:rPr>
          <w:rFonts w:cs="Arial"/>
        </w:rPr>
        <w:t xml:space="preserve"> shown</w:t>
      </w:r>
      <w:r w:rsidR="00C81B2F">
        <w:rPr>
          <w:rFonts w:cs="Arial"/>
        </w:rPr>
        <w:t xml:space="preserve">. </w:t>
      </w:r>
      <w:r w:rsidR="007E7BB8" w:rsidRPr="004507E0">
        <w:rPr>
          <w:rFonts w:cs="Arial"/>
        </w:rPr>
        <w:t xml:space="preserve">When </w:t>
      </w:r>
      <w:r w:rsidR="00376255">
        <w:rPr>
          <w:rFonts w:cs="Arial"/>
        </w:rPr>
        <w:t xml:space="preserve">at </w:t>
      </w:r>
      <w:r w:rsidR="007E7BB8" w:rsidRPr="004507E0">
        <w:rPr>
          <w:rFonts w:cs="Arial"/>
        </w:rPr>
        <w:t xml:space="preserve">own ship’s position a dataset with a larger </w:t>
      </w:r>
      <w:r w:rsidR="00F440F3">
        <w:rPr>
          <w:rFonts w:cs="Arial"/>
          <w:b/>
        </w:rPr>
        <w:t>optimum</w:t>
      </w:r>
      <w:r w:rsidR="00F440F3" w:rsidRPr="004507E0">
        <w:rPr>
          <w:rFonts w:cs="Arial"/>
          <w:b/>
        </w:rPr>
        <w:t xml:space="preserve"> </w:t>
      </w:r>
      <w:r w:rsidR="007E7BB8" w:rsidRPr="004507E0">
        <w:rPr>
          <w:rFonts w:cs="Arial"/>
          <w:b/>
        </w:rPr>
        <w:t>display scale</w:t>
      </w:r>
      <w:r w:rsidR="007E7BB8" w:rsidRPr="00693533">
        <w:rPr>
          <w:rFonts w:cs="Arial"/>
        </w:rPr>
        <w:t xml:space="preserve"> than the MSVS</w:t>
      </w:r>
      <w:r w:rsidR="00376255">
        <w:rPr>
          <w:rFonts w:cs="Arial"/>
        </w:rPr>
        <w:t xml:space="preserve"> is available,</w:t>
      </w:r>
      <w:r w:rsidR="007E7BB8" w:rsidRPr="00693533">
        <w:rPr>
          <w:rFonts w:cs="Arial"/>
        </w:rPr>
        <w:t xml:space="preserve"> an indication is required and </w:t>
      </w:r>
      <w:r w:rsidR="00376255">
        <w:rPr>
          <w:rFonts w:cs="Arial"/>
        </w:rPr>
        <w:t>must</w:t>
      </w:r>
      <w:r w:rsidR="00376255" w:rsidRPr="00693533">
        <w:rPr>
          <w:rFonts w:cs="Arial"/>
        </w:rPr>
        <w:t xml:space="preserve"> </w:t>
      </w:r>
      <w:r w:rsidR="007E7BB8" w:rsidRPr="00693533">
        <w:rPr>
          <w:rFonts w:cs="Arial"/>
        </w:rPr>
        <w:t>be shown on the same screen as the chart display.</w:t>
      </w:r>
    </w:p>
    <w:p w14:paraId="4411552E" w14:textId="3B4F87C8" w:rsidR="00F440F3" w:rsidRDefault="00F440F3" w:rsidP="00C81B2F">
      <w:pPr>
        <w:spacing w:after="120" w:line="240" w:lineRule="auto"/>
        <w:rPr>
          <w:rFonts w:cs="Arial"/>
        </w:rPr>
      </w:pPr>
      <w:r w:rsidRPr="004507E0">
        <w:rPr>
          <w:rFonts w:cs="Arial"/>
        </w:rPr>
        <w:t xml:space="preserve">When the </w:t>
      </w:r>
      <w:r>
        <w:rPr>
          <w:rFonts w:cs="Arial"/>
        </w:rPr>
        <w:t>MSVS</w:t>
      </w:r>
      <w:r w:rsidRPr="004507E0">
        <w:rPr>
          <w:rFonts w:cs="Arial"/>
        </w:rPr>
        <w:t xml:space="preserve"> is larger than the value indicated by </w:t>
      </w:r>
      <w:r>
        <w:rPr>
          <w:rFonts w:cs="Arial"/>
          <w:b/>
        </w:rPr>
        <w:t>maximum</w:t>
      </w:r>
      <w:r w:rsidRPr="004507E0">
        <w:rPr>
          <w:rFonts w:cs="Arial"/>
          <w:b/>
        </w:rPr>
        <w:t xml:space="preserve"> display scale</w:t>
      </w:r>
      <w:r w:rsidRPr="004507E0">
        <w:rPr>
          <w:rFonts w:cs="Arial"/>
        </w:rPr>
        <w:t>, the overscale indication, in the form of an overscale factor and</w:t>
      </w:r>
      <w:r>
        <w:rPr>
          <w:rFonts w:cs="Arial"/>
        </w:rPr>
        <w:t>, additionally, a</w:t>
      </w:r>
      <w:r w:rsidRPr="004507E0">
        <w:rPr>
          <w:rFonts w:cs="Arial"/>
        </w:rPr>
        <w:t xml:space="preserve"> pattern covering the area that is overscale, must be shown</w:t>
      </w:r>
      <w:r>
        <w:rPr>
          <w:rFonts w:cs="Arial"/>
        </w:rPr>
        <w:t xml:space="preserve"> to indicate that the data is “grossly overscaled”.</w:t>
      </w:r>
    </w:p>
    <w:p w14:paraId="33434FE0" w14:textId="1A505FDA" w:rsidR="00C2007C" w:rsidRDefault="00C2007C" w:rsidP="00C81B2F">
      <w:pPr>
        <w:spacing w:after="120" w:line="240" w:lineRule="auto"/>
        <w:rPr>
          <w:rFonts w:cs="Arial"/>
        </w:rPr>
      </w:pPr>
      <w:r>
        <w:rPr>
          <w:rFonts w:cs="Arial"/>
        </w:rPr>
        <w:t>Within ENC schemes</w:t>
      </w:r>
      <w:r w:rsidR="00565423">
        <w:rPr>
          <w:rFonts w:cs="Arial"/>
        </w:rPr>
        <w:t xml:space="preserve"> it is preferable that the scale ranges for different datasets covering the same geographical area to be continuous (see clause 4.5.3). However, where the scale ranges are</w:t>
      </w:r>
      <w:r>
        <w:rPr>
          <w:rFonts w:cs="Arial"/>
        </w:rPr>
        <w:t xml:space="preserve"> non-continuous, the ECDIS will display the large</w:t>
      </w:r>
      <w:r w:rsidR="00565423">
        <w:rPr>
          <w:rFonts w:cs="Arial"/>
        </w:rPr>
        <w:t>r</w:t>
      </w:r>
      <w:r>
        <w:rPr>
          <w:rFonts w:cs="Arial"/>
        </w:rPr>
        <w:t xml:space="preserve"> scale dataset until the MSVS </w:t>
      </w:r>
      <w:r w:rsidR="00565423">
        <w:rPr>
          <w:rFonts w:cs="Arial"/>
        </w:rPr>
        <w:t xml:space="preserve">is </w:t>
      </w:r>
      <w:r>
        <w:rPr>
          <w:rFonts w:cs="Arial"/>
        </w:rPr>
        <w:t>equal</w:t>
      </w:r>
      <w:r w:rsidR="00565423">
        <w:rPr>
          <w:rFonts w:cs="Arial"/>
        </w:rPr>
        <w:t xml:space="preserve"> to or at smaller scale than</w:t>
      </w:r>
      <w:r>
        <w:rPr>
          <w:rFonts w:cs="Arial"/>
        </w:rPr>
        <w:t xml:space="preserve"> the</w:t>
      </w:r>
      <w:r w:rsidR="00565423">
        <w:rPr>
          <w:rFonts w:cs="Arial"/>
        </w:rPr>
        <w:t xml:space="preserve"> </w:t>
      </w:r>
      <w:r w:rsidR="00F440F3">
        <w:rPr>
          <w:rFonts w:cs="Arial"/>
          <w:b/>
        </w:rPr>
        <w:t>opt</w:t>
      </w:r>
      <w:r w:rsidR="00F440F3" w:rsidRPr="004507E0">
        <w:rPr>
          <w:rFonts w:cs="Arial"/>
          <w:b/>
        </w:rPr>
        <w:t xml:space="preserve">imum </w:t>
      </w:r>
      <w:r w:rsidR="00565423" w:rsidRPr="004507E0">
        <w:rPr>
          <w:rFonts w:cs="Arial"/>
          <w:b/>
        </w:rPr>
        <w:t>display scale</w:t>
      </w:r>
      <w:r>
        <w:rPr>
          <w:rFonts w:cs="Arial"/>
        </w:rPr>
        <w:t xml:space="preserve"> </w:t>
      </w:r>
      <w:r w:rsidR="00565423">
        <w:rPr>
          <w:rFonts w:cs="Arial"/>
        </w:rPr>
        <w:t xml:space="preserve">of the </w:t>
      </w:r>
      <w:r>
        <w:rPr>
          <w:rFonts w:cs="Arial"/>
        </w:rPr>
        <w:t>next smaller scale dataset</w:t>
      </w:r>
      <w:r>
        <w:rPr>
          <w:rFonts w:cs="Arial"/>
          <w:b/>
        </w:rPr>
        <w:t>.</w:t>
      </w:r>
    </w:p>
    <w:p w14:paraId="6425CB76" w14:textId="77777777" w:rsidR="00C81B2F" w:rsidRPr="00693533" w:rsidRDefault="00C81B2F" w:rsidP="00C81B2F">
      <w:pPr>
        <w:spacing w:after="120" w:line="240" w:lineRule="auto"/>
        <w:rPr>
          <w:rFonts w:cs="Arial"/>
        </w:rPr>
      </w:pPr>
    </w:p>
    <w:p w14:paraId="1FFB8E35" w14:textId="38A224A9" w:rsidR="00E73EDF" w:rsidRPr="004507E0" w:rsidRDefault="007653F1" w:rsidP="00C81B2F">
      <w:pPr>
        <w:pStyle w:val="Heading2"/>
        <w:tabs>
          <w:tab w:val="clear" w:pos="540"/>
        </w:tabs>
        <w:spacing w:before="120" w:after="200" w:line="240" w:lineRule="auto"/>
        <w:ind w:left="709" w:hanging="709"/>
      </w:pPr>
      <w:bookmarkStart w:id="424" w:name="_Toc510785435"/>
      <w:bookmarkStart w:id="425" w:name="_Toc510784286"/>
      <w:bookmarkStart w:id="426" w:name="_Toc439685272"/>
      <w:bookmarkStart w:id="427" w:name="_Toc170072367"/>
      <w:bookmarkEnd w:id="424"/>
      <w:bookmarkEnd w:id="425"/>
      <w:commentRangeStart w:id="428"/>
      <w:r w:rsidRPr="00693533">
        <w:t xml:space="preserve">Dataset </w:t>
      </w:r>
      <w:r w:rsidR="00C81B2F">
        <w:t>l</w:t>
      </w:r>
      <w:r w:rsidRPr="00693533">
        <w:t xml:space="preserve">oading </w:t>
      </w:r>
      <w:bookmarkEnd w:id="426"/>
      <w:r w:rsidR="004C22F2" w:rsidRPr="00693533">
        <w:t xml:space="preserve">and </w:t>
      </w:r>
      <w:r w:rsidR="00C81B2F">
        <w:t>d</w:t>
      </w:r>
      <w:r w:rsidR="004C22F2" w:rsidRPr="004507E0">
        <w:t xml:space="preserve">isplay </w:t>
      </w:r>
      <w:r w:rsidR="00C81B2F">
        <w:t>o</w:t>
      </w:r>
      <w:r w:rsidR="004C22F2" w:rsidRPr="004507E0">
        <w:t>rder</w:t>
      </w:r>
      <w:commentRangeEnd w:id="428"/>
      <w:r w:rsidR="00EE6160">
        <w:rPr>
          <w:rStyle w:val="CommentReference"/>
          <w:b w:val="0"/>
          <w:bCs w:val="0"/>
        </w:rPr>
        <w:commentReference w:id="428"/>
      </w:r>
      <w:bookmarkEnd w:id="427"/>
    </w:p>
    <w:p w14:paraId="108B563B" w14:textId="3DE7F9C3" w:rsidR="00E73EDF" w:rsidRDefault="007653F1" w:rsidP="00C81B2F">
      <w:pPr>
        <w:spacing w:after="120" w:line="240" w:lineRule="auto"/>
        <w:rPr>
          <w:rFonts w:cs="Arial"/>
        </w:rPr>
      </w:pPr>
      <w:del w:id="429" w:author="Jeff Wootton" w:date="2024-03-20T22:05:00Z">
        <w:r w:rsidRPr="00693533" w:rsidDel="003233DA">
          <w:rPr>
            <w:rFonts w:cs="Arial"/>
          </w:rPr>
          <w:delText>A n</w:delText>
        </w:r>
      </w:del>
      <w:ins w:id="430" w:author="Jeff Wootton" w:date="2024-03-20T22:05:00Z">
        <w:r w:rsidR="003233DA">
          <w:rPr>
            <w:rFonts w:cs="Arial"/>
          </w:rPr>
          <w:t>N</w:t>
        </w:r>
      </w:ins>
      <w:r w:rsidRPr="00693533">
        <w:rPr>
          <w:rFonts w:cs="Arial"/>
        </w:rPr>
        <w:t>ew algorithm</w:t>
      </w:r>
      <w:ins w:id="431" w:author="Jeff Wootton" w:date="2024-03-20T22:05:00Z">
        <w:r w:rsidR="003233DA">
          <w:rPr>
            <w:rFonts w:cs="Arial"/>
          </w:rPr>
          <w:t>s</w:t>
        </w:r>
      </w:ins>
      <w:r w:rsidRPr="00693533">
        <w:rPr>
          <w:rFonts w:cs="Arial"/>
        </w:rPr>
        <w:t xml:space="preserve"> for dataset loading and unloading</w:t>
      </w:r>
      <w:ins w:id="432" w:author="Jeff Wootton" w:date="2024-03-27T11:47:00Z">
        <w:r w:rsidR="007A7077">
          <w:rPr>
            <w:rFonts w:cs="Arial"/>
          </w:rPr>
          <w:t>;</w:t>
        </w:r>
      </w:ins>
      <w:ins w:id="433" w:author="Jeff Wootton" w:date="2024-03-20T22:05:00Z">
        <w:r w:rsidR="003233DA">
          <w:rPr>
            <w:rFonts w:cs="Arial"/>
          </w:rPr>
          <w:t xml:space="preserve"> and rendering (display)</w:t>
        </w:r>
      </w:ins>
      <w:r w:rsidRPr="00693533">
        <w:rPr>
          <w:rFonts w:cs="Arial"/>
        </w:rPr>
        <w:t xml:space="preserve"> within a navigation system </w:t>
      </w:r>
      <w:del w:id="434" w:author="Jeff Wootton" w:date="2024-03-27T11:47:00Z">
        <w:r w:rsidRPr="00693533" w:rsidDel="007A7077">
          <w:rPr>
            <w:rFonts w:cs="Arial"/>
          </w:rPr>
          <w:delText xml:space="preserve">is </w:delText>
        </w:r>
      </w:del>
      <w:ins w:id="435" w:author="Jeff Wootton" w:date="2024-03-27T11:47:00Z">
        <w:r w:rsidR="007A7077">
          <w:rPr>
            <w:rFonts w:cs="Arial"/>
          </w:rPr>
          <w:t>are</w:t>
        </w:r>
        <w:r w:rsidR="007A7077" w:rsidRPr="00693533">
          <w:rPr>
            <w:rFonts w:cs="Arial"/>
          </w:rPr>
          <w:t xml:space="preserve"> </w:t>
        </w:r>
      </w:ins>
      <w:r w:rsidRPr="00693533">
        <w:rPr>
          <w:rFonts w:cs="Arial"/>
        </w:rPr>
        <w:t>prescribed in S-101 in order for the appropriate ENC to be viewed at the mariner’s selected viewing scale. This will simplify the process for navigation systems, giving clear and concise rules on how and when data is loaded and unloaded</w:t>
      </w:r>
      <w:ins w:id="436" w:author="Jeff Wootton" w:date="2024-03-20T22:06:00Z">
        <w:r w:rsidR="003233DA">
          <w:rPr>
            <w:rFonts w:cs="Arial"/>
          </w:rPr>
          <w:t>; and the order at which datasets are to be displayed</w:t>
        </w:r>
      </w:ins>
      <w:r w:rsidRPr="00693533">
        <w:rPr>
          <w:rFonts w:cs="Arial"/>
        </w:rPr>
        <w:t>.</w:t>
      </w:r>
      <w:r w:rsidR="00EE3367" w:rsidRPr="00693533">
        <w:rPr>
          <w:rFonts w:cs="Arial"/>
        </w:rPr>
        <w:t xml:space="preserve"> </w:t>
      </w:r>
      <w:r w:rsidRPr="00693533">
        <w:rPr>
          <w:rFonts w:cs="Arial"/>
        </w:rPr>
        <w:t xml:space="preserve">The concept of navigation purpose is restricted for use in presenting ENCs in a visual catalogue and must not be used for determining </w:t>
      </w:r>
      <w:r w:rsidRPr="004507E0">
        <w:rPr>
          <w:rFonts w:cs="Arial"/>
        </w:rPr>
        <w:t>which dataset should be displayed.</w:t>
      </w:r>
    </w:p>
    <w:p w14:paraId="3845A6EE" w14:textId="580B8985" w:rsidR="00365E38" w:rsidRDefault="00365E38" w:rsidP="00C81B2F">
      <w:pPr>
        <w:spacing w:after="120" w:line="240" w:lineRule="auto"/>
        <w:rPr>
          <w:rFonts w:cs="Arial"/>
        </w:rPr>
      </w:pPr>
      <w:r>
        <w:rPr>
          <w:rFonts w:cs="Arial"/>
        </w:rPr>
        <w:t xml:space="preserve">Details of the </w:t>
      </w:r>
      <w:r w:rsidRPr="004507E0">
        <w:rPr>
          <w:rFonts w:cs="Arial"/>
        </w:rPr>
        <w:t xml:space="preserve">dataset loading and </w:t>
      </w:r>
      <w:r>
        <w:rPr>
          <w:rFonts w:cs="Arial"/>
        </w:rPr>
        <w:t>data display</w:t>
      </w:r>
      <w:r w:rsidRPr="004507E0">
        <w:rPr>
          <w:rFonts w:cs="Arial"/>
        </w:rPr>
        <w:t xml:space="preserve"> algorithm</w:t>
      </w:r>
      <w:r>
        <w:rPr>
          <w:rFonts w:cs="Arial"/>
        </w:rPr>
        <w:t xml:space="preserve">s are available in </w:t>
      </w:r>
      <w:bookmarkStart w:id="437" w:name="_Hlk121371744"/>
      <w:ins w:id="438" w:author="Jeff Wootton" w:date="2024-06-23T18:52:00Z" w16du:dateUtc="2024-06-23T16:52:00Z">
        <w:r w:rsidR="000F6A2C">
          <w:rPr>
            <w:rFonts w:cs="Arial"/>
          </w:rPr>
          <w:t xml:space="preserve">S-98 </w:t>
        </w:r>
      </w:ins>
      <w:r>
        <w:rPr>
          <w:rFonts w:cs="Arial"/>
        </w:rPr>
        <w:t xml:space="preserve">Annex </w:t>
      </w:r>
      <w:del w:id="439" w:author="Jeff Wootton" w:date="2024-06-23T18:52:00Z" w16du:dateUtc="2024-06-23T16:52:00Z">
        <w:r w:rsidDel="000F6A2C">
          <w:rPr>
            <w:rFonts w:cs="Arial"/>
          </w:rPr>
          <w:delText xml:space="preserve">D </w:delText>
        </w:r>
      </w:del>
      <w:ins w:id="440" w:author="Jeff Wootton" w:date="2024-06-23T18:52:00Z" w16du:dateUtc="2024-06-23T16:52:00Z">
        <w:r w:rsidR="000F6A2C">
          <w:rPr>
            <w:rFonts w:cs="Arial"/>
          </w:rPr>
          <w:t xml:space="preserve">C, Appendix C-5 </w:t>
        </w:r>
      </w:ins>
      <w:r>
        <w:rPr>
          <w:rFonts w:cs="Arial"/>
        </w:rPr>
        <w:t xml:space="preserve">– </w:t>
      </w:r>
      <w:r w:rsidRPr="004C74B9">
        <w:rPr>
          <w:rFonts w:cs="Arial"/>
          <w:i/>
        </w:rPr>
        <w:t xml:space="preserve">Dataset </w:t>
      </w:r>
      <w:r w:rsidR="002D4E29">
        <w:rPr>
          <w:rFonts w:cs="Arial"/>
          <w:i/>
        </w:rPr>
        <w:t>L</w:t>
      </w:r>
      <w:r w:rsidRPr="004C74B9">
        <w:rPr>
          <w:rFonts w:cs="Arial"/>
          <w:i/>
        </w:rPr>
        <w:t xml:space="preserve">oading </w:t>
      </w:r>
      <w:r w:rsidR="002D4E29">
        <w:rPr>
          <w:rFonts w:cs="Arial"/>
          <w:i/>
        </w:rPr>
        <w:t>A</w:t>
      </w:r>
      <w:r w:rsidRPr="004C74B9">
        <w:rPr>
          <w:rFonts w:cs="Arial"/>
          <w:i/>
        </w:rPr>
        <w:t>lgorithm</w:t>
      </w:r>
      <w:r w:rsidR="005F0731">
        <w:rPr>
          <w:rFonts w:cs="Arial"/>
          <w:i/>
        </w:rPr>
        <w:t xml:space="preserve"> (Dataset Selection)</w:t>
      </w:r>
      <w:ins w:id="441" w:author="Jeff Wootton" w:date="2024-03-20T22:03:00Z">
        <w:r w:rsidR="003233DA">
          <w:rPr>
            <w:rFonts w:cs="Arial"/>
            <w:i/>
          </w:rPr>
          <w:t xml:space="preserve"> and Dataset Display Order (Dataset Rendering)</w:t>
        </w:r>
      </w:ins>
      <w:r>
        <w:rPr>
          <w:rFonts w:cs="Arial"/>
        </w:rPr>
        <w:t>.</w:t>
      </w:r>
      <w:bookmarkEnd w:id="437"/>
    </w:p>
    <w:p w14:paraId="31F39231" w14:textId="1A236603" w:rsidR="00933739" w:rsidRDefault="00933739" w:rsidP="00933739">
      <w:pPr>
        <w:spacing w:after="120" w:line="240" w:lineRule="auto"/>
        <w:rPr>
          <w:rFonts w:cs="Arial"/>
        </w:rPr>
      </w:pPr>
      <w:r>
        <w:rPr>
          <w:rFonts w:cs="Arial"/>
        </w:rPr>
        <w:t>Note 1: The algorithms only address loading and display related to visualization within the system graphics window. The application may need to load other datasets to satisfy requirements related to alerts processing, such as MSC.</w:t>
      </w:r>
      <w:r w:rsidR="008C67DD">
        <w:rPr>
          <w:rFonts w:cs="Arial"/>
        </w:rPr>
        <w:t>530</w:t>
      </w:r>
      <w:r>
        <w:rPr>
          <w:rFonts w:cs="Arial"/>
        </w:rPr>
        <w:t>(</w:t>
      </w:r>
      <w:r w:rsidR="008C67DD">
        <w:rPr>
          <w:rFonts w:cs="Arial"/>
        </w:rPr>
        <w:t>106</w:t>
      </w:r>
      <w:r>
        <w:rPr>
          <w:rFonts w:cs="Arial"/>
        </w:rPr>
        <w:t>) A11.2.</w:t>
      </w:r>
    </w:p>
    <w:p w14:paraId="683C351E" w14:textId="77777777" w:rsidR="00933739" w:rsidRPr="004507E0" w:rsidRDefault="00933739" w:rsidP="00933739">
      <w:pPr>
        <w:spacing w:after="120" w:line="240" w:lineRule="auto"/>
        <w:rPr>
          <w:rFonts w:cs="Arial"/>
          <w:lang w:val="en-AU"/>
        </w:rPr>
      </w:pPr>
      <w:r>
        <w:rPr>
          <w:rFonts w:cs="Arial"/>
        </w:rPr>
        <w:t>Note 2: Light sectors. It should be possible, on request, for the mariner to be capable of identifying the colour of the sectors affecting the ship, even if the lights involved are off the display.</w:t>
      </w:r>
    </w:p>
    <w:p w14:paraId="4C77DA24" w14:textId="60A4908B" w:rsidR="00E73EDF" w:rsidRPr="004507E0" w:rsidRDefault="007653F1" w:rsidP="004E2E40">
      <w:pPr>
        <w:pStyle w:val="Heading3"/>
        <w:tabs>
          <w:tab w:val="clear" w:pos="660"/>
          <w:tab w:val="clear" w:pos="880"/>
          <w:tab w:val="left" w:pos="851"/>
        </w:tabs>
        <w:spacing w:before="120" w:after="120" w:line="240" w:lineRule="auto"/>
        <w:ind w:left="851" w:hanging="851"/>
      </w:pPr>
      <w:bookmarkStart w:id="442" w:name="_Toc439685273"/>
      <w:bookmarkStart w:id="443" w:name="_Toc170072368"/>
      <w:commentRangeStart w:id="444"/>
      <w:r w:rsidRPr="004507E0">
        <w:t xml:space="preserve">Dataset </w:t>
      </w:r>
      <w:r w:rsidR="004E2E40">
        <w:t>l</w:t>
      </w:r>
      <w:r w:rsidRPr="004507E0">
        <w:t xml:space="preserve">oading </w:t>
      </w:r>
      <w:r w:rsidR="004E2E40">
        <w:t>a</w:t>
      </w:r>
      <w:r w:rsidRPr="004507E0">
        <w:t>lgorithm</w:t>
      </w:r>
      <w:bookmarkEnd w:id="442"/>
      <w:r w:rsidR="005F0731">
        <w:t xml:space="preserve"> (dataset selection)</w:t>
      </w:r>
      <w:bookmarkEnd w:id="443"/>
    </w:p>
    <w:p w14:paraId="6AF443CE" w14:textId="4A72A670" w:rsidR="00365E38" w:rsidRPr="005F0731" w:rsidRDefault="005F0731" w:rsidP="00412A1B">
      <w:pPr>
        <w:spacing w:after="120" w:line="240" w:lineRule="auto"/>
        <w:rPr>
          <w:rFonts w:cs="Arial"/>
        </w:rPr>
      </w:pPr>
      <w:r>
        <w:rPr>
          <w:rFonts w:cs="Arial"/>
        </w:rPr>
        <w:t xml:space="preserve">See </w:t>
      </w:r>
      <w:ins w:id="445" w:author="Jeff Wootton" w:date="2024-06-23T18:48:00Z" w16du:dateUtc="2024-06-23T16:48:00Z">
        <w:r w:rsidR="009B4DB6">
          <w:rPr>
            <w:rFonts w:cs="Arial"/>
          </w:rPr>
          <w:t xml:space="preserve">S-98 </w:t>
        </w:r>
      </w:ins>
      <w:r w:rsidRPr="005F0731">
        <w:rPr>
          <w:rFonts w:cs="Arial"/>
        </w:rPr>
        <w:t xml:space="preserve">Annex </w:t>
      </w:r>
      <w:del w:id="446" w:author="Jeff Wootton" w:date="2024-06-23T18:48:00Z" w16du:dateUtc="2024-06-23T16:48:00Z">
        <w:r w:rsidRPr="005F0731" w:rsidDel="009B4DB6">
          <w:rPr>
            <w:rFonts w:cs="Arial"/>
          </w:rPr>
          <w:delText xml:space="preserve">D </w:delText>
        </w:r>
      </w:del>
      <w:ins w:id="447" w:author="Jeff Wootton" w:date="2024-06-23T18:48:00Z" w16du:dateUtc="2024-06-23T16:48:00Z">
        <w:r w:rsidR="009B4DB6">
          <w:rPr>
            <w:rFonts w:cs="Arial"/>
          </w:rPr>
          <w:t xml:space="preserve">C, Appendix </w:t>
        </w:r>
      </w:ins>
      <w:ins w:id="448" w:author="Jeff Wootton" w:date="2024-06-23T18:49:00Z" w16du:dateUtc="2024-06-23T16:49:00Z">
        <w:r w:rsidR="009B4DB6">
          <w:rPr>
            <w:rFonts w:cs="Arial"/>
          </w:rPr>
          <w:t>C-5</w:t>
        </w:r>
      </w:ins>
      <w:ins w:id="449" w:author="Jeff Wootton" w:date="2024-06-23T18:48:00Z" w16du:dateUtc="2024-06-23T16:48:00Z">
        <w:r w:rsidR="009B4DB6" w:rsidRPr="005F0731">
          <w:rPr>
            <w:rFonts w:cs="Arial"/>
          </w:rPr>
          <w:t xml:space="preserve"> </w:t>
        </w:r>
      </w:ins>
      <w:r w:rsidRPr="005F0731">
        <w:rPr>
          <w:rFonts w:cs="Arial"/>
        </w:rPr>
        <w:t xml:space="preserve">– </w:t>
      </w:r>
      <w:r w:rsidRPr="00412A1B">
        <w:rPr>
          <w:rFonts w:cs="Arial"/>
          <w:i/>
        </w:rPr>
        <w:t>Dataset Loading Algorithm (Dataset Selection)</w:t>
      </w:r>
      <w:ins w:id="450" w:author="Jeff Wootton" w:date="2024-03-20T21:56:00Z">
        <w:r w:rsidR="007E74F8">
          <w:rPr>
            <w:rFonts w:cs="Arial"/>
            <w:i/>
          </w:rPr>
          <w:t xml:space="preserve"> and Dataset Display Order (Dataset Rendering)</w:t>
        </w:r>
      </w:ins>
      <w:ins w:id="451" w:author="Jeff Wootton" w:date="2024-06-23T18:49:00Z" w16du:dateUtc="2024-06-23T16:49:00Z">
        <w:r w:rsidR="0043338D">
          <w:rPr>
            <w:rFonts w:cs="Arial"/>
            <w:iCs/>
          </w:rPr>
          <w:t xml:space="preserve"> (in development</w:t>
        </w:r>
      </w:ins>
      <w:ins w:id="452" w:author="Jeff Wootton" w:date="2024-06-23T18:50:00Z" w16du:dateUtc="2024-06-23T16:50:00Z">
        <w:r w:rsidR="0043338D">
          <w:rPr>
            <w:rFonts w:cs="Arial"/>
            <w:iCs/>
          </w:rPr>
          <w:t>)</w:t>
        </w:r>
      </w:ins>
      <w:r w:rsidRPr="005F0731">
        <w:rPr>
          <w:rFonts w:cs="Arial"/>
        </w:rPr>
        <w:t>.</w:t>
      </w:r>
    </w:p>
    <w:p w14:paraId="74C9BFFC" w14:textId="0E6FD1BB" w:rsidR="00365E38" w:rsidRDefault="00365E38" w:rsidP="00365E38">
      <w:pPr>
        <w:pStyle w:val="Heading3"/>
        <w:tabs>
          <w:tab w:val="clear" w:pos="660"/>
          <w:tab w:val="clear" w:pos="880"/>
          <w:tab w:val="left" w:pos="851"/>
        </w:tabs>
        <w:spacing w:before="120" w:after="120" w:line="240" w:lineRule="auto"/>
        <w:ind w:left="851" w:hanging="851"/>
      </w:pPr>
      <w:bookmarkStart w:id="453" w:name="_Toc170072369"/>
      <w:r w:rsidRPr="005A5D26">
        <w:t>Dataset display order</w:t>
      </w:r>
      <w:r w:rsidR="005F0731">
        <w:t xml:space="preserve"> (dataset rendering)</w:t>
      </w:r>
      <w:bookmarkEnd w:id="453"/>
    </w:p>
    <w:p w14:paraId="4905D05B" w14:textId="2FADC3AF" w:rsidR="00365E38" w:rsidRDefault="0043338D" w:rsidP="005F0731">
      <w:pPr>
        <w:spacing w:after="120" w:line="240" w:lineRule="auto"/>
      </w:pPr>
      <w:ins w:id="454" w:author="Jeff Wootton" w:date="2024-06-23T18:50:00Z" w16du:dateUtc="2024-06-23T16:50:00Z">
        <w:r>
          <w:rPr>
            <w:rFonts w:cs="Arial"/>
          </w:rPr>
          <w:t xml:space="preserve">See S-98 </w:t>
        </w:r>
        <w:r w:rsidRPr="005F0731">
          <w:rPr>
            <w:rFonts w:cs="Arial"/>
          </w:rPr>
          <w:t xml:space="preserve">Annex </w:t>
        </w:r>
        <w:r>
          <w:rPr>
            <w:rFonts w:cs="Arial"/>
          </w:rPr>
          <w:t>C, Appendix C-5</w:t>
        </w:r>
        <w:r w:rsidRPr="005F0731">
          <w:rPr>
            <w:rFonts w:cs="Arial"/>
          </w:rPr>
          <w:t xml:space="preserve"> – </w:t>
        </w:r>
        <w:r w:rsidRPr="00412A1B">
          <w:rPr>
            <w:rFonts w:cs="Arial"/>
            <w:i/>
          </w:rPr>
          <w:t>Dataset Loading Algorithm (Dataset Selection)</w:t>
        </w:r>
        <w:r>
          <w:rPr>
            <w:rFonts w:cs="Arial"/>
            <w:i/>
          </w:rPr>
          <w:t xml:space="preserve"> and Dataset Display Order (Dataset Rendering)</w:t>
        </w:r>
        <w:r>
          <w:rPr>
            <w:rFonts w:cs="Arial"/>
            <w:iCs/>
          </w:rPr>
          <w:t xml:space="preserve"> (in development)</w:t>
        </w:r>
        <w:r w:rsidRPr="005F0731">
          <w:rPr>
            <w:rFonts w:cs="Arial"/>
          </w:rPr>
          <w:t>.</w:t>
        </w:r>
      </w:ins>
      <w:del w:id="455" w:author="Jeff Wootton" w:date="2024-03-20T21:57:00Z">
        <w:r w:rsidR="005F0731" w:rsidDel="007E74F8">
          <w:delText>To assist implementers, an algorithm describing how the selected datasets must be drawn will be prepared for S-101 Edition 1.2.0.</w:delText>
        </w:r>
      </w:del>
      <w:commentRangeEnd w:id="444"/>
      <w:r>
        <w:rPr>
          <w:rStyle w:val="CommentReference"/>
        </w:rPr>
        <w:commentReference w:id="444"/>
      </w:r>
    </w:p>
    <w:p w14:paraId="3EC35E3D" w14:textId="53FE11B3" w:rsidR="005F0731" w:rsidRDefault="005F0731" w:rsidP="005E3114">
      <w:pPr>
        <w:widowControl w:val="0"/>
        <w:spacing w:after="120" w:line="240" w:lineRule="auto"/>
      </w:pPr>
      <w:r>
        <w:t>Figures 4-7 to 4-9 below are intended to assist in understanding how the datasets should be displayed in the system graphics window:</w:t>
      </w:r>
    </w:p>
    <w:p w14:paraId="554F73AB" w14:textId="5B0D36F6" w:rsidR="00E73EDF" w:rsidRPr="004507E0" w:rsidRDefault="006C11F2" w:rsidP="004E2E40">
      <w:pPr>
        <w:keepNext/>
        <w:spacing w:line="240" w:lineRule="auto"/>
        <w:jc w:val="center"/>
      </w:pPr>
      <w:r w:rsidRPr="00770E8B">
        <w:rPr>
          <w:noProof/>
          <w:lang w:val="fr-FR" w:eastAsia="fr-FR"/>
        </w:rPr>
        <w:drawing>
          <wp:inline distT="0" distB="0" distL="0" distR="0" wp14:anchorId="3ACD54A8" wp14:editId="72357F54">
            <wp:extent cx="5760720" cy="2854277"/>
            <wp:effectExtent l="0" t="0" r="0" b="3810"/>
            <wp:docPr id="12" name="Picture 12" descr="D:\My Documents\Technical Standards Latest Draft\S-101 Main Document Edition 1.2.0\Issues Raised by Stakeholders\20231108_4 Figure_4_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My Documents\Technical Standards Latest Draft\S-101 Main Document Edition 1.2.0\Issues Raised by Stakeholders\20231108_4 Figure_4_7.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60720" cy="2854277"/>
                    </a:xfrm>
                    <a:prstGeom prst="rect">
                      <a:avLst/>
                    </a:prstGeom>
                    <a:noFill/>
                    <a:ln>
                      <a:noFill/>
                    </a:ln>
                  </pic:spPr>
                </pic:pic>
              </a:graphicData>
            </a:graphic>
          </wp:inline>
        </w:drawing>
      </w:r>
    </w:p>
    <w:p w14:paraId="64153EC9" w14:textId="7173C73E" w:rsidR="00E73EDF" w:rsidRPr="00067165" w:rsidRDefault="001D40A3" w:rsidP="004E2E40">
      <w:pPr>
        <w:pStyle w:val="Caption"/>
        <w:spacing w:line="240" w:lineRule="auto"/>
        <w:jc w:val="center"/>
        <w:rPr>
          <w:rFonts w:cs="Arial"/>
          <w:sz w:val="18"/>
          <w:szCs w:val="18"/>
        </w:rPr>
      </w:pPr>
      <w:r w:rsidRPr="00067165">
        <w:rPr>
          <w:sz w:val="18"/>
          <w:szCs w:val="18"/>
        </w:rPr>
        <w:t xml:space="preserve">Figure </w:t>
      </w:r>
      <w:r w:rsidR="004E2E40" w:rsidRPr="00067165">
        <w:rPr>
          <w:sz w:val="18"/>
          <w:szCs w:val="18"/>
        </w:rPr>
        <w:t>4-</w:t>
      </w:r>
      <w:r w:rsidR="005E12DF">
        <w:rPr>
          <w:sz w:val="18"/>
          <w:szCs w:val="18"/>
        </w:rPr>
        <w:t>7</w:t>
      </w:r>
      <w:r w:rsidR="00103B14" w:rsidRPr="00067165">
        <w:rPr>
          <w:sz w:val="18"/>
          <w:szCs w:val="18"/>
        </w:rPr>
        <w:t xml:space="preserve"> </w:t>
      </w:r>
      <w:r w:rsidR="004E2E40" w:rsidRPr="00067165">
        <w:rPr>
          <w:sz w:val="18"/>
          <w:szCs w:val="18"/>
        </w:rPr>
        <w:t>–</w:t>
      </w:r>
      <w:r w:rsidRPr="00067165">
        <w:rPr>
          <w:sz w:val="18"/>
          <w:szCs w:val="18"/>
        </w:rPr>
        <w:t xml:space="preserve"> Data</w:t>
      </w:r>
      <w:r w:rsidR="00103B14" w:rsidRPr="00067165">
        <w:rPr>
          <w:sz w:val="18"/>
          <w:szCs w:val="18"/>
        </w:rPr>
        <w:t>set</w:t>
      </w:r>
      <w:r w:rsidR="007653F1" w:rsidRPr="00067165">
        <w:rPr>
          <w:sz w:val="18"/>
          <w:szCs w:val="18"/>
        </w:rPr>
        <w:t xml:space="preserve"> </w:t>
      </w:r>
      <w:r w:rsidR="004E2E40" w:rsidRPr="00067165">
        <w:rPr>
          <w:sz w:val="18"/>
          <w:szCs w:val="18"/>
        </w:rPr>
        <w:t>l</w:t>
      </w:r>
      <w:r w:rsidR="007653F1" w:rsidRPr="00067165">
        <w:rPr>
          <w:sz w:val="18"/>
          <w:szCs w:val="18"/>
        </w:rPr>
        <w:t xml:space="preserve">oading </w:t>
      </w:r>
      <w:r w:rsidR="00412A1B">
        <w:rPr>
          <w:sz w:val="18"/>
          <w:szCs w:val="18"/>
        </w:rPr>
        <w:t>– scenario 1</w:t>
      </w:r>
    </w:p>
    <w:p w14:paraId="11491C60" w14:textId="25026C36" w:rsidR="00E73EDF" w:rsidRPr="00723450" w:rsidRDefault="006C11F2" w:rsidP="00FD2B86">
      <w:pPr>
        <w:keepNext/>
        <w:spacing w:line="240" w:lineRule="auto"/>
        <w:jc w:val="center"/>
      </w:pPr>
      <w:r w:rsidRPr="006C11F2">
        <w:rPr>
          <w:noProof/>
          <w:lang w:val="fr-FR" w:eastAsia="fr-FR"/>
        </w:rPr>
        <w:lastRenderedPageBreak/>
        <w:drawing>
          <wp:inline distT="0" distB="0" distL="0" distR="0" wp14:anchorId="2342303D" wp14:editId="3E009CB4">
            <wp:extent cx="5770880" cy="2876114"/>
            <wp:effectExtent l="0" t="0" r="1270" b="635"/>
            <wp:docPr id="14" name="Picture 14" descr="D:\My Documents\Technical Standards Latest Draft\S-101 Main Document Edition 1.2.0\Issues Raised by Stakeholders\20231108_5 Figure_4_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y Documents\Technical Standards Latest Draft\S-101 Main Document Edition 1.2.0\Issues Raised by Stakeholders\20231108_5 Figure_4_8.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70880" cy="2876114"/>
                    </a:xfrm>
                    <a:prstGeom prst="rect">
                      <a:avLst/>
                    </a:prstGeom>
                    <a:noFill/>
                    <a:ln>
                      <a:noFill/>
                    </a:ln>
                  </pic:spPr>
                </pic:pic>
              </a:graphicData>
            </a:graphic>
          </wp:inline>
        </w:drawing>
      </w:r>
    </w:p>
    <w:p w14:paraId="3CD2565B" w14:textId="15037A6A" w:rsidR="00E73EDF" w:rsidRPr="00067165" w:rsidRDefault="001D40A3" w:rsidP="00FD2B86">
      <w:pPr>
        <w:pStyle w:val="Caption"/>
        <w:spacing w:line="240" w:lineRule="auto"/>
        <w:jc w:val="center"/>
        <w:rPr>
          <w:sz w:val="18"/>
          <w:szCs w:val="18"/>
        </w:rPr>
      </w:pPr>
      <w:r w:rsidRPr="00067165">
        <w:rPr>
          <w:sz w:val="18"/>
          <w:szCs w:val="18"/>
        </w:rPr>
        <w:t xml:space="preserve">Figure </w:t>
      </w:r>
      <w:r w:rsidR="00FD2B86" w:rsidRPr="00067165">
        <w:rPr>
          <w:sz w:val="18"/>
          <w:szCs w:val="18"/>
        </w:rPr>
        <w:t>4-</w:t>
      </w:r>
      <w:r w:rsidR="005E12DF">
        <w:rPr>
          <w:sz w:val="18"/>
          <w:szCs w:val="18"/>
        </w:rPr>
        <w:t>8</w:t>
      </w:r>
      <w:r w:rsidR="00103B14" w:rsidRPr="00067165">
        <w:rPr>
          <w:sz w:val="18"/>
          <w:szCs w:val="18"/>
        </w:rPr>
        <w:t xml:space="preserve"> </w:t>
      </w:r>
      <w:r w:rsidR="00FD2B86" w:rsidRPr="00067165">
        <w:rPr>
          <w:sz w:val="18"/>
          <w:szCs w:val="18"/>
        </w:rPr>
        <w:t>–</w:t>
      </w:r>
      <w:r w:rsidRPr="00067165">
        <w:rPr>
          <w:sz w:val="18"/>
          <w:szCs w:val="18"/>
        </w:rPr>
        <w:t xml:space="preserve"> </w:t>
      </w:r>
      <w:r w:rsidR="00412A1B" w:rsidRPr="00067165">
        <w:rPr>
          <w:sz w:val="18"/>
          <w:szCs w:val="18"/>
        </w:rPr>
        <w:t xml:space="preserve">Dataset loading </w:t>
      </w:r>
      <w:r w:rsidR="00412A1B">
        <w:rPr>
          <w:sz w:val="18"/>
          <w:szCs w:val="18"/>
        </w:rPr>
        <w:t>– scenario 2</w:t>
      </w:r>
    </w:p>
    <w:p w14:paraId="6FD0690B" w14:textId="77777777" w:rsidR="00103B14" w:rsidRPr="00103B14" w:rsidRDefault="00103B14" w:rsidP="005E12DF">
      <w:pPr>
        <w:spacing w:after="120" w:line="240" w:lineRule="auto"/>
      </w:pPr>
    </w:p>
    <w:p w14:paraId="6C47C5D6" w14:textId="68FE1C38" w:rsidR="00E73EDF" w:rsidRPr="00723450" w:rsidRDefault="006C11F2" w:rsidP="00C128E3">
      <w:pPr>
        <w:spacing w:before="120" w:line="240" w:lineRule="auto"/>
        <w:jc w:val="center"/>
      </w:pPr>
      <w:r w:rsidRPr="006C11F2">
        <w:rPr>
          <w:noProof/>
          <w:lang w:val="fr-FR" w:eastAsia="fr-FR"/>
        </w:rPr>
        <w:drawing>
          <wp:inline distT="0" distB="0" distL="0" distR="0" wp14:anchorId="711F8A32" wp14:editId="06CDDD48">
            <wp:extent cx="5770880" cy="2877955"/>
            <wp:effectExtent l="0" t="0" r="1270" b="0"/>
            <wp:docPr id="16" name="Picture 16" descr="D:\My Documents\Technical Standards Latest Draft\S-101 Main Document Edition 1.2.0\Issues Raised by Stakeholders\20231108_6 Figure_4_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My Documents\Technical Standards Latest Draft\S-101 Main Document Edition 1.2.0\Issues Raised by Stakeholders\20231108_6 Figure_4_9.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70880" cy="2877955"/>
                    </a:xfrm>
                    <a:prstGeom prst="rect">
                      <a:avLst/>
                    </a:prstGeom>
                    <a:noFill/>
                    <a:ln>
                      <a:noFill/>
                    </a:ln>
                  </pic:spPr>
                </pic:pic>
              </a:graphicData>
            </a:graphic>
          </wp:inline>
        </w:drawing>
      </w:r>
    </w:p>
    <w:p w14:paraId="187D8859" w14:textId="4EAEFA0C" w:rsidR="00E73EDF" w:rsidRPr="00067165" w:rsidRDefault="001D40A3" w:rsidP="00FD2B86">
      <w:pPr>
        <w:spacing w:before="120" w:after="120" w:line="240" w:lineRule="auto"/>
        <w:jc w:val="center"/>
        <w:rPr>
          <w:b/>
          <w:sz w:val="18"/>
          <w:szCs w:val="18"/>
        </w:rPr>
      </w:pPr>
      <w:r w:rsidRPr="00067165">
        <w:rPr>
          <w:b/>
          <w:sz w:val="18"/>
          <w:szCs w:val="18"/>
        </w:rPr>
        <w:t xml:space="preserve">Figure </w:t>
      </w:r>
      <w:r w:rsidR="006108BC" w:rsidRPr="00067165">
        <w:rPr>
          <w:b/>
          <w:sz w:val="18"/>
          <w:szCs w:val="18"/>
        </w:rPr>
        <w:t>4-</w:t>
      </w:r>
      <w:r w:rsidR="005E12DF">
        <w:rPr>
          <w:b/>
          <w:sz w:val="18"/>
          <w:szCs w:val="18"/>
        </w:rPr>
        <w:t>9</w:t>
      </w:r>
      <w:r w:rsidR="00103B14" w:rsidRPr="00067165">
        <w:rPr>
          <w:b/>
          <w:sz w:val="18"/>
          <w:szCs w:val="18"/>
        </w:rPr>
        <w:t xml:space="preserve"> </w:t>
      </w:r>
      <w:r w:rsidR="006108BC" w:rsidRPr="00067165">
        <w:rPr>
          <w:b/>
          <w:sz w:val="18"/>
          <w:szCs w:val="18"/>
        </w:rPr>
        <w:t>–</w:t>
      </w:r>
      <w:r w:rsidRPr="00067165">
        <w:rPr>
          <w:b/>
          <w:sz w:val="18"/>
          <w:szCs w:val="18"/>
        </w:rPr>
        <w:t xml:space="preserve"> </w:t>
      </w:r>
      <w:r w:rsidR="00412A1B" w:rsidRPr="00412A1B">
        <w:rPr>
          <w:b/>
          <w:sz w:val="18"/>
          <w:szCs w:val="18"/>
        </w:rPr>
        <w:t xml:space="preserve">Dataset loading – scenario </w:t>
      </w:r>
      <w:r w:rsidR="00412A1B">
        <w:rPr>
          <w:b/>
          <w:sz w:val="18"/>
          <w:szCs w:val="18"/>
        </w:rPr>
        <w:t>3</w:t>
      </w:r>
    </w:p>
    <w:p w14:paraId="3C5E50FF" w14:textId="77777777" w:rsidR="006108BC" w:rsidRPr="006108BC" w:rsidRDefault="006108BC" w:rsidP="006108BC">
      <w:pPr>
        <w:spacing w:after="120" w:line="240" w:lineRule="auto"/>
      </w:pPr>
    </w:p>
    <w:p w14:paraId="45CA848F" w14:textId="771163F3" w:rsidR="00E73EDF" w:rsidRPr="00284E7D" w:rsidRDefault="007653F1" w:rsidP="00017115">
      <w:pPr>
        <w:pStyle w:val="Heading2"/>
        <w:tabs>
          <w:tab w:val="clear" w:pos="540"/>
        </w:tabs>
        <w:autoSpaceDE w:val="0"/>
        <w:autoSpaceDN w:val="0"/>
        <w:adjustRightInd w:val="0"/>
        <w:spacing w:before="120" w:after="200" w:line="240" w:lineRule="auto"/>
        <w:ind w:left="709" w:hanging="709"/>
      </w:pPr>
      <w:bookmarkStart w:id="456" w:name="_Toc510784289"/>
      <w:bookmarkStart w:id="457" w:name="_Toc510785438"/>
      <w:bookmarkStart w:id="458" w:name="_Toc439685274"/>
      <w:bookmarkStart w:id="459" w:name="_Toc170072370"/>
      <w:bookmarkEnd w:id="456"/>
      <w:bookmarkEnd w:id="457"/>
      <w:r w:rsidRPr="00284E7D">
        <w:t>Geometry</w:t>
      </w:r>
      <w:bookmarkEnd w:id="396"/>
      <w:bookmarkEnd w:id="397"/>
      <w:bookmarkEnd w:id="458"/>
      <w:bookmarkEnd w:id="459"/>
    </w:p>
    <w:p w14:paraId="58C10480" w14:textId="2B9022E3" w:rsidR="00E73EDF" w:rsidRPr="00284E7D" w:rsidRDefault="007653F1" w:rsidP="00017115">
      <w:pPr>
        <w:pStyle w:val="Heading3"/>
        <w:tabs>
          <w:tab w:val="clear" w:pos="660"/>
          <w:tab w:val="clear" w:pos="880"/>
          <w:tab w:val="left" w:pos="851"/>
        </w:tabs>
        <w:spacing w:before="120" w:after="120" w:line="240" w:lineRule="auto"/>
        <w:ind w:left="851" w:hanging="851"/>
        <w:jc w:val="both"/>
      </w:pPr>
      <w:bookmarkStart w:id="460" w:name="_Toc439685275"/>
      <w:bookmarkStart w:id="461" w:name="_Toc170072371"/>
      <w:r w:rsidRPr="00284E7D">
        <w:t xml:space="preserve">S-100 </w:t>
      </w:r>
      <w:r w:rsidR="00885BE8">
        <w:t>l</w:t>
      </w:r>
      <w:r w:rsidRPr="00284E7D">
        <w:t xml:space="preserve">evel 3a </w:t>
      </w:r>
      <w:r w:rsidR="00885BE8">
        <w:t>g</w:t>
      </w:r>
      <w:r w:rsidRPr="00284E7D">
        <w:t>eometry</w:t>
      </w:r>
      <w:bookmarkEnd w:id="460"/>
      <w:bookmarkEnd w:id="461"/>
    </w:p>
    <w:p w14:paraId="7FD69729" w14:textId="77777777" w:rsidR="00E73EDF" w:rsidRPr="00284E7D" w:rsidRDefault="007653F1" w:rsidP="00017115">
      <w:pPr>
        <w:autoSpaceDE w:val="0"/>
        <w:autoSpaceDN w:val="0"/>
        <w:adjustRightInd w:val="0"/>
        <w:spacing w:after="120" w:line="240" w:lineRule="auto"/>
        <w:rPr>
          <w:rFonts w:eastAsia="Times New Roman" w:cs="Arial"/>
          <w:bCs/>
          <w:lang w:eastAsia="en-GB"/>
        </w:rPr>
      </w:pPr>
      <w:r w:rsidRPr="00284E7D">
        <w:t xml:space="preserve">The underlying geometry of an ENC is constrained to </w:t>
      </w:r>
      <w:r w:rsidRPr="00284E7D">
        <w:rPr>
          <w:rFonts w:eastAsia="Times New Roman" w:cs="Arial"/>
          <w:bCs/>
          <w:lang w:eastAsia="en-GB"/>
        </w:rPr>
        <w:t xml:space="preserve">level 3a which supports 0, 1 and 2 dimensional features (points, curves and surfaces) as defined by S-100 Part 7 – </w:t>
      </w:r>
      <w:r w:rsidRPr="00067165">
        <w:rPr>
          <w:rFonts w:eastAsia="Times New Roman" w:cs="Arial"/>
          <w:bCs/>
          <w:i/>
          <w:iCs/>
          <w:lang w:eastAsia="en-GB"/>
        </w:rPr>
        <w:t>Spatial Schema</w:t>
      </w:r>
      <w:r w:rsidRPr="00284E7D">
        <w:rPr>
          <w:rFonts w:eastAsia="Times New Roman" w:cs="Arial"/>
          <w:bCs/>
          <w:lang w:eastAsia="en-GB"/>
        </w:rPr>
        <w:t>.</w:t>
      </w:r>
    </w:p>
    <w:p w14:paraId="6671F8FA" w14:textId="77777777" w:rsidR="00E73EDF" w:rsidRPr="00284E7D" w:rsidRDefault="007653F1" w:rsidP="00017115">
      <w:pPr>
        <w:autoSpaceDE w:val="0"/>
        <w:autoSpaceDN w:val="0"/>
        <w:adjustRightInd w:val="0"/>
        <w:spacing w:after="60" w:line="240" w:lineRule="auto"/>
        <w:rPr>
          <w:rFonts w:eastAsia="Times New Roman" w:cs="Arial"/>
          <w:bCs/>
          <w:lang w:eastAsia="en-GB"/>
        </w:rPr>
      </w:pPr>
      <w:r w:rsidRPr="00284E7D">
        <w:rPr>
          <w:rFonts w:eastAsia="Times New Roman" w:cs="Arial"/>
          <w:bCs/>
          <w:lang w:eastAsia="en-GB"/>
        </w:rPr>
        <w:t>Level 3a is described by the following constraints:</w:t>
      </w:r>
    </w:p>
    <w:p w14:paraId="3D697D0A" w14:textId="77777777" w:rsidR="00E73EDF" w:rsidRPr="00284E7D" w:rsidRDefault="007653F1" w:rsidP="001D02B5">
      <w:pPr>
        <w:numPr>
          <w:ilvl w:val="0"/>
          <w:numId w:val="12"/>
        </w:numPr>
        <w:autoSpaceDE w:val="0"/>
        <w:autoSpaceDN w:val="0"/>
        <w:adjustRightInd w:val="0"/>
        <w:spacing w:after="60" w:line="240" w:lineRule="auto"/>
        <w:ind w:left="567" w:hanging="283"/>
        <w:rPr>
          <w:rFonts w:eastAsia="Times New Roman" w:cs="Arial"/>
          <w:lang w:eastAsia="en-GB"/>
        </w:rPr>
      </w:pPr>
      <w:r w:rsidRPr="00284E7D">
        <w:rPr>
          <w:rFonts w:eastAsia="Times New Roman" w:cs="Arial"/>
          <w:lang w:eastAsia="en-GB"/>
        </w:rPr>
        <w:t>Each curve must reference a start and end point (they may be the same).</w:t>
      </w:r>
    </w:p>
    <w:p w14:paraId="12EEC9E5" w14:textId="507580D1" w:rsidR="00E73EDF" w:rsidRPr="00284E7D" w:rsidRDefault="007653F1" w:rsidP="001D02B5">
      <w:pPr>
        <w:numPr>
          <w:ilvl w:val="0"/>
          <w:numId w:val="12"/>
        </w:numPr>
        <w:autoSpaceDE w:val="0"/>
        <w:autoSpaceDN w:val="0"/>
        <w:adjustRightInd w:val="0"/>
        <w:spacing w:after="60" w:line="240" w:lineRule="auto"/>
        <w:ind w:left="567" w:hanging="283"/>
        <w:rPr>
          <w:rFonts w:eastAsia="Times New Roman" w:cs="Arial"/>
          <w:lang w:eastAsia="en-GB"/>
        </w:rPr>
      </w:pPr>
      <w:r w:rsidRPr="00284E7D">
        <w:rPr>
          <w:rFonts w:eastAsia="Times New Roman" w:cs="Arial"/>
          <w:lang w:eastAsia="en-GB"/>
        </w:rPr>
        <w:t xml:space="preserve">Curves must not self intersect. </w:t>
      </w:r>
      <w:r w:rsidR="00656219" w:rsidRPr="00284E7D">
        <w:rPr>
          <w:rFonts w:eastAsia="Times New Roman" w:cs="Arial"/>
          <w:lang w:eastAsia="en-GB"/>
        </w:rPr>
        <w:t xml:space="preserve"> </w:t>
      </w:r>
      <w:r w:rsidRPr="00284E7D">
        <w:rPr>
          <w:rFonts w:eastAsia="Times New Roman" w:cs="Arial"/>
          <w:lang w:eastAsia="en-GB"/>
        </w:rPr>
        <w:t xml:space="preserve">See Figure </w:t>
      </w:r>
      <w:r w:rsidR="00885BE8">
        <w:rPr>
          <w:rFonts w:eastAsia="Times New Roman" w:cs="Arial"/>
          <w:lang w:eastAsia="en-GB"/>
        </w:rPr>
        <w:t>4-</w:t>
      </w:r>
      <w:r w:rsidR="004C3CAE" w:rsidRPr="00284E7D">
        <w:rPr>
          <w:rFonts w:eastAsia="Times New Roman" w:cs="Arial"/>
          <w:lang w:eastAsia="en-GB"/>
        </w:rPr>
        <w:t>1</w:t>
      </w:r>
      <w:r w:rsidR="004C3CAE">
        <w:rPr>
          <w:rFonts w:eastAsia="Times New Roman" w:cs="Arial"/>
          <w:lang w:eastAsia="en-GB"/>
        </w:rPr>
        <w:t>0</w:t>
      </w:r>
      <w:r w:rsidRPr="00284E7D">
        <w:rPr>
          <w:rFonts w:eastAsia="Times New Roman" w:cs="Arial"/>
          <w:lang w:eastAsia="en-GB"/>
        </w:rPr>
        <w:t>.</w:t>
      </w:r>
    </w:p>
    <w:p w14:paraId="6DC400D3" w14:textId="77777777" w:rsidR="00E73EDF" w:rsidRPr="00284E7D" w:rsidRDefault="007653F1" w:rsidP="001D02B5">
      <w:pPr>
        <w:numPr>
          <w:ilvl w:val="0"/>
          <w:numId w:val="12"/>
        </w:numPr>
        <w:autoSpaceDE w:val="0"/>
        <w:autoSpaceDN w:val="0"/>
        <w:adjustRightInd w:val="0"/>
        <w:spacing w:after="60" w:line="240" w:lineRule="auto"/>
        <w:ind w:left="567" w:hanging="283"/>
        <w:rPr>
          <w:rFonts w:eastAsia="Times New Roman" w:cs="Arial"/>
          <w:lang w:eastAsia="en-GB"/>
        </w:rPr>
      </w:pPr>
      <w:r w:rsidRPr="00284E7D">
        <w:rPr>
          <w:rFonts w:eastAsia="Times New Roman" w:cs="Arial"/>
          <w:lang w:eastAsia="en-GB"/>
        </w:rPr>
        <w:t>Areas are represented by a closed loop of curves beginning and ending at a common point.</w:t>
      </w:r>
    </w:p>
    <w:p w14:paraId="1360860E" w14:textId="763C3A25" w:rsidR="00E73EDF" w:rsidRPr="00284E7D" w:rsidRDefault="007653F1" w:rsidP="001D02B5">
      <w:pPr>
        <w:numPr>
          <w:ilvl w:val="0"/>
          <w:numId w:val="12"/>
        </w:numPr>
        <w:autoSpaceDE w:val="0"/>
        <w:autoSpaceDN w:val="0"/>
        <w:adjustRightInd w:val="0"/>
        <w:spacing w:after="60" w:line="240" w:lineRule="auto"/>
        <w:ind w:left="567" w:hanging="283"/>
        <w:rPr>
          <w:rFonts w:eastAsia="Times New Roman" w:cs="Arial"/>
          <w:lang w:eastAsia="en-GB"/>
        </w:rPr>
      </w:pPr>
      <w:r w:rsidRPr="00284E7D">
        <w:rPr>
          <w:rFonts w:cs="Arial"/>
        </w:rPr>
        <w:t xml:space="preserve">In the case of areas with holes, all internal boundaries must be completely contained within the external boundary and the internal boundaries must not intersect each other or the external </w:t>
      </w:r>
      <w:r w:rsidRPr="00284E7D">
        <w:rPr>
          <w:rFonts w:cs="Arial"/>
        </w:rPr>
        <w:lastRenderedPageBreak/>
        <w:t>boundary. Internal boundaries may touch other internal boundaries or the external boundary tangentially (t</w:t>
      </w:r>
      <w:r w:rsidRPr="00284E7D">
        <w:rPr>
          <w:rFonts w:cs="Arial" w:hint="eastAsia"/>
        </w:rPr>
        <w:t>hat is</w:t>
      </w:r>
      <w:r w:rsidRPr="00284E7D">
        <w:rPr>
          <w:rFonts w:cs="Arial"/>
        </w:rPr>
        <w:t xml:space="preserve"> at one point) as shown in Figure</w:t>
      </w:r>
      <w:r w:rsidRPr="00284E7D">
        <w:rPr>
          <w:rFonts w:eastAsia="Times New Roman" w:cs="Arial"/>
          <w:lang w:eastAsia="en-GB"/>
        </w:rPr>
        <w:t xml:space="preserve"> </w:t>
      </w:r>
      <w:r w:rsidR="00885BE8">
        <w:rPr>
          <w:rFonts w:eastAsia="Times New Roman" w:cs="Arial"/>
          <w:lang w:eastAsia="en-GB"/>
        </w:rPr>
        <w:t>4-</w:t>
      </w:r>
      <w:r w:rsidR="004C3CAE" w:rsidRPr="00284E7D">
        <w:rPr>
          <w:rFonts w:eastAsia="Times New Roman" w:cs="Arial"/>
          <w:lang w:eastAsia="en-GB"/>
        </w:rPr>
        <w:t>1</w:t>
      </w:r>
      <w:r w:rsidR="004C3CAE">
        <w:rPr>
          <w:rFonts w:eastAsia="Times New Roman" w:cs="Arial"/>
          <w:lang w:eastAsia="en-GB"/>
        </w:rPr>
        <w:t>1</w:t>
      </w:r>
      <w:r w:rsidRPr="00284E7D">
        <w:rPr>
          <w:rFonts w:eastAsia="Times New Roman" w:cs="Arial"/>
          <w:lang w:eastAsia="en-GB"/>
        </w:rPr>
        <w:t>.</w:t>
      </w:r>
    </w:p>
    <w:p w14:paraId="79039409" w14:textId="43495891" w:rsidR="00E73EDF" w:rsidRPr="00284E7D" w:rsidRDefault="007653F1" w:rsidP="001D02B5">
      <w:pPr>
        <w:numPr>
          <w:ilvl w:val="0"/>
          <w:numId w:val="12"/>
        </w:numPr>
        <w:autoSpaceDE w:val="0"/>
        <w:autoSpaceDN w:val="0"/>
        <w:adjustRightInd w:val="0"/>
        <w:spacing w:after="120" w:line="240" w:lineRule="auto"/>
        <w:ind w:left="567" w:hanging="283"/>
        <w:rPr>
          <w:rFonts w:eastAsia="Times New Roman" w:cs="Arial"/>
          <w:lang w:eastAsia="en-GB"/>
        </w:rPr>
      </w:pPr>
      <w:r w:rsidRPr="00284E7D">
        <w:t xml:space="preserve">The outer boundary of a surface must be in a clockwise direction (surface to the right of the curve) and the curve orientation positive. The inner boundary of a surface must be in a counter-clockwise direction (surface to the right of the curve) and the curve orientation negative. See Figure </w:t>
      </w:r>
      <w:r w:rsidR="00885BE8">
        <w:t>4-</w:t>
      </w:r>
      <w:r w:rsidR="004C3CAE" w:rsidRPr="00284E7D">
        <w:t>1</w:t>
      </w:r>
      <w:r w:rsidR="004C3CAE">
        <w:t>2</w:t>
      </w:r>
      <w:r w:rsidRPr="00284E7D">
        <w:t>.</w:t>
      </w:r>
    </w:p>
    <w:p w14:paraId="2200BAEA" w14:textId="77777777" w:rsidR="00E73EDF" w:rsidRPr="00284E7D" w:rsidRDefault="007653F1" w:rsidP="00885BE8">
      <w:pPr>
        <w:autoSpaceDE w:val="0"/>
        <w:autoSpaceDN w:val="0"/>
        <w:adjustRightInd w:val="0"/>
        <w:spacing w:after="60" w:line="240" w:lineRule="auto"/>
        <w:rPr>
          <w:rFonts w:eastAsia="Times New Roman" w:cs="Arial"/>
          <w:bCs/>
          <w:lang w:eastAsia="en-GB"/>
        </w:rPr>
      </w:pPr>
      <w:r w:rsidRPr="00284E7D">
        <w:rPr>
          <w:rFonts w:eastAsia="Times New Roman" w:cs="Arial"/>
          <w:bCs/>
          <w:lang w:eastAsia="en-GB"/>
        </w:rPr>
        <w:t>S-101 further constrains Level 3a with the following:</w:t>
      </w:r>
    </w:p>
    <w:p w14:paraId="110F6519" w14:textId="77777777" w:rsidR="00E73EDF" w:rsidRPr="00284E7D" w:rsidRDefault="007653F1" w:rsidP="001D02B5">
      <w:pPr>
        <w:pStyle w:val="NormalWeb"/>
        <w:numPr>
          <w:ilvl w:val="0"/>
          <w:numId w:val="13"/>
        </w:numPr>
        <w:spacing w:before="0" w:beforeAutospacing="0" w:after="60" w:afterAutospacing="0"/>
        <w:ind w:left="567" w:hanging="283"/>
        <w:jc w:val="both"/>
        <w:rPr>
          <w:rFonts w:ascii="Arial" w:hAnsi="Arial" w:cs="Arial"/>
          <w:sz w:val="20"/>
          <w:szCs w:val="20"/>
        </w:rPr>
      </w:pPr>
      <w:r w:rsidRPr="00284E7D">
        <w:rPr>
          <w:rFonts w:ascii="Arial" w:hAnsi="Arial" w:cs="Arial"/>
          <w:sz w:val="20"/>
          <w:szCs w:val="20"/>
        </w:rPr>
        <w:t xml:space="preserve">Coincident linear geometry must be avoided when there is a dependency between features. </w:t>
      </w:r>
    </w:p>
    <w:p w14:paraId="16A62B81" w14:textId="77777777" w:rsidR="00E73EDF" w:rsidRPr="00284E7D" w:rsidRDefault="007653F1" w:rsidP="001D02B5">
      <w:pPr>
        <w:pStyle w:val="NormalWeb"/>
        <w:numPr>
          <w:ilvl w:val="0"/>
          <w:numId w:val="13"/>
        </w:numPr>
        <w:spacing w:before="0" w:beforeAutospacing="0" w:after="60" w:afterAutospacing="0"/>
        <w:ind w:left="567" w:hanging="283"/>
        <w:jc w:val="both"/>
        <w:rPr>
          <w:rFonts w:ascii="Arial" w:hAnsi="Arial" w:cs="Arial"/>
          <w:sz w:val="20"/>
          <w:szCs w:val="20"/>
        </w:rPr>
      </w:pPr>
      <w:r w:rsidRPr="00284E7D">
        <w:rPr>
          <w:rFonts w:ascii="Arial" w:hAnsi="Arial" w:cs="Arial"/>
          <w:sz w:val="20"/>
          <w:szCs w:val="20"/>
        </w:rPr>
        <w:t>The interpolation of GM_CurveSegment must be loxodromic.</w:t>
      </w:r>
    </w:p>
    <w:p w14:paraId="7FDFA8E9" w14:textId="6FD79BA6" w:rsidR="00E73EDF" w:rsidRPr="00284E7D" w:rsidRDefault="007653F1" w:rsidP="001D02B5">
      <w:pPr>
        <w:pStyle w:val="NormalWeb"/>
        <w:numPr>
          <w:ilvl w:val="0"/>
          <w:numId w:val="13"/>
        </w:numPr>
        <w:spacing w:before="0" w:beforeAutospacing="0" w:after="120" w:afterAutospacing="0"/>
        <w:ind w:left="567" w:hanging="283"/>
        <w:jc w:val="both"/>
        <w:rPr>
          <w:rFonts w:ascii="Arial" w:hAnsi="Arial" w:cs="Arial"/>
          <w:sz w:val="20"/>
          <w:szCs w:val="20"/>
        </w:rPr>
      </w:pPr>
      <w:r w:rsidRPr="00284E7D">
        <w:rPr>
          <w:rFonts w:ascii="Arial" w:hAnsi="Arial" w:cs="Arial"/>
          <w:sz w:val="20"/>
          <w:szCs w:val="20"/>
          <w:lang w:val="en-US"/>
        </w:rPr>
        <w:t xml:space="preserve">Linear geometry is defined by curves which are made of curve segments. Each curve segment contains the geographic coordinates as control points and defines an interpolation method between them. The distance between two consecutive control points must not be less than 0.3 mm at the </w:t>
      </w:r>
      <w:r w:rsidR="00AF19C3">
        <w:rPr>
          <w:rFonts w:ascii="Arial" w:hAnsi="Arial" w:cs="Arial"/>
          <w:sz w:val="20"/>
          <w:szCs w:val="20"/>
          <w:lang w:val="en-US"/>
        </w:rPr>
        <w:t>optimum</w:t>
      </w:r>
      <w:r w:rsidR="00AF19C3" w:rsidRPr="00284E7D">
        <w:rPr>
          <w:rFonts w:ascii="Arial" w:hAnsi="Arial" w:cs="Arial"/>
          <w:sz w:val="20"/>
          <w:szCs w:val="20"/>
          <w:lang w:val="en-US"/>
        </w:rPr>
        <w:t xml:space="preserve"> </w:t>
      </w:r>
      <w:r w:rsidRPr="00284E7D">
        <w:rPr>
          <w:rFonts w:ascii="Arial" w:hAnsi="Arial" w:cs="Arial"/>
          <w:sz w:val="20"/>
          <w:szCs w:val="20"/>
          <w:lang w:val="en-US"/>
        </w:rPr>
        <w:t>display scale</w:t>
      </w:r>
      <w:r w:rsidR="00885BE8">
        <w:rPr>
          <w:rFonts w:ascii="Arial" w:hAnsi="Arial" w:cs="Arial"/>
          <w:sz w:val="20"/>
          <w:szCs w:val="20"/>
          <w:lang w:val="en-US"/>
        </w:rPr>
        <w:t xml:space="preserve"> of the data</w:t>
      </w:r>
      <w:r w:rsidRPr="00284E7D">
        <w:rPr>
          <w:rFonts w:ascii="Arial" w:hAnsi="Arial" w:cs="Arial"/>
          <w:sz w:val="20"/>
          <w:szCs w:val="20"/>
          <w:lang w:val="en-US"/>
        </w:rPr>
        <w:t>.</w:t>
      </w:r>
    </w:p>
    <w:p w14:paraId="3A180284" w14:textId="77777777" w:rsidR="00E73EDF" w:rsidRPr="00284E7D" w:rsidRDefault="007653F1" w:rsidP="00885BE8">
      <w:pPr>
        <w:autoSpaceDE w:val="0"/>
        <w:autoSpaceDN w:val="0"/>
        <w:adjustRightInd w:val="0"/>
        <w:spacing w:after="60" w:line="240" w:lineRule="auto"/>
        <w:rPr>
          <w:rFonts w:eastAsia="Times New Roman" w:cs="Arial"/>
          <w:bCs/>
          <w:lang w:eastAsia="en-GB"/>
        </w:rPr>
      </w:pPr>
      <w:r w:rsidRPr="00284E7D">
        <w:rPr>
          <w:rFonts w:eastAsia="Times New Roman" w:cs="Arial"/>
          <w:lang w:eastAsia="en-GB"/>
        </w:rPr>
        <w:t>The following exception applies to S-101:</w:t>
      </w:r>
    </w:p>
    <w:p w14:paraId="46255187" w14:textId="69FFA566" w:rsidR="00E73EDF" w:rsidRPr="00284E7D" w:rsidRDefault="007653F1" w:rsidP="001D02B5">
      <w:pPr>
        <w:numPr>
          <w:ilvl w:val="0"/>
          <w:numId w:val="14"/>
        </w:numPr>
        <w:spacing w:after="120" w:line="240" w:lineRule="auto"/>
        <w:ind w:left="567" w:hanging="283"/>
      </w:pPr>
      <w:r w:rsidRPr="00284E7D">
        <w:t xml:space="preserve">The use of coordinates is restricted to two dimensions, except in the case of </w:t>
      </w:r>
      <w:r w:rsidR="00355017" w:rsidRPr="00284E7D">
        <w:t>features encoded using GM_Point (point) and</w:t>
      </w:r>
      <w:r w:rsidRPr="00284E7D">
        <w:t xml:space="preserve"> GM_Multipoint</w:t>
      </w:r>
      <w:r w:rsidR="00355017" w:rsidRPr="00284E7D">
        <w:t xml:space="preserve"> (pointSet)</w:t>
      </w:r>
      <w:r w:rsidRPr="00284E7D">
        <w:t xml:space="preserve"> </w:t>
      </w:r>
      <w:r w:rsidR="00355017" w:rsidRPr="00284E7D">
        <w:t xml:space="preserve">which </w:t>
      </w:r>
      <w:r w:rsidR="00530A1E" w:rsidRPr="00284E7D">
        <w:t xml:space="preserve">may </w:t>
      </w:r>
      <w:r w:rsidR="00355017" w:rsidRPr="00284E7D">
        <w:t xml:space="preserve">have </w:t>
      </w:r>
      <w:r w:rsidRPr="00284E7D">
        <w:t>three dimensional coordinates.</w:t>
      </w:r>
    </w:p>
    <w:p w14:paraId="20B57E23" w14:textId="77777777" w:rsidR="00E73EDF" w:rsidRPr="00284E7D" w:rsidRDefault="007653F1" w:rsidP="00C128E3">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line="240" w:lineRule="auto"/>
        <w:jc w:val="center"/>
      </w:pPr>
      <w:r w:rsidRPr="00284E7D">
        <w:rPr>
          <w:noProof/>
          <w:lang w:val="fr-FR" w:eastAsia="fr-FR"/>
        </w:rPr>
        <w:drawing>
          <wp:inline distT="0" distB="0" distL="0" distR="0" wp14:anchorId="1ADA5652" wp14:editId="2CF0FC0B">
            <wp:extent cx="5591017" cy="261175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spect="1"/>
                    </pic:cNvPicPr>
                  </pic:nvPicPr>
                  <pic:blipFill rotWithShape="1">
                    <a:blip r:embed="rId42">
                      <a:extLst>
                        <a:ext uri="{28A0092B-C50C-407E-A947-70E740481C1C}">
                          <a14:useLocalDpi xmlns:a14="http://schemas.microsoft.com/office/drawing/2010/main" val="0"/>
                        </a:ext>
                      </a:extLst>
                    </a:blip>
                    <a:srcRect t="22764" b="11182"/>
                    <a:stretch/>
                  </pic:blipFill>
                  <pic:spPr bwMode="auto">
                    <a:xfrm>
                      <a:off x="0" y="0"/>
                      <a:ext cx="5605750" cy="2618637"/>
                    </a:xfrm>
                    <a:prstGeom prst="rect">
                      <a:avLst/>
                    </a:prstGeom>
                    <a:ln>
                      <a:noFill/>
                    </a:ln>
                    <a:extLst>
                      <a:ext uri="{53640926-AAD7-44D8-BBD7-CCE9431645EC}">
                        <a14:shadowObscured xmlns:a14="http://schemas.microsoft.com/office/drawing/2010/main"/>
                      </a:ext>
                    </a:extLst>
                  </pic:spPr>
                </pic:pic>
              </a:graphicData>
            </a:graphic>
          </wp:inline>
        </w:drawing>
      </w:r>
    </w:p>
    <w:p w14:paraId="6DB4D33D" w14:textId="062D6324" w:rsidR="00E73EDF" w:rsidRPr="00C44B4D" w:rsidRDefault="00442051" w:rsidP="00885BE8">
      <w:pPr>
        <w:pStyle w:val="Caption"/>
        <w:spacing w:line="240" w:lineRule="auto"/>
        <w:jc w:val="center"/>
        <w:rPr>
          <w:sz w:val="18"/>
          <w:szCs w:val="18"/>
        </w:rPr>
      </w:pPr>
      <w:r w:rsidRPr="00C44B4D">
        <w:rPr>
          <w:sz w:val="18"/>
          <w:szCs w:val="18"/>
        </w:rPr>
        <w:t xml:space="preserve">Figure </w:t>
      </w:r>
      <w:r w:rsidR="00885BE8" w:rsidRPr="00C44B4D">
        <w:rPr>
          <w:sz w:val="18"/>
          <w:szCs w:val="18"/>
        </w:rPr>
        <w:t>4-</w:t>
      </w:r>
      <w:r w:rsidR="004C3CAE" w:rsidRPr="00C44B4D">
        <w:rPr>
          <w:sz w:val="18"/>
          <w:szCs w:val="18"/>
        </w:rPr>
        <w:t>1</w:t>
      </w:r>
      <w:r w:rsidR="004C3CAE">
        <w:rPr>
          <w:sz w:val="18"/>
          <w:szCs w:val="18"/>
        </w:rPr>
        <w:t>0</w:t>
      </w:r>
      <w:r w:rsidR="004C3CAE" w:rsidRPr="00C44B4D">
        <w:rPr>
          <w:sz w:val="18"/>
          <w:szCs w:val="18"/>
        </w:rPr>
        <w:t xml:space="preserve"> </w:t>
      </w:r>
      <w:r w:rsidR="00885BE8" w:rsidRPr="00C44B4D">
        <w:rPr>
          <w:sz w:val="18"/>
          <w:szCs w:val="18"/>
        </w:rPr>
        <w:t>–</w:t>
      </w:r>
      <w:r w:rsidRPr="00C44B4D">
        <w:rPr>
          <w:sz w:val="18"/>
          <w:szCs w:val="18"/>
        </w:rPr>
        <w:t xml:space="preserve"> Self</w:t>
      </w:r>
      <w:r w:rsidR="007653F1" w:rsidRPr="00C44B4D">
        <w:rPr>
          <w:sz w:val="18"/>
          <w:szCs w:val="18"/>
        </w:rPr>
        <w:t xml:space="preserve"> </w:t>
      </w:r>
      <w:r w:rsidR="00885BE8" w:rsidRPr="00C44B4D">
        <w:rPr>
          <w:sz w:val="18"/>
          <w:szCs w:val="18"/>
        </w:rPr>
        <w:t>i</w:t>
      </w:r>
      <w:r w:rsidR="007653F1" w:rsidRPr="00C44B4D">
        <w:rPr>
          <w:sz w:val="18"/>
          <w:szCs w:val="18"/>
        </w:rPr>
        <w:t xml:space="preserve">ntersect </w:t>
      </w:r>
      <w:r w:rsidR="00885BE8" w:rsidRPr="00C44B4D">
        <w:rPr>
          <w:sz w:val="18"/>
          <w:szCs w:val="18"/>
        </w:rPr>
        <w:t>e</w:t>
      </w:r>
      <w:r w:rsidR="007653F1" w:rsidRPr="00C44B4D">
        <w:rPr>
          <w:sz w:val="18"/>
          <w:szCs w:val="18"/>
        </w:rPr>
        <w:t>xample</w:t>
      </w:r>
      <w:r w:rsidR="006F500C">
        <w:rPr>
          <w:sz w:val="18"/>
          <w:szCs w:val="18"/>
        </w:rPr>
        <w:t>s</w:t>
      </w:r>
    </w:p>
    <w:p w14:paraId="6D9E15A0" w14:textId="77777777" w:rsidR="00E73EDF" w:rsidRPr="00284E7D" w:rsidRDefault="00E73EDF" w:rsidP="00C128E3">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line="240" w:lineRule="auto"/>
      </w:pPr>
    </w:p>
    <w:p w14:paraId="64B083CC" w14:textId="77777777" w:rsidR="00E73EDF" w:rsidRPr="00284E7D" w:rsidRDefault="007653F1" w:rsidP="00C128E3">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line="240" w:lineRule="auto"/>
        <w:jc w:val="center"/>
      </w:pPr>
      <w:r w:rsidRPr="00284E7D">
        <w:rPr>
          <w:noProof/>
          <w:lang w:val="fr-FR" w:eastAsia="fr-FR"/>
        </w:rPr>
        <w:lastRenderedPageBreak/>
        <w:drawing>
          <wp:inline distT="0" distB="0" distL="0" distR="0" wp14:anchorId="1D72E589" wp14:editId="5BDC8233">
            <wp:extent cx="4338320" cy="2987675"/>
            <wp:effectExtent l="0" t="0" r="5080" b="3175"/>
            <wp:docPr id="8" name="Picture 8" descr="bound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boundary"/>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4338320" cy="2987675"/>
                    </a:xfrm>
                    <a:prstGeom prst="rect">
                      <a:avLst/>
                    </a:prstGeom>
                    <a:noFill/>
                    <a:ln>
                      <a:noFill/>
                    </a:ln>
                  </pic:spPr>
                </pic:pic>
              </a:graphicData>
            </a:graphic>
          </wp:inline>
        </w:drawing>
      </w:r>
    </w:p>
    <w:p w14:paraId="0C7C8408" w14:textId="08FEA057" w:rsidR="00E73EDF" w:rsidRPr="00C44B4D" w:rsidRDefault="007653F1" w:rsidP="00275D57">
      <w:pPr>
        <w:pStyle w:val="Caption"/>
        <w:spacing w:line="240" w:lineRule="auto"/>
        <w:jc w:val="center"/>
        <w:rPr>
          <w:sz w:val="18"/>
          <w:szCs w:val="18"/>
        </w:rPr>
      </w:pPr>
      <w:r w:rsidRPr="00C44B4D">
        <w:rPr>
          <w:sz w:val="18"/>
          <w:szCs w:val="18"/>
        </w:rPr>
        <w:t xml:space="preserve">Figure </w:t>
      </w:r>
      <w:r w:rsidR="00275D57" w:rsidRPr="00C44B4D">
        <w:rPr>
          <w:sz w:val="18"/>
          <w:szCs w:val="18"/>
        </w:rPr>
        <w:t>4-</w:t>
      </w:r>
      <w:r w:rsidR="004C3CAE" w:rsidRPr="00C44B4D">
        <w:rPr>
          <w:sz w:val="18"/>
          <w:szCs w:val="18"/>
        </w:rPr>
        <w:t>1</w:t>
      </w:r>
      <w:r w:rsidR="004C3CAE">
        <w:rPr>
          <w:sz w:val="18"/>
          <w:szCs w:val="18"/>
        </w:rPr>
        <w:t>1</w:t>
      </w:r>
      <w:r w:rsidR="004C3CAE" w:rsidRPr="00C44B4D">
        <w:rPr>
          <w:sz w:val="18"/>
          <w:szCs w:val="18"/>
        </w:rPr>
        <w:t xml:space="preserve"> </w:t>
      </w:r>
      <w:r w:rsidR="00275D57" w:rsidRPr="00C44B4D">
        <w:rPr>
          <w:sz w:val="18"/>
          <w:szCs w:val="18"/>
        </w:rPr>
        <w:t>–</w:t>
      </w:r>
      <w:r w:rsidRPr="00C44B4D">
        <w:rPr>
          <w:sz w:val="18"/>
          <w:szCs w:val="18"/>
        </w:rPr>
        <w:t xml:space="preserve"> Area Holes</w:t>
      </w:r>
    </w:p>
    <w:p w14:paraId="3986109D" w14:textId="77777777" w:rsidR="00E73EDF" w:rsidRPr="00284E7D" w:rsidRDefault="00E73EDF" w:rsidP="00C128E3">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line="240" w:lineRule="auto"/>
        <w:ind w:left="720"/>
      </w:pPr>
    </w:p>
    <w:p w14:paraId="67383884" w14:textId="77777777" w:rsidR="00E73EDF" w:rsidRPr="00284E7D" w:rsidRDefault="007653F1" w:rsidP="00C128E3">
      <w:pPr>
        <w:keepNext/>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line="240" w:lineRule="auto"/>
        <w:ind w:left="720"/>
        <w:jc w:val="center"/>
      </w:pPr>
      <w:r w:rsidRPr="00284E7D">
        <w:rPr>
          <w:noProof/>
          <w:lang w:val="fr-FR" w:eastAsia="fr-FR"/>
        </w:rPr>
        <w:drawing>
          <wp:inline distT="0" distB="0" distL="0" distR="0" wp14:anchorId="357BB8AB" wp14:editId="66683F4D">
            <wp:extent cx="4359275" cy="1998980"/>
            <wp:effectExtent l="0" t="0" r="3175" b="1270"/>
            <wp:docPr id="9" name="Picture 9" descr="dir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rection"/>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4359275" cy="1998980"/>
                    </a:xfrm>
                    <a:prstGeom prst="rect">
                      <a:avLst/>
                    </a:prstGeom>
                    <a:noFill/>
                    <a:ln>
                      <a:noFill/>
                    </a:ln>
                  </pic:spPr>
                </pic:pic>
              </a:graphicData>
            </a:graphic>
          </wp:inline>
        </w:drawing>
      </w:r>
    </w:p>
    <w:p w14:paraId="72DD05DA" w14:textId="61E7A929" w:rsidR="00E73EDF" w:rsidRDefault="007653F1" w:rsidP="00275D57">
      <w:pPr>
        <w:pStyle w:val="Caption"/>
        <w:spacing w:line="240" w:lineRule="auto"/>
        <w:jc w:val="center"/>
        <w:rPr>
          <w:sz w:val="18"/>
          <w:szCs w:val="18"/>
        </w:rPr>
      </w:pPr>
      <w:r w:rsidRPr="00C44B4D">
        <w:rPr>
          <w:sz w:val="18"/>
          <w:szCs w:val="18"/>
        </w:rPr>
        <w:t xml:space="preserve">Figure </w:t>
      </w:r>
      <w:r w:rsidR="00275D57" w:rsidRPr="00C44B4D">
        <w:rPr>
          <w:sz w:val="18"/>
          <w:szCs w:val="18"/>
        </w:rPr>
        <w:t>4-</w:t>
      </w:r>
      <w:r w:rsidR="004C3CAE" w:rsidRPr="00C44B4D">
        <w:rPr>
          <w:sz w:val="18"/>
          <w:szCs w:val="18"/>
        </w:rPr>
        <w:t>1</w:t>
      </w:r>
      <w:r w:rsidR="004C3CAE">
        <w:rPr>
          <w:sz w:val="18"/>
          <w:szCs w:val="18"/>
        </w:rPr>
        <w:t>2</w:t>
      </w:r>
      <w:r w:rsidR="004C3CAE" w:rsidRPr="00C44B4D">
        <w:rPr>
          <w:sz w:val="18"/>
          <w:szCs w:val="18"/>
        </w:rPr>
        <w:t xml:space="preserve"> </w:t>
      </w:r>
      <w:r w:rsidR="00275D57" w:rsidRPr="00C44B4D">
        <w:rPr>
          <w:sz w:val="18"/>
          <w:szCs w:val="18"/>
        </w:rPr>
        <w:t>–</w:t>
      </w:r>
      <w:r w:rsidRPr="00C44B4D">
        <w:rPr>
          <w:sz w:val="18"/>
          <w:szCs w:val="18"/>
        </w:rPr>
        <w:t xml:space="preserve"> Boundary </w:t>
      </w:r>
      <w:r w:rsidR="00275D57" w:rsidRPr="00C44B4D">
        <w:rPr>
          <w:sz w:val="18"/>
          <w:szCs w:val="18"/>
        </w:rPr>
        <w:t>d</w:t>
      </w:r>
      <w:r w:rsidRPr="00C44B4D">
        <w:rPr>
          <w:sz w:val="18"/>
          <w:szCs w:val="18"/>
        </w:rPr>
        <w:t>irection</w:t>
      </w:r>
    </w:p>
    <w:p w14:paraId="7FD11ABD" w14:textId="77777777" w:rsidR="00555076" w:rsidRPr="00555076" w:rsidRDefault="00555076" w:rsidP="00555076">
      <w:pPr>
        <w:spacing w:after="0" w:line="240" w:lineRule="auto"/>
      </w:pPr>
    </w:p>
    <w:p w14:paraId="665E27F0" w14:textId="6BBA7413" w:rsidR="00A87DF5" w:rsidRDefault="00A87DF5" w:rsidP="00275D57">
      <w:pPr>
        <w:pStyle w:val="Heading3"/>
        <w:tabs>
          <w:tab w:val="clear" w:pos="660"/>
          <w:tab w:val="clear" w:pos="880"/>
          <w:tab w:val="left" w:pos="851"/>
        </w:tabs>
        <w:spacing w:before="120" w:after="120" w:line="240" w:lineRule="auto"/>
        <w:ind w:left="851" w:hanging="851"/>
        <w:jc w:val="both"/>
      </w:pPr>
      <w:bookmarkStart w:id="462" w:name="_Toc170072372"/>
      <w:r>
        <w:t>Use of scale properties for feature to geometry relations</w:t>
      </w:r>
      <w:bookmarkStart w:id="463" w:name="_Toc439685276"/>
      <w:bookmarkEnd w:id="462"/>
    </w:p>
    <w:p w14:paraId="299F3009" w14:textId="5606C6D3" w:rsidR="00A87DF5" w:rsidRDefault="00A87DF5" w:rsidP="00A87DF5">
      <w:pPr>
        <w:spacing w:after="120" w:line="240" w:lineRule="auto"/>
      </w:pPr>
      <w:r>
        <w:t xml:space="preserve">The </w:t>
      </w:r>
      <w:r w:rsidR="00F27F1D">
        <w:t>attributes</w:t>
      </w:r>
      <w:r>
        <w:t xml:space="preserve"> </w:t>
      </w:r>
      <w:r w:rsidRPr="00A87DF5">
        <w:rPr>
          <w:i/>
        </w:rPr>
        <w:t>scaleMinimum</w:t>
      </w:r>
      <w:r>
        <w:t xml:space="preserve"> and </w:t>
      </w:r>
      <w:r w:rsidRPr="00A87DF5">
        <w:rPr>
          <w:i/>
        </w:rPr>
        <w:t>scaleMaximum</w:t>
      </w:r>
      <w:r>
        <w:t xml:space="preserve"> of</w:t>
      </w:r>
      <w:r w:rsidR="00F27F1D">
        <w:t xml:space="preserve"> class</w:t>
      </w:r>
      <w:r>
        <w:t xml:space="preserve"> S100_GF_SpatialAttributeType </w:t>
      </w:r>
      <w:r w:rsidR="00F27F1D">
        <w:t>are not</w:t>
      </w:r>
      <w:r>
        <w:t xml:space="preserve"> used. Therefore, the encoding must always encode the values ‘Not Appl</w:t>
      </w:r>
      <w:r w:rsidR="00F27F1D">
        <w:t>icable</w:t>
      </w:r>
      <w:r>
        <w:t>’.</w:t>
      </w:r>
    </w:p>
    <w:p w14:paraId="452F2217" w14:textId="1370662A" w:rsidR="00A87DF5" w:rsidRPr="00A87DF5" w:rsidRDefault="00F27F1D" w:rsidP="00A87DF5">
      <w:pPr>
        <w:spacing w:after="120" w:line="240" w:lineRule="auto"/>
      </w:pPr>
      <w:r>
        <w:t>S</w:t>
      </w:r>
      <w:r w:rsidR="00A87DF5">
        <w:t>cale dependent depiction</w:t>
      </w:r>
      <w:r>
        <w:t xml:space="preserve"> </w:t>
      </w:r>
      <w:r w:rsidR="00F31B4D">
        <w:t>f</w:t>
      </w:r>
      <w:r>
        <w:t>or the end user system</w:t>
      </w:r>
      <w:r w:rsidR="00A87DF5">
        <w:t xml:space="preserve"> </w:t>
      </w:r>
      <w:r w:rsidR="00F31B4D">
        <w:t>is</w:t>
      </w:r>
      <w:r w:rsidR="00A87DF5">
        <w:t xml:space="preserve"> controlled by the thematic attribute </w:t>
      </w:r>
      <w:r>
        <w:rPr>
          <w:b/>
        </w:rPr>
        <w:t>scale minimum</w:t>
      </w:r>
      <w:r w:rsidR="00A87DF5">
        <w:t xml:space="preserve"> </w:t>
      </w:r>
      <w:r w:rsidR="00F31B4D">
        <w:t>for the</w:t>
      </w:r>
      <w:r w:rsidR="00A87DF5">
        <w:t xml:space="preserve"> feature type only.</w:t>
      </w:r>
    </w:p>
    <w:p w14:paraId="24367D99" w14:textId="77777777" w:rsidR="00E73EDF" w:rsidRPr="00284E7D" w:rsidRDefault="007653F1" w:rsidP="00275D57">
      <w:pPr>
        <w:pStyle w:val="Heading3"/>
        <w:tabs>
          <w:tab w:val="clear" w:pos="660"/>
          <w:tab w:val="clear" w:pos="880"/>
          <w:tab w:val="left" w:pos="851"/>
        </w:tabs>
        <w:spacing w:before="120" w:after="120" w:line="240" w:lineRule="auto"/>
        <w:ind w:left="851" w:hanging="851"/>
        <w:jc w:val="both"/>
      </w:pPr>
      <w:bookmarkStart w:id="464" w:name="_Toc170072373"/>
      <w:r w:rsidRPr="00284E7D">
        <w:t>Masking</w:t>
      </w:r>
      <w:bookmarkEnd w:id="463"/>
      <w:bookmarkEnd w:id="464"/>
    </w:p>
    <w:p w14:paraId="597D24BB" w14:textId="2BD2A3DE" w:rsidR="00E73EDF" w:rsidRPr="00284E7D" w:rsidRDefault="007653F1" w:rsidP="00275D57">
      <w:pPr>
        <w:autoSpaceDE w:val="0"/>
        <w:autoSpaceDN w:val="0"/>
        <w:adjustRightInd w:val="0"/>
        <w:spacing w:after="120" w:line="240" w:lineRule="auto"/>
        <w:rPr>
          <w:rFonts w:cs="Arial"/>
        </w:rPr>
      </w:pPr>
      <w:r w:rsidRPr="00284E7D">
        <w:rPr>
          <w:rFonts w:cs="Arial"/>
        </w:rPr>
        <w:t xml:space="preserve">In certain circumstances, the symbolisation of a curve may need to be suppressed. This is done using the Masked Spatial Type [MASK] field of the Feature Type record. The Mask Update Instruction [MUIN] must be set to {1} and Referenced Record </w:t>
      </w:r>
      <w:r w:rsidR="00275D57">
        <w:rPr>
          <w:rFonts w:cs="Arial"/>
        </w:rPr>
        <w:t>N</w:t>
      </w:r>
      <w:r w:rsidR="00275D57" w:rsidRPr="00284E7D">
        <w:rPr>
          <w:rFonts w:cs="Arial"/>
        </w:rPr>
        <w:t xml:space="preserve">ame </w:t>
      </w:r>
      <w:r w:rsidRPr="00284E7D">
        <w:rPr>
          <w:rFonts w:cs="Arial"/>
        </w:rPr>
        <w:t xml:space="preserve">[RRNM] and Referenced Record </w:t>
      </w:r>
      <w:r w:rsidR="00275D57">
        <w:rPr>
          <w:rFonts w:cs="Arial"/>
        </w:rPr>
        <w:t>I</w:t>
      </w:r>
      <w:r w:rsidR="00275D57" w:rsidRPr="00284E7D">
        <w:rPr>
          <w:rFonts w:cs="Arial"/>
        </w:rPr>
        <w:t xml:space="preserve">dentifier </w:t>
      </w:r>
      <w:r w:rsidRPr="00284E7D">
        <w:rPr>
          <w:rFonts w:cs="Arial"/>
        </w:rPr>
        <w:t xml:space="preserve">[RRID] fields must be populated with the values of the referenced spatial record. The Mask Indicator [MIND] </w:t>
      </w:r>
      <w:r w:rsidR="00476F78" w:rsidRPr="00284E7D">
        <w:rPr>
          <w:rFonts w:cs="Arial"/>
        </w:rPr>
        <w:t xml:space="preserve">subfield </w:t>
      </w:r>
      <w:r w:rsidRPr="00284E7D">
        <w:rPr>
          <w:rFonts w:cs="Arial"/>
        </w:rPr>
        <w:t>must be set to either {1} or {2} (see Annex B – clause B</w:t>
      </w:r>
      <w:r w:rsidR="00275D57">
        <w:rPr>
          <w:rFonts w:cs="Arial"/>
        </w:rPr>
        <w:t>-</w:t>
      </w:r>
      <w:r w:rsidR="00120B1F" w:rsidRPr="00284E7D">
        <w:rPr>
          <w:rFonts w:cs="Arial"/>
        </w:rPr>
        <w:t>5.1.33</w:t>
      </w:r>
      <w:r w:rsidRPr="00284E7D">
        <w:rPr>
          <w:rFonts w:cs="Arial"/>
        </w:rPr>
        <w:t>)</w:t>
      </w:r>
      <w:r w:rsidR="00120B1F" w:rsidRPr="00284E7D">
        <w:rPr>
          <w:rFonts w:cs="Arial"/>
        </w:rPr>
        <w:t>.</w:t>
      </w:r>
    </w:p>
    <w:p w14:paraId="30F70515" w14:textId="398A5353" w:rsidR="00E73EDF" w:rsidRPr="00284E7D" w:rsidRDefault="007653F1" w:rsidP="00275D57">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993"/>
          <w:tab w:val="left" w:pos="1440"/>
          <w:tab w:val="left" w:pos="1584"/>
          <w:tab w:val="left" w:pos="2160"/>
          <w:tab w:val="left" w:pos="2880"/>
          <w:tab w:val="left" w:pos="3600"/>
          <w:tab w:val="left" w:pos="4320"/>
          <w:tab w:val="left" w:pos="4680"/>
          <w:tab w:val="left" w:pos="5040"/>
          <w:tab w:val="left" w:pos="5760"/>
          <w:tab w:val="left" w:pos="6480"/>
          <w:tab w:val="left" w:pos="7200"/>
          <w:tab w:val="left" w:pos="7920"/>
          <w:tab w:val="left" w:pos="8640"/>
        </w:tabs>
        <w:spacing w:after="120" w:line="240" w:lineRule="auto"/>
        <w:rPr>
          <w:rFonts w:cs="Arial"/>
          <w:b/>
        </w:rPr>
      </w:pPr>
      <w:r w:rsidRPr="00284E7D">
        <w:rPr>
          <w:rFonts w:cs="Arial"/>
        </w:rPr>
        <w:t xml:space="preserve">Figure </w:t>
      </w:r>
      <w:r w:rsidR="00275D57">
        <w:rPr>
          <w:rFonts w:cs="Arial"/>
        </w:rPr>
        <w:t>4-</w:t>
      </w:r>
      <w:r w:rsidR="006F500C" w:rsidRPr="00284E7D">
        <w:rPr>
          <w:rFonts w:cs="Arial"/>
        </w:rPr>
        <w:t>1</w:t>
      </w:r>
      <w:r w:rsidR="006F500C">
        <w:rPr>
          <w:rFonts w:cs="Arial"/>
        </w:rPr>
        <w:t>3</w:t>
      </w:r>
      <w:r w:rsidR="006F500C" w:rsidRPr="00284E7D">
        <w:rPr>
          <w:rFonts w:cs="Arial"/>
        </w:rPr>
        <w:t xml:space="preserve"> </w:t>
      </w:r>
      <w:r w:rsidRPr="00284E7D">
        <w:rPr>
          <w:rFonts w:cs="Arial"/>
        </w:rPr>
        <w:t xml:space="preserve">is an example without masking and Figure </w:t>
      </w:r>
      <w:r w:rsidR="00275D57">
        <w:rPr>
          <w:rFonts w:cs="Arial"/>
        </w:rPr>
        <w:t>4-</w:t>
      </w:r>
      <w:r w:rsidR="006F500C" w:rsidRPr="00284E7D">
        <w:rPr>
          <w:rFonts w:cs="Arial"/>
        </w:rPr>
        <w:t>1</w:t>
      </w:r>
      <w:r w:rsidR="006F500C">
        <w:rPr>
          <w:rFonts w:cs="Arial"/>
        </w:rPr>
        <w:t>4</w:t>
      </w:r>
      <w:r w:rsidR="006F500C" w:rsidRPr="00284E7D">
        <w:rPr>
          <w:rFonts w:cs="Arial"/>
        </w:rPr>
        <w:t xml:space="preserve"> </w:t>
      </w:r>
      <w:r w:rsidRPr="00284E7D">
        <w:rPr>
          <w:rFonts w:cs="Arial"/>
        </w:rPr>
        <w:t xml:space="preserve">is an example of a masked edge </w:t>
      </w:r>
      <w:r w:rsidRPr="00284E7D">
        <w:t xml:space="preserve">between </w:t>
      </w:r>
      <w:r w:rsidRPr="00284E7D">
        <w:rPr>
          <w:b/>
        </w:rPr>
        <w:t>River</w:t>
      </w:r>
      <w:r w:rsidRPr="00284E7D">
        <w:t xml:space="preserve"> and </w:t>
      </w:r>
      <w:r w:rsidRPr="00284E7D">
        <w:rPr>
          <w:b/>
        </w:rPr>
        <w:t>Depth Area</w:t>
      </w:r>
      <w:r w:rsidRPr="00284E7D">
        <w:t xml:space="preserve"> features, where the seaward edge of the </w:t>
      </w:r>
      <w:r w:rsidRPr="00284E7D">
        <w:rPr>
          <w:b/>
        </w:rPr>
        <w:t>River</w:t>
      </w:r>
      <w:r w:rsidRPr="00284E7D">
        <w:t xml:space="preserve"> should be masked</w:t>
      </w:r>
      <w:r w:rsidR="00275D57">
        <w:t xml:space="preserve">. </w:t>
      </w:r>
      <w:r w:rsidRPr="00284E7D">
        <w:t>In this example MIND is set to {2} – sup</w:t>
      </w:r>
      <w:r w:rsidR="003424BE" w:rsidRPr="00284E7D">
        <w:t>p</w:t>
      </w:r>
      <w:r w:rsidRPr="00284E7D">
        <w:t xml:space="preserve">ress portrayal. </w:t>
      </w:r>
      <w:r w:rsidRPr="00284E7D">
        <w:rPr>
          <w:rFonts w:cs="Arial"/>
        </w:rPr>
        <w:t xml:space="preserve"> </w:t>
      </w:r>
    </w:p>
    <w:p w14:paraId="67810D4E" w14:textId="77777777" w:rsidR="00E73EDF" w:rsidRPr="00284E7D" w:rsidRDefault="007653F1" w:rsidP="00C128E3">
      <w:pPr>
        <w:keepNext/>
        <w:spacing w:line="240" w:lineRule="auto"/>
        <w:jc w:val="center"/>
      </w:pPr>
      <w:r w:rsidRPr="00284E7D">
        <w:rPr>
          <w:noProof/>
          <w:lang w:val="fr-FR" w:eastAsia="fr-FR"/>
        </w:rPr>
        <w:lastRenderedPageBreak/>
        <w:drawing>
          <wp:inline distT="0" distB="0" distL="0" distR="0" wp14:anchorId="48515C3E" wp14:editId="744C863F">
            <wp:extent cx="3252470" cy="2764790"/>
            <wp:effectExtent l="0" t="0" r="5080" b="0"/>
            <wp:docPr id="742" name="Picture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 name="Picture 742"/>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3260064" cy="2771054"/>
                    </a:xfrm>
                    <a:prstGeom prst="rect">
                      <a:avLst/>
                    </a:prstGeom>
                  </pic:spPr>
                </pic:pic>
              </a:graphicData>
            </a:graphic>
          </wp:inline>
        </w:drawing>
      </w:r>
    </w:p>
    <w:p w14:paraId="5CE85395" w14:textId="5DBF7FEA" w:rsidR="00E73EDF" w:rsidRPr="00C44B4D" w:rsidRDefault="007653F1" w:rsidP="00275D57">
      <w:pPr>
        <w:pStyle w:val="Caption"/>
        <w:spacing w:line="240" w:lineRule="auto"/>
        <w:jc w:val="center"/>
        <w:rPr>
          <w:sz w:val="18"/>
          <w:szCs w:val="18"/>
        </w:rPr>
      </w:pPr>
      <w:r w:rsidRPr="00C44B4D">
        <w:rPr>
          <w:sz w:val="18"/>
          <w:szCs w:val="18"/>
        </w:rPr>
        <w:t xml:space="preserve">Figure </w:t>
      </w:r>
      <w:r w:rsidR="00275D57" w:rsidRPr="00C44B4D">
        <w:rPr>
          <w:sz w:val="18"/>
          <w:szCs w:val="18"/>
        </w:rPr>
        <w:t>4-</w:t>
      </w:r>
      <w:r w:rsidR="006F500C" w:rsidRPr="00C44B4D">
        <w:rPr>
          <w:sz w:val="18"/>
          <w:szCs w:val="18"/>
        </w:rPr>
        <w:t>1</w:t>
      </w:r>
      <w:r w:rsidR="006F500C">
        <w:rPr>
          <w:sz w:val="18"/>
          <w:szCs w:val="18"/>
        </w:rPr>
        <w:t>3</w:t>
      </w:r>
      <w:r w:rsidR="006F500C" w:rsidRPr="00C44B4D">
        <w:rPr>
          <w:sz w:val="18"/>
          <w:szCs w:val="18"/>
        </w:rPr>
        <w:t xml:space="preserve"> </w:t>
      </w:r>
      <w:r w:rsidR="00275D57" w:rsidRPr="00C44B4D">
        <w:rPr>
          <w:sz w:val="18"/>
          <w:szCs w:val="18"/>
        </w:rPr>
        <w:t>–</w:t>
      </w:r>
      <w:r w:rsidRPr="00C44B4D">
        <w:rPr>
          <w:sz w:val="18"/>
          <w:szCs w:val="18"/>
        </w:rPr>
        <w:t xml:space="preserve"> Example without masking</w:t>
      </w:r>
    </w:p>
    <w:p w14:paraId="17991A44" w14:textId="77777777" w:rsidR="00E73EDF" w:rsidRPr="00284E7D" w:rsidRDefault="007653F1" w:rsidP="00C128E3">
      <w:pPr>
        <w:keepNext/>
        <w:spacing w:line="240" w:lineRule="auto"/>
        <w:jc w:val="center"/>
      </w:pPr>
      <w:r w:rsidRPr="00284E7D">
        <w:rPr>
          <w:noProof/>
          <w:lang w:val="fr-FR" w:eastAsia="fr-FR"/>
        </w:rPr>
        <w:drawing>
          <wp:inline distT="0" distB="0" distL="0" distR="0" wp14:anchorId="36C702EB" wp14:editId="0BC7B7BB">
            <wp:extent cx="3298825" cy="2804160"/>
            <wp:effectExtent l="0" t="0" r="0" b="0"/>
            <wp:docPr id="743" name="Picture 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 name="Picture 743"/>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3295749" cy="2801387"/>
                    </a:xfrm>
                    <a:prstGeom prst="rect">
                      <a:avLst/>
                    </a:prstGeom>
                  </pic:spPr>
                </pic:pic>
              </a:graphicData>
            </a:graphic>
          </wp:inline>
        </w:drawing>
      </w:r>
      <w:bookmarkStart w:id="465" w:name="_Toc225648316"/>
      <w:bookmarkStart w:id="466" w:name="_Toc225065173"/>
    </w:p>
    <w:p w14:paraId="67914FE2" w14:textId="26483057" w:rsidR="00E73EDF" w:rsidRPr="00C44B4D" w:rsidRDefault="007653F1" w:rsidP="00275D57">
      <w:pPr>
        <w:pStyle w:val="Caption"/>
        <w:spacing w:line="240" w:lineRule="auto"/>
        <w:jc w:val="center"/>
        <w:rPr>
          <w:sz w:val="18"/>
          <w:szCs w:val="18"/>
        </w:rPr>
      </w:pPr>
      <w:r w:rsidRPr="00C44B4D">
        <w:rPr>
          <w:sz w:val="18"/>
          <w:szCs w:val="18"/>
        </w:rPr>
        <w:t xml:space="preserve">Figure </w:t>
      </w:r>
      <w:r w:rsidR="00275D57" w:rsidRPr="00C44B4D">
        <w:rPr>
          <w:sz w:val="18"/>
          <w:szCs w:val="18"/>
        </w:rPr>
        <w:t>4-</w:t>
      </w:r>
      <w:r w:rsidR="006F500C" w:rsidRPr="00C44B4D">
        <w:rPr>
          <w:sz w:val="18"/>
          <w:szCs w:val="18"/>
        </w:rPr>
        <w:t>1</w:t>
      </w:r>
      <w:r w:rsidR="006F500C">
        <w:rPr>
          <w:sz w:val="18"/>
          <w:szCs w:val="18"/>
        </w:rPr>
        <w:t>4</w:t>
      </w:r>
      <w:r w:rsidR="006F500C" w:rsidRPr="00C44B4D">
        <w:rPr>
          <w:sz w:val="18"/>
          <w:szCs w:val="18"/>
        </w:rPr>
        <w:t xml:space="preserve"> </w:t>
      </w:r>
      <w:r w:rsidR="00275D57" w:rsidRPr="00C44B4D">
        <w:rPr>
          <w:sz w:val="18"/>
          <w:szCs w:val="18"/>
        </w:rPr>
        <w:t>–</w:t>
      </w:r>
      <w:r w:rsidRPr="00C44B4D">
        <w:rPr>
          <w:sz w:val="18"/>
          <w:szCs w:val="18"/>
        </w:rPr>
        <w:t xml:space="preserve"> Example with masking</w:t>
      </w:r>
    </w:p>
    <w:p w14:paraId="76C86E2C" w14:textId="1EBE0031" w:rsidR="00E73EDF" w:rsidRPr="00284E7D" w:rsidRDefault="00E73EDF" w:rsidP="00275D57">
      <w:pPr>
        <w:spacing w:after="120" w:line="240" w:lineRule="auto"/>
      </w:pPr>
    </w:p>
    <w:p w14:paraId="02378978" w14:textId="77777777" w:rsidR="00E73EDF" w:rsidRPr="00284E7D" w:rsidRDefault="007653F1" w:rsidP="00940AF0">
      <w:pPr>
        <w:pStyle w:val="Heading1"/>
        <w:tabs>
          <w:tab w:val="clear" w:pos="400"/>
        </w:tabs>
        <w:spacing w:before="120" w:after="200" w:line="240" w:lineRule="auto"/>
        <w:ind w:left="567" w:hanging="567"/>
      </w:pPr>
      <w:bookmarkStart w:id="467" w:name="_Toc439685277"/>
      <w:bookmarkStart w:id="468" w:name="_Toc170072374"/>
      <w:r w:rsidRPr="00C44B4D">
        <w:t>Coordinate Reference Systems (CRS)</w:t>
      </w:r>
      <w:bookmarkEnd w:id="465"/>
      <w:bookmarkEnd w:id="466"/>
      <w:bookmarkEnd w:id="467"/>
      <w:bookmarkEnd w:id="468"/>
    </w:p>
    <w:p w14:paraId="27A18142" w14:textId="77777777" w:rsidR="00E73EDF" w:rsidRPr="00284E7D" w:rsidRDefault="007653F1" w:rsidP="00940AF0">
      <w:pPr>
        <w:pStyle w:val="Heading2"/>
        <w:tabs>
          <w:tab w:val="clear" w:pos="540"/>
        </w:tabs>
        <w:spacing w:before="120" w:after="200" w:line="240" w:lineRule="auto"/>
        <w:ind w:left="709" w:hanging="709"/>
      </w:pPr>
      <w:bookmarkStart w:id="469" w:name="_Toc439685278"/>
      <w:bookmarkStart w:id="470" w:name="_Toc225065174"/>
      <w:bookmarkStart w:id="471" w:name="_Toc225648317"/>
      <w:bookmarkStart w:id="472" w:name="_Toc170072375"/>
      <w:r w:rsidRPr="00284E7D">
        <w:t>Introduction</w:t>
      </w:r>
      <w:bookmarkEnd w:id="469"/>
      <w:bookmarkEnd w:id="470"/>
      <w:bookmarkEnd w:id="471"/>
      <w:bookmarkEnd w:id="472"/>
      <w:r w:rsidRPr="00284E7D">
        <w:t xml:space="preserve"> </w:t>
      </w:r>
    </w:p>
    <w:p w14:paraId="79E89173" w14:textId="18BF7194" w:rsidR="00E73EDF" w:rsidRDefault="007653F1" w:rsidP="00940AF0">
      <w:pPr>
        <w:spacing w:after="120" w:line="240" w:lineRule="auto"/>
        <w:rPr>
          <w:ins w:id="473" w:author="Jeff Wootton" w:date="2024-05-15T11:45:00Z" w16du:dateUtc="2024-05-15T09:45:00Z"/>
          <w:rFonts w:cs="Arial"/>
          <w:lang w:eastAsia="en-GB"/>
        </w:rPr>
      </w:pPr>
      <w:bookmarkStart w:id="474" w:name="_Toc225648318"/>
      <w:bookmarkStart w:id="475" w:name="_Toc225065175"/>
      <w:r w:rsidRPr="00284E7D">
        <w:rPr>
          <w:rFonts w:cs="Arial"/>
          <w:lang w:eastAsia="en-GB"/>
        </w:rPr>
        <w:t>An ENC dataset must define at least one compound CRS, which must be composed of one geod</w:t>
      </w:r>
      <w:r w:rsidR="00940AF0">
        <w:rPr>
          <w:rFonts w:cs="Arial"/>
          <w:lang w:eastAsia="en-GB"/>
        </w:rPr>
        <w:t xml:space="preserve">etic CRS and one vertical CRS. </w:t>
      </w:r>
      <w:r w:rsidRPr="00284E7D">
        <w:rPr>
          <w:rFonts w:cs="Arial"/>
          <w:lang w:eastAsia="en-GB"/>
        </w:rPr>
        <w:t>All compound CRSs within the same dataset must use the same geodetic CRS.</w:t>
      </w:r>
    </w:p>
    <w:p w14:paraId="75BD6D37" w14:textId="3A08718A" w:rsidR="00500E74" w:rsidRDefault="00500E74" w:rsidP="00940AF0">
      <w:pPr>
        <w:spacing w:after="120" w:line="240" w:lineRule="auto"/>
        <w:rPr>
          <w:rFonts w:cs="Arial"/>
          <w:lang w:eastAsia="en-GB"/>
        </w:rPr>
      </w:pPr>
      <w:commentRangeStart w:id="476"/>
      <w:ins w:id="477" w:author="Jeff Wootton" w:date="2024-05-15T11:52:00Z" w16du:dateUtc="2024-05-15T09:52:00Z">
        <w:r>
          <w:rPr>
            <w:rFonts w:cs="Arial"/>
            <w:lang w:eastAsia="en-GB"/>
          </w:rPr>
          <w:t xml:space="preserve">NOTE: </w:t>
        </w:r>
      </w:ins>
      <w:ins w:id="478" w:author="Jeff Wootton" w:date="2024-05-15T11:45:00Z" w16du:dateUtc="2024-05-15T09:45:00Z">
        <w:r>
          <w:rPr>
            <w:rFonts w:cs="Arial"/>
            <w:lang w:eastAsia="en-GB"/>
          </w:rPr>
          <w:t xml:space="preserve">The vertical CRS described </w:t>
        </w:r>
      </w:ins>
      <w:ins w:id="479" w:author="Jeff Wootton" w:date="2024-05-15T11:46:00Z" w16du:dateUtc="2024-05-15T09:46:00Z">
        <w:r>
          <w:rPr>
            <w:rFonts w:cs="Arial"/>
            <w:lang w:eastAsia="en-GB"/>
          </w:rPr>
          <w:t xml:space="preserve">in clause 5.3 below does not apply to </w:t>
        </w:r>
      </w:ins>
      <w:ins w:id="480" w:author="Jeff Wootton" w:date="2024-05-15T11:49:00Z" w16du:dateUtc="2024-05-15T09:49:00Z">
        <w:r>
          <w:rPr>
            <w:rFonts w:cs="Arial"/>
            <w:lang w:eastAsia="en-GB"/>
          </w:rPr>
          <w:t>depths</w:t>
        </w:r>
      </w:ins>
      <w:ins w:id="481" w:author="Jeff Wootton" w:date="2024-05-15T11:50:00Z" w16du:dateUtc="2024-05-15T09:50:00Z">
        <w:r>
          <w:rPr>
            <w:rFonts w:cs="Arial"/>
            <w:lang w:eastAsia="en-GB"/>
          </w:rPr>
          <w:t xml:space="preserve">, </w:t>
        </w:r>
      </w:ins>
      <w:ins w:id="482" w:author="Jeff Wootton" w:date="2024-05-15T11:46:00Z" w16du:dateUtc="2024-05-15T09:46:00Z">
        <w:r>
          <w:rPr>
            <w:rFonts w:cs="Arial"/>
            <w:lang w:eastAsia="en-GB"/>
          </w:rPr>
          <w:t xml:space="preserve">heights, elevations and vertical clearances </w:t>
        </w:r>
      </w:ins>
      <w:ins w:id="483" w:author="Jeff Wootton" w:date="2024-05-15T11:50:00Z" w16du:dateUtc="2024-05-15T09:50:00Z">
        <w:r>
          <w:rPr>
            <w:rFonts w:cs="Arial"/>
            <w:lang w:eastAsia="en-GB"/>
          </w:rPr>
          <w:t>where the</w:t>
        </w:r>
      </w:ins>
      <w:ins w:id="484" w:author="Jeff Wootton" w:date="2024-05-15T11:48:00Z" w16du:dateUtc="2024-05-15T09:48:00Z">
        <w:r>
          <w:rPr>
            <w:rFonts w:cs="Arial"/>
            <w:lang w:eastAsia="en-GB"/>
          </w:rPr>
          <w:t xml:space="preserve"> i</w:t>
        </w:r>
      </w:ins>
      <w:ins w:id="485" w:author="Jeff Wootton" w:date="2024-05-15T11:49:00Z" w16du:dateUtc="2024-05-15T09:49:00Z">
        <w:r>
          <w:rPr>
            <w:rFonts w:cs="Arial"/>
            <w:lang w:eastAsia="en-GB"/>
          </w:rPr>
          <w:t xml:space="preserve">nformation is encoded as </w:t>
        </w:r>
      </w:ins>
      <w:ins w:id="486" w:author="Jeff Wootton" w:date="2024-05-15T11:50:00Z" w16du:dateUtc="2024-05-15T09:50:00Z">
        <w:r>
          <w:rPr>
            <w:rFonts w:cs="Arial"/>
            <w:lang w:eastAsia="en-GB"/>
          </w:rPr>
          <w:t>an attribute rather than the vertical component (Z-c</w:t>
        </w:r>
      </w:ins>
      <w:ins w:id="487" w:author="Jeff Wootton" w:date="2024-05-15T11:51:00Z" w16du:dateUtc="2024-05-15T09:51:00Z">
        <w:r>
          <w:rPr>
            <w:rFonts w:cs="Arial"/>
            <w:lang w:eastAsia="en-GB"/>
          </w:rPr>
          <w:t>oordinate) of the CRS</w:t>
        </w:r>
      </w:ins>
      <w:ins w:id="488" w:author="Jeff Wootton" w:date="2024-05-15T11:54:00Z" w16du:dateUtc="2024-05-15T09:54:00Z">
        <w:r>
          <w:rPr>
            <w:rFonts w:cs="Arial"/>
            <w:lang w:eastAsia="en-GB"/>
          </w:rPr>
          <w:t xml:space="preserve">. </w:t>
        </w:r>
        <w:r w:rsidR="003F6121">
          <w:rPr>
            <w:rFonts w:cs="Arial"/>
            <w:lang w:eastAsia="en-GB"/>
          </w:rPr>
          <w:t xml:space="preserve">This vertical datum information is included in the ENC dataset using the </w:t>
        </w:r>
      </w:ins>
      <w:ins w:id="489" w:author="Jeff Wootton" w:date="2024-05-15T11:55:00Z" w16du:dateUtc="2024-05-15T09:55:00Z">
        <w:r w:rsidR="003F6121">
          <w:rPr>
            <w:rFonts w:cs="Arial"/>
            <w:lang w:eastAsia="en-GB"/>
          </w:rPr>
          <w:t xml:space="preserve">meta features </w:t>
        </w:r>
        <w:r w:rsidR="003F6121">
          <w:rPr>
            <w:rFonts w:cs="Arial"/>
            <w:b/>
            <w:bCs/>
            <w:lang w:eastAsia="en-GB"/>
          </w:rPr>
          <w:t>Sounding Datum</w:t>
        </w:r>
        <w:r w:rsidR="003F6121">
          <w:rPr>
            <w:rFonts w:cs="Arial"/>
            <w:lang w:eastAsia="en-GB"/>
          </w:rPr>
          <w:t xml:space="preserve"> and </w:t>
        </w:r>
        <w:r w:rsidR="003F6121">
          <w:rPr>
            <w:rFonts w:cs="Arial"/>
            <w:b/>
            <w:bCs/>
            <w:lang w:eastAsia="en-GB"/>
          </w:rPr>
          <w:t>Vertical Datum of Data</w:t>
        </w:r>
        <w:r w:rsidR="003F6121">
          <w:rPr>
            <w:rFonts w:cs="Arial"/>
            <w:lang w:eastAsia="en-GB"/>
          </w:rPr>
          <w:t xml:space="preserve">. </w:t>
        </w:r>
      </w:ins>
      <w:ins w:id="490" w:author="Jeff Wootton" w:date="2024-05-15T11:54:00Z" w16du:dateUtc="2024-05-15T09:54:00Z">
        <w:r>
          <w:rPr>
            <w:rFonts w:cs="Arial"/>
            <w:lang w:eastAsia="en-GB"/>
          </w:rPr>
          <w:t xml:space="preserve">See </w:t>
        </w:r>
      </w:ins>
      <w:ins w:id="491" w:author="Jeff Wootton" w:date="2024-05-15T11:55:00Z" w16du:dateUtc="2024-05-15T09:55:00Z">
        <w:r w:rsidR="003F6121">
          <w:rPr>
            <w:rFonts w:cs="Arial"/>
          </w:rPr>
          <w:t xml:space="preserve">S-101 Annex A – </w:t>
        </w:r>
        <w:r w:rsidR="003F6121">
          <w:rPr>
            <w:rFonts w:cs="Arial"/>
            <w:i/>
            <w:iCs/>
          </w:rPr>
          <w:t>Data Classification and Encoding Guide</w:t>
        </w:r>
        <w:r w:rsidR="003F6121">
          <w:rPr>
            <w:rFonts w:cs="Arial"/>
          </w:rPr>
          <w:t xml:space="preserve"> clauses 3.9 and 3.10.</w:t>
        </w:r>
      </w:ins>
      <w:commentRangeEnd w:id="476"/>
      <w:ins w:id="492" w:author="Jeff Wootton" w:date="2024-05-15T11:58:00Z" w16du:dateUtc="2024-05-15T09:58:00Z">
        <w:r w:rsidR="003F6121">
          <w:rPr>
            <w:rStyle w:val="CommentReference"/>
          </w:rPr>
          <w:commentReference w:id="476"/>
        </w:r>
      </w:ins>
    </w:p>
    <w:p w14:paraId="0374EEB2" w14:textId="77777777" w:rsidR="00940AF0" w:rsidRPr="00284E7D" w:rsidRDefault="00940AF0" w:rsidP="00940AF0">
      <w:pPr>
        <w:spacing w:after="120" w:line="240" w:lineRule="auto"/>
        <w:rPr>
          <w:rFonts w:cs="Arial"/>
          <w:lang w:eastAsia="en-GB"/>
        </w:rPr>
      </w:pPr>
    </w:p>
    <w:p w14:paraId="6A20DCC4" w14:textId="77777777" w:rsidR="00E73EDF" w:rsidRPr="00284E7D" w:rsidRDefault="007653F1" w:rsidP="00940AF0">
      <w:pPr>
        <w:pStyle w:val="Heading2"/>
        <w:tabs>
          <w:tab w:val="clear" w:pos="540"/>
        </w:tabs>
        <w:spacing w:before="120" w:after="200" w:line="240" w:lineRule="auto"/>
        <w:ind w:left="709" w:hanging="709"/>
      </w:pPr>
      <w:bookmarkStart w:id="493" w:name="_Toc439685279"/>
      <w:bookmarkStart w:id="494" w:name="_Toc170072376"/>
      <w:r w:rsidRPr="00284E7D">
        <w:lastRenderedPageBreak/>
        <w:t xml:space="preserve">Horizontal </w:t>
      </w:r>
      <w:bookmarkEnd w:id="474"/>
      <w:bookmarkEnd w:id="475"/>
      <w:r w:rsidRPr="00284E7D">
        <w:t>Coordinate Reference System</w:t>
      </w:r>
      <w:bookmarkEnd w:id="493"/>
      <w:bookmarkEnd w:id="494"/>
      <w:r w:rsidRPr="00284E7D">
        <w:t xml:space="preserve"> </w:t>
      </w:r>
    </w:p>
    <w:p w14:paraId="09C22BF0" w14:textId="56926FD0" w:rsidR="00E73EDF" w:rsidRDefault="007653F1" w:rsidP="00940AF0">
      <w:pPr>
        <w:autoSpaceDE w:val="0"/>
        <w:autoSpaceDN w:val="0"/>
        <w:adjustRightInd w:val="0"/>
        <w:spacing w:after="120" w:line="240" w:lineRule="auto"/>
        <w:rPr>
          <w:rFonts w:eastAsia="Times New Roman" w:cs="Arial"/>
          <w:lang w:eastAsia="en-GB"/>
        </w:rPr>
      </w:pPr>
      <w:bookmarkStart w:id="495" w:name="_Toc225065177"/>
      <w:bookmarkStart w:id="496" w:name="_Toc225648320"/>
      <w:r w:rsidRPr="00284E7D">
        <w:rPr>
          <w:rFonts w:eastAsia="Times New Roman" w:cs="Arial"/>
          <w:lang w:eastAsia="en-GB"/>
        </w:rPr>
        <w:t xml:space="preserve">For ENC </w:t>
      </w:r>
      <w:r w:rsidRPr="00284E7D">
        <w:rPr>
          <w:rFonts w:cs="Arial"/>
        </w:rPr>
        <w:t>the horizontal CRS</w:t>
      </w:r>
      <w:r w:rsidRPr="00284E7D">
        <w:rPr>
          <w:rFonts w:eastAsia="Times New Roman" w:cs="Arial"/>
          <w:lang w:eastAsia="en-GB"/>
        </w:rPr>
        <w:t xml:space="preserve"> must be EPSG:4326 (WGS84).  The full reference to EPSG:4326 can be </w:t>
      </w:r>
      <w:r>
        <w:rPr>
          <w:rFonts w:eastAsia="Times New Roman" w:cs="Arial"/>
          <w:lang w:eastAsia="en-GB"/>
        </w:rPr>
        <w:t xml:space="preserve">found at </w:t>
      </w:r>
      <w:hyperlink r:id="rId47" w:history="1">
        <w:r>
          <w:rPr>
            <w:rStyle w:val="Hyperlink"/>
            <w:rFonts w:eastAsia="Times New Roman" w:cs="Arial"/>
            <w:lang w:val="en-GB" w:eastAsia="en-GB"/>
          </w:rPr>
          <w:t>www.epsg-registry.org</w:t>
        </w:r>
      </w:hyperlink>
      <w:r>
        <w:rPr>
          <w:rFonts w:eastAsia="Times New Roman" w:cs="Arial"/>
          <w:lang w:eastAsia="en-GB"/>
        </w:rPr>
        <w:t>.</w:t>
      </w:r>
    </w:p>
    <w:p w14:paraId="501FCF73" w14:textId="646FAA10" w:rsidR="00E73EDF" w:rsidRPr="00284E7D" w:rsidRDefault="007653F1" w:rsidP="00940AF0">
      <w:pPr>
        <w:spacing w:after="60" w:line="240" w:lineRule="auto"/>
        <w:ind w:left="4111" w:hanging="4111"/>
      </w:pPr>
      <w:r w:rsidRPr="00284E7D">
        <w:rPr>
          <w:b/>
        </w:rPr>
        <w:t xml:space="preserve">Horizontal </w:t>
      </w:r>
      <w:r w:rsidR="00940AF0">
        <w:rPr>
          <w:b/>
        </w:rPr>
        <w:t>C</w:t>
      </w:r>
      <w:r w:rsidRPr="00284E7D">
        <w:rPr>
          <w:b/>
        </w:rPr>
        <w:t xml:space="preserve">oordinate </w:t>
      </w:r>
      <w:r w:rsidR="00940AF0">
        <w:rPr>
          <w:b/>
        </w:rPr>
        <w:t>R</w:t>
      </w:r>
      <w:r w:rsidRPr="00284E7D">
        <w:rPr>
          <w:b/>
        </w:rPr>
        <w:t xml:space="preserve">eference </w:t>
      </w:r>
      <w:r w:rsidR="00940AF0">
        <w:rPr>
          <w:b/>
        </w:rPr>
        <w:t>S</w:t>
      </w:r>
      <w:r w:rsidRPr="00284E7D">
        <w:rPr>
          <w:b/>
        </w:rPr>
        <w:t>ystem:</w:t>
      </w:r>
      <w:r w:rsidRPr="00284E7D">
        <w:t xml:space="preserve"> </w:t>
      </w:r>
      <w:r w:rsidRPr="00284E7D">
        <w:tab/>
      </w:r>
      <w:bookmarkStart w:id="497" w:name="_Toc288812326"/>
      <w:bookmarkStart w:id="498" w:name="_Toc288810279"/>
      <w:r w:rsidRPr="00284E7D">
        <w:t>EPSG:4326 (WGS84)</w:t>
      </w:r>
    </w:p>
    <w:p w14:paraId="6F665F8B" w14:textId="0E3FE03F" w:rsidR="00E73EDF" w:rsidRPr="00284E7D" w:rsidRDefault="007653F1" w:rsidP="00940AF0">
      <w:pPr>
        <w:spacing w:after="60" w:line="240" w:lineRule="auto"/>
        <w:ind w:left="4111" w:hanging="4111"/>
      </w:pPr>
      <w:bookmarkStart w:id="499" w:name="_Toc288810277"/>
      <w:bookmarkStart w:id="500" w:name="_Toc288812324"/>
      <w:r w:rsidRPr="00284E7D">
        <w:rPr>
          <w:b/>
        </w:rPr>
        <w:t xml:space="preserve">Projection: </w:t>
      </w:r>
      <w:r w:rsidRPr="00284E7D">
        <w:rPr>
          <w:b/>
        </w:rPr>
        <w:tab/>
      </w:r>
      <w:bookmarkEnd w:id="499"/>
      <w:bookmarkEnd w:id="500"/>
      <w:r w:rsidRPr="00284E7D">
        <w:t>None</w:t>
      </w:r>
    </w:p>
    <w:p w14:paraId="456C3F7F" w14:textId="03FE83FC" w:rsidR="00E73EDF" w:rsidRPr="00284E7D" w:rsidRDefault="00940AF0" w:rsidP="00940AF0">
      <w:pPr>
        <w:spacing w:after="60" w:line="240" w:lineRule="auto"/>
        <w:ind w:left="4111" w:hanging="4111"/>
      </w:pPr>
      <w:r>
        <w:rPr>
          <w:b/>
        </w:rPr>
        <w:t xml:space="preserve">Temporal reference system: </w:t>
      </w:r>
      <w:r>
        <w:rPr>
          <w:b/>
        </w:rPr>
        <w:tab/>
      </w:r>
      <w:r w:rsidR="007653F1" w:rsidRPr="00284E7D">
        <w:t>Gregorian calendar</w:t>
      </w:r>
      <w:r w:rsidR="007653F1" w:rsidRPr="00284E7D">
        <w:rPr>
          <w:b/>
        </w:rPr>
        <w:tab/>
      </w:r>
      <w:bookmarkEnd w:id="497"/>
      <w:bookmarkEnd w:id="498"/>
    </w:p>
    <w:p w14:paraId="64CCC978" w14:textId="3F7DF304" w:rsidR="00E73EDF" w:rsidRDefault="007653F1" w:rsidP="00940AF0">
      <w:pPr>
        <w:spacing w:after="60" w:line="240" w:lineRule="auto"/>
        <w:ind w:left="4111" w:hanging="4111"/>
      </w:pPr>
      <w:bookmarkStart w:id="501" w:name="_Toc288812327"/>
      <w:bookmarkStart w:id="502" w:name="_Toc288810280"/>
      <w:r>
        <w:rPr>
          <w:b/>
        </w:rPr>
        <w:t xml:space="preserve">Coordinate </w:t>
      </w:r>
      <w:r w:rsidR="00940AF0">
        <w:rPr>
          <w:b/>
        </w:rPr>
        <w:t>R</w:t>
      </w:r>
      <w:r>
        <w:rPr>
          <w:b/>
        </w:rPr>
        <w:t xml:space="preserve">eference </w:t>
      </w:r>
      <w:r w:rsidR="00940AF0">
        <w:rPr>
          <w:b/>
        </w:rPr>
        <w:t>S</w:t>
      </w:r>
      <w:r>
        <w:rPr>
          <w:b/>
        </w:rPr>
        <w:t>ystem registry:</w:t>
      </w:r>
      <w:r>
        <w:t xml:space="preserve"> </w:t>
      </w:r>
      <w:r>
        <w:tab/>
      </w:r>
      <w:hyperlink r:id="rId48" w:history="1">
        <w:r>
          <w:rPr>
            <w:rStyle w:val="Hyperlink"/>
            <w:lang w:val="en-US"/>
          </w:rPr>
          <w:t xml:space="preserve">EPSG Geodetic Parameter </w:t>
        </w:r>
        <w:bookmarkEnd w:id="501"/>
        <w:bookmarkEnd w:id="502"/>
        <w:r>
          <w:rPr>
            <w:rStyle w:val="Hyperlink"/>
            <w:lang w:val="en-US"/>
          </w:rPr>
          <w:t>Registry</w:t>
        </w:r>
      </w:hyperlink>
      <w:r>
        <w:t xml:space="preserve"> </w:t>
      </w:r>
    </w:p>
    <w:p w14:paraId="1F59F4BC" w14:textId="77777777" w:rsidR="00E73EDF" w:rsidRPr="004A70BB" w:rsidRDefault="007653F1" w:rsidP="00940AF0">
      <w:pPr>
        <w:spacing w:after="60" w:line="240" w:lineRule="auto"/>
        <w:ind w:left="4111" w:hanging="4111"/>
      </w:pPr>
      <w:bookmarkStart w:id="503" w:name="_Toc288812329"/>
      <w:bookmarkStart w:id="504" w:name="_Toc288810282"/>
      <w:r w:rsidRPr="004A70BB">
        <w:rPr>
          <w:b/>
        </w:rPr>
        <w:t>Date type (according to ISO 19115):</w:t>
      </w:r>
      <w:r w:rsidRPr="004A70BB">
        <w:t xml:space="preserve">  </w:t>
      </w:r>
      <w:r w:rsidRPr="004A70BB">
        <w:tab/>
      </w:r>
      <w:bookmarkEnd w:id="503"/>
      <w:bookmarkEnd w:id="504"/>
      <w:r w:rsidRPr="004A70BB">
        <w:t>002- publication</w:t>
      </w:r>
    </w:p>
    <w:p w14:paraId="3A49E48D" w14:textId="7E593232" w:rsidR="00940AF0" w:rsidRDefault="007653F1" w:rsidP="00940AF0">
      <w:pPr>
        <w:spacing w:after="60" w:line="240" w:lineRule="auto"/>
        <w:ind w:left="4111" w:hanging="4111"/>
      </w:pPr>
      <w:bookmarkStart w:id="505" w:name="_Toc288812330"/>
      <w:bookmarkStart w:id="506" w:name="_Toc288810283"/>
      <w:r w:rsidRPr="004A70BB">
        <w:rPr>
          <w:b/>
        </w:rPr>
        <w:t>Responsible party:</w:t>
      </w:r>
      <w:r w:rsidR="00940AF0">
        <w:t xml:space="preserve">  </w:t>
      </w:r>
      <w:r w:rsidR="00940AF0">
        <w:tab/>
      </w:r>
      <w:r w:rsidRPr="004A70BB">
        <w:t>International Organisation of Oil and Gas Producers</w:t>
      </w:r>
      <w:bookmarkEnd w:id="505"/>
      <w:bookmarkEnd w:id="506"/>
      <w:r w:rsidRPr="004A70BB">
        <w:t xml:space="preserve"> (</w:t>
      </w:r>
      <w:r w:rsidR="0025683E" w:rsidRPr="004A70BB">
        <w:t>I</w:t>
      </w:r>
      <w:bookmarkStart w:id="507" w:name="_Toc288810284"/>
      <w:bookmarkStart w:id="508" w:name="_Toc288812331"/>
      <w:r w:rsidR="00940AF0">
        <w:t>OGP)</w:t>
      </w:r>
    </w:p>
    <w:p w14:paraId="590E989A" w14:textId="3AE9D80E" w:rsidR="00E73EDF" w:rsidRDefault="007653F1" w:rsidP="00940AF0">
      <w:pPr>
        <w:spacing w:after="120" w:line="240" w:lineRule="auto"/>
        <w:ind w:left="4111" w:hanging="4111"/>
        <w:rPr>
          <w:rStyle w:val="Hyperlink"/>
          <w:lang w:val="en-GB"/>
        </w:rPr>
      </w:pPr>
      <w:r>
        <w:rPr>
          <w:b/>
        </w:rPr>
        <w:t>URL:</w:t>
      </w:r>
      <w:r>
        <w:t xml:space="preserve"> </w:t>
      </w:r>
      <w:r>
        <w:tab/>
      </w:r>
      <w:bookmarkEnd w:id="507"/>
      <w:bookmarkEnd w:id="508"/>
      <w:r>
        <w:fldChar w:fldCharType="begin"/>
      </w:r>
      <w:r>
        <w:instrText xml:space="preserve"> HYPERLINK "http://www.iogp.org" </w:instrText>
      </w:r>
      <w:r>
        <w:fldChar w:fldCharType="separate"/>
      </w:r>
      <w:r>
        <w:rPr>
          <w:rStyle w:val="Hyperlink"/>
          <w:rFonts w:hint="eastAsia"/>
          <w:lang w:val="en-GB"/>
        </w:rPr>
        <w:t>http://www.iogp.org</w:t>
      </w:r>
      <w:r>
        <w:rPr>
          <w:rStyle w:val="Hyperlink"/>
          <w:lang w:val="en-GB"/>
        </w:rPr>
        <w:fldChar w:fldCharType="end"/>
      </w:r>
    </w:p>
    <w:p w14:paraId="768D792C" w14:textId="77777777" w:rsidR="00940AF0" w:rsidRPr="00940AF0" w:rsidRDefault="00940AF0" w:rsidP="00940AF0">
      <w:pPr>
        <w:spacing w:after="120" w:line="240" w:lineRule="auto"/>
        <w:rPr>
          <w:rFonts w:eastAsia="Times New Roman" w:cs="Arial"/>
          <w:lang w:eastAsia="en-GB"/>
        </w:rPr>
      </w:pPr>
    </w:p>
    <w:p w14:paraId="200130A7" w14:textId="77777777" w:rsidR="00E73EDF" w:rsidRPr="004A70BB" w:rsidRDefault="007653F1" w:rsidP="00EC5777">
      <w:pPr>
        <w:pStyle w:val="Heading2"/>
        <w:tabs>
          <w:tab w:val="clear" w:pos="540"/>
        </w:tabs>
        <w:spacing w:before="120" w:after="200" w:line="240" w:lineRule="auto"/>
        <w:ind w:left="709" w:hanging="709"/>
      </w:pPr>
      <w:bookmarkStart w:id="509" w:name="_Toc439685280"/>
      <w:bookmarkStart w:id="510" w:name="_Toc170072377"/>
      <w:r w:rsidRPr="004A70BB">
        <w:t xml:space="preserve">Vertical </w:t>
      </w:r>
      <w:bookmarkEnd w:id="495"/>
      <w:bookmarkEnd w:id="496"/>
      <w:r w:rsidRPr="004A70BB">
        <w:t>CRS for Soundings</w:t>
      </w:r>
      <w:bookmarkEnd w:id="509"/>
      <w:bookmarkEnd w:id="510"/>
      <w:r w:rsidRPr="004A70BB">
        <w:t xml:space="preserve"> </w:t>
      </w:r>
    </w:p>
    <w:p w14:paraId="68B42EF0" w14:textId="75C18BA3" w:rsidR="00E73EDF" w:rsidRPr="004A70BB" w:rsidRDefault="007653F1" w:rsidP="00EC5777">
      <w:pPr>
        <w:spacing w:after="120" w:line="240" w:lineRule="auto"/>
        <w:rPr>
          <w:rFonts w:cs="Arial"/>
        </w:rPr>
      </w:pPr>
      <w:r w:rsidRPr="004A70BB">
        <w:rPr>
          <w:rFonts w:cs="Arial"/>
        </w:rPr>
        <w:t xml:space="preserve">For ENC the </w:t>
      </w:r>
      <w:r w:rsidR="00EC5777">
        <w:rPr>
          <w:rFonts w:cs="Arial"/>
        </w:rPr>
        <w:t>vertical CRS must be in metres</w:t>
      </w:r>
      <w:ins w:id="511" w:author="Jeff Wootton" w:date="2024-05-15T11:08:00Z" w16du:dateUtc="2024-05-15T09:08:00Z">
        <w:r w:rsidR="00530BCC">
          <w:rPr>
            <w:rFonts w:cs="Arial"/>
          </w:rPr>
          <w:t xml:space="preserve"> </w:t>
        </w:r>
        <w:commentRangeStart w:id="512"/>
        <w:r w:rsidR="00530BCC">
          <w:rPr>
            <w:rFonts w:cs="Arial"/>
          </w:rPr>
          <w:t xml:space="preserve">and is </w:t>
        </w:r>
      </w:ins>
      <w:ins w:id="513" w:author="Jeff Wootton" w:date="2024-05-15T11:09:00Z" w16du:dateUtc="2024-05-15T09:09:00Z">
        <w:r w:rsidR="00530BCC">
          <w:rPr>
            <w:rFonts w:cs="Arial"/>
          </w:rPr>
          <w:t xml:space="preserve">only relevant to </w:t>
        </w:r>
      </w:ins>
      <w:ins w:id="514" w:author="Jeff Wootton" w:date="2024-05-15T11:17:00Z" w16du:dateUtc="2024-05-15T09:17:00Z">
        <w:r w:rsidR="00530BCC">
          <w:rPr>
            <w:rFonts w:cs="Arial"/>
          </w:rPr>
          <w:t>soundings</w:t>
        </w:r>
      </w:ins>
      <w:ins w:id="515" w:author="Jeff Wootton" w:date="2024-05-15T11:09:00Z" w16du:dateUtc="2024-05-15T09:09:00Z">
        <w:r w:rsidR="00530BCC">
          <w:rPr>
            <w:rFonts w:cs="Arial"/>
          </w:rPr>
          <w:t xml:space="preserve"> (S-101 features </w:t>
        </w:r>
        <w:r w:rsidR="00530BCC">
          <w:rPr>
            <w:rFonts w:cs="Arial"/>
            <w:b/>
            <w:bCs/>
          </w:rPr>
          <w:t>Sounding</w:t>
        </w:r>
        <w:r w:rsidR="00530BCC">
          <w:rPr>
            <w:rFonts w:cs="Arial"/>
          </w:rPr>
          <w:t xml:space="preserve"> and </w:t>
        </w:r>
        <w:r w:rsidR="00530BCC">
          <w:rPr>
            <w:rFonts w:cs="Arial"/>
            <w:b/>
            <w:bCs/>
          </w:rPr>
          <w:t>Depth – No Bottom Found</w:t>
        </w:r>
        <w:r w:rsidR="00530BCC">
          <w:rPr>
            <w:rFonts w:cs="Arial"/>
          </w:rPr>
          <w:t xml:space="preserve">, </w:t>
        </w:r>
      </w:ins>
      <w:ins w:id="516" w:author="Jeff Wootton" w:date="2024-05-15T11:10:00Z" w16du:dateUtc="2024-05-15T09:10:00Z">
        <w:r w:rsidR="00530BCC">
          <w:rPr>
            <w:rFonts w:cs="Arial"/>
          </w:rPr>
          <w:t xml:space="preserve">see S-101 Annex A – </w:t>
        </w:r>
        <w:r w:rsidR="00530BCC">
          <w:rPr>
            <w:rFonts w:cs="Arial"/>
            <w:i/>
            <w:iCs/>
          </w:rPr>
          <w:t xml:space="preserve">Data Classification and </w:t>
        </w:r>
      </w:ins>
      <w:ins w:id="517" w:author="Jeff Wootton" w:date="2024-05-15T11:11:00Z" w16du:dateUtc="2024-05-15T09:11:00Z">
        <w:r w:rsidR="00530BCC">
          <w:rPr>
            <w:rFonts w:cs="Arial"/>
            <w:i/>
            <w:iCs/>
          </w:rPr>
          <w:t>Encoding Guide</w:t>
        </w:r>
        <w:r w:rsidR="00530BCC">
          <w:rPr>
            <w:rFonts w:cs="Arial"/>
          </w:rPr>
          <w:t xml:space="preserve"> clause </w:t>
        </w:r>
      </w:ins>
      <w:ins w:id="518" w:author="Jeff Wootton" w:date="2024-05-15T11:12:00Z" w16du:dateUtc="2024-05-15T09:12:00Z">
        <w:r w:rsidR="00530BCC">
          <w:rPr>
            <w:rFonts w:cs="Arial"/>
          </w:rPr>
          <w:t>3.9)</w:t>
        </w:r>
      </w:ins>
      <w:ins w:id="519" w:author="Jeff Wootton" w:date="2024-05-15T11:18:00Z" w16du:dateUtc="2024-05-15T09:18:00Z">
        <w:r w:rsidR="00530BCC">
          <w:rPr>
            <w:rFonts w:cs="Arial"/>
          </w:rPr>
          <w:t xml:space="preserve">, where </w:t>
        </w:r>
        <w:r w:rsidR="00530BCC" w:rsidRPr="00B63849">
          <w:rPr>
            <w:rFonts w:cs="Arial"/>
          </w:rPr>
          <w:t xml:space="preserve">the depth information </w:t>
        </w:r>
      </w:ins>
      <w:ins w:id="520" w:author="Jeff Wootton" w:date="2024-05-15T11:19:00Z" w16du:dateUtc="2024-05-15T09:19:00Z">
        <w:r w:rsidR="00530BCC">
          <w:rPr>
            <w:rFonts w:cs="Arial"/>
          </w:rPr>
          <w:t xml:space="preserve">is </w:t>
        </w:r>
      </w:ins>
      <w:ins w:id="521" w:author="Jeff Wootton" w:date="2024-05-15T11:18:00Z" w16du:dateUtc="2024-05-15T09:18:00Z">
        <w:r w:rsidR="00530BCC" w:rsidRPr="00B63849">
          <w:rPr>
            <w:rFonts w:cs="Arial"/>
          </w:rPr>
          <w:t>stored in the Z-coordinate</w:t>
        </w:r>
      </w:ins>
      <w:commentRangeEnd w:id="512"/>
      <w:ins w:id="522" w:author="Jeff Wootton" w:date="2024-05-15T11:20:00Z" w16du:dateUtc="2024-05-15T09:20:00Z">
        <w:r w:rsidR="00530BCC">
          <w:rPr>
            <w:rStyle w:val="CommentReference"/>
          </w:rPr>
          <w:commentReference w:id="512"/>
        </w:r>
      </w:ins>
      <w:r w:rsidR="00EC5777">
        <w:rPr>
          <w:rFonts w:cs="Arial"/>
        </w:rPr>
        <w:t xml:space="preserve">. </w:t>
      </w:r>
      <w:r w:rsidRPr="004A70BB">
        <w:rPr>
          <w:rFonts w:cs="Arial"/>
        </w:rPr>
        <w:t>Depths are represented by positive values, while negative values indicate intertidal (drying) soundings.</w:t>
      </w:r>
    </w:p>
    <w:p w14:paraId="637996D6" w14:textId="5A615EFE" w:rsidR="00E73EDF" w:rsidRPr="004A70BB" w:rsidRDefault="007653F1" w:rsidP="00EC5777">
      <w:pPr>
        <w:spacing w:after="120" w:line="240" w:lineRule="auto"/>
        <w:rPr>
          <w:rFonts w:cs="Arial"/>
        </w:rPr>
      </w:pPr>
      <w:r w:rsidRPr="004A70BB">
        <w:rPr>
          <w:rFonts w:cs="Arial"/>
        </w:rPr>
        <w:t xml:space="preserve">Although all coordinates in a </w:t>
      </w:r>
      <w:r w:rsidRPr="004A70BB">
        <w:rPr>
          <w:rFonts w:cs="Arial" w:hint="eastAsia"/>
        </w:rPr>
        <w:t>dataset</w:t>
      </w:r>
      <w:r w:rsidRPr="004A70BB">
        <w:rPr>
          <w:rFonts w:cs="Arial"/>
        </w:rPr>
        <w:t xml:space="preserve"> must refer to the same geodetic CRS, different Vertical Datums can be used for the depth component of a coordinate tuple. Therefore the vertical CRS can be repeated. For each vertical CRS a unique identifier is defined. Those identifiers will be used to indicate which Vertical CRS is used. </w:t>
      </w:r>
    </w:p>
    <w:p w14:paraId="4A9C6DED" w14:textId="4EE1A603" w:rsidR="00E73EDF" w:rsidRDefault="007653F1" w:rsidP="00EC5777">
      <w:pPr>
        <w:pStyle w:val="NoSpacing1"/>
        <w:spacing w:after="120" w:line="240" w:lineRule="auto"/>
        <w:jc w:val="both"/>
        <w:rPr>
          <w:rFonts w:ascii="Arial" w:eastAsia="MS Mincho" w:hAnsi="Arial" w:cs="Arial"/>
          <w:lang w:eastAsia="ja-JP"/>
        </w:rPr>
      </w:pPr>
      <w:r w:rsidRPr="004A70BB">
        <w:rPr>
          <w:rFonts w:ascii="Arial" w:eastAsia="MS Mincho" w:hAnsi="Arial" w:cs="Arial"/>
          <w:lang w:eastAsia="ja-JP"/>
        </w:rPr>
        <w:t xml:space="preserve">The encoding </w:t>
      </w:r>
      <w:r w:rsidR="00703037">
        <w:rPr>
          <w:rFonts w:ascii="Arial" w:eastAsia="MS Mincho" w:hAnsi="Arial" w:cs="Arial"/>
          <w:lang w:eastAsia="ja-JP"/>
        </w:rPr>
        <w:t>for</w:t>
      </w:r>
      <w:r w:rsidR="00703037" w:rsidRPr="004A70BB">
        <w:rPr>
          <w:rFonts w:ascii="Arial" w:eastAsia="MS Mincho" w:hAnsi="Arial" w:cs="Arial"/>
          <w:lang w:eastAsia="ja-JP"/>
        </w:rPr>
        <w:t xml:space="preserve"> </w:t>
      </w:r>
      <w:r w:rsidRPr="004A70BB">
        <w:rPr>
          <w:rFonts w:ascii="Arial" w:eastAsia="MS Mincho" w:hAnsi="Arial" w:cs="Arial"/>
          <w:lang w:eastAsia="ja-JP"/>
        </w:rPr>
        <w:t>the Coordinate Reference System record</w:t>
      </w:r>
      <w:r w:rsidR="00703037">
        <w:rPr>
          <w:rFonts w:ascii="Arial" w:eastAsia="MS Mincho" w:hAnsi="Arial" w:cs="Arial"/>
          <w:lang w:eastAsia="ja-JP"/>
        </w:rPr>
        <w:t xml:space="preserve"> fields can be found at Annex B, clauses B-5.1.9 to B-5.1.12; and</w:t>
      </w:r>
      <w:r w:rsidRPr="004A70BB">
        <w:rPr>
          <w:rFonts w:ascii="Arial" w:eastAsia="MS Mincho" w:hAnsi="Arial" w:cs="Arial"/>
          <w:lang w:eastAsia="ja-JP"/>
        </w:rPr>
        <w:t xml:space="preserve"> </w:t>
      </w:r>
      <w:r w:rsidR="00703037">
        <w:rPr>
          <w:rFonts w:ascii="Arial" w:eastAsia="MS Mincho" w:hAnsi="Arial" w:cs="Arial"/>
          <w:lang w:eastAsia="ja-JP"/>
        </w:rPr>
        <w:t>is</w:t>
      </w:r>
      <w:r w:rsidRPr="004A70BB">
        <w:rPr>
          <w:rFonts w:ascii="Arial" w:eastAsia="MS Mincho" w:hAnsi="Arial" w:cs="Arial"/>
          <w:lang w:eastAsia="ja-JP"/>
        </w:rPr>
        <w:t xml:space="preserve"> demonstrate</w:t>
      </w:r>
      <w:r w:rsidR="00BE7F49">
        <w:rPr>
          <w:rFonts w:ascii="Arial" w:eastAsia="MS Mincho" w:hAnsi="Arial" w:cs="Arial"/>
          <w:lang w:eastAsia="ja-JP"/>
        </w:rPr>
        <w:t xml:space="preserve">d with the following examples. </w:t>
      </w:r>
      <w:r w:rsidRPr="004A70BB">
        <w:rPr>
          <w:rFonts w:ascii="Arial" w:eastAsia="MS Mincho" w:hAnsi="Arial" w:cs="Arial"/>
          <w:lang w:eastAsia="ja-JP"/>
        </w:rPr>
        <w:t xml:space="preserve">The example </w:t>
      </w:r>
      <w:r w:rsidR="00E03E80" w:rsidRPr="004A70BB">
        <w:rPr>
          <w:rFonts w:ascii="Arial" w:eastAsia="MS Mincho" w:hAnsi="Arial" w:cs="Arial"/>
          <w:lang w:eastAsia="ja-JP"/>
        </w:rPr>
        <w:t xml:space="preserve">at Table </w:t>
      </w:r>
      <w:r w:rsidR="00BE7F49">
        <w:rPr>
          <w:rFonts w:ascii="Arial" w:eastAsia="MS Mincho" w:hAnsi="Arial" w:cs="Arial"/>
          <w:lang w:eastAsia="ja-JP"/>
        </w:rPr>
        <w:t>5-1</w:t>
      </w:r>
      <w:r w:rsidR="00BE7F49" w:rsidRPr="004A70BB">
        <w:rPr>
          <w:rFonts w:ascii="Arial" w:eastAsia="MS Mincho" w:hAnsi="Arial" w:cs="Arial"/>
          <w:lang w:eastAsia="ja-JP"/>
        </w:rPr>
        <w:t xml:space="preserve"> </w:t>
      </w:r>
      <w:r w:rsidRPr="004A70BB">
        <w:rPr>
          <w:rFonts w:ascii="Arial" w:eastAsia="MS Mincho" w:hAnsi="Arial" w:cs="Arial"/>
          <w:lang w:eastAsia="ja-JP"/>
        </w:rPr>
        <w:t xml:space="preserve">specifies a compound CRS. The first component is a 2D Geographic CRS (WGS84). The second component is a Vertical CRS for depth using the Vertical Datum: </w:t>
      </w:r>
      <w:r w:rsidR="0006197E" w:rsidRPr="004A70BB">
        <w:rPr>
          <w:rFonts w:ascii="Arial" w:eastAsia="MS Mincho" w:hAnsi="Arial" w:cs="Arial"/>
          <w:lang w:eastAsia="ja-JP"/>
        </w:rPr>
        <w:t>Lowest Astronomical Tide</w:t>
      </w:r>
      <w:r w:rsidRPr="004A70BB">
        <w:rPr>
          <w:rFonts w:ascii="Arial" w:eastAsia="MS Mincho" w:hAnsi="Arial" w:cs="Arial"/>
          <w:lang w:eastAsia="ja-JP"/>
        </w:rPr>
        <w:t>.</w:t>
      </w:r>
    </w:p>
    <w:p w14:paraId="11EF3155" w14:textId="41AA916A" w:rsidR="00FC2543" w:rsidRPr="00044DEE" w:rsidRDefault="00FC2543" w:rsidP="00FC2543">
      <w:pPr>
        <w:pStyle w:val="Caption"/>
        <w:spacing w:line="240" w:lineRule="auto"/>
        <w:jc w:val="center"/>
        <w:rPr>
          <w:sz w:val="18"/>
          <w:szCs w:val="18"/>
        </w:rPr>
      </w:pPr>
      <w:r w:rsidRPr="00044DEE">
        <w:rPr>
          <w:sz w:val="18"/>
          <w:szCs w:val="18"/>
        </w:rPr>
        <w:t>Table 5-1 – Compound CRS (WGS84 and Lowest Astronomical Tide)</w:t>
      </w:r>
    </w:p>
    <w:tbl>
      <w:tblPr>
        <w:tblStyle w:val="TableGrid1"/>
        <w:tblW w:w="9304" w:type="dxa"/>
        <w:tblLayout w:type="fixed"/>
        <w:tblLook w:val="04A0" w:firstRow="1" w:lastRow="0" w:firstColumn="1" w:lastColumn="0" w:noHBand="0" w:noVBand="1"/>
      </w:tblPr>
      <w:tblGrid>
        <w:gridCol w:w="783"/>
        <w:gridCol w:w="939"/>
        <w:gridCol w:w="1788"/>
        <w:gridCol w:w="5794"/>
      </w:tblGrid>
      <w:tr w:rsidR="00E73EDF" w:rsidRPr="00BE7F49" w14:paraId="074B4109" w14:textId="77777777" w:rsidTr="00BE7F49">
        <w:tc>
          <w:tcPr>
            <w:tcW w:w="783" w:type="dxa"/>
            <w:shd w:val="clear" w:color="auto" w:fill="D9D9D9" w:themeFill="background1" w:themeFillShade="D9"/>
          </w:tcPr>
          <w:p w14:paraId="0FB57186" w14:textId="77777777" w:rsidR="00E73EDF" w:rsidRPr="00BE7F49" w:rsidRDefault="007653F1" w:rsidP="00BE7F49">
            <w:pPr>
              <w:spacing w:before="60" w:after="60" w:line="240" w:lineRule="auto"/>
              <w:jc w:val="left"/>
              <w:rPr>
                <w:rFonts w:cs="Arial"/>
                <w:b/>
                <w:snapToGrid w:val="0"/>
                <w:sz w:val="18"/>
                <w:szCs w:val="18"/>
                <w:lang w:val="en-US" w:eastAsia="en-US"/>
              </w:rPr>
            </w:pPr>
            <w:r w:rsidRPr="00BE7F49">
              <w:rPr>
                <w:rFonts w:cs="Arial"/>
                <w:b/>
                <w:snapToGrid w:val="0"/>
                <w:sz w:val="18"/>
                <w:szCs w:val="18"/>
                <w:lang w:val="en-US" w:eastAsia="en-US"/>
              </w:rPr>
              <w:t>Field</w:t>
            </w:r>
          </w:p>
        </w:tc>
        <w:tc>
          <w:tcPr>
            <w:tcW w:w="939" w:type="dxa"/>
            <w:shd w:val="clear" w:color="auto" w:fill="D9D9D9" w:themeFill="background1" w:themeFillShade="D9"/>
          </w:tcPr>
          <w:p w14:paraId="3ED0DF59" w14:textId="77777777" w:rsidR="00E73EDF" w:rsidRPr="00BE7F49" w:rsidRDefault="007653F1" w:rsidP="00BE7F49">
            <w:pPr>
              <w:spacing w:before="60" w:after="60" w:line="240" w:lineRule="auto"/>
              <w:jc w:val="left"/>
              <w:rPr>
                <w:rFonts w:cs="Arial"/>
                <w:b/>
                <w:snapToGrid w:val="0"/>
                <w:sz w:val="18"/>
                <w:szCs w:val="18"/>
                <w:lang w:val="en-US" w:eastAsia="en-US"/>
              </w:rPr>
            </w:pPr>
            <w:r w:rsidRPr="00BE7F49">
              <w:rPr>
                <w:rFonts w:cs="Arial"/>
                <w:b/>
                <w:snapToGrid w:val="0"/>
                <w:sz w:val="18"/>
                <w:szCs w:val="18"/>
                <w:lang w:val="en-US" w:eastAsia="en-US"/>
              </w:rPr>
              <w:t>Subfield</w:t>
            </w:r>
          </w:p>
        </w:tc>
        <w:tc>
          <w:tcPr>
            <w:tcW w:w="1788" w:type="dxa"/>
            <w:shd w:val="clear" w:color="auto" w:fill="D9D9D9" w:themeFill="background1" w:themeFillShade="D9"/>
          </w:tcPr>
          <w:p w14:paraId="6E151F9D" w14:textId="77777777" w:rsidR="00E73EDF" w:rsidRPr="00BE7F49" w:rsidRDefault="007653F1" w:rsidP="00BE7F49">
            <w:pPr>
              <w:spacing w:before="60" w:after="60" w:line="240" w:lineRule="auto"/>
              <w:jc w:val="left"/>
              <w:rPr>
                <w:rFonts w:cs="Arial"/>
                <w:b/>
                <w:snapToGrid w:val="0"/>
                <w:sz w:val="18"/>
                <w:szCs w:val="18"/>
                <w:lang w:val="en-US" w:eastAsia="en-US"/>
              </w:rPr>
            </w:pPr>
            <w:r w:rsidRPr="00BE7F49">
              <w:rPr>
                <w:rFonts w:cs="Arial"/>
                <w:b/>
                <w:snapToGrid w:val="0"/>
                <w:sz w:val="18"/>
                <w:szCs w:val="18"/>
                <w:lang w:val="en-US" w:eastAsia="en-US"/>
              </w:rPr>
              <w:t>Value</w:t>
            </w:r>
          </w:p>
        </w:tc>
        <w:tc>
          <w:tcPr>
            <w:tcW w:w="5794" w:type="dxa"/>
            <w:shd w:val="clear" w:color="auto" w:fill="D9D9D9" w:themeFill="background1" w:themeFillShade="D9"/>
          </w:tcPr>
          <w:p w14:paraId="3B6AB269" w14:textId="77777777" w:rsidR="00E73EDF" w:rsidRPr="00BE7F49" w:rsidRDefault="007653F1" w:rsidP="00BE7F49">
            <w:pPr>
              <w:spacing w:before="60" w:after="60" w:line="240" w:lineRule="auto"/>
              <w:jc w:val="left"/>
              <w:rPr>
                <w:rFonts w:cs="Arial"/>
                <w:b/>
                <w:snapToGrid w:val="0"/>
                <w:sz w:val="18"/>
                <w:szCs w:val="18"/>
                <w:lang w:val="en-US" w:eastAsia="en-US"/>
              </w:rPr>
            </w:pPr>
            <w:r w:rsidRPr="00BE7F49">
              <w:rPr>
                <w:rFonts w:cs="Arial"/>
                <w:b/>
                <w:snapToGrid w:val="0"/>
                <w:sz w:val="18"/>
                <w:szCs w:val="18"/>
                <w:lang w:val="en-US" w:eastAsia="en-US"/>
              </w:rPr>
              <w:t>Description</w:t>
            </w:r>
          </w:p>
        </w:tc>
      </w:tr>
      <w:tr w:rsidR="00E73EDF" w:rsidRPr="00BE7F49" w14:paraId="3E295408" w14:textId="77777777" w:rsidTr="0006197E">
        <w:tc>
          <w:tcPr>
            <w:tcW w:w="783" w:type="dxa"/>
          </w:tcPr>
          <w:p w14:paraId="6D0AB668" w14:textId="77777777" w:rsidR="00E73EDF" w:rsidRPr="00BE7F49" w:rsidRDefault="007653F1" w:rsidP="00BE7F49">
            <w:pPr>
              <w:spacing w:before="60" w:after="60" w:line="240" w:lineRule="auto"/>
              <w:jc w:val="left"/>
              <w:rPr>
                <w:rFonts w:cs="Arial"/>
                <w:b/>
                <w:snapToGrid w:val="0"/>
                <w:sz w:val="18"/>
                <w:szCs w:val="18"/>
                <w:lang w:val="en-US" w:eastAsia="en-US"/>
              </w:rPr>
            </w:pPr>
            <w:r w:rsidRPr="00BE7F49">
              <w:rPr>
                <w:rFonts w:cs="Arial"/>
                <w:b/>
                <w:snapToGrid w:val="0"/>
                <w:sz w:val="18"/>
                <w:szCs w:val="18"/>
                <w:lang w:val="en-US" w:eastAsia="en-US"/>
              </w:rPr>
              <w:t>CSID</w:t>
            </w:r>
          </w:p>
        </w:tc>
        <w:tc>
          <w:tcPr>
            <w:tcW w:w="939" w:type="dxa"/>
          </w:tcPr>
          <w:p w14:paraId="4F04A034" w14:textId="77777777" w:rsidR="00E73EDF" w:rsidRPr="00BE7F49" w:rsidRDefault="00E73EDF" w:rsidP="00BE7F49">
            <w:pPr>
              <w:spacing w:before="60" w:after="60" w:line="240" w:lineRule="auto"/>
              <w:jc w:val="left"/>
              <w:rPr>
                <w:rFonts w:cs="Arial"/>
                <w:b/>
                <w:snapToGrid w:val="0"/>
                <w:sz w:val="18"/>
                <w:szCs w:val="18"/>
                <w:lang w:val="en-US" w:eastAsia="en-US"/>
              </w:rPr>
            </w:pPr>
          </w:p>
        </w:tc>
        <w:tc>
          <w:tcPr>
            <w:tcW w:w="1788" w:type="dxa"/>
          </w:tcPr>
          <w:p w14:paraId="7F82BE6F" w14:textId="77777777" w:rsidR="00E73EDF" w:rsidRPr="00BE7F49" w:rsidRDefault="00E73EDF" w:rsidP="00BE7F49">
            <w:pPr>
              <w:spacing w:before="60" w:after="60" w:line="240" w:lineRule="auto"/>
              <w:jc w:val="left"/>
              <w:rPr>
                <w:rFonts w:cs="Arial"/>
                <w:b/>
                <w:snapToGrid w:val="0"/>
                <w:sz w:val="18"/>
                <w:szCs w:val="18"/>
                <w:lang w:val="en-US" w:eastAsia="en-US"/>
              </w:rPr>
            </w:pPr>
          </w:p>
        </w:tc>
        <w:tc>
          <w:tcPr>
            <w:tcW w:w="5794" w:type="dxa"/>
          </w:tcPr>
          <w:p w14:paraId="55D09678" w14:textId="77777777" w:rsidR="00E73EDF" w:rsidRPr="00BE7F49" w:rsidRDefault="007653F1" w:rsidP="00BE7F49">
            <w:pPr>
              <w:spacing w:before="60" w:after="60" w:line="240" w:lineRule="auto"/>
              <w:jc w:val="left"/>
              <w:rPr>
                <w:rFonts w:cs="Arial"/>
                <w:b/>
                <w:snapToGrid w:val="0"/>
                <w:sz w:val="18"/>
                <w:szCs w:val="18"/>
                <w:lang w:val="en-US" w:eastAsia="en-US"/>
              </w:rPr>
            </w:pPr>
            <w:r w:rsidRPr="00BE7F49">
              <w:rPr>
                <w:rFonts w:cs="Arial"/>
                <w:b/>
                <w:snapToGrid w:val="0"/>
                <w:sz w:val="18"/>
                <w:szCs w:val="18"/>
                <w:lang w:val="en-US" w:eastAsia="en-US"/>
              </w:rPr>
              <w:t>Coordinate Reference System Record Identifier</w:t>
            </w:r>
          </w:p>
        </w:tc>
      </w:tr>
      <w:tr w:rsidR="00E73EDF" w:rsidRPr="00BE7F49" w14:paraId="6A87CE04" w14:textId="77777777" w:rsidTr="0006197E">
        <w:tc>
          <w:tcPr>
            <w:tcW w:w="783" w:type="dxa"/>
          </w:tcPr>
          <w:p w14:paraId="528999F6" w14:textId="77777777" w:rsidR="00E73EDF" w:rsidRPr="00BE7F49" w:rsidRDefault="00E73EDF" w:rsidP="00BE7F49">
            <w:pPr>
              <w:spacing w:before="60" w:after="60" w:line="240" w:lineRule="auto"/>
              <w:jc w:val="left"/>
              <w:rPr>
                <w:rFonts w:cs="Arial"/>
                <w:snapToGrid w:val="0"/>
                <w:sz w:val="18"/>
                <w:szCs w:val="18"/>
                <w:lang w:val="en-US" w:eastAsia="en-US"/>
              </w:rPr>
            </w:pPr>
          </w:p>
        </w:tc>
        <w:tc>
          <w:tcPr>
            <w:tcW w:w="939" w:type="dxa"/>
          </w:tcPr>
          <w:p w14:paraId="03E45128"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RCNM</w:t>
            </w:r>
          </w:p>
        </w:tc>
        <w:tc>
          <w:tcPr>
            <w:tcW w:w="1788" w:type="dxa"/>
          </w:tcPr>
          <w:p w14:paraId="690A1663"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15</w:t>
            </w:r>
          </w:p>
        </w:tc>
        <w:tc>
          <w:tcPr>
            <w:tcW w:w="5794" w:type="dxa"/>
          </w:tcPr>
          <w:p w14:paraId="4309D045" w14:textId="47995E8F"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Record Name (15 = Coordinate Reference System Identifier)</w:t>
            </w:r>
          </w:p>
        </w:tc>
      </w:tr>
      <w:tr w:rsidR="00E73EDF" w:rsidRPr="00BE7F49" w14:paraId="324BA86A" w14:textId="77777777" w:rsidTr="0006197E">
        <w:tc>
          <w:tcPr>
            <w:tcW w:w="783" w:type="dxa"/>
          </w:tcPr>
          <w:p w14:paraId="76F75F51" w14:textId="77777777" w:rsidR="00E73EDF" w:rsidRPr="00BE7F49" w:rsidRDefault="00E73EDF" w:rsidP="00BE7F49">
            <w:pPr>
              <w:spacing w:before="60" w:after="60" w:line="240" w:lineRule="auto"/>
              <w:jc w:val="left"/>
              <w:rPr>
                <w:rFonts w:cs="Arial"/>
                <w:snapToGrid w:val="0"/>
                <w:sz w:val="18"/>
                <w:szCs w:val="18"/>
                <w:lang w:val="en-US" w:eastAsia="en-US"/>
              </w:rPr>
            </w:pPr>
          </w:p>
        </w:tc>
        <w:tc>
          <w:tcPr>
            <w:tcW w:w="939" w:type="dxa"/>
          </w:tcPr>
          <w:p w14:paraId="0B10ADE6"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RCID</w:t>
            </w:r>
          </w:p>
        </w:tc>
        <w:tc>
          <w:tcPr>
            <w:tcW w:w="1788" w:type="dxa"/>
          </w:tcPr>
          <w:p w14:paraId="19EC139E"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1</w:t>
            </w:r>
          </w:p>
        </w:tc>
        <w:tc>
          <w:tcPr>
            <w:tcW w:w="5794" w:type="dxa"/>
          </w:tcPr>
          <w:p w14:paraId="10B95DAE"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Record Identification Number</w:t>
            </w:r>
          </w:p>
        </w:tc>
      </w:tr>
      <w:tr w:rsidR="00E73EDF" w:rsidRPr="00BE7F49" w14:paraId="18477A12" w14:textId="77777777" w:rsidTr="0006197E">
        <w:tc>
          <w:tcPr>
            <w:tcW w:w="783" w:type="dxa"/>
          </w:tcPr>
          <w:p w14:paraId="1B88B9EF" w14:textId="77777777" w:rsidR="00E73EDF" w:rsidRPr="00BE7F49" w:rsidRDefault="00E73EDF" w:rsidP="00BE7F49">
            <w:pPr>
              <w:spacing w:before="60" w:after="60" w:line="240" w:lineRule="auto"/>
              <w:jc w:val="left"/>
              <w:rPr>
                <w:rFonts w:cs="Arial"/>
                <w:snapToGrid w:val="0"/>
                <w:sz w:val="18"/>
                <w:szCs w:val="18"/>
                <w:lang w:val="en-US" w:eastAsia="en-US"/>
              </w:rPr>
            </w:pPr>
          </w:p>
        </w:tc>
        <w:tc>
          <w:tcPr>
            <w:tcW w:w="939" w:type="dxa"/>
          </w:tcPr>
          <w:p w14:paraId="6751CDFA"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NCRC</w:t>
            </w:r>
          </w:p>
        </w:tc>
        <w:tc>
          <w:tcPr>
            <w:tcW w:w="1788" w:type="dxa"/>
          </w:tcPr>
          <w:p w14:paraId="4857ECF3"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2</w:t>
            </w:r>
          </w:p>
        </w:tc>
        <w:tc>
          <w:tcPr>
            <w:tcW w:w="5794" w:type="dxa"/>
          </w:tcPr>
          <w:p w14:paraId="702A0D27"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Number of CRS Components</w:t>
            </w:r>
          </w:p>
        </w:tc>
      </w:tr>
      <w:tr w:rsidR="00E73EDF" w:rsidRPr="00BE7F49" w14:paraId="5FB6060D" w14:textId="77777777" w:rsidTr="0006197E">
        <w:tc>
          <w:tcPr>
            <w:tcW w:w="783" w:type="dxa"/>
          </w:tcPr>
          <w:p w14:paraId="0922C368" w14:textId="77777777" w:rsidR="00E73EDF" w:rsidRPr="00BE7F49" w:rsidRDefault="007653F1" w:rsidP="00BE7F49">
            <w:pPr>
              <w:spacing w:before="60" w:after="60" w:line="240" w:lineRule="auto"/>
              <w:jc w:val="left"/>
              <w:rPr>
                <w:rFonts w:cs="Arial"/>
                <w:b/>
                <w:snapToGrid w:val="0"/>
                <w:sz w:val="18"/>
                <w:szCs w:val="18"/>
                <w:lang w:val="en-US" w:eastAsia="en-US"/>
              </w:rPr>
            </w:pPr>
            <w:r w:rsidRPr="00BE7F49">
              <w:rPr>
                <w:rFonts w:cs="Arial"/>
                <w:b/>
                <w:snapToGrid w:val="0"/>
                <w:sz w:val="18"/>
                <w:szCs w:val="18"/>
                <w:lang w:val="en-US" w:eastAsia="en-US"/>
              </w:rPr>
              <w:t>CRSH</w:t>
            </w:r>
          </w:p>
        </w:tc>
        <w:tc>
          <w:tcPr>
            <w:tcW w:w="939" w:type="dxa"/>
          </w:tcPr>
          <w:p w14:paraId="15AF2F78" w14:textId="77777777" w:rsidR="00E73EDF" w:rsidRPr="00BE7F49" w:rsidRDefault="00E73EDF" w:rsidP="00BE7F49">
            <w:pPr>
              <w:spacing w:before="60" w:after="60" w:line="240" w:lineRule="auto"/>
              <w:jc w:val="left"/>
              <w:rPr>
                <w:rFonts w:cs="Arial"/>
                <w:b/>
                <w:snapToGrid w:val="0"/>
                <w:sz w:val="18"/>
                <w:szCs w:val="18"/>
                <w:lang w:val="en-US" w:eastAsia="en-US"/>
              </w:rPr>
            </w:pPr>
          </w:p>
        </w:tc>
        <w:tc>
          <w:tcPr>
            <w:tcW w:w="1788" w:type="dxa"/>
          </w:tcPr>
          <w:p w14:paraId="7CBCDB64" w14:textId="77777777" w:rsidR="00E73EDF" w:rsidRPr="00BE7F49" w:rsidRDefault="00E73EDF" w:rsidP="00BE7F49">
            <w:pPr>
              <w:spacing w:before="60" w:after="60" w:line="240" w:lineRule="auto"/>
              <w:jc w:val="left"/>
              <w:rPr>
                <w:rFonts w:cs="Arial"/>
                <w:b/>
                <w:snapToGrid w:val="0"/>
                <w:sz w:val="18"/>
                <w:szCs w:val="18"/>
                <w:lang w:val="en-US" w:eastAsia="en-US"/>
              </w:rPr>
            </w:pPr>
          </w:p>
        </w:tc>
        <w:tc>
          <w:tcPr>
            <w:tcW w:w="5794" w:type="dxa"/>
          </w:tcPr>
          <w:p w14:paraId="7439927F" w14:textId="77777777" w:rsidR="00E73EDF" w:rsidRPr="00BE7F49" w:rsidRDefault="007653F1" w:rsidP="00BE7F49">
            <w:pPr>
              <w:spacing w:before="60" w:after="60" w:line="240" w:lineRule="auto"/>
              <w:jc w:val="left"/>
              <w:rPr>
                <w:rFonts w:cs="Arial"/>
                <w:b/>
                <w:snapToGrid w:val="0"/>
                <w:sz w:val="18"/>
                <w:szCs w:val="18"/>
                <w:lang w:val="en-US" w:eastAsia="en-US"/>
              </w:rPr>
            </w:pPr>
            <w:r w:rsidRPr="00BE7F49">
              <w:rPr>
                <w:rFonts w:cs="Arial"/>
                <w:b/>
                <w:snapToGrid w:val="0"/>
                <w:sz w:val="18"/>
                <w:szCs w:val="18"/>
                <w:lang w:val="en-US" w:eastAsia="en-US"/>
              </w:rPr>
              <w:t>Coordinate Reference System Header</w:t>
            </w:r>
          </w:p>
        </w:tc>
      </w:tr>
      <w:tr w:rsidR="00E73EDF" w:rsidRPr="00BE7F49" w14:paraId="61A2CE42" w14:textId="77777777" w:rsidTr="0006197E">
        <w:tc>
          <w:tcPr>
            <w:tcW w:w="783" w:type="dxa"/>
          </w:tcPr>
          <w:p w14:paraId="6512FA8F" w14:textId="77777777" w:rsidR="00E73EDF" w:rsidRPr="00BE7F49" w:rsidRDefault="00E73EDF" w:rsidP="00BE7F49">
            <w:pPr>
              <w:spacing w:before="60" w:after="60" w:line="240" w:lineRule="auto"/>
              <w:jc w:val="left"/>
              <w:rPr>
                <w:rFonts w:cs="Arial"/>
                <w:snapToGrid w:val="0"/>
                <w:sz w:val="18"/>
                <w:szCs w:val="18"/>
                <w:lang w:val="en-US" w:eastAsia="en-US"/>
              </w:rPr>
            </w:pPr>
          </w:p>
        </w:tc>
        <w:tc>
          <w:tcPr>
            <w:tcW w:w="939" w:type="dxa"/>
          </w:tcPr>
          <w:p w14:paraId="242337FD"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CRIX</w:t>
            </w:r>
          </w:p>
        </w:tc>
        <w:tc>
          <w:tcPr>
            <w:tcW w:w="1788" w:type="dxa"/>
          </w:tcPr>
          <w:p w14:paraId="762797EF"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1</w:t>
            </w:r>
          </w:p>
        </w:tc>
        <w:tc>
          <w:tcPr>
            <w:tcW w:w="5794" w:type="dxa"/>
          </w:tcPr>
          <w:p w14:paraId="67FCA069"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CRS Index</w:t>
            </w:r>
          </w:p>
        </w:tc>
      </w:tr>
      <w:tr w:rsidR="00E73EDF" w:rsidRPr="00BE7F49" w14:paraId="0D582CFE" w14:textId="77777777" w:rsidTr="0006197E">
        <w:tc>
          <w:tcPr>
            <w:tcW w:w="783" w:type="dxa"/>
          </w:tcPr>
          <w:p w14:paraId="3DCFAC51" w14:textId="77777777" w:rsidR="00E73EDF" w:rsidRPr="00BE7F49" w:rsidRDefault="00E73EDF" w:rsidP="00BE7F49">
            <w:pPr>
              <w:spacing w:before="60" w:after="60" w:line="240" w:lineRule="auto"/>
              <w:jc w:val="left"/>
              <w:rPr>
                <w:rFonts w:cs="Arial"/>
                <w:snapToGrid w:val="0"/>
                <w:sz w:val="18"/>
                <w:szCs w:val="18"/>
                <w:lang w:val="en-US" w:eastAsia="en-US"/>
              </w:rPr>
            </w:pPr>
          </w:p>
        </w:tc>
        <w:tc>
          <w:tcPr>
            <w:tcW w:w="939" w:type="dxa"/>
          </w:tcPr>
          <w:p w14:paraId="6312804E"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CRST</w:t>
            </w:r>
          </w:p>
        </w:tc>
        <w:tc>
          <w:tcPr>
            <w:tcW w:w="1788" w:type="dxa"/>
          </w:tcPr>
          <w:p w14:paraId="57D12B38"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1</w:t>
            </w:r>
          </w:p>
        </w:tc>
        <w:tc>
          <w:tcPr>
            <w:tcW w:w="5794" w:type="dxa"/>
          </w:tcPr>
          <w:p w14:paraId="0E73D8FD"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CRS Type (1 = 2D Geographic)</w:t>
            </w:r>
          </w:p>
        </w:tc>
      </w:tr>
      <w:tr w:rsidR="00E73EDF" w:rsidRPr="00BE7F49" w14:paraId="29BDA90F" w14:textId="77777777" w:rsidTr="0006197E">
        <w:tc>
          <w:tcPr>
            <w:tcW w:w="783" w:type="dxa"/>
          </w:tcPr>
          <w:p w14:paraId="0AC2BFE7" w14:textId="77777777" w:rsidR="00E73EDF" w:rsidRPr="00BE7F49" w:rsidRDefault="00E73EDF" w:rsidP="00BE7F49">
            <w:pPr>
              <w:spacing w:before="60" w:after="60" w:line="240" w:lineRule="auto"/>
              <w:jc w:val="left"/>
              <w:rPr>
                <w:rFonts w:cs="Arial"/>
                <w:snapToGrid w:val="0"/>
                <w:sz w:val="18"/>
                <w:szCs w:val="18"/>
                <w:lang w:val="en-US" w:eastAsia="en-US"/>
              </w:rPr>
            </w:pPr>
          </w:p>
        </w:tc>
        <w:tc>
          <w:tcPr>
            <w:tcW w:w="939" w:type="dxa"/>
          </w:tcPr>
          <w:p w14:paraId="6C48BA29"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CSTY</w:t>
            </w:r>
          </w:p>
        </w:tc>
        <w:tc>
          <w:tcPr>
            <w:tcW w:w="1788" w:type="dxa"/>
          </w:tcPr>
          <w:p w14:paraId="3D1AAE68"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1</w:t>
            </w:r>
          </w:p>
        </w:tc>
        <w:tc>
          <w:tcPr>
            <w:tcW w:w="5794" w:type="dxa"/>
          </w:tcPr>
          <w:p w14:paraId="43A19AD5"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Coordinate System Type (1 = Ellipsoidal CS)</w:t>
            </w:r>
          </w:p>
        </w:tc>
      </w:tr>
      <w:tr w:rsidR="00E73EDF" w:rsidRPr="00BE7F49" w14:paraId="211C4E89" w14:textId="77777777" w:rsidTr="0006197E">
        <w:tc>
          <w:tcPr>
            <w:tcW w:w="783" w:type="dxa"/>
          </w:tcPr>
          <w:p w14:paraId="6C0B6975" w14:textId="77777777" w:rsidR="00E73EDF" w:rsidRPr="00BE7F49" w:rsidRDefault="00E73EDF" w:rsidP="00BE7F49">
            <w:pPr>
              <w:spacing w:before="60" w:after="60" w:line="240" w:lineRule="auto"/>
              <w:jc w:val="left"/>
              <w:rPr>
                <w:rFonts w:cs="Arial"/>
                <w:snapToGrid w:val="0"/>
                <w:sz w:val="18"/>
                <w:szCs w:val="18"/>
                <w:lang w:val="en-US" w:eastAsia="en-US"/>
              </w:rPr>
            </w:pPr>
          </w:p>
        </w:tc>
        <w:tc>
          <w:tcPr>
            <w:tcW w:w="939" w:type="dxa"/>
          </w:tcPr>
          <w:p w14:paraId="0CD99283"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CRNM</w:t>
            </w:r>
          </w:p>
        </w:tc>
        <w:tc>
          <w:tcPr>
            <w:tcW w:w="1788" w:type="dxa"/>
          </w:tcPr>
          <w:p w14:paraId="11D65960"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WGS84</w:t>
            </w:r>
          </w:p>
        </w:tc>
        <w:tc>
          <w:tcPr>
            <w:tcW w:w="5794" w:type="dxa"/>
          </w:tcPr>
          <w:p w14:paraId="672F6AAD"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CRS Name</w:t>
            </w:r>
          </w:p>
        </w:tc>
      </w:tr>
      <w:tr w:rsidR="00E73EDF" w:rsidRPr="00BE7F49" w14:paraId="70BAA262" w14:textId="77777777" w:rsidTr="0006197E">
        <w:tc>
          <w:tcPr>
            <w:tcW w:w="783" w:type="dxa"/>
          </w:tcPr>
          <w:p w14:paraId="55FD8F85" w14:textId="77777777" w:rsidR="00E73EDF" w:rsidRPr="00BE7F49" w:rsidRDefault="00E73EDF" w:rsidP="00BE7F49">
            <w:pPr>
              <w:spacing w:before="60" w:after="60" w:line="240" w:lineRule="auto"/>
              <w:jc w:val="left"/>
              <w:rPr>
                <w:rFonts w:cs="Arial"/>
                <w:snapToGrid w:val="0"/>
                <w:sz w:val="18"/>
                <w:szCs w:val="18"/>
                <w:lang w:val="en-US" w:eastAsia="en-US"/>
              </w:rPr>
            </w:pPr>
          </w:p>
        </w:tc>
        <w:tc>
          <w:tcPr>
            <w:tcW w:w="939" w:type="dxa"/>
          </w:tcPr>
          <w:p w14:paraId="7B77D288"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CRSI</w:t>
            </w:r>
          </w:p>
        </w:tc>
        <w:tc>
          <w:tcPr>
            <w:tcW w:w="1788" w:type="dxa"/>
          </w:tcPr>
          <w:p w14:paraId="3ED496DB"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4326</w:t>
            </w:r>
          </w:p>
        </w:tc>
        <w:tc>
          <w:tcPr>
            <w:tcW w:w="5794" w:type="dxa"/>
          </w:tcPr>
          <w:p w14:paraId="7CAC1550"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CRS Identifier</w:t>
            </w:r>
          </w:p>
        </w:tc>
      </w:tr>
      <w:tr w:rsidR="00E73EDF" w:rsidRPr="00BE7F49" w14:paraId="3B18C8C1" w14:textId="77777777" w:rsidTr="0006197E">
        <w:tc>
          <w:tcPr>
            <w:tcW w:w="783" w:type="dxa"/>
          </w:tcPr>
          <w:p w14:paraId="42F48169" w14:textId="77777777" w:rsidR="00E73EDF" w:rsidRPr="00BE7F49" w:rsidRDefault="00E73EDF" w:rsidP="00BE7F49">
            <w:pPr>
              <w:spacing w:before="60" w:after="60" w:line="240" w:lineRule="auto"/>
              <w:jc w:val="left"/>
              <w:rPr>
                <w:rFonts w:cs="Arial"/>
                <w:snapToGrid w:val="0"/>
                <w:sz w:val="18"/>
                <w:szCs w:val="18"/>
                <w:lang w:val="en-US" w:eastAsia="en-US"/>
              </w:rPr>
            </w:pPr>
          </w:p>
        </w:tc>
        <w:tc>
          <w:tcPr>
            <w:tcW w:w="939" w:type="dxa"/>
          </w:tcPr>
          <w:p w14:paraId="39158411"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CRSS</w:t>
            </w:r>
          </w:p>
        </w:tc>
        <w:tc>
          <w:tcPr>
            <w:tcW w:w="1788" w:type="dxa"/>
          </w:tcPr>
          <w:p w14:paraId="097861BC"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2</w:t>
            </w:r>
          </w:p>
        </w:tc>
        <w:tc>
          <w:tcPr>
            <w:tcW w:w="5794" w:type="dxa"/>
          </w:tcPr>
          <w:p w14:paraId="6A4A2FCD"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CRS Source (2 = EPSG)</w:t>
            </w:r>
          </w:p>
        </w:tc>
      </w:tr>
      <w:tr w:rsidR="00E73EDF" w:rsidRPr="00BE7F49" w14:paraId="1DE55ED1" w14:textId="77777777" w:rsidTr="0006197E">
        <w:tc>
          <w:tcPr>
            <w:tcW w:w="783" w:type="dxa"/>
          </w:tcPr>
          <w:p w14:paraId="40DA6290" w14:textId="77777777" w:rsidR="00E73EDF" w:rsidRPr="00BE7F49" w:rsidRDefault="00E73EDF" w:rsidP="00BE7F49">
            <w:pPr>
              <w:spacing w:before="60" w:after="60" w:line="240" w:lineRule="auto"/>
              <w:jc w:val="left"/>
              <w:rPr>
                <w:rFonts w:cs="Arial"/>
                <w:snapToGrid w:val="0"/>
                <w:sz w:val="18"/>
                <w:szCs w:val="18"/>
                <w:lang w:val="en-US" w:eastAsia="en-US"/>
              </w:rPr>
            </w:pPr>
          </w:p>
        </w:tc>
        <w:tc>
          <w:tcPr>
            <w:tcW w:w="939" w:type="dxa"/>
          </w:tcPr>
          <w:p w14:paraId="15040EF9"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SCRI</w:t>
            </w:r>
          </w:p>
        </w:tc>
        <w:tc>
          <w:tcPr>
            <w:tcW w:w="1788" w:type="dxa"/>
          </w:tcPr>
          <w:p w14:paraId="57BF2612" w14:textId="77777777" w:rsidR="00E73EDF" w:rsidRPr="00BE7F49" w:rsidRDefault="00E73EDF" w:rsidP="00BE7F49">
            <w:pPr>
              <w:spacing w:before="60" w:after="60" w:line="240" w:lineRule="auto"/>
              <w:jc w:val="left"/>
              <w:rPr>
                <w:rFonts w:cs="Arial"/>
                <w:snapToGrid w:val="0"/>
                <w:sz w:val="18"/>
                <w:szCs w:val="18"/>
                <w:lang w:val="en-US" w:eastAsia="en-US"/>
              </w:rPr>
            </w:pPr>
          </w:p>
        </w:tc>
        <w:tc>
          <w:tcPr>
            <w:tcW w:w="5794" w:type="dxa"/>
          </w:tcPr>
          <w:p w14:paraId="5B24628B"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CRS Source Information (omitted)</w:t>
            </w:r>
          </w:p>
        </w:tc>
      </w:tr>
      <w:tr w:rsidR="00E73EDF" w:rsidRPr="00BE7F49" w14:paraId="44097C8E" w14:textId="77777777" w:rsidTr="0006197E">
        <w:tc>
          <w:tcPr>
            <w:tcW w:w="783" w:type="dxa"/>
          </w:tcPr>
          <w:p w14:paraId="0373361F" w14:textId="77777777" w:rsidR="00E73EDF" w:rsidRPr="00BE7F49" w:rsidRDefault="007653F1" w:rsidP="00BE7F49">
            <w:pPr>
              <w:spacing w:before="60" w:after="60" w:line="240" w:lineRule="auto"/>
              <w:jc w:val="left"/>
              <w:rPr>
                <w:rFonts w:cs="Arial"/>
                <w:b/>
                <w:snapToGrid w:val="0"/>
                <w:sz w:val="18"/>
                <w:szCs w:val="18"/>
                <w:lang w:val="en-US" w:eastAsia="en-US"/>
              </w:rPr>
            </w:pPr>
            <w:r w:rsidRPr="00BE7F49">
              <w:rPr>
                <w:rFonts w:cs="Arial"/>
                <w:b/>
                <w:snapToGrid w:val="0"/>
                <w:sz w:val="18"/>
                <w:szCs w:val="18"/>
                <w:lang w:val="en-US" w:eastAsia="en-US"/>
              </w:rPr>
              <w:t>CRSH</w:t>
            </w:r>
          </w:p>
        </w:tc>
        <w:tc>
          <w:tcPr>
            <w:tcW w:w="939" w:type="dxa"/>
          </w:tcPr>
          <w:p w14:paraId="75EFED98" w14:textId="77777777" w:rsidR="00E73EDF" w:rsidRPr="00BE7F49" w:rsidRDefault="00E73EDF" w:rsidP="00BE7F49">
            <w:pPr>
              <w:spacing w:before="60" w:after="60" w:line="240" w:lineRule="auto"/>
              <w:jc w:val="left"/>
              <w:rPr>
                <w:rFonts w:cs="Arial"/>
                <w:b/>
                <w:snapToGrid w:val="0"/>
                <w:sz w:val="18"/>
                <w:szCs w:val="18"/>
                <w:lang w:val="en-US" w:eastAsia="en-US"/>
              </w:rPr>
            </w:pPr>
          </w:p>
        </w:tc>
        <w:tc>
          <w:tcPr>
            <w:tcW w:w="1788" w:type="dxa"/>
          </w:tcPr>
          <w:p w14:paraId="107AD21D" w14:textId="77777777" w:rsidR="00E73EDF" w:rsidRPr="00BE7F49" w:rsidRDefault="00E73EDF" w:rsidP="00BE7F49">
            <w:pPr>
              <w:spacing w:before="60" w:after="60" w:line="240" w:lineRule="auto"/>
              <w:jc w:val="left"/>
              <w:rPr>
                <w:rFonts w:cs="Arial"/>
                <w:b/>
                <w:snapToGrid w:val="0"/>
                <w:sz w:val="18"/>
                <w:szCs w:val="18"/>
                <w:lang w:val="en-US" w:eastAsia="en-US"/>
              </w:rPr>
            </w:pPr>
          </w:p>
        </w:tc>
        <w:tc>
          <w:tcPr>
            <w:tcW w:w="5794" w:type="dxa"/>
          </w:tcPr>
          <w:p w14:paraId="52DB599B" w14:textId="77777777" w:rsidR="00E73EDF" w:rsidRPr="00BE7F49" w:rsidRDefault="007653F1" w:rsidP="00BE7F49">
            <w:pPr>
              <w:spacing w:before="60" w:after="60" w:line="240" w:lineRule="auto"/>
              <w:jc w:val="left"/>
              <w:rPr>
                <w:rFonts w:cs="Arial"/>
                <w:b/>
                <w:snapToGrid w:val="0"/>
                <w:sz w:val="18"/>
                <w:szCs w:val="18"/>
                <w:lang w:val="en-US" w:eastAsia="en-US"/>
              </w:rPr>
            </w:pPr>
            <w:r w:rsidRPr="00BE7F49">
              <w:rPr>
                <w:rFonts w:cs="Arial"/>
                <w:b/>
                <w:snapToGrid w:val="0"/>
                <w:sz w:val="18"/>
                <w:szCs w:val="18"/>
                <w:lang w:val="en-US" w:eastAsia="en-US"/>
              </w:rPr>
              <w:t>Coordinate Reference System Header</w:t>
            </w:r>
          </w:p>
        </w:tc>
      </w:tr>
      <w:tr w:rsidR="00E73EDF" w:rsidRPr="00BE7F49" w14:paraId="2096C5D3" w14:textId="77777777" w:rsidTr="0006197E">
        <w:tc>
          <w:tcPr>
            <w:tcW w:w="783" w:type="dxa"/>
          </w:tcPr>
          <w:p w14:paraId="3AFC26FB" w14:textId="77777777" w:rsidR="00E73EDF" w:rsidRPr="00BE7F49" w:rsidRDefault="00E73EDF" w:rsidP="00BE7F49">
            <w:pPr>
              <w:spacing w:before="60" w:after="60" w:line="240" w:lineRule="auto"/>
              <w:jc w:val="left"/>
              <w:rPr>
                <w:rFonts w:cs="Arial"/>
                <w:snapToGrid w:val="0"/>
                <w:sz w:val="18"/>
                <w:szCs w:val="18"/>
                <w:lang w:val="en-US" w:eastAsia="en-US"/>
              </w:rPr>
            </w:pPr>
          </w:p>
        </w:tc>
        <w:tc>
          <w:tcPr>
            <w:tcW w:w="939" w:type="dxa"/>
          </w:tcPr>
          <w:p w14:paraId="76704B63"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CRIX</w:t>
            </w:r>
          </w:p>
        </w:tc>
        <w:tc>
          <w:tcPr>
            <w:tcW w:w="1788" w:type="dxa"/>
          </w:tcPr>
          <w:p w14:paraId="4D091DDC"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2</w:t>
            </w:r>
          </w:p>
        </w:tc>
        <w:tc>
          <w:tcPr>
            <w:tcW w:w="5794" w:type="dxa"/>
          </w:tcPr>
          <w:p w14:paraId="71CB555D"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CRS Index</w:t>
            </w:r>
          </w:p>
        </w:tc>
      </w:tr>
      <w:tr w:rsidR="00E73EDF" w:rsidRPr="00BE7F49" w14:paraId="7D2AD8C6" w14:textId="77777777" w:rsidTr="0006197E">
        <w:tc>
          <w:tcPr>
            <w:tcW w:w="783" w:type="dxa"/>
          </w:tcPr>
          <w:p w14:paraId="532FFF00" w14:textId="77777777" w:rsidR="00E73EDF" w:rsidRPr="00BE7F49" w:rsidRDefault="00E73EDF" w:rsidP="00BE7F49">
            <w:pPr>
              <w:spacing w:before="60" w:after="60" w:line="240" w:lineRule="auto"/>
              <w:jc w:val="left"/>
              <w:rPr>
                <w:rFonts w:cs="Arial"/>
                <w:snapToGrid w:val="0"/>
                <w:sz w:val="18"/>
                <w:szCs w:val="18"/>
                <w:lang w:val="en-US" w:eastAsia="en-US"/>
              </w:rPr>
            </w:pPr>
          </w:p>
        </w:tc>
        <w:tc>
          <w:tcPr>
            <w:tcW w:w="939" w:type="dxa"/>
          </w:tcPr>
          <w:p w14:paraId="73568A8C"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CRST</w:t>
            </w:r>
          </w:p>
        </w:tc>
        <w:tc>
          <w:tcPr>
            <w:tcW w:w="1788" w:type="dxa"/>
          </w:tcPr>
          <w:p w14:paraId="5A0E1E1C"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5</w:t>
            </w:r>
          </w:p>
        </w:tc>
        <w:tc>
          <w:tcPr>
            <w:tcW w:w="5794" w:type="dxa"/>
          </w:tcPr>
          <w:p w14:paraId="6AA5FEBF"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CRS Type (5 = Vertical)</w:t>
            </w:r>
          </w:p>
        </w:tc>
      </w:tr>
      <w:tr w:rsidR="00E73EDF" w:rsidRPr="00BE7F49" w14:paraId="37936EE4" w14:textId="77777777" w:rsidTr="0006197E">
        <w:tc>
          <w:tcPr>
            <w:tcW w:w="783" w:type="dxa"/>
          </w:tcPr>
          <w:p w14:paraId="6FCB19A4" w14:textId="77777777" w:rsidR="00E73EDF" w:rsidRPr="00BE7F49" w:rsidRDefault="00E73EDF" w:rsidP="00BE7F49">
            <w:pPr>
              <w:spacing w:before="60" w:after="60" w:line="240" w:lineRule="auto"/>
              <w:jc w:val="left"/>
              <w:rPr>
                <w:rFonts w:cs="Arial"/>
                <w:snapToGrid w:val="0"/>
                <w:sz w:val="18"/>
                <w:szCs w:val="18"/>
                <w:lang w:val="en-US" w:eastAsia="en-US"/>
              </w:rPr>
            </w:pPr>
          </w:p>
        </w:tc>
        <w:tc>
          <w:tcPr>
            <w:tcW w:w="939" w:type="dxa"/>
          </w:tcPr>
          <w:p w14:paraId="5DA39034"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CSTY</w:t>
            </w:r>
          </w:p>
        </w:tc>
        <w:tc>
          <w:tcPr>
            <w:tcW w:w="1788" w:type="dxa"/>
          </w:tcPr>
          <w:p w14:paraId="66DFFCD2"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3</w:t>
            </w:r>
          </w:p>
        </w:tc>
        <w:tc>
          <w:tcPr>
            <w:tcW w:w="5794" w:type="dxa"/>
          </w:tcPr>
          <w:p w14:paraId="39F2EDA4"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Coordinate System Type (3 = Vertical)</w:t>
            </w:r>
          </w:p>
        </w:tc>
      </w:tr>
      <w:tr w:rsidR="00E73EDF" w:rsidRPr="00BE7F49" w14:paraId="61F1F50E" w14:textId="77777777" w:rsidTr="0006197E">
        <w:tc>
          <w:tcPr>
            <w:tcW w:w="783" w:type="dxa"/>
          </w:tcPr>
          <w:p w14:paraId="2E11F127" w14:textId="77777777" w:rsidR="00E73EDF" w:rsidRPr="00BE7F49" w:rsidRDefault="00E73EDF" w:rsidP="00BE7F49">
            <w:pPr>
              <w:spacing w:before="60" w:after="60" w:line="240" w:lineRule="auto"/>
              <w:jc w:val="left"/>
              <w:rPr>
                <w:rFonts w:cs="Arial"/>
                <w:snapToGrid w:val="0"/>
                <w:sz w:val="18"/>
                <w:szCs w:val="18"/>
                <w:lang w:val="en-US" w:eastAsia="en-US"/>
              </w:rPr>
            </w:pPr>
          </w:p>
        </w:tc>
        <w:tc>
          <w:tcPr>
            <w:tcW w:w="939" w:type="dxa"/>
          </w:tcPr>
          <w:p w14:paraId="015D3439"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CRNM</w:t>
            </w:r>
          </w:p>
        </w:tc>
        <w:tc>
          <w:tcPr>
            <w:tcW w:w="1788" w:type="dxa"/>
          </w:tcPr>
          <w:p w14:paraId="6FA91405" w14:textId="2C64F13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 xml:space="preserve">Depth </w:t>
            </w:r>
            <w:r w:rsidR="0006197E" w:rsidRPr="00BE7F49">
              <w:rPr>
                <w:rFonts w:cs="Arial"/>
                <w:snapToGrid w:val="0"/>
                <w:sz w:val="18"/>
                <w:szCs w:val="18"/>
                <w:lang w:val="en-US" w:eastAsia="en-US"/>
              </w:rPr>
              <w:t>-</w:t>
            </w:r>
            <w:r w:rsidRPr="00BE7F49">
              <w:rPr>
                <w:rFonts w:cs="Arial"/>
                <w:snapToGrid w:val="0"/>
                <w:sz w:val="18"/>
                <w:szCs w:val="18"/>
                <w:lang w:val="en-US" w:eastAsia="en-US"/>
              </w:rPr>
              <w:t xml:space="preserve"> </w:t>
            </w:r>
            <w:r w:rsidR="0006197E" w:rsidRPr="00BE7F49">
              <w:rPr>
                <w:rFonts w:cs="Arial"/>
                <w:snapToGrid w:val="0"/>
                <w:sz w:val="18"/>
                <w:szCs w:val="18"/>
                <w:lang w:val="en-US" w:eastAsia="en-US"/>
              </w:rPr>
              <w:t>lowest astronomical tide</w:t>
            </w:r>
          </w:p>
        </w:tc>
        <w:tc>
          <w:tcPr>
            <w:tcW w:w="5794" w:type="dxa"/>
          </w:tcPr>
          <w:p w14:paraId="4471EF31"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CRS Name</w:t>
            </w:r>
          </w:p>
        </w:tc>
      </w:tr>
      <w:tr w:rsidR="00E73EDF" w:rsidRPr="00BE7F49" w14:paraId="3E34544B" w14:textId="77777777" w:rsidTr="0006197E">
        <w:tc>
          <w:tcPr>
            <w:tcW w:w="783" w:type="dxa"/>
          </w:tcPr>
          <w:p w14:paraId="1A52F427" w14:textId="77777777" w:rsidR="00E73EDF" w:rsidRPr="00BE7F49" w:rsidRDefault="00E73EDF" w:rsidP="00BE7F49">
            <w:pPr>
              <w:spacing w:before="60" w:after="60" w:line="240" w:lineRule="auto"/>
              <w:jc w:val="left"/>
              <w:rPr>
                <w:rFonts w:cs="Arial"/>
                <w:snapToGrid w:val="0"/>
                <w:sz w:val="18"/>
                <w:szCs w:val="18"/>
                <w:lang w:val="en-US" w:eastAsia="en-US"/>
              </w:rPr>
            </w:pPr>
          </w:p>
        </w:tc>
        <w:tc>
          <w:tcPr>
            <w:tcW w:w="939" w:type="dxa"/>
          </w:tcPr>
          <w:p w14:paraId="7B6D3C61"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CRSI</w:t>
            </w:r>
          </w:p>
        </w:tc>
        <w:tc>
          <w:tcPr>
            <w:tcW w:w="1788" w:type="dxa"/>
          </w:tcPr>
          <w:p w14:paraId="28B248A1" w14:textId="77777777" w:rsidR="00E73EDF" w:rsidRPr="00BE7F49" w:rsidRDefault="00E73EDF" w:rsidP="00BE7F49">
            <w:pPr>
              <w:spacing w:before="60" w:after="60" w:line="240" w:lineRule="auto"/>
              <w:jc w:val="left"/>
              <w:rPr>
                <w:rFonts w:cs="Arial"/>
                <w:snapToGrid w:val="0"/>
                <w:sz w:val="18"/>
                <w:szCs w:val="18"/>
                <w:lang w:val="en-US" w:eastAsia="en-US"/>
              </w:rPr>
            </w:pPr>
          </w:p>
        </w:tc>
        <w:tc>
          <w:tcPr>
            <w:tcW w:w="5794" w:type="dxa"/>
          </w:tcPr>
          <w:p w14:paraId="5A9917D6"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CRS Identifier (omitted)</w:t>
            </w:r>
          </w:p>
        </w:tc>
      </w:tr>
      <w:tr w:rsidR="00E73EDF" w:rsidRPr="00BE7F49" w14:paraId="66F68CD3" w14:textId="77777777" w:rsidTr="0006197E">
        <w:tc>
          <w:tcPr>
            <w:tcW w:w="783" w:type="dxa"/>
          </w:tcPr>
          <w:p w14:paraId="78929C22" w14:textId="77777777" w:rsidR="00E73EDF" w:rsidRPr="00BE7F49" w:rsidRDefault="00E73EDF" w:rsidP="00BE7F49">
            <w:pPr>
              <w:spacing w:before="60" w:after="60" w:line="240" w:lineRule="auto"/>
              <w:jc w:val="left"/>
              <w:rPr>
                <w:rFonts w:cs="Arial"/>
                <w:snapToGrid w:val="0"/>
                <w:sz w:val="18"/>
                <w:szCs w:val="18"/>
                <w:lang w:val="en-US" w:eastAsia="en-US"/>
              </w:rPr>
            </w:pPr>
          </w:p>
        </w:tc>
        <w:tc>
          <w:tcPr>
            <w:tcW w:w="939" w:type="dxa"/>
          </w:tcPr>
          <w:p w14:paraId="2B7CAADB"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CRSS</w:t>
            </w:r>
          </w:p>
        </w:tc>
        <w:tc>
          <w:tcPr>
            <w:tcW w:w="1788" w:type="dxa"/>
          </w:tcPr>
          <w:p w14:paraId="68B3599D"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255</w:t>
            </w:r>
          </w:p>
        </w:tc>
        <w:tc>
          <w:tcPr>
            <w:tcW w:w="5794" w:type="dxa"/>
          </w:tcPr>
          <w:p w14:paraId="4381D5DE" w14:textId="77777777" w:rsidR="00E73EDF" w:rsidRPr="00BE7F49" w:rsidRDefault="007653F1" w:rsidP="00BE7F49">
            <w:pPr>
              <w:spacing w:before="60" w:after="60" w:line="240" w:lineRule="auto"/>
              <w:jc w:val="left"/>
              <w:rPr>
                <w:rFonts w:eastAsiaTheme="minorEastAsia" w:cs="Arial"/>
                <w:snapToGrid w:val="0"/>
                <w:sz w:val="18"/>
                <w:szCs w:val="18"/>
                <w:lang w:val="en-US"/>
              </w:rPr>
            </w:pPr>
            <w:r w:rsidRPr="00BE7F49">
              <w:rPr>
                <w:rFonts w:cs="Arial"/>
                <w:snapToGrid w:val="0"/>
                <w:sz w:val="18"/>
                <w:szCs w:val="18"/>
                <w:lang w:val="en-US" w:eastAsia="en-US"/>
              </w:rPr>
              <w:t>CRS Source (</w:t>
            </w:r>
            <w:r w:rsidRPr="00BE7F49">
              <w:rPr>
                <w:rFonts w:eastAsiaTheme="minorEastAsia" w:cs="Arial"/>
                <w:snapToGrid w:val="0"/>
                <w:sz w:val="18"/>
                <w:szCs w:val="18"/>
                <w:lang w:val="en-US"/>
              </w:rPr>
              <w:t>255 = Not Applicable</w:t>
            </w:r>
            <w:r w:rsidRPr="00BE7F49">
              <w:rPr>
                <w:rFonts w:cs="Arial"/>
                <w:snapToGrid w:val="0"/>
                <w:sz w:val="18"/>
                <w:szCs w:val="18"/>
                <w:lang w:val="en-US" w:eastAsia="en-US"/>
              </w:rPr>
              <w:t>)</w:t>
            </w:r>
          </w:p>
        </w:tc>
      </w:tr>
      <w:tr w:rsidR="00E73EDF" w:rsidRPr="00BE7F49" w14:paraId="70404D12" w14:textId="77777777" w:rsidTr="0006197E">
        <w:tc>
          <w:tcPr>
            <w:tcW w:w="783" w:type="dxa"/>
          </w:tcPr>
          <w:p w14:paraId="1B855911" w14:textId="77777777" w:rsidR="00E73EDF" w:rsidRPr="00BE7F49" w:rsidRDefault="00E73EDF" w:rsidP="00BE7F49">
            <w:pPr>
              <w:spacing w:before="60" w:after="60" w:line="240" w:lineRule="auto"/>
              <w:jc w:val="left"/>
              <w:rPr>
                <w:rFonts w:cs="Arial"/>
                <w:snapToGrid w:val="0"/>
                <w:sz w:val="18"/>
                <w:szCs w:val="18"/>
                <w:lang w:val="en-US" w:eastAsia="en-US"/>
              </w:rPr>
            </w:pPr>
          </w:p>
        </w:tc>
        <w:tc>
          <w:tcPr>
            <w:tcW w:w="939" w:type="dxa"/>
          </w:tcPr>
          <w:p w14:paraId="65B68F8E"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SCRI</w:t>
            </w:r>
          </w:p>
        </w:tc>
        <w:tc>
          <w:tcPr>
            <w:tcW w:w="1788" w:type="dxa"/>
          </w:tcPr>
          <w:p w14:paraId="27AE2523" w14:textId="77777777" w:rsidR="00E73EDF" w:rsidRPr="00BE7F49" w:rsidRDefault="00E73EDF" w:rsidP="00BE7F49">
            <w:pPr>
              <w:spacing w:before="60" w:after="60" w:line="240" w:lineRule="auto"/>
              <w:jc w:val="left"/>
              <w:rPr>
                <w:rFonts w:cs="Arial"/>
                <w:snapToGrid w:val="0"/>
                <w:sz w:val="18"/>
                <w:szCs w:val="18"/>
                <w:lang w:val="en-US" w:eastAsia="en-US"/>
              </w:rPr>
            </w:pPr>
          </w:p>
        </w:tc>
        <w:tc>
          <w:tcPr>
            <w:tcW w:w="5794" w:type="dxa"/>
          </w:tcPr>
          <w:p w14:paraId="5ED36E6E"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CRS Source Information (omitted)</w:t>
            </w:r>
          </w:p>
        </w:tc>
      </w:tr>
      <w:tr w:rsidR="00E73EDF" w:rsidRPr="00BE7F49" w14:paraId="533FD94B" w14:textId="77777777" w:rsidTr="0006197E">
        <w:tc>
          <w:tcPr>
            <w:tcW w:w="783" w:type="dxa"/>
          </w:tcPr>
          <w:p w14:paraId="6DD9A6F2" w14:textId="77777777" w:rsidR="00E73EDF" w:rsidRPr="00BE7F49" w:rsidRDefault="007653F1" w:rsidP="00BE7F49">
            <w:pPr>
              <w:spacing w:before="60" w:after="60" w:line="240" w:lineRule="auto"/>
              <w:jc w:val="left"/>
              <w:rPr>
                <w:rFonts w:cs="Arial"/>
                <w:b/>
                <w:snapToGrid w:val="0"/>
                <w:sz w:val="18"/>
                <w:szCs w:val="18"/>
                <w:lang w:val="en-US" w:eastAsia="en-US"/>
              </w:rPr>
            </w:pPr>
            <w:r w:rsidRPr="00BE7F49">
              <w:rPr>
                <w:rFonts w:cs="Arial"/>
                <w:b/>
                <w:snapToGrid w:val="0"/>
                <w:sz w:val="18"/>
                <w:szCs w:val="18"/>
                <w:lang w:val="en-US" w:eastAsia="en-US"/>
              </w:rPr>
              <w:t>CSAX</w:t>
            </w:r>
          </w:p>
        </w:tc>
        <w:tc>
          <w:tcPr>
            <w:tcW w:w="939" w:type="dxa"/>
          </w:tcPr>
          <w:p w14:paraId="51E6720C" w14:textId="77777777" w:rsidR="00E73EDF" w:rsidRPr="00BE7F49" w:rsidRDefault="00E73EDF" w:rsidP="00BE7F49">
            <w:pPr>
              <w:spacing w:before="60" w:after="60" w:line="240" w:lineRule="auto"/>
              <w:jc w:val="left"/>
              <w:rPr>
                <w:rFonts w:cs="Arial"/>
                <w:b/>
                <w:snapToGrid w:val="0"/>
                <w:sz w:val="18"/>
                <w:szCs w:val="18"/>
                <w:lang w:val="en-US" w:eastAsia="en-US"/>
              </w:rPr>
            </w:pPr>
          </w:p>
        </w:tc>
        <w:tc>
          <w:tcPr>
            <w:tcW w:w="1788" w:type="dxa"/>
          </w:tcPr>
          <w:p w14:paraId="10B21200" w14:textId="77777777" w:rsidR="00E73EDF" w:rsidRPr="00BE7F49" w:rsidRDefault="00E73EDF" w:rsidP="00BE7F49">
            <w:pPr>
              <w:spacing w:before="60" w:after="60" w:line="240" w:lineRule="auto"/>
              <w:jc w:val="left"/>
              <w:rPr>
                <w:rFonts w:cs="Arial"/>
                <w:b/>
                <w:snapToGrid w:val="0"/>
                <w:sz w:val="18"/>
                <w:szCs w:val="18"/>
                <w:lang w:val="en-US" w:eastAsia="en-US"/>
              </w:rPr>
            </w:pPr>
          </w:p>
        </w:tc>
        <w:tc>
          <w:tcPr>
            <w:tcW w:w="5794" w:type="dxa"/>
          </w:tcPr>
          <w:p w14:paraId="1A694319" w14:textId="77777777" w:rsidR="00E73EDF" w:rsidRPr="00BE7F49" w:rsidRDefault="007653F1" w:rsidP="00BE7F49">
            <w:pPr>
              <w:spacing w:before="60" w:after="60" w:line="240" w:lineRule="auto"/>
              <w:jc w:val="left"/>
              <w:rPr>
                <w:rFonts w:cs="Arial"/>
                <w:b/>
                <w:snapToGrid w:val="0"/>
                <w:sz w:val="18"/>
                <w:szCs w:val="18"/>
                <w:lang w:val="en-US" w:eastAsia="en-US"/>
              </w:rPr>
            </w:pPr>
            <w:r w:rsidRPr="00BE7F49">
              <w:rPr>
                <w:rFonts w:cs="Arial"/>
                <w:b/>
                <w:snapToGrid w:val="0"/>
                <w:sz w:val="18"/>
                <w:szCs w:val="18"/>
                <w:lang w:val="en-US" w:eastAsia="en-US"/>
              </w:rPr>
              <w:t>Coordinate System Axes</w:t>
            </w:r>
          </w:p>
        </w:tc>
      </w:tr>
      <w:tr w:rsidR="00E73EDF" w:rsidRPr="00BE7F49" w14:paraId="7989347B" w14:textId="77777777" w:rsidTr="0006197E">
        <w:tc>
          <w:tcPr>
            <w:tcW w:w="783" w:type="dxa"/>
          </w:tcPr>
          <w:p w14:paraId="537FE976" w14:textId="77777777" w:rsidR="00E73EDF" w:rsidRPr="00BE7F49" w:rsidRDefault="00E73EDF" w:rsidP="00BE7F49">
            <w:pPr>
              <w:spacing w:before="60" w:after="60" w:line="240" w:lineRule="auto"/>
              <w:jc w:val="left"/>
              <w:rPr>
                <w:rFonts w:cs="Arial"/>
                <w:snapToGrid w:val="0"/>
                <w:sz w:val="18"/>
                <w:szCs w:val="18"/>
                <w:lang w:val="en-US" w:eastAsia="en-US"/>
              </w:rPr>
            </w:pPr>
          </w:p>
        </w:tc>
        <w:tc>
          <w:tcPr>
            <w:tcW w:w="939" w:type="dxa"/>
          </w:tcPr>
          <w:p w14:paraId="6D2C3E30"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AXTY</w:t>
            </w:r>
          </w:p>
        </w:tc>
        <w:tc>
          <w:tcPr>
            <w:tcW w:w="1788" w:type="dxa"/>
          </w:tcPr>
          <w:p w14:paraId="555AADF9"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12</w:t>
            </w:r>
          </w:p>
        </w:tc>
        <w:tc>
          <w:tcPr>
            <w:tcW w:w="5794" w:type="dxa"/>
          </w:tcPr>
          <w:p w14:paraId="12D11116"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Axis Type (12 = Gravity Related Depth)</w:t>
            </w:r>
          </w:p>
        </w:tc>
      </w:tr>
      <w:tr w:rsidR="00E73EDF" w:rsidRPr="00BE7F49" w14:paraId="159C874B" w14:textId="77777777" w:rsidTr="0006197E">
        <w:tc>
          <w:tcPr>
            <w:tcW w:w="783" w:type="dxa"/>
          </w:tcPr>
          <w:p w14:paraId="1FAF5B6E" w14:textId="77777777" w:rsidR="00E73EDF" w:rsidRPr="00BE7F49" w:rsidRDefault="00E73EDF" w:rsidP="00BE7F49">
            <w:pPr>
              <w:spacing w:before="60" w:after="60" w:line="240" w:lineRule="auto"/>
              <w:jc w:val="left"/>
              <w:rPr>
                <w:rFonts w:cs="Arial"/>
                <w:snapToGrid w:val="0"/>
                <w:sz w:val="18"/>
                <w:szCs w:val="18"/>
                <w:lang w:val="en-US" w:eastAsia="en-US"/>
              </w:rPr>
            </w:pPr>
          </w:p>
        </w:tc>
        <w:tc>
          <w:tcPr>
            <w:tcW w:w="939" w:type="dxa"/>
          </w:tcPr>
          <w:p w14:paraId="25535178"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AXUM</w:t>
            </w:r>
          </w:p>
        </w:tc>
        <w:tc>
          <w:tcPr>
            <w:tcW w:w="1788" w:type="dxa"/>
          </w:tcPr>
          <w:p w14:paraId="08693F84"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4</w:t>
            </w:r>
          </w:p>
        </w:tc>
        <w:tc>
          <w:tcPr>
            <w:tcW w:w="5794" w:type="dxa"/>
          </w:tcPr>
          <w:p w14:paraId="48B6530A"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Axis Unit of Measure (4 = Metres)</w:t>
            </w:r>
          </w:p>
        </w:tc>
      </w:tr>
      <w:tr w:rsidR="00E73EDF" w:rsidRPr="00BE7F49" w14:paraId="152F8983" w14:textId="77777777" w:rsidTr="0006197E">
        <w:tc>
          <w:tcPr>
            <w:tcW w:w="783" w:type="dxa"/>
          </w:tcPr>
          <w:p w14:paraId="30FF07DD" w14:textId="77777777" w:rsidR="00E73EDF" w:rsidRPr="00BE7F49" w:rsidRDefault="007653F1" w:rsidP="00BE7F49">
            <w:pPr>
              <w:spacing w:before="60" w:after="60" w:line="240" w:lineRule="auto"/>
              <w:jc w:val="left"/>
              <w:rPr>
                <w:rFonts w:cs="Arial"/>
                <w:b/>
                <w:snapToGrid w:val="0"/>
                <w:sz w:val="18"/>
                <w:szCs w:val="18"/>
                <w:lang w:val="en-US" w:eastAsia="en-US"/>
              </w:rPr>
            </w:pPr>
            <w:commentRangeStart w:id="523"/>
            <w:r w:rsidRPr="00BE7F49">
              <w:rPr>
                <w:rFonts w:cs="Arial"/>
                <w:b/>
                <w:snapToGrid w:val="0"/>
                <w:sz w:val="18"/>
                <w:szCs w:val="18"/>
                <w:lang w:val="en-US" w:eastAsia="en-US"/>
              </w:rPr>
              <w:t>VDAT</w:t>
            </w:r>
          </w:p>
        </w:tc>
        <w:tc>
          <w:tcPr>
            <w:tcW w:w="939" w:type="dxa"/>
          </w:tcPr>
          <w:p w14:paraId="42DD64EE" w14:textId="77777777" w:rsidR="00E73EDF" w:rsidRPr="00BE7F49" w:rsidRDefault="00E73EDF" w:rsidP="00BE7F49">
            <w:pPr>
              <w:spacing w:before="60" w:after="60" w:line="240" w:lineRule="auto"/>
              <w:jc w:val="left"/>
              <w:rPr>
                <w:rFonts w:cs="Arial"/>
                <w:b/>
                <w:snapToGrid w:val="0"/>
                <w:sz w:val="18"/>
                <w:szCs w:val="18"/>
                <w:lang w:val="en-US" w:eastAsia="en-US"/>
              </w:rPr>
            </w:pPr>
          </w:p>
        </w:tc>
        <w:tc>
          <w:tcPr>
            <w:tcW w:w="1788" w:type="dxa"/>
          </w:tcPr>
          <w:p w14:paraId="4275C86A" w14:textId="77777777" w:rsidR="00E73EDF" w:rsidRPr="00BE7F49" w:rsidRDefault="00E73EDF" w:rsidP="00BE7F49">
            <w:pPr>
              <w:spacing w:before="60" w:after="60" w:line="240" w:lineRule="auto"/>
              <w:jc w:val="left"/>
              <w:rPr>
                <w:rFonts w:cs="Arial"/>
                <w:b/>
                <w:snapToGrid w:val="0"/>
                <w:sz w:val="18"/>
                <w:szCs w:val="18"/>
                <w:lang w:val="en-US" w:eastAsia="en-US"/>
              </w:rPr>
            </w:pPr>
          </w:p>
        </w:tc>
        <w:tc>
          <w:tcPr>
            <w:tcW w:w="5794" w:type="dxa"/>
          </w:tcPr>
          <w:p w14:paraId="3B966F10" w14:textId="77777777" w:rsidR="00E73EDF" w:rsidRPr="00BE7F49" w:rsidRDefault="007653F1" w:rsidP="00BE7F49">
            <w:pPr>
              <w:spacing w:before="60" w:after="60" w:line="240" w:lineRule="auto"/>
              <w:jc w:val="left"/>
              <w:rPr>
                <w:rFonts w:cs="Arial"/>
                <w:b/>
                <w:snapToGrid w:val="0"/>
                <w:sz w:val="18"/>
                <w:szCs w:val="18"/>
                <w:lang w:val="en-US" w:eastAsia="en-US"/>
              </w:rPr>
            </w:pPr>
            <w:r w:rsidRPr="00BE7F49">
              <w:rPr>
                <w:rFonts w:cs="Arial"/>
                <w:b/>
                <w:snapToGrid w:val="0"/>
                <w:sz w:val="18"/>
                <w:szCs w:val="18"/>
                <w:lang w:val="en-US" w:eastAsia="en-US"/>
              </w:rPr>
              <w:t>Vertical Datum</w:t>
            </w:r>
            <w:commentRangeEnd w:id="523"/>
            <w:r w:rsidR="00A922EA">
              <w:rPr>
                <w:rStyle w:val="CommentReference"/>
                <w:rFonts w:eastAsia="MS Mincho"/>
              </w:rPr>
              <w:commentReference w:id="523"/>
            </w:r>
          </w:p>
        </w:tc>
      </w:tr>
      <w:tr w:rsidR="00E73EDF" w:rsidRPr="00BE7F49" w14:paraId="7DDF7B05" w14:textId="77777777" w:rsidTr="0006197E">
        <w:tc>
          <w:tcPr>
            <w:tcW w:w="783" w:type="dxa"/>
          </w:tcPr>
          <w:p w14:paraId="5BBB321E" w14:textId="77777777" w:rsidR="00E73EDF" w:rsidRPr="00BE7F49" w:rsidRDefault="00E73EDF" w:rsidP="00BE7F49">
            <w:pPr>
              <w:spacing w:before="60" w:after="60" w:line="240" w:lineRule="auto"/>
              <w:jc w:val="left"/>
              <w:rPr>
                <w:rFonts w:cs="Arial"/>
                <w:snapToGrid w:val="0"/>
                <w:sz w:val="18"/>
                <w:szCs w:val="18"/>
                <w:lang w:val="en-US" w:eastAsia="en-US"/>
              </w:rPr>
            </w:pPr>
          </w:p>
        </w:tc>
        <w:tc>
          <w:tcPr>
            <w:tcW w:w="939" w:type="dxa"/>
          </w:tcPr>
          <w:p w14:paraId="377E8656"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DTNM</w:t>
            </w:r>
          </w:p>
        </w:tc>
        <w:tc>
          <w:tcPr>
            <w:tcW w:w="1788" w:type="dxa"/>
          </w:tcPr>
          <w:p w14:paraId="0BF45821" w14:textId="4406371B" w:rsidR="00E73EDF" w:rsidRPr="00BE7F49" w:rsidRDefault="0006197E"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lowest astronomical tide</w:t>
            </w:r>
          </w:p>
        </w:tc>
        <w:tc>
          <w:tcPr>
            <w:tcW w:w="5794" w:type="dxa"/>
          </w:tcPr>
          <w:p w14:paraId="37E59705"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Datum Name</w:t>
            </w:r>
          </w:p>
        </w:tc>
      </w:tr>
      <w:tr w:rsidR="00E73EDF" w:rsidRPr="00BE7F49" w14:paraId="0010180D" w14:textId="77777777" w:rsidTr="0006197E">
        <w:tc>
          <w:tcPr>
            <w:tcW w:w="783" w:type="dxa"/>
          </w:tcPr>
          <w:p w14:paraId="017F77B7" w14:textId="77777777" w:rsidR="00E73EDF" w:rsidRPr="00BE7F49" w:rsidRDefault="00E73EDF" w:rsidP="00BE7F49">
            <w:pPr>
              <w:spacing w:before="60" w:after="60" w:line="240" w:lineRule="auto"/>
              <w:jc w:val="left"/>
              <w:rPr>
                <w:rFonts w:cs="Arial"/>
                <w:snapToGrid w:val="0"/>
                <w:sz w:val="18"/>
                <w:szCs w:val="18"/>
                <w:lang w:val="en-US" w:eastAsia="en-US"/>
              </w:rPr>
            </w:pPr>
          </w:p>
        </w:tc>
        <w:tc>
          <w:tcPr>
            <w:tcW w:w="939" w:type="dxa"/>
          </w:tcPr>
          <w:p w14:paraId="12205591"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DTID</w:t>
            </w:r>
          </w:p>
        </w:tc>
        <w:tc>
          <w:tcPr>
            <w:tcW w:w="1788" w:type="dxa"/>
          </w:tcPr>
          <w:p w14:paraId="7D7F43FC" w14:textId="3D7CEBF6" w:rsidR="00E73EDF" w:rsidRPr="00BE7F49" w:rsidRDefault="0006197E"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23</w:t>
            </w:r>
          </w:p>
        </w:tc>
        <w:tc>
          <w:tcPr>
            <w:tcW w:w="5794" w:type="dxa"/>
          </w:tcPr>
          <w:p w14:paraId="16601B9D" w14:textId="341DF2B3"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Datum Identifier (</w:t>
            </w:r>
            <w:r w:rsidR="0006197E" w:rsidRPr="00BE7F49">
              <w:rPr>
                <w:rFonts w:cs="Arial"/>
                <w:snapToGrid w:val="0"/>
                <w:sz w:val="18"/>
                <w:szCs w:val="18"/>
                <w:lang w:val="en-US" w:eastAsia="en-US"/>
              </w:rPr>
              <w:t xml:space="preserve">23 </w:t>
            </w:r>
            <w:r w:rsidRPr="00BE7F49">
              <w:rPr>
                <w:rFonts w:cs="Arial"/>
                <w:snapToGrid w:val="0"/>
                <w:sz w:val="18"/>
                <w:szCs w:val="18"/>
                <w:lang w:val="en-US" w:eastAsia="en-US"/>
              </w:rPr>
              <w:t xml:space="preserve">= </w:t>
            </w:r>
            <w:r w:rsidR="0006197E" w:rsidRPr="00BE7F49">
              <w:rPr>
                <w:rFonts w:cs="Arial"/>
                <w:snapToGrid w:val="0"/>
                <w:sz w:val="18"/>
                <w:szCs w:val="18"/>
                <w:lang w:val="en-US" w:eastAsia="en-US"/>
              </w:rPr>
              <w:t>Lowest Astronomical Tide</w:t>
            </w:r>
            <w:r w:rsidRPr="00BE7F49">
              <w:rPr>
                <w:rFonts w:cs="Arial"/>
                <w:snapToGrid w:val="0"/>
                <w:sz w:val="18"/>
                <w:szCs w:val="18"/>
                <w:lang w:val="en-US" w:eastAsia="en-US"/>
              </w:rPr>
              <w:t>)</w:t>
            </w:r>
          </w:p>
        </w:tc>
      </w:tr>
      <w:tr w:rsidR="00E73EDF" w:rsidRPr="00BE7F49" w14:paraId="4C5CB59B" w14:textId="77777777" w:rsidTr="0006197E">
        <w:tc>
          <w:tcPr>
            <w:tcW w:w="783" w:type="dxa"/>
          </w:tcPr>
          <w:p w14:paraId="04775F2D" w14:textId="77777777" w:rsidR="00E73EDF" w:rsidRPr="00BE7F49" w:rsidRDefault="00E73EDF" w:rsidP="00BE7F49">
            <w:pPr>
              <w:spacing w:before="60" w:after="60" w:line="240" w:lineRule="auto"/>
              <w:jc w:val="left"/>
              <w:rPr>
                <w:rFonts w:cs="Arial"/>
                <w:snapToGrid w:val="0"/>
                <w:sz w:val="18"/>
                <w:szCs w:val="18"/>
                <w:lang w:val="en-US" w:eastAsia="en-US"/>
              </w:rPr>
            </w:pPr>
          </w:p>
        </w:tc>
        <w:tc>
          <w:tcPr>
            <w:tcW w:w="939" w:type="dxa"/>
          </w:tcPr>
          <w:p w14:paraId="728AFA84"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DTSR</w:t>
            </w:r>
          </w:p>
        </w:tc>
        <w:tc>
          <w:tcPr>
            <w:tcW w:w="1788" w:type="dxa"/>
          </w:tcPr>
          <w:p w14:paraId="58B99826"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2</w:t>
            </w:r>
          </w:p>
        </w:tc>
        <w:tc>
          <w:tcPr>
            <w:tcW w:w="5794" w:type="dxa"/>
          </w:tcPr>
          <w:p w14:paraId="630EDDB8"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Datum Source (2 = Feature Catalogue)</w:t>
            </w:r>
          </w:p>
        </w:tc>
      </w:tr>
      <w:tr w:rsidR="00E73EDF" w:rsidRPr="00BE7F49" w14:paraId="4828691C" w14:textId="77777777" w:rsidTr="0006197E">
        <w:tc>
          <w:tcPr>
            <w:tcW w:w="783" w:type="dxa"/>
          </w:tcPr>
          <w:p w14:paraId="1BAFEC61" w14:textId="77777777" w:rsidR="00E73EDF" w:rsidRPr="00BE7F49" w:rsidRDefault="00E73EDF" w:rsidP="00BE7F49">
            <w:pPr>
              <w:spacing w:before="60" w:after="60" w:line="240" w:lineRule="auto"/>
              <w:jc w:val="left"/>
              <w:rPr>
                <w:rFonts w:cs="Arial"/>
                <w:snapToGrid w:val="0"/>
                <w:sz w:val="18"/>
                <w:szCs w:val="18"/>
                <w:lang w:val="en-US" w:eastAsia="en-US"/>
              </w:rPr>
            </w:pPr>
          </w:p>
        </w:tc>
        <w:tc>
          <w:tcPr>
            <w:tcW w:w="939" w:type="dxa"/>
          </w:tcPr>
          <w:p w14:paraId="470BFC63"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SCRI</w:t>
            </w:r>
          </w:p>
        </w:tc>
        <w:tc>
          <w:tcPr>
            <w:tcW w:w="1788" w:type="dxa"/>
          </w:tcPr>
          <w:p w14:paraId="31DE2FD1" w14:textId="77777777" w:rsidR="00E73EDF" w:rsidRPr="00BE7F49" w:rsidRDefault="00E73EDF" w:rsidP="00BE7F49">
            <w:pPr>
              <w:spacing w:before="60" w:after="60" w:line="240" w:lineRule="auto"/>
              <w:jc w:val="left"/>
              <w:rPr>
                <w:rFonts w:cs="Arial"/>
                <w:snapToGrid w:val="0"/>
                <w:sz w:val="18"/>
                <w:szCs w:val="18"/>
                <w:lang w:val="en-US" w:eastAsia="en-US"/>
              </w:rPr>
            </w:pPr>
          </w:p>
        </w:tc>
        <w:tc>
          <w:tcPr>
            <w:tcW w:w="5794" w:type="dxa"/>
          </w:tcPr>
          <w:p w14:paraId="33DD3433"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Datum Source Information (omitted)</w:t>
            </w:r>
          </w:p>
        </w:tc>
      </w:tr>
    </w:tbl>
    <w:p w14:paraId="07A53C99" w14:textId="77777777" w:rsidR="00FC2543" w:rsidRDefault="00FC2543" w:rsidP="00FC2543">
      <w:pPr>
        <w:spacing w:after="0" w:line="240" w:lineRule="auto"/>
        <w:rPr>
          <w:rFonts w:cs="Arial"/>
        </w:rPr>
      </w:pPr>
    </w:p>
    <w:p w14:paraId="4D0C68D6" w14:textId="61CD5FA0" w:rsidR="00E73EDF" w:rsidRDefault="007653F1" w:rsidP="00BE7F49">
      <w:pPr>
        <w:spacing w:after="120" w:line="240" w:lineRule="auto"/>
        <w:rPr>
          <w:rFonts w:cs="Arial"/>
        </w:rPr>
      </w:pPr>
      <w:r w:rsidRPr="004A70BB">
        <w:rPr>
          <w:rFonts w:cs="Arial"/>
        </w:rPr>
        <w:t xml:space="preserve">The example </w:t>
      </w:r>
      <w:r w:rsidR="000B6B36" w:rsidRPr="004A70BB">
        <w:rPr>
          <w:rFonts w:cs="Arial"/>
        </w:rPr>
        <w:t xml:space="preserve">at Table </w:t>
      </w:r>
      <w:r w:rsidR="00BE7F49">
        <w:rPr>
          <w:rFonts w:cs="Arial"/>
        </w:rPr>
        <w:t>5-2</w:t>
      </w:r>
      <w:r w:rsidR="00BE7F49" w:rsidRPr="004A70BB">
        <w:rPr>
          <w:rFonts w:cs="Arial"/>
        </w:rPr>
        <w:t xml:space="preserve"> </w:t>
      </w:r>
      <w:r w:rsidRPr="004A70BB">
        <w:rPr>
          <w:rFonts w:cs="Arial"/>
        </w:rPr>
        <w:t xml:space="preserve">is similar to the </w:t>
      </w:r>
      <w:r w:rsidR="000B6B36" w:rsidRPr="004A70BB">
        <w:rPr>
          <w:rFonts w:cs="Arial"/>
        </w:rPr>
        <w:t xml:space="preserve">above </w:t>
      </w:r>
      <w:r w:rsidRPr="004A70BB">
        <w:rPr>
          <w:rFonts w:cs="Arial"/>
        </w:rPr>
        <w:t>except that its second component is encoded with the Vertical Datum: Mean Sea Level.</w:t>
      </w:r>
    </w:p>
    <w:p w14:paraId="64F2C326" w14:textId="1EDA6880" w:rsidR="00FC2543" w:rsidRPr="00044DEE" w:rsidRDefault="00FC2543" w:rsidP="00FC2543">
      <w:pPr>
        <w:pStyle w:val="Caption"/>
        <w:spacing w:line="240" w:lineRule="auto"/>
        <w:jc w:val="center"/>
        <w:rPr>
          <w:sz w:val="18"/>
          <w:szCs w:val="18"/>
        </w:rPr>
      </w:pPr>
      <w:r w:rsidRPr="00044DEE">
        <w:rPr>
          <w:sz w:val="18"/>
          <w:szCs w:val="18"/>
        </w:rPr>
        <w:t>Table 5-2 – Compound CRS (WGS84 and Mean Sea Level)</w:t>
      </w:r>
    </w:p>
    <w:tbl>
      <w:tblPr>
        <w:tblStyle w:val="TableGrid2"/>
        <w:tblW w:w="9304" w:type="dxa"/>
        <w:tblLayout w:type="fixed"/>
        <w:tblLook w:val="04A0" w:firstRow="1" w:lastRow="0" w:firstColumn="1" w:lastColumn="0" w:noHBand="0" w:noVBand="1"/>
      </w:tblPr>
      <w:tblGrid>
        <w:gridCol w:w="783"/>
        <w:gridCol w:w="939"/>
        <w:gridCol w:w="1831"/>
        <w:gridCol w:w="5751"/>
      </w:tblGrid>
      <w:tr w:rsidR="00E73EDF" w:rsidRPr="00FC2543" w14:paraId="4A647616" w14:textId="77777777" w:rsidTr="00FC2543">
        <w:tc>
          <w:tcPr>
            <w:tcW w:w="783" w:type="dxa"/>
            <w:shd w:val="clear" w:color="auto" w:fill="D9D9D9" w:themeFill="background1" w:themeFillShade="D9"/>
          </w:tcPr>
          <w:p w14:paraId="701EC9AF" w14:textId="77777777" w:rsidR="00E73EDF" w:rsidRPr="00FC2543" w:rsidRDefault="007653F1" w:rsidP="00FC2543">
            <w:pPr>
              <w:spacing w:before="60" w:after="60" w:line="240" w:lineRule="auto"/>
              <w:jc w:val="left"/>
              <w:rPr>
                <w:rFonts w:cs="Arial"/>
                <w:b/>
                <w:snapToGrid w:val="0"/>
                <w:sz w:val="18"/>
                <w:szCs w:val="18"/>
                <w:lang w:val="en-US" w:eastAsia="en-US"/>
              </w:rPr>
            </w:pPr>
            <w:r w:rsidRPr="00FC2543">
              <w:rPr>
                <w:rFonts w:cs="Arial"/>
                <w:b/>
                <w:snapToGrid w:val="0"/>
                <w:sz w:val="18"/>
                <w:szCs w:val="18"/>
                <w:lang w:val="en-US" w:eastAsia="en-US"/>
              </w:rPr>
              <w:t>Field</w:t>
            </w:r>
          </w:p>
        </w:tc>
        <w:tc>
          <w:tcPr>
            <w:tcW w:w="939" w:type="dxa"/>
            <w:shd w:val="clear" w:color="auto" w:fill="D9D9D9" w:themeFill="background1" w:themeFillShade="D9"/>
          </w:tcPr>
          <w:p w14:paraId="682C26A6" w14:textId="77777777" w:rsidR="00E73EDF" w:rsidRPr="00FC2543" w:rsidRDefault="007653F1" w:rsidP="00FC2543">
            <w:pPr>
              <w:spacing w:before="60" w:after="60" w:line="240" w:lineRule="auto"/>
              <w:jc w:val="left"/>
              <w:rPr>
                <w:rFonts w:cs="Arial"/>
                <w:b/>
                <w:snapToGrid w:val="0"/>
                <w:sz w:val="18"/>
                <w:szCs w:val="18"/>
                <w:lang w:val="en-US" w:eastAsia="en-US"/>
              </w:rPr>
            </w:pPr>
            <w:r w:rsidRPr="00FC2543">
              <w:rPr>
                <w:rFonts w:cs="Arial"/>
                <w:b/>
                <w:snapToGrid w:val="0"/>
                <w:sz w:val="18"/>
                <w:szCs w:val="18"/>
                <w:lang w:val="en-US" w:eastAsia="en-US"/>
              </w:rPr>
              <w:t>Subfield</w:t>
            </w:r>
          </w:p>
        </w:tc>
        <w:tc>
          <w:tcPr>
            <w:tcW w:w="1831" w:type="dxa"/>
            <w:shd w:val="clear" w:color="auto" w:fill="D9D9D9" w:themeFill="background1" w:themeFillShade="D9"/>
          </w:tcPr>
          <w:p w14:paraId="00D393B0" w14:textId="77777777" w:rsidR="00E73EDF" w:rsidRPr="00FC2543" w:rsidRDefault="007653F1" w:rsidP="00FC2543">
            <w:pPr>
              <w:spacing w:before="60" w:after="60" w:line="240" w:lineRule="auto"/>
              <w:jc w:val="left"/>
              <w:rPr>
                <w:rFonts w:cs="Arial"/>
                <w:b/>
                <w:snapToGrid w:val="0"/>
                <w:sz w:val="18"/>
                <w:szCs w:val="18"/>
                <w:lang w:val="en-US" w:eastAsia="en-US"/>
              </w:rPr>
            </w:pPr>
            <w:r w:rsidRPr="00FC2543">
              <w:rPr>
                <w:rFonts w:cs="Arial"/>
                <w:b/>
                <w:snapToGrid w:val="0"/>
                <w:sz w:val="18"/>
                <w:szCs w:val="18"/>
                <w:lang w:val="en-US" w:eastAsia="en-US"/>
              </w:rPr>
              <w:t>Value</w:t>
            </w:r>
          </w:p>
        </w:tc>
        <w:tc>
          <w:tcPr>
            <w:tcW w:w="5751" w:type="dxa"/>
            <w:shd w:val="clear" w:color="auto" w:fill="D9D9D9" w:themeFill="background1" w:themeFillShade="D9"/>
          </w:tcPr>
          <w:p w14:paraId="4FD57132" w14:textId="77777777" w:rsidR="00E73EDF" w:rsidRPr="00FC2543" w:rsidRDefault="007653F1" w:rsidP="00FC2543">
            <w:pPr>
              <w:spacing w:before="60" w:after="60" w:line="240" w:lineRule="auto"/>
              <w:jc w:val="left"/>
              <w:rPr>
                <w:rFonts w:cs="Arial"/>
                <w:b/>
                <w:snapToGrid w:val="0"/>
                <w:sz w:val="18"/>
                <w:szCs w:val="18"/>
                <w:lang w:val="en-US" w:eastAsia="en-US"/>
              </w:rPr>
            </w:pPr>
            <w:r w:rsidRPr="00FC2543">
              <w:rPr>
                <w:rFonts w:cs="Arial"/>
                <w:b/>
                <w:snapToGrid w:val="0"/>
                <w:sz w:val="18"/>
                <w:szCs w:val="18"/>
                <w:lang w:val="en-US" w:eastAsia="en-US"/>
              </w:rPr>
              <w:t>Description</w:t>
            </w:r>
          </w:p>
        </w:tc>
      </w:tr>
      <w:tr w:rsidR="00E73EDF" w:rsidRPr="00FC2543" w14:paraId="4F5F60ED" w14:textId="77777777" w:rsidTr="0006197E">
        <w:tc>
          <w:tcPr>
            <w:tcW w:w="783" w:type="dxa"/>
          </w:tcPr>
          <w:p w14:paraId="0B131704" w14:textId="77777777" w:rsidR="00E73EDF" w:rsidRPr="00FC2543" w:rsidRDefault="007653F1" w:rsidP="00FC2543">
            <w:pPr>
              <w:spacing w:before="60" w:after="60" w:line="240" w:lineRule="auto"/>
              <w:jc w:val="left"/>
              <w:rPr>
                <w:rFonts w:cs="Arial"/>
                <w:b/>
                <w:snapToGrid w:val="0"/>
                <w:sz w:val="18"/>
                <w:szCs w:val="18"/>
                <w:lang w:val="en-US" w:eastAsia="en-US"/>
              </w:rPr>
            </w:pPr>
            <w:r w:rsidRPr="00FC2543">
              <w:rPr>
                <w:rFonts w:cs="Arial"/>
                <w:b/>
                <w:snapToGrid w:val="0"/>
                <w:sz w:val="18"/>
                <w:szCs w:val="18"/>
                <w:lang w:val="en-US" w:eastAsia="en-US"/>
              </w:rPr>
              <w:t>CSID</w:t>
            </w:r>
          </w:p>
        </w:tc>
        <w:tc>
          <w:tcPr>
            <w:tcW w:w="939" w:type="dxa"/>
          </w:tcPr>
          <w:p w14:paraId="7666B2F1" w14:textId="77777777" w:rsidR="00E73EDF" w:rsidRPr="00FC2543" w:rsidRDefault="00E73EDF" w:rsidP="00FC2543">
            <w:pPr>
              <w:spacing w:before="60" w:after="60" w:line="240" w:lineRule="auto"/>
              <w:jc w:val="left"/>
              <w:rPr>
                <w:rFonts w:cs="Arial"/>
                <w:b/>
                <w:snapToGrid w:val="0"/>
                <w:sz w:val="18"/>
                <w:szCs w:val="18"/>
                <w:lang w:val="en-US" w:eastAsia="en-US"/>
              </w:rPr>
            </w:pPr>
          </w:p>
        </w:tc>
        <w:tc>
          <w:tcPr>
            <w:tcW w:w="1831" w:type="dxa"/>
          </w:tcPr>
          <w:p w14:paraId="5CEBB41F" w14:textId="77777777" w:rsidR="00E73EDF" w:rsidRPr="00FC2543" w:rsidRDefault="00E73EDF" w:rsidP="00FC2543">
            <w:pPr>
              <w:spacing w:before="60" w:after="60" w:line="240" w:lineRule="auto"/>
              <w:jc w:val="left"/>
              <w:rPr>
                <w:rFonts w:cs="Arial"/>
                <w:b/>
                <w:snapToGrid w:val="0"/>
                <w:sz w:val="18"/>
                <w:szCs w:val="18"/>
                <w:lang w:val="en-US" w:eastAsia="en-US"/>
              </w:rPr>
            </w:pPr>
          </w:p>
        </w:tc>
        <w:tc>
          <w:tcPr>
            <w:tcW w:w="5751" w:type="dxa"/>
          </w:tcPr>
          <w:p w14:paraId="5969EABE" w14:textId="77777777" w:rsidR="00E73EDF" w:rsidRPr="00FC2543" w:rsidRDefault="007653F1" w:rsidP="00FC2543">
            <w:pPr>
              <w:spacing w:before="60" w:after="60" w:line="240" w:lineRule="auto"/>
              <w:jc w:val="left"/>
              <w:rPr>
                <w:rFonts w:cs="Arial"/>
                <w:b/>
                <w:snapToGrid w:val="0"/>
                <w:sz w:val="18"/>
                <w:szCs w:val="18"/>
                <w:lang w:val="en-US" w:eastAsia="en-US"/>
              </w:rPr>
            </w:pPr>
            <w:r w:rsidRPr="00FC2543">
              <w:rPr>
                <w:rFonts w:cs="Arial"/>
                <w:b/>
                <w:snapToGrid w:val="0"/>
                <w:sz w:val="18"/>
                <w:szCs w:val="18"/>
                <w:lang w:val="en-US" w:eastAsia="en-US"/>
              </w:rPr>
              <w:t>Coordinate Reference System Record Identifier</w:t>
            </w:r>
          </w:p>
        </w:tc>
      </w:tr>
      <w:tr w:rsidR="00E73EDF" w:rsidRPr="00FC2543" w14:paraId="2E75E58A" w14:textId="77777777" w:rsidTr="0006197E">
        <w:tc>
          <w:tcPr>
            <w:tcW w:w="783" w:type="dxa"/>
          </w:tcPr>
          <w:p w14:paraId="19163F23" w14:textId="77777777" w:rsidR="00E73EDF" w:rsidRPr="00FC2543" w:rsidRDefault="00E73EDF" w:rsidP="00FC2543">
            <w:pPr>
              <w:spacing w:before="60" w:after="60" w:line="240" w:lineRule="auto"/>
              <w:jc w:val="left"/>
              <w:rPr>
                <w:rFonts w:cs="Arial"/>
                <w:snapToGrid w:val="0"/>
                <w:sz w:val="18"/>
                <w:szCs w:val="18"/>
                <w:lang w:val="en-US" w:eastAsia="en-US"/>
              </w:rPr>
            </w:pPr>
          </w:p>
        </w:tc>
        <w:tc>
          <w:tcPr>
            <w:tcW w:w="939" w:type="dxa"/>
          </w:tcPr>
          <w:p w14:paraId="0580EFCB"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RCNM</w:t>
            </w:r>
          </w:p>
        </w:tc>
        <w:tc>
          <w:tcPr>
            <w:tcW w:w="1831" w:type="dxa"/>
          </w:tcPr>
          <w:p w14:paraId="3E7BFC90"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15</w:t>
            </w:r>
          </w:p>
        </w:tc>
        <w:tc>
          <w:tcPr>
            <w:tcW w:w="5751" w:type="dxa"/>
          </w:tcPr>
          <w:p w14:paraId="3594F488"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Record Name  (15 = Coordinate Reference System Identifier)</w:t>
            </w:r>
          </w:p>
        </w:tc>
      </w:tr>
      <w:tr w:rsidR="00E73EDF" w:rsidRPr="00FC2543" w14:paraId="5C14445C" w14:textId="77777777" w:rsidTr="0006197E">
        <w:tc>
          <w:tcPr>
            <w:tcW w:w="783" w:type="dxa"/>
          </w:tcPr>
          <w:p w14:paraId="7BF3BAB1" w14:textId="77777777" w:rsidR="00E73EDF" w:rsidRPr="00FC2543" w:rsidRDefault="00E73EDF" w:rsidP="00FC2543">
            <w:pPr>
              <w:spacing w:before="60" w:after="60" w:line="240" w:lineRule="auto"/>
              <w:jc w:val="left"/>
              <w:rPr>
                <w:rFonts w:cs="Arial"/>
                <w:snapToGrid w:val="0"/>
                <w:sz w:val="18"/>
                <w:szCs w:val="18"/>
                <w:lang w:val="en-US" w:eastAsia="en-US"/>
              </w:rPr>
            </w:pPr>
          </w:p>
        </w:tc>
        <w:tc>
          <w:tcPr>
            <w:tcW w:w="939" w:type="dxa"/>
          </w:tcPr>
          <w:p w14:paraId="504E1727"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RCID</w:t>
            </w:r>
          </w:p>
        </w:tc>
        <w:tc>
          <w:tcPr>
            <w:tcW w:w="1831" w:type="dxa"/>
          </w:tcPr>
          <w:p w14:paraId="5EDB20F0"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1</w:t>
            </w:r>
          </w:p>
        </w:tc>
        <w:tc>
          <w:tcPr>
            <w:tcW w:w="5751" w:type="dxa"/>
          </w:tcPr>
          <w:p w14:paraId="178B7500"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Record Identification Number</w:t>
            </w:r>
          </w:p>
        </w:tc>
      </w:tr>
      <w:tr w:rsidR="00E73EDF" w:rsidRPr="00FC2543" w14:paraId="0C358A1E" w14:textId="77777777" w:rsidTr="0006197E">
        <w:tc>
          <w:tcPr>
            <w:tcW w:w="783" w:type="dxa"/>
          </w:tcPr>
          <w:p w14:paraId="108F6294" w14:textId="77777777" w:rsidR="00E73EDF" w:rsidRPr="00FC2543" w:rsidRDefault="00E73EDF" w:rsidP="00FC2543">
            <w:pPr>
              <w:spacing w:before="60" w:after="60" w:line="240" w:lineRule="auto"/>
              <w:jc w:val="left"/>
              <w:rPr>
                <w:rFonts w:cs="Arial"/>
                <w:snapToGrid w:val="0"/>
                <w:sz w:val="18"/>
                <w:szCs w:val="18"/>
                <w:lang w:val="en-US" w:eastAsia="en-US"/>
              </w:rPr>
            </w:pPr>
          </w:p>
        </w:tc>
        <w:tc>
          <w:tcPr>
            <w:tcW w:w="939" w:type="dxa"/>
          </w:tcPr>
          <w:p w14:paraId="67C5837B"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NCRC</w:t>
            </w:r>
          </w:p>
        </w:tc>
        <w:tc>
          <w:tcPr>
            <w:tcW w:w="1831" w:type="dxa"/>
          </w:tcPr>
          <w:p w14:paraId="1F51FCF9"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2</w:t>
            </w:r>
          </w:p>
        </w:tc>
        <w:tc>
          <w:tcPr>
            <w:tcW w:w="5751" w:type="dxa"/>
          </w:tcPr>
          <w:p w14:paraId="27629687"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Number of CRS Components</w:t>
            </w:r>
          </w:p>
        </w:tc>
      </w:tr>
      <w:tr w:rsidR="00E73EDF" w:rsidRPr="00FC2543" w14:paraId="23B2542E" w14:textId="77777777" w:rsidTr="0006197E">
        <w:tc>
          <w:tcPr>
            <w:tcW w:w="783" w:type="dxa"/>
          </w:tcPr>
          <w:p w14:paraId="7D0068E7" w14:textId="77777777" w:rsidR="00E73EDF" w:rsidRPr="00FC2543" w:rsidRDefault="007653F1" w:rsidP="00FC2543">
            <w:pPr>
              <w:spacing w:before="60" w:after="60" w:line="240" w:lineRule="auto"/>
              <w:jc w:val="left"/>
              <w:rPr>
                <w:rFonts w:cs="Arial"/>
                <w:b/>
                <w:snapToGrid w:val="0"/>
                <w:sz w:val="18"/>
                <w:szCs w:val="18"/>
                <w:lang w:val="en-US" w:eastAsia="en-US"/>
              </w:rPr>
            </w:pPr>
            <w:r w:rsidRPr="00FC2543">
              <w:rPr>
                <w:rFonts w:cs="Arial"/>
                <w:b/>
                <w:snapToGrid w:val="0"/>
                <w:sz w:val="18"/>
                <w:szCs w:val="18"/>
                <w:lang w:val="en-US" w:eastAsia="en-US"/>
              </w:rPr>
              <w:t>CRSH</w:t>
            </w:r>
          </w:p>
        </w:tc>
        <w:tc>
          <w:tcPr>
            <w:tcW w:w="939" w:type="dxa"/>
          </w:tcPr>
          <w:p w14:paraId="13C5551D" w14:textId="77777777" w:rsidR="00E73EDF" w:rsidRPr="00FC2543" w:rsidRDefault="00E73EDF" w:rsidP="00FC2543">
            <w:pPr>
              <w:spacing w:before="60" w:after="60" w:line="240" w:lineRule="auto"/>
              <w:jc w:val="left"/>
              <w:rPr>
                <w:rFonts w:cs="Arial"/>
                <w:b/>
                <w:snapToGrid w:val="0"/>
                <w:sz w:val="18"/>
                <w:szCs w:val="18"/>
                <w:lang w:val="en-US" w:eastAsia="en-US"/>
              </w:rPr>
            </w:pPr>
          </w:p>
        </w:tc>
        <w:tc>
          <w:tcPr>
            <w:tcW w:w="1831" w:type="dxa"/>
          </w:tcPr>
          <w:p w14:paraId="145F024B" w14:textId="77777777" w:rsidR="00E73EDF" w:rsidRPr="00FC2543" w:rsidRDefault="00E73EDF" w:rsidP="00FC2543">
            <w:pPr>
              <w:spacing w:before="60" w:after="60" w:line="240" w:lineRule="auto"/>
              <w:jc w:val="left"/>
              <w:rPr>
                <w:rFonts w:cs="Arial"/>
                <w:b/>
                <w:snapToGrid w:val="0"/>
                <w:sz w:val="18"/>
                <w:szCs w:val="18"/>
                <w:lang w:val="en-US" w:eastAsia="en-US"/>
              </w:rPr>
            </w:pPr>
          </w:p>
        </w:tc>
        <w:tc>
          <w:tcPr>
            <w:tcW w:w="5751" w:type="dxa"/>
          </w:tcPr>
          <w:p w14:paraId="1BE7B909" w14:textId="77777777" w:rsidR="00E73EDF" w:rsidRPr="00FC2543" w:rsidRDefault="007653F1" w:rsidP="00FC2543">
            <w:pPr>
              <w:spacing w:before="60" w:after="60" w:line="240" w:lineRule="auto"/>
              <w:jc w:val="left"/>
              <w:rPr>
                <w:rFonts w:cs="Arial"/>
                <w:b/>
                <w:snapToGrid w:val="0"/>
                <w:sz w:val="18"/>
                <w:szCs w:val="18"/>
                <w:lang w:val="en-US" w:eastAsia="en-US"/>
              </w:rPr>
            </w:pPr>
            <w:r w:rsidRPr="00FC2543">
              <w:rPr>
                <w:rFonts w:cs="Arial"/>
                <w:b/>
                <w:snapToGrid w:val="0"/>
                <w:sz w:val="18"/>
                <w:szCs w:val="18"/>
                <w:lang w:val="en-US" w:eastAsia="en-US"/>
              </w:rPr>
              <w:t>Coordinate Reference System Header</w:t>
            </w:r>
          </w:p>
        </w:tc>
      </w:tr>
      <w:tr w:rsidR="00E73EDF" w:rsidRPr="00FC2543" w14:paraId="12C161D1" w14:textId="77777777" w:rsidTr="0006197E">
        <w:tc>
          <w:tcPr>
            <w:tcW w:w="783" w:type="dxa"/>
          </w:tcPr>
          <w:p w14:paraId="0B542E3F" w14:textId="77777777" w:rsidR="00E73EDF" w:rsidRPr="00FC2543" w:rsidRDefault="00E73EDF" w:rsidP="00FC2543">
            <w:pPr>
              <w:spacing w:before="60" w:after="60" w:line="240" w:lineRule="auto"/>
              <w:jc w:val="left"/>
              <w:rPr>
                <w:rFonts w:cs="Arial"/>
                <w:snapToGrid w:val="0"/>
                <w:sz w:val="18"/>
                <w:szCs w:val="18"/>
                <w:lang w:val="en-US" w:eastAsia="en-US"/>
              </w:rPr>
            </w:pPr>
          </w:p>
        </w:tc>
        <w:tc>
          <w:tcPr>
            <w:tcW w:w="939" w:type="dxa"/>
          </w:tcPr>
          <w:p w14:paraId="377EEFF1"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CRIX</w:t>
            </w:r>
          </w:p>
        </w:tc>
        <w:tc>
          <w:tcPr>
            <w:tcW w:w="1831" w:type="dxa"/>
          </w:tcPr>
          <w:p w14:paraId="1BC7CE37"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1</w:t>
            </w:r>
          </w:p>
        </w:tc>
        <w:tc>
          <w:tcPr>
            <w:tcW w:w="5751" w:type="dxa"/>
          </w:tcPr>
          <w:p w14:paraId="5B3EC967"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CRS Index</w:t>
            </w:r>
          </w:p>
        </w:tc>
      </w:tr>
      <w:tr w:rsidR="00E73EDF" w:rsidRPr="00FC2543" w14:paraId="72E816AF" w14:textId="77777777" w:rsidTr="0006197E">
        <w:tc>
          <w:tcPr>
            <w:tcW w:w="783" w:type="dxa"/>
          </w:tcPr>
          <w:p w14:paraId="1FD249E6" w14:textId="77777777" w:rsidR="00E73EDF" w:rsidRPr="00FC2543" w:rsidRDefault="00E73EDF" w:rsidP="00FC2543">
            <w:pPr>
              <w:spacing w:before="60" w:after="60" w:line="240" w:lineRule="auto"/>
              <w:jc w:val="left"/>
              <w:rPr>
                <w:rFonts w:cs="Arial"/>
                <w:snapToGrid w:val="0"/>
                <w:sz w:val="18"/>
                <w:szCs w:val="18"/>
                <w:lang w:val="en-US" w:eastAsia="en-US"/>
              </w:rPr>
            </w:pPr>
          </w:p>
        </w:tc>
        <w:tc>
          <w:tcPr>
            <w:tcW w:w="939" w:type="dxa"/>
          </w:tcPr>
          <w:p w14:paraId="6169AE28"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CRST</w:t>
            </w:r>
          </w:p>
        </w:tc>
        <w:tc>
          <w:tcPr>
            <w:tcW w:w="1831" w:type="dxa"/>
          </w:tcPr>
          <w:p w14:paraId="2E4B17D0"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1</w:t>
            </w:r>
          </w:p>
        </w:tc>
        <w:tc>
          <w:tcPr>
            <w:tcW w:w="5751" w:type="dxa"/>
          </w:tcPr>
          <w:p w14:paraId="11DD53E4"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CRS Type (1 = 2D Geographic)</w:t>
            </w:r>
          </w:p>
        </w:tc>
      </w:tr>
      <w:tr w:rsidR="00E73EDF" w:rsidRPr="00FC2543" w14:paraId="2E5768EB" w14:textId="77777777" w:rsidTr="0006197E">
        <w:tc>
          <w:tcPr>
            <w:tcW w:w="783" w:type="dxa"/>
          </w:tcPr>
          <w:p w14:paraId="4CBB3501" w14:textId="77777777" w:rsidR="00E73EDF" w:rsidRPr="00FC2543" w:rsidRDefault="00E73EDF" w:rsidP="00FC2543">
            <w:pPr>
              <w:spacing w:before="60" w:after="60" w:line="240" w:lineRule="auto"/>
              <w:jc w:val="left"/>
              <w:rPr>
                <w:rFonts w:cs="Arial"/>
                <w:snapToGrid w:val="0"/>
                <w:sz w:val="18"/>
                <w:szCs w:val="18"/>
                <w:lang w:val="en-US" w:eastAsia="en-US"/>
              </w:rPr>
            </w:pPr>
          </w:p>
        </w:tc>
        <w:tc>
          <w:tcPr>
            <w:tcW w:w="939" w:type="dxa"/>
          </w:tcPr>
          <w:p w14:paraId="44ED43E6"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CSTY</w:t>
            </w:r>
          </w:p>
        </w:tc>
        <w:tc>
          <w:tcPr>
            <w:tcW w:w="1831" w:type="dxa"/>
          </w:tcPr>
          <w:p w14:paraId="5D52B4E8"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1</w:t>
            </w:r>
          </w:p>
        </w:tc>
        <w:tc>
          <w:tcPr>
            <w:tcW w:w="5751" w:type="dxa"/>
          </w:tcPr>
          <w:p w14:paraId="48F306C4"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Coordinate System Type (1 = Ellipsoidal CS)</w:t>
            </w:r>
          </w:p>
        </w:tc>
      </w:tr>
      <w:tr w:rsidR="00E73EDF" w:rsidRPr="00FC2543" w14:paraId="5A68F6D9" w14:textId="77777777" w:rsidTr="0006197E">
        <w:tc>
          <w:tcPr>
            <w:tcW w:w="783" w:type="dxa"/>
          </w:tcPr>
          <w:p w14:paraId="6A60BF6F" w14:textId="77777777" w:rsidR="00E73EDF" w:rsidRPr="00FC2543" w:rsidRDefault="00E73EDF" w:rsidP="00FC2543">
            <w:pPr>
              <w:spacing w:before="60" w:after="60" w:line="240" w:lineRule="auto"/>
              <w:jc w:val="left"/>
              <w:rPr>
                <w:rFonts w:cs="Arial"/>
                <w:snapToGrid w:val="0"/>
                <w:sz w:val="18"/>
                <w:szCs w:val="18"/>
                <w:lang w:val="en-US" w:eastAsia="en-US"/>
              </w:rPr>
            </w:pPr>
          </w:p>
        </w:tc>
        <w:tc>
          <w:tcPr>
            <w:tcW w:w="939" w:type="dxa"/>
          </w:tcPr>
          <w:p w14:paraId="1C9CEAC8"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CRNM</w:t>
            </w:r>
          </w:p>
        </w:tc>
        <w:tc>
          <w:tcPr>
            <w:tcW w:w="1831" w:type="dxa"/>
          </w:tcPr>
          <w:p w14:paraId="4AE7ABE2"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WGS84</w:t>
            </w:r>
          </w:p>
        </w:tc>
        <w:tc>
          <w:tcPr>
            <w:tcW w:w="5751" w:type="dxa"/>
          </w:tcPr>
          <w:p w14:paraId="34B9E3E7"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CRS Name</w:t>
            </w:r>
          </w:p>
        </w:tc>
      </w:tr>
      <w:tr w:rsidR="00E73EDF" w:rsidRPr="00FC2543" w14:paraId="34D7B081" w14:textId="77777777" w:rsidTr="0006197E">
        <w:tc>
          <w:tcPr>
            <w:tcW w:w="783" w:type="dxa"/>
          </w:tcPr>
          <w:p w14:paraId="07D2CC2F" w14:textId="77777777" w:rsidR="00E73EDF" w:rsidRPr="00FC2543" w:rsidRDefault="00E73EDF" w:rsidP="00FC2543">
            <w:pPr>
              <w:spacing w:before="60" w:after="60" w:line="240" w:lineRule="auto"/>
              <w:jc w:val="left"/>
              <w:rPr>
                <w:rFonts w:cs="Arial"/>
                <w:snapToGrid w:val="0"/>
                <w:sz w:val="18"/>
                <w:szCs w:val="18"/>
                <w:lang w:val="en-US" w:eastAsia="en-US"/>
              </w:rPr>
            </w:pPr>
          </w:p>
        </w:tc>
        <w:tc>
          <w:tcPr>
            <w:tcW w:w="939" w:type="dxa"/>
          </w:tcPr>
          <w:p w14:paraId="3CEFE963"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CRSI</w:t>
            </w:r>
          </w:p>
        </w:tc>
        <w:tc>
          <w:tcPr>
            <w:tcW w:w="1831" w:type="dxa"/>
          </w:tcPr>
          <w:p w14:paraId="5AD94B49"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4326</w:t>
            </w:r>
          </w:p>
        </w:tc>
        <w:tc>
          <w:tcPr>
            <w:tcW w:w="5751" w:type="dxa"/>
          </w:tcPr>
          <w:p w14:paraId="5D2A24EE"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CRS Identifier</w:t>
            </w:r>
          </w:p>
        </w:tc>
      </w:tr>
      <w:tr w:rsidR="00E73EDF" w:rsidRPr="00FC2543" w14:paraId="0728EB13" w14:textId="77777777" w:rsidTr="0006197E">
        <w:tc>
          <w:tcPr>
            <w:tcW w:w="783" w:type="dxa"/>
          </w:tcPr>
          <w:p w14:paraId="519B09DF" w14:textId="77777777" w:rsidR="00E73EDF" w:rsidRPr="00FC2543" w:rsidRDefault="00E73EDF" w:rsidP="00FC2543">
            <w:pPr>
              <w:spacing w:before="60" w:after="60" w:line="240" w:lineRule="auto"/>
              <w:jc w:val="left"/>
              <w:rPr>
                <w:rFonts w:cs="Arial"/>
                <w:snapToGrid w:val="0"/>
                <w:sz w:val="18"/>
                <w:szCs w:val="18"/>
                <w:lang w:val="en-US" w:eastAsia="en-US"/>
              </w:rPr>
            </w:pPr>
          </w:p>
        </w:tc>
        <w:tc>
          <w:tcPr>
            <w:tcW w:w="939" w:type="dxa"/>
          </w:tcPr>
          <w:p w14:paraId="43D69504"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CRSS</w:t>
            </w:r>
          </w:p>
        </w:tc>
        <w:tc>
          <w:tcPr>
            <w:tcW w:w="1831" w:type="dxa"/>
          </w:tcPr>
          <w:p w14:paraId="1A1F8E9A"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2</w:t>
            </w:r>
          </w:p>
        </w:tc>
        <w:tc>
          <w:tcPr>
            <w:tcW w:w="5751" w:type="dxa"/>
          </w:tcPr>
          <w:p w14:paraId="47AE5CBF"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CRS Source (2 = EPSG)</w:t>
            </w:r>
          </w:p>
        </w:tc>
      </w:tr>
      <w:tr w:rsidR="00E73EDF" w:rsidRPr="00FC2543" w14:paraId="1D232668" w14:textId="77777777" w:rsidTr="0006197E">
        <w:tc>
          <w:tcPr>
            <w:tcW w:w="783" w:type="dxa"/>
          </w:tcPr>
          <w:p w14:paraId="47CEE9A8" w14:textId="77777777" w:rsidR="00E73EDF" w:rsidRPr="00FC2543" w:rsidRDefault="00E73EDF" w:rsidP="00FC2543">
            <w:pPr>
              <w:spacing w:before="60" w:after="60" w:line="240" w:lineRule="auto"/>
              <w:jc w:val="left"/>
              <w:rPr>
                <w:rFonts w:cs="Arial"/>
                <w:snapToGrid w:val="0"/>
                <w:sz w:val="18"/>
                <w:szCs w:val="18"/>
                <w:lang w:val="en-US" w:eastAsia="en-US"/>
              </w:rPr>
            </w:pPr>
          </w:p>
        </w:tc>
        <w:tc>
          <w:tcPr>
            <w:tcW w:w="939" w:type="dxa"/>
          </w:tcPr>
          <w:p w14:paraId="67E69CE2"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SCRI</w:t>
            </w:r>
          </w:p>
        </w:tc>
        <w:tc>
          <w:tcPr>
            <w:tcW w:w="1831" w:type="dxa"/>
          </w:tcPr>
          <w:p w14:paraId="151D758D" w14:textId="77777777" w:rsidR="00E73EDF" w:rsidRPr="00FC2543" w:rsidRDefault="00E73EDF" w:rsidP="00FC2543">
            <w:pPr>
              <w:spacing w:before="60" w:after="60" w:line="240" w:lineRule="auto"/>
              <w:jc w:val="left"/>
              <w:rPr>
                <w:rFonts w:cs="Arial"/>
                <w:snapToGrid w:val="0"/>
                <w:sz w:val="18"/>
                <w:szCs w:val="18"/>
                <w:lang w:val="en-US" w:eastAsia="en-US"/>
              </w:rPr>
            </w:pPr>
          </w:p>
        </w:tc>
        <w:tc>
          <w:tcPr>
            <w:tcW w:w="5751" w:type="dxa"/>
          </w:tcPr>
          <w:p w14:paraId="263367D5"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CRS Source Information (omitted)</w:t>
            </w:r>
          </w:p>
        </w:tc>
      </w:tr>
      <w:tr w:rsidR="00E73EDF" w:rsidRPr="00FC2543" w14:paraId="20147C1B" w14:textId="77777777" w:rsidTr="0006197E">
        <w:tc>
          <w:tcPr>
            <w:tcW w:w="783" w:type="dxa"/>
          </w:tcPr>
          <w:p w14:paraId="688516F5" w14:textId="77777777" w:rsidR="00E73EDF" w:rsidRPr="00FC2543" w:rsidRDefault="007653F1" w:rsidP="00FC2543">
            <w:pPr>
              <w:spacing w:before="60" w:after="60" w:line="240" w:lineRule="auto"/>
              <w:jc w:val="left"/>
              <w:rPr>
                <w:rFonts w:cs="Arial"/>
                <w:b/>
                <w:snapToGrid w:val="0"/>
                <w:sz w:val="18"/>
                <w:szCs w:val="18"/>
                <w:lang w:val="en-US" w:eastAsia="en-US"/>
              </w:rPr>
            </w:pPr>
            <w:r w:rsidRPr="00FC2543">
              <w:rPr>
                <w:rFonts w:cs="Arial"/>
                <w:b/>
                <w:snapToGrid w:val="0"/>
                <w:sz w:val="18"/>
                <w:szCs w:val="18"/>
                <w:lang w:val="en-US" w:eastAsia="en-US"/>
              </w:rPr>
              <w:t>CRSH</w:t>
            </w:r>
          </w:p>
        </w:tc>
        <w:tc>
          <w:tcPr>
            <w:tcW w:w="939" w:type="dxa"/>
          </w:tcPr>
          <w:p w14:paraId="54CE912A" w14:textId="77777777" w:rsidR="00E73EDF" w:rsidRPr="00FC2543" w:rsidRDefault="00E73EDF" w:rsidP="00FC2543">
            <w:pPr>
              <w:spacing w:before="60" w:after="60" w:line="240" w:lineRule="auto"/>
              <w:jc w:val="left"/>
              <w:rPr>
                <w:rFonts w:cs="Arial"/>
                <w:b/>
                <w:snapToGrid w:val="0"/>
                <w:sz w:val="18"/>
                <w:szCs w:val="18"/>
                <w:lang w:val="en-US" w:eastAsia="en-US"/>
              </w:rPr>
            </w:pPr>
          </w:p>
        </w:tc>
        <w:tc>
          <w:tcPr>
            <w:tcW w:w="1831" w:type="dxa"/>
          </w:tcPr>
          <w:p w14:paraId="13A3E222" w14:textId="77777777" w:rsidR="00E73EDF" w:rsidRPr="00FC2543" w:rsidRDefault="00E73EDF" w:rsidP="00FC2543">
            <w:pPr>
              <w:spacing w:before="60" w:after="60" w:line="240" w:lineRule="auto"/>
              <w:jc w:val="left"/>
              <w:rPr>
                <w:rFonts w:cs="Arial"/>
                <w:b/>
                <w:snapToGrid w:val="0"/>
                <w:sz w:val="18"/>
                <w:szCs w:val="18"/>
                <w:lang w:val="en-US" w:eastAsia="en-US"/>
              </w:rPr>
            </w:pPr>
          </w:p>
        </w:tc>
        <w:tc>
          <w:tcPr>
            <w:tcW w:w="5751" w:type="dxa"/>
          </w:tcPr>
          <w:p w14:paraId="1126FF15" w14:textId="77777777" w:rsidR="00E73EDF" w:rsidRPr="00FC2543" w:rsidRDefault="007653F1" w:rsidP="00FC2543">
            <w:pPr>
              <w:spacing w:before="60" w:after="60" w:line="240" w:lineRule="auto"/>
              <w:jc w:val="left"/>
              <w:rPr>
                <w:rFonts w:cs="Arial"/>
                <w:b/>
                <w:snapToGrid w:val="0"/>
                <w:sz w:val="18"/>
                <w:szCs w:val="18"/>
                <w:lang w:val="en-US" w:eastAsia="en-US"/>
              </w:rPr>
            </w:pPr>
            <w:r w:rsidRPr="00FC2543">
              <w:rPr>
                <w:rFonts w:cs="Arial"/>
                <w:b/>
                <w:snapToGrid w:val="0"/>
                <w:sz w:val="18"/>
                <w:szCs w:val="18"/>
                <w:lang w:val="en-US" w:eastAsia="en-US"/>
              </w:rPr>
              <w:t>Coordinate Reference System Header</w:t>
            </w:r>
          </w:p>
        </w:tc>
      </w:tr>
      <w:tr w:rsidR="00E73EDF" w:rsidRPr="00FC2543" w14:paraId="50D0AE00" w14:textId="77777777" w:rsidTr="0006197E">
        <w:tc>
          <w:tcPr>
            <w:tcW w:w="783" w:type="dxa"/>
          </w:tcPr>
          <w:p w14:paraId="4CE9E97B" w14:textId="77777777" w:rsidR="00E73EDF" w:rsidRPr="00FC2543" w:rsidRDefault="00E73EDF" w:rsidP="00FC2543">
            <w:pPr>
              <w:spacing w:before="60" w:after="60" w:line="240" w:lineRule="auto"/>
              <w:jc w:val="left"/>
              <w:rPr>
                <w:rFonts w:cs="Arial"/>
                <w:snapToGrid w:val="0"/>
                <w:sz w:val="18"/>
                <w:szCs w:val="18"/>
                <w:lang w:val="en-US" w:eastAsia="en-US"/>
              </w:rPr>
            </w:pPr>
          </w:p>
        </w:tc>
        <w:tc>
          <w:tcPr>
            <w:tcW w:w="939" w:type="dxa"/>
          </w:tcPr>
          <w:p w14:paraId="44AEED13"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CRIX</w:t>
            </w:r>
          </w:p>
        </w:tc>
        <w:tc>
          <w:tcPr>
            <w:tcW w:w="1831" w:type="dxa"/>
          </w:tcPr>
          <w:p w14:paraId="05C9C022"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2</w:t>
            </w:r>
          </w:p>
        </w:tc>
        <w:tc>
          <w:tcPr>
            <w:tcW w:w="5751" w:type="dxa"/>
          </w:tcPr>
          <w:p w14:paraId="27DC7DBE"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CRS Index</w:t>
            </w:r>
          </w:p>
        </w:tc>
      </w:tr>
      <w:tr w:rsidR="00E73EDF" w:rsidRPr="00FC2543" w14:paraId="73DFD2E8" w14:textId="77777777" w:rsidTr="0006197E">
        <w:tc>
          <w:tcPr>
            <w:tcW w:w="783" w:type="dxa"/>
          </w:tcPr>
          <w:p w14:paraId="70B016E1" w14:textId="77777777" w:rsidR="00E73EDF" w:rsidRPr="00FC2543" w:rsidRDefault="00E73EDF" w:rsidP="00FC2543">
            <w:pPr>
              <w:spacing w:before="60" w:after="60" w:line="240" w:lineRule="auto"/>
              <w:jc w:val="left"/>
              <w:rPr>
                <w:rFonts w:cs="Arial"/>
                <w:snapToGrid w:val="0"/>
                <w:sz w:val="18"/>
                <w:szCs w:val="18"/>
                <w:lang w:val="en-US" w:eastAsia="en-US"/>
              </w:rPr>
            </w:pPr>
          </w:p>
        </w:tc>
        <w:tc>
          <w:tcPr>
            <w:tcW w:w="939" w:type="dxa"/>
          </w:tcPr>
          <w:p w14:paraId="2E6AB09F"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CRST</w:t>
            </w:r>
          </w:p>
        </w:tc>
        <w:tc>
          <w:tcPr>
            <w:tcW w:w="1831" w:type="dxa"/>
          </w:tcPr>
          <w:p w14:paraId="4E069967"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5</w:t>
            </w:r>
          </w:p>
        </w:tc>
        <w:tc>
          <w:tcPr>
            <w:tcW w:w="5751" w:type="dxa"/>
          </w:tcPr>
          <w:p w14:paraId="6E37F5DB"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CRS Type (5 = Vertical)</w:t>
            </w:r>
          </w:p>
        </w:tc>
      </w:tr>
      <w:tr w:rsidR="00E73EDF" w:rsidRPr="00FC2543" w14:paraId="4EE63EAD" w14:textId="77777777" w:rsidTr="0006197E">
        <w:tc>
          <w:tcPr>
            <w:tcW w:w="783" w:type="dxa"/>
          </w:tcPr>
          <w:p w14:paraId="6CAB1453" w14:textId="77777777" w:rsidR="00E73EDF" w:rsidRPr="00FC2543" w:rsidRDefault="00E73EDF" w:rsidP="00FC2543">
            <w:pPr>
              <w:spacing w:before="60" w:after="60" w:line="240" w:lineRule="auto"/>
              <w:jc w:val="left"/>
              <w:rPr>
                <w:rFonts w:cs="Arial"/>
                <w:snapToGrid w:val="0"/>
                <w:sz w:val="18"/>
                <w:szCs w:val="18"/>
                <w:lang w:val="en-US" w:eastAsia="en-US"/>
              </w:rPr>
            </w:pPr>
          </w:p>
        </w:tc>
        <w:tc>
          <w:tcPr>
            <w:tcW w:w="939" w:type="dxa"/>
          </w:tcPr>
          <w:p w14:paraId="7A37B2B4"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CSTY</w:t>
            </w:r>
          </w:p>
        </w:tc>
        <w:tc>
          <w:tcPr>
            <w:tcW w:w="1831" w:type="dxa"/>
          </w:tcPr>
          <w:p w14:paraId="45CF9BA7"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3</w:t>
            </w:r>
          </w:p>
        </w:tc>
        <w:tc>
          <w:tcPr>
            <w:tcW w:w="5751" w:type="dxa"/>
          </w:tcPr>
          <w:p w14:paraId="48931DAD"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Coordinate System Type (3 = Vertical)</w:t>
            </w:r>
          </w:p>
        </w:tc>
      </w:tr>
      <w:tr w:rsidR="00E73EDF" w:rsidRPr="00FC2543" w14:paraId="0E9B5AD6" w14:textId="77777777" w:rsidTr="0006197E">
        <w:tc>
          <w:tcPr>
            <w:tcW w:w="783" w:type="dxa"/>
          </w:tcPr>
          <w:p w14:paraId="71FF61F7" w14:textId="77777777" w:rsidR="00E73EDF" w:rsidRPr="00FC2543" w:rsidRDefault="00E73EDF" w:rsidP="00FC2543">
            <w:pPr>
              <w:spacing w:before="60" w:after="60" w:line="240" w:lineRule="auto"/>
              <w:jc w:val="left"/>
              <w:rPr>
                <w:rFonts w:cs="Arial"/>
                <w:snapToGrid w:val="0"/>
                <w:sz w:val="18"/>
                <w:szCs w:val="18"/>
                <w:lang w:val="en-US" w:eastAsia="en-US"/>
              </w:rPr>
            </w:pPr>
          </w:p>
        </w:tc>
        <w:tc>
          <w:tcPr>
            <w:tcW w:w="939" w:type="dxa"/>
          </w:tcPr>
          <w:p w14:paraId="6D5E28E1"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CRNM</w:t>
            </w:r>
          </w:p>
        </w:tc>
        <w:tc>
          <w:tcPr>
            <w:tcW w:w="1831" w:type="dxa"/>
          </w:tcPr>
          <w:p w14:paraId="50532C29"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Depth - mean sea level</w:t>
            </w:r>
          </w:p>
        </w:tc>
        <w:tc>
          <w:tcPr>
            <w:tcW w:w="5751" w:type="dxa"/>
          </w:tcPr>
          <w:p w14:paraId="21D1F471"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CRS Name</w:t>
            </w:r>
          </w:p>
        </w:tc>
      </w:tr>
      <w:tr w:rsidR="00E73EDF" w:rsidRPr="00FC2543" w14:paraId="45ED1780" w14:textId="77777777" w:rsidTr="0006197E">
        <w:tc>
          <w:tcPr>
            <w:tcW w:w="783" w:type="dxa"/>
          </w:tcPr>
          <w:p w14:paraId="78F877AA" w14:textId="77777777" w:rsidR="00E73EDF" w:rsidRPr="00FC2543" w:rsidRDefault="00E73EDF" w:rsidP="00FC2543">
            <w:pPr>
              <w:spacing w:before="60" w:after="60" w:line="240" w:lineRule="auto"/>
              <w:jc w:val="left"/>
              <w:rPr>
                <w:rFonts w:cs="Arial"/>
                <w:snapToGrid w:val="0"/>
                <w:sz w:val="18"/>
                <w:szCs w:val="18"/>
                <w:lang w:val="en-US" w:eastAsia="en-US"/>
              </w:rPr>
            </w:pPr>
          </w:p>
        </w:tc>
        <w:tc>
          <w:tcPr>
            <w:tcW w:w="939" w:type="dxa"/>
          </w:tcPr>
          <w:p w14:paraId="6F13B03D"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CRSI</w:t>
            </w:r>
          </w:p>
        </w:tc>
        <w:tc>
          <w:tcPr>
            <w:tcW w:w="1831" w:type="dxa"/>
          </w:tcPr>
          <w:p w14:paraId="615CFB2F" w14:textId="77777777" w:rsidR="00E73EDF" w:rsidRPr="00FC2543" w:rsidRDefault="00E73EDF" w:rsidP="00FC2543">
            <w:pPr>
              <w:spacing w:before="60" w:after="60" w:line="240" w:lineRule="auto"/>
              <w:jc w:val="left"/>
              <w:rPr>
                <w:rFonts w:cs="Arial"/>
                <w:snapToGrid w:val="0"/>
                <w:sz w:val="18"/>
                <w:szCs w:val="18"/>
                <w:lang w:val="en-US" w:eastAsia="en-US"/>
              </w:rPr>
            </w:pPr>
          </w:p>
        </w:tc>
        <w:tc>
          <w:tcPr>
            <w:tcW w:w="5751" w:type="dxa"/>
          </w:tcPr>
          <w:p w14:paraId="471D30FC"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CRS Identifier (omitted)</w:t>
            </w:r>
          </w:p>
        </w:tc>
      </w:tr>
      <w:tr w:rsidR="00E73EDF" w:rsidRPr="00FC2543" w14:paraId="19DD5607" w14:textId="77777777" w:rsidTr="0006197E">
        <w:tc>
          <w:tcPr>
            <w:tcW w:w="783" w:type="dxa"/>
          </w:tcPr>
          <w:p w14:paraId="33AB6F2E" w14:textId="77777777" w:rsidR="00E73EDF" w:rsidRPr="00FC2543" w:rsidRDefault="00E73EDF" w:rsidP="00FC2543">
            <w:pPr>
              <w:spacing w:before="60" w:after="60" w:line="240" w:lineRule="auto"/>
              <w:jc w:val="left"/>
              <w:rPr>
                <w:rFonts w:cs="Arial"/>
                <w:snapToGrid w:val="0"/>
                <w:sz w:val="18"/>
                <w:szCs w:val="18"/>
                <w:lang w:val="en-US" w:eastAsia="en-US"/>
              </w:rPr>
            </w:pPr>
          </w:p>
        </w:tc>
        <w:tc>
          <w:tcPr>
            <w:tcW w:w="939" w:type="dxa"/>
          </w:tcPr>
          <w:p w14:paraId="52D4FDD8"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CRSS</w:t>
            </w:r>
          </w:p>
        </w:tc>
        <w:tc>
          <w:tcPr>
            <w:tcW w:w="1831" w:type="dxa"/>
          </w:tcPr>
          <w:p w14:paraId="501B21E8"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255</w:t>
            </w:r>
          </w:p>
        </w:tc>
        <w:tc>
          <w:tcPr>
            <w:tcW w:w="5751" w:type="dxa"/>
          </w:tcPr>
          <w:p w14:paraId="3BF0A456" w14:textId="084AC8E4"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CRS Source (</w:t>
            </w:r>
            <w:r w:rsidRPr="00FC2543">
              <w:rPr>
                <w:rFonts w:eastAsiaTheme="minorEastAsia" w:cs="Arial"/>
                <w:snapToGrid w:val="0"/>
                <w:sz w:val="18"/>
                <w:szCs w:val="18"/>
                <w:lang w:val="en-US"/>
              </w:rPr>
              <w:t xml:space="preserve">255 = Not </w:t>
            </w:r>
            <w:r w:rsidR="00FF5200" w:rsidRPr="00FC2543">
              <w:rPr>
                <w:rFonts w:eastAsiaTheme="minorEastAsia" w:cs="Arial"/>
                <w:snapToGrid w:val="0"/>
                <w:sz w:val="18"/>
                <w:szCs w:val="18"/>
                <w:lang w:val="en-US"/>
              </w:rPr>
              <w:t>Applicable</w:t>
            </w:r>
            <w:r w:rsidRPr="00FC2543">
              <w:rPr>
                <w:rFonts w:cs="Arial"/>
                <w:snapToGrid w:val="0"/>
                <w:sz w:val="18"/>
                <w:szCs w:val="18"/>
                <w:lang w:val="en-US" w:eastAsia="en-US"/>
              </w:rPr>
              <w:t>)</w:t>
            </w:r>
          </w:p>
        </w:tc>
      </w:tr>
      <w:tr w:rsidR="00E73EDF" w:rsidRPr="00FC2543" w14:paraId="726EB145" w14:textId="77777777" w:rsidTr="0006197E">
        <w:tc>
          <w:tcPr>
            <w:tcW w:w="783" w:type="dxa"/>
          </w:tcPr>
          <w:p w14:paraId="5B3A1BC4" w14:textId="77777777" w:rsidR="00E73EDF" w:rsidRPr="00FC2543" w:rsidRDefault="00E73EDF" w:rsidP="00FC2543">
            <w:pPr>
              <w:spacing w:before="60" w:after="60" w:line="240" w:lineRule="auto"/>
              <w:jc w:val="left"/>
              <w:rPr>
                <w:rFonts w:cs="Arial"/>
                <w:snapToGrid w:val="0"/>
                <w:sz w:val="18"/>
                <w:szCs w:val="18"/>
                <w:lang w:val="en-US" w:eastAsia="en-US"/>
              </w:rPr>
            </w:pPr>
          </w:p>
        </w:tc>
        <w:tc>
          <w:tcPr>
            <w:tcW w:w="939" w:type="dxa"/>
          </w:tcPr>
          <w:p w14:paraId="5F480425"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SCRI</w:t>
            </w:r>
          </w:p>
        </w:tc>
        <w:tc>
          <w:tcPr>
            <w:tcW w:w="1831" w:type="dxa"/>
          </w:tcPr>
          <w:p w14:paraId="68D3E664" w14:textId="77777777" w:rsidR="00E73EDF" w:rsidRPr="00FC2543" w:rsidRDefault="00E73EDF" w:rsidP="00FC2543">
            <w:pPr>
              <w:spacing w:before="60" w:after="60" w:line="240" w:lineRule="auto"/>
              <w:jc w:val="left"/>
              <w:rPr>
                <w:rFonts w:cs="Arial"/>
                <w:snapToGrid w:val="0"/>
                <w:sz w:val="18"/>
                <w:szCs w:val="18"/>
                <w:lang w:val="en-US" w:eastAsia="en-US"/>
              </w:rPr>
            </w:pPr>
          </w:p>
        </w:tc>
        <w:tc>
          <w:tcPr>
            <w:tcW w:w="5751" w:type="dxa"/>
          </w:tcPr>
          <w:p w14:paraId="243A7A33"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CRS Source Information (omitted)</w:t>
            </w:r>
          </w:p>
        </w:tc>
      </w:tr>
      <w:tr w:rsidR="00E73EDF" w:rsidRPr="00FC2543" w14:paraId="5261BE22" w14:textId="77777777" w:rsidTr="0006197E">
        <w:tc>
          <w:tcPr>
            <w:tcW w:w="783" w:type="dxa"/>
          </w:tcPr>
          <w:p w14:paraId="1B938D7E" w14:textId="77777777" w:rsidR="00E73EDF" w:rsidRPr="00FC2543" w:rsidRDefault="007653F1" w:rsidP="00FC2543">
            <w:pPr>
              <w:spacing w:before="60" w:after="60" w:line="240" w:lineRule="auto"/>
              <w:jc w:val="left"/>
              <w:rPr>
                <w:rFonts w:cs="Arial"/>
                <w:b/>
                <w:snapToGrid w:val="0"/>
                <w:sz w:val="18"/>
                <w:szCs w:val="18"/>
                <w:lang w:val="en-US" w:eastAsia="en-US"/>
              </w:rPr>
            </w:pPr>
            <w:r w:rsidRPr="00FC2543">
              <w:rPr>
                <w:rFonts w:cs="Arial"/>
                <w:b/>
                <w:snapToGrid w:val="0"/>
                <w:sz w:val="18"/>
                <w:szCs w:val="18"/>
                <w:lang w:val="en-US" w:eastAsia="en-US"/>
              </w:rPr>
              <w:t>CSAX</w:t>
            </w:r>
          </w:p>
        </w:tc>
        <w:tc>
          <w:tcPr>
            <w:tcW w:w="939" w:type="dxa"/>
          </w:tcPr>
          <w:p w14:paraId="06A7E422" w14:textId="77777777" w:rsidR="00E73EDF" w:rsidRPr="00FC2543" w:rsidRDefault="00E73EDF" w:rsidP="00FC2543">
            <w:pPr>
              <w:spacing w:before="60" w:after="60" w:line="240" w:lineRule="auto"/>
              <w:jc w:val="left"/>
              <w:rPr>
                <w:rFonts w:cs="Arial"/>
                <w:b/>
                <w:snapToGrid w:val="0"/>
                <w:sz w:val="18"/>
                <w:szCs w:val="18"/>
                <w:lang w:val="en-US" w:eastAsia="en-US"/>
              </w:rPr>
            </w:pPr>
          </w:p>
        </w:tc>
        <w:tc>
          <w:tcPr>
            <w:tcW w:w="1831" w:type="dxa"/>
          </w:tcPr>
          <w:p w14:paraId="71E79928" w14:textId="77777777" w:rsidR="00E73EDF" w:rsidRPr="00FC2543" w:rsidRDefault="00E73EDF" w:rsidP="00FC2543">
            <w:pPr>
              <w:spacing w:before="60" w:after="60" w:line="240" w:lineRule="auto"/>
              <w:jc w:val="left"/>
              <w:rPr>
                <w:rFonts w:cs="Arial"/>
                <w:b/>
                <w:snapToGrid w:val="0"/>
                <w:sz w:val="18"/>
                <w:szCs w:val="18"/>
                <w:lang w:val="en-US" w:eastAsia="en-US"/>
              </w:rPr>
            </w:pPr>
          </w:p>
        </w:tc>
        <w:tc>
          <w:tcPr>
            <w:tcW w:w="5751" w:type="dxa"/>
          </w:tcPr>
          <w:p w14:paraId="5CEB8532" w14:textId="77777777" w:rsidR="00E73EDF" w:rsidRPr="00FC2543" w:rsidRDefault="007653F1" w:rsidP="00FC2543">
            <w:pPr>
              <w:spacing w:before="60" w:after="60" w:line="240" w:lineRule="auto"/>
              <w:jc w:val="left"/>
              <w:rPr>
                <w:rFonts w:cs="Arial"/>
                <w:b/>
                <w:snapToGrid w:val="0"/>
                <w:sz w:val="18"/>
                <w:szCs w:val="18"/>
                <w:lang w:val="en-US" w:eastAsia="en-US"/>
              </w:rPr>
            </w:pPr>
            <w:r w:rsidRPr="00FC2543">
              <w:rPr>
                <w:rFonts w:cs="Arial"/>
                <w:b/>
                <w:snapToGrid w:val="0"/>
                <w:sz w:val="18"/>
                <w:szCs w:val="18"/>
                <w:lang w:val="en-US" w:eastAsia="en-US"/>
              </w:rPr>
              <w:t>Coordinate System Axes</w:t>
            </w:r>
          </w:p>
        </w:tc>
      </w:tr>
      <w:tr w:rsidR="00E73EDF" w:rsidRPr="00FC2543" w14:paraId="3A35DA8C" w14:textId="77777777" w:rsidTr="0006197E">
        <w:tc>
          <w:tcPr>
            <w:tcW w:w="783" w:type="dxa"/>
          </w:tcPr>
          <w:p w14:paraId="0AC7F892" w14:textId="77777777" w:rsidR="00E73EDF" w:rsidRPr="00FC2543" w:rsidRDefault="00E73EDF" w:rsidP="00FC2543">
            <w:pPr>
              <w:spacing w:before="60" w:after="60" w:line="240" w:lineRule="auto"/>
              <w:jc w:val="left"/>
              <w:rPr>
                <w:rFonts w:cs="Arial"/>
                <w:snapToGrid w:val="0"/>
                <w:sz w:val="18"/>
                <w:szCs w:val="18"/>
                <w:lang w:val="en-US" w:eastAsia="en-US"/>
              </w:rPr>
            </w:pPr>
          </w:p>
        </w:tc>
        <w:tc>
          <w:tcPr>
            <w:tcW w:w="939" w:type="dxa"/>
          </w:tcPr>
          <w:p w14:paraId="3497A0D4"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AXTY</w:t>
            </w:r>
          </w:p>
        </w:tc>
        <w:tc>
          <w:tcPr>
            <w:tcW w:w="1831" w:type="dxa"/>
          </w:tcPr>
          <w:p w14:paraId="3801A9CD"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12</w:t>
            </w:r>
          </w:p>
        </w:tc>
        <w:tc>
          <w:tcPr>
            <w:tcW w:w="5751" w:type="dxa"/>
          </w:tcPr>
          <w:p w14:paraId="32DBED92"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Axis Type (12 = Gravity Related Depth)</w:t>
            </w:r>
          </w:p>
        </w:tc>
      </w:tr>
      <w:tr w:rsidR="00E73EDF" w:rsidRPr="00FC2543" w14:paraId="18459AFB" w14:textId="77777777" w:rsidTr="0006197E">
        <w:tc>
          <w:tcPr>
            <w:tcW w:w="783" w:type="dxa"/>
          </w:tcPr>
          <w:p w14:paraId="3F0E04E7" w14:textId="77777777" w:rsidR="00E73EDF" w:rsidRPr="00FC2543" w:rsidRDefault="00E73EDF" w:rsidP="00FC2543">
            <w:pPr>
              <w:spacing w:before="60" w:after="60" w:line="240" w:lineRule="auto"/>
              <w:jc w:val="left"/>
              <w:rPr>
                <w:rFonts w:cs="Arial"/>
                <w:snapToGrid w:val="0"/>
                <w:sz w:val="18"/>
                <w:szCs w:val="18"/>
                <w:lang w:val="en-US" w:eastAsia="en-US"/>
              </w:rPr>
            </w:pPr>
          </w:p>
        </w:tc>
        <w:tc>
          <w:tcPr>
            <w:tcW w:w="939" w:type="dxa"/>
          </w:tcPr>
          <w:p w14:paraId="17DED5CE"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AXUM</w:t>
            </w:r>
          </w:p>
        </w:tc>
        <w:tc>
          <w:tcPr>
            <w:tcW w:w="1831" w:type="dxa"/>
          </w:tcPr>
          <w:p w14:paraId="5ABD090A"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4</w:t>
            </w:r>
          </w:p>
        </w:tc>
        <w:tc>
          <w:tcPr>
            <w:tcW w:w="5751" w:type="dxa"/>
          </w:tcPr>
          <w:p w14:paraId="2110B03B"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Axis Unit of Measure (4 = Metres)</w:t>
            </w:r>
          </w:p>
        </w:tc>
      </w:tr>
      <w:tr w:rsidR="00E73EDF" w:rsidRPr="00FC2543" w14:paraId="1A47B6AC" w14:textId="77777777" w:rsidTr="0006197E">
        <w:tc>
          <w:tcPr>
            <w:tcW w:w="783" w:type="dxa"/>
          </w:tcPr>
          <w:p w14:paraId="415756F7" w14:textId="77777777" w:rsidR="00E73EDF" w:rsidRPr="00FC2543" w:rsidRDefault="007653F1" w:rsidP="00FC2543">
            <w:pPr>
              <w:spacing w:before="60" w:after="60" w:line="240" w:lineRule="auto"/>
              <w:jc w:val="left"/>
              <w:rPr>
                <w:rFonts w:cs="Arial"/>
                <w:b/>
                <w:snapToGrid w:val="0"/>
                <w:sz w:val="18"/>
                <w:szCs w:val="18"/>
                <w:lang w:val="en-US" w:eastAsia="en-US"/>
              </w:rPr>
            </w:pPr>
            <w:commentRangeStart w:id="524"/>
            <w:r w:rsidRPr="00FC2543">
              <w:rPr>
                <w:rFonts w:cs="Arial"/>
                <w:b/>
                <w:snapToGrid w:val="0"/>
                <w:sz w:val="18"/>
                <w:szCs w:val="18"/>
                <w:lang w:val="en-US" w:eastAsia="en-US"/>
              </w:rPr>
              <w:t>VDAT</w:t>
            </w:r>
          </w:p>
        </w:tc>
        <w:tc>
          <w:tcPr>
            <w:tcW w:w="939" w:type="dxa"/>
          </w:tcPr>
          <w:p w14:paraId="4EB01C05" w14:textId="77777777" w:rsidR="00E73EDF" w:rsidRPr="00FC2543" w:rsidRDefault="00E73EDF" w:rsidP="00FC2543">
            <w:pPr>
              <w:spacing w:before="60" w:after="60" w:line="240" w:lineRule="auto"/>
              <w:jc w:val="left"/>
              <w:rPr>
                <w:rFonts w:cs="Arial"/>
                <w:b/>
                <w:snapToGrid w:val="0"/>
                <w:sz w:val="18"/>
                <w:szCs w:val="18"/>
                <w:lang w:val="en-US" w:eastAsia="en-US"/>
              </w:rPr>
            </w:pPr>
          </w:p>
        </w:tc>
        <w:tc>
          <w:tcPr>
            <w:tcW w:w="1831" w:type="dxa"/>
          </w:tcPr>
          <w:p w14:paraId="552FC0EF" w14:textId="77777777" w:rsidR="00E73EDF" w:rsidRPr="00FC2543" w:rsidRDefault="00E73EDF" w:rsidP="00FC2543">
            <w:pPr>
              <w:spacing w:before="60" w:after="60" w:line="240" w:lineRule="auto"/>
              <w:jc w:val="left"/>
              <w:rPr>
                <w:rFonts w:cs="Arial"/>
                <w:b/>
                <w:snapToGrid w:val="0"/>
                <w:sz w:val="18"/>
                <w:szCs w:val="18"/>
                <w:lang w:val="en-US" w:eastAsia="en-US"/>
              </w:rPr>
            </w:pPr>
          </w:p>
        </w:tc>
        <w:tc>
          <w:tcPr>
            <w:tcW w:w="5751" w:type="dxa"/>
          </w:tcPr>
          <w:p w14:paraId="240977DA" w14:textId="77777777" w:rsidR="00E73EDF" w:rsidRPr="00FC2543" w:rsidRDefault="007653F1" w:rsidP="00FC2543">
            <w:pPr>
              <w:spacing w:before="60" w:after="60" w:line="240" w:lineRule="auto"/>
              <w:jc w:val="left"/>
              <w:rPr>
                <w:rFonts w:cs="Arial"/>
                <w:b/>
                <w:snapToGrid w:val="0"/>
                <w:sz w:val="18"/>
                <w:szCs w:val="18"/>
                <w:lang w:val="en-US" w:eastAsia="en-US"/>
              </w:rPr>
            </w:pPr>
            <w:r w:rsidRPr="00FC2543">
              <w:rPr>
                <w:rFonts w:cs="Arial"/>
                <w:b/>
                <w:snapToGrid w:val="0"/>
                <w:sz w:val="18"/>
                <w:szCs w:val="18"/>
                <w:lang w:val="en-US" w:eastAsia="en-US"/>
              </w:rPr>
              <w:t>Vertical Datum</w:t>
            </w:r>
            <w:commentRangeEnd w:id="524"/>
            <w:r w:rsidR="00034EB2">
              <w:rPr>
                <w:rStyle w:val="CommentReference"/>
                <w:rFonts w:eastAsia="MS Mincho"/>
              </w:rPr>
              <w:commentReference w:id="524"/>
            </w:r>
          </w:p>
        </w:tc>
      </w:tr>
      <w:tr w:rsidR="00E73EDF" w:rsidRPr="00FC2543" w14:paraId="57FEAE2E" w14:textId="77777777" w:rsidTr="0006197E">
        <w:tc>
          <w:tcPr>
            <w:tcW w:w="783" w:type="dxa"/>
          </w:tcPr>
          <w:p w14:paraId="4C379B1B" w14:textId="77777777" w:rsidR="00E73EDF" w:rsidRPr="00FC2543" w:rsidRDefault="00E73EDF" w:rsidP="00FC2543">
            <w:pPr>
              <w:spacing w:before="60" w:after="60" w:line="240" w:lineRule="auto"/>
              <w:jc w:val="left"/>
              <w:rPr>
                <w:rFonts w:cs="Arial"/>
                <w:snapToGrid w:val="0"/>
                <w:sz w:val="18"/>
                <w:szCs w:val="18"/>
                <w:lang w:val="en-US" w:eastAsia="en-US"/>
              </w:rPr>
            </w:pPr>
          </w:p>
        </w:tc>
        <w:tc>
          <w:tcPr>
            <w:tcW w:w="939" w:type="dxa"/>
          </w:tcPr>
          <w:p w14:paraId="0C46449C"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DTNM</w:t>
            </w:r>
          </w:p>
        </w:tc>
        <w:tc>
          <w:tcPr>
            <w:tcW w:w="1831" w:type="dxa"/>
          </w:tcPr>
          <w:p w14:paraId="7EC2DA6D"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mean sea level</w:t>
            </w:r>
          </w:p>
        </w:tc>
        <w:tc>
          <w:tcPr>
            <w:tcW w:w="5751" w:type="dxa"/>
          </w:tcPr>
          <w:p w14:paraId="14428BED"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Datum Name</w:t>
            </w:r>
          </w:p>
        </w:tc>
      </w:tr>
      <w:tr w:rsidR="00E73EDF" w:rsidRPr="00FC2543" w14:paraId="206BA9A6" w14:textId="77777777" w:rsidTr="0006197E">
        <w:tc>
          <w:tcPr>
            <w:tcW w:w="783" w:type="dxa"/>
          </w:tcPr>
          <w:p w14:paraId="606D058F" w14:textId="77777777" w:rsidR="00E73EDF" w:rsidRPr="00FC2543" w:rsidRDefault="00E73EDF" w:rsidP="00FC2543">
            <w:pPr>
              <w:spacing w:before="60" w:after="60" w:line="240" w:lineRule="auto"/>
              <w:jc w:val="left"/>
              <w:rPr>
                <w:rFonts w:cs="Arial"/>
                <w:snapToGrid w:val="0"/>
                <w:sz w:val="18"/>
                <w:szCs w:val="18"/>
                <w:lang w:val="en-US" w:eastAsia="en-US"/>
              </w:rPr>
            </w:pPr>
          </w:p>
        </w:tc>
        <w:tc>
          <w:tcPr>
            <w:tcW w:w="939" w:type="dxa"/>
          </w:tcPr>
          <w:p w14:paraId="517B1989"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DTID</w:t>
            </w:r>
          </w:p>
        </w:tc>
        <w:tc>
          <w:tcPr>
            <w:tcW w:w="1831" w:type="dxa"/>
          </w:tcPr>
          <w:p w14:paraId="7A8F8DC2"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3</w:t>
            </w:r>
          </w:p>
        </w:tc>
        <w:tc>
          <w:tcPr>
            <w:tcW w:w="5751" w:type="dxa"/>
          </w:tcPr>
          <w:p w14:paraId="703E4861"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Datum Identifier (3 = Mean Sea Level)</w:t>
            </w:r>
          </w:p>
        </w:tc>
      </w:tr>
      <w:tr w:rsidR="00E73EDF" w:rsidRPr="00FC2543" w14:paraId="6041DFB7" w14:textId="77777777" w:rsidTr="0006197E">
        <w:tc>
          <w:tcPr>
            <w:tcW w:w="783" w:type="dxa"/>
          </w:tcPr>
          <w:p w14:paraId="5D581B3F" w14:textId="77777777" w:rsidR="00E73EDF" w:rsidRPr="00FC2543" w:rsidRDefault="00E73EDF" w:rsidP="00FC2543">
            <w:pPr>
              <w:spacing w:before="60" w:after="60" w:line="240" w:lineRule="auto"/>
              <w:jc w:val="left"/>
              <w:rPr>
                <w:rFonts w:cs="Arial"/>
                <w:snapToGrid w:val="0"/>
                <w:sz w:val="18"/>
                <w:szCs w:val="18"/>
                <w:lang w:val="en-US" w:eastAsia="en-US"/>
              </w:rPr>
            </w:pPr>
          </w:p>
        </w:tc>
        <w:tc>
          <w:tcPr>
            <w:tcW w:w="939" w:type="dxa"/>
          </w:tcPr>
          <w:p w14:paraId="181A26D7"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DTSR</w:t>
            </w:r>
          </w:p>
        </w:tc>
        <w:tc>
          <w:tcPr>
            <w:tcW w:w="1831" w:type="dxa"/>
          </w:tcPr>
          <w:p w14:paraId="3E50CF9C"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2</w:t>
            </w:r>
          </w:p>
        </w:tc>
        <w:tc>
          <w:tcPr>
            <w:tcW w:w="5751" w:type="dxa"/>
          </w:tcPr>
          <w:p w14:paraId="3D3974C8"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Datum Source (2 = Feature Catalogue)</w:t>
            </w:r>
          </w:p>
        </w:tc>
      </w:tr>
      <w:tr w:rsidR="00E73EDF" w:rsidRPr="00FC2543" w14:paraId="3B54F919" w14:textId="77777777" w:rsidTr="0006197E">
        <w:tc>
          <w:tcPr>
            <w:tcW w:w="783" w:type="dxa"/>
          </w:tcPr>
          <w:p w14:paraId="5A305F1F" w14:textId="77777777" w:rsidR="00E73EDF" w:rsidRPr="00FC2543" w:rsidRDefault="00E73EDF" w:rsidP="00FC2543">
            <w:pPr>
              <w:spacing w:before="60" w:after="60" w:line="240" w:lineRule="auto"/>
              <w:jc w:val="left"/>
              <w:rPr>
                <w:rFonts w:cs="Arial"/>
                <w:snapToGrid w:val="0"/>
                <w:sz w:val="18"/>
                <w:szCs w:val="18"/>
                <w:lang w:val="en-US" w:eastAsia="en-US"/>
              </w:rPr>
            </w:pPr>
          </w:p>
        </w:tc>
        <w:tc>
          <w:tcPr>
            <w:tcW w:w="939" w:type="dxa"/>
          </w:tcPr>
          <w:p w14:paraId="0CBE1AD5"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SCRI</w:t>
            </w:r>
          </w:p>
        </w:tc>
        <w:tc>
          <w:tcPr>
            <w:tcW w:w="1831" w:type="dxa"/>
          </w:tcPr>
          <w:p w14:paraId="74180670" w14:textId="77777777" w:rsidR="00E73EDF" w:rsidRPr="00FC2543" w:rsidRDefault="00E73EDF" w:rsidP="00FC2543">
            <w:pPr>
              <w:spacing w:before="60" w:after="60" w:line="240" w:lineRule="auto"/>
              <w:jc w:val="left"/>
              <w:rPr>
                <w:rFonts w:cs="Arial"/>
                <w:snapToGrid w:val="0"/>
                <w:sz w:val="18"/>
                <w:szCs w:val="18"/>
                <w:lang w:val="en-US" w:eastAsia="en-US"/>
              </w:rPr>
            </w:pPr>
          </w:p>
        </w:tc>
        <w:tc>
          <w:tcPr>
            <w:tcW w:w="5751" w:type="dxa"/>
          </w:tcPr>
          <w:p w14:paraId="58BBE535"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Datum Source Information (omitted)</w:t>
            </w:r>
          </w:p>
        </w:tc>
      </w:tr>
    </w:tbl>
    <w:p w14:paraId="71EC56A3" w14:textId="77777777" w:rsidR="00FC2543" w:rsidRDefault="00FC2543" w:rsidP="00727B13">
      <w:pPr>
        <w:spacing w:after="0" w:line="240" w:lineRule="auto"/>
        <w:rPr>
          <w:ins w:id="525" w:author="Jeff Wootton" w:date="2024-05-15T11:47:00Z" w16du:dateUtc="2024-05-15T09:47:00Z"/>
        </w:rPr>
      </w:pPr>
    </w:p>
    <w:p w14:paraId="68210912" w14:textId="783B40E2" w:rsidR="00500E74" w:rsidRPr="00E46EB6" w:rsidRDefault="00AF79FE" w:rsidP="00FC2543">
      <w:pPr>
        <w:spacing w:after="120" w:line="240" w:lineRule="auto"/>
      </w:pPr>
      <w:commentRangeStart w:id="526"/>
      <w:ins w:id="527" w:author="Jeff Wootton" w:date="2024-06-18T08:45:00Z" w16du:dateUtc="2024-06-18T06:45:00Z">
        <w:r>
          <w:t xml:space="preserve">NOTE: </w:t>
        </w:r>
      </w:ins>
      <w:ins w:id="528" w:author="Jeff Wootton" w:date="2024-06-18T08:51:00Z" w16du:dateUtc="2024-06-18T06:51:00Z">
        <w:r w:rsidR="00F10D5C">
          <w:t>For S-101</w:t>
        </w:r>
      </w:ins>
      <w:ins w:id="529" w:author="Jeff Wootton" w:date="2024-06-18T08:52:00Z" w16du:dateUtc="2024-06-18T06:52:00Z">
        <w:r w:rsidR="00F10D5C">
          <w:t>, t</w:t>
        </w:r>
      </w:ins>
      <w:ins w:id="530" w:author="Jeff Wootton" w:date="2024-06-18T08:45:00Z" w16du:dateUtc="2024-06-18T06:45:00Z">
        <w:r>
          <w:t>he vertical CRS</w:t>
        </w:r>
      </w:ins>
      <w:ins w:id="531" w:author="Jeff Wootton" w:date="2024-06-18T08:48:00Z" w16du:dateUtc="2024-06-18T06:48:00Z">
        <w:r w:rsidR="00B37A7A">
          <w:t xml:space="preserve"> </w:t>
        </w:r>
      </w:ins>
      <w:ins w:id="532" w:author="Jeff Wootton" w:date="2024-06-18T08:51:00Z" w16du:dateUtc="2024-06-18T06:51:00Z">
        <w:r w:rsidR="007E4B5C">
          <w:t>encode</w:t>
        </w:r>
        <w:r w:rsidR="0032337C">
          <w:t>d</w:t>
        </w:r>
        <w:r w:rsidR="007E4B5C">
          <w:t xml:space="preserve"> in </w:t>
        </w:r>
      </w:ins>
      <w:ins w:id="533" w:author="Jeff Wootton" w:date="2024-06-18T08:49:00Z" w16du:dateUtc="2024-06-18T06:49:00Z">
        <w:r w:rsidR="0051524B" w:rsidRPr="004A70BB">
          <w:rPr>
            <w:rFonts w:cs="Arial"/>
          </w:rPr>
          <w:t>the Coordinate Reference System record</w:t>
        </w:r>
        <w:r w:rsidR="0051524B">
          <w:rPr>
            <w:rFonts w:cs="Arial"/>
          </w:rPr>
          <w:t xml:space="preserve"> fields</w:t>
        </w:r>
      </w:ins>
      <w:ins w:id="534" w:author="Jeff Wootton" w:date="2024-06-18T08:51:00Z" w16du:dateUtc="2024-06-18T06:51:00Z">
        <w:r w:rsidR="0032337C">
          <w:rPr>
            <w:rFonts w:cs="Arial"/>
          </w:rPr>
          <w:t xml:space="preserve"> for soundings is not utilized by the ECDIS in conveying the sounding datum information</w:t>
        </w:r>
      </w:ins>
      <w:ins w:id="535" w:author="Jeff Wootton" w:date="2024-06-18T08:52:00Z" w16du:dateUtc="2024-06-18T06:52:00Z">
        <w:r w:rsidR="00F10D5C">
          <w:rPr>
            <w:rFonts w:cs="Arial"/>
          </w:rPr>
          <w:t xml:space="preserve"> </w:t>
        </w:r>
      </w:ins>
      <w:ins w:id="536" w:author="Jeff Wootton" w:date="2024-06-18T08:53:00Z" w16du:dateUtc="2024-06-18T06:53:00Z">
        <w:r w:rsidR="003A4DCF">
          <w:rPr>
            <w:rFonts w:cs="Arial"/>
          </w:rPr>
          <w:t>for an ENC to the Mariner</w:t>
        </w:r>
      </w:ins>
      <w:ins w:id="537" w:author="Jeff Wootton" w:date="2024-06-18T08:56:00Z" w16du:dateUtc="2024-06-18T06:56:00Z">
        <w:r w:rsidR="00991BA2">
          <w:rPr>
            <w:rFonts w:cs="Arial"/>
          </w:rPr>
          <w:t xml:space="preserve"> in ECDIS</w:t>
        </w:r>
      </w:ins>
      <w:ins w:id="538" w:author="Jeff Wootton" w:date="2024-06-18T08:53:00Z" w16du:dateUtc="2024-06-18T06:53:00Z">
        <w:r w:rsidR="003A4DCF">
          <w:rPr>
            <w:rFonts w:cs="Arial"/>
          </w:rPr>
          <w:t>.</w:t>
        </w:r>
        <w:r w:rsidR="004364C2">
          <w:rPr>
            <w:rFonts w:cs="Arial"/>
          </w:rPr>
          <w:t xml:space="preserve"> This information is provided instead </w:t>
        </w:r>
      </w:ins>
      <w:ins w:id="539" w:author="Jeff Wootton" w:date="2024-06-21T09:03:00Z" w16du:dateUtc="2024-06-21T07:03:00Z">
        <w:r w:rsidR="00727B13">
          <w:rPr>
            <w:rFonts w:cs="Arial"/>
          </w:rPr>
          <w:t>using</w:t>
        </w:r>
      </w:ins>
      <w:ins w:id="540" w:author="Jeff Wootton" w:date="2024-06-18T08:53:00Z" w16du:dateUtc="2024-06-18T06:53:00Z">
        <w:r w:rsidR="004364C2">
          <w:rPr>
            <w:rFonts w:cs="Arial"/>
          </w:rPr>
          <w:t xml:space="preserve"> the S-101 meta feature </w:t>
        </w:r>
        <w:r w:rsidR="004364C2">
          <w:rPr>
            <w:rFonts w:cs="Arial"/>
            <w:b/>
            <w:bCs/>
          </w:rPr>
          <w:t>Sounding Datum</w:t>
        </w:r>
      </w:ins>
      <w:ins w:id="541" w:author="Jeff Wootton" w:date="2024-06-18T08:54:00Z" w16du:dateUtc="2024-06-18T06:54:00Z">
        <w:r w:rsidR="00733F0D">
          <w:rPr>
            <w:rFonts w:cs="Arial"/>
          </w:rPr>
          <w:t xml:space="preserve"> </w:t>
        </w:r>
      </w:ins>
      <w:ins w:id="542" w:author="Jeff Wootton" w:date="2024-06-21T09:03:00Z" w16du:dateUtc="2024-06-21T07:03:00Z">
        <w:r w:rsidR="00727B13">
          <w:rPr>
            <w:rFonts w:cs="Arial"/>
          </w:rPr>
          <w:t>(</w:t>
        </w:r>
      </w:ins>
      <w:ins w:id="543" w:author="Jeff Wootton" w:date="2024-06-18T08:54:00Z" w16du:dateUtc="2024-06-18T06:54:00Z">
        <w:r w:rsidR="00733F0D">
          <w:rPr>
            <w:rFonts w:cs="Arial"/>
          </w:rPr>
          <w:t xml:space="preserve">see S-101 Annex A – </w:t>
        </w:r>
        <w:r w:rsidR="00733F0D">
          <w:rPr>
            <w:rFonts w:cs="Arial"/>
            <w:i/>
            <w:iCs/>
          </w:rPr>
          <w:t xml:space="preserve">Data </w:t>
        </w:r>
        <w:r w:rsidR="00E46EB6">
          <w:rPr>
            <w:rFonts w:cs="Arial"/>
            <w:i/>
            <w:iCs/>
          </w:rPr>
          <w:t>Classification</w:t>
        </w:r>
        <w:r w:rsidR="00733F0D">
          <w:rPr>
            <w:rFonts w:cs="Arial"/>
            <w:i/>
            <w:iCs/>
          </w:rPr>
          <w:t xml:space="preserve"> and Encoding Guide</w:t>
        </w:r>
        <w:r w:rsidR="00E46EB6">
          <w:rPr>
            <w:rFonts w:cs="Arial"/>
          </w:rPr>
          <w:t xml:space="preserve">, clause </w:t>
        </w:r>
      </w:ins>
      <w:ins w:id="544" w:author="Jeff Wootton" w:date="2024-06-18T08:55:00Z" w16du:dateUtc="2024-06-18T06:55:00Z">
        <w:r w:rsidR="00F67E6C">
          <w:rPr>
            <w:rFonts w:cs="Arial"/>
          </w:rPr>
          <w:t>3.9</w:t>
        </w:r>
      </w:ins>
      <w:ins w:id="545" w:author="Jeff Wootton" w:date="2024-06-21T09:03:00Z" w16du:dateUtc="2024-06-21T07:03:00Z">
        <w:r w:rsidR="00727B13">
          <w:rPr>
            <w:rFonts w:cs="Arial"/>
          </w:rPr>
          <w:t>)</w:t>
        </w:r>
      </w:ins>
      <w:ins w:id="546" w:author="Jeff Wootton" w:date="2024-06-18T08:55:00Z" w16du:dateUtc="2024-06-18T06:55:00Z">
        <w:r w:rsidR="00F67E6C">
          <w:rPr>
            <w:rFonts w:cs="Arial"/>
          </w:rPr>
          <w:t>.</w:t>
        </w:r>
      </w:ins>
      <w:commentRangeEnd w:id="526"/>
      <w:ins w:id="547" w:author="Jeff Wootton" w:date="2024-06-18T09:00:00Z" w16du:dateUtc="2024-06-18T07:00:00Z">
        <w:r w:rsidR="00766AC0">
          <w:rPr>
            <w:rStyle w:val="CommentReference"/>
          </w:rPr>
          <w:commentReference w:id="526"/>
        </w:r>
      </w:ins>
    </w:p>
    <w:p w14:paraId="6274F093" w14:textId="77777777" w:rsidR="00E67520" w:rsidRPr="00FC2543" w:rsidRDefault="00E67520" w:rsidP="00FC2543">
      <w:pPr>
        <w:spacing w:after="120" w:line="240" w:lineRule="auto"/>
      </w:pPr>
    </w:p>
    <w:p w14:paraId="7C93A816" w14:textId="0172B4B1" w:rsidR="00E73EDF" w:rsidRPr="004A70BB" w:rsidRDefault="007653F1" w:rsidP="00F42AB4">
      <w:pPr>
        <w:pStyle w:val="Heading1"/>
        <w:tabs>
          <w:tab w:val="clear" w:pos="400"/>
        </w:tabs>
        <w:spacing w:before="120" w:after="200" w:line="240" w:lineRule="auto"/>
        <w:ind w:left="567" w:hanging="567"/>
      </w:pPr>
      <w:bookmarkStart w:id="548" w:name="_Toc517858859"/>
      <w:bookmarkStart w:id="549" w:name="_Toc519859099"/>
      <w:bookmarkStart w:id="550" w:name="_Toc521495143"/>
      <w:bookmarkStart w:id="551" w:name="_Toc527117756"/>
      <w:bookmarkStart w:id="552" w:name="_Toc527620283"/>
      <w:bookmarkStart w:id="553" w:name="_Toc529974525"/>
      <w:bookmarkStart w:id="554" w:name="_Toc225648327"/>
      <w:bookmarkStart w:id="555" w:name="_Toc439685281"/>
      <w:bookmarkStart w:id="556" w:name="_Toc225065184"/>
      <w:bookmarkStart w:id="557" w:name="_Toc170072378"/>
      <w:bookmarkEnd w:id="548"/>
      <w:bookmarkEnd w:id="549"/>
      <w:bookmarkEnd w:id="550"/>
      <w:bookmarkEnd w:id="551"/>
      <w:bookmarkEnd w:id="552"/>
      <w:bookmarkEnd w:id="553"/>
      <w:r w:rsidRPr="004A70BB">
        <w:t>Data Quality</w:t>
      </w:r>
      <w:bookmarkEnd w:id="554"/>
      <w:bookmarkEnd w:id="555"/>
      <w:bookmarkEnd w:id="556"/>
      <w:bookmarkEnd w:id="557"/>
    </w:p>
    <w:p w14:paraId="47A45FF5" w14:textId="77777777" w:rsidR="00E73EDF" w:rsidRPr="004A70BB" w:rsidRDefault="007653F1" w:rsidP="00F42AB4">
      <w:pPr>
        <w:pStyle w:val="Heading2"/>
        <w:tabs>
          <w:tab w:val="clear" w:pos="540"/>
        </w:tabs>
        <w:spacing w:before="120" w:after="200" w:line="240" w:lineRule="auto"/>
        <w:ind w:left="709" w:hanging="709"/>
      </w:pPr>
      <w:bookmarkStart w:id="558" w:name="_Toc439685282"/>
      <w:bookmarkStart w:id="559" w:name="_Toc170072379"/>
      <w:bookmarkStart w:id="560" w:name="_Toc225648328"/>
      <w:bookmarkStart w:id="561" w:name="_Toc225065185"/>
      <w:bookmarkStart w:id="562" w:name="_Toc8629844"/>
      <w:bookmarkStart w:id="563" w:name="_Toc422735435"/>
      <w:bookmarkStart w:id="564" w:name="_Toc8629976"/>
      <w:bookmarkStart w:id="565" w:name="_Toc19077363"/>
      <w:bookmarkStart w:id="566" w:name="_Toc191284893"/>
      <w:r w:rsidRPr="004A70BB">
        <w:t>Introduction</w:t>
      </w:r>
      <w:bookmarkEnd w:id="558"/>
      <w:bookmarkEnd w:id="559"/>
    </w:p>
    <w:p w14:paraId="5512E168" w14:textId="7325D2E8" w:rsidR="00793F40" w:rsidRPr="004A70BB" w:rsidRDefault="00793F40" w:rsidP="00F42AB4">
      <w:pPr>
        <w:spacing w:after="120" w:line="240" w:lineRule="auto"/>
        <w:rPr>
          <w:lang w:val="en-US"/>
        </w:rPr>
      </w:pPr>
      <w:r w:rsidRPr="004A70BB">
        <w:rPr>
          <w:lang w:val="en-US"/>
        </w:rPr>
        <w:t xml:space="preserve">Data quality allows users and user systems to assess fitness for use of the provided data. Data quality measures and the associated evaluation are reported as metadata of a data product. This metadata improves interoperability with other data products and provides </w:t>
      </w:r>
      <w:r w:rsidR="00F42AB4">
        <w:rPr>
          <w:lang w:val="en-US"/>
        </w:rPr>
        <w:t xml:space="preserve">scope for </w:t>
      </w:r>
      <w:r w:rsidRPr="004A70BB">
        <w:rPr>
          <w:lang w:val="en-US"/>
        </w:rPr>
        <w:t xml:space="preserve">usage </w:t>
      </w:r>
      <w:r w:rsidRPr="004A70BB">
        <w:t>by user groups that the data product was not originally intended for. The secondary users can make assessments of the data product usefulness in their application based on the reported data quality measures.</w:t>
      </w:r>
    </w:p>
    <w:p w14:paraId="490D93FC" w14:textId="159B1961" w:rsidR="00793F40" w:rsidRPr="004A70BB" w:rsidRDefault="00793F40" w:rsidP="00F42AB4">
      <w:pPr>
        <w:spacing w:after="60" w:line="240" w:lineRule="auto"/>
        <w:rPr>
          <w:lang w:val="en-US"/>
        </w:rPr>
      </w:pPr>
      <w:r w:rsidRPr="004A70BB">
        <w:rPr>
          <w:lang w:val="en-US"/>
        </w:rPr>
        <w:t>For S-101 the following data qual</w:t>
      </w:r>
      <w:r w:rsidR="00F42AB4">
        <w:rPr>
          <w:lang w:val="en-US"/>
        </w:rPr>
        <w:t>ity elements have been included:</w:t>
      </w:r>
    </w:p>
    <w:p w14:paraId="28F2FD58" w14:textId="77777777" w:rsidR="00793F40" w:rsidRPr="004A70BB" w:rsidRDefault="00793F40" w:rsidP="001D02B5">
      <w:pPr>
        <w:numPr>
          <w:ilvl w:val="0"/>
          <w:numId w:val="22"/>
        </w:numPr>
        <w:spacing w:after="60" w:line="240" w:lineRule="auto"/>
        <w:ind w:left="567" w:hanging="283"/>
        <w:rPr>
          <w:lang w:val="en-US"/>
        </w:rPr>
      </w:pPr>
      <w:r w:rsidRPr="004A70BB">
        <w:rPr>
          <w:lang w:val="en-US"/>
        </w:rPr>
        <w:t>Conformance to this Product Specification;</w:t>
      </w:r>
    </w:p>
    <w:p w14:paraId="0CEDE7CC" w14:textId="77777777" w:rsidR="00793F40" w:rsidRPr="004A70BB" w:rsidRDefault="00793F40" w:rsidP="001D02B5">
      <w:pPr>
        <w:numPr>
          <w:ilvl w:val="0"/>
          <w:numId w:val="22"/>
        </w:numPr>
        <w:spacing w:after="60" w:line="240" w:lineRule="auto"/>
        <w:ind w:left="567" w:hanging="283"/>
        <w:rPr>
          <w:lang w:val="en-US"/>
        </w:rPr>
      </w:pPr>
      <w:r w:rsidRPr="004A70BB">
        <w:rPr>
          <w:lang w:val="en-US"/>
        </w:rPr>
        <w:t>Intended purpose of the data product;</w:t>
      </w:r>
    </w:p>
    <w:p w14:paraId="1DE233E2" w14:textId="77777777" w:rsidR="00793F40" w:rsidRPr="004A70BB" w:rsidRDefault="00793F40" w:rsidP="001D02B5">
      <w:pPr>
        <w:numPr>
          <w:ilvl w:val="0"/>
          <w:numId w:val="22"/>
        </w:numPr>
        <w:spacing w:after="60" w:line="240" w:lineRule="auto"/>
        <w:ind w:left="567" w:hanging="283"/>
        <w:rPr>
          <w:lang w:val="en-US"/>
        </w:rPr>
      </w:pPr>
      <w:r w:rsidRPr="004A70BB">
        <w:rPr>
          <w:lang w:val="en-US"/>
        </w:rPr>
        <w:t>Completeness of the data product in terms of coverage;</w:t>
      </w:r>
    </w:p>
    <w:p w14:paraId="09ED367A" w14:textId="20C8AD48" w:rsidR="00793F40" w:rsidRPr="0076198D" w:rsidRDefault="00793F40" w:rsidP="001D02B5">
      <w:pPr>
        <w:numPr>
          <w:ilvl w:val="0"/>
          <w:numId w:val="22"/>
        </w:numPr>
        <w:spacing w:after="60" w:line="240" w:lineRule="auto"/>
        <w:ind w:left="567" w:hanging="283"/>
        <w:rPr>
          <w:lang w:val="en-US"/>
        </w:rPr>
      </w:pPr>
      <w:r w:rsidRPr="0076198D">
        <w:rPr>
          <w:lang w:val="en-US"/>
        </w:rPr>
        <w:t xml:space="preserve">Logical </w:t>
      </w:r>
      <w:r w:rsidR="00F42AB4">
        <w:rPr>
          <w:lang w:val="en-US"/>
        </w:rPr>
        <w:t>c</w:t>
      </w:r>
      <w:r w:rsidRPr="0076198D">
        <w:rPr>
          <w:lang w:val="en-US"/>
        </w:rPr>
        <w:t>onsistency;</w:t>
      </w:r>
    </w:p>
    <w:p w14:paraId="52C861C2" w14:textId="2693AF04" w:rsidR="00E87947" w:rsidRPr="0076198D" w:rsidRDefault="00E87947" w:rsidP="001D02B5">
      <w:pPr>
        <w:numPr>
          <w:ilvl w:val="0"/>
          <w:numId w:val="22"/>
        </w:numPr>
        <w:spacing w:after="60" w:line="240" w:lineRule="auto"/>
        <w:ind w:left="567" w:hanging="283"/>
        <w:rPr>
          <w:lang w:val="en-US"/>
        </w:rPr>
      </w:pPr>
      <w:r w:rsidRPr="0076198D">
        <w:rPr>
          <w:lang w:val="en-US"/>
        </w:rPr>
        <w:t xml:space="preserve">Depth </w:t>
      </w:r>
      <w:r w:rsidR="00F42AB4">
        <w:rPr>
          <w:lang w:val="en-US"/>
        </w:rPr>
        <w:t>u</w:t>
      </w:r>
      <w:r w:rsidRPr="0076198D">
        <w:rPr>
          <w:lang w:val="en-US"/>
        </w:rPr>
        <w:t xml:space="preserve">ncertainty and </w:t>
      </w:r>
      <w:r w:rsidR="00F42AB4">
        <w:rPr>
          <w:lang w:val="en-US"/>
        </w:rPr>
        <w:t>a</w:t>
      </w:r>
      <w:r w:rsidRPr="0076198D">
        <w:rPr>
          <w:lang w:val="en-US"/>
        </w:rPr>
        <w:t>ccuracy;</w:t>
      </w:r>
    </w:p>
    <w:p w14:paraId="6C4FA3D6" w14:textId="0E5211C7" w:rsidR="00793F40" w:rsidRPr="0076198D" w:rsidRDefault="00793F40" w:rsidP="001D02B5">
      <w:pPr>
        <w:numPr>
          <w:ilvl w:val="0"/>
          <w:numId w:val="22"/>
        </w:numPr>
        <w:spacing w:after="60" w:line="240" w:lineRule="auto"/>
        <w:ind w:left="567" w:hanging="283"/>
        <w:rPr>
          <w:lang w:val="en-US"/>
        </w:rPr>
      </w:pPr>
      <w:r w:rsidRPr="0076198D">
        <w:rPr>
          <w:lang w:val="en-US"/>
        </w:rPr>
        <w:t xml:space="preserve">Positional </w:t>
      </w:r>
      <w:r w:rsidR="00F42AB4">
        <w:rPr>
          <w:lang w:val="en-US"/>
        </w:rPr>
        <w:t>u</w:t>
      </w:r>
      <w:r w:rsidRPr="0076198D">
        <w:rPr>
          <w:lang w:val="en-US"/>
        </w:rPr>
        <w:t xml:space="preserve">ncertainty and </w:t>
      </w:r>
      <w:r w:rsidR="00F42AB4">
        <w:rPr>
          <w:lang w:val="en-US"/>
        </w:rPr>
        <w:t>a</w:t>
      </w:r>
      <w:r w:rsidRPr="0076198D">
        <w:rPr>
          <w:lang w:val="en-US"/>
        </w:rPr>
        <w:t>ccuracy;</w:t>
      </w:r>
    </w:p>
    <w:p w14:paraId="464D2774" w14:textId="4E70B490" w:rsidR="00793F40" w:rsidRPr="0076198D" w:rsidRDefault="00793F40" w:rsidP="001D02B5">
      <w:pPr>
        <w:numPr>
          <w:ilvl w:val="0"/>
          <w:numId w:val="22"/>
        </w:numPr>
        <w:spacing w:after="60" w:line="240" w:lineRule="auto"/>
        <w:ind w:left="567" w:hanging="283"/>
        <w:rPr>
          <w:lang w:val="en-US"/>
        </w:rPr>
      </w:pPr>
      <w:r w:rsidRPr="0076198D">
        <w:rPr>
          <w:lang w:val="en-US"/>
        </w:rPr>
        <w:t xml:space="preserve">Thematic </w:t>
      </w:r>
      <w:r w:rsidR="00F42AB4">
        <w:rPr>
          <w:lang w:val="en-US"/>
        </w:rPr>
        <w:t>a</w:t>
      </w:r>
      <w:r w:rsidRPr="0076198D">
        <w:rPr>
          <w:lang w:val="en-US"/>
        </w:rPr>
        <w:t>ccuracy;</w:t>
      </w:r>
    </w:p>
    <w:p w14:paraId="18EF5766" w14:textId="2CF05552" w:rsidR="00793F40" w:rsidRPr="0076198D" w:rsidRDefault="00793F40" w:rsidP="001D02B5">
      <w:pPr>
        <w:numPr>
          <w:ilvl w:val="0"/>
          <w:numId w:val="22"/>
        </w:numPr>
        <w:spacing w:after="60" w:line="240" w:lineRule="auto"/>
        <w:ind w:left="567" w:hanging="283"/>
        <w:rPr>
          <w:lang w:val="en-US"/>
        </w:rPr>
      </w:pPr>
      <w:r w:rsidRPr="0076198D">
        <w:rPr>
          <w:lang w:val="en-US"/>
        </w:rPr>
        <w:t xml:space="preserve">Temporal </w:t>
      </w:r>
      <w:r w:rsidR="00F42AB4">
        <w:rPr>
          <w:lang w:val="en-US"/>
        </w:rPr>
        <w:t>q</w:t>
      </w:r>
      <w:r w:rsidRPr="0076198D">
        <w:rPr>
          <w:lang w:val="en-US"/>
        </w:rPr>
        <w:t>uality;</w:t>
      </w:r>
    </w:p>
    <w:p w14:paraId="30F897C2" w14:textId="77777777" w:rsidR="00793F40" w:rsidRPr="0076198D" w:rsidRDefault="00793F40" w:rsidP="001D02B5">
      <w:pPr>
        <w:numPr>
          <w:ilvl w:val="0"/>
          <w:numId w:val="22"/>
        </w:numPr>
        <w:spacing w:after="60" w:line="240" w:lineRule="auto"/>
        <w:ind w:left="567" w:hanging="283"/>
        <w:rPr>
          <w:lang w:val="en-US"/>
        </w:rPr>
      </w:pPr>
      <w:r w:rsidRPr="0076198D">
        <w:rPr>
          <w:lang w:val="en-US"/>
        </w:rPr>
        <w:t>Aggregation measures;</w:t>
      </w:r>
    </w:p>
    <w:p w14:paraId="522E2C54" w14:textId="77777777" w:rsidR="00793F40" w:rsidRPr="0076198D" w:rsidRDefault="00793F40" w:rsidP="001D02B5">
      <w:pPr>
        <w:numPr>
          <w:ilvl w:val="0"/>
          <w:numId w:val="22"/>
        </w:numPr>
        <w:spacing w:after="0" w:line="240" w:lineRule="auto"/>
        <w:ind w:left="567" w:hanging="283"/>
        <w:rPr>
          <w:lang w:val="en-US"/>
        </w:rPr>
      </w:pPr>
      <w:r w:rsidRPr="0076198D">
        <w:rPr>
          <w:lang w:val="en-US"/>
        </w:rPr>
        <w:t>Validation checks or conformance checks including:</w:t>
      </w:r>
    </w:p>
    <w:p w14:paraId="506761DD" w14:textId="1B05F6B2" w:rsidR="00793F40" w:rsidRPr="0076198D" w:rsidRDefault="00793F40" w:rsidP="001D02B5">
      <w:pPr>
        <w:numPr>
          <w:ilvl w:val="0"/>
          <w:numId w:val="23"/>
        </w:numPr>
        <w:spacing w:after="0" w:line="240" w:lineRule="auto"/>
        <w:ind w:left="851" w:hanging="284"/>
        <w:rPr>
          <w:lang w:val="en-US"/>
        </w:rPr>
      </w:pPr>
      <w:r w:rsidRPr="0076198D">
        <w:rPr>
          <w:lang w:val="en-US"/>
        </w:rPr>
        <w:t>General tests for dataset integrity;</w:t>
      </w:r>
      <w:r w:rsidR="00F42AB4">
        <w:rPr>
          <w:lang w:val="en-US"/>
        </w:rPr>
        <w:t xml:space="preserve"> and</w:t>
      </w:r>
    </w:p>
    <w:p w14:paraId="4395351D" w14:textId="1E53B21F" w:rsidR="00793F40" w:rsidRPr="0076198D" w:rsidRDefault="00793F40" w:rsidP="001D02B5">
      <w:pPr>
        <w:numPr>
          <w:ilvl w:val="0"/>
          <w:numId w:val="23"/>
        </w:numPr>
        <w:spacing w:after="120" w:line="240" w:lineRule="auto"/>
        <w:ind w:left="851" w:hanging="284"/>
        <w:rPr>
          <w:lang w:val="en-US"/>
        </w:rPr>
      </w:pPr>
      <w:r w:rsidRPr="0076198D">
        <w:rPr>
          <w:lang w:val="en-US"/>
        </w:rPr>
        <w:t xml:space="preserve">Specific tests </w:t>
      </w:r>
      <w:r w:rsidR="0054734A" w:rsidRPr="0076198D">
        <w:rPr>
          <w:lang w:val="en-US"/>
        </w:rPr>
        <w:t xml:space="preserve">for compliance </w:t>
      </w:r>
      <w:r w:rsidR="0072028A" w:rsidRPr="0076198D">
        <w:rPr>
          <w:lang w:val="en-US"/>
        </w:rPr>
        <w:t>against the S-101</w:t>
      </w:r>
      <w:r w:rsidRPr="0076198D">
        <w:rPr>
          <w:lang w:val="en-US"/>
        </w:rPr>
        <w:t xml:space="preserve"> data model.</w:t>
      </w:r>
    </w:p>
    <w:p w14:paraId="08021F89" w14:textId="2F7618C9" w:rsidR="00E73EDF" w:rsidRDefault="00BF67E1" w:rsidP="00F42AB4">
      <w:pPr>
        <w:spacing w:after="120" w:line="240" w:lineRule="auto"/>
      </w:pPr>
      <w:r>
        <w:t xml:space="preserve">In addition to conformance to the Data Quality elements detailed in clause 6.2 below, additional quantitative information may be provided to the user using relevant metadata features and attribution. The hierarchy of metadata provided </w:t>
      </w:r>
      <w:del w:id="567" w:author="Jeff Wootton" w:date="2024-03-27T11:56:00Z">
        <w:r w:rsidDel="00A71A22">
          <w:delText>at</w:delText>
        </w:r>
      </w:del>
      <w:ins w:id="568" w:author="Jeff Wootton" w:date="2024-03-27T11:56:00Z">
        <w:r w:rsidR="00A71A22">
          <w:t xml:space="preserve">in </w:t>
        </w:r>
      </w:ins>
      <w:ins w:id="569" w:author="Jeff Wootton" w:date="2024-03-27T11:55:00Z">
        <w:r w:rsidR="00A71A22">
          <w:rPr>
            <w:rFonts w:cs="Arial"/>
          </w:rPr>
          <w:t xml:space="preserve">S-101 Annex A – </w:t>
        </w:r>
        <w:r w:rsidR="00A71A22" w:rsidRPr="00E674DC">
          <w:rPr>
            <w:rFonts w:cs="Arial"/>
            <w:i/>
          </w:rPr>
          <w:t>Data Classification and Encoding Guide</w:t>
        </w:r>
      </w:ins>
      <w:r>
        <w:t xml:space="preserve"> </w:t>
      </w:r>
      <w:ins w:id="570" w:author="Jeff Wootton" w:date="2024-03-27T11:56:00Z">
        <w:r w:rsidR="00A71A22">
          <w:t xml:space="preserve">at </w:t>
        </w:r>
      </w:ins>
      <w:r>
        <w:t xml:space="preserve">Table </w:t>
      </w:r>
      <w:del w:id="571" w:author="Jeff Wootton" w:date="2024-03-27T11:56:00Z">
        <w:r w:rsidRPr="00A71A22" w:rsidDel="00A71A22">
          <w:rPr>
            <w:rPrChange w:id="572" w:author="Jeff Wootton" w:date="2024-03-27T11:56:00Z">
              <w:rPr>
                <w:color w:val="FF0000"/>
              </w:rPr>
            </w:rPrChange>
          </w:rPr>
          <w:delText>X-X</w:delText>
        </w:r>
      </w:del>
      <w:ins w:id="573" w:author="Jeff Wootton" w:date="2024-03-27T11:56:00Z">
        <w:r w:rsidR="00A71A22">
          <w:t>3-1</w:t>
        </w:r>
      </w:ins>
      <w:r>
        <w:t xml:space="preserve"> in clause </w:t>
      </w:r>
      <w:del w:id="574" w:author="Jeff Wootton" w:date="2024-03-27T11:56:00Z">
        <w:r w:rsidRPr="00A71A22" w:rsidDel="00A71A22">
          <w:rPr>
            <w:rPrChange w:id="575" w:author="Jeff Wootton" w:date="2024-03-27T11:56:00Z">
              <w:rPr>
                <w:color w:val="FF0000"/>
              </w:rPr>
            </w:rPrChange>
          </w:rPr>
          <w:delText>X.X</w:delText>
        </w:r>
      </w:del>
      <w:ins w:id="576" w:author="Jeff Wootton" w:date="2024-03-27T11:56:00Z">
        <w:r w:rsidR="00A71A22">
          <w:t>3.3</w:t>
        </w:r>
      </w:ins>
      <w:r>
        <w:t xml:space="preserve"> describes this further. For S-101 it is not relevant to provide a Data Quality Report to end users.</w:t>
      </w:r>
      <w:r w:rsidR="007653F1" w:rsidRPr="00F74A0D">
        <w:t xml:space="preserve">  </w:t>
      </w:r>
    </w:p>
    <w:p w14:paraId="293E9F0A" w14:textId="77777777" w:rsidR="008C5E4B" w:rsidRDefault="008C5E4B" w:rsidP="00F42AB4">
      <w:pPr>
        <w:spacing w:after="120" w:line="240" w:lineRule="auto"/>
      </w:pPr>
    </w:p>
    <w:p w14:paraId="5D90DE05" w14:textId="35341CCD" w:rsidR="008C5E4B" w:rsidRPr="004A70BB" w:rsidRDefault="008C5E4B" w:rsidP="008C5E4B">
      <w:pPr>
        <w:pStyle w:val="Heading2"/>
        <w:tabs>
          <w:tab w:val="clear" w:pos="540"/>
        </w:tabs>
        <w:spacing w:before="120" w:after="200" w:line="240" w:lineRule="auto"/>
        <w:ind w:left="709" w:hanging="709"/>
      </w:pPr>
      <w:bookmarkStart w:id="577" w:name="_Toc170072380"/>
      <w:r w:rsidRPr="008C5E4B">
        <w:t>Completeness</w:t>
      </w:r>
      <w:bookmarkEnd w:id="577"/>
    </w:p>
    <w:p w14:paraId="016A79C5" w14:textId="1EF7B594" w:rsidR="008C5E4B" w:rsidRPr="00F74A0D" w:rsidRDefault="008C5E4B" w:rsidP="008C5E4B">
      <w:pPr>
        <w:pStyle w:val="Heading3"/>
        <w:tabs>
          <w:tab w:val="clear" w:pos="660"/>
          <w:tab w:val="clear" w:pos="880"/>
          <w:tab w:val="left" w:pos="851"/>
        </w:tabs>
        <w:spacing w:before="120" w:after="120" w:line="240" w:lineRule="auto"/>
        <w:ind w:left="851" w:hanging="851"/>
        <w:jc w:val="both"/>
      </w:pPr>
      <w:bookmarkStart w:id="578" w:name="_Toc170072381"/>
      <w:r w:rsidRPr="00107E61">
        <w:t>Commission</w:t>
      </w:r>
      <w:bookmarkEnd w:id="578"/>
    </w:p>
    <w:p w14:paraId="4B76B108" w14:textId="146FF9BC" w:rsidR="007F395B" w:rsidRPr="00546C86" w:rsidRDefault="007F395B" w:rsidP="007F395B">
      <w:pPr>
        <w:pStyle w:val="ParagraphText"/>
        <w:spacing w:after="120"/>
        <w:jc w:val="both"/>
        <w:rPr>
          <w:rFonts w:eastAsiaTheme="minorEastAsia" w:cs="Arial"/>
          <w:color w:val="auto"/>
          <w:szCs w:val="20"/>
          <w:lang w:eastAsia="zh-CN"/>
        </w:rPr>
      </w:pPr>
      <w:r w:rsidRPr="00546C86">
        <w:rPr>
          <w:rFonts w:cs="Arial"/>
          <w:color w:val="auto"/>
          <w:szCs w:val="20"/>
        </w:rPr>
        <w:t xml:space="preserve">Commission is applicable for </w:t>
      </w:r>
      <w:r w:rsidR="00633C1F" w:rsidRPr="00546C86">
        <w:rPr>
          <w:rFonts w:cs="Arial"/>
          <w:color w:val="auto"/>
          <w:szCs w:val="20"/>
        </w:rPr>
        <w:t>S-101</w:t>
      </w:r>
      <w:r w:rsidRPr="00546C86">
        <w:rPr>
          <w:rFonts w:cs="Arial"/>
          <w:color w:val="auto"/>
          <w:szCs w:val="20"/>
        </w:rPr>
        <w:t>.</w:t>
      </w:r>
      <w:r w:rsidR="00BF67E1">
        <w:rPr>
          <w:rFonts w:cs="Arial"/>
          <w:color w:val="auto"/>
          <w:szCs w:val="20"/>
        </w:rPr>
        <w:t xml:space="preserve"> Data Producers must verify that no excess items have been included in the dataset. This includes duplicate items, which </w:t>
      </w:r>
      <w:r w:rsidR="003D1E55">
        <w:rPr>
          <w:rFonts w:cs="Arial"/>
          <w:color w:val="auto"/>
          <w:szCs w:val="20"/>
        </w:rPr>
        <w:t>must</w:t>
      </w:r>
      <w:r w:rsidR="00BF67E1">
        <w:rPr>
          <w:rFonts w:cs="Arial"/>
          <w:color w:val="auto"/>
          <w:szCs w:val="20"/>
        </w:rPr>
        <w:t xml:space="preserve"> be removed.</w:t>
      </w:r>
    </w:p>
    <w:p w14:paraId="4A1C329C" w14:textId="7F3A6F15" w:rsidR="00BF67E1" w:rsidRPr="00546C86" w:rsidRDefault="003E3EEF" w:rsidP="00BF67E1">
      <w:pPr>
        <w:pStyle w:val="ParagraphText"/>
        <w:spacing w:after="120"/>
        <w:jc w:val="both"/>
        <w:rPr>
          <w:rFonts w:cs="Arial"/>
          <w:color w:val="auto"/>
          <w:szCs w:val="20"/>
        </w:rPr>
      </w:pPr>
      <w:bookmarkStart w:id="579" w:name="OLE_LINK2"/>
      <w:bookmarkStart w:id="580" w:name="OLE_LINK3"/>
      <w:r>
        <w:rPr>
          <w:rFonts w:cs="Arial"/>
          <w:color w:val="auto"/>
          <w:szCs w:val="20"/>
        </w:rPr>
        <w:t xml:space="preserve">S-101 Annex C – </w:t>
      </w:r>
      <w:r>
        <w:rPr>
          <w:rFonts w:cs="Arial"/>
          <w:i/>
          <w:color w:val="auto"/>
          <w:szCs w:val="20"/>
        </w:rPr>
        <w:t>S-101 Validation Checks</w:t>
      </w:r>
      <w:r w:rsidRPr="003E3EEF">
        <w:rPr>
          <w:rFonts w:cs="Arial"/>
          <w:color w:val="auto"/>
          <w:szCs w:val="20"/>
        </w:rPr>
        <w:t xml:space="preserve">, </w:t>
      </w:r>
      <w:r w:rsidR="00920605">
        <w:rPr>
          <w:rFonts w:cs="Arial"/>
          <w:color w:val="auto"/>
          <w:szCs w:val="20"/>
        </w:rPr>
        <w:t xml:space="preserve">includes data validation check(s) intended to </w:t>
      </w:r>
      <w:r w:rsidR="00FF780F">
        <w:rPr>
          <w:rFonts w:cs="Arial"/>
          <w:color w:val="auto"/>
          <w:szCs w:val="20"/>
        </w:rPr>
        <w:t>identify</w:t>
      </w:r>
      <w:r w:rsidR="00BF67E1">
        <w:rPr>
          <w:rFonts w:cs="Arial"/>
          <w:color w:val="auto"/>
          <w:szCs w:val="20"/>
        </w:rPr>
        <w:t xml:space="preserve"> </w:t>
      </w:r>
      <w:r w:rsidR="00920605">
        <w:rPr>
          <w:rFonts w:cs="Arial"/>
          <w:color w:val="auto"/>
          <w:szCs w:val="20"/>
        </w:rPr>
        <w:t xml:space="preserve">excess and/or </w:t>
      </w:r>
      <w:r w:rsidR="00BF67E1">
        <w:rPr>
          <w:rFonts w:cs="Arial"/>
          <w:color w:val="auto"/>
          <w:szCs w:val="20"/>
        </w:rPr>
        <w:t xml:space="preserve">duplicate </w:t>
      </w:r>
      <w:r w:rsidR="00FF780F">
        <w:rPr>
          <w:rFonts w:cs="Arial"/>
          <w:color w:val="auto"/>
          <w:szCs w:val="20"/>
        </w:rPr>
        <w:t>item</w:t>
      </w:r>
      <w:r w:rsidR="00BF67E1">
        <w:rPr>
          <w:rFonts w:cs="Arial"/>
          <w:color w:val="auto"/>
          <w:szCs w:val="20"/>
        </w:rPr>
        <w:t>s.</w:t>
      </w:r>
    </w:p>
    <w:p w14:paraId="5938BA0E" w14:textId="36CE60EA" w:rsidR="007F395B" w:rsidRPr="00546C86" w:rsidRDefault="00BF67E1" w:rsidP="00BF67E1">
      <w:pPr>
        <w:pStyle w:val="ParagraphText"/>
        <w:spacing w:after="120"/>
        <w:jc w:val="both"/>
        <w:rPr>
          <w:rFonts w:cs="Arial"/>
          <w:color w:val="auto"/>
          <w:szCs w:val="20"/>
        </w:rPr>
      </w:pPr>
      <w:r w:rsidRPr="00306553">
        <w:t>If no excess or duplicate items are present the dataset PASSES this test.</w:t>
      </w:r>
    </w:p>
    <w:p w14:paraId="6F53F5E4" w14:textId="5A2B87E3" w:rsidR="00BC45F7" w:rsidRPr="00AB2995" w:rsidRDefault="00BC45F7" w:rsidP="00BC45F7">
      <w:pPr>
        <w:pStyle w:val="Heading3"/>
        <w:tabs>
          <w:tab w:val="clear" w:pos="660"/>
          <w:tab w:val="clear" w:pos="880"/>
          <w:tab w:val="left" w:pos="851"/>
        </w:tabs>
        <w:spacing w:before="120" w:after="120" w:line="240" w:lineRule="auto"/>
        <w:ind w:left="851" w:hanging="851"/>
        <w:jc w:val="both"/>
      </w:pPr>
      <w:bookmarkStart w:id="581" w:name="_Toc170072382"/>
      <w:bookmarkEnd w:id="579"/>
      <w:bookmarkEnd w:id="580"/>
      <w:r w:rsidRPr="00AB2995">
        <w:lastRenderedPageBreak/>
        <w:t>Omission</w:t>
      </w:r>
      <w:bookmarkEnd w:id="581"/>
    </w:p>
    <w:p w14:paraId="22EF06B7" w14:textId="63FFDE12" w:rsidR="00F23078" w:rsidRDefault="00F23078" w:rsidP="00F23078">
      <w:pPr>
        <w:pStyle w:val="ParagraphText"/>
        <w:spacing w:after="120"/>
        <w:jc w:val="both"/>
        <w:rPr>
          <w:rFonts w:cs="Arial"/>
          <w:color w:val="auto"/>
          <w:szCs w:val="20"/>
        </w:rPr>
      </w:pPr>
      <w:r w:rsidRPr="00546C86">
        <w:rPr>
          <w:rFonts w:eastAsiaTheme="minorEastAsia" w:cs="Arial"/>
          <w:color w:val="auto"/>
          <w:szCs w:val="20"/>
          <w:lang w:eastAsia="zh-CN"/>
        </w:rPr>
        <w:t>Omission</w:t>
      </w:r>
      <w:r w:rsidRPr="00546C86">
        <w:rPr>
          <w:rFonts w:cs="Arial"/>
          <w:color w:val="auto"/>
          <w:szCs w:val="20"/>
        </w:rPr>
        <w:t xml:space="preserve"> is applicable for S-101.</w:t>
      </w:r>
      <w:r>
        <w:rPr>
          <w:rFonts w:cs="Arial"/>
          <w:color w:val="auto"/>
          <w:szCs w:val="20"/>
        </w:rPr>
        <w:t xml:space="preserve"> </w:t>
      </w:r>
      <w:r w:rsidR="003C29D8">
        <w:rPr>
          <w:rFonts w:cs="Arial"/>
          <w:color w:val="auto"/>
          <w:szCs w:val="20"/>
        </w:rPr>
        <w:t xml:space="preserve">Data </w:t>
      </w:r>
      <w:r>
        <w:rPr>
          <w:rFonts w:cs="Arial"/>
          <w:color w:val="auto"/>
          <w:szCs w:val="20"/>
        </w:rPr>
        <w:t xml:space="preserve">Producers must verify that no items that should have been included in the dataset have been missed. </w:t>
      </w:r>
      <w:r w:rsidR="00FF780F">
        <w:rPr>
          <w:rFonts w:cs="Arial"/>
          <w:color w:val="auto"/>
          <w:szCs w:val="20"/>
        </w:rPr>
        <w:t>This includes missing features specified as mandatory in S-101; and missing support files</w:t>
      </w:r>
      <w:r w:rsidR="00020E4A">
        <w:rPr>
          <w:rFonts w:cs="Arial"/>
          <w:color w:val="auto"/>
          <w:szCs w:val="20"/>
        </w:rPr>
        <w:t xml:space="preserve"> referenced by the dataset</w:t>
      </w:r>
      <w:r w:rsidR="00FF780F">
        <w:rPr>
          <w:rFonts w:cs="Arial"/>
          <w:color w:val="auto"/>
          <w:szCs w:val="20"/>
        </w:rPr>
        <w:t>.</w:t>
      </w:r>
    </w:p>
    <w:p w14:paraId="21508C44" w14:textId="42E5A916" w:rsidR="00F23078" w:rsidRPr="00546C86" w:rsidRDefault="00F23078" w:rsidP="00F23078">
      <w:pPr>
        <w:pStyle w:val="ParagraphText"/>
        <w:spacing w:after="120"/>
        <w:jc w:val="both"/>
        <w:rPr>
          <w:rFonts w:cs="Arial"/>
          <w:color w:val="auto"/>
          <w:szCs w:val="20"/>
        </w:rPr>
      </w:pPr>
      <w:r>
        <w:rPr>
          <w:rFonts w:cs="Arial"/>
          <w:color w:val="auto"/>
          <w:szCs w:val="20"/>
        </w:rPr>
        <w:t xml:space="preserve">S-101 Annex C – </w:t>
      </w:r>
      <w:r>
        <w:rPr>
          <w:rFonts w:cs="Arial"/>
          <w:i/>
          <w:color w:val="auto"/>
          <w:szCs w:val="20"/>
        </w:rPr>
        <w:t>S-101 Validation Checks</w:t>
      </w:r>
      <w:r w:rsidRPr="003E3EEF">
        <w:rPr>
          <w:rFonts w:cs="Arial"/>
          <w:color w:val="auto"/>
          <w:szCs w:val="20"/>
        </w:rPr>
        <w:t xml:space="preserve">, </w:t>
      </w:r>
      <w:r>
        <w:rPr>
          <w:rFonts w:cs="Arial"/>
          <w:color w:val="auto"/>
          <w:szCs w:val="20"/>
        </w:rPr>
        <w:t xml:space="preserve">includes data validation check(s) intended to detect </w:t>
      </w:r>
      <w:r w:rsidR="00FF780F">
        <w:rPr>
          <w:rFonts w:cs="Arial"/>
          <w:color w:val="auto"/>
          <w:szCs w:val="20"/>
        </w:rPr>
        <w:t>missing items</w:t>
      </w:r>
      <w:r>
        <w:rPr>
          <w:rFonts w:cs="Arial"/>
          <w:color w:val="auto"/>
          <w:szCs w:val="20"/>
        </w:rPr>
        <w:t>.</w:t>
      </w:r>
    </w:p>
    <w:p w14:paraId="46E168DB" w14:textId="77777777" w:rsidR="00F23078" w:rsidRPr="00546C86" w:rsidRDefault="00F23078" w:rsidP="00F23078">
      <w:pPr>
        <w:pStyle w:val="ParagraphText"/>
        <w:spacing w:after="120"/>
        <w:jc w:val="both"/>
        <w:rPr>
          <w:rFonts w:eastAsiaTheme="minorEastAsia" w:cs="Arial"/>
          <w:color w:val="auto"/>
          <w:szCs w:val="20"/>
          <w:lang w:eastAsia="zh-CN"/>
        </w:rPr>
      </w:pPr>
      <w:r>
        <w:rPr>
          <w:rFonts w:cs="Arial"/>
          <w:color w:val="auto"/>
          <w:szCs w:val="20"/>
        </w:rPr>
        <w:t xml:space="preserve">If no items have been omitted the dataset PASSES this test. </w:t>
      </w:r>
    </w:p>
    <w:p w14:paraId="3DA3462A" w14:textId="77777777" w:rsidR="00BC45F7" w:rsidRPr="008B3C81" w:rsidRDefault="00BC45F7" w:rsidP="00BC45F7">
      <w:pPr>
        <w:pStyle w:val="ParagraphText"/>
        <w:spacing w:after="120"/>
        <w:jc w:val="both"/>
        <w:rPr>
          <w:rFonts w:cs="Arial"/>
          <w:color w:val="auto"/>
          <w:szCs w:val="20"/>
        </w:rPr>
      </w:pPr>
    </w:p>
    <w:p w14:paraId="6CDA6E7D" w14:textId="77D0499B" w:rsidR="00AB2995" w:rsidRPr="004A70BB" w:rsidRDefault="00AB2995" w:rsidP="00AB2995">
      <w:pPr>
        <w:pStyle w:val="Heading2"/>
        <w:tabs>
          <w:tab w:val="clear" w:pos="540"/>
        </w:tabs>
        <w:spacing w:before="120" w:after="200" w:line="240" w:lineRule="auto"/>
        <w:ind w:left="709" w:hanging="709"/>
      </w:pPr>
      <w:bookmarkStart w:id="582" w:name="_Toc170072383"/>
      <w:r>
        <w:t>Logical consistency</w:t>
      </w:r>
      <w:bookmarkEnd w:id="582"/>
    </w:p>
    <w:p w14:paraId="3D3E7552" w14:textId="3E2C05B0" w:rsidR="00AB2995" w:rsidRPr="00AB2995" w:rsidRDefault="00AB2995" w:rsidP="00AB2995">
      <w:pPr>
        <w:pStyle w:val="Heading3"/>
        <w:tabs>
          <w:tab w:val="clear" w:pos="660"/>
          <w:tab w:val="clear" w:pos="880"/>
          <w:tab w:val="left" w:pos="851"/>
        </w:tabs>
        <w:spacing w:before="120" w:after="120" w:line="240" w:lineRule="auto"/>
        <w:ind w:left="851" w:hanging="851"/>
        <w:jc w:val="both"/>
      </w:pPr>
      <w:bookmarkStart w:id="583" w:name="_Toc170072384"/>
      <w:r w:rsidRPr="00AB2995">
        <w:t>Conceptual consistency</w:t>
      </w:r>
      <w:bookmarkEnd w:id="583"/>
    </w:p>
    <w:p w14:paraId="32E50BC6" w14:textId="43746EC9" w:rsidR="00F738E1" w:rsidRPr="00686B2E" w:rsidRDefault="00F738E1" w:rsidP="00F738E1">
      <w:pPr>
        <w:pStyle w:val="ParagraphText"/>
        <w:spacing w:after="120"/>
        <w:jc w:val="both"/>
        <w:rPr>
          <w:rFonts w:eastAsiaTheme="minorEastAsia" w:cs="Arial"/>
          <w:color w:val="auto"/>
          <w:szCs w:val="20"/>
          <w:lang w:eastAsia="zh-CN"/>
        </w:rPr>
      </w:pPr>
      <w:r w:rsidRPr="00686B2E">
        <w:rPr>
          <w:rFonts w:cs="Arial"/>
          <w:color w:val="auto"/>
          <w:szCs w:val="20"/>
        </w:rPr>
        <w:t xml:space="preserve">Conceptual Consistency is applicable for </w:t>
      </w:r>
      <w:r w:rsidR="00546C86" w:rsidRPr="00686B2E">
        <w:rPr>
          <w:rFonts w:cs="Arial"/>
          <w:color w:val="auto"/>
          <w:szCs w:val="20"/>
        </w:rPr>
        <w:t>S-101</w:t>
      </w:r>
      <w:r w:rsidRPr="00686B2E">
        <w:rPr>
          <w:rFonts w:cs="Arial"/>
          <w:color w:val="auto"/>
          <w:szCs w:val="20"/>
        </w:rPr>
        <w:t xml:space="preserve"> and follow</w:t>
      </w:r>
      <w:r w:rsidRPr="00686B2E">
        <w:rPr>
          <w:rFonts w:eastAsiaTheme="minorEastAsia" w:cs="Arial"/>
          <w:color w:val="auto"/>
          <w:szCs w:val="20"/>
          <w:lang w:eastAsia="zh-CN"/>
        </w:rPr>
        <w:t>s</w:t>
      </w:r>
      <w:r w:rsidRPr="00686B2E">
        <w:rPr>
          <w:rFonts w:cs="Arial"/>
          <w:color w:val="auto"/>
          <w:szCs w:val="20"/>
        </w:rPr>
        <w:t xml:space="preserve"> the guidelines from S-100 Part 1.</w:t>
      </w:r>
    </w:p>
    <w:p w14:paraId="6B76FD63" w14:textId="70DF3A16" w:rsidR="00E674DC" w:rsidRDefault="00E674DC" w:rsidP="00E674DC">
      <w:pPr>
        <w:pStyle w:val="ParagraphText"/>
        <w:spacing w:after="120"/>
        <w:jc w:val="both"/>
        <w:rPr>
          <w:rFonts w:cs="Arial"/>
          <w:color w:val="auto"/>
          <w:szCs w:val="20"/>
        </w:rPr>
      </w:pPr>
      <w:r>
        <w:rPr>
          <w:rFonts w:cs="Arial"/>
          <w:color w:val="auto"/>
          <w:szCs w:val="20"/>
        </w:rPr>
        <w:t xml:space="preserve">Data Producers must verify that the dataset conforms to the S-100 General Feature Model. S-101 Annex C – </w:t>
      </w:r>
      <w:r>
        <w:rPr>
          <w:rFonts w:cs="Arial"/>
          <w:i/>
          <w:color w:val="auto"/>
          <w:szCs w:val="20"/>
        </w:rPr>
        <w:t>S-101 Validation Checks</w:t>
      </w:r>
      <w:r w:rsidRPr="003E3EEF">
        <w:rPr>
          <w:rFonts w:cs="Arial"/>
          <w:color w:val="auto"/>
          <w:szCs w:val="20"/>
        </w:rPr>
        <w:t xml:space="preserve">, </w:t>
      </w:r>
      <w:r>
        <w:rPr>
          <w:rFonts w:cs="Arial"/>
          <w:color w:val="auto"/>
          <w:szCs w:val="20"/>
        </w:rPr>
        <w:t xml:space="preserve">provides validation checks which verify this conformance. </w:t>
      </w:r>
    </w:p>
    <w:p w14:paraId="4EE3AE88" w14:textId="30B57C5A" w:rsidR="00E674DC" w:rsidRDefault="00E674DC" w:rsidP="00E674DC">
      <w:pPr>
        <w:pStyle w:val="ParagraphText"/>
        <w:spacing w:after="120"/>
        <w:jc w:val="both"/>
        <w:rPr>
          <w:rFonts w:cs="Arial"/>
          <w:color w:val="auto"/>
          <w:szCs w:val="20"/>
        </w:rPr>
      </w:pPr>
      <w:r>
        <w:rPr>
          <w:rFonts w:cs="Arial"/>
          <w:color w:val="auto"/>
          <w:szCs w:val="20"/>
        </w:rPr>
        <w:t>If no conceptual consistency checks classified as Critical</w:t>
      </w:r>
      <w:r w:rsidR="008D7B83">
        <w:rPr>
          <w:rFonts w:cs="Arial"/>
          <w:color w:val="auto"/>
          <w:szCs w:val="20"/>
        </w:rPr>
        <w:t xml:space="preserve"> in S-101 Annex C</w:t>
      </w:r>
      <w:r>
        <w:rPr>
          <w:rFonts w:cs="Arial"/>
          <w:color w:val="auto"/>
          <w:szCs w:val="20"/>
        </w:rPr>
        <w:t xml:space="preserve"> are reported the dataset PASSES this test. </w:t>
      </w:r>
    </w:p>
    <w:p w14:paraId="797F5978" w14:textId="5E6EFEB8" w:rsidR="007C6249" w:rsidRPr="00AB2995" w:rsidRDefault="007C6249" w:rsidP="007C6249">
      <w:pPr>
        <w:pStyle w:val="Heading3"/>
        <w:tabs>
          <w:tab w:val="clear" w:pos="660"/>
          <w:tab w:val="clear" w:pos="880"/>
          <w:tab w:val="left" w:pos="851"/>
        </w:tabs>
        <w:spacing w:before="120" w:after="120" w:line="240" w:lineRule="auto"/>
        <w:ind w:left="851" w:hanging="851"/>
        <w:jc w:val="both"/>
      </w:pPr>
      <w:bookmarkStart w:id="584" w:name="_Toc170072385"/>
      <w:r>
        <w:t>Domain</w:t>
      </w:r>
      <w:r w:rsidRPr="00AB2995">
        <w:t xml:space="preserve"> consistency</w:t>
      </w:r>
      <w:bookmarkEnd w:id="584"/>
    </w:p>
    <w:p w14:paraId="37FA9CA9" w14:textId="73BB3656" w:rsidR="00F738E1" w:rsidRPr="00C835FC" w:rsidRDefault="00F738E1" w:rsidP="00F738E1">
      <w:pPr>
        <w:pStyle w:val="ParagraphText"/>
        <w:spacing w:after="120"/>
        <w:jc w:val="both"/>
        <w:rPr>
          <w:rFonts w:eastAsiaTheme="minorEastAsia" w:cs="Arial"/>
          <w:color w:val="auto"/>
          <w:szCs w:val="20"/>
          <w:lang w:eastAsia="zh-CN"/>
        </w:rPr>
      </w:pPr>
      <w:r w:rsidRPr="00C835FC">
        <w:rPr>
          <w:rFonts w:cs="Arial"/>
          <w:color w:val="auto"/>
          <w:szCs w:val="20"/>
        </w:rPr>
        <w:t xml:space="preserve">Domain consistency is applicable for </w:t>
      </w:r>
      <w:r w:rsidR="00686B2E" w:rsidRPr="00C835FC">
        <w:rPr>
          <w:rFonts w:cs="Arial"/>
          <w:color w:val="auto"/>
          <w:szCs w:val="20"/>
        </w:rPr>
        <w:t>S-101</w:t>
      </w:r>
      <w:r w:rsidRPr="00C835FC">
        <w:rPr>
          <w:rFonts w:cs="Arial"/>
          <w:color w:val="auto"/>
          <w:szCs w:val="20"/>
        </w:rPr>
        <w:t xml:space="preserve"> and follow</w:t>
      </w:r>
      <w:r w:rsidRPr="00C835FC">
        <w:rPr>
          <w:rFonts w:eastAsiaTheme="minorEastAsia" w:cs="Arial"/>
          <w:color w:val="auto"/>
          <w:szCs w:val="20"/>
          <w:lang w:eastAsia="zh-CN"/>
        </w:rPr>
        <w:t>s</w:t>
      </w:r>
      <w:r w:rsidRPr="00C835FC">
        <w:rPr>
          <w:rFonts w:cs="Arial"/>
          <w:color w:val="auto"/>
          <w:szCs w:val="20"/>
        </w:rPr>
        <w:t xml:space="preserve"> the guidelines from S-100 Part </w:t>
      </w:r>
      <w:r w:rsidRPr="00C835FC">
        <w:rPr>
          <w:rFonts w:eastAsiaTheme="minorEastAsia" w:cs="Arial"/>
          <w:color w:val="auto"/>
          <w:szCs w:val="20"/>
          <w:lang w:eastAsia="zh-CN"/>
        </w:rPr>
        <w:t>5</w:t>
      </w:r>
      <w:r w:rsidRPr="00C835FC">
        <w:rPr>
          <w:rFonts w:cs="Arial"/>
          <w:color w:val="auto"/>
          <w:szCs w:val="20"/>
        </w:rPr>
        <w:t>.</w:t>
      </w:r>
    </w:p>
    <w:p w14:paraId="2F93AA35" w14:textId="7A820722" w:rsidR="00E674DC" w:rsidRDefault="00E674DC" w:rsidP="00E674DC">
      <w:pPr>
        <w:pStyle w:val="ParagraphText"/>
        <w:spacing w:after="120"/>
        <w:jc w:val="both"/>
        <w:rPr>
          <w:rFonts w:cs="Arial"/>
          <w:color w:val="auto"/>
          <w:szCs w:val="20"/>
        </w:rPr>
      </w:pPr>
      <w:r>
        <w:rPr>
          <w:rFonts w:cs="Arial"/>
          <w:color w:val="auto"/>
          <w:szCs w:val="20"/>
        </w:rPr>
        <w:t xml:space="preserve">Data Producers must verify that the dataset conforms to the S-101 Feature Catalogue and rules described in the S-101 Annex </w:t>
      </w:r>
      <w:r w:rsidR="0014612C">
        <w:rPr>
          <w:rFonts w:cs="Arial"/>
          <w:color w:val="auto"/>
          <w:szCs w:val="20"/>
        </w:rPr>
        <w:t>A</w:t>
      </w:r>
      <w:r>
        <w:rPr>
          <w:rFonts w:cs="Arial"/>
          <w:color w:val="auto"/>
          <w:szCs w:val="20"/>
        </w:rPr>
        <w:t xml:space="preserve"> – </w:t>
      </w:r>
      <w:r w:rsidRPr="00E674DC">
        <w:rPr>
          <w:rFonts w:cs="Arial"/>
          <w:i/>
          <w:color w:val="auto"/>
          <w:szCs w:val="20"/>
        </w:rPr>
        <w:t>Data Classification and Encoding Guide</w:t>
      </w:r>
      <w:r>
        <w:rPr>
          <w:rFonts w:cs="Arial"/>
          <w:color w:val="auto"/>
          <w:szCs w:val="20"/>
        </w:rPr>
        <w:t xml:space="preserve">. S-101 Annex C – </w:t>
      </w:r>
      <w:r>
        <w:rPr>
          <w:rFonts w:cs="Arial"/>
          <w:i/>
          <w:color w:val="auto"/>
          <w:szCs w:val="20"/>
        </w:rPr>
        <w:t>S-101 Validation Checks</w:t>
      </w:r>
      <w:r w:rsidRPr="003E3EEF">
        <w:rPr>
          <w:rFonts w:cs="Arial"/>
          <w:color w:val="auto"/>
          <w:szCs w:val="20"/>
        </w:rPr>
        <w:t xml:space="preserve">, </w:t>
      </w:r>
      <w:r>
        <w:rPr>
          <w:rFonts w:cs="Arial"/>
          <w:color w:val="auto"/>
          <w:szCs w:val="20"/>
        </w:rPr>
        <w:t xml:space="preserve">provides validation checks which verify this conformance. </w:t>
      </w:r>
    </w:p>
    <w:p w14:paraId="4EF57F3B" w14:textId="7253EEDF" w:rsidR="00E674DC" w:rsidRDefault="00E674DC" w:rsidP="00E674DC">
      <w:pPr>
        <w:pStyle w:val="ParagraphText"/>
        <w:spacing w:after="120"/>
        <w:jc w:val="both"/>
        <w:rPr>
          <w:rFonts w:cs="Arial"/>
          <w:color w:val="auto"/>
          <w:szCs w:val="20"/>
        </w:rPr>
      </w:pPr>
      <w:r>
        <w:rPr>
          <w:rFonts w:cs="Arial"/>
          <w:color w:val="auto"/>
          <w:szCs w:val="20"/>
        </w:rPr>
        <w:t xml:space="preserve">If no domain consistency checks classified as Critical </w:t>
      </w:r>
      <w:r w:rsidR="008D7B83">
        <w:rPr>
          <w:rFonts w:cs="Arial"/>
          <w:color w:val="auto"/>
          <w:szCs w:val="20"/>
        </w:rPr>
        <w:t xml:space="preserve">in S-101 Annex C </w:t>
      </w:r>
      <w:r>
        <w:rPr>
          <w:rFonts w:cs="Arial"/>
          <w:color w:val="auto"/>
          <w:szCs w:val="20"/>
        </w:rPr>
        <w:t xml:space="preserve">are reported the dataset PASSES this test. </w:t>
      </w:r>
    </w:p>
    <w:p w14:paraId="2A8E4FD3" w14:textId="7C21153B" w:rsidR="00865917" w:rsidRPr="0014612C" w:rsidRDefault="00865917" w:rsidP="00865917">
      <w:pPr>
        <w:pStyle w:val="Heading3"/>
        <w:tabs>
          <w:tab w:val="clear" w:pos="660"/>
          <w:tab w:val="clear" w:pos="880"/>
          <w:tab w:val="left" w:pos="851"/>
        </w:tabs>
        <w:spacing w:before="120" w:after="120" w:line="240" w:lineRule="auto"/>
        <w:ind w:left="851" w:hanging="851"/>
        <w:jc w:val="both"/>
      </w:pPr>
      <w:bookmarkStart w:id="585" w:name="_Toc170072386"/>
      <w:r w:rsidRPr="0014612C">
        <w:t>Format consistency</w:t>
      </w:r>
      <w:bookmarkEnd w:id="585"/>
    </w:p>
    <w:p w14:paraId="4C73FA07" w14:textId="39C460E4" w:rsidR="00F738E1" w:rsidRDefault="00F738E1" w:rsidP="00F738E1">
      <w:pPr>
        <w:pStyle w:val="ParagraphText"/>
        <w:spacing w:after="120"/>
        <w:jc w:val="both"/>
        <w:rPr>
          <w:rFonts w:cs="Arial"/>
          <w:color w:val="auto"/>
          <w:szCs w:val="20"/>
        </w:rPr>
      </w:pPr>
      <w:r w:rsidRPr="00C835FC">
        <w:rPr>
          <w:rFonts w:cs="Arial"/>
          <w:color w:val="auto"/>
          <w:szCs w:val="20"/>
        </w:rPr>
        <w:t xml:space="preserve">Format Consistency is applicable for </w:t>
      </w:r>
      <w:r w:rsidR="00C835FC" w:rsidRPr="00C835FC">
        <w:rPr>
          <w:rFonts w:cs="Arial"/>
          <w:color w:val="auto"/>
          <w:szCs w:val="20"/>
        </w:rPr>
        <w:t>S-101</w:t>
      </w:r>
      <w:r w:rsidRPr="00C835FC">
        <w:rPr>
          <w:rFonts w:cs="Arial"/>
          <w:color w:val="auto"/>
          <w:szCs w:val="20"/>
        </w:rPr>
        <w:t xml:space="preserve"> and follow</w:t>
      </w:r>
      <w:r w:rsidRPr="00C835FC">
        <w:rPr>
          <w:rFonts w:eastAsiaTheme="minorEastAsia" w:cs="Arial"/>
          <w:color w:val="auto"/>
          <w:szCs w:val="20"/>
          <w:lang w:eastAsia="zh-CN"/>
        </w:rPr>
        <w:t>s</w:t>
      </w:r>
      <w:r w:rsidR="0014612C">
        <w:rPr>
          <w:rFonts w:cs="Arial"/>
          <w:color w:val="auto"/>
          <w:szCs w:val="20"/>
        </w:rPr>
        <w:t xml:space="preserve"> the guidelines from S-100 Part</w:t>
      </w:r>
      <w:r w:rsidRPr="00C835FC">
        <w:rPr>
          <w:rFonts w:cs="Arial"/>
          <w:color w:val="auto"/>
          <w:szCs w:val="20"/>
        </w:rPr>
        <w:t xml:space="preserve"> </w:t>
      </w:r>
      <w:r w:rsidRPr="00C835FC">
        <w:rPr>
          <w:rFonts w:eastAsiaTheme="minorEastAsia" w:cs="Arial"/>
          <w:color w:val="auto"/>
          <w:szCs w:val="20"/>
          <w:lang w:eastAsia="zh-CN"/>
        </w:rPr>
        <w:t>10a</w:t>
      </w:r>
      <w:r w:rsidRPr="00C835FC">
        <w:rPr>
          <w:rFonts w:cs="Arial"/>
          <w:color w:val="auto"/>
          <w:szCs w:val="20"/>
        </w:rPr>
        <w:t>.</w:t>
      </w:r>
    </w:p>
    <w:p w14:paraId="4389A6CA" w14:textId="277A09AA" w:rsidR="0014612C" w:rsidRDefault="0014612C" w:rsidP="0014612C">
      <w:pPr>
        <w:pStyle w:val="ParagraphText"/>
        <w:spacing w:after="120"/>
        <w:jc w:val="both"/>
        <w:rPr>
          <w:rFonts w:cs="Arial"/>
          <w:color w:val="auto"/>
          <w:szCs w:val="20"/>
        </w:rPr>
      </w:pPr>
      <w:r>
        <w:rPr>
          <w:rFonts w:cs="Arial"/>
          <w:color w:val="auto"/>
          <w:szCs w:val="20"/>
        </w:rPr>
        <w:t xml:space="preserve">Data Producers must verify that the dataset conforms to S-101 Annex B – </w:t>
      </w:r>
      <w:r w:rsidRPr="0014612C">
        <w:rPr>
          <w:rFonts w:cs="Arial"/>
          <w:i/>
          <w:color w:val="auto"/>
          <w:szCs w:val="20"/>
        </w:rPr>
        <w:t>Data Product format (encoding)</w:t>
      </w:r>
      <w:r>
        <w:rPr>
          <w:rFonts w:cs="Arial"/>
          <w:color w:val="auto"/>
          <w:szCs w:val="20"/>
        </w:rPr>
        <w:t xml:space="preserve">. S-101 Annex C – </w:t>
      </w:r>
      <w:r>
        <w:rPr>
          <w:rFonts w:cs="Arial"/>
          <w:i/>
          <w:color w:val="auto"/>
          <w:szCs w:val="20"/>
        </w:rPr>
        <w:t>S-101 Validation Checks</w:t>
      </w:r>
      <w:r w:rsidRPr="003E3EEF">
        <w:rPr>
          <w:rFonts w:cs="Arial"/>
          <w:color w:val="auto"/>
          <w:szCs w:val="20"/>
        </w:rPr>
        <w:t xml:space="preserve">, </w:t>
      </w:r>
      <w:r>
        <w:rPr>
          <w:rFonts w:cs="Arial"/>
          <w:color w:val="auto"/>
          <w:szCs w:val="20"/>
        </w:rPr>
        <w:t xml:space="preserve">provides validation checks which verify this conformance. </w:t>
      </w:r>
    </w:p>
    <w:p w14:paraId="12D07132" w14:textId="18FFE27E" w:rsidR="0014612C" w:rsidRDefault="0014612C" w:rsidP="0014612C">
      <w:pPr>
        <w:pStyle w:val="ParagraphText"/>
        <w:spacing w:after="120"/>
        <w:jc w:val="both"/>
        <w:rPr>
          <w:rFonts w:cs="Arial"/>
          <w:color w:val="auto"/>
          <w:szCs w:val="20"/>
        </w:rPr>
      </w:pPr>
      <w:r>
        <w:rPr>
          <w:rFonts w:cs="Arial"/>
          <w:color w:val="auto"/>
          <w:szCs w:val="20"/>
        </w:rPr>
        <w:t xml:space="preserve">If no format consistency checks classified as Critical </w:t>
      </w:r>
      <w:r w:rsidR="008D7B83">
        <w:rPr>
          <w:rFonts w:cs="Arial"/>
          <w:color w:val="auto"/>
          <w:szCs w:val="20"/>
        </w:rPr>
        <w:t xml:space="preserve">in S-101 Annex C </w:t>
      </w:r>
      <w:r>
        <w:rPr>
          <w:rFonts w:cs="Arial"/>
          <w:color w:val="auto"/>
          <w:szCs w:val="20"/>
        </w:rPr>
        <w:t xml:space="preserve">are reported the dataset PASSES this test. </w:t>
      </w:r>
    </w:p>
    <w:p w14:paraId="4AEDFAF3" w14:textId="59ADE0BB" w:rsidR="00865917" w:rsidRPr="00AB2995" w:rsidRDefault="00865917" w:rsidP="00865917">
      <w:pPr>
        <w:pStyle w:val="Heading3"/>
        <w:tabs>
          <w:tab w:val="clear" w:pos="660"/>
          <w:tab w:val="clear" w:pos="880"/>
          <w:tab w:val="left" w:pos="851"/>
        </w:tabs>
        <w:spacing w:before="120" w:after="120" w:line="240" w:lineRule="auto"/>
        <w:ind w:left="851" w:hanging="851"/>
        <w:jc w:val="both"/>
      </w:pPr>
      <w:bookmarkStart w:id="586" w:name="_Toc170072387"/>
      <w:r>
        <w:t>Topological</w:t>
      </w:r>
      <w:r w:rsidRPr="00AB2995">
        <w:t xml:space="preserve"> consistency</w:t>
      </w:r>
      <w:bookmarkEnd w:id="586"/>
    </w:p>
    <w:p w14:paraId="741E5E18" w14:textId="4BDC9212" w:rsidR="00F738E1" w:rsidRPr="00ED1B8E" w:rsidRDefault="00F738E1" w:rsidP="00F738E1">
      <w:pPr>
        <w:pStyle w:val="ParagraphText"/>
        <w:spacing w:after="120"/>
        <w:jc w:val="both"/>
        <w:rPr>
          <w:rFonts w:eastAsiaTheme="minorEastAsia" w:cs="Arial"/>
          <w:color w:val="auto"/>
          <w:szCs w:val="20"/>
          <w:lang w:eastAsia="zh-CN"/>
        </w:rPr>
      </w:pPr>
      <w:r w:rsidRPr="00ED1B8E">
        <w:rPr>
          <w:rFonts w:cs="Arial"/>
          <w:color w:val="auto"/>
          <w:szCs w:val="20"/>
        </w:rPr>
        <w:t xml:space="preserve">Topological consistency is applicable for </w:t>
      </w:r>
      <w:r w:rsidR="00C835FC" w:rsidRPr="00ED1B8E">
        <w:rPr>
          <w:rFonts w:cs="Arial"/>
          <w:color w:val="auto"/>
          <w:szCs w:val="20"/>
        </w:rPr>
        <w:t>S-101</w:t>
      </w:r>
      <w:r w:rsidRPr="00ED1B8E">
        <w:rPr>
          <w:rFonts w:cs="Arial"/>
          <w:color w:val="auto"/>
          <w:szCs w:val="20"/>
        </w:rPr>
        <w:t xml:space="preserve"> and follow</w:t>
      </w:r>
      <w:r w:rsidRPr="00ED1B8E">
        <w:rPr>
          <w:rFonts w:eastAsiaTheme="minorEastAsia" w:cs="Arial"/>
          <w:color w:val="auto"/>
          <w:szCs w:val="20"/>
          <w:lang w:eastAsia="zh-CN"/>
        </w:rPr>
        <w:t>s</w:t>
      </w:r>
      <w:r w:rsidRPr="00ED1B8E">
        <w:rPr>
          <w:rFonts w:cs="Arial"/>
          <w:color w:val="auto"/>
          <w:szCs w:val="20"/>
        </w:rPr>
        <w:t xml:space="preserve"> the guidelines from S-100 Part </w:t>
      </w:r>
      <w:r w:rsidRPr="00ED1B8E">
        <w:rPr>
          <w:rFonts w:eastAsiaTheme="minorEastAsia" w:cs="Arial"/>
          <w:color w:val="auto"/>
          <w:szCs w:val="20"/>
          <w:lang w:eastAsia="zh-CN"/>
        </w:rPr>
        <w:t>7</w:t>
      </w:r>
      <w:r w:rsidRPr="00ED1B8E">
        <w:rPr>
          <w:rFonts w:cs="Arial"/>
          <w:color w:val="auto"/>
          <w:szCs w:val="20"/>
        </w:rPr>
        <w:t>.</w:t>
      </w:r>
    </w:p>
    <w:p w14:paraId="0EBCF171" w14:textId="49F2F48A" w:rsidR="008D7B83" w:rsidRDefault="008D7B83" w:rsidP="008D7B83">
      <w:pPr>
        <w:pStyle w:val="ParagraphText"/>
        <w:widowControl w:val="0"/>
        <w:spacing w:after="120"/>
        <w:jc w:val="both"/>
        <w:rPr>
          <w:rFonts w:cs="Arial"/>
          <w:color w:val="auto"/>
          <w:szCs w:val="20"/>
        </w:rPr>
      </w:pPr>
      <w:r>
        <w:rPr>
          <w:rFonts w:cs="Arial"/>
          <w:color w:val="auto"/>
          <w:szCs w:val="20"/>
        </w:rPr>
        <w:t xml:space="preserve">Data Producers must verify that the dataset conforms to the requirements for topology set out in Section 4 of this document. S-101 Annex C – </w:t>
      </w:r>
      <w:r>
        <w:rPr>
          <w:rFonts w:cs="Arial"/>
          <w:i/>
          <w:color w:val="auto"/>
          <w:szCs w:val="20"/>
        </w:rPr>
        <w:t>S-101 Validation Checks</w:t>
      </w:r>
      <w:r w:rsidRPr="003E3EEF">
        <w:rPr>
          <w:rFonts w:cs="Arial"/>
          <w:color w:val="auto"/>
          <w:szCs w:val="20"/>
        </w:rPr>
        <w:t xml:space="preserve">, </w:t>
      </w:r>
      <w:r>
        <w:rPr>
          <w:rFonts w:cs="Arial"/>
          <w:color w:val="auto"/>
          <w:szCs w:val="20"/>
        </w:rPr>
        <w:t xml:space="preserve">provides validation checks which verify this conformance. </w:t>
      </w:r>
    </w:p>
    <w:p w14:paraId="01874376" w14:textId="2BA0AA75" w:rsidR="008D7B83" w:rsidRDefault="008D7B83" w:rsidP="008D7B83">
      <w:pPr>
        <w:pStyle w:val="ParagraphText"/>
        <w:widowControl w:val="0"/>
        <w:spacing w:after="120"/>
        <w:jc w:val="both"/>
        <w:rPr>
          <w:rFonts w:cs="Arial"/>
          <w:color w:val="auto"/>
          <w:szCs w:val="20"/>
        </w:rPr>
      </w:pPr>
      <w:r>
        <w:rPr>
          <w:rFonts w:cs="Arial"/>
          <w:color w:val="auto"/>
          <w:szCs w:val="20"/>
        </w:rPr>
        <w:t xml:space="preserve">If no topological consistency checks classified as Critical in S-101 Annex C are reported the dataset PASSES this test. </w:t>
      </w:r>
    </w:p>
    <w:p w14:paraId="0822F418" w14:textId="4A7DFC1B" w:rsidR="00AB2995" w:rsidRDefault="00AB2995" w:rsidP="00AB2995">
      <w:pPr>
        <w:pStyle w:val="ParagraphText"/>
        <w:spacing w:after="120"/>
        <w:jc w:val="both"/>
        <w:rPr>
          <w:rFonts w:cs="Arial"/>
          <w:color w:val="auto"/>
          <w:szCs w:val="20"/>
        </w:rPr>
      </w:pPr>
    </w:p>
    <w:p w14:paraId="1D9E3E04" w14:textId="2D7305A7" w:rsidR="007F395B" w:rsidRPr="007F395B" w:rsidRDefault="007F395B" w:rsidP="007F395B">
      <w:pPr>
        <w:pStyle w:val="Heading2"/>
        <w:tabs>
          <w:tab w:val="clear" w:pos="540"/>
        </w:tabs>
        <w:spacing w:before="120" w:after="200" w:line="240" w:lineRule="auto"/>
        <w:ind w:left="709" w:hanging="709"/>
      </w:pPr>
      <w:bookmarkStart w:id="587" w:name="_Toc170072388"/>
      <w:r w:rsidRPr="007F395B">
        <w:t>Positional uncertainty and accuracy</w:t>
      </w:r>
      <w:bookmarkEnd w:id="587"/>
    </w:p>
    <w:p w14:paraId="3865864B" w14:textId="07C23C4D" w:rsidR="007F395B" w:rsidRPr="00AB2995" w:rsidRDefault="007F395B" w:rsidP="007F395B">
      <w:pPr>
        <w:pStyle w:val="Heading3"/>
        <w:tabs>
          <w:tab w:val="clear" w:pos="660"/>
          <w:tab w:val="clear" w:pos="880"/>
          <w:tab w:val="left" w:pos="851"/>
        </w:tabs>
        <w:spacing w:before="120" w:after="120" w:line="240" w:lineRule="auto"/>
        <w:ind w:left="851" w:hanging="851"/>
        <w:jc w:val="both"/>
      </w:pPr>
      <w:bookmarkStart w:id="588" w:name="_Toc170072389"/>
      <w:r w:rsidRPr="007F395B">
        <w:t>Absolute or external accuracy</w:t>
      </w:r>
      <w:bookmarkEnd w:id="588"/>
    </w:p>
    <w:p w14:paraId="597FA1BA" w14:textId="4809635A" w:rsidR="00F738E1" w:rsidRDefault="00F738E1" w:rsidP="00F738E1">
      <w:pPr>
        <w:pStyle w:val="ParagraphText"/>
        <w:spacing w:after="120"/>
        <w:jc w:val="both"/>
        <w:rPr>
          <w:rFonts w:cs="Arial"/>
          <w:color w:val="auto"/>
          <w:szCs w:val="20"/>
        </w:rPr>
      </w:pPr>
      <w:r w:rsidRPr="00C43BD7">
        <w:rPr>
          <w:rFonts w:cs="Arial"/>
          <w:color w:val="auto"/>
          <w:szCs w:val="20"/>
        </w:rPr>
        <w:t xml:space="preserve">Absolute or external accuracy is applicable for </w:t>
      </w:r>
      <w:r w:rsidR="00ED1B8E" w:rsidRPr="00C43BD7">
        <w:rPr>
          <w:rFonts w:cs="Arial"/>
          <w:color w:val="auto"/>
          <w:szCs w:val="20"/>
        </w:rPr>
        <w:t>S-101</w:t>
      </w:r>
      <w:r w:rsidRPr="00C43BD7">
        <w:rPr>
          <w:rFonts w:cs="Arial"/>
          <w:color w:val="auto"/>
          <w:szCs w:val="20"/>
        </w:rPr>
        <w:t xml:space="preserve"> and follow</w:t>
      </w:r>
      <w:r w:rsidRPr="00C43BD7">
        <w:rPr>
          <w:rFonts w:eastAsiaTheme="minorEastAsia" w:cs="Arial"/>
          <w:color w:val="auto"/>
          <w:szCs w:val="20"/>
          <w:lang w:eastAsia="zh-CN"/>
        </w:rPr>
        <w:t>s</w:t>
      </w:r>
      <w:r w:rsidRPr="00C43BD7">
        <w:rPr>
          <w:rFonts w:cs="Arial"/>
          <w:color w:val="auto"/>
          <w:szCs w:val="20"/>
        </w:rPr>
        <w:t xml:space="preserve"> the guidelines from S-100 Part </w:t>
      </w:r>
      <w:r w:rsidRPr="00C43BD7">
        <w:rPr>
          <w:rFonts w:eastAsiaTheme="minorEastAsia" w:cs="Arial"/>
          <w:color w:val="auto"/>
          <w:szCs w:val="20"/>
          <w:lang w:eastAsia="zh-CN"/>
        </w:rPr>
        <w:t>4c</w:t>
      </w:r>
      <w:r w:rsidRPr="00C43BD7">
        <w:rPr>
          <w:rFonts w:cs="Arial"/>
          <w:color w:val="auto"/>
          <w:szCs w:val="20"/>
        </w:rPr>
        <w:t>.</w:t>
      </w:r>
    </w:p>
    <w:p w14:paraId="2F70BA60" w14:textId="62BF0870" w:rsidR="008D7B83" w:rsidRPr="00C43BD7" w:rsidRDefault="008D7B83" w:rsidP="00F738E1">
      <w:pPr>
        <w:pStyle w:val="ParagraphText"/>
        <w:spacing w:after="120"/>
        <w:jc w:val="both"/>
        <w:rPr>
          <w:rFonts w:eastAsiaTheme="minorEastAsia" w:cs="Arial"/>
          <w:color w:val="auto"/>
          <w:szCs w:val="20"/>
          <w:lang w:eastAsia="zh-CN"/>
        </w:rPr>
      </w:pPr>
      <w:r>
        <w:rPr>
          <w:rFonts w:cs="Arial"/>
          <w:color w:val="auto"/>
          <w:szCs w:val="20"/>
        </w:rPr>
        <w:t>Data Producers must verify the absolute accuracy of S-101 datasets and ensure that they achieve an adequate accuracy. Additionally the relevant metadata features and attributes</w:t>
      </w:r>
      <w:r w:rsidR="00222DE7">
        <w:rPr>
          <w:rFonts w:cs="Arial"/>
          <w:color w:val="auto"/>
          <w:szCs w:val="20"/>
        </w:rPr>
        <w:t xml:space="preserve"> as described in S-101 Annex A – </w:t>
      </w:r>
      <w:r w:rsidR="00222DE7" w:rsidRPr="00E674DC">
        <w:rPr>
          <w:rFonts w:cs="Arial"/>
          <w:i/>
          <w:color w:val="auto"/>
          <w:szCs w:val="20"/>
        </w:rPr>
        <w:t>Data Classification and Encoding Guide</w:t>
      </w:r>
      <w:r w:rsidR="00222DE7">
        <w:rPr>
          <w:rFonts w:cs="Arial"/>
          <w:color w:val="auto"/>
          <w:szCs w:val="20"/>
        </w:rPr>
        <w:t>,</w:t>
      </w:r>
      <w:r>
        <w:rPr>
          <w:rFonts w:cs="Arial"/>
          <w:color w:val="auto"/>
          <w:szCs w:val="20"/>
        </w:rPr>
        <w:t xml:space="preserve"> must be populated where applicable.</w:t>
      </w:r>
    </w:p>
    <w:p w14:paraId="65E0AA4E" w14:textId="502223FC" w:rsidR="00F738E1" w:rsidRPr="00AB2995" w:rsidRDefault="00F738E1" w:rsidP="00F738E1">
      <w:pPr>
        <w:pStyle w:val="Heading3"/>
        <w:tabs>
          <w:tab w:val="clear" w:pos="660"/>
          <w:tab w:val="clear" w:pos="880"/>
          <w:tab w:val="left" w:pos="851"/>
        </w:tabs>
        <w:spacing w:before="120" w:after="120" w:line="240" w:lineRule="auto"/>
        <w:ind w:left="851" w:hanging="851"/>
        <w:jc w:val="both"/>
      </w:pPr>
      <w:bookmarkStart w:id="589" w:name="_Toc170072390"/>
      <w:r w:rsidRPr="00F738E1">
        <w:t>Vertical position accuracy</w:t>
      </w:r>
      <w:bookmarkEnd w:id="589"/>
    </w:p>
    <w:p w14:paraId="250F02FE" w14:textId="28916724" w:rsidR="00F738E1" w:rsidRDefault="00F738E1" w:rsidP="00F738E1">
      <w:pPr>
        <w:pStyle w:val="ParagraphText"/>
        <w:spacing w:after="120"/>
        <w:jc w:val="both"/>
        <w:rPr>
          <w:rFonts w:cs="Arial"/>
          <w:color w:val="auto"/>
          <w:szCs w:val="20"/>
        </w:rPr>
      </w:pPr>
      <w:r w:rsidRPr="001B179C">
        <w:rPr>
          <w:rFonts w:cs="Arial"/>
          <w:color w:val="auto"/>
          <w:szCs w:val="20"/>
        </w:rPr>
        <w:t xml:space="preserve">Vertical position accuracy is applicable for </w:t>
      </w:r>
      <w:r w:rsidR="00C43BD7" w:rsidRPr="001B179C">
        <w:rPr>
          <w:rFonts w:cs="Arial"/>
          <w:color w:val="auto"/>
          <w:szCs w:val="20"/>
        </w:rPr>
        <w:t>S-101</w:t>
      </w:r>
      <w:r w:rsidRPr="001B179C">
        <w:rPr>
          <w:rFonts w:cs="Arial"/>
          <w:color w:val="auto"/>
          <w:szCs w:val="20"/>
        </w:rPr>
        <w:t xml:space="preserve"> and follow</w:t>
      </w:r>
      <w:r w:rsidRPr="001B179C">
        <w:rPr>
          <w:rFonts w:eastAsiaTheme="minorEastAsia" w:cs="Arial"/>
          <w:color w:val="auto"/>
          <w:szCs w:val="20"/>
          <w:lang w:eastAsia="zh-CN"/>
        </w:rPr>
        <w:t>s</w:t>
      </w:r>
      <w:r w:rsidRPr="001B179C">
        <w:rPr>
          <w:rFonts w:cs="Arial"/>
          <w:color w:val="auto"/>
          <w:szCs w:val="20"/>
        </w:rPr>
        <w:t xml:space="preserve"> the guidelines from S-100 Part </w:t>
      </w:r>
      <w:r w:rsidRPr="001B179C">
        <w:rPr>
          <w:rFonts w:eastAsiaTheme="minorEastAsia" w:cs="Arial"/>
          <w:color w:val="auto"/>
          <w:szCs w:val="20"/>
          <w:lang w:eastAsia="zh-CN"/>
        </w:rPr>
        <w:t>4c</w:t>
      </w:r>
      <w:r w:rsidRPr="00B53358">
        <w:rPr>
          <w:rFonts w:cs="Arial"/>
          <w:color w:val="auto"/>
          <w:szCs w:val="20"/>
        </w:rPr>
        <w:t>.</w:t>
      </w:r>
    </w:p>
    <w:p w14:paraId="27070D8C" w14:textId="26466CB0" w:rsidR="00222DE7" w:rsidRPr="00000336" w:rsidRDefault="00222DE7" w:rsidP="00F738E1">
      <w:pPr>
        <w:pStyle w:val="ParagraphText"/>
        <w:spacing w:after="120"/>
        <w:jc w:val="both"/>
        <w:rPr>
          <w:rFonts w:eastAsiaTheme="minorEastAsia" w:cs="Arial"/>
          <w:color w:val="auto"/>
          <w:szCs w:val="20"/>
          <w:lang w:eastAsia="zh-CN"/>
        </w:rPr>
      </w:pPr>
      <w:r>
        <w:rPr>
          <w:rFonts w:cs="Arial"/>
          <w:color w:val="auto"/>
          <w:szCs w:val="20"/>
        </w:rPr>
        <w:lastRenderedPageBreak/>
        <w:t xml:space="preserve">Data Producers must verify the vertical position accuracy of S-101 datasets and ensure that they achieve an adequate accuracy. The relevant metadata features and attributes as described in S-101 Annex A – </w:t>
      </w:r>
      <w:r w:rsidRPr="00E674DC">
        <w:rPr>
          <w:rFonts w:cs="Arial"/>
          <w:i/>
          <w:color w:val="auto"/>
          <w:szCs w:val="20"/>
        </w:rPr>
        <w:t>Data Classification and Encoding Guide</w:t>
      </w:r>
      <w:r>
        <w:rPr>
          <w:rFonts w:cs="Arial"/>
          <w:color w:val="auto"/>
          <w:szCs w:val="20"/>
        </w:rPr>
        <w:t>, should be populated to reflect the vertical position accuracy.</w:t>
      </w:r>
    </w:p>
    <w:p w14:paraId="27B68B70" w14:textId="6A687C67" w:rsidR="00F738E1" w:rsidRPr="00507803" w:rsidRDefault="00F738E1" w:rsidP="00F738E1">
      <w:pPr>
        <w:pStyle w:val="Heading3"/>
        <w:tabs>
          <w:tab w:val="clear" w:pos="660"/>
          <w:tab w:val="clear" w:pos="880"/>
          <w:tab w:val="left" w:pos="851"/>
        </w:tabs>
        <w:spacing w:before="120" w:after="120" w:line="240" w:lineRule="auto"/>
        <w:ind w:left="851" w:hanging="851"/>
        <w:jc w:val="both"/>
      </w:pPr>
      <w:bookmarkStart w:id="590" w:name="_Toc170072391"/>
      <w:r w:rsidRPr="00507803">
        <w:t>Horizontal position accuracy</w:t>
      </w:r>
      <w:bookmarkEnd w:id="590"/>
    </w:p>
    <w:p w14:paraId="11153A29" w14:textId="3C0F00D5" w:rsidR="00F738E1" w:rsidRPr="001B179C" w:rsidRDefault="00F738E1" w:rsidP="00F738E1">
      <w:pPr>
        <w:pStyle w:val="ParagraphText"/>
        <w:spacing w:after="120"/>
        <w:jc w:val="both"/>
        <w:rPr>
          <w:rFonts w:eastAsiaTheme="minorEastAsia" w:cs="Arial"/>
          <w:color w:val="auto"/>
          <w:szCs w:val="20"/>
          <w:lang w:eastAsia="zh-CN"/>
        </w:rPr>
      </w:pPr>
      <w:r w:rsidRPr="001B179C">
        <w:rPr>
          <w:rFonts w:cs="Arial"/>
          <w:color w:val="auto"/>
          <w:szCs w:val="20"/>
        </w:rPr>
        <w:t xml:space="preserve">Horizontal position accuracy is applicable for </w:t>
      </w:r>
      <w:r w:rsidR="006B622B" w:rsidRPr="001B179C">
        <w:rPr>
          <w:rFonts w:cs="Arial"/>
          <w:color w:val="auto"/>
          <w:szCs w:val="20"/>
        </w:rPr>
        <w:t>S-101</w:t>
      </w:r>
      <w:r w:rsidRPr="001B179C">
        <w:rPr>
          <w:rFonts w:cs="Arial"/>
          <w:color w:val="auto"/>
          <w:szCs w:val="20"/>
        </w:rPr>
        <w:t xml:space="preserve"> and follow</w:t>
      </w:r>
      <w:r w:rsidRPr="001B179C">
        <w:rPr>
          <w:rFonts w:eastAsiaTheme="minorEastAsia" w:cs="Arial"/>
          <w:color w:val="auto"/>
          <w:szCs w:val="20"/>
          <w:lang w:eastAsia="zh-CN"/>
        </w:rPr>
        <w:t>s</w:t>
      </w:r>
      <w:r w:rsidRPr="001B179C">
        <w:rPr>
          <w:rFonts w:cs="Arial"/>
          <w:color w:val="auto"/>
          <w:szCs w:val="20"/>
        </w:rPr>
        <w:t xml:space="preserve"> the guidelines from S-100 Part </w:t>
      </w:r>
      <w:r w:rsidRPr="001B179C">
        <w:rPr>
          <w:rFonts w:eastAsiaTheme="minorEastAsia" w:cs="Arial"/>
          <w:color w:val="auto"/>
          <w:szCs w:val="20"/>
          <w:lang w:eastAsia="zh-CN"/>
        </w:rPr>
        <w:t>4c</w:t>
      </w:r>
      <w:r w:rsidRPr="001B179C">
        <w:rPr>
          <w:rFonts w:cs="Arial"/>
          <w:color w:val="auto"/>
          <w:szCs w:val="20"/>
        </w:rPr>
        <w:t>.</w:t>
      </w:r>
    </w:p>
    <w:p w14:paraId="213BC011" w14:textId="5E4D9D57" w:rsidR="00F738E1" w:rsidRPr="00EE21A9" w:rsidRDefault="00507803" w:rsidP="00F738E1">
      <w:pPr>
        <w:pStyle w:val="ParagraphText"/>
        <w:spacing w:after="120"/>
        <w:jc w:val="both"/>
        <w:rPr>
          <w:rFonts w:cs="Arial"/>
          <w:color w:val="auto"/>
          <w:szCs w:val="20"/>
        </w:rPr>
      </w:pPr>
      <w:r>
        <w:rPr>
          <w:rFonts w:cs="Arial"/>
          <w:color w:val="auto"/>
          <w:szCs w:val="20"/>
        </w:rPr>
        <w:t xml:space="preserve">Data </w:t>
      </w:r>
      <w:r w:rsidRPr="00507803">
        <w:rPr>
          <w:rFonts w:cs="Arial"/>
          <w:color w:val="auto"/>
          <w:szCs w:val="20"/>
        </w:rPr>
        <w:t xml:space="preserve">Producers must verify the horizontal position accuracy of S-101 datasets and ensure that they achieve an adequate accuracy. The relevant metadata features and attributes </w:t>
      </w:r>
      <w:r>
        <w:rPr>
          <w:rFonts w:cs="Arial"/>
          <w:color w:val="auto"/>
          <w:szCs w:val="20"/>
        </w:rPr>
        <w:t xml:space="preserve">as described in S-101 Annex A – </w:t>
      </w:r>
      <w:r w:rsidRPr="00E674DC">
        <w:rPr>
          <w:rFonts w:cs="Arial"/>
          <w:i/>
          <w:color w:val="auto"/>
          <w:szCs w:val="20"/>
        </w:rPr>
        <w:t>Data Classification and Encoding Guide</w:t>
      </w:r>
      <w:r>
        <w:rPr>
          <w:rFonts w:cs="Arial"/>
          <w:color w:val="auto"/>
          <w:szCs w:val="20"/>
        </w:rPr>
        <w:t xml:space="preserve">, </w:t>
      </w:r>
      <w:r w:rsidRPr="00507803">
        <w:rPr>
          <w:rFonts w:cs="Arial"/>
          <w:color w:val="auto"/>
          <w:szCs w:val="20"/>
        </w:rPr>
        <w:t>should be populated to reflect the horizontal position accuracy.</w:t>
      </w:r>
    </w:p>
    <w:p w14:paraId="28A2109C" w14:textId="26424ED4" w:rsidR="00F738E1" w:rsidRPr="00AB2995" w:rsidRDefault="00F738E1" w:rsidP="00F738E1">
      <w:pPr>
        <w:pStyle w:val="Heading3"/>
        <w:tabs>
          <w:tab w:val="clear" w:pos="660"/>
          <w:tab w:val="clear" w:pos="880"/>
          <w:tab w:val="left" w:pos="851"/>
        </w:tabs>
        <w:spacing w:before="120" w:after="120" w:line="240" w:lineRule="auto"/>
        <w:ind w:left="851" w:hanging="851"/>
        <w:jc w:val="both"/>
      </w:pPr>
      <w:bookmarkStart w:id="591" w:name="_Toc170072392"/>
      <w:r w:rsidRPr="00F738E1">
        <w:t>Relative or internal accuracy</w:t>
      </w:r>
      <w:bookmarkEnd w:id="591"/>
    </w:p>
    <w:p w14:paraId="33B59CC4" w14:textId="6981E4DE" w:rsidR="00F738E1" w:rsidRPr="00B53358" w:rsidRDefault="00F738E1" w:rsidP="00F738E1">
      <w:pPr>
        <w:pStyle w:val="ParagraphText"/>
        <w:spacing w:after="120"/>
        <w:jc w:val="both"/>
        <w:rPr>
          <w:rFonts w:eastAsiaTheme="minorEastAsia" w:cs="Arial"/>
          <w:color w:val="auto"/>
          <w:szCs w:val="20"/>
          <w:lang w:eastAsia="zh-CN"/>
        </w:rPr>
      </w:pPr>
      <w:r w:rsidRPr="00B53358">
        <w:rPr>
          <w:rFonts w:cs="Arial"/>
          <w:color w:val="auto"/>
          <w:szCs w:val="20"/>
        </w:rPr>
        <w:t xml:space="preserve">Relative or internal accuracy is applicable for </w:t>
      </w:r>
      <w:r w:rsidR="00B53358" w:rsidRPr="00B53358">
        <w:rPr>
          <w:rFonts w:cs="Arial"/>
          <w:color w:val="auto"/>
          <w:szCs w:val="20"/>
        </w:rPr>
        <w:t>S-101</w:t>
      </w:r>
      <w:r w:rsidRPr="00B53358">
        <w:rPr>
          <w:rFonts w:cs="Arial"/>
          <w:color w:val="auto"/>
          <w:szCs w:val="20"/>
        </w:rPr>
        <w:t xml:space="preserve"> and follows the guidelines from S-100 Part 4c.</w:t>
      </w:r>
    </w:p>
    <w:p w14:paraId="4F96200F" w14:textId="171AED36" w:rsidR="00F738E1" w:rsidRPr="00B53358" w:rsidRDefault="004B01D1" w:rsidP="00F738E1">
      <w:pPr>
        <w:pStyle w:val="ParagraphText"/>
        <w:spacing w:after="120"/>
        <w:jc w:val="both"/>
        <w:rPr>
          <w:rFonts w:eastAsiaTheme="minorEastAsia" w:cs="Arial"/>
          <w:color w:val="auto"/>
          <w:szCs w:val="20"/>
          <w:lang w:eastAsia="zh-CN"/>
        </w:rPr>
      </w:pPr>
      <w:r>
        <w:rPr>
          <w:rFonts w:cs="Arial"/>
          <w:color w:val="auto"/>
          <w:szCs w:val="20"/>
        </w:rPr>
        <w:t xml:space="preserve">Data </w:t>
      </w:r>
      <w:r w:rsidR="00507803" w:rsidRPr="00507803">
        <w:rPr>
          <w:rFonts w:cs="Arial"/>
          <w:color w:val="auto"/>
          <w:szCs w:val="20"/>
        </w:rPr>
        <w:t xml:space="preserve">Producers must verify the </w:t>
      </w:r>
      <w:r w:rsidR="0056593D">
        <w:rPr>
          <w:rFonts w:cs="Arial"/>
          <w:color w:val="auto"/>
          <w:szCs w:val="20"/>
        </w:rPr>
        <w:t>relative or internal accuracy</w:t>
      </w:r>
      <w:r w:rsidR="00507803" w:rsidRPr="00507803">
        <w:rPr>
          <w:rFonts w:cs="Arial"/>
          <w:color w:val="auto"/>
          <w:szCs w:val="20"/>
        </w:rPr>
        <w:t xml:space="preserve"> of S-101 datasets and ensure that they achieve an adequate accuracy.</w:t>
      </w:r>
      <w:r w:rsidR="00F738E1" w:rsidRPr="00B53358">
        <w:rPr>
          <w:rFonts w:cs="Arial"/>
          <w:color w:val="auto"/>
          <w:szCs w:val="20"/>
        </w:rPr>
        <w:t xml:space="preserve"> </w:t>
      </w:r>
    </w:p>
    <w:p w14:paraId="1FF361D3" w14:textId="57A720B7" w:rsidR="00F738E1" w:rsidRPr="00AB2995" w:rsidRDefault="00F738E1" w:rsidP="00F738E1">
      <w:pPr>
        <w:pStyle w:val="Heading3"/>
        <w:tabs>
          <w:tab w:val="clear" w:pos="660"/>
          <w:tab w:val="clear" w:pos="880"/>
          <w:tab w:val="left" w:pos="851"/>
        </w:tabs>
        <w:spacing w:before="120" w:after="120" w:line="240" w:lineRule="auto"/>
        <w:ind w:left="851" w:hanging="851"/>
        <w:jc w:val="both"/>
      </w:pPr>
      <w:bookmarkStart w:id="592" w:name="_Toc170072393"/>
      <w:r w:rsidRPr="00F738E1">
        <w:t>Gridded data positional accuracy</w:t>
      </w:r>
      <w:bookmarkEnd w:id="592"/>
    </w:p>
    <w:p w14:paraId="293F15A8" w14:textId="3CA85ED0" w:rsidR="00F738E1" w:rsidRPr="00B53358" w:rsidRDefault="00F738E1" w:rsidP="00F738E1">
      <w:pPr>
        <w:pStyle w:val="ParagraphText"/>
        <w:spacing w:after="120"/>
        <w:jc w:val="both"/>
        <w:rPr>
          <w:rFonts w:eastAsiaTheme="minorEastAsia" w:cs="Arial"/>
          <w:color w:val="auto"/>
          <w:szCs w:val="20"/>
          <w:lang w:eastAsia="zh-CN"/>
        </w:rPr>
      </w:pPr>
      <w:r w:rsidRPr="00B53358">
        <w:rPr>
          <w:rFonts w:cs="Arial"/>
          <w:color w:val="auto"/>
          <w:szCs w:val="20"/>
        </w:rPr>
        <w:t>Gridded</w:t>
      </w:r>
      <w:r w:rsidRPr="00B53358">
        <w:rPr>
          <w:rFonts w:eastAsiaTheme="minorEastAsia" w:cs="Arial"/>
          <w:color w:val="auto"/>
          <w:szCs w:val="20"/>
          <w:lang w:eastAsia="zh-CN"/>
        </w:rPr>
        <w:t xml:space="preserve"> data</w:t>
      </w:r>
      <w:r w:rsidRPr="00B53358">
        <w:rPr>
          <w:rFonts w:cs="Arial"/>
          <w:color w:val="auto"/>
          <w:szCs w:val="20"/>
        </w:rPr>
        <w:t xml:space="preserve"> positional accuracy is</w:t>
      </w:r>
      <w:r w:rsidR="00B53358">
        <w:rPr>
          <w:rFonts w:cs="Arial"/>
          <w:color w:val="auto"/>
          <w:szCs w:val="20"/>
        </w:rPr>
        <w:t xml:space="preserve"> not</w:t>
      </w:r>
      <w:r w:rsidRPr="00B53358">
        <w:rPr>
          <w:rFonts w:cs="Arial"/>
          <w:color w:val="auto"/>
          <w:szCs w:val="20"/>
        </w:rPr>
        <w:t xml:space="preserve"> applicable for S-101.</w:t>
      </w:r>
    </w:p>
    <w:p w14:paraId="0C9FD157" w14:textId="77777777" w:rsidR="007F395B" w:rsidRDefault="007F395B" w:rsidP="00AB2995">
      <w:pPr>
        <w:pStyle w:val="ParagraphText"/>
        <w:spacing w:after="120"/>
        <w:jc w:val="both"/>
        <w:rPr>
          <w:rFonts w:cs="Arial"/>
          <w:color w:val="auto"/>
          <w:szCs w:val="20"/>
        </w:rPr>
      </w:pPr>
    </w:p>
    <w:p w14:paraId="2800466C" w14:textId="0C48DE20" w:rsidR="008F63E6" w:rsidRPr="007F395B" w:rsidRDefault="008F63E6" w:rsidP="008F63E6">
      <w:pPr>
        <w:pStyle w:val="Heading2"/>
        <w:tabs>
          <w:tab w:val="clear" w:pos="540"/>
        </w:tabs>
        <w:spacing w:before="120" w:after="200" w:line="240" w:lineRule="auto"/>
        <w:ind w:left="709" w:hanging="709"/>
      </w:pPr>
      <w:bookmarkStart w:id="593" w:name="_Toc170072394"/>
      <w:r w:rsidRPr="008F63E6">
        <w:t>Thematic accuracy</w:t>
      </w:r>
      <w:bookmarkEnd w:id="593"/>
    </w:p>
    <w:p w14:paraId="3794BD74" w14:textId="40C200B2" w:rsidR="008F63E6" w:rsidRPr="00AB2995" w:rsidRDefault="008F63E6" w:rsidP="008F63E6">
      <w:pPr>
        <w:pStyle w:val="Heading3"/>
        <w:tabs>
          <w:tab w:val="clear" w:pos="660"/>
          <w:tab w:val="clear" w:pos="880"/>
          <w:tab w:val="left" w:pos="851"/>
        </w:tabs>
        <w:spacing w:before="120" w:after="120" w:line="240" w:lineRule="auto"/>
        <w:ind w:left="851" w:hanging="851"/>
        <w:jc w:val="both"/>
      </w:pPr>
      <w:bookmarkStart w:id="594" w:name="_Toc170072395"/>
      <w:r w:rsidRPr="008F63E6">
        <w:t>Thematic classification correctness</w:t>
      </w:r>
      <w:bookmarkEnd w:id="594"/>
    </w:p>
    <w:p w14:paraId="55302A46" w14:textId="1FEEA355" w:rsidR="008F63E6" w:rsidRPr="00F75022" w:rsidRDefault="008F63E6" w:rsidP="008F63E6">
      <w:pPr>
        <w:pStyle w:val="ParagraphText"/>
        <w:spacing w:after="120"/>
        <w:jc w:val="both"/>
        <w:rPr>
          <w:rFonts w:eastAsiaTheme="minorEastAsia" w:cs="Arial"/>
          <w:color w:val="auto"/>
          <w:szCs w:val="20"/>
          <w:lang w:eastAsia="zh-CN"/>
        </w:rPr>
      </w:pPr>
      <w:r w:rsidRPr="00F75022">
        <w:rPr>
          <w:rFonts w:cs="Arial"/>
          <w:color w:val="auto"/>
          <w:szCs w:val="20"/>
        </w:rPr>
        <w:t xml:space="preserve">Thematic classification correctness is applicable for </w:t>
      </w:r>
      <w:r w:rsidR="00B53358" w:rsidRPr="00F75022">
        <w:rPr>
          <w:rFonts w:cs="Arial"/>
          <w:color w:val="auto"/>
          <w:szCs w:val="20"/>
        </w:rPr>
        <w:t>S-101</w:t>
      </w:r>
      <w:r w:rsidRPr="00F75022">
        <w:rPr>
          <w:rFonts w:cs="Arial"/>
          <w:color w:val="auto"/>
          <w:szCs w:val="20"/>
        </w:rPr>
        <w:t xml:space="preserve"> and follow</w:t>
      </w:r>
      <w:r w:rsidRPr="00F75022">
        <w:rPr>
          <w:rFonts w:eastAsiaTheme="minorEastAsia" w:cs="Arial"/>
          <w:color w:val="auto"/>
          <w:szCs w:val="20"/>
          <w:lang w:eastAsia="zh-CN"/>
        </w:rPr>
        <w:t>s</w:t>
      </w:r>
      <w:r w:rsidRPr="00F75022">
        <w:rPr>
          <w:rFonts w:cs="Arial"/>
          <w:color w:val="auto"/>
          <w:szCs w:val="20"/>
        </w:rPr>
        <w:t xml:space="preserve"> the guidelines from S-100 Part </w:t>
      </w:r>
      <w:r w:rsidRPr="00F75022">
        <w:rPr>
          <w:rFonts w:eastAsiaTheme="minorEastAsia" w:cs="Arial"/>
          <w:color w:val="auto"/>
          <w:szCs w:val="20"/>
          <w:lang w:eastAsia="zh-CN"/>
        </w:rPr>
        <w:t>4c</w:t>
      </w:r>
      <w:r w:rsidRPr="00F75022">
        <w:rPr>
          <w:rFonts w:cs="Arial"/>
          <w:color w:val="auto"/>
          <w:szCs w:val="20"/>
        </w:rPr>
        <w:t>.</w:t>
      </w:r>
    </w:p>
    <w:p w14:paraId="5F7B3091" w14:textId="149A495E" w:rsidR="004B01D1" w:rsidRDefault="004B01D1" w:rsidP="004B01D1">
      <w:pPr>
        <w:pStyle w:val="ParagraphText"/>
        <w:spacing w:after="120"/>
        <w:jc w:val="both"/>
        <w:rPr>
          <w:rFonts w:cs="Arial"/>
          <w:color w:val="auto"/>
          <w:szCs w:val="20"/>
        </w:rPr>
      </w:pPr>
      <w:r>
        <w:rPr>
          <w:rFonts w:cs="Arial"/>
          <w:color w:val="auto"/>
          <w:szCs w:val="20"/>
        </w:rPr>
        <w:t xml:space="preserve">Data Producers must verify that features have been encoded correctly when included in the S-101 dataset. Encoded features must conform to the S-101 Feature Catalogue and the rules described in the S-101 Annex A – </w:t>
      </w:r>
      <w:r w:rsidRPr="00E674DC">
        <w:rPr>
          <w:rFonts w:cs="Arial"/>
          <w:i/>
          <w:color w:val="auto"/>
          <w:szCs w:val="20"/>
        </w:rPr>
        <w:t>Data Classification and Encoding Guide</w:t>
      </w:r>
      <w:r>
        <w:rPr>
          <w:rFonts w:cs="Arial"/>
          <w:color w:val="auto"/>
          <w:szCs w:val="20"/>
        </w:rPr>
        <w:t xml:space="preserve">. S-101 Annex C – </w:t>
      </w:r>
      <w:r>
        <w:rPr>
          <w:rFonts w:cs="Arial"/>
          <w:i/>
          <w:color w:val="auto"/>
          <w:szCs w:val="20"/>
        </w:rPr>
        <w:t>S-101 Validation Checks</w:t>
      </w:r>
      <w:r w:rsidRPr="003E3EEF">
        <w:rPr>
          <w:rFonts w:cs="Arial"/>
          <w:color w:val="auto"/>
          <w:szCs w:val="20"/>
        </w:rPr>
        <w:t xml:space="preserve">, </w:t>
      </w:r>
      <w:r>
        <w:rPr>
          <w:rFonts w:cs="Arial"/>
          <w:color w:val="auto"/>
          <w:szCs w:val="20"/>
        </w:rPr>
        <w:t xml:space="preserve">provides validation checks which verify this conformance. </w:t>
      </w:r>
    </w:p>
    <w:p w14:paraId="7B79F345" w14:textId="690C6038" w:rsidR="008F63E6" w:rsidRPr="00F75022" w:rsidRDefault="004B01D1" w:rsidP="004B01D1">
      <w:pPr>
        <w:pStyle w:val="ParagraphText"/>
        <w:spacing w:after="120"/>
        <w:jc w:val="both"/>
        <w:rPr>
          <w:rFonts w:cs="Arial"/>
          <w:color w:val="auto"/>
          <w:szCs w:val="20"/>
        </w:rPr>
      </w:pPr>
      <w:r>
        <w:rPr>
          <w:rFonts w:cs="Arial"/>
          <w:color w:val="auto"/>
          <w:szCs w:val="20"/>
        </w:rPr>
        <w:t>If no thematic classification correctness checks classified as Critical in S-101 Annex C are reported the dataset PASSES this test.</w:t>
      </w:r>
    </w:p>
    <w:p w14:paraId="542333D6" w14:textId="3B08C58A" w:rsidR="008F63E6" w:rsidRPr="00AB2995" w:rsidRDefault="008F63E6" w:rsidP="008F63E6">
      <w:pPr>
        <w:pStyle w:val="Heading3"/>
        <w:tabs>
          <w:tab w:val="clear" w:pos="660"/>
          <w:tab w:val="clear" w:pos="880"/>
          <w:tab w:val="left" w:pos="851"/>
        </w:tabs>
        <w:spacing w:before="120" w:after="120" w:line="240" w:lineRule="auto"/>
        <w:ind w:left="851" w:hanging="851"/>
        <w:jc w:val="both"/>
      </w:pPr>
      <w:bookmarkStart w:id="595" w:name="_Toc170072396"/>
      <w:r w:rsidRPr="008F63E6">
        <w:t>Non-quantitative attribute accuracy</w:t>
      </w:r>
      <w:bookmarkEnd w:id="595"/>
    </w:p>
    <w:p w14:paraId="4F29DAFC" w14:textId="0465F580" w:rsidR="008F63E6" w:rsidRPr="00E07191" w:rsidRDefault="008F63E6" w:rsidP="008F63E6">
      <w:pPr>
        <w:pStyle w:val="ParagraphText"/>
        <w:spacing w:after="120"/>
        <w:jc w:val="both"/>
        <w:rPr>
          <w:rFonts w:eastAsiaTheme="minorEastAsia" w:cs="Arial"/>
          <w:color w:val="auto"/>
          <w:szCs w:val="20"/>
          <w:lang w:eastAsia="zh-CN"/>
        </w:rPr>
      </w:pPr>
      <w:r w:rsidRPr="00E07191">
        <w:rPr>
          <w:rFonts w:cs="Arial"/>
          <w:color w:val="auto"/>
          <w:szCs w:val="20"/>
        </w:rPr>
        <w:t xml:space="preserve">Non-quantitative attribute accuracy is applicable for </w:t>
      </w:r>
      <w:r w:rsidR="002E0F4E" w:rsidRPr="00E07191">
        <w:rPr>
          <w:rFonts w:cs="Arial"/>
          <w:color w:val="auto"/>
          <w:szCs w:val="20"/>
        </w:rPr>
        <w:t>S-101</w:t>
      </w:r>
      <w:r w:rsidRPr="00E07191">
        <w:rPr>
          <w:rFonts w:cs="Arial"/>
          <w:color w:val="auto"/>
          <w:szCs w:val="20"/>
        </w:rPr>
        <w:t xml:space="preserve"> and follow</w:t>
      </w:r>
      <w:r w:rsidRPr="00E07191">
        <w:rPr>
          <w:rFonts w:eastAsiaTheme="minorEastAsia" w:cs="Arial"/>
          <w:color w:val="auto"/>
          <w:szCs w:val="20"/>
          <w:lang w:eastAsia="zh-CN"/>
        </w:rPr>
        <w:t>s</w:t>
      </w:r>
      <w:r w:rsidRPr="00E07191">
        <w:rPr>
          <w:rFonts w:cs="Arial"/>
          <w:color w:val="auto"/>
          <w:szCs w:val="20"/>
        </w:rPr>
        <w:t xml:space="preserve"> the guidelines from S-100 Part </w:t>
      </w:r>
      <w:r w:rsidRPr="00EE21A9">
        <w:rPr>
          <w:rFonts w:eastAsiaTheme="minorEastAsia" w:cs="Arial"/>
          <w:color w:val="auto"/>
          <w:szCs w:val="20"/>
          <w:lang w:eastAsia="zh-CN"/>
        </w:rPr>
        <w:t>4c</w:t>
      </w:r>
      <w:r w:rsidRPr="00E07191">
        <w:rPr>
          <w:rFonts w:cs="Arial"/>
          <w:color w:val="auto"/>
          <w:szCs w:val="20"/>
        </w:rPr>
        <w:t>.</w:t>
      </w:r>
    </w:p>
    <w:p w14:paraId="0F364032" w14:textId="78541DE1" w:rsidR="0009315C" w:rsidRDefault="0009315C" w:rsidP="0009315C">
      <w:pPr>
        <w:pStyle w:val="ParagraphText"/>
        <w:spacing w:after="120"/>
        <w:jc w:val="both"/>
        <w:rPr>
          <w:rFonts w:cs="Arial"/>
          <w:color w:val="auto"/>
          <w:szCs w:val="20"/>
        </w:rPr>
      </w:pPr>
      <w:r>
        <w:rPr>
          <w:rFonts w:cs="Arial"/>
          <w:color w:val="auto"/>
          <w:szCs w:val="20"/>
        </w:rPr>
        <w:t>Data Producers must verify that n</w:t>
      </w:r>
      <w:r w:rsidRPr="00E07191">
        <w:rPr>
          <w:rFonts w:cs="Arial"/>
          <w:color w:val="auto"/>
          <w:szCs w:val="20"/>
        </w:rPr>
        <w:t>on-quantitative attribute</w:t>
      </w:r>
      <w:r>
        <w:rPr>
          <w:rFonts w:cs="Arial"/>
          <w:color w:val="auto"/>
          <w:szCs w:val="20"/>
        </w:rPr>
        <w:t xml:space="preserve">s have been populated correctly when included in the S-101 dataset. </w:t>
      </w:r>
      <w:r w:rsidRPr="00E07191">
        <w:rPr>
          <w:rFonts w:cs="Arial"/>
          <w:color w:val="auto"/>
          <w:szCs w:val="20"/>
        </w:rPr>
        <w:t>Non-quantitative attribute</w:t>
      </w:r>
      <w:r>
        <w:rPr>
          <w:rFonts w:cs="Arial"/>
          <w:color w:val="auto"/>
          <w:szCs w:val="20"/>
        </w:rPr>
        <w:t xml:space="preserve">s must conform to the S-101 Feature Catalogue and the rules described in the S-101 Annex A – </w:t>
      </w:r>
      <w:r w:rsidRPr="00E674DC">
        <w:rPr>
          <w:rFonts w:cs="Arial"/>
          <w:i/>
          <w:color w:val="auto"/>
          <w:szCs w:val="20"/>
        </w:rPr>
        <w:t>Data Classification and Encoding Guide</w:t>
      </w:r>
      <w:r>
        <w:rPr>
          <w:rFonts w:cs="Arial"/>
          <w:color w:val="auto"/>
          <w:szCs w:val="20"/>
        </w:rPr>
        <w:t xml:space="preserve">. S-101 Annex C – </w:t>
      </w:r>
      <w:r>
        <w:rPr>
          <w:rFonts w:cs="Arial"/>
          <w:i/>
          <w:color w:val="auto"/>
          <w:szCs w:val="20"/>
        </w:rPr>
        <w:t>S-101 Validation Checks</w:t>
      </w:r>
      <w:r w:rsidRPr="003E3EEF">
        <w:rPr>
          <w:rFonts w:cs="Arial"/>
          <w:color w:val="auto"/>
          <w:szCs w:val="20"/>
        </w:rPr>
        <w:t xml:space="preserve">, </w:t>
      </w:r>
      <w:r>
        <w:rPr>
          <w:rFonts w:cs="Arial"/>
          <w:color w:val="auto"/>
          <w:szCs w:val="20"/>
        </w:rPr>
        <w:t xml:space="preserve">provides validation checks which verify this conformance. </w:t>
      </w:r>
    </w:p>
    <w:p w14:paraId="181341F6" w14:textId="4E653B1D" w:rsidR="008F63E6" w:rsidRPr="00E07191" w:rsidRDefault="0009315C" w:rsidP="0009315C">
      <w:pPr>
        <w:pStyle w:val="ParagraphText"/>
        <w:spacing w:after="120"/>
        <w:jc w:val="both"/>
        <w:rPr>
          <w:rFonts w:cs="Arial"/>
          <w:color w:val="auto"/>
          <w:szCs w:val="20"/>
        </w:rPr>
      </w:pPr>
      <w:r>
        <w:rPr>
          <w:rFonts w:cs="Arial"/>
          <w:color w:val="auto"/>
          <w:szCs w:val="20"/>
        </w:rPr>
        <w:t>If no n</w:t>
      </w:r>
      <w:r w:rsidRPr="00E07191">
        <w:rPr>
          <w:rFonts w:cs="Arial"/>
          <w:color w:val="auto"/>
          <w:szCs w:val="20"/>
        </w:rPr>
        <w:t>on-quantitative attribute</w:t>
      </w:r>
      <w:r>
        <w:rPr>
          <w:rFonts w:cs="Arial"/>
          <w:color w:val="auto"/>
          <w:szCs w:val="20"/>
        </w:rPr>
        <w:t xml:space="preserve"> checks classified as Critical in S-101 Annex C are reported the dataset PASSES this test.</w:t>
      </w:r>
    </w:p>
    <w:p w14:paraId="747B8B35" w14:textId="4FD0E66F" w:rsidR="008F63E6" w:rsidRPr="00AB2995" w:rsidRDefault="008F63E6" w:rsidP="008F63E6">
      <w:pPr>
        <w:pStyle w:val="Heading3"/>
        <w:tabs>
          <w:tab w:val="clear" w:pos="660"/>
          <w:tab w:val="clear" w:pos="880"/>
          <w:tab w:val="left" w:pos="851"/>
        </w:tabs>
        <w:spacing w:before="120" w:after="120" w:line="240" w:lineRule="auto"/>
        <w:ind w:left="851" w:hanging="851"/>
        <w:jc w:val="both"/>
      </w:pPr>
      <w:bookmarkStart w:id="596" w:name="_Toc170072397"/>
      <w:r w:rsidRPr="008F63E6">
        <w:t>Quantitative attribute accuracy</w:t>
      </w:r>
      <w:bookmarkEnd w:id="596"/>
    </w:p>
    <w:p w14:paraId="45547312" w14:textId="1D23CA2F" w:rsidR="008F63E6" w:rsidRPr="00F46785" w:rsidRDefault="008F63E6" w:rsidP="008F63E6">
      <w:pPr>
        <w:pStyle w:val="ParagraphText"/>
        <w:spacing w:after="120"/>
        <w:jc w:val="both"/>
        <w:rPr>
          <w:rFonts w:eastAsiaTheme="minorEastAsia" w:cs="Arial"/>
          <w:color w:val="auto"/>
          <w:szCs w:val="20"/>
          <w:lang w:eastAsia="zh-CN"/>
        </w:rPr>
      </w:pPr>
      <w:r w:rsidRPr="00F46785">
        <w:rPr>
          <w:rFonts w:cs="Arial"/>
          <w:color w:val="auto"/>
          <w:szCs w:val="20"/>
        </w:rPr>
        <w:t xml:space="preserve">Quantitative attribute accuracy is applicable for </w:t>
      </w:r>
      <w:r w:rsidR="00E07191" w:rsidRPr="00F46785">
        <w:rPr>
          <w:rFonts w:cs="Arial"/>
          <w:color w:val="auto"/>
          <w:szCs w:val="20"/>
        </w:rPr>
        <w:t>S-101</w:t>
      </w:r>
      <w:r w:rsidRPr="00F46785">
        <w:rPr>
          <w:rFonts w:cs="Arial"/>
          <w:color w:val="auto"/>
          <w:szCs w:val="20"/>
        </w:rPr>
        <w:t xml:space="preserve"> and follow</w:t>
      </w:r>
      <w:r w:rsidRPr="00F46785">
        <w:rPr>
          <w:rFonts w:eastAsiaTheme="minorEastAsia" w:cs="Arial"/>
          <w:color w:val="auto"/>
          <w:szCs w:val="20"/>
          <w:lang w:eastAsia="zh-CN"/>
        </w:rPr>
        <w:t>s</w:t>
      </w:r>
      <w:r w:rsidRPr="00F46785">
        <w:rPr>
          <w:rFonts w:cs="Arial"/>
          <w:color w:val="auto"/>
          <w:szCs w:val="20"/>
        </w:rPr>
        <w:t xml:space="preserve"> the guidelines from S-100 Part </w:t>
      </w:r>
      <w:r w:rsidRPr="00F46785">
        <w:rPr>
          <w:rFonts w:eastAsiaTheme="minorEastAsia" w:cs="Arial"/>
          <w:color w:val="auto"/>
          <w:szCs w:val="20"/>
          <w:lang w:eastAsia="zh-CN"/>
        </w:rPr>
        <w:t>4c</w:t>
      </w:r>
      <w:r w:rsidRPr="00F46785">
        <w:rPr>
          <w:rFonts w:cs="Arial"/>
          <w:color w:val="auto"/>
          <w:szCs w:val="20"/>
        </w:rPr>
        <w:t>.</w:t>
      </w:r>
    </w:p>
    <w:p w14:paraId="6FEF20D9" w14:textId="101E2964" w:rsidR="0009315C" w:rsidRDefault="0009315C" w:rsidP="0009315C">
      <w:pPr>
        <w:pStyle w:val="ParagraphText"/>
        <w:spacing w:after="120"/>
        <w:jc w:val="both"/>
        <w:rPr>
          <w:rFonts w:cs="Arial"/>
          <w:color w:val="auto"/>
          <w:szCs w:val="20"/>
        </w:rPr>
      </w:pPr>
      <w:r>
        <w:rPr>
          <w:rFonts w:cs="Arial"/>
          <w:color w:val="auto"/>
          <w:szCs w:val="20"/>
        </w:rPr>
        <w:t xml:space="preserve">Data Producers must verify that </w:t>
      </w:r>
      <w:r w:rsidRPr="00E07191">
        <w:rPr>
          <w:rFonts w:cs="Arial"/>
          <w:color w:val="auto"/>
          <w:szCs w:val="20"/>
        </w:rPr>
        <w:t>quantitative attribute</w:t>
      </w:r>
      <w:r>
        <w:rPr>
          <w:rFonts w:cs="Arial"/>
          <w:color w:val="auto"/>
          <w:szCs w:val="20"/>
        </w:rPr>
        <w:t>s have been populated correctly when included in the S-101 dataset. Q</w:t>
      </w:r>
      <w:r w:rsidRPr="00E07191">
        <w:rPr>
          <w:rFonts w:cs="Arial"/>
          <w:color w:val="auto"/>
          <w:szCs w:val="20"/>
        </w:rPr>
        <w:t>uantitative attribute</w:t>
      </w:r>
      <w:r>
        <w:rPr>
          <w:rFonts w:cs="Arial"/>
          <w:color w:val="auto"/>
          <w:szCs w:val="20"/>
        </w:rPr>
        <w:t xml:space="preserve">s must conform to the S-101 Feature Catalogue and the rules described in the S-101 Annex A – </w:t>
      </w:r>
      <w:r w:rsidRPr="00E674DC">
        <w:rPr>
          <w:rFonts w:cs="Arial"/>
          <w:i/>
          <w:color w:val="auto"/>
          <w:szCs w:val="20"/>
        </w:rPr>
        <w:t>Data Classification and Encoding Guide</w:t>
      </w:r>
      <w:r>
        <w:rPr>
          <w:rFonts w:cs="Arial"/>
          <w:color w:val="auto"/>
          <w:szCs w:val="20"/>
        </w:rPr>
        <w:t xml:space="preserve">. Relevant metadata features and attributes must be used to indicate the accuracy where applicable. S-101 Annex C – </w:t>
      </w:r>
      <w:r>
        <w:rPr>
          <w:rFonts w:cs="Arial"/>
          <w:i/>
          <w:color w:val="auto"/>
          <w:szCs w:val="20"/>
        </w:rPr>
        <w:t>S-101 Validation Checks</w:t>
      </w:r>
      <w:r w:rsidRPr="003E3EEF">
        <w:rPr>
          <w:rFonts w:cs="Arial"/>
          <w:color w:val="auto"/>
          <w:szCs w:val="20"/>
        </w:rPr>
        <w:t xml:space="preserve">, </w:t>
      </w:r>
      <w:r>
        <w:rPr>
          <w:rFonts w:cs="Arial"/>
          <w:color w:val="auto"/>
          <w:szCs w:val="20"/>
        </w:rPr>
        <w:t xml:space="preserve">provides validation checks which verify this conformance. </w:t>
      </w:r>
    </w:p>
    <w:p w14:paraId="60A18E76" w14:textId="4EE5D44C" w:rsidR="008F63E6" w:rsidRPr="00F46785" w:rsidRDefault="0009315C" w:rsidP="008F63E6">
      <w:pPr>
        <w:pStyle w:val="ParagraphText"/>
        <w:spacing w:after="120"/>
        <w:jc w:val="both"/>
        <w:rPr>
          <w:rFonts w:cs="Arial"/>
          <w:color w:val="auto"/>
          <w:szCs w:val="20"/>
        </w:rPr>
      </w:pPr>
      <w:r>
        <w:rPr>
          <w:rFonts w:cs="Arial"/>
          <w:color w:val="auto"/>
          <w:szCs w:val="20"/>
        </w:rPr>
        <w:t xml:space="preserve">If no </w:t>
      </w:r>
      <w:r w:rsidRPr="00E07191">
        <w:rPr>
          <w:rFonts w:cs="Arial"/>
          <w:color w:val="auto"/>
          <w:szCs w:val="20"/>
        </w:rPr>
        <w:t>quantitative attribute</w:t>
      </w:r>
      <w:r>
        <w:rPr>
          <w:rFonts w:cs="Arial"/>
          <w:color w:val="auto"/>
          <w:szCs w:val="20"/>
        </w:rPr>
        <w:t xml:space="preserve"> checks classified as Critical in S-101 Annex C are reported the dataset PASSES this test.</w:t>
      </w:r>
    </w:p>
    <w:p w14:paraId="56380016" w14:textId="77777777" w:rsidR="00D731F4" w:rsidRPr="00F46785" w:rsidRDefault="00D731F4" w:rsidP="00AB2995">
      <w:pPr>
        <w:pStyle w:val="ParagraphText"/>
        <w:spacing w:after="120"/>
        <w:jc w:val="both"/>
        <w:rPr>
          <w:rFonts w:cs="Arial"/>
          <w:color w:val="auto"/>
          <w:szCs w:val="20"/>
        </w:rPr>
      </w:pPr>
    </w:p>
    <w:p w14:paraId="142A2825" w14:textId="3DE16A97" w:rsidR="008F63E6" w:rsidRPr="007F395B" w:rsidRDefault="002B2660" w:rsidP="008F63E6">
      <w:pPr>
        <w:pStyle w:val="Heading2"/>
        <w:tabs>
          <w:tab w:val="clear" w:pos="540"/>
        </w:tabs>
        <w:spacing w:before="120" w:after="200" w:line="240" w:lineRule="auto"/>
        <w:ind w:left="709" w:hanging="709"/>
      </w:pPr>
      <w:bookmarkStart w:id="597" w:name="_Toc170072398"/>
      <w:r w:rsidRPr="002B2660">
        <w:lastRenderedPageBreak/>
        <w:t>Temporal quality</w:t>
      </w:r>
      <w:bookmarkEnd w:id="597"/>
    </w:p>
    <w:p w14:paraId="7B10CB4F" w14:textId="004ADA6F" w:rsidR="002B2660" w:rsidRPr="00AB2995" w:rsidRDefault="002B2660" w:rsidP="002B2660">
      <w:pPr>
        <w:pStyle w:val="Heading3"/>
        <w:tabs>
          <w:tab w:val="clear" w:pos="660"/>
          <w:tab w:val="clear" w:pos="880"/>
          <w:tab w:val="left" w:pos="851"/>
        </w:tabs>
        <w:spacing w:before="120" w:after="120" w:line="240" w:lineRule="auto"/>
        <w:ind w:left="851" w:hanging="851"/>
        <w:jc w:val="both"/>
      </w:pPr>
      <w:bookmarkStart w:id="598" w:name="_Toc170072399"/>
      <w:r w:rsidRPr="002B2660">
        <w:t>Temporal consistency</w:t>
      </w:r>
      <w:bookmarkEnd w:id="598"/>
    </w:p>
    <w:p w14:paraId="2B570CCB" w14:textId="36910933" w:rsidR="002B2660" w:rsidRPr="00506EBA" w:rsidRDefault="002B2660" w:rsidP="002B2660">
      <w:pPr>
        <w:pStyle w:val="ParagraphText"/>
        <w:spacing w:after="120"/>
        <w:jc w:val="both"/>
        <w:rPr>
          <w:rFonts w:eastAsiaTheme="minorEastAsia" w:cs="Arial"/>
          <w:color w:val="auto"/>
          <w:szCs w:val="20"/>
          <w:lang w:eastAsia="zh-CN"/>
        </w:rPr>
      </w:pPr>
      <w:r w:rsidRPr="00506EBA">
        <w:rPr>
          <w:rFonts w:cs="Arial"/>
          <w:color w:val="auto"/>
          <w:szCs w:val="20"/>
        </w:rPr>
        <w:t xml:space="preserve">Temporal consistency is applicable for </w:t>
      </w:r>
      <w:r w:rsidR="00506EBA" w:rsidRPr="00506EBA">
        <w:rPr>
          <w:rFonts w:cs="Arial"/>
          <w:color w:val="auto"/>
          <w:szCs w:val="20"/>
        </w:rPr>
        <w:t>S-101</w:t>
      </w:r>
      <w:r w:rsidRPr="00506EBA">
        <w:rPr>
          <w:rFonts w:cs="Arial"/>
          <w:color w:val="auto"/>
          <w:szCs w:val="20"/>
        </w:rPr>
        <w:t xml:space="preserve"> and follow</w:t>
      </w:r>
      <w:r w:rsidRPr="00506EBA">
        <w:rPr>
          <w:rFonts w:eastAsiaTheme="minorEastAsia" w:cs="Arial"/>
          <w:color w:val="auto"/>
          <w:szCs w:val="20"/>
          <w:lang w:eastAsia="zh-CN"/>
        </w:rPr>
        <w:t>s</w:t>
      </w:r>
      <w:r w:rsidRPr="00506EBA">
        <w:rPr>
          <w:rFonts w:cs="Arial"/>
          <w:color w:val="auto"/>
          <w:szCs w:val="20"/>
        </w:rPr>
        <w:t xml:space="preserve"> the guidelines from S-100 Part </w:t>
      </w:r>
      <w:r w:rsidRPr="00506EBA">
        <w:rPr>
          <w:rFonts w:eastAsiaTheme="minorEastAsia" w:cs="Arial"/>
          <w:color w:val="auto"/>
          <w:szCs w:val="20"/>
          <w:lang w:eastAsia="zh-CN"/>
        </w:rPr>
        <w:t>4c</w:t>
      </w:r>
      <w:r w:rsidRPr="00506EBA">
        <w:rPr>
          <w:rFonts w:cs="Arial"/>
          <w:color w:val="auto"/>
          <w:szCs w:val="20"/>
        </w:rPr>
        <w:t>.</w:t>
      </w:r>
    </w:p>
    <w:p w14:paraId="051599A2" w14:textId="19BDD8EE" w:rsidR="001B107A" w:rsidRDefault="001B107A" w:rsidP="001B107A">
      <w:pPr>
        <w:pStyle w:val="ParagraphText"/>
        <w:widowControl w:val="0"/>
        <w:spacing w:after="120"/>
        <w:jc w:val="both"/>
        <w:rPr>
          <w:rFonts w:cs="Arial"/>
          <w:color w:val="auto"/>
          <w:szCs w:val="20"/>
        </w:rPr>
      </w:pPr>
      <w:r>
        <w:rPr>
          <w:rFonts w:cs="Arial"/>
          <w:color w:val="auto"/>
          <w:szCs w:val="20"/>
        </w:rPr>
        <w:t xml:space="preserve">Data Producers must verify that the dataset conforms to rules described in the S-101 Annex A – </w:t>
      </w:r>
      <w:r w:rsidRPr="00E674DC">
        <w:rPr>
          <w:rFonts w:cs="Arial"/>
          <w:i/>
          <w:color w:val="auto"/>
          <w:szCs w:val="20"/>
        </w:rPr>
        <w:t>Data Classification and Encoding Guide</w:t>
      </w:r>
      <w:r>
        <w:rPr>
          <w:rFonts w:cs="Arial"/>
          <w:color w:val="auto"/>
          <w:szCs w:val="20"/>
        </w:rPr>
        <w:t xml:space="preserve">. S-101 Annex C – </w:t>
      </w:r>
      <w:r>
        <w:rPr>
          <w:rFonts w:cs="Arial"/>
          <w:i/>
          <w:color w:val="auto"/>
          <w:szCs w:val="20"/>
        </w:rPr>
        <w:t>S-101 Validation Checks</w:t>
      </w:r>
      <w:r w:rsidRPr="003E3EEF">
        <w:rPr>
          <w:rFonts w:cs="Arial"/>
          <w:color w:val="auto"/>
          <w:szCs w:val="20"/>
        </w:rPr>
        <w:t xml:space="preserve">, </w:t>
      </w:r>
      <w:r>
        <w:rPr>
          <w:rFonts w:cs="Arial"/>
          <w:color w:val="auto"/>
          <w:szCs w:val="20"/>
        </w:rPr>
        <w:t xml:space="preserve">provides validation checks which verify this conformance. </w:t>
      </w:r>
    </w:p>
    <w:p w14:paraId="2131B880" w14:textId="0BE7EADB" w:rsidR="002B2660" w:rsidRPr="00506EBA" w:rsidRDefault="001B107A" w:rsidP="002B2660">
      <w:pPr>
        <w:pStyle w:val="ParagraphText"/>
        <w:spacing w:after="120"/>
        <w:jc w:val="both"/>
        <w:rPr>
          <w:rFonts w:eastAsiaTheme="minorEastAsia" w:cs="Arial"/>
          <w:color w:val="auto"/>
          <w:szCs w:val="20"/>
          <w:lang w:eastAsia="zh-CN"/>
        </w:rPr>
      </w:pPr>
      <w:r>
        <w:rPr>
          <w:rFonts w:cs="Arial"/>
          <w:color w:val="auto"/>
          <w:szCs w:val="20"/>
        </w:rPr>
        <w:t xml:space="preserve">If no </w:t>
      </w:r>
      <w:r w:rsidR="00DE77E5">
        <w:rPr>
          <w:rFonts w:cs="Arial"/>
          <w:color w:val="auto"/>
          <w:szCs w:val="20"/>
        </w:rPr>
        <w:t>temporal</w:t>
      </w:r>
      <w:r>
        <w:rPr>
          <w:rFonts w:cs="Arial"/>
          <w:color w:val="auto"/>
          <w:szCs w:val="20"/>
        </w:rPr>
        <w:t xml:space="preserve"> consistency checks classified as Critical in S-101 Annex C are reported the dataset PASSES this test.</w:t>
      </w:r>
      <w:bookmarkStart w:id="599" w:name="OLE_LINK14"/>
      <w:bookmarkStart w:id="600" w:name="OLE_LINK15"/>
    </w:p>
    <w:p w14:paraId="3FCEE951" w14:textId="1DB1F75D" w:rsidR="002B2660" w:rsidRPr="00AB2995" w:rsidRDefault="002B2660" w:rsidP="002B2660">
      <w:pPr>
        <w:pStyle w:val="Heading3"/>
        <w:tabs>
          <w:tab w:val="clear" w:pos="660"/>
          <w:tab w:val="clear" w:pos="880"/>
          <w:tab w:val="left" w:pos="851"/>
        </w:tabs>
        <w:spacing w:before="120" w:after="120" w:line="240" w:lineRule="auto"/>
        <w:ind w:left="851" w:hanging="851"/>
        <w:jc w:val="both"/>
      </w:pPr>
      <w:bookmarkStart w:id="601" w:name="_Toc170072400"/>
      <w:bookmarkEnd w:id="599"/>
      <w:bookmarkEnd w:id="600"/>
      <w:r w:rsidRPr="002B2660">
        <w:t xml:space="preserve">Temporal </w:t>
      </w:r>
      <w:r>
        <w:t>validity</w:t>
      </w:r>
      <w:bookmarkEnd w:id="601"/>
    </w:p>
    <w:p w14:paraId="685B1ABB" w14:textId="578D984D" w:rsidR="002B2660" w:rsidRPr="0025449D" w:rsidRDefault="002B2660" w:rsidP="002B2660">
      <w:pPr>
        <w:pStyle w:val="ParagraphText"/>
        <w:spacing w:after="120"/>
        <w:jc w:val="both"/>
        <w:rPr>
          <w:rFonts w:eastAsiaTheme="minorEastAsia" w:cs="Arial"/>
          <w:color w:val="auto"/>
          <w:szCs w:val="20"/>
          <w:lang w:eastAsia="zh-CN"/>
        </w:rPr>
      </w:pPr>
      <w:r w:rsidRPr="0025449D">
        <w:rPr>
          <w:rFonts w:cs="Arial"/>
          <w:color w:val="auto"/>
          <w:szCs w:val="20"/>
        </w:rPr>
        <w:t xml:space="preserve">Temporal validity is applicable for </w:t>
      </w:r>
      <w:r w:rsidR="00506EBA" w:rsidRPr="0025449D">
        <w:rPr>
          <w:rFonts w:cs="Arial"/>
          <w:color w:val="auto"/>
          <w:szCs w:val="20"/>
        </w:rPr>
        <w:t>S-101</w:t>
      </w:r>
      <w:r w:rsidRPr="0025449D">
        <w:rPr>
          <w:rFonts w:cs="Arial"/>
          <w:color w:val="auto"/>
          <w:szCs w:val="20"/>
        </w:rPr>
        <w:t xml:space="preserve"> and follow</w:t>
      </w:r>
      <w:r w:rsidRPr="0025449D">
        <w:rPr>
          <w:rFonts w:eastAsiaTheme="minorEastAsia" w:cs="Arial"/>
          <w:color w:val="auto"/>
          <w:szCs w:val="20"/>
          <w:lang w:eastAsia="zh-CN"/>
        </w:rPr>
        <w:t>s</w:t>
      </w:r>
      <w:r w:rsidRPr="0025449D">
        <w:rPr>
          <w:rFonts w:cs="Arial"/>
          <w:color w:val="auto"/>
          <w:szCs w:val="20"/>
        </w:rPr>
        <w:t xml:space="preserve"> the guidelines from S-100 Part </w:t>
      </w:r>
      <w:r w:rsidRPr="0025449D">
        <w:rPr>
          <w:rFonts w:eastAsiaTheme="minorEastAsia" w:cs="Arial"/>
          <w:color w:val="auto"/>
          <w:szCs w:val="20"/>
          <w:lang w:eastAsia="zh-CN"/>
        </w:rPr>
        <w:t>4c</w:t>
      </w:r>
      <w:r w:rsidRPr="0025449D">
        <w:rPr>
          <w:rFonts w:cs="Arial"/>
          <w:color w:val="auto"/>
          <w:szCs w:val="20"/>
        </w:rPr>
        <w:t>.</w:t>
      </w:r>
    </w:p>
    <w:p w14:paraId="590D32FC" w14:textId="77777777" w:rsidR="00DE77E5" w:rsidRDefault="00DE77E5" w:rsidP="00DE77E5">
      <w:pPr>
        <w:pStyle w:val="ParagraphText"/>
        <w:widowControl w:val="0"/>
        <w:spacing w:after="120"/>
        <w:jc w:val="both"/>
        <w:rPr>
          <w:rFonts w:cs="Arial"/>
          <w:color w:val="auto"/>
          <w:szCs w:val="20"/>
        </w:rPr>
      </w:pPr>
      <w:r>
        <w:rPr>
          <w:rFonts w:cs="Arial"/>
          <w:color w:val="auto"/>
          <w:szCs w:val="20"/>
        </w:rPr>
        <w:t xml:space="preserve">Data Producers must verify that the dataset conforms to rules described in the S-101 Annex A – </w:t>
      </w:r>
      <w:r w:rsidRPr="00E674DC">
        <w:rPr>
          <w:rFonts w:cs="Arial"/>
          <w:i/>
          <w:color w:val="auto"/>
          <w:szCs w:val="20"/>
        </w:rPr>
        <w:t>Data Classification and Encoding Guide</w:t>
      </w:r>
      <w:r>
        <w:rPr>
          <w:rFonts w:cs="Arial"/>
          <w:color w:val="auto"/>
          <w:szCs w:val="20"/>
        </w:rPr>
        <w:t xml:space="preserve">. S-101 Annex C – </w:t>
      </w:r>
      <w:r>
        <w:rPr>
          <w:rFonts w:cs="Arial"/>
          <w:i/>
          <w:color w:val="auto"/>
          <w:szCs w:val="20"/>
        </w:rPr>
        <w:t>S-101 Validation Checks</w:t>
      </w:r>
      <w:r w:rsidRPr="003E3EEF">
        <w:rPr>
          <w:rFonts w:cs="Arial"/>
          <w:color w:val="auto"/>
          <w:szCs w:val="20"/>
        </w:rPr>
        <w:t xml:space="preserve">, </w:t>
      </w:r>
      <w:r>
        <w:rPr>
          <w:rFonts w:cs="Arial"/>
          <w:color w:val="auto"/>
          <w:szCs w:val="20"/>
        </w:rPr>
        <w:t xml:space="preserve">provides validation checks which verify this conformance. </w:t>
      </w:r>
    </w:p>
    <w:p w14:paraId="69996966" w14:textId="414A8C64" w:rsidR="002B2660" w:rsidRPr="0025449D" w:rsidRDefault="00DE77E5" w:rsidP="002B2660">
      <w:pPr>
        <w:pStyle w:val="ParagraphText"/>
        <w:spacing w:after="120"/>
        <w:jc w:val="both"/>
        <w:rPr>
          <w:rFonts w:eastAsiaTheme="minorEastAsia" w:cs="Arial"/>
          <w:color w:val="auto"/>
          <w:szCs w:val="20"/>
          <w:lang w:eastAsia="zh-CN"/>
        </w:rPr>
      </w:pPr>
      <w:r>
        <w:rPr>
          <w:rFonts w:cs="Arial"/>
          <w:color w:val="auto"/>
          <w:szCs w:val="20"/>
        </w:rPr>
        <w:t>If no temporal validity checks classified as Critical in S-101 Annex C are reported the dataset PASSES this test.</w:t>
      </w:r>
    </w:p>
    <w:p w14:paraId="265A579F" w14:textId="1E7F6DF3" w:rsidR="002B2660" w:rsidRPr="00075403" w:rsidRDefault="002B2660" w:rsidP="002B2660">
      <w:pPr>
        <w:pStyle w:val="Heading3"/>
        <w:tabs>
          <w:tab w:val="clear" w:pos="660"/>
          <w:tab w:val="clear" w:pos="880"/>
          <w:tab w:val="left" w:pos="851"/>
        </w:tabs>
        <w:spacing w:before="120" w:after="120" w:line="240" w:lineRule="auto"/>
        <w:ind w:left="851" w:hanging="851"/>
        <w:jc w:val="both"/>
      </w:pPr>
      <w:bookmarkStart w:id="602" w:name="_Toc170072401"/>
      <w:r w:rsidRPr="00075403">
        <w:t>Temporal accuracy</w:t>
      </w:r>
      <w:bookmarkEnd w:id="602"/>
    </w:p>
    <w:p w14:paraId="4F2EE638" w14:textId="05DC616B" w:rsidR="002B2660" w:rsidRPr="0025449D" w:rsidRDefault="002B2660" w:rsidP="002B2660">
      <w:pPr>
        <w:pStyle w:val="ParagraphText"/>
        <w:spacing w:after="120"/>
        <w:jc w:val="both"/>
        <w:rPr>
          <w:rFonts w:eastAsiaTheme="minorEastAsia" w:cs="Arial"/>
          <w:color w:val="auto"/>
          <w:szCs w:val="20"/>
          <w:lang w:eastAsia="zh-CN"/>
        </w:rPr>
      </w:pPr>
      <w:r w:rsidRPr="0025449D">
        <w:rPr>
          <w:rFonts w:cs="Arial"/>
          <w:color w:val="auto"/>
          <w:szCs w:val="20"/>
        </w:rPr>
        <w:t xml:space="preserve">Temporal accuracy is applicable for </w:t>
      </w:r>
      <w:r w:rsidR="0025449D" w:rsidRPr="0025449D">
        <w:rPr>
          <w:rFonts w:cs="Arial"/>
          <w:color w:val="auto"/>
          <w:szCs w:val="20"/>
        </w:rPr>
        <w:t>S-101</w:t>
      </w:r>
      <w:r w:rsidRPr="0025449D">
        <w:rPr>
          <w:rFonts w:cs="Arial"/>
          <w:color w:val="auto"/>
          <w:szCs w:val="20"/>
        </w:rPr>
        <w:t xml:space="preserve"> and follow</w:t>
      </w:r>
      <w:r w:rsidRPr="0025449D">
        <w:rPr>
          <w:rFonts w:eastAsiaTheme="minorEastAsia" w:cs="Arial"/>
          <w:color w:val="auto"/>
          <w:szCs w:val="20"/>
          <w:lang w:eastAsia="zh-CN"/>
        </w:rPr>
        <w:t>s</w:t>
      </w:r>
      <w:r w:rsidRPr="0025449D">
        <w:rPr>
          <w:rFonts w:cs="Arial"/>
          <w:color w:val="auto"/>
          <w:szCs w:val="20"/>
        </w:rPr>
        <w:t xml:space="preserve"> the guidelines from S-100 Part </w:t>
      </w:r>
      <w:r w:rsidRPr="0025449D">
        <w:rPr>
          <w:rFonts w:eastAsiaTheme="minorEastAsia" w:cs="Arial"/>
          <w:color w:val="auto"/>
          <w:szCs w:val="20"/>
          <w:lang w:eastAsia="zh-CN"/>
        </w:rPr>
        <w:t>4c</w:t>
      </w:r>
      <w:r w:rsidRPr="0025449D">
        <w:rPr>
          <w:rFonts w:cs="Arial"/>
          <w:color w:val="auto"/>
          <w:szCs w:val="20"/>
        </w:rPr>
        <w:t>.</w:t>
      </w:r>
    </w:p>
    <w:p w14:paraId="5F6DE5A5" w14:textId="763FDA14" w:rsidR="002B2660" w:rsidRPr="0025449D" w:rsidRDefault="00075403" w:rsidP="002B2660">
      <w:pPr>
        <w:pStyle w:val="ParagraphText"/>
        <w:spacing w:after="120"/>
        <w:jc w:val="both"/>
        <w:rPr>
          <w:rFonts w:cs="Arial"/>
          <w:color w:val="auto"/>
          <w:szCs w:val="20"/>
        </w:rPr>
      </w:pPr>
      <w:r>
        <w:rPr>
          <w:rFonts w:cs="Arial"/>
          <w:color w:val="auto"/>
          <w:szCs w:val="20"/>
        </w:rPr>
        <w:t>The Data Producer must verify the temporal accuracy of the S-101 dataset.</w:t>
      </w:r>
    </w:p>
    <w:p w14:paraId="30E33CC1" w14:textId="77777777" w:rsidR="008F63E6" w:rsidRDefault="008F63E6" w:rsidP="00AB2995">
      <w:pPr>
        <w:pStyle w:val="ParagraphText"/>
        <w:spacing w:after="120"/>
        <w:jc w:val="both"/>
        <w:rPr>
          <w:rFonts w:cs="Arial"/>
          <w:szCs w:val="20"/>
        </w:rPr>
      </w:pPr>
    </w:p>
    <w:p w14:paraId="45932977" w14:textId="1D062FF4" w:rsidR="002B2660" w:rsidRPr="007F395B" w:rsidRDefault="002B2660" w:rsidP="002B2660">
      <w:pPr>
        <w:pStyle w:val="Heading2"/>
        <w:tabs>
          <w:tab w:val="clear" w:pos="540"/>
        </w:tabs>
        <w:spacing w:before="120" w:after="200" w:line="240" w:lineRule="auto"/>
        <w:ind w:left="709" w:hanging="709"/>
      </w:pPr>
      <w:bookmarkStart w:id="603" w:name="_Toc170072402"/>
      <w:r>
        <w:t>Aggregation</w:t>
      </w:r>
      <w:bookmarkEnd w:id="603"/>
    </w:p>
    <w:p w14:paraId="0F1DAC0D" w14:textId="0A7743C3" w:rsidR="002B2660" w:rsidRPr="00EE21A9" w:rsidRDefault="002B2660" w:rsidP="002B2660">
      <w:pPr>
        <w:pStyle w:val="ParagraphText"/>
        <w:spacing w:after="120"/>
        <w:jc w:val="both"/>
        <w:rPr>
          <w:rFonts w:eastAsiaTheme="minorEastAsia" w:cs="Arial"/>
          <w:color w:val="auto"/>
          <w:szCs w:val="20"/>
          <w:lang w:eastAsia="zh-CN"/>
        </w:rPr>
      </w:pPr>
      <w:r w:rsidRPr="00000336">
        <w:rPr>
          <w:rFonts w:cs="Arial"/>
          <w:color w:val="auto"/>
          <w:szCs w:val="20"/>
        </w:rPr>
        <w:t xml:space="preserve">Aggregation is applicable for </w:t>
      </w:r>
      <w:r w:rsidR="00872E81" w:rsidRPr="00000336">
        <w:rPr>
          <w:rFonts w:cs="Arial"/>
          <w:color w:val="auto"/>
          <w:szCs w:val="20"/>
        </w:rPr>
        <w:t>S-101</w:t>
      </w:r>
      <w:r w:rsidRPr="00000336">
        <w:rPr>
          <w:rFonts w:cs="Arial"/>
          <w:color w:val="auto"/>
          <w:szCs w:val="20"/>
        </w:rPr>
        <w:t>. The aggregated data quality result provides a result if the dataset has passed conformance to the Product Specification.</w:t>
      </w:r>
    </w:p>
    <w:p w14:paraId="1B813E76" w14:textId="3781381C" w:rsidR="002B2660" w:rsidRPr="00000336" w:rsidRDefault="00234F06" w:rsidP="002B2660">
      <w:pPr>
        <w:pStyle w:val="ParagraphText"/>
        <w:spacing w:after="120"/>
        <w:jc w:val="both"/>
        <w:rPr>
          <w:rFonts w:cs="Arial"/>
          <w:color w:val="auto"/>
          <w:szCs w:val="20"/>
        </w:rPr>
      </w:pPr>
      <w:r>
        <w:rPr>
          <w:rFonts w:cs="Arial"/>
          <w:color w:val="auto"/>
          <w:szCs w:val="20"/>
        </w:rPr>
        <w:t>Data Producers must ensure that all applicable data quality aspects are checked and only if all of these checks are PASSED can the dataset be considered a valid S-101 dataset. This is indicated by the Data Producer signing the dataset.</w:t>
      </w:r>
    </w:p>
    <w:p w14:paraId="4845EC8A" w14:textId="77777777" w:rsidR="002B2660" w:rsidRDefault="002B2660" w:rsidP="00AB2995">
      <w:pPr>
        <w:pStyle w:val="ParagraphText"/>
        <w:spacing w:after="120"/>
        <w:jc w:val="both"/>
        <w:rPr>
          <w:rFonts w:cs="Arial"/>
          <w:szCs w:val="20"/>
        </w:rPr>
      </w:pPr>
    </w:p>
    <w:p w14:paraId="64A6007D" w14:textId="7CDFF7C2" w:rsidR="00CC70CC" w:rsidRPr="007F395B" w:rsidRDefault="00CC70CC" w:rsidP="00CC70CC">
      <w:pPr>
        <w:pStyle w:val="Heading2"/>
        <w:tabs>
          <w:tab w:val="clear" w:pos="540"/>
        </w:tabs>
        <w:spacing w:before="120" w:after="200" w:line="240" w:lineRule="auto"/>
        <w:ind w:left="709" w:hanging="709"/>
      </w:pPr>
      <w:bookmarkStart w:id="604" w:name="_Toc170072403"/>
      <w:r w:rsidRPr="00F74A0D">
        <w:t xml:space="preserve">Data </w:t>
      </w:r>
      <w:r>
        <w:t>c</w:t>
      </w:r>
      <w:r w:rsidRPr="00F74A0D">
        <w:t xml:space="preserve">ompliance and </w:t>
      </w:r>
      <w:r>
        <w:t>u</w:t>
      </w:r>
      <w:r w:rsidRPr="00F74A0D">
        <w:t>sability</w:t>
      </w:r>
      <w:bookmarkEnd w:id="604"/>
    </w:p>
    <w:p w14:paraId="612D2069" w14:textId="1BFCC285" w:rsidR="00E73EDF" w:rsidRPr="00F74A0D" w:rsidRDefault="0012488D" w:rsidP="00FF5200">
      <w:pPr>
        <w:spacing w:after="120" w:line="240" w:lineRule="auto"/>
      </w:pPr>
      <w:r w:rsidRPr="00F74A0D">
        <w:t xml:space="preserve">All </w:t>
      </w:r>
      <w:r w:rsidR="007653F1" w:rsidRPr="00F74A0D">
        <w:t>S-101 data</w:t>
      </w:r>
      <w:r w:rsidRPr="00F74A0D">
        <w:t>sets</w:t>
      </w:r>
      <w:r w:rsidR="007653F1" w:rsidRPr="00F74A0D">
        <w:t xml:space="preserve"> must be validated</w:t>
      </w:r>
      <w:r w:rsidR="0091681C" w:rsidRPr="00F74A0D">
        <w:t xml:space="preserve"> against the above data quality elements</w:t>
      </w:r>
      <w:r w:rsidR="007653F1" w:rsidRPr="00F74A0D">
        <w:t xml:space="preserve"> using conformance checks that are located in Annex </w:t>
      </w:r>
      <w:r w:rsidR="000721D7" w:rsidRPr="00F74A0D">
        <w:t>C</w:t>
      </w:r>
      <w:r w:rsidR="007653F1" w:rsidRPr="00F74A0D">
        <w:t xml:space="preserve"> – </w:t>
      </w:r>
      <w:r w:rsidR="007653F1" w:rsidRPr="00FF5200">
        <w:rPr>
          <w:i/>
        </w:rPr>
        <w:t>ENC Validation Checks</w:t>
      </w:r>
      <w:r w:rsidR="007653F1" w:rsidRPr="00F74A0D">
        <w:t xml:space="preserve">. </w:t>
      </w:r>
      <w:r w:rsidR="008F0E8A" w:rsidRPr="00F74A0D">
        <w:t>As a minimum requirement, all datasets must conform to all checks that are categorized as “Critical” in Annex C.</w:t>
      </w:r>
    </w:p>
    <w:p w14:paraId="1B413E74" w14:textId="62350880" w:rsidR="00E73EDF" w:rsidRPr="00F74A0D" w:rsidRDefault="007653F1" w:rsidP="00FF5200">
      <w:pPr>
        <w:spacing w:after="120" w:line="240" w:lineRule="auto"/>
      </w:pPr>
      <w:r w:rsidRPr="00F74A0D">
        <w:t xml:space="preserve">S-101 datasets must conform to all mandatory elements of Annex A – </w:t>
      </w:r>
      <w:r w:rsidRPr="00FF5200">
        <w:rPr>
          <w:i/>
        </w:rPr>
        <w:t>Data Classification and Encoding Guide</w:t>
      </w:r>
      <w:r w:rsidRPr="00F74A0D">
        <w:t>, where the word ‘must’ is used.</w:t>
      </w:r>
    </w:p>
    <w:p w14:paraId="2E9392A8" w14:textId="77777777" w:rsidR="00513327" w:rsidRPr="00F74A0D" w:rsidRDefault="00E92C1A" w:rsidP="00FF5200">
      <w:pPr>
        <w:spacing w:after="60" w:line="240" w:lineRule="auto"/>
      </w:pPr>
      <w:r w:rsidRPr="00F74A0D">
        <w:t>In addition to the above, dataset usability must be assessed against</w:t>
      </w:r>
      <w:r w:rsidR="00513327" w:rsidRPr="00F74A0D">
        <w:t>:</w:t>
      </w:r>
    </w:p>
    <w:p w14:paraId="4B5E295B" w14:textId="4F403D5B" w:rsidR="00C24C01" w:rsidRPr="00F74A0D" w:rsidRDefault="00513327" w:rsidP="001D02B5">
      <w:pPr>
        <w:pStyle w:val="ListParagraph"/>
        <w:numPr>
          <w:ilvl w:val="0"/>
          <w:numId w:val="24"/>
        </w:numPr>
        <w:spacing w:after="60" w:line="240" w:lineRule="auto"/>
        <w:ind w:left="567" w:hanging="283"/>
        <w:contextualSpacing w:val="0"/>
      </w:pPr>
      <w:r w:rsidRPr="00F74A0D">
        <w:t>I</w:t>
      </w:r>
      <w:r w:rsidR="00E92C1A" w:rsidRPr="00F74A0D">
        <w:t>ntended user requirements in regard to coverage, scale and specific content requirements as defined by the Produci</w:t>
      </w:r>
      <w:r w:rsidRPr="00F74A0D">
        <w:t>ng Agency and key stakeholders;</w:t>
      </w:r>
    </w:p>
    <w:p w14:paraId="668D2138" w14:textId="0C26CC87" w:rsidR="00513327" w:rsidRPr="00F74A0D" w:rsidRDefault="00600EB6" w:rsidP="001D02B5">
      <w:pPr>
        <w:pStyle w:val="ListParagraph"/>
        <w:numPr>
          <w:ilvl w:val="0"/>
          <w:numId w:val="24"/>
        </w:numPr>
        <w:spacing w:after="60" w:line="240" w:lineRule="auto"/>
        <w:ind w:left="567" w:hanging="283"/>
        <w:contextualSpacing w:val="0"/>
      </w:pPr>
      <w:r w:rsidRPr="00F74A0D">
        <w:t>Conformance to</w:t>
      </w:r>
      <w:r w:rsidR="00840A09" w:rsidRPr="00F74A0D">
        <w:t xml:space="preserve"> e</w:t>
      </w:r>
      <w:r w:rsidR="00513327" w:rsidRPr="00F74A0D">
        <w:t>stablished maintenance processes (see Section 8</w:t>
      </w:r>
      <w:r w:rsidR="000D7FE9">
        <w:t xml:space="preserve"> below</w:t>
      </w:r>
      <w:r w:rsidR="00513327" w:rsidRPr="00F74A0D">
        <w:t>); and</w:t>
      </w:r>
    </w:p>
    <w:p w14:paraId="6E7EA7FE" w14:textId="0EC21898" w:rsidR="00513327" w:rsidRPr="00F74A0D" w:rsidRDefault="00513327" w:rsidP="001D02B5">
      <w:pPr>
        <w:pStyle w:val="ListParagraph"/>
        <w:numPr>
          <w:ilvl w:val="0"/>
          <w:numId w:val="24"/>
        </w:numPr>
        <w:spacing w:after="120" w:line="240" w:lineRule="auto"/>
        <w:ind w:left="567" w:hanging="283"/>
      </w:pPr>
      <w:r w:rsidRPr="00F74A0D">
        <w:t>Overall compliance with the S-101 Product Specification</w:t>
      </w:r>
      <w:r w:rsidR="00330C96" w:rsidRPr="00F74A0D">
        <w:t xml:space="preserve">, including context-specific evaluation of individual </w:t>
      </w:r>
      <w:r w:rsidR="00840A09" w:rsidRPr="00F74A0D">
        <w:t xml:space="preserve">encoding </w:t>
      </w:r>
      <w:r w:rsidR="00330C96" w:rsidRPr="00F74A0D">
        <w:t xml:space="preserve">instances </w:t>
      </w:r>
      <w:r w:rsidR="00840A09" w:rsidRPr="00F74A0D">
        <w:t>for</w:t>
      </w:r>
      <w:r w:rsidR="00330C96" w:rsidRPr="00F74A0D">
        <w:t xml:space="preserve"> </w:t>
      </w:r>
      <w:r w:rsidR="00600EB6" w:rsidRPr="00F74A0D">
        <w:t xml:space="preserve">requirement of </w:t>
      </w:r>
      <w:r w:rsidR="00330C96" w:rsidRPr="00F74A0D">
        <w:t xml:space="preserve">conformance to checks classified as “Error” and “Warning” in Annex C – </w:t>
      </w:r>
      <w:r w:rsidR="00330C96" w:rsidRPr="00FF5200">
        <w:rPr>
          <w:i/>
        </w:rPr>
        <w:t>ENC Validation Checks</w:t>
      </w:r>
      <w:r w:rsidR="00330C96" w:rsidRPr="00F74A0D">
        <w:t>.</w:t>
      </w:r>
      <w:r w:rsidRPr="00F74A0D">
        <w:t xml:space="preserve"> </w:t>
      </w:r>
    </w:p>
    <w:p w14:paraId="6D1CE89C" w14:textId="7ED2916E" w:rsidR="00330C96" w:rsidRPr="00F74A0D" w:rsidRDefault="00330C96" w:rsidP="00FF5200">
      <w:pPr>
        <w:spacing w:after="120" w:line="240" w:lineRule="auto"/>
      </w:pPr>
      <w:r w:rsidRPr="00F74A0D">
        <w:t>For dataset integrity requirements, see clause 11.6.</w:t>
      </w:r>
    </w:p>
    <w:p w14:paraId="67697EA0" w14:textId="77777777" w:rsidR="00E73EDF" w:rsidRPr="00F74A0D" w:rsidRDefault="00E73EDF" w:rsidP="00FF5200">
      <w:pPr>
        <w:tabs>
          <w:tab w:val="left" w:pos="-1440"/>
          <w:tab w:val="left" w:pos="-1157"/>
          <w:tab w:val="left" w:pos="-874"/>
          <w:tab w:val="left" w:pos="-590"/>
          <w:tab w:val="left" w:pos="-306"/>
          <w:tab w:val="left" w:pos="-23"/>
          <w:tab w:val="left" w:pos="260"/>
          <w:tab w:val="left" w:pos="543"/>
          <w:tab w:val="left" w:pos="828"/>
          <w:tab w:val="left" w:pos="1111"/>
          <w:tab w:val="left" w:pos="1394"/>
          <w:tab w:val="left" w:pos="1677"/>
          <w:tab w:val="left" w:pos="1960"/>
          <w:tab w:val="left" w:pos="2245"/>
          <w:tab w:val="left" w:pos="2528"/>
          <w:tab w:val="left" w:pos="2811"/>
          <w:tab w:val="left" w:pos="3094"/>
          <w:tab w:val="left" w:pos="3378"/>
          <w:tab w:val="left" w:pos="3662"/>
          <w:tab w:val="left" w:pos="3945"/>
          <w:tab w:val="left" w:pos="4228"/>
          <w:tab w:val="left" w:pos="4512"/>
          <w:tab w:val="left" w:pos="4795"/>
          <w:tab w:val="left" w:pos="5079"/>
          <w:tab w:val="left" w:pos="5362"/>
          <w:tab w:val="left" w:pos="5646"/>
          <w:tab w:val="left" w:pos="5929"/>
          <w:tab w:val="left" w:pos="6212"/>
          <w:tab w:val="left" w:pos="6496"/>
          <w:tab w:val="left" w:pos="6780"/>
          <w:tab w:val="left" w:pos="7063"/>
          <w:tab w:val="left" w:pos="7346"/>
          <w:tab w:val="left" w:pos="7629"/>
          <w:tab w:val="left" w:pos="7914"/>
          <w:tab w:val="left" w:pos="8197"/>
          <w:tab w:val="left" w:pos="8480"/>
          <w:tab w:val="left" w:pos="8763"/>
        </w:tabs>
        <w:spacing w:after="120" w:line="240" w:lineRule="auto"/>
      </w:pPr>
      <w:bookmarkStart w:id="605" w:name="_Toc510784300"/>
      <w:bookmarkStart w:id="606" w:name="_Toc510785449"/>
      <w:bookmarkEnd w:id="605"/>
      <w:bookmarkEnd w:id="606"/>
    </w:p>
    <w:p w14:paraId="552BA760" w14:textId="77777777" w:rsidR="00E73EDF" w:rsidRPr="00F74A0D" w:rsidRDefault="007653F1" w:rsidP="004A47EC">
      <w:pPr>
        <w:pStyle w:val="Heading1"/>
        <w:tabs>
          <w:tab w:val="clear" w:pos="400"/>
        </w:tabs>
        <w:spacing w:before="120" w:after="200" w:line="240" w:lineRule="auto"/>
        <w:ind w:left="567" w:hanging="567"/>
      </w:pPr>
      <w:bookmarkStart w:id="607" w:name="_Toc225065206"/>
      <w:bookmarkStart w:id="608" w:name="_Toc225648349"/>
      <w:bookmarkStart w:id="609" w:name="_Toc439685287"/>
      <w:bookmarkStart w:id="610" w:name="_Toc170072404"/>
      <w:bookmarkEnd w:id="560"/>
      <w:bookmarkEnd w:id="561"/>
      <w:bookmarkEnd w:id="562"/>
      <w:bookmarkEnd w:id="563"/>
      <w:bookmarkEnd w:id="564"/>
      <w:bookmarkEnd w:id="565"/>
      <w:bookmarkEnd w:id="566"/>
      <w:r w:rsidRPr="00F74A0D">
        <w:t>Data Capture and Classification</w:t>
      </w:r>
      <w:bookmarkEnd w:id="607"/>
      <w:bookmarkEnd w:id="608"/>
      <w:bookmarkEnd w:id="609"/>
      <w:bookmarkEnd w:id="610"/>
    </w:p>
    <w:p w14:paraId="3340D53D" w14:textId="33B07B9C" w:rsidR="00E73EDF" w:rsidRPr="00F74A0D" w:rsidRDefault="007653F1" w:rsidP="004A47EC">
      <w:pPr>
        <w:spacing w:after="120" w:line="240" w:lineRule="auto"/>
      </w:pPr>
      <w:r w:rsidRPr="00F74A0D">
        <w:t xml:space="preserve">The S-101 ENC Data Classification and Encoding Guide (DCEG) </w:t>
      </w:r>
      <w:r w:rsidRPr="00F74A0D">
        <w:rPr>
          <w:lang w:eastAsia="en-GB"/>
        </w:rPr>
        <w:t>describes how data describing the real world should be captured using the types defined in the S-101 Feature Catalogue</w:t>
      </w:r>
      <w:r w:rsidRPr="00F74A0D">
        <w:t xml:space="preserve">. This Guide is located </w:t>
      </w:r>
      <w:r w:rsidR="00881F3F" w:rsidRPr="00F74A0D">
        <w:t xml:space="preserve">at </w:t>
      </w:r>
      <w:r w:rsidRPr="00F74A0D">
        <w:t xml:space="preserve">Annex A. </w:t>
      </w:r>
    </w:p>
    <w:p w14:paraId="594149B8" w14:textId="77777777" w:rsidR="00E73EDF" w:rsidRPr="00F74A0D" w:rsidRDefault="00E73EDF" w:rsidP="004A47EC">
      <w:pPr>
        <w:spacing w:after="120" w:line="240" w:lineRule="auto"/>
      </w:pPr>
    </w:p>
    <w:p w14:paraId="38B5F967" w14:textId="77777777" w:rsidR="00E73EDF" w:rsidRPr="00F74A0D" w:rsidRDefault="007653F1" w:rsidP="004A47EC">
      <w:pPr>
        <w:pStyle w:val="Heading1"/>
        <w:tabs>
          <w:tab w:val="clear" w:pos="400"/>
        </w:tabs>
        <w:spacing w:before="120" w:after="200" w:line="240" w:lineRule="auto"/>
        <w:ind w:left="567" w:hanging="567"/>
      </w:pPr>
      <w:bookmarkStart w:id="611" w:name="_Toc191284919"/>
      <w:bookmarkStart w:id="612" w:name="_Toc8629863"/>
      <w:bookmarkStart w:id="613" w:name="_Toc19077382"/>
      <w:bookmarkStart w:id="614" w:name="_Toc8629995"/>
      <w:bookmarkStart w:id="615" w:name="_Toc225065208"/>
      <w:bookmarkStart w:id="616" w:name="_Toc439685289"/>
      <w:bookmarkStart w:id="617" w:name="_Toc225648351"/>
      <w:bookmarkStart w:id="618" w:name="_Toc170072405"/>
      <w:bookmarkEnd w:id="611"/>
      <w:bookmarkEnd w:id="612"/>
      <w:bookmarkEnd w:id="613"/>
      <w:bookmarkEnd w:id="614"/>
      <w:r w:rsidRPr="00F74A0D">
        <w:t>Maintenance</w:t>
      </w:r>
      <w:bookmarkEnd w:id="615"/>
      <w:bookmarkEnd w:id="616"/>
      <w:bookmarkEnd w:id="617"/>
      <w:bookmarkEnd w:id="618"/>
    </w:p>
    <w:p w14:paraId="382DAAED" w14:textId="77777777" w:rsidR="00E73EDF" w:rsidRPr="00F74A0D" w:rsidRDefault="007653F1" w:rsidP="00636ED5">
      <w:pPr>
        <w:pStyle w:val="Heading2"/>
        <w:tabs>
          <w:tab w:val="clear" w:pos="540"/>
          <w:tab w:val="clear" w:pos="700"/>
          <w:tab w:val="left" w:pos="709"/>
        </w:tabs>
        <w:spacing w:before="120" w:after="200" w:line="240" w:lineRule="auto"/>
        <w:ind w:left="709" w:hanging="709"/>
      </w:pPr>
      <w:bookmarkStart w:id="619" w:name="_Toc439685290"/>
      <w:bookmarkStart w:id="620" w:name="_Toc170072406"/>
      <w:r w:rsidRPr="00F74A0D">
        <w:t>Introduction</w:t>
      </w:r>
      <w:bookmarkEnd w:id="619"/>
      <w:bookmarkEnd w:id="620"/>
    </w:p>
    <w:p w14:paraId="4B031D04" w14:textId="523FD68A" w:rsidR="00E73EDF" w:rsidRDefault="007653F1" w:rsidP="00636ED5">
      <w:pPr>
        <w:spacing w:after="120" w:line="240" w:lineRule="auto"/>
      </w:pPr>
      <w:r w:rsidRPr="00F74A0D">
        <w:t xml:space="preserve">This clause describes the </w:t>
      </w:r>
      <w:r w:rsidR="00D34F9D" w:rsidRPr="00F74A0D">
        <w:t xml:space="preserve">requirement to </w:t>
      </w:r>
      <w:r w:rsidR="00D12EDA" w:rsidRPr="00F74A0D">
        <w:t xml:space="preserve">adequately </w:t>
      </w:r>
      <w:r w:rsidR="00D34F9D" w:rsidRPr="00F74A0D">
        <w:t xml:space="preserve">maintain </w:t>
      </w:r>
      <w:r w:rsidRPr="00F74A0D">
        <w:t>datasets</w:t>
      </w:r>
      <w:r w:rsidR="00D34F9D" w:rsidRPr="00F74A0D">
        <w:t>;</w:t>
      </w:r>
      <w:r w:rsidRPr="00F74A0D">
        <w:t xml:space="preserve"> </w:t>
      </w:r>
      <w:r w:rsidR="00D34F9D" w:rsidRPr="00F74A0D">
        <w:t xml:space="preserve">use of newly acquired </w:t>
      </w:r>
      <w:r w:rsidRPr="00F74A0D">
        <w:t>source</w:t>
      </w:r>
      <w:r w:rsidR="00D34F9D" w:rsidRPr="00F74A0D">
        <w:t xml:space="preserve"> data;</w:t>
      </w:r>
      <w:r w:rsidRPr="00F74A0D">
        <w:t xml:space="preserve"> </w:t>
      </w:r>
      <w:r w:rsidR="00D34F9D" w:rsidRPr="00F74A0D">
        <w:t xml:space="preserve">maintenance requirements within the overall </w:t>
      </w:r>
      <w:r w:rsidRPr="00F74A0D">
        <w:t>production process</w:t>
      </w:r>
      <w:r w:rsidR="00D34F9D" w:rsidRPr="00F74A0D">
        <w:t>;</w:t>
      </w:r>
      <w:r w:rsidRPr="00F74A0D">
        <w:t xml:space="preserve"> and how </w:t>
      </w:r>
      <w:r w:rsidR="00A5342D" w:rsidRPr="00F74A0D">
        <w:t xml:space="preserve">Feature </w:t>
      </w:r>
      <w:r w:rsidRPr="00F74A0D">
        <w:t xml:space="preserve">and </w:t>
      </w:r>
      <w:r w:rsidR="00A5342D" w:rsidRPr="00F74A0D">
        <w:t xml:space="preserve">Portrayal Catalogues </w:t>
      </w:r>
      <w:r w:rsidRPr="00F74A0D">
        <w:t xml:space="preserve">are to be managed within an S-100 </w:t>
      </w:r>
      <w:r w:rsidR="00535E66" w:rsidRPr="00F74A0D">
        <w:t xml:space="preserve">based marine navigation </w:t>
      </w:r>
      <w:r w:rsidRPr="00F74A0D">
        <w:t>system.</w:t>
      </w:r>
    </w:p>
    <w:p w14:paraId="2908AFA1" w14:textId="77777777" w:rsidR="00636ED5" w:rsidRPr="00F74A0D" w:rsidRDefault="00636ED5" w:rsidP="00636ED5">
      <w:pPr>
        <w:spacing w:after="120" w:line="240" w:lineRule="auto"/>
      </w:pPr>
    </w:p>
    <w:p w14:paraId="517CF0E7" w14:textId="3F747AD0" w:rsidR="00E73EDF" w:rsidRPr="00F74A0D" w:rsidRDefault="007653F1" w:rsidP="00636ED5">
      <w:pPr>
        <w:pStyle w:val="Heading2"/>
        <w:tabs>
          <w:tab w:val="clear" w:pos="540"/>
          <w:tab w:val="clear" w:pos="700"/>
          <w:tab w:val="left" w:pos="709"/>
        </w:tabs>
        <w:spacing w:before="120" w:after="200" w:line="240" w:lineRule="auto"/>
        <w:ind w:left="709" w:hanging="709"/>
      </w:pPr>
      <w:bookmarkStart w:id="621" w:name="_Toc439685291"/>
      <w:bookmarkStart w:id="622" w:name="_Toc170072407"/>
      <w:r w:rsidRPr="00F74A0D">
        <w:t xml:space="preserve">Maintenance and </w:t>
      </w:r>
      <w:r w:rsidR="00636ED5">
        <w:t>u</w:t>
      </w:r>
      <w:r w:rsidRPr="00F74A0D">
        <w:t xml:space="preserve">pdate </w:t>
      </w:r>
      <w:r w:rsidR="00636ED5">
        <w:t>f</w:t>
      </w:r>
      <w:r w:rsidRPr="00F74A0D">
        <w:t>requency</w:t>
      </w:r>
      <w:bookmarkEnd w:id="621"/>
      <w:bookmarkEnd w:id="622"/>
    </w:p>
    <w:p w14:paraId="4132AE93" w14:textId="5DDA7FF4" w:rsidR="00E73EDF" w:rsidRDefault="007653F1" w:rsidP="00975677">
      <w:pPr>
        <w:spacing w:after="120" w:line="240" w:lineRule="auto"/>
        <w:rPr>
          <w:rFonts w:ascii="Verdana" w:hAnsi="Verdana" w:cs="Verdana"/>
          <w:sz w:val="22"/>
          <w:szCs w:val="22"/>
          <w:lang w:val="en-US" w:eastAsia="en-US"/>
        </w:rPr>
      </w:pPr>
      <w:r w:rsidRPr="00F74A0D">
        <w:t xml:space="preserve">Datasets </w:t>
      </w:r>
      <w:r w:rsidR="00745987" w:rsidRPr="00F74A0D">
        <w:t xml:space="preserve">must be </w:t>
      </w:r>
      <w:r w:rsidRPr="00F74A0D">
        <w:t>maintained as needed</w:t>
      </w:r>
      <w:r w:rsidR="00745987" w:rsidRPr="00F74A0D">
        <w:t>;</w:t>
      </w:r>
      <w:r w:rsidRPr="00F74A0D">
        <w:t xml:space="preserve"> and</w:t>
      </w:r>
      <w:r w:rsidR="00745987" w:rsidRPr="00F74A0D">
        <w:t xml:space="preserve"> the overall production process </w:t>
      </w:r>
      <w:r w:rsidRPr="00F74A0D">
        <w:rPr>
          <w:rFonts w:cs="Arial"/>
          <w:lang w:val="en-US" w:eastAsia="en-US"/>
        </w:rPr>
        <w:t>must include mechanisms for ENC updating designed to meet the needs of the mariner regarding safety of navigation.</w:t>
      </w:r>
    </w:p>
    <w:p w14:paraId="226B944D" w14:textId="77777777" w:rsidR="00975677" w:rsidRPr="00F74A0D" w:rsidRDefault="00975677" w:rsidP="00975677">
      <w:pPr>
        <w:spacing w:after="120" w:line="240" w:lineRule="auto"/>
        <w:rPr>
          <w:b/>
        </w:rPr>
      </w:pPr>
    </w:p>
    <w:p w14:paraId="50602361" w14:textId="698398AC" w:rsidR="00E73EDF" w:rsidRPr="00F74A0D" w:rsidRDefault="007653F1" w:rsidP="00975677">
      <w:pPr>
        <w:pStyle w:val="Heading2"/>
        <w:tabs>
          <w:tab w:val="clear" w:pos="540"/>
        </w:tabs>
        <w:spacing w:before="120" w:after="200" w:line="240" w:lineRule="auto"/>
        <w:ind w:left="709" w:hanging="709"/>
      </w:pPr>
      <w:bookmarkStart w:id="623" w:name="_Toc439685292"/>
      <w:bookmarkStart w:id="624" w:name="_Toc170072408"/>
      <w:r w:rsidRPr="00F74A0D">
        <w:t xml:space="preserve">Data </w:t>
      </w:r>
      <w:bookmarkEnd w:id="623"/>
      <w:r w:rsidR="00D24503">
        <w:t>s</w:t>
      </w:r>
      <w:r w:rsidR="00D24503" w:rsidRPr="00F74A0D">
        <w:t>ource</w:t>
      </w:r>
      <w:bookmarkEnd w:id="624"/>
    </w:p>
    <w:p w14:paraId="133A223F" w14:textId="15509975" w:rsidR="00E73EDF" w:rsidRDefault="007653F1" w:rsidP="00975677">
      <w:pPr>
        <w:spacing w:after="120" w:line="240" w:lineRule="auto"/>
      </w:pPr>
      <w:r w:rsidRPr="00F74A0D">
        <w:t xml:space="preserve">Data Producers must use </w:t>
      </w:r>
      <w:r w:rsidR="00D34F9D" w:rsidRPr="00F74A0D">
        <w:t>all available</w:t>
      </w:r>
      <w:r w:rsidR="00D12EDA" w:rsidRPr="00F74A0D">
        <w:t xml:space="preserve"> and</w:t>
      </w:r>
      <w:r w:rsidR="00D34F9D" w:rsidRPr="00F74A0D">
        <w:t xml:space="preserve"> </w:t>
      </w:r>
      <w:r w:rsidRPr="00F74A0D">
        <w:t>applicable sources</w:t>
      </w:r>
      <w:r w:rsidR="00D34F9D" w:rsidRPr="00F74A0D">
        <w:t>, as evaluated against a robust data assessment process,</w:t>
      </w:r>
      <w:r w:rsidRPr="00F74A0D">
        <w:t xml:space="preserve"> to maintain and update </w:t>
      </w:r>
      <w:r w:rsidR="00D34F9D" w:rsidRPr="00F74A0D">
        <w:t xml:space="preserve">ENC </w:t>
      </w:r>
      <w:r w:rsidRPr="00F74A0D">
        <w:t>data</w:t>
      </w:r>
      <w:r w:rsidR="00D34F9D" w:rsidRPr="00F74A0D">
        <w:t>sets</w:t>
      </w:r>
      <w:r w:rsidR="00745987" w:rsidRPr="00F74A0D">
        <w:t xml:space="preserve"> as required</w:t>
      </w:r>
      <w:r w:rsidR="00975677">
        <w:t xml:space="preserve">. </w:t>
      </w:r>
    </w:p>
    <w:p w14:paraId="6C87157F" w14:textId="77777777" w:rsidR="00975677" w:rsidRPr="00F74A0D" w:rsidRDefault="00975677" w:rsidP="00975677">
      <w:pPr>
        <w:spacing w:after="120" w:line="240" w:lineRule="auto"/>
      </w:pPr>
    </w:p>
    <w:p w14:paraId="384094D7" w14:textId="414C3DBB" w:rsidR="00E73EDF" w:rsidRPr="00F74A0D" w:rsidRDefault="007653F1" w:rsidP="00975677">
      <w:pPr>
        <w:pStyle w:val="Heading2"/>
        <w:tabs>
          <w:tab w:val="clear" w:pos="540"/>
        </w:tabs>
        <w:spacing w:before="120" w:after="200" w:line="240" w:lineRule="auto"/>
        <w:ind w:left="709" w:hanging="709"/>
      </w:pPr>
      <w:bookmarkStart w:id="625" w:name="_Toc439685293"/>
      <w:bookmarkStart w:id="626" w:name="_Toc170072409"/>
      <w:r w:rsidRPr="00F74A0D">
        <w:t xml:space="preserve">Production </w:t>
      </w:r>
      <w:bookmarkEnd w:id="625"/>
      <w:r w:rsidR="00D24503">
        <w:t>p</w:t>
      </w:r>
      <w:r w:rsidR="00D24503" w:rsidRPr="00F74A0D">
        <w:t>rocess</w:t>
      </w:r>
      <w:bookmarkEnd w:id="626"/>
    </w:p>
    <w:p w14:paraId="209AE0A9" w14:textId="69C8B11B" w:rsidR="00E73EDF" w:rsidRPr="00F74A0D" w:rsidRDefault="007653F1" w:rsidP="00975677">
      <w:pPr>
        <w:spacing w:after="120" w:line="240" w:lineRule="auto"/>
      </w:pPr>
      <w:r w:rsidRPr="00F74A0D">
        <w:t xml:space="preserve">Data Producers should follow their established production processes for maintaining and updating datasets. Data </w:t>
      </w:r>
      <w:r w:rsidR="00745987" w:rsidRPr="00F74A0D">
        <w:t xml:space="preserve">must be maintained </w:t>
      </w:r>
      <w:r w:rsidRPr="00F74A0D">
        <w:t xml:space="preserve">against S-101 Annex A – </w:t>
      </w:r>
      <w:r w:rsidRPr="00FA6483">
        <w:rPr>
          <w:i/>
        </w:rPr>
        <w:t>Data Classification and Encoding Guide</w:t>
      </w:r>
      <w:r w:rsidRPr="00F74A0D">
        <w:t xml:space="preserve">, checked against S-101 Annex </w:t>
      </w:r>
      <w:r w:rsidR="000721D7" w:rsidRPr="00F74A0D">
        <w:t>C</w:t>
      </w:r>
      <w:r w:rsidRPr="00F74A0D">
        <w:t xml:space="preserve"> – </w:t>
      </w:r>
      <w:r w:rsidRPr="00FA6483">
        <w:rPr>
          <w:i/>
        </w:rPr>
        <w:t>ENC Validation Checks</w:t>
      </w:r>
      <w:r w:rsidRPr="00F74A0D">
        <w:t>, and encapsulated in ISO/IEC 8211.</w:t>
      </w:r>
    </w:p>
    <w:p w14:paraId="70A98417" w14:textId="6006CBC8" w:rsidR="00E73EDF" w:rsidRDefault="007653F1" w:rsidP="00975677">
      <w:pPr>
        <w:spacing w:after="120" w:line="240" w:lineRule="auto"/>
        <w:rPr>
          <w:lang w:val="en-AU"/>
        </w:rPr>
      </w:pPr>
      <w:r w:rsidRPr="003F76E9">
        <w:rPr>
          <w:lang w:val="en-AU"/>
        </w:rPr>
        <w:t xml:space="preserve">Only </w:t>
      </w:r>
      <w:r w:rsidR="00745987" w:rsidRPr="003F76E9">
        <w:rPr>
          <w:lang w:val="en-AU"/>
        </w:rPr>
        <w:t xml:space="preserve">maintained </w:t>
      </w:r>
      <w:r w:rsidRPr="003F76E9">
        <w:rPr>
          <w:lang w:val="en-AU"/>
        </w:rPr>
        <w:t>datasets that conform to the mandatory requirements outlined in S-101 will be considered to be an ENC</w:t>
      </w:r>
      <w:r w:rsidR="00745987" w:rsidRPr="003F76E9">
        <w:rPr>
          <w:lang w:val="en-AU"/>
        </w:rPr>
        <w:t xml:space="preserve"> satisfying the </w:t>
      </w:r>
      <w:r w:rsidR="00D12EDA" w:rsidRPr="003F76E9">
        <w:rPr>
          <w:lang w:val="en-AU"/>
        </w:rPr>
        <w:t xml:space="preserve">SOLAS </w:t>
      </w:r>
      <w:r w:rsidR="00745987" w:rsidRPr="003F76E9">
        <w:rPr>
          <w:lang w:val="en-AU"/>
        </w:rPr>
        <w:t>chart carriage requirements for use in an ECDIS</w:t>
      </w:r>
      <w:r w:rsidRPr="003F76E9">
        <w:rPr>
          <w:lang w:val="en-AU"/>
        </w:rPr>
        <w:t>.</w:t>
      </w:r>
    </w:p>
    <w:p w14:paraId="466169A9" w14:textId="77777777" w:rsidR="00975677" w:rsidRPr="003F76E9" w:rsidRDefault="00975677" w:rsidP="00975677">
      <w:pPr>
        <w:spacing w:after="120" w:line="240" w:lineRule="auto"/>
        <w:rPr>
          <w:lang w:val="en-AU"/>
        </w:rPr>
      </w:pPr>
    </w:p>
    <w:p w14:paraId="766F4652" w14:textId="4862D18E" w:rsidR="00E73EDF" w:rsidRPr="003F76E9" w:rsidRDefault="007653F1" w:rsidP="00975677">
      <w:pPr>
        <w:pStyle w:val="Heading2"/>
        <w:tabs>
          <w:tab w:val="clear" w:pos="540"/>
        </w:tabs>
        <w:spacing w:before="120" w:after="200" w:line="240" w:lineRule="auto"/>
        <w:ind w:left="709" w:hanging="709"/>
        <w:rPr>
          <w:lang w:val="en-AU"/>
        </w:rPr>
      </w:pPr>
      <w:bookmarkStart w:id="627" w:name="_Toc510785459"/>
      <w:bookmarkStart w:id="628" w:name="_Toc510784310"/>
      <w:bookmarkStart w:id="629" w:name="_Toc439685294"/>
      <w:bookmarkStart w:id="630" w:name="_Toc170072410"/>
      <w:bookmarkEnd w:id="627"/>
      <w:bookmarkEnd w:id="628"/>
      <w:r w:rsidRPr="003F76E9">
        <w:rPr>
          <w:lang w:val="en-AU"/>
        </w:rPr>
        <w:t xml:space="preserve">Feature and Portrayal Catalogue </w:t>
      </w:r>
      <w:r w:rsidR="00975677">
        <w:rPr>
          <w:lang w:val="en-AU"/>
        </w:rPr>
        <w:t>m</w:t>
      </w:r>
      <w:r w:rsidRPr="003F76E9">
        <w:rPr>
          <w:lang w:val="en-AU"/>
        </w:rPr>
        <w:t>anagement</w:t>
      </w:r>
      <w:bookmarkEnd w:id="629"/>
      <w:bookmarkEnd w:id="630"/>
    </w:p>
    <w:p w14:paraId="25E9A509" w14:textId="60283E09" w:rsidR="00E73EDF" w:rsidRPr="003F76E9" w:rsidRDefault="007653F1" w:rsidP="00975677">
      <w:pPr>
        <w:spacing w:after="120" w:line="240" w:lineRule="auto"/>
        <w:rPr>
          <w:lang w:val="en-AU"/>
        </w:rPr>
      </w:pPr>
      <w:r w:rsidRPr="003F76E9">
        <w:rPr>
          <w:lang w:val="en-AU"/>
        </w:rPr>
        <w:t xml:space="preserve">For each new version of the S-101 Product Specification a new </w:t>
      </w:r>
      <w:r w:rsidR="0012488D" w:rsidRPr="003F76E9">
        <w:rPr>
          <w:lang w:val="en-AU"/>
        </w:rPr>
        <w:t xml:space="preserve">Feature </w:t>
      </w:r>
      <w:r w:rsidRPr="003F76E9">
        <w:rPr>
          <w:lang w:val="en-AU"/>
        </w:rPr>
        <w:t>and</w:t>
      </w:r>
      <w:r w:rsidR="00AD7D2D">
        <w:rPr>
          <w:lang w:val="en-AU"/>
        </w:rPr>
        <w:t>/or</w:t>
      </w:r>
      <w:r w:rsidRPr="003F76E9">
        <w:rPr>
          <w:lang w:val="en-AU"/>
        </w:rPr>
        <w:t xml:space="preserve"> </w:t>
      </w:r>
      <w:r w:rsidR="0012488D" w:rsidRPr="003F76E9">
        <w:rPr>
          <w:lang w:val="en-AU"/>
        </w:rPr>
        <w:t xml:space="preserve">Portrayal Catalogue </w:t>
      </w:r>
      <w:r w:rsidR="00AD7D2D">
        <w:rPr>
          <w:lang w:val="en-AU"/>
        </w:rPr>
        <w:t xml:space="preserve">may </w:t>
      </w:r>
      <w:r w:rsidR="00FA6483">
        <w:rPr>
          <w:lang w:val="en-AU"/>
        </w:rPr>
        <w:t xml:space="preserve">be released. </w:t>
      </w:r>
      <w:r w:rsidRPr="003F76E9">
        <w:rPr>
          <w:lang w:val="en-AU"/>
        </w:rPr>
        <w:t>The</w:t>
      </w:r>
      <w:r w:rsidR="00AD7D2D">
        <w:rPr>
          <w:lang w:val="en-AU"/>
        </w:rPr>
        <w:t xml:space="preserve"> management of Feature and Portrayal Catalogues in</w:t>
      </w:r>
      <w:r w:rsidRPr="003F76E9">
        <w:rPr>
          <w:lang w:val="en-AU"/>
        </w:rPr>
        <w:t xml:space="preserve"> end user system</w:t>
      </w:r>
      <w:r w:rsidR="00AD7D2D">
        <w:rPr>
          <w:lang w:val="en-AU"/>
        </w:rPr>
        <w:t>s</w:t>
      </w:r>
      <w:r w:rsidRPr="003F76E9">
        <w:rPr>
          <w:lang w:val="en-AU"/>
        </w:rPr>
        <w:t xml:space="preserve"> </w:t>
      </w:r>
      <w:r w:rsidR="00AD7D2D">
        <w:rPr>
          <w:lang w:val="en-AU"/>
        </w:rPr>
        <w:t xml:space="preserve">is described in IHO Publication S-98 – </w:t>
      </w:r>
      <w:r w:rsidR="00AD7D2D">
        <w:rPr>
          <w:i/>
          <w:iCs/>
          <w:lang w:val="en-AU"/>
        </w:rPr>
        <w:t>Data Product Interoperability in S-100 Navigation Systems</w:t>
      </w:r>
      <w:r w:rsidRPr="003F76E9">
        <w:rPr>
          <w:lang w:val="en-AU"/>
        </w:rPr>
        <w:t>.</w:t>
      </w:r>
    </w:p>
    <w:p w14:paraId="53F7D40B" w14:textId="77777777" w:rsidR="00E73EDF" w:rsidRPr="003F76E9" w:rsidRDefault="00E73EDF" w:rsidP="00975677">
      <w:pPr>
        <w:spacing w:after="120" w:line="240" w:lineRule="auto"/>
        <w:rPr>
          <w:lang w:val="en-AU"/>
        </w:rPr>
      </w:pPr>
    </w:p>
    <w:p w14:paraId="658E7F1D" w14:textId="77777777" w:rsidR="00E73EDF" w:rsidRPr="003F76E9" w:rsidRDefault="007653F1" w:rsidP="00FA6483">
      <w:pPr>
        <w:pStyle w:val="Heading1"/>
        <w:tabs>
          <w:tab w:val="clear" w:pos="400"/>
        </w:tabs>
        <w:spacing w:before="120" w:after="200" w:line="240" w:lineRule="auto"/>
        <w:ind w:left="567" w:hanging="567"/>
      </w:pPr>
      <w:bookmarkStart w:id="631" w:name="_Toc225065220"/>
      <w:bookmarkStart w:id="632" w:name="_Toc439685295"/>
      <w:bookmarkStart w:id="633" w:name="_Toc225648363"/>
      <w:bookmarkStart w:id="634" w:name="_Toc170072411"/>
      <w:r w:rsidRPr="003F76E9">
        <w:t>Portrayal</w:t>
      </w:r>
      <w:bookmarkEnd w:id="631"/>
      <w:bookmarkEnd w:id="632"/>
      <w:bookmarkEnd w:id="633"/>
      <w:bookmarkEnd w:id="634"/>
    </w:p>
    <w:p w14:paraId="26AF6290" w14:textId="77777777" w:rsidR="00E73EDF" w:rsidRPr="003F76E9" w:rsidRDefault="007653F1" w:rsidP="00750665">
      <w:pPr>
        <w:pStyle w:val="Heading2"/>
        <w:tabs>
          <w:tab w:val="clear" w:pos="540"/>
        </w:tabs>
        <w:spacing w:before="120" w:after="200" w:line="240" w:lineRule="auto"/>
        <w:ind w:left="709" w:hanging="709"/>
      </w:pPr>
      <w:bookmarkStart w:id="635" w:name="_Toc439685296"/>
      <w:bookmarkStart w:id="636" w:name="_Toc170072412"/>
      <w:r w:rsidRPr="003F76E9">
        <w:t>Introduction</w:t>
      </w:r>
      <w:bookmarkEnd w:id="635"/>
      <w:bookmarkEnd w:id="636"/>
    </w:p>
    <w:p w14:paraId="3164FEC9" w14:textId="266CE54E" w:rsidR="00E73EDF" w:rsidRPr="003F76E9" w:rsidRDefault="007653F1" w:rsidP="00FA6483">
      <w:pPr>
        <w:tabs>
          <w:tab w:val="left" w:pos="993"/>
          <w:tab w:val="left" w:pos="1440"/>
          <w:tab w:val="left" w:pos="1985"/>
        </w:tabs>
        <w:snapToGrid w:val="0"/>
        <w:spacing w:after="60" w:line="240" w:lineRule="auto"/>
        <w:rPr>
          <w:rFonts w:cs="Arial"/>
          <w:szCs w:val="22"/>
        </w:rPr>
      </w:pPr>
      <w:r w:rsidRPr="003F76E9">
        <w:rPr>
          <w:rFonts w:cs="Arial"/>
          <w:szCs w:val="22"/>
        </w:rPr>
        <w:t xml:space="preserve">S-101 portrayal is intended to contribute to the safe operation of an S-100 based </w:t>
      </w:r>
      <w:r w:rsidR="00D12EDA" w:rsidRPr="003F76E9">
        <w:rPr>
          <w:rFonts w:cs="Arial"/>
          <w:szCs w:val="22"/>
        </w:rPr>
        <w:t xml:space="preserve">marine navigation </w:t>
      </w:r>
      <w:r w:rsidRPr="003F76E9">
        <w:rPr>
          <w:rFonts w:cs="Arial"/>
          <w:szCs w:val="22"/>
        </w:rPr>
        <w:t>system by:</w:t>
      </w:r>
    </w:p>
    <w:p w14:paraId="0A8F4202" w14:textId="0A5049C2" w:rsidR="00E73EDF" w:rsidRPr="003F76E9" w:rsidRDefault="007653F1" w:rsidP="001D02B5">
      <w:pPr>
        <w:numPr>
          <w:ilvl w:val="0"/>
          <w:numId w:val="15"/>
        </w:numPr>
        <w:tabs>
          <w:tab w:val="left" w:pos="993"/>
          <w:tab w:val="left" w:pos="1418"/>
          <w:tab w:val="left" w:pos="1985"/>
        </w:tabs>
        <w:snapToGrid w:val="0"/>
        <w:spacing w:after="60" w:line="240" w:lineRule="auto"/>
        <w:ind w:left="567" w:hanging="283"/>
        <w:rPr>
          <w:rFonts w:cs="Arial"/>
          <w:szCs w:val="22"/>
        </w:rPr>
      </w:pPr>
      <w:r w:rsidRPr="003F76E9">
        <w:rPr>
          <w:rFonts w:cs="Arial"/>
          <w:szCs w:val="22"/>
        </w:rPr>
        <w:t>Ensuring base and supplementary levels of display for ENC data; standards of symbols, colours and their standardized assignment to features; scale limitations of data presentation; and appropriate compatibility with paper chart symbols as standardized in the Chart Specifications of the IHO (IHO Publication S-4);</w:t>
      </w:r>
    </w:p>
    <w:p w14:paraId="34E40A2A" w14:textId="452A3C7E" w:rsidR="00E73EDF" w:rsidRPr="003F76E9" w:rsidRDefault="007653F1" w:rsidP="001D02B5">
      <w:pPr>
        <w:numPr>
          <w:ilvl w:val="0"/>
          <w:numId w:val="15"/>
        </w:numPr>
        <w:tabs>
          <w:tab w:val="left" w:pos="993"/>
          <w:tab w:val="left" w:pos="1418"/>
          <w:tab w:val="left" w:pos="1985"/>
        </w:tabs>
        <w:snapToGrid w:val="0"/>
        <w:spacing w:after="60" w:line="240" w:lineRule="auto"/>
        <w:ind w:left="567" w:hanging="283"/>
        <w:rPr>
          <w:rFonts w:cs="Arial"/>
          <w:szCs w:val="22"/>
        </w:rPr>
      </w:pPr>
      <w:r w:rsidRPr="003F76E9">
        <w:rPr>
          <w:rFonts w:cs="Arial"/>
          <w:szCs w:val="22"/>
        </w:rPr>
        <w:t>Ensuring the display is clear and unambiguous;</w:t>
      </w:r>
    </w:p>
    <w:p w14:paraId="2B66B305" w14:textId="005F7D47" w:rsidR="00E73EDF" w:rsidRPr="003F76E9" w:rsidRDefault="007653F1" w:rsidP="001D02B5">
      <w:pPr>
        <w:numPr>
          <w:ilvl w:val="0"/>
          <w:numId w:val="15"/>
        </w:numPr>
        <w:tabs>
          <w:tab w:val="left" w:pos="993"/>
          <w:tab w:val="left" w:pos="1418"/>
          <w:tab w:val="left" w:pos="1985"/>
        </w:tabs>
        <w:snapToGrid w:val="0"/>
        <w:spacing w:after="60" w:line="240" w:lineRule="auto"/>
        <w:ind w:left="567" w:hanging="283"/>
        <w:rPr>
          <w:rFonts w:cs="Arial"/>
          <w:szCs w:val="22"/>
        </w:rPr>
      </w:pPr>
      <w:r w:rsidRPr="003F76E9">
        <w:rPr>
          <w:rFonts w:cs="Arial"/>
          <w:szCs w:val="22"/>
        </w:rPr>
        <w:t>Establishing an accepted pattern for presentation that becomes familiar to mariners and so can be recognized instantly without confusion; and</w:t>
      </w:r>
    </w:p>
    <w:p w14:paraId="1DEE7E6A" w14:textId="77777777" w:rsidR="00E73EDF" w:rsidRPr="003F76E9" w:rsidRDefault="007653F1" w:rsidP="001D02B5">
      <w:pPr>
        <w:numPr>
          <w:ilvl w:val="0"/>
          <w:numId w:val="15"/>
        </w:numPr>
        <w:tabs>
          <w:tab w:val="left" w:pos="993"/>
          <w:tab w:val="left" w:pos="1418"/>
          <w:tab w:val="left" w:pos="1985"/>
        </w:tabs>
        <w:snapToGrid w:val="0"/>
        <w:spacing w:after="120" w:line="240" w:lineRule="auto"/>
        <w:ind w:left="567" w:hanging="283"/>
        <w:rPr>
          <w:rFonts w:cs="Arial"/>
          <w:szCs w:val="22"/>
        </w:rPr>
      </w:pPr>
      <w:r w:rsidRPr="003F76E9">
        <w:rPr>
          <w:rFonts w:cs="Arial"/>
          <w:szCs w:val="22"/>
        </w:rPr>
        <w:t>Utilizing the S-100 portrayal model to ensure interoperability.</w:t>
      </w:r>
    </w:p>
    <w:p w14:paraId="3A8A26A3" w14:textId="6752AE5E" w:rsidR="00FE0CE5" w:rsidRDefault="00FE0CE5" w:rsidP="00FE0CE5">
      <w:pPr>
        <w:tabs>
          <w:tab w:val="left" w:pos="993"/>
          <w:tab w:val="left" w:pos="1418"/>
          <w:tab w:val="left" w:pos="1985"/>
        </w:tabs>
        <w:snapToGrid w:val="0"/>
        <w:spacing w:after="60" w:line="240" w:lineRule="auto"/>
        <w:rPr>
          <w:rFonts w:cs="Arial"/>
          <w:szCs w:val="22"/>
        </w:rPr>
      </w:pPr>
      <w:r w:rsidRPr="00E73BC2">
        <w:rPr>
          <w:rFonts w:cs="Arial"/>
          <w:szCs w:val="22"/>
        </w:rPr>
        <w:t xml:space="preserve">To ensure that presentation </w:t>
      </w:r>
      <w:r>
        <w:rPr>
          <w:rFonts w:cs="Arial"/>
          <w:szCs w:val="22"/>
        </w:rPr>
        <w:t>remains intuitive, including where S-101 ENCs are used in conjunction with S-57 ENCs, the following principles must be followed when changes are made to the S-101 Portrayal Catalogue:</w:t>
      </w:r>
    </w:p>
    <w:p w14:paraId="2DB09452" w14:textId="6DFA0B48" w:rsidR="009448E2" w:rsidRDefault="009448E2" w:rsidP="001D02B5">
      <w:pPr>
        <w:pStyle w:val="ListParagraph"/>
        <w:numPr>
          <w:ilvl w:val="0"/>
          <w:numId w:val="33"/>
        </w:numPr>
        <w:tabs>
          <w:tab w:val="left" w:pos="993"/>
          <w:tab w:val="left" w:pos="1418"/>
          <w:tab w:val="left" w:pos="1985"/>
        </w:tabs>
        <w:snapToGrid w:val="0"/>
        <w:spacing w:after="60" w:line="240" w:lineRule="auto"/>
        <w:ind w:left="567" w:hanging="283"/>
        <w:contextualSpacing w:val="0"/>
        <w:rPr>
          <w:rFonts w:cs="Arial"/>
          <w:szCs w:val="22"/>
        </w:rPr>
      </w:pPr>
      <w:r w:rsidRPr="00412620">
        <w:rPr>
          <w:rFonts w:cs="Arial"/>
          <w:szCs w:val="22"/>
        </w:rPr>
        <w:lastRenderedPageBreak/>
        <w:t>S-101 may extend the Portrayal Catalogue with new symbols</w:t>
      </w:r>
      <w:r>
        <w:rPr>
          <w:rFonts w:cs="Arial"/>
          <w:szCs w:val="22"/>
        </w:rPr>
        <w:t>,</w:t>
      </w:r>
      <w:r w:rsidRPr="00412620">
        <w:rPr>
          <w:rFonts w:cs="Arial"/>
          <w:szCs w:val="22"/>
        </w:rPr>
        <w:t xml:space="preserve"> </w:t>
      </w:r>
      <w:r>
        <w:rPr>
          <w:rFonts w:cs="Arial"/>
          <w:szCs w:val="22"/>
        </w:rPr>
        <w:t>however</w:t>
      </w:r>
      <w:r w:rsidRPr="00412620">
        <w:rPr>
          <w:rFonts w:cs="Arial"/>
          <w:szCs w:val="22"/>
        </w:rPr>
        <w:t xml:space="preserve"> they must follow </w:t>
      </w:r>
      <w:r>
        <w:rPr>
          <w:rFonts w:cs="Arial"/>
          <w:szCs w:val="22"/>
        </w:rPr>
        <w:t xml:space="preserve">IHO Publication </w:t>
      </w:r>
      <w:r w:rsidRPr="00412620">
        <w:rPr>
          <w:rFonts w:cs="Arial"/>
          <w:szCs w:val="22"/>
        </w:rPr>
        <w:t>S-4</w:t>
      </w:r>
      <w:r>
        <w:rPr>
          <w:rFonts w:cs="Arial"/>
          <w:szCs w:val="22"/>
        </w:rPr>
        <w:t xml:space="preserve"> - </w:t>
      </w:r>
      <w:r w:rsidRPr="009448E2">
        <w:rPr>
          <w:rFonts w:cs="Arial"/>
          <w:i/>
          <w:szCs w:val="22"/>
        </w:rPr>
        <w:t>Regulations of the IHO for International (INT) Charts and Chart Specifications of the IHO</w:t>
      </w:r>
      <w:r>
        <w:rPr>
          <w:rFonts w:cs="Arial"/>
          <w:szCs w:val="22"/>
        </w:rPr>
        <w:t>,</w:t>
      </w:r>
      <w:r w:rsidRPr="00412620">
        <w:rPr>
          <w:rFonts w:cs="Arial"/>
          <w:szCs w:val="22"/>
        </w:rPr>
        <w:t xml:space="preserve"> including conventions on colour</w:t>
      </w:r>
      <w:r>
        <w:rPr>
          <w:rFonts w:cs="Arial"/>
          <w:szCs w:val="22"/>
        </w:rPr>
        <w:t>;</w:t>
      </w:r>
      <w:r w:rsidRPr="00200BD8">
        <w:rPr>
          <w:rFonts w:cs="Arial"/>
          <w:szCs w:val="22"/>
        </w:rPr>
        <w:t xml:space="preserve"> and be </w:t>
      </w:r>
      <w:r w:rsidRPr="00412620">
        <w:rPr>
          <w:rFonts w:cs="Arial"/>
          <w:szCs w:val="22"/>
        </w:rPr>
        <w:t>designed to be intuitive to the user</w:t>
      </w:r>
      <w:r>
        <w:rPr>
          <w:rFonts w:cs="Arial"/>
          <w:szCs w:val="22"/>
        </w:rPr>
        <w:t>;</w:t>
      </w:r>
    </w:p>
    <w:p w14:paraId="3FD00A4A" w14:textId="77777777" w:rsidR="00FE0CE5" w:rsidRDefault="00FE0CE5" w:rsidP="001D02B5">
      <w:pPr>
        <w:pStyle w:val="ListParagraph"/>
        <w:numPr>
          <w:ilvl w:val="0"/>
          <w:numId w:val="33"/>
        </w:numPr>
        <w:tabs>
          <w:tab w:val="left" w:pos="993"/>
          <w:tab w:val="left" w:pos="1418"/>
          <w:tab w:val="left" w:pos="1985"/>
        </w:tabs>
        <w:snapToGrid w:val="0"/>
        <w:spacing w:after="60" w:line="240" w:lineRule="auto"/>
        <w:ind w:left="567" w:hanging="283"/>
        <w:contextualSpacing w:val="0"/>
        <w:rPr>
          <w:rFonts w:cs="Arial"/>
          <w:szCs w:val="22"/>
        </w:rPr>
      </w:pPr>
      <w:r w:rsidRPr="00412620">
        <w:rPr>
          <w:rFonts w:cs="Arial"/>
          <w:szCs w:val="22"/>
        </w:rPr>
        <w:t>S-101 may modify existing symbols</w:t>
      </w:r>
      <w:r>
        <w:rPr>
          <w:rFonts w:cs="Arial"/>
          <w:szCs w:val="22"/>
        </w:rPr>
        <w:t>, however key aspects such as shape and colour should be retained in order to ensure that the symbol remains identifiable;</w:t>
      </w:r>
    </w:p>
    <w:p w14:paraId="25BC3155" w14:textId="77777777" w:rsidR="00FE0CE5" w:rsidRDefault="00FE0CE5" w:rsidP="001D02B5">
      <w:pPr>
        <w:pStyle w:val="ListParagraph"/>
        <w:numPr>
          <w:ilvl w:val="0"/>
          <w:numId w:val="33"/>
        </w:numPr>
        <w:tabs>
          <w:tab w:val="left" w:pos="993"/>
          <w:tab w:val="left" w:pos="1418"/>
          <w:tab w:val="left" w:pos="1985"/>
        </w:tabs>
        <w:snapToGrid w:val="0"/>
        <w:spacing w:after="60" w:line="240" w:lineRule="auto"/>
        <w:ind w:left="567" w:hanging="283"/>
        <w:contextualSpacing w:val="0"/>
        <w:rPr>
          <w:rFonts w:cs="Arial"/>
          <w:szCs w:val="22"/>
        </w:rPr>
      </w:pPr>
      <w:r w:rsidRPr="00412620">
        <w:rPr>
          <w:rFonts w:cs="Arial"/>
          <w:szCs w:val="22"/>
        </w:rPr>
        <w:t>S-101 must maintain equivalence in terms of alerts and indications functionality in ECDIS</w:t>
      </w:r>
      <w:r>
        <w:rPr>
          <w:rFonts w:cs="Arial"/>
          <w:szCs w:val="22"/>
        </w:rPr>
        <w:t>;</w:t>
      </w:r>
    </w:p>
    <w:p w14:paraId="70A0533C" w14:textId="1F2A111C" w:rsidR="00FE0CE5" w:rsidRPr="00FE0CE5" w:rsidRDefault="00FE0CE5" w:rsidP="001D02B5">
      <w:pPr>
        <w:pStyle w:val="ListParagraph"/>
        <w:numPr>
          <w:ilvl w:val="0"/>
          <w:numId w:val="33"/>
        </w:numPr>
        <w:tabs>
          <w:tab w:val="left" w:pos="993"/>
          <w:tab w:val="left" w:pos="1418"/>
          <w:tab w:val="left" w:pos="1985"/>
        </w:tabs>
        <w:snapToGrid w:val="0"/>
        <w:spacing w:after="120" w:line="240" w:lineRule="auto"/>
        <w:ind w:left="567" w:hanging="283"/>
        <w:rPr>
          <w:rFonts w:cs="Arial"/>
          <w:szCs w:val="22"/>
        </w:rPr>
      </w:pPr>
      <w:r>
        <w:rPr>
          <w:rFonts w:cs="Arial"/>
          <w:szCs w:val="22"/>
        </w:rPr>
        <w:t xml:space="preserve">The S-101 Portrayal Catalogue should be modified by extension. Symbols and Portrayal rules should be retained for items that have been superseded in the current version of S-101. This ensures that S-101 data produced to previous versions can be displayed using the latest Portrayal Catalogue. </w:t>
      </w:r>
    </w:p>
    <w:p w14:paraId="4C71B0BF" w14:textId="66C6516A" w:rsidR="00E73EDF" w:rsidRPr="003F76E9" w:rsidRDefault="007653F1" w:rsidP="00750665">
      <w:pPr>
        <w:spacing w:after="120" w:line="240" w:lineRule="auto"/>
        <w:rPr>
          <w:rFonts w:cs="Arial"/>
        </w:rPr>
      </w:pPr>
      <w:r w:rsidRPr="003F76E9">
        <w:rPr>
          <w:rFonts w:cs="Arial"/>
          <w:szCs w:val="22"/>
        </w:rPr>
        <w:t xml:space="preserve">S-101 portrayal is covered by the portrayal model as defined in S-100. This model reflects how the Portrayal Catalogue is defined for use in </w:t>
      </w:r>
      <w:r w:rsidR="00D12EDA" w:rsidRPr="003F76E9">
        <w:rPr>
          <w:rFonts w:cs="Arial"/>
          <w:szCs w:val="22"/>
        </w:rPr>
        <w:t xml:space="preserve">marine navigation </w:t>
      </w:r>
      <w:r w:rsidRPr="003F76E9">
        <w:rPr>
          <w:rFonts w:cs="Arial"/>
          <w:szCs w:val="22"/>
        </w:rPr>
        <w:t>systems. The Portrayal Catalogue defines symbology and the portrayal rules for each feature</w:t>
      </w:r>
      <w:r w:rsidR="00D12EDA" w:rsidRPr="003F76E9">
        <w:rPr>
          <w:rFonts w:cs="Arial"/>
          <w:szCs w:val="22"/>
        </w:rPr>
        <w:t>/</w:t>
      </w:r>
      <w:r w:rsidRPr="003F76E9">
        <w:rPr>
          <w:rFonts w:cs="Arial"/>
          <w:szCs w:val="22"/>
        </w:rPr>
        <w:t xml:space="preserve">attribute combination contained in the Feature </w:t>
      </w:r>
      <w:r w:rsidRPr="003F76E9">
        <w:rPr>
          <w:rFonts w:cs="Arial"/>
        </w:rPr>
        <w:t xml:space="preserve">Catalogue. </w:t>
      </w:r>
    </w:p>
    <w:p w14:paraId="1DA544A0" w14:textId="4DF75F34" w:rsidR="00010978" w:rsidRDefault="00010978" w:rsidP="00750665">
      <w:pPr>
        <w:spacing w:after="120" w:line="240" w:lineRule="auto"/>
      </w:pPr>
      <w:r w:rsidRPr="003F76E9">
        <w:t>S-101 uses the portrayal process defined in S-100 Part 9A.</w:t>
      </w:r>
    </w:p>
    <w:p w14:paraId="591FD3C8" w14:textId="373C18A0" w:rsidR="009448E2" w:rsidRDefault="009448E2" w:rsidP="00750665">
      <w:pPr>
        <w:spacing w:after="120" w:line="240" w:lineRule="auto"/>
      </w:pPr>
      <w:r>
        <w:t>Items included in an S-101 Portrayal Catalogue must be registered in the IHO Geospatial Information (GI) Registry.</w:t>
      </w:r>
    </w:p>
    <w:p w14:paraId="5C794F43" w14:textId="77777777" w:rsidR="002D60A8" w:rsidRPr="003F76E9" w:rsidRDefault="002D60A8" w:rsidP="00750665">
      <w:pPr>
        <w:spacing w:after="120" w:line="240" w:lineRule="auto"/>
      </w:pPr>
    </w:p>
    <w:p w14:paraId="12B49A80" w14:textId="77777777" w:rsidR="00E73EDF" w:rsidRPr="003F76E9" w:rsidRDefault="007653F1" w:rsidP="002D60A8">
      <w:pPr>
        <w:pStyle w:val="Heading2"/>
        <w:tabs>
          <w:tab w:val="clear" w:pos="540"/>
        </w:tabs>
        <w:spacing w:before="120" w:after="200" w:line="240" w:lineRule="auto"/>
        <w:ind w:left="709" w:hanging="709"/>
      </w:pPr>
      <w:bookmarkStart w:id="637" w:name="_Toc439685297"/>
      <w:bookmarkStart w:id="638" w:name="_Toc170072413"/>
      <w:r w:rsidRPr="003F76E9">
        <w:t>Portrayal Catalogue</w:t>
      </w:r>
      <w:bookmarkEnd w:id="637"/>
      <w:bookmarkEnd w:id="638"/>
    </w:p>
    <w:p w14:paraId="691D8645" w14:textId="02E0D13D" w:rsidR="00235F26" w:rsidRDefault="00235F26" w:rsidP="002D60A8">
      <w:pPr>
        <w:spacing w:after="120" w:line="240" w:lineRule="auto"/>
      </w:pPr>
      <w:r w:rsidRPr="003F76E9">
        <w:t xml:space="preserve">Citation information for the Portrayal Catalogue is provided in Table </w:t>
      </w:r>
      <w:r w:rsidR="002D60A8">
        <w:t>9-1</w:t>
      </w:r>
      <w:r w:rsidR="002D60A8" w:rsidRPr="003F76E9">
        <w:t xml:space="preserve"> </w:t>
      </w:r>
      <w:r w:rsidRPr="003F76E9">
        <w:t>below.</w:t>
      </w:r>
    </w:p>
    <w:p w14:paraId="3C1A66E0" w14:textId="05C7CF34" w:rsidR="002D60A8" w:rsidRPr="004814D2" w:rsidRDefault="002D60A8" w:rsidP="002D60A8">
      <w:pPr>
        <w:pStyle w:val="Caption"/>
        <w:spacing w:line="240" w:lineRule="auto"/>
        <w:jc w:val="center"/>
        <w:rPr>
          <w:sz w:val="18"/>
          <w:szCs w:val="18"/>
        </w:rPr>
      </w:pPr>
      <w:r w:rsidRPr="004814D2">
        <w:rPr>
          <w:sz w:val="18"/>
          <w:szCs w:val="18"/>
        </w:rPr>
        <w:t>Table 9-1 – S-101 Portrayal Catalogue</w:t>
      </w:r>
    </w:p>
    <w:tbl>
      <w:tblPr>
        <w:tblW w:w="957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7"/>
        <w:gridCol w:w="2371"/>
        <w:gridCol w:w="2028"/>
        <w:gridCol w:w="4560"/>
      </w:tblGrid>
      <w:tr w:rsidR="003F76E9" w:rsidRPr="002D60A8" w14:paraId="17742FC7" w14:textId="77777777" w:rsidTr="002D60A8">
        <w:trPr>
          <w:cantSplit/>
          <w:jc w:val="center"/>
        </w:trPr>
        <w:tc>
          <w:tcPr>
            <w:tcW w:w="617" w:type="dxa"/>
            <w:tcBorders>
              <w:bottom w:val="double" w:sz="4" w:space="0" w:color="auto"/>
            </w:tcBorders>
            <w:shd w:val="clear" w:color="auto" w:fill="D9D9D9" w:themeFill="background1" w:themeFillShade="D9"/>
          </w:tcPr>
          <w:p w14:paraId="604D7E6D" w14:textId="77777777" w:rsidR="002B17B1" w:rsidRPr="002D60A8" w:rsidRDefault="002B17B1" w:rsidP="002D60A8">
            <w:pPr>
              <w:spacing w:before="60" w:after="60" w:line="240" w:lineRule="auto"/>
              <w:rPr>
                <w:rFonts w:eastAsia="Times New Roman" w:cs="Arial"/>
                <w:b/>
                <w:sz w:val="18"/>
                <w:szCs w:val="18"/>
              </w:rPr>
            </w:pPr>
            <w:r w:rsidRPr="002D60A8">
              <w:rPr>
                <w:rFonts w:eastAsia="Times New Roman" w:cs="Arial"/>
                <w:b/>
                <w:sz w:val="18"/>
                <w:szCs w:val="18"/>
              </w:rPr>
              <w:t>No.</w:t>
            </w:r>
          </w:p>
        </w:tc>
        <w:tc>
          <w:tcPr>
            <w:tcW w:w="2371" w:type="dxa"/>
            <w:tcBorders>
              <w:bottom w:val="double" w:sz="4" w:space="0" w:color="auto"/>
            </w:tcBorders>
            <w:shd w:val="clear" w:color="auto" w:fill="D9D9D9" w:themeFill="background1" w:themeFillShade="D9"/>
          </w:tcPr>
          <w:p w14:paraId="17F7F42B" w14:textId="77777777" w:rsidR="002B17B1" w:rsidRPr="002D60A8" w:rsidRDefault="002B17B1" w:rsidP="002D60A8">
            <w:pPr>
              <w:spacing w:before="60" w:after="60" w:line="240" w:lineRule="auto"/>
              <w:rPr>
                <w:rFonts w:eastAsia="Times New Roman" w:cs="Arial"/>
                <w:b/>
                <w:sz w:val="18"/>
                <w:szCs w:val="18"/>
              </w:rPr>
            </w:pPr>
            <w:r w:rsidRPr="002D60A8">
              <w:rPr>
                <w:rFonts w:eastAsia="Times New Roman" w:cs="Arial"/>
                <w:b/>
                <w:sz w:val="18"/>
                <w:szCs w:val="18"/>
              </w:rPr>
              <w:t>ISO class or attribute</w:t>
            </w:r>
          </w:p>
        </w:tc>
        <w:tc>
          <w:tcPr>
            <w:tcW w:w="2028" w:type="dxa"/>
            <w:tcBorders>
              <w:bottom w:val="double" w:sz="4" w:space="0" w:color="auto"/>
            </w:tcBorders>
            <w:shd w:val="clear" w:color="auto" w:fill="D9D9D9" w:themeFill="background1" w:themeFillShade="D9"/>
          </w:tcPr>
          <w:p w14:paraId="1E5ED490" w14:textId="77777777" w:rsidR="002B17B1" w:rsidRPr="002D60A8" w:rsidRDefault="002B17B1" w:rsidP="002D60A8">
            <w:pPr>
              <w:spacing w:before="60" w:after="60" w:line="240" w:lineRule="auto"/>
              <w:rPr>
                <w:rFonts w:eastAsia="Times New Roman" w:cs="Arial"/>
                <w:b/>
                <w:sz w:val="18"/>
                <w:szCs w:val="18"/>
              </w:rPr>
            </w:pPr>
            <w:r w:rsidRPr="002D60A8">
              <w:rPr>
                <w:rFonts w:eastAsia="Times New Roman" w:cs="Arial"/>
                <w:b/>
                <w:sz w:val="18"/>
                <w:szCs w:val="18"/>
              </w:rPr>
              <w:t>Type</w:t>
            </w:r>
          </w:p>
        </w:tc>
        <w:tc>
          <w:tcPr>
            <w:tcW w:w="4560" w:type="dxa"/>
            <w:tcBorders>
              <w:bottom w:val="double" w:sz="4" w:space="0" w:color="auto"/>
            </w:tcBorders>
            <w:shd w:val="clear" w:color="auto" w:fill="D9D9D9" w:themeFill="background1" w:themeFillShade="D9"/>
          </w:tcPr>
          <w:p w14:paraId="370D61F8" w14:textId="77777777" w:rsidR="002B17B1" w:rsidRPr="002D60A8" w:rsidRDefault="002B17B1" w:rsidP="002D60A8">
            <w:pPr>
              <w:spacing w:before="60" w:after="60" w:line="240" w:lineRule="auto"/>
              <w:rPr>
                <w:rFonts w:eastAsia="Times New Roman" w:cs="Arial"/>
                <w:b/>
                <w:sz w:val="18"/>
                <w:szCs w:val="18"/>
              </w:rPr>
            </w:pPr>
            <w:r w:rsidRPr="002D60A8">
              <w:rPr>
                <w:rFonts w:eastAsia="Times New Roman" w:cs="Arial"/>
                <w:b/>
                <w:sz w:val="18"/>
                <w:szCs w:val="18"/>
              </w:rPr>
              <w:t>Value</w:t>
            </w:r>
          </w:p>
        </w:tc>
      </w:tr>
      <w:tr w:rsidR="003F76E9" w:rsidRPr="002D60A8" w14:paraId="01A3BCB2" w14:textId="77777777" w:rsidTr="002D60A8">
        <w:trPr>
          <w:cantSplit/>
          <w:jc w:val="center"/>
        </w:trPr>
        <w:tc>
          <w:tcPr>
            <w:tcW w:w="617" w:type="dxa"/>
            <w:tcBorders>
              <w:top w:val="double" w:sz="4" w:space="0" w:color="auto"/>
              <w:bottom w:val="single" w:sz="4" w:space="0" w:color="auto"/>
            </w:tcBorders>
          </w:tcPr>
          <w:p w14:paraId="5F59A01C" w14:textId="77777777" w:rsidR="002B17B1" w:rsidRPr="002D60A8" w:rsidRDefault="002B17B1" w:rsidP="002D60A8">
            <w:pPr>
              <w:spacing w:before="60" w:after="60" w:line="240" w:lineRule="auto"/>
              <w:rPr>
                <w:rFonts w:cs="Arial"/>
                <w:sz w:val="18"/>
                <w:szCs w:val="18"/>
              </w:rPr>
            </w:pPr>
            <w:r w:rsidRPr="002D60A8">
              <w:rPr>
                <w:rFonts w:cs="Arial"/>
                <w:sz w:val="18"/>
                <w:szCs w:val="18"/>
              </w:rPr>
              <w:t>--</w:t>
            </w:r>
          </w:p>
        </w:tc>
        <w:tc>
          <w:tcPr>
            <w:tcW w:w="2371" w:type="dxa"/>
            <w:tcBorders>
              <w:top w:val="double" w:sz="4" w:space="0" w:color="auto"/>
              <w:bottom w:val="single" w:sz="4" w:space="0" w:color="auto"/>
            </w:tcBorders>
          </w:tcPr>
          <w:p w14:paraId="0C604291" w14:textId="77777777" w:rsidR="002B17B1" w:rsidRPr="002D60A8" w:rsidRDefault="002B17B1" w:rsidP="002D60A8">
            <w:pPr>
              <w:spacing w:before="60" w:after="60" w:line="240" w:lineRule="auto"/>
              <w:rPr>
                <w:rFonts w:cs="Arial"/>
                <w:sz w:val="18"/>
                <w:szCs w:val="18"/>
              </w:rPr>
            </w:pPr>
            <w:r w:rsidRPr="002D60A8">
              <w:rPr>
                <w:rFonts w:cs="Arial"/>
                <w:sz w:val="18"/>
                <w:szCs w:val="18"/>
              </w:rPr>
              <w:t>CI_Citation</w:t>
            </w:r>
          </w:p>
        </w:tc>
        <w:tc>
          <w:tcPr>
            <w:tcW w:w="2028" w:type="dxa"/>
            <w:tcBorders>
              <w:top w:val="double" w:sz="4" w:space="0" w:color="auto"/>
              <w:bottom w:val="single" w:sz="4" w:space="0" w:color="auto"/>
            </w:tcBorders>
          </w:tcPr>
          <w:p w14:paraId="63E679D5" w14:textId="77777777" w:rsidR="002B17B1" w:rsidRPr="002D60A8" w:rsidRDefault="002B17B1" w:rsidP="002D60A8">
            <w:pPr>
              <w:spacing w:before="60" w:after="60" w:line="240" w:lineRule="auto"/>
              <w:rPr>
                <w:rFonts w:cs="Arial"/>
                <w:sz w:val="18"/>
                <w:szCs w:val="18"/>
              </w:rPr>
            </w:pPr>
            <w:r w:rsidRPr="002D60A8">
              <w:rPr>
                <w:rFonts w:cs="Arial"/>
                <w:sz w:val="18"/>
                <w:szCs w:val="18"/>
              </w:rPr>
              <w:t>Class</w:t>
            </w:r>
          </w:p>
        </w:tc>
        <w:tc>
          <w:tcPr>
            <w:tcW w:w="4560" w:type="dxa"/>
            <w:tcBorders>
              <w:top w:val="double" w:sz="4" w:space="0" w:color="auto"/>
              <w:bottom w:val="single" w:sz="4" w:space="0" w:color="auto"/>
            </w:tcBorders>
          </w:tcPr>
          <w:p w14:paraId="1BDCD352" w14:textId="77777777" w:rsidR="002B17B1" w:rsidRPr="002D60A8" w:rsidRDefault="002B17B1" w:rsidP="002D60A8">
            <w:pPr>
              <w:spacing w:before="60" w:after="60" w:line="240" w:lineRule="auto"/>
              <w:rPr>
                <w:rFonts w:cs="Arial"/>
                <w:sz w:val="18"/>
                <w:szCs w:val="18"/>
              </w:rPr>
            </w:pPr>
            <w:r w:rsidRPr="002D60A8">
              <w:rPr>
                <w:rFonts w:cs="Arial"/>
                <w:sz w:val="18"/>
                <w:szCs w:val="18"/>
              </w:rPr>
              <w:t>--</w:t>
            </w:r>
          </w:p>
        </w:tc>
      </w:tr>
      <w:tr w:rsidR="003F76E9" w:rsidRPr="002D60A8" w14:paraId="46B5A176" w14:textId="77777777" w:rsidTr="002D60A8">
        <w:trPr>
          <w:cantSplit/>
          <w:jc w:val="center"/>
        </w:trPr>
        <w:tc>
          <w:tcPr>
            <w:tcW w:w="617" w:type="dxa"/>
            <w:tcBorders>
              <w:top w:val="single" w:sz="4" w:space="0" w:color="auto"/>
              <w:bottom w:val="single" w:sz="4" w:space="0" w:color="auto"/>
            </w:tcBorders>
          </w:tcPr>
          <w:p w14:paraId="018AAC38" w14:textId="77777777" w:rsidR="002B17B1" w:rsidRPr="002D60A8" w:rsidRDefault="002B17B1" w:rsidP="002D60A8">
            <w:pPr>
              <w:spacing w:before="60" w:after="60" w:line="240" w:lineRule="auto"/>
              <w:rPr>
                <w:rFonts w:cs="Arial"/>
                <w:sz w:val="18"/>
                <w:szCs w:val="18"/>
              </w:rPr>
            </w:pPr>
            <w:r w:rsidRPr="002D60A8">
              <w:rPr>
                <w:rFonts w:cs="Arial"/>
                <w:sz w:val="18"/>
                <w:szCs w:val="18"/>
              </w:rPr>
              <w:t>1</w:t>
            </w:r>
          </w:p>
        </w:tc>
        <w:tc>
          <w:tcPr>
            <w:tcW w:w="2371" w:type="dxa"/>
            <w:tcBorders>
              <w:top w:val="single" w:sz="4" w:space="0" w:color="auto"/>
              <w:bottom w:val="single" w:sz="4" w:space="0" w:color="auto"/>
            </w:tcBorders>
          </w:tcPr>
          <w:p w14:paraId="3FFD929F" w14:textId="77777777" w:rsidR="002B17B1" w:rsidRPr="002D60A8" w:rsidRDefault="002B17B1" w:rsidP="002D60A8">
            <w:pPr>
              <w:spacing w:before="60" w:after="60" w:line="240" w:lineRule="auto"/>
              <w:rPr>
                <w:rFonts w:cs="Arial"/>
                <w:sz w:val="18"/>
                <w:szCs w:val="18"/>
              </w:rPr>
            </w:pPr>
            <w:r w:rsidRPr="002D60A8">
              <w:rPr>
                <w:rFonts w:cs="Arial"/>
                <w:sz w:val="18"/>
                <w:szCs w:val="18"/>
              </w:rPr>
              <w:t xml:space="preserve">    title</w:t>
            </w:r>
          </w:p>
        </w:tc>
        <w:tc>
          <w:tcPr>
            <w:tcW w:w="2028" w:type="dxa"/>
            <w:tcBorders>
              <w:top w:val="single" w:sz="4" w:space="0" w:color="auto"/>
              <w:bottom w:val="single" w:sz="4" w:space="0" w:color="auto"/>
            </w:tcBorders>
          </w:tcPr>
          <w:p w14:paraId="7DEEBE87" w14:textId="77777777" w:rsidR="002B17B1" w:rsidRPr="002D60A8" w:rsidRDefault="002B17B1" w:rsidP="002D60A8">
            <w:pPr>
              <w:spacing w:before="60" w:after="60" w:line="240" w:lineRule="auto"/>
              <w:rPr>
                <w:rFonts w:cs="Arial"/>
                <w:sz w:val="18"/>
                <w:szCs w:val="18"/>
              </w:rPr>
            </w:pPr>
            <w:r w:rsidRPr="002D60A8">
              <w:rPr>
                <w:rFonts w:cs="Arial"/>
                <w:sz w:val="18"/>
                <w:szCs w:val="18"/>
              </w:rPr>
              <w:t>CharacterString</w:t>
            </w:r>
          </w:p>
        </w:tc>
        <w:tc>
          <w:tcPr>
            <w:tcW w:w="4560" w:type="dxa"/>
            <w:tcBorders>
              <w:top w:val="single" w:sz="4" w:space="0" w:color="auto"/>
              <w:bottom w:val="single" w:sz="4" w:space="0" w:color="auto"/>
            </w:tcBorders>
          </w:tcPr>
          <w:p w14:paraId="4B102DB0" w14:textId="77777777" w:rsidR="002B17B1" w:rsidRPr="002D60A8" w:rsidRDefault="002B17B1" w:rsidP="002D60A8">
            <w:pPr>
              <w:spacing w:before="60" w:after="60" w:line="240" w:lineRule="auto"/>
              <w:rPr>
                <w:rFonts w:cs="Arial"/>
                <w:sz w:val="18"/>
                <w:szCs w:val="18"/>
              </w:rPr>
            </w:pPr>
            <w:r w:rsidRPr="002D60A8">
              <w:rPr>
                <w:rFonts w:cs="Arial"/>
                <w:sz w:val="18"/>
                <w:szCs w:val="18"/>
              </w:rPr>
              <w:t>S-101 Portrayal Catalogue</w:t>
            </w:r>
          </w:p>
        </w:tc>
      </w:tr>
      <w:tr w:rsidR="003F76E9" w:rsidRPr="002D60A8" w14:paraId="63CC34E5" w14:textId="77777777" w:rsidTr="002D60A8">
        <w:trPr>
          <w:cantSplit/>
          <w:jc w:val="center"/>
        </w:trPr>
        <w:tc>
          <w:tcPr>
            <w:tcW w:w="617" w:type="dxa"/>
            <w:tcBorders>
              <w:top w:val="single" w:sz="4" w:space="0" w:color="auto"/>
              <w:bottom w:val="single" w:sz="4" w:space="0" w:color="auto"/>
            </w:tcBorders>
          </w:tcPr>
          <w:p w14:paraId="4100149E" w14:textId="77777777" w:rsidR="002B17B1" w:rsidRPr="002D60A8" w:rsidRDefault="002B17B1" w:rsidP="002D60A8">
            <w:pPr>
              <w:spacing w:before="60" w:after="60" w:line="240" w:lineRule="auto"/>
              <w:rPr>
                <w:rFonts w:cs="Arial"/>
                <w:sz w:val="18"/>
                <w:szCs w:val="18"/>
              </w:rPr>
            </w:pPr>
            <w:r w:rsidRPr="002D60A8">
              <w:rPr>
                <w:rFonts w:cs="Arial"/>
                <w:sz w:val="18"/>
                <w:szCs w:val="18"/>
              </w:rPr>
              <w:t>2</w:t>
            </w:r>
          </w:p>
        </w:tc>
        <w:tc>
          <w:tcPr>
            <w:tcW w:w="2371" w:type="dxa"/>
            <w:tcBorders>
              <w:top w:val="single" w:sz="4" w:space="0" w:color="auto"/>
              <w:bottom w:val="single" w:sz="4" w:space="0" w:color="auto"/>
            </w:tcBorders>
          </w:tcPr>
          <w:p w14:paraId="3B23C8B1" w14:textId="77777777" w:rsidR="002B17B1" w:rsidRPr="002D60A8" w:rsidRDefault="002B17B1" w:rsidP="002D60A8">
            <w:pPr>
              <w:spacing w:before="60" w:after="60" w:line="240" w:lineRule="auto"/>
              <w:rPr>
                <w:rFonts w:cs="Arial"/>
                <w:sz w:val="18"/>
                <w:szCs w:val="18"/>
              </w:rPr>
            </w:pPr>
            <w:r w:rsidRPr="002D60A8">
              <w:rPr>
                <w:rFonts w:cs="Arial"/>
                <w:sz w:val="18"/>
                <w:szCs w:val="18"/>
              </w:rPr>
              <w:t xml:space="preserve">    date</w:t>
            </w:r>
          </w:p>
        </w:tc>
        <w:tc>
          <w:tcPr>
            <w:tcW w:w="2028" w:type="dxa"/>
            <w:tcBorders>
              <w:top w:val="single" w:sz="4" w:space="0" w:color="auto"/>
              <w:bottom w:val="single" w:sz="4" w:space="0" w:color="auto"/>
            </w:tcBorders>
          </w:tcPr>
          <w:p w14:paraId="66D6F93A" w14:textId="77777777" w:rsidR="002B17B1" w:rsidRPr="002D60A8" w:rsidRDefault="002B17B1" w:rsidP="002D60A8">
            <w:pPr>
              <w:spacing w:before="60" w:after="60" w:line="240" w:lineRule="auto"/>
              <w:rPr>
                <w:rFonts w:cs="Arial"/>
                <w:sz w:val="18"/>
                <w:szCs w:val="18"/>
              </w:rPr>
            </w:pPr>
            <w:r w:rsidRPr="002D60A8">
              <w:rPr>
                <w:rFonts w:cs="Arial"/>
                <w:sz w:val="18"/>
                <w:szCs w:val="18"/>
              </w:rPr>
              <w:t>CI_Date (class)</w:t>
            </w:r>
          </w:p>
        </w:tc>
        <w:tc>
          <w:tcPr>
            <w:tcW w:w="4560" w:type="dxa"/>
            <w:tcBorders>
              <w:top w:val="single" w:sz="4" w:space="0" w:color="auto"/>
              <w:bottom w:val="single" w:sz="4" w:space="0" w:color="auto"/>
            </w:tcBorders>
          </w:tcPr>
          <w:p w14:paraId="6024187C" w14:textId="77777777" w:rsidR="002B17B1" w:rsidRPr="002D60A8" w:rsidRDefault="002B17B1" w:rsidP="002D60A8">
            <w:pPr>
              <w:spacing w:before="60" w:after="60" w:line="240" w:lineRule="auto"/>
              <w:rPr>
                <w:rFonts w:cs="Arial"/>
                <w:sz w:val="18"/>
                <w:szCs w:val="18"/>
              </w:rPr>
            </w:pPr>
            <w:r w:rsidRPr="002D60A8">
              <w:rPr>
                <w:rFonts w:cs="Arial"/>
                <w:sz w:val="18"/>
                <w:szCs w:val="18"/>
              </w:rPr>
              <w:t>--</w:t>
            </w:r>
          </w:p>
        </w:tc>
      </w:tr>
      <w:tr w:rsidR="003F76E9" w:rsidRPr="002D60A8" w14:paraId="21E788AA" w14:textId="77777777" w:rsidTr="002D60A8">
        <w:trPr>
          <w:cantSplit/>
          <w:jc w:val="center"/>
        </w:trPr>
        <w:tc>
          <w:tcPr>
            <w:tcW w:w="617" w:type="dxa"/>
            <w:tcBorders>
              <w:top w:val="single" w:sz="4" w:space="0" w:color="auto"/>
              <w:bottom w:val="single" w:sz="4" w:space="0" w:color="auto"/>
            </w:tcBorders>
          </w:tcPr>
          <w:p w14:paraId="2C162BF4" w14:textId="77777777" w:rsidR="002B17B1" w:rsidRPr="002D60A8" w:rsidRDefault="002B17B1" w:rsidP="002D60A8">
            <w:pPr>
              <w:spacing w:before="60" w:after="60" w:line="240" w:lineRule="auto"/>
              <w:rPr>
                <w:rFonts w:cs="Arial"/>
                <w:sz w:val="18"/>
                <w:szCs w:val="18"/>
              </w:rPr>
            </w:pPr>
            <w:r w:rsidRPr="002D60A8">
              <w:rPr>
                <w:rFonts w:cs="Arial"/>
                <w:sz w:val="18"/>
                <w:szCs w:val="18"/>
              </w:rPr>
              <w:t>2.1</w:t>
            </w:r>
          </w:p>
        </w:tc>
        <w:tc>
          <w:tcPr>
            <w:tcW w:w="2371" w:type="dxa"/>
            <w:tcBorders>
              <w:top w:val="single" w:sz="4" w:space="0" w:color="auto"/>
              <w:bottom w:val="single" w:sz="4" w:space="0" w:color="auto"/>
            </w:tcBorders>
          </w:tcPr>
          <w:p w14:paraId="69A105A8" w14:textId="77777777" w:rsidR="002B17B1" w:rsidRPr="002D60A8" w:rsidRDefault="002B17B1" w:rsidP="002D60A8">
            <w:pPr>
              <w:spacing w:before="60" w:after="60" w:line="240" w:lineRule="auto"/>
              <w:rPr>
                <w:rFonts w:cs="Arial"/>
                <w:sz w:val="18"/>
                <w:szCs w:val="18"/>
              </w:rPr>
            </w:pPr>
            <w:r w:rsidRPr="002D60A8">
              <w:rPr>
                <w:rFonts w:cs="Arial"/>
                <w:sz w:val="18"/>
                <w:szCs w:val="18"/>
              </w:rPr>
              <w:t xml:space="preserve">        date</w:t>
            </w:r>
          </w:p>
        </w:tc>
        <w:tc>
          <w:tcPr>
            <w:tcW w:w="2028" w:type="dxa"/>
            <w:tcBorders>
              <w:top w:val="single" w:sz="4" w:space="0" w:color="auto"/>
              <w:bottom w:val="single" w:sz="4" w:space="0" w:color="auto"/>
            </w:tcBorders>
          </w:tcPr>
          <w:p w14:paraId="6162EBF3" w14:textId="77777777" w:rsidR="002B17B1" w:rsidRPr="002D60A8" w:rsidRDefault="002B17B1" w:rsidP="002D60A8">
            <w:pPr>
              <w:spacing w:before="60" w:after="60" w:line="240" w:lineRule="auto"/>
              <w:rPr>
                <w:rFonts w:cs="Arial"/>
                <w:sz w:val="18"/>
                <w:szCs w:val="18"/>
              </w:rPr>
            </w:pPr>
            <w:r w:rsidRPr="002D60A8">
              <w:rPr>
                <w:rFonts w:cs="Arial"/>
                <w:sz w:val="18"/>
                <w:szCs w:val="18"/>
              </w:rPr>
              <w:t>DateTime</w:t>
            </w:r>
          </w:p>
        </w:tc>
        <w:tc>
          <w:tcPr>
            <w:tcW w:w="4560" w:type="dxa"/>
            <w:tcBorders>
              <w:top w:val="single" w:sz="4" w:space="0" w:color="auto"/>
              <w:bottom w:val="single" w:sz="4" w:space="0" w:color="auto"/>
            </w:tcBorders>
          </w:tcPr>
          <w:p w14:paraId="2B02B507" w14:textId="6561ACE6" w:rsidR="002B17B1" w:rsidRPr="002D60A8" w:rsidRDefault="00BB54AE" w:rsidP="00944A5F">
            <w:pPr>
              <w:spacing w:before="60" w:after="60" w:line="240" w:lineRule="auto"/>
              <w:rPr>
                <w:rFonts w:cs="Arial"/>
                <w:sz w:val="18"/>
                <w:szCs w:val="18"/>
              </w:rPr>
            </w:pPr>
            <w:r w:rsidRPr="002D60A8">
              <w:rPr>
                <w:rFonts w:cs="Arial"/>
                <w:sz w:val="18"/>
                <w:szCs w:val="18"/>
              </w:rPr>
              <w:t>20</w:t>
            </w:r>
            <w:r>
              <w:rPr>
                <w:rFonts w:cs="Arial"/>
                <w:sz w:val="18"/>
                <w:szCs w:val="18"/>
              </w:rPr>
              <w:t>2</w:t>
            </w:r>
            <w:r w:rsidR="00944A5F">
              <w:rPr>
                <w:rFonts w:cs="Arial"/>
                <w:sz w:val="18"/>
                <w:szCs w:val="18"/>
              </w:rPr>
              <w:t>4</w:t>
            </w:r>
            <w:r w:rsidR="002B17B1" w:rsidRPr="002D60A8">
              <w:rPr>
                <w:rFonts w:cs="Arial"/>
                <w:sz w:val="18"/>
                <w:szCs w:val="18"/>
              </w:rPr>
              <w:t>-</w:t>
            </w:r>
            <w:r w:rsidR="002233B4">
              <w:rPr>
                <w:rFonts w:cs="Arial"/>
                <w:color w:val="FF0000"/>
                <w:sz w:val="18"/>
                <w:szCs w:val="18"/>
              </w:rPr>
              <w:t>xx</w:t>
            </w:r>
            <w:r w:rsidR="002B17B1" w:rsidRPr="002D60A8">
              <w:rPr>
                <w:rFonts w:cs="Arial"/>
                <w:sz w:val="18"/>
                <w:szCs w:val="18"/>
              </w:rPr>
              <w:t>-</w:t>
            </w:r>
            <w:r w:rsidR="002233B4">
              <w:rPr>
                <w:rFonts w:cs="Arial"/>
                <w:color w:val="FF0000"/>
                <w:sz w:val="18"/>
                <w:szCs w:val="18"/>
              </w:rPr>
              <w:t>xx</w:t>
            </w:r>
            <w:r w:rsidR="002233B4" w:rsidRPr="002D60A8">
              <w:rPr>
                <w:rFonts w:cs="Arial"/>
                <w:sz w:val="18"/>
                <w:szCs w:val="18"/>
              </w:rPr>
              <w:t>T00</w:t>
            </w:r>
            <w:r w:rsidR="002B17B1" w:rsidRPr="002D60A8">
              <w:rPr>
                <w:rFonts w:cs="Arial"/>
                <w:sz w:val="18"/>
                <w:szCs w:val="18"/>
              </w:rPr>
              <w:t>:00:00</w:t>
            </w:r>
          </w:p>
        </w:tc>
      </w:tr>
      <w:tr w:rsidR="000520A1" w:rsidRPr="002D60A8" w14:paraId="7EB8CACB" w14:textId="77777777" w:rsidTr="002D60A8">
        <w:trPr>
          <w:cantSplit/>
          <w:jc w:val="center"/>
        </w:trPr>
        <w:tc>
          <w:tcPr>
            <w:tcW w:w="617" w:type="dxa"/>
            <w:tcBorders>
              <w:top w:val="single" w:sz="4" w:space="0" w:color="auto"/>
              <w:bottom w:val="single" w:sz="4" w:space="0" w:color="auto"/>
            </w:tcBorders>
          </w:tcPr>
          <w:p w14:paraId="4A72A14C" w14:textId="77777777" w:rsidR="002B17B1" w:rsidRPr="002D60A8" w:rsidRDefault="002B17B1" w:rsidP="002D60A8">
            <w:pPr>
              <w:spacing w:before="60" w:after="60" w:line="240" w:lineRule="auto"/>
              <w:rPr>
                <w:rFonts w:cs="Arial"/>
                <w:sz w:val="18"/>
                <w:szCs w:val="18"/>
              </w:rPr>
            </w:pPr>
            <w:r w:rsidRPr="002D60A8">
              <w:rPr>
                <w:rFonts w:cs="Arial"/>
                <w:sz w:val="18"/>
                <w:szCs w:val="18"/>
              </w:rPr>
              <w:t>2.2</w:t>
            </w:r>
          </w:p>
        </w:tc>
        <w:tc>
          <w:tcPr>
            <w:tcW w:w="2371" w:type="dxa"/>
            <w:tcBorders>
              <w:top w:val="single" w:sz="4" w:space="0" w:color="auto"/>
              <w:bottom w:val="single" w:sz="4" w:space="0" w:color="auto"/>
            </w:tcBorders>
          </w:tcPr>
          <w:p w14:paraId="2AA2BBA6" w14:textId="77777777" w:rsidR="002B17B1" w:rsidRPr="002D60A8" w:rsidRDefault="002B17B1" w:rsidP="002D60A8">
            <w:pPr>
              <w:spacing w:before="60" w:after="60" w:line="240" w:lineRule="auto"/>
              <w:rPr>
                <w:rFonts w:cs="Arial"/>
                <w:sz w:val="18"/>
                <w:szCs w:val="18"/>
              </w:rPr>
            </w:pPr>
            <w:r w:rsidRPr="002D60A8">
              <w:rPr>
                <w:rFonts w:cs="Arial"/>
                <w:sz w:val="18"/>
                <w:szCs w:val="18"/>
              </w:rPr>
              <w:t xml:space="preserve">        dateType</w:t>
            </w:r>
          </w:p>
        </w:tc>
        <w:tc>
          <w:tcPr>
            <w:tcW w:w="2028" w:type="dxa"/>
            <w:tcBorders>
              <w:top w:val="single" w:sz="4" w:space="0" w:color="auto"/>
              <w:bottom w:val="single" w:sz="4" w:space="0" w:color="auto"/>
            </w:tcBorders>
          </w:tcPr>
          <w:p w14:paraId="40059D61" w14:textId="77777777" w:rsidR="002B17B1" w:rsidRPr="002D60A8" w:rsidRDefault="002B17B1" w:rsidP="002D60A8">
            <w:pPr>
              <w:spacing w:before="60" w:after="60" w:line="240" w:lineRule="auto"/>
              <w:rPr>
                <w:rFonts w:cs="Arial"/>
                <w:sz w:val="18"/>
                <w:szCs w:val="18"/>
              </w:rPr>
            </w:pPr>
            <w:r w:rsidRPr="002D60A8">
              <w:rPr>
                <w:rFonts w:cs="Arial"/>
                <w:sz w:val="18"/>
                <w:szCs w:val="18"/>
              </w:rPr>
              <w:t>CI_DateTypeCode (ISO codelist)</w:t>
            </w:r>
          </w:p>
        </w:tc>
        <w:tc>
          <w:tcPr>
            <w:tcW w:w="4560" w:type="dxa"/>
            <w:tcBorders>
              <w:top w:val="single" w:sz="4" w:space="0" w:color="auto"/>
              <w:bottom w:val="single" w:sz="4" w:space="0" w:color="auto"/>
            </w:tcBorders>
          </w:tcPr>
          <w:p w14:paraId="3273766B" w14:textId="77777777" w:rsidR="002B17B1" w:rsidRPr="002D60A8" w:rsidRDefault="002B17B1" w:rsidP="002D60A8">
            <w:pPr>
              <w:spacing w:before="60" w:after="60" w:line="240" w:lineRule="auto"/>
              <w:rPr>
                <w:rFonts w:cs="Arial"/>
                <w:sz w:val="18"/>
                <w:szCs w:val="18"/>
              </w:rPr>
            </w:pPr>
            <w:r w:rsidRPr="002D60A8">
              <w:rPr>
                <w:rFonts w:cs="Arial"/>
                <w:sz w:val="18"/>
                <w:szCs w:val="18"/>
              </w:rPr>
              <w:t>publication</w:t>
            </w:r>
          </w:p>
        </w:tc>
      </w:tr>
      <w:tr w:rsidR="000520A1" w:rsidRPr="002D60A8" w14:paraId="5B5CBBE2" w14:textId="77777777" w:rsidTr="002D60A8">
        <w:trPr>
          <w:cantSplit/>
          <w:jc w:val="center"/>
        </w:trPr>
        <w:tc>
          <w:tcPr>
            <w:tcW w:w="617" w:type="dxa"/>
            <w:tcBorders>
              <w:top w:val="single" w:sz="4" w:space="0" w:color="auto"/>
              <w:bottom w:val="single" w:sz="4" w:space="0" w:color="auto"/>
            </w:tcBorders>
          </w:tcPr>
          <w:p w14:paraId="2220417E" w14:textId="77777777" w:rsidR="002B17B1" w:rsidRPr="002D60A8" w:rsidRDefault="002B17B1" w:rsidP="002D60A8">
            <w:pPr>
              <w:spacing w:before="60" w:after="60" w:line="240" w:lineRule="auto"/>
              <w:rPr>
                <w:rFonts w:cs="Arial"/>
                <w:sz w:val="18"/>
                <w:szCs w:val="18"/>
              </w:rPr>
            </w:pPr>
            <w:r w:rsidRPr="002D60A8">
              <w:rPr>
                <w:rFonts w:cs="Arial"/>
                <w:sz w:val="18"/>
                <w:szCs w:val="18"/>
              </w:rPr>
              <w:t>3</w:t>
            </w:r>
          </w:p>
        </w:tc>
        <w:tc>
          <w:tcPr>
            <w:tcW w:w="2371" w:type="dxa"/>
            <w:tcBorders>
              <w:top w:val="single" w:sz="4" w:space="0" w:color="auto"/>
              <w:bottom w:val="single" w:sz="4" w:space="0" w:color="auto"/>
            </w:tcBorders>
          </w:tcPr>
          <w:p w14:paraId="4A7D33F9" w14:textId="77777777" w:rsidR="002B17B1" w:rsidRPr="002D60A8" w:rsidRDefault="002B17B1" w:rsidP="002D60A8">
            <w:pPr>
              <w:spacing w:before="60" w:after="60" w:line="240" w:lineRule="auto"/>
              <w:rPr>
                <w:rFonts w:cs="Arial"/>
                <w:sz w:val="18"/>
                <w:szCs w:val="18"/>
              </w:rPr>
            </w:pPr>
            <w:r w:rsidRPr="002D60A8">
              <w:rPr>
                <w:rFonts w:cs="Arial"/>
                <w:sz w:val="18"/>
                <w:szCs w:val="18"/>
              </w:rPr>
              <w:t xml:space="preserve">    edition</w:t>
            </w:r>
          </w:p>
        </w:tc>
        <w:tc>
          <w:tcPr>
            <w:tcW w:w="2028" w:type="dxa"/>
            <w:tcBorders>
              <w:top w:val="single" w:sz="4" w:space="0" w:color="auto"/>
              <w:bottom w:val="single" w:sz="4" w:space="0" w:color="auto"/>
            </w:tcBorders>
          </w:tcPr>
          <w:p w14:paraId="403FAFF3" w14:textId="77777777" w:rsidR="002B17B1" w:rsidRPr="002D60A8" w:rsidRDefault="002B17B1" w:rsidP="002D60A8">
            <w:pPr>
              <w:spacing w:before="60" w:after="60" w:line="240" w:lineRule="auto"/>
              <w:rPr>
                <w:rFonts w:cs="Arial"/>
                <w:sz w:val="18"/>
                <w:szCs w:val="18"/>
              </w:rPr>
            </w:pPr>
            <w:r w:rsidRPr="002D60A8">
              <w:rPr>
                <w:rFonts w:cs="Arial"/>
                <w:sz w:val="18"/>
                <w:szCs w:val="18"/>
              </w:rPr>
              <w:t>CharacterString</w:t>
            </w:r>
          </w:p>
        </w:tc>
        <w:tc>
          <w:tcPr>
            <w:tcW w:w="4560" w:type="dxa"/>
            <w:tcBorders>
              <w:top w:val="single" w:sz="4" w:space="0" w:color="auto"/>
              <w:bottom w:val="single" w:sz="4" w:space="0" w:color="auto"/>
            </w:tcBorders>
          </w:tcPr>
          <w:p w14:paraId="664DC49B" w14:textId="7FE1A923" w:rsidR="002B17B1" w:rsidRPr="002D60A8" w:rsidRDefault="002B17B1" w:rsidP="00BB54AE">
            <w:pPr>
              <w:spacing w:before="60" w:after="60" w:line="240" w:lineRule="auto"/>
              <w:rPr>
                <w:rFonts w:cs="Arial"/>
                <w:sz w:val="18"/>
                <w:szCs w:val="18"/>
              </w:rPr>
            </w:pPr>
            <w:r w:rsidRPr="002D60A8">
              <w:rPr>
                <w:rFonts w:cs="Arial"/>
                <w:sz w:val="18"/>
                <w:szCs w:val="18"/>
              </w:rPr>
              <w:t>1.</w:t>
            </w:r>
            <w:del w:id="639" w:author="Jeff Wootton" w:date="2024-06-25T07:53:00Z" w16du:dateUtc="2024-06-25T05:53:00Z">
              <w:r w:rsidR="00BB54AE" w:rsidDel="00DD2E14">
                <w:rPr>
                  <w:rFonts w:cs="Arial"/>
                  <w:sz w:val="18"/>
                  <w:szCs w:val="18"/>
                </w:rPr>
                <w:delText>2</w:delText>
              </w:r>
            </w:del>
            <w:ins w:id="640" w:author="Jeff Wootton" w:date="2024-06-25T07:53:00Z" w16du:dateUtc="2024-06-25T05:53:00Z">
              <w:r w:rsidR="00DD2E14">
                <w:rPr>
                  <w:rFonts w:cs="Arial"/>
                  <w:sz w:val="18"/>
                  <w:szCs w:val="18"/>
                </w:rPr>
                <w:t>4</w:t>
              </w:r>
            </w:ins>
            <w:r w:rsidRPr="002D60A8">
              <w:rPr>
                <w:rFonts w:cs="Arial"/>
                <w:sz w:val="18"/>
                <w:szCs w:val="18"/>
              </w:rPr>
              <w:t>.0</w:t>
            </w:r>
          </w:p>
        </w:tc>
      </w:tr>
      <w:tr w:rsidR="000520A1" w:rsidRPr="002D60A8" w14:paraId="3934BE8E" w14:textId="77777777" w:rsidTr="002D60A8">
        <w:trPr>
          <w:cantSplit/>
          <w:jc w:val="center"/>
        </w:trPr>
        <w:tc>
          <w:tcPr>
            <w:tcW w:w="617" w:type="dxa"/>
            <w:tcBorders>
              <w:top w:val="single" w:sz="4" w:space="0" w:color="auto"/>
              <w:bottom w:val="single" w:sz="4" w:space="0" w:color="auto"/>
            </w:tcBorders>
          </w:tcPr>
          <w:p w14:paraId="50356E6F" w14:textId="77777777" w:rsidR="002B17B1" w:rsidRPr="002D60A8" w:rsidRDefault="002B17B1" w:rsidP="002D60A8">
            <w:pPr>
              <w:spacing w:before="60" w:after="60" w:line="240" w:lineRule="auto"/>
              <w:rPr>
                <w:rFonts w:cs="Arial"/>
                <w:sz w:val="18"/>
                <w:szCs w:val="18"/>
              </w:rPr>
            </w:pPr>
            <w:r w:rsidRPr="002D60A8">
              <w:rPr>
                <w:rFonts w:cs="Arial"/>
                <w:sz w:val="18"/>
                <w:szCs w:val="18"/>
              </w:rPr>
              <w:t>4</w:t>
            </w:r>
          </w:p>
        </w:tc>
        <w:tc>
          <w:tcPr>
            <w:tcW w:w="2371" w:type="dxa"/>
            <w:tcBorders>
              <w:top w:val="single" w:sz="4" w:space="0" w:color="auto"/>
              <w:bottom w:val="single" w:sz="4" w:space="0" w:color="auto"/>
            </w:tcBorders>
          </w:tcPr>
          <w:p w14:paraId="2CDA7D1B" w14:textId="77777777" w:rsidR="002B17B1" w:rsidRPr="002D60A8" w:rsidRDefault="002B17B1" w:rsidP="002D60A8">
            <w:pPr>
              <w:spacing w:before="60" w:after="60" w:line="240" w:lineRule="auto"/>
              <w:rPr>
                <w:rFonts w:cs="Arial"/>
                <w:sz w:val="18"/>
                <w:szCs w:val="18"/>
              </w:rPr>
            </w:pPr>
            <w:r w:rsidRPr="002D60A8">
              <w:rPr>
                <w:rFonts w:cs="Arial"/>
                <w:sz w:val="18"/>
                <w:szCs w:val="18"/>
              </w:rPr>
              <w:t xml:space="preserve">    editionDate</w:t>
            </w:r>
          </w:p>
        </w:tc>
        <w:tc>
          <w:tcPr>
            <w:tcW w:w="2028" w:type="dxa"/>
            <w:tcBorders>
              <w:top w:val="single" w:sz="4" w:space="0" w:color="auto"/>
              <w:bottom w:val="single" w:sz="4" w:space="0" w:color="auto"/>
            </w:tcBorders>
          </w:tcPr>
          <w:p w14:paraId="54FE340C" w14:textId="77777777" w:rsidR="002B17B1" w:rsidRPr="002D60A8" w:rsidRDefault="002B17B1" w:rsidP="002D60A8">
            <w:pPr>
              <w:spacing w:before="60" w:after="60" w:line="240" w:lineRule="auto"/>
              <w:rPr>
                <w:rFonts w:cs="Arial"/>
                <w:sz w:val="18"/>
                <w:szCs w:val="18"/>
              </w:rPr>
            </w:pPr>
            <w:r w:rsidRPr="002D60A8">
              <w:rPr>
                <w:rFonts w:cs="Arial"/>
                <w:sz w:val="18"/>
                <w:szCs w:val="18"/>
              </w:rPr>
              <w:t>DateTime</w:t>
            </w:r>
          </w:p>
        </w:tc>
        <w:tc>
          <w:tcPr>
            <w:tcW w:w="4560" w:type="dxa"/>
            <w:tcBorders>
              <w:top w:val="single" w:sz="4" w:space="0" w:color="auto"/>
              <w:bottom w:val="single" w:sz="4" w:space="0" w:color="auto"/>
            </w:tcBorders>
          </w:tcPr>
          <w:p w14:paraId="371F95E3" w14:textId="74C74D27" w:rsidR="002B17B1" w:rsidRPr="002D60A8" w:rsidRDefault="00BB54AE" w:rsidP="00944A5F">
            <w:pPr>
              <w:spacing w:before="60" w:after="60" w:line="240" w:lineRule="auto"/>
              <w:rPr>
                <w:rFonts w:cs="Arial"/>
                <w:sz w:val="18"/>
                <w:szCs w:val="18"/>
              </w:rPr>
            </w:pPr>
            <w:r w:rsidRPr="002D60A8">
              <w:rPr>
                <w:rFonts w:cs="Arial"/>
                <w:sz w:val="18"/>
                <w:szCs w:val="18"/>
              </w:rPr>
              <w:t>20</w:t>
            </w:r>
            <w:r>
              <w:rPr>
                <w:rFonts w:cs="Arial"/>
                <w:sz w:val="18"/>
                <w:szCs w:val="18"/>
              </w:rPr>
              <w:t>2</w:t>
            </w:r>
            <w:r w:rsidR="00944A5F">
              <w:rPr>
                <w:rFonts w:cs="Arial"/>
                <w:sz w:val="18"/>
                <w:szCs w:val="18"/>
              </w:rPr>
              <w:t>4</w:t>
            </w:r>
            <w:r w:rsidR="002B17B1" w:rsidRPr="002D60A8">
              <w:rPr>
                <w:rFonts w:cs="Arial"/>
                <w:sz w:val="18"/>
                <w:szCs w:val="18"/>
              </w:rPr>
              <w:t>-</w:t>
            </w:r>
            <w:r w:rsidR="002233B4">
              <w:rPr>
                <w:rFonts w:cs="Arial"/>
                <w:color w:val="FF0000"/>
                <w:sz w:val="18"/>
                <w:szCs w:val="18"/>
              </w:rPr>
              <w:t>xx</w:t>
            </w:r>
            <w:r w:rsidR="002B17B1" w:rsidRPr="002D60A8">
              <w:rPr>
                <w:rFonts w:cs="Arial"/>
                <w:sz w:val="18"/>
                <w:szCs w:val="18"/>
              </w:rPr>
              <w:t>-</w:t>
            </w:r>
            <w:r w:rsidR="002233B4">
              <w:rPr>
                <w:rFonts w:cs="Arial"/>
                <w:color w:val="FF0000"/>
                <w:sz w:val="18"/>
                <w:szCs w:val="18"/>
              </w:rPr>
              <w:t>xx</w:t>
            </w:r>
            <w:r w:rsidR="002233B4" w:rsidRPr="002D60A8">
              <w:rPr>
                <w:rFonts w:cs="Arial"/>
                <w:sz w:val="18"/>
                <w:szCs w:val="18"/>
              </w:rPr>
              <w:t>T00</w:t>
            </w:r>
            <w:r w:rsidR="002B17B1" w:rsidRPr="002D60A8">
              <w:rPr>
                <w:rFonts w:cs="Arial"/>
                <w:sz w:val="18"/>
                <w:szCs w:val="18"/>
              </w:rPr>
              <w:t>:00:00</w:t>
            </w:r>
          </w:p>
        </w:tc>
      </w:tr>
      <w:tr w:rsidR="000520A1" w:rsidRPr="002D60A8" w14:paraId="1F550F53" w14:textId="77777777" w:rsidTr="002D60A8">
        <w:trPr>
          <w:cantSplit/>
          <w:jc w:val="center"/>
        </w:trPr>
        <w:tc>
          <w:tcPr>
            <w:tcW w:w="617" w:type="dxa"/>
            <w:tcBorders>
              <w:top w:val="single" w:sz="4" w:space="0" w:color="auto"/>
              <w:bottom w:val="single" w:sz="4" w:space="0" w:color="auto"/>
            </w:tcBorders>
          </w:tcPr>
          <w:p w14:paraId="34953CDC" w14:textId="77777777" w:rsidR="002B17B1" w:rsidRPr="002D60A8" w:rsidRDefault="002B17B1" w:rsidP="002D60A8">
            <w:pPr>
              <w:spacing w:before="60" w:after="60" w:line="240" w:lineRule="auto"/>
              <w:rPr>
                <w:rFonts w:cs="Arial"/>
                <w:sz w:val="18"/>
                <w:szCs w:val="18"/>
              </w:rPr>
            </w:pPr>
            <w:r w:rsidRPr="002D60A8">
              <w:rPr>
                <w:rFonts w:cs="Arial"/>
                <w:sz w:val="18"/>
                <w:szCs w:val="18"/>
              </w:rPr>
              <w:t>5</w:t>
            </w:r>
          </w:p>
        </w:tc>
        <w:tc>
          <w:tcPr>
            <w:tcW w:w="2371" w:type="dxa"/>
            <w:tcBorders>
              <w:top w:val="single" w:sz="4" w:space="0" w:color="auto"/>
              <w:bottom w:val="single" w:sz="4" w:space="0" w:color="auto"/>
            </w:tcBorders>
          </w:tcPr>
          <w:p w14:paraId="5C4CA63A" w14:textId="77777777" w:rsidR="002B17B1" w:rsidRPr="002D60A8" w:rsidRDefault="002B17B1" w:rsidP="002D60A8">
            <w:pPr>
              <w:spacing w:before="60" w:after="60" w:line="240" w:lineRule="auto"/>
              <w:rPr>
                <w:rFonts w:cs="Arial"/>
                <w:sz w:val="18"/>
                <w:szCs w:val="18"/>
              </w:rPr>
            </w:pPr>
            <w:r w:rsidRPr="002D60A8">
              <w:rPr>
                <w:rFonts w:cs="Arial"/>
                <w:sz w:val="18"/>
                <w:szCs w:val="18"/>
              </w:rPr>
              <w:t xml:space="preserve">    citedResponsibleParty</w:t>
            </w:r>
          </w:p>
        </w:tc>
        <w:tc>
          <w:tcPr>
            <w:tcW w:w="2028" w:type="dxa"/>
            <w:tcBorders>
              <w:top w:val="single" w:sz="4" w:space="0" w:color="auto"/>
              <w:bottom w:val="single" w:sz="4" w:space="0" w:color="auto"/>
            </w:tcBorders>
          </w:tcPr>
          <w:p w14:paraId="0391E4E7" w14:textId="77777777" w:rsidR="002B17B1" w:rsidRPr="002D60A8" w:rsidRDefault="002B17B1" w:rsidP="002D60A8">
            <w:pPr>
              <w:spacing w:before="60" w:after="60" w:line="240" w:lineRule="auto"/>
              <w:rPr>
                <w:rFonts w:cs="Arial"/>
                <w:sz w:val="18"/>
                <w:szCs w:val="18"/>
              </w:rPr>
            </w:pPr>
            <w:r w:rsidRPr="002D60A8">
              <w:rPr>
                <w:rFonts w:cs="Arial"/>
                <w:sz w:val="18"/>
                <w:szCs w:val="18"/>
              </w:rPr>
              <w:t>CI_Responsibility (class)</w:t>
            </w:r>
          </w:p>
        </w:tc>
        <w:tc>
          <w:tcPr>
            <w:tcW w:w="4560" w:type="dxa"/>
            <w:tcBorders>
              <w:top w:val="single" w:sz="4" w:space="0" w:color="auto"/>
              <w:bottom w:val="single" w:sz="4" w:space="0" w:color="auto"/>
            </w:tcBorders>
          </w:tcPr>
          <w:p w14:paraId="0F071FA1" w14:textId="77777777" w:rsidR="002B17B1" w:rsidRPr="002D60A8" w:rsidRDefault="002B17B1" w:rsidP="002D60A8">
            <w:pPr>
              <w:spacing w:before="60" w:after="60" w:line="240" w:lineRule="auto"/>
              <w:rPr>
                <w:rFonts w:cs="Arial"/>
                <w:sz w:val="18"/>
                <w:szCs w:val="18"/>
              </w:rPr>
            </w:pPr>
            <w:r w:rsidRPr="002D60A8">
              <w:rPr>
                <w:rFonts w:cs="Arial"/>
                <w:sz w:val="18"/>
                <w:szCs w:val="18"/>
              </w:rPr>
              <w:t>--</w:t>
            </w:r>
          </w:p>
        </w:tc>
      </w:tr>
      <w:tr w:rsidR="000520A1" w:rsidRPr="002D60A8" w14:paraId="5622F337" w14:textId="77777777" w:rsidTr="002D60A8">
        <w:trPr>
          <w:cantSplit/>
          <w:jc w:val="center"/>
        </w:trPr>
        <w:tc>
          <w:tcPr>
            <w:tcW w:w="617" w:type="dxa"/>
            <w:tcBorders>
              <w:top w:val="single" w:sz="4" w:space="0" w:color="auto"/>
              <w:bottom w:val="single" w:sz="4" w:space="0" w:color="auto"/>
            </w:tcBorders>
          </w:tcPr>
          <w:p w14:paraId="1D39A099" w14:textId="77777777" w:rsidR="002B17B1" w:rsidRPr="002D60A8" w:rsidRDefault="002B17B1" w:rsidP="002D60A8">
            <w:pPr>
              <w:spacing w:before="60" w:after="60" w:line="240" w:lineRule="auto"/>
              <w:rPr>
                <w:rFonts w:cs="Arial"/>
                <w:sz w:val="18"/>
                <w:szCs w:val="18"/>
              </w:rPr>
            </w:pPr>
            <w:r w:rsidRPr="002D60A8">
              <w:rPr>
                <w:rFonts w:cs="Arial"/>
                <w:sz w:val="18"/>
                <w:szCs w:val="18"/>
              </w:rPr>
              <w:t>5.1</w:t>
            </w:r>
          </w:p>
        </w:tc>
        <w:tc>
          <w:tcPr>
            <w:tcW w:w="2371" w:type="dxa"/>
            <w:tcBorders>
              <w:top w:val="single" w:sz="4" w:space="0" w:color="auto"/>
              <w:bottom w:val="single" w:sz="4" w:space="0" w:color="auto"/>
            </w:tcBorders>
          </w:tcPr>
          <w:p w14:paraId="46D2BEF6" w14:textId="77777777" w:rsidR="002B17B1" w:rsidRPr="002D60A8" w:rsidRDefault="002B17B1" w:rsidP="002D60A8">
            <w:pPr>
              <w:spacing w:before="60" w:after="60" w:line="240" w:lineRule="auto"/>
              <w:rPr>
                <w:rFonts w:cs="Arial"/>
                <w:sz w:val="18"/>
                <w:szCs w:val="18"/>
              </w:rPr>
            </w:pPr>
            <w:r w:rsidRPr="002D60A8">
              <w:rPr>
                <w:rFonts w:cs="Arial"/>
                <w:sz w:val="18"/>
                <w:szCs w:val="18"/>
              </w:rPr>
              <w:t xml:space="preserve">        role</w:t>
            </w:r>
          </w:p>
        </w:tc>
        <w:tc>
          <w:tcPr>
            <w:tcW w:w="2028" w:type="dxa"/>
            <w:tcBorders>
              <w:top w:val="single" w:sz="4" w:space="0" w:color="auto"/>
              <w:bottom w:val="single" w:sz="4" w:space="0" w:color="auto"/>
            </w:tcBorders>
          </w:tcPr>
          <w:p w14:paraId="1DF4B1BF" w14:textId="77777777" w:rsidR="002B17B1" w:rsidRPr="002D60A8" w:rsidRDefault="002B17B1" w:rsidP="00A71A22">
            <w:pPr>
              <w:spacing w:before="60" w:after="60" w:line="240" w:lineRule="auto"/>
              <w:jc w:val="left"/>
              <w:rPr>
                <w:rFonts w:cs="Arial"/>
                <w:sz w:val="18"/>
                <w:szCs w:val="18"/>
              </w:rPr>
            </w:pPr>
            <w:r w:rsidRPr="002D60A8">
              <w:rPr>
                <w:rFonts w:cs="Arial"/>
                <w:sz w:val="18"/>
                <w:szCs w:val="18"/>
              </w:rPr>
              <w:t>CI_RoleCode (ISO codelist)</w:t>
            </w:r>
          </w:p>
        </w:tc>
        <w:tc>
          <w:tcPr>
            <w:tcW w:w="4560" w:type="dxa"/>
            <w:tcBorders>
              <w:top w:val="single" w:sz="4" w:space="0" w:color="auto"/>
              <w:bottom w:val="single" w:sz="4" w:space="0" w:color="auto"/>
            </w:tcBorders>
          </w:tcPr>
          <w:p w14:paraId="4F539FB6" w14:textId="77777777" w:rsidR="002B17B1" w:rsidRPr="002D60A8" w:rsidRDefault="002B17B1" w:rsidP="002D60A8">
            <w:pPr>
              <w:spacing w:before="60" w:after="60" w:line="240" w:lineRule="auto"/>
              <w:rPr>
                <w:rFonts w:cs="Arial"/>
                <w:sz w:val="18"/>
                <w:szCs w:val="18"/>
              </w:rPr>
            </w:pPr>
            <w:r w:rsidRPr="002D60A8">
              <w:rPr>
                <w:rFonts w:cs="Arial"/>
                <w:sz w:val="18"/>
                <w:szCs w:val="18"/>
              </w:rPr>
              <w:t>publisher</w:t>
            </w:r>
          </w:p>
        </w:tc>
      </w:tr>
      <w:tr w:rsidR="000520A1" w:rsidRPr="002D60A8" w14:paraId="1088B486" w14:textId="77777777" w:rsidTr="002D60A8">
        <w:trPr>
          <w:cantSplit/>
          <w:jc w:val="center"/>
        </w:trPr>
        <w:tc>
          <w:tcPr>
            <w:tcW w:w="617" w:type="dxa"/>
            <w:tcBorders>
              <w:top w:val="single" w:sz="4" w:space="0" w:color="auto"/>
              <w:bottom w:val="single" w:sz="4" w:space="0" w:color="auto"/>
            </w:tcBorders>
          </w:tcPr>
          <w:p w14:paraId="15D9669D" w14:textId="77777777" w:rsidR="002B17B1" w:rsidRPr="002D60A8" w:rsidRDefault="002B17B1" w:rsidP="002D60A8">
            <w:pPr>
              <w:spacing w:before="60" w:after="60" w:line="240" w:lineRule="auto"/>
              <w:rPr>
                <w:rFonts w:cs="Arial"/>
                <w:sz w:val="18"/>
                <w:szCs w:val="18"/>
              </w:rPr>
            </w:pPr>
            <w:r w:rsidRPr="002D60A8">
              <w:rPr>
                <w:rFonts w:cs="Arial"/>
                <w:sz w:val="18"/>
                <w:szCs w:val="18"/>
              </w:rPr>
              <w:t>5.2</w:t>
            </w:r>
          </w:p>
        </w:tc>
        <w:tc>
          <w:tcPr>
            <w:tcW w:w="2371" w:type="dxa"/>
            <w:tcBorders>
              <w:top w:val="single" w:sz="4" w:space="0" w:color="auto"/>
              <w:bottom w:val="single" w:sz="4" w:space="0" w:color="auto"/>
            </w:tcBorders>
          </w:tcPr>
          <w:p w14:paraId="50426283" w14:textId="77777777" w:rsidR="002B17B1" w:rsidRPr="002D60A8" w:rsidRDefault="002B17B1" w:rsidP="002D60A8">
            <w:pPr>
              <w:spacing w:before="60" w:after="60" w:line="240" w:lineRule="auto"/>
              <w:rPr>
                <w:rFonts w:cs="Arial"/>
                <w:sz w:val="18"/>
                <w:szCs w:val="18"/>
              </w:rPr>
            </w:pPr>
            <w:r w:rsidRPr="002D60A8">
              <w:rPr>
                <w:rFonts w:cs="Arial"/>
                <w:sz w:val="18"/>
                <w:szCs w:val="18"/>
              </w:rPr>
              <w:t xml:space="preserve">        party</w:t>
            </w:r>
          </w:p>
        </w:tc>
        <w:tc>
          <w:tcPr>
            <w:tcW w:w="2028" w:type="dxa"/>
            <w:tcBorders>
              <w:top w:val="single" w:sz="4" w:space="0" w:color="auto"/>
              <w:bottom w:val="single" w:sz="4" w:space="0" w:color="auto"/>
            </w:tcBorders>
          </w:tcPr>
          <w:p w14:paraId="1DCA0E63" w14:textId="77777777" w:rsidR="002B17B1" w:rsidRPr="002D60A8" w:rsidRDefault="002B17B1" w:rsidP="002D60A8">
            <w:pPr>
              <w:spacing w:before="60" w:after="60" w:line="240" w:lineRule="auto"/>
              <w:rPr>
                <w:rFonts w:cs="Arial"/>
                <w:sz w:val="18"/>
                <w:szCs w:val="18"/>
              </w:rPr>
            </w:pPr>
            <w:r w:rsidRPr="002D60A8">
              <w:rPr>
                <w:rFonts w:cs="Arial"/>
                <w:sz w:val="18"/>
                <w:szCs w:val="18"/>
              </w:rPr>
              <w:t>CI_Organisation (class)</w:t>
            </w:r>
          </w:p>
        </w:tc>
        <w:tc>
          <w:tcPr>
            <w:tcW w:w="4560" w:type="dxa"/>
            <w:tcBorders>
              <w:top w:val="single" w:sz="4" w:space="0" w:color="auto"/>
              <w:bottom w:val="single" w:sz="4" w:space="0" w:color="auto"/>
            </w:tcBorders>
          </w:tcPr>
          <w:p w14:paraId="6B96BAC9" w14:textId="77777777" w:rsidR="002B17B1" w:rsidRPr="002D60A8" w:rsidRDefault="002B17B1" w:rsidP="002D60A8">
            <w:pPr>
              <w:spacing w:before="60" w:after="60" w:line="240" w:lineRule="auto"/>
              <w:rPr>
                <w:rFonts w:cs="Arial"/>
                <w:sz w:val="18"/>
                <w:szCs w:val="18"/>
              </w:rPr>
            </w:pPr>
            <w:r w:rsidRPr="002D60A8">
              <w:rPr>
                <w:rFonts w:cs="Arial"/>
                <w:sz w:val="18"/>
                <w:szCs w:val="18"/>
              </w:rPr>
              <w:t>--</w:t>
            </w:r>
          </w:p>
        </w:tc>
      </w:tr>
      <w:tr w:rsidR="000520A1" w:rsidRPr="002D60A8" w14:paraId="74003A06" w14:textId="77777777" w:rsidTr="002D60A8">
        <w:trPr>
          <w:cantSplit/>
          <w:jc w:val="center"/>
        </w:trPr>
        <w:tc>
          <w:tcPr>
            <w:tcW w:w="617" w:type="dxa"/>
            <w:tcBorders>
              <w:top w:val="single" w:sz="4" w:space="0" w:color="auto"/>
              <w:bottom w:val="single" w:sz="4" w:space="0" w:color="auto"/>
            </w:tcBorders>
          </w:tcPr>
          <w:p w14:paraId="678223C3" w14:textId="77777777" w:rsidR="002B17B1" w:rsidRPr="002D60A8" w:rsidRDefault="002B17B1" w:rsidP="002D60A8">
            <w:pPr>
              <w:spacing w:before="60" w:after="60" w:line="240" w:lineRule="auto"/>
              <w:rPr>
                <w:rFonts w:cs="Arial"/>
                <w:sz w:val="18"/>
                <w:szCs w:val="18"/>
              </w:rPr>
            </w:pPr>
            <w:r w:rsidRPr="002D60A8">
              <w:rPr>
                <w:rFonts w:cs="Arial"/>
                <w:sz w:val="18"/>
                <w:szCs w:val="18"/>
              </w:rPr>
              <w:t>5.2.1</w:t>
            </w:r>
          </w:p>
        </w:tc>
        <w:tc>
          <w:tcPr>
            <w:tcW w:w="2371" w:type="dxa"/>
            <w:tcBorders>
              <w:top w:val="single" w:sz="4" w:space="0" w:color="auto"/>
              <w:bottom w:val="single" w:sz="4" w:space="0" w:color="auto"/>
            </w:tcBorders>
          </w:tcPr>
          <w:p w14:paraId="06A2DAB1" w14:textId="77777777" w:rsidR="002B17B1" w:rsidRPr="002D60A8" w:rsidRDefault="002B17B1" w:rsidP="002D60A8">
            <w:pPr>
              <w:spacing w:before="60" w:after="60" w:line="240" w:lineRule="auto"/>
              <w:rPr>
                <w:rFonts w:cs="Arial"/>
                <w:sz w:val="18"/>
                <w:szCs w:val="18"/>
              </w:rPr>
            </w:pPr>
            <w:r w:rsidRPr="002D60A8">
              <w:rPr>
                <w:rFonts w:cs="Arial"/>
                <w:sz w:val="18"/>
                <w:szCs w:val="18"/>
              </w:rPr>
              <w:t xml:space="preserve">            name</w:t>
            </w:r>
          </w:p>
        </w:tc>
        <w:tc>
          <w:tcPr>
            <w:tcW w:w="2028" w:type="dxa"/>
            <w:tcBorders>
              <w:top w:val="single" w:sz="4" w:space="0" w:color="auto"/>
              <w:bottom w:val="single" w:sz="4" w:space="0" w:color="auto"/>
            </w:tcBorders>
          </w:tcPr>
          <w:p w14:paraId="30AC6C87" w14:textId="77777777" w:rsidR="002B17B1" w:rsidRPr="002D60A8" w:rsidRDefault="002B17B1" w:rsidP="002D60A8">
            <w:pPr>
              <w:spacing w:before="60" w:after="60" w:line="240" w:lineRule="auto"/>
              <w:rPr>
                <w:rFonts w:cs="Arial"/>
                <w:sz w:val="18"/>
                <w:szCs w:val="18"/>
              </w:rPr>
            </w:pPr>
            <w:r w:rsidRPr="002D60A8">
              <w:rPr>
                <w:rFonts w:cs="Arial"/>
                <w:sz w:val="18"/>
                <w:szCs w:val="18"/>
              </w:rPr>
              <w:t>CharacterString</w:t>
            </w:r>
          </w:p>
        </w:tc>
        <w:tc>
          <w:tcPr>
            <w:tcW w:w="4560" w:type="dxa"/>
            <w:tcBorders>
              <w:top w:val="single" w:sz="4" w:space="0" w:color="auto"/>
              <w:bottom w:val="single" w:sz="4" w:space="0" w:color="auto"/>
            </w:tcBorders>
          </w:tcPr>
          <w:p w14:paraId="61CC41AB" w14:textId="77777777" w:rsidR="002B17B1" w:rsidRPr="002D60A8" w:rsidRDefault="002B17B1" w:rsidP="002D60A8">
            <w:pPr>
              <w:spacing w:before="60" w:after="60" w:line="240" w:lineRule="auto"/>
              <w:rPr>
                <w:rFonts w:cs="Arial"/>
                <w:sz w:val="18"/>
                <w:szCs w:val="18"/>
              </w:rPr>
            </w:pPr>
            <w:r w:rsidRPr="002D60A8">
              <w:rPr>
                <w:rFonts w:cs="Arial"/>
                <w:sz w:val="18"/>
                <w:szCs w:val="18"/>
              </w:rPr>
              <w:t>International Hydrographic Organization</w:t>
            </w:r>
          </w:p>
        </w:tc>
      </w:tr>
      <w:tr w:rsidR="000520A1" w:rsidRPr="002D60A8" w14:paraId="450CE65F" w14:textId="77777777" w:rsidTr="002D60A8">
        <w:trPr>
          <w:cantSplit/>
          <w:jc w:val="center"/>
        </w:trPr>
        <w:tc>
          <w:tcPr>
            <w:tcW w:w="617" w:type="dxa"/>
            <w:tcBorders>
              <w:top w:val="single" w:sz="4" w:space="0" w:color="auto"/>
              <w:bottom w:val="single" w:sz="4" w:space="0" w:color="auto"/>
            </w:tcBorders>
          </w:tcPr>
          <w:p w14:paraId="47BEF084" w14:textId="77777777" w:rsidR="002B17B1" w:rsidRPr="002D60A8" w:rsidRDefault="002B17B1" w:rsidP="002D60A8">
            <w:pPr>
              <w:spacing w:before="60" w:after="60" w:line="240" w:lineRule="auto"/>
              <w:rPr>
                <w:rFonts w:cs="Arial"/>
                <w:sz w:val="18"/>
                <w:szCs w:val="18"/>
              </w:rPr>
            </w:pPr>
            <w:r w:rsidRPr="002D60A8">
              <w:rPr>
                <w:rFonts w:cs="Arial"/>
                <w:sz w:val="18"/>
                <w:szCs w:val="18"/>
              </w:rPr>
              <w:t>6</w:t>
            </w:r>
          </w:p>
        </w:tc>
        <w:tc>
          <w:tcPr>
            <w:tcW w:w="2371" w:type="dxa"/>
            <w:tcBorders>
              <w:top w:val="single" w:sz="4" w:space="0" w:color="auto"/>
              <w:bottom w:val="single" w:sz="4" w:space="0" w:color="auto"/>
            </w:tcBorders>
          </w:tcPr>
          <w:p w14:paraId="031DC702" w14:textId="77777777" w:rsidR="002B17B1" w:rsidRPr="002D60A8" w:rsidRDefault="002B17B1" w:rsidP="002D60A8">
            <w:pPr>
              <w:spacing w:before="60" w:after="60" w:line="240" w:lineRule="auto"/>
              <w:rPr>
                <w:rFonts w:cs="Arial"/>
                <w:sz w:val="18"/>
                <w:szCs w:val="18"/>
              </w:rPr>
            </w:pPr>
            <w:r w:rsidRPr="002D60A8">
              <w:rPr>
                <w:rFonts w:cs="Arial"/>
                <w:sz w:val="18"/>
                <w:szCs w:val="18"/>
              </w:rPr>
              <w:t xml:space="preserve">    otherCitationDetails</w:t>
            </w:r>
          </w:p>
        </w:tc>
        <w:tc>
          <w:tcPr>
            <w:tcW w:w="2028" w:type="dxa"/>
            <w:tcBorders>
              <w:top w:val="single" w:sz="4" w:space="0" w:color="auto"/>
              <w:bottom w:val="single" w:sz="4" w:space="0" w:color="auto"/>
            </w:tcBorders>
          </w:tcPr>
          <w:p w14:paraId="28683D0B" w14:textId="77777777" w:rsidR="002B17B1" w:rsidRPr="002D60A8" w:rsidRDefault="002B17B1" w:rsidP="002D60A8">
            <w:pPr>
              <w:spacing w:before="60" w:after="60" w:line="240" w:lineRule="auto"/>
              <w:rPr>
                <w:rFonts w:cs="Arial"/>
                <w:sz w:val="18"/>
                <w:szCs w:val="18"/>
              </w:rPr>
            </w:pPr>
            <w:r w:rsidRPr="002D60A8">
              <w:rPr>
                <w:rFonts w:cs="Arial"/>
                <w:sz w:val="18"/>
                <w:szCs w:val="18"/>
              </w:rPr>
              <w:t>CharacterString</w:t>
            </w:r>
          </w:p>
        </w:tc>
        <w:tc>
          <w:tcPr>
            <w:tcW w:w="4560" w:type="dxa"/>
            <w:tcBorders>
              <w:top w:val="single" w:sz="4" w:space="0" w:color="auto"/>
              <w:bottom w:val="single" w:sz="4" w:space="0" w:color="auto"/>
            </w:tcBorders>
          </w:tcPr>
          <w:p w14:paraId="41FA9402" w14:textId="77777777" w:rsidR="002B17B1" w:rsidRPr="002D60A8" w:rsidRDefault="002B17B1" w:rsidP="002D60A8">
            <w:pPr>
              <w:spacing w:before="60" w:after="60" w:line="240" w:lineRule="auto"/>
              <w:rPr>
                <w:rFonts w:cs="Arial"/>
                <w:sz w:val="18"/>
                <w:szCs w:val="18"/>
              </w:rPr>
            </w:pPr>
            <w:r w:rsidRPr="002D60A8">
              <w:rPr>
                <w:rFonts w:cs="Arial"/>
                <w:sz w:val="18"/>
                <w:szCs w:val="18"/>
              </w:rPr>
              <w:t>(Replace with website navigation instructions, etc.. ISO 19115-1 defines this attribute as “other information required to complete the citation that is not recorded elsewhere.”)</w:t>
            </w:r>
          </w:p>
        </w:tc>
      </w:tr>
      <w:tr w:rsidR="000520A1" w:rsidRPr="002D60A8" w14:paraId="2FC2F67C" w14:textId="77777777" w:rsidTr="002D60A8">
        <w:trPr>
          <w:cantSplit/>
          <w:jc w:val="center"/>
        </w:trPr>
        <w:tc>
          <w:tcPr>
            <w:tcW w:w="617" w:type="dxa"/>
            <w:tcBorders>
              <w:top w:val="single" w:sz="4" w:space="0" w:color="auto"/>
              <w:bottom w:val="single" w:sz="4" w:space="0" w:color="auto"/>
            </w:tcBorders>
          </w:tcPr>
          <w:p w14:paraId="1AEE9598" w14:textId="77777777" w:rsidR="002B17B1" w:rsidRPr="002D60A8" w:rsidRDefault="002B17B1" w:rsidP="002D60A8">
            <w:pPr>
              <w:spacing w:before="60" w:after="60" w:line="240" w:lineRule="auto"/>
              <w:rPr>
                <w:rFonts w:cs="Arial"/>
                <w:sz w:val="18"/>
                <w:szCs w:val="18"/>
              </w:rPr>
            </w:pPr>
            <w:r w:rsidRPr="002D60A8">
              <w:rPr>
                <w:rFonts w:cs="Arial"/>
                <w:sz w:val="18"/>
                <w:szCs w:val="18"/>
              </w:rPr>
              <w:t>7</w:t>
            </w:r>
          </w:p>
        </w:tc>
        <w:tc>
          <w:tcPr>
            <w:tcW w:w="2371" w:type="dxa"/>
            <w:tcBorders>
              <w:top w:val="single" w:sz="4" w:space="0" w:color="auto"/>
              <w:bottom w:val="single" w:sz="4" w:space="0" w:color="auto"/>
            </w:tcBorders>
          </w:tcPr>
          <w:p w14:paraId="4DED9BD8" w14:textId="77777777" w:rsidR="002B17B1" w:rsidRPr="002D60A8" w:rsidRDefault="002B17B1" w:rsidP="002D60A8">
            <w:pPr>
              <w:spacing w:before="60" w:after="60" w:line="240" w:lineRule="auto"/>
              <w:rPr>
                <w:rFonts w:cs="Arial"/>
                <w:sz w:val="18"/>
                <w:szCs w:val="18"/>
              </w:rPr>
            </w:pPr>
            <w:r w:rsidRPr="002D60A8">
              <w:rPr>
                <w:rFonts w:cs="Arial"/>
                <w:sz w:val="18"/>
                <w:szCs w:val="18"/>
              </w:rPr>
              <w:t xml:space="preserve">    onlineResource</w:t>
            </w:r>
          </w:p>
        </w:tc>
        <w:tc>
          <w:tcPr>
            <w:tcW w:w="2028" w:type="dxa"/>
            <w:tcBorders>
              <w:top w:val="single" w:sz="4" w:space="0" w:color="auto"/>
              <w:bottom w:val="single" w:sz="4" w:space="0" w:color="auto"/>
            </w:tcBorders>
          </w:tcPr>
          <w:p w14:paraId="2F808D14" w14:textId="77777777" w:rsidR="002B17B1" w:rsidRPr="002D60A8" w:rsidRDefault="002B17B1" w:rsidP="002D60A8">
            <w:pPr>
              <w:spacing w:before="60" w:after="60" w:line="240" w:lineRule="auto"/>
              <w:rPr>
                <w:rFonts w:cs="Arial"/>
                <w:sz w:val="18"/>
                <w:szCs w:val="18"/>
              </w:rPr>
            </w:pPr>
            <w:r w:rsidRPr="002D60A8">
              <w:rPr>
                <w:rFonts w:cs="Arial"/>
                <w:sz w:val="18"/>
                <w:szCs w:val="18"/>
              </w:rPr>
              <w:t>CI_OnlineResource (class)</w:t>
            </w:r>
          </w:p>
        </w:tc>
        <w:tc>
          <w:tcPr>
            <w:tcW w:w="4560" w:type="dxa"/>
            <w:tcBorders>
              <w:top w:val="single" w:sz="4" w:space="0" w:color="auto"/>
              <w:bottom w:val="single" w:sz="4" w:space="0" w:color="auto"/>
            </w:tcBorders>
          </w:tcPr>
          <w:p w14:paraId="71B10969" w14:textId="77777777" w:rsidR="002B17B1" w:rsidRPr="002D60A8" w:rsidRDefault="002B17B1" w:rsidP="002D60A8">
            <w:pPr>
              <w:spacing w:before="60" w:after="60" w:line="240" w:lineRule="auto"/>
              <w:rPr>
                <w:rFonts w:cs="Arial"/>
                <w:sz w:val="18"/>
                <w:szCs w:val="18"/>
              </w:rPr>
            </w:pPr>
            <w:r w:rsidRPr="002D60A8">
              <w:rPr>
                <w:rFonts w:cs="Arial"/>
                <w:sz w:val="18"/>
                <w:szCs w:val="18"/>
              </w:rPr>
              <w:t>--</w:t>
            </w:r>
          </w:p>
        </w:tc>
      </w:tr>
      <w:tr w:rsidR="000520A1" w:rsidRPr="002D60A8" w14:paraId="58B559B4" w14:textId="77777777" w:rsidTr="002D60A8">
        <w:trPr>
          <w:cantSplit/>
          <w:jc w:val="center"/>
        </w:trPr>
        <w:tc>
          <w:tcPr>
            <w:tcW w:w="617" w:type="dxa"/>
            <w:tcBorders>
              <w:top w:val="single" w:sz="4" w:space="0" w:color="auto"/>
              <w:bottom w:val="single" w:sz="4" w:space="0" w:color="auto"/>
            </w:tcBorders>
          </w:tcPr>
          <w:p w14:paraId="6576B7E7" w14:textId="77777777" w:rsidR="002B17B1" w:rsidRPr="002D60A8" w:rsidRDefault="002B17B1" w:rsidP="002D60A8">
            <w:pPr>
              <w:spacing w:before="60" w:after="60" w:line="240" w:lineRule="auto"/>
              <w:rPr>
                <w:rFonts w:cs="Arial"/>
                <w:sz w:val="18"/>
                <w:szCs w:val="18"/>
              </w:rPr>
            </w:pPr>
            <w:r w:rsidRPr="002D60A8">
              <w:rPr>
                <w:rFonts w:cs="Arial"/>
                <w:sz w:val="18"/>
                <w:szCs w:val="18"/>
              </w:rPr>
              <w:t>7.1</w:t>
            </w:r>
          </w:p>
        </w:tc>
        <w:tc>
          <w:tcPr>
            <w:tcW w:w="2371" w:type="dxa"/>
            <w:tcBorders>
              <w:top w:val="single" w:sz="4" w:space="0" w:color="auto"/>
              <w:bottom w:val="single" w:sz="4" w:space="0" w:color="auto"/>
            </w:tcBorders>
          </w:tcPr>
          <w:p w14:paraId="167A165A" w14:textId="77777777" w:rsidR="002B17B1" w:rsidRPr="002D60A8" w:rsidRDefault="002B17B1" w:rsidP="002D60A8">
            <w:pPr>
              <w:spacing w:before="60" w:after="60" w:line="240" w:lineRule="auto"/>
              <w:rPr>
                <w:rFonts w:cs="Arial"/>
                <w:sz w:val="18"/>
                <w:szCs w:val="18"/>
              </w:rPr>
            </w:pPr>
            <w:r w:rsidRPr="002D60A8">
              <w:rPr>
                <w:rFonts w:cs="Arial"/>
                <w:sz w:val="18"/>
                <w:szCs w:val="18"/>
              </w:rPr>
              <w:t xml:space="preserve">        linkage</w:t>
            </w:r>
          </w:p>
        </w:tc>
        <w:tc>
          <w:tcPr>
            <w:tcW w:w="2028" w:type="dxa"/>
            <w:tcBorders>
              <w:top w:val="single" w:sz="4" w:space="0" w:color="auto"/>
              <w:bottom w:val="single" w:sz="4" w:space="0" w:color="auto"/>
            </w:tcBorders>
          </w:tcPr>
          <w:p w14:paraId="64B830B7" w14:textId="77777777" w:rsidR="002B17B1" w:rsidRPr="002D60A8" w:rsidRDefault="002B17B1" w:rsidP="002D60A8">
            <w:pPr>
              <w:spacing w:before="60" w:after="60" w:line="240" w:lineRule="auto"/>
              <w:rPr>
                <w:rFonts w:cs="Arial"/>
                <w:sz w:val="18"/>
                <w:szCs w:val="18"/>
              </w:rPr>
            </w:pPr>
            <w:r w:rsidRPr="002D60A8">
              <w:rPr>
                <w:rFonts w:cs="Arial"/>
                <w:sz w:val="18"/>
                <w:szCs w:val="18"/>
              </w:rPr>
              <w:t>CharacterString (URL)</w:t>
            </w:r>
          </w:p>
        </w:tc>
        <w:tc>
          <w:tcPr>
            <w:tcW w:w="4560" w:type="dxa"/>
            <w:tcBorders>
              <w:top w:val="single" w:sz="4" w:space="0" w:color="auto"/>
              <w:bottom w:val="single" w:sz="4" w:space="0" w:color="auto"/>
            </w:tcBorders>
          </w:tcPr>
          <w:p w14:paraId="0931DB43" w14:textId="4C760DF7" w:rsidR="002B17B1" w:rsidRPr="002D60A8" w:rsidRDefault="00000000" w:rsidP="002233B4">
            <w:pPr>
              <w:spacing w:before="60" w:after="60" w:line="240" w:lineRule="auto"/>
              <w:rPr>
                <w:rFonts w:cs="Arial"/>
                <w:sz w:val="18"/>
                <w:szCs w:val="18"/>
              </w:rPr>
            </w:pPr>
            <w:hyperlink r:id="rId49" w:history="1">
              <w:r w:rsidR="002233B4" w:rsidRPr="006766CB">
                <w:rPr>
                  <w:rStyle w:val="Hyperlink"/>
                  <w:rFonts w:cs="Arial"/>
                  <w:sz w:val="18"/>
                  <w:szCs w:val="18"/>
                  <w:lang w:val="en-GB"/>
                </w:rPr>
                <w:t>https://registry.iho.int/</w:t>
              </w:r>
            </w:hyperlink>
          </w:p>
        </w:tc>
      </w:tr>
      <w:tr w:rsidR="000520A1" w:rsidRPr="002D60A8" w14:paraId="0D608267" w14:textId="77777777" w:rsidTr="002D60A8">
        <w:trPr>
          <w:cantSplit/>
          <w:jc w:val="center"/>
        </w:trPr>
        <w:tc>
          <w:tcPr>
            <w:tcW w:w="617" w:type="dxa"/>
            <w:tcBorders>
              <w:top w:val="single" w:sz="4" w:space="0" w:color="auto"/>
              <w:bottom w:val="single" w:sz="4" w:space="0" w:color="auto"/>
            </w:tcBorders>
          </w:tcPr>
          <w:p w14:paraId="403F295B" w14:textId="77777777" w:rsidR="002B17B1" w:rsidRPr="002D60A8" w:rsidRDefault="002B17B1" w:rsidP="002D60A8">
            <w:pPr>
              <w:spacing w:before="60" w:after="60" w:line="240" w:lineRule="auto"/>
              <w:rPr>
                <w:rFonts w:cs="Arial"/>
                <w:sz w:val="18"/>
                <w:szCs w:val="18"/>
              </w:rPr>
            </w:pPr>
            <w:r w:rsidRPr="002D60A8">
              <w:rPr>
                <w:rFonts w:cs="Arial"/>
                <w:sz w:val="18"/>
                <w:szCs w:val="18"/>
              </w:rPr>
              <w:t>7.2</w:t>
            </w:r>
          </w:p>
        </w:tc>
        <w:tc>
          <w:tcPr>
            <w:tcW w:w="2371" w:type="dxa"/>
            <w:tcBorders>
              <w:top w:val="single" w:sz="4" w:space="0" w:color="auto"/>
              <w:bottom w:val="single" w:sz="4" w:space="0" w:color="auto"/>
            </w:tcBorders>
          </w:tcPr>
          <w:p w14:paraId="52224F2A" w14:textId="77777777" w:rsidR="002B17B1" w:rsidRPr="002D60A8" w:rsidRDefault="002B17B1" w:rsidP="002D60A8">
            <w:pPr>
              <w:spacing w:before="60" w:after="60" w:line="240" w:lineRule="auto"/>
              <w:rPr>
                <w:rFonts w:cs="Arial"/>
                <w:sz w:val="18"/>
                <w:szCs w:val="18"/>
              </w:rPr>
            </w:pPr>
            <w:r w:rsidRPr="002D60A8">
              <w:rPr>
                <w:rFonts w:cs="Arial"/>
                <w:sz w:val="18"/>
                <w:szCs w:val="18"/>
              </w:rPr>
              <w:t xml:space="preserve">        name</w:t>
            </w:r>
          </w:p>
        </w:tc>
        <w:tc>
          <w:tcPr>
            <w:tcW w:w="2028" w:type="dxa"/>
            <w:tcBorders>
              <w:top w:val="single" w:sz="4" w:space="0" w:color="auto"/>
              <w:bottom w:val="single" w:sz="4" w:space="0" w:color="auto"/>
            </w:tcBorders>
          </w:tcPr>
          <w:p w14:paraId="0943E690" w14:textId="77777777" w:rsidR="002B17B1" w:rsidRPr="002D60A8" w:rsidRDefault="002B17B1" w:rsidP="002D60A8">
            <w:pPr>
              <w:spacing w:before="60" w:after="60" w:line="240" w:lineRule="auto"/>
              <w:rPr>
                <w:rFonts w:cs="Arial"/>
                <w:sz w:val="18"/>
                <w:szCs w:val="18"/>
              </w:rPr>
            </w:pPr>
            <w:r w:rsidRPr="002D60A8">
              <w:rPr>
                <w:rFonts w:cs="Arial"/>
                <w:sz w:val="18"/>
                <w:szCs w:val="18"/>
              </w:rPr>
              <w:t>CharacterString</w:t>
            </w:r>
          </w:p>
        </w:tc>
        <w:tc>
          <w:tcPr>
            <w:tcW w:w="4560" w:type="dxa"/>
            <w:tcBorders>
              <w:top w:val="single" w:sz="4" w:space="0" w:color="auto"/>
              <w:bottom w:val="single" w:sz="4" w:space="0" w:color="auto"/>
            </w:tcBorders>
          </w:tcPr>
          <w:p w14:paraId="0CF0CFCC" w14:textId="175D0FF0" w:rsidR="002B17B1" w:rsidRPr="002D60A8" w:rsidRDefault="002B17B1" w:rsidP="002233B4">
            <w:pPr>
              <w:spacing w:before="60" w:after="60" w:line="240" w:lineRule="auto"/>
              <w:rPr>
                <w:rFonts w:cs="Arial"/>
                <w:sz w:val="18"/>
                <w:szCs w:val="18"/>
              </w:rPr>
            </w:pPr>
            <w:r w:rsidRPr="002D60A8">
              <w:rPr>
                <w:rFonts w:cs="Arial"/>
                <w:sz w:val="18"/>
                <w:szCs w:val="18"/>
              </w:rPr>
              <w:t xml:space="preserve">S-101 </w:t>
            </w:r>
            <w:r w:rsidR="002233B4">
              <w:rPr>
                <w:rFonts w:cs="Arial"/>
                <w:sz w:val="18"/>
                <w:szCs w:val="18"/>
              </w:rPr>
              <w:t>P</w:t>
            </w:r>
            <w:r w:rsidRPr="002D60A8">
              <w:rPr>
                <w:rFonts w:cs="Arial"/>
                <w:sz w:val="18"/>
                <w:szCs w:val="18"/>
              </w:rPr>
              <w:t xml:space="preserve">ortrayal </w:t>
            </w:r>
            <w:r w:rsidR="002233B4">
              <w:rPr>
                <w:rFonts w:cs="Arial"/>
                <w:sz w:val="18"/>
                <w:szCs w:val="18"/>
              </w:rPr>
              <w:t>C</w:t>
            </w:r>
            <w:r w:rsidRPr="002D60A8">
              <w:rPr>
                <w:rFonts w:cs="Arial"/>
                <w:sz w:val="18"/>
                <w:szCs w:val="18"/>
              </w:rPr>
              <w:t>atalogue</w:t>
            </w:r>
          </w:p>
        </w:tc>
      </w:tr>
      <w:tr w:rsidR="000520A1" w:rsidRPr="002D60A8" w14:paraId="7A04DA8C" w14:textId="77777777" w:rsidTr="002D60A8">
        <w:trPr>
          <w:cantSplit/>
          <w:jc w:val="center"/>
        </w:trPr>
        <w:tc>
          <w:tcPr>
            <w:tcW w:w="617" w:type="dxa"/>
            <w:tcBorders>
              <w:top w:val="single" w:sz="4" w:space="0" w:color="auto"/>
            </w:tcBorders>
          </w:tcPr>
          <w:p w14:paraId="4A777339" w14:textId="77777777" w:rsidR="002B17B1" w:rsidRPr="002D60A8" w:rsidRDefault="002B17B1" w:rsidP="002D60A8">
            <w:pPr>
              <w:spacing w:before="60" w:after="60" w:line="240" w:lineRule="auto"/>
              <w:rPr>
                <w:rFonts w:cs="Arial"/>
                <w:sz w:val="18"/>
                <w:szCs w:val="18"/>
              </w:rPr>
            </w:pPr>
            <w:r w:rsidRPr="002D60A8">
              <w:rPr>
                <w:rFonts w:cs="Arial"/>
                <w:sz w:val="18"/>
                <w:szCs w:val="18"/>
              </w:rPr>
              <w:t>7.3</w:t>
            </w:r>
          </w:p>
        </w:tc>
        <w:tc>
          <w:tcPr>
            <w:tcW w:w="2371" w:type="dxa"/>
            <w:tcBorders>
              <w:top w:val="single" w:sz="4" w:space="0" w:color="auto"/>
            </w:tcBorders>
          </w:tcPr>
          <w:p w14:paraId="638C2853" w14:textId="77777777" w:rsidR="002B17B1" w:rsidRPr="002D60A8" w:rsidRDefault="002B17B1" w:rsidP="002D60A8">
            <w:pPr>
              <w:spacing w:before="60" w:after="60" w:line="240" w:lineRule="auto"/>
              <w:rPr>
                <w:rFonts w:cs="Arial"/>
                <w:sz w:val="18"/>
                <w:szCs w:val="18"/>
              </w:rPr>
            </w:pPr>
            <w:r w:rsidRPr="002D60A8">
              <w:rPr>
                <w:rFonts w:cs="Arial"/>
                <w:sz w:val="18"/>
                <w:szCs w:val="18"/>
              </w:rPr>
              <w:t xml:space="preserve">        description</w:t>
            </w:r>
          </w:p>
        </w:tc>
        <w:tc>
          <w:tcPr>
            <w:tcW w:w="2028" w:type="dxa"/>
            <w:tcBorders>
              <w:top w:val="single" w:sz="4" w:space="0" w:color="auto"/>
            </w:tcBorders>
          </w:tcPr>
          <w:p w14:paraId="12F3D118" w14:textId="77777777" w:rsidR="002B17B1" w:rsidRPr="002D60A8" w:rsidRDefault="002B17B1" w:rsidP="002D60A8">
            <w:pPr>
              <w:spacing w:before="60" w:after="60" w:line="240" w:lineRule="auto"/>
              <w:rPr>
                <w:rFonts w:cs="Arial"/>
                <w:sz w:val="18"/>
                <w:szCs w:val="18"/>
              </w:rPr>
            </w:pPr>
            <w:r w:rsidRPr="002D60A8">
              <w:rPr>
                <w:rFonts w:cs="Arial"/>
                <w:sz w:val="18"/>
                <w:szCs w:val="18"/>
              </w:rPr>
              <w:t>CharacterString</w:t>
            </w:r>
          </w:p>
        </w:tc>
        <w:tc>
          <w:tcPr>
            <w:tcW w:w="4560" w:type="dxa"/>
            <w:tcBorders>
              <w:top w:val="single" w:sz="4" w:space="0" w:color="auto"/>
            </w:tcBorders>
          </w:tcPr>
          <w:p w14:paraId="2EA95080" w14:textId="227BFDF6" w:rsidR="002B17B1" w:rsidRPr="002D60A8" w:rsidRDefault="002B17B1" w:rsidP="002233B4">
            <w:pPr>
              <w:spacing w:before="60" w:after="60" w:line="240" w:lineRule="auto"/>
              <w:rPr>
                <w:rFonts w:cs="Arial"/>
                <w:sz w:val="18"/>
                <w:szCs w:val="18"/>
              </w:rPr>
            </w:pPr>
            <w:r w:rsidRPr="002D60A8">
              <w:rPr>
                <w:rFonts w:cs="Arial"/>
                <w:sz w:val="18"/>
                <w:szCs w:val="18"/>
              </w:rPr>
              <w:t xml:space="preserve">XML </w:t>
            </w:r>
            <w:r w:rsidR="002233B4">
              <w:rPr>
                <w:rFonts w:cs="Arial"/>
                <w:sz w:val="18"/>
                <w:szCs w:val="18"/>
              </w:rPr>
              <w:t>P</w:t>
            </w:r>
            <w:r w:rsidRPr="002D60A8">
              <w:rPr>
                <w:rFonts w:cs="Arial"/>
                <w:sz w:val="18"/>
                <w:szCs w:val="18"/>
              </w:rPr>
              <w:t xml:space="preserve">ortrayal </w:t>
            </w:r>
            <w:r w:rsidR="002233B4">
              <w:rPr>
                <w:rFonts w:cs="Arial"/>
                <w:sz w:val="18"/>
                <w:szCs w:val="18"/>
              </w:rPr>
              <w:t>C</w:t>
            </w:r>
            <w:r w:rsidRPr="002D60A8">
              <w:rPr>
                <w:rFonts w:cs="Arial"/>
                <w:sz w:val="18"/>
                <w:szCs w:val="18"/>
              </w:rPr>
              <w:t>atalogue accompanied by related files for symbo</w:t>
            </w:r>
            <w:r w:rsidR="002233B4">
              <w:rPr>
                <w:rFonts w:cs="Arial"/>
                <w:sz w:val="18"/>
                <w:szCs w:val="18"/>
              </w:rPr>
              <w:t>ls, colour profiles, rules, etc</w:t>
            </w:r>
          </w:p>
        </w:tc>
      </w:tr>
    </w:tbl>
    <w:p w14:paraId="5BE9850D" w14:textId="77777777" w:rsidR="002D60A8" w:rsidRPr="002D60A8" w:rsidRDefault="002D60A8" w:rsidP="002D60A8">
      <w:pPr>
        <w:spacing w:after="0" w:line="240" w:lineRule="auto"/>
      </w:pPr>
    </w:p>
    <w:p w14:paraId="2C09B1D0" w14:textId="23DAB96F" w:rsidR="00E73EDF" w:rsidRPr="00177DE2" w:rsidRDefault="007653F1" w:rsidP="00B30DD0">
      <w:pPr>
        <w:spacing w:after="60" w:line="240" w:lineRule="auto"/>
        <w:rPr>
          <w:lang w:eastAsia="en-US"/>
        </w:rPr>
      </w:pPr>
      <w:r w:rsidRPr="00177DE2">
        <w:rPr>
          <w:lang w:eastAsia="en-US"/>
        </w:rPr>
        <w:lastRenderedPageBreak/>
        <w:t>The Portrayal Catalogue contains the mechanisms for the system to portray in</w:t>
      </w:r>
      <w:r w:rsidR="00B30DD0">
        <w:rPr>
          <w:lang w:eastAsia="en-US"/>
        </w:rPr>
        <w:t xml:space="preserve">formation found in S-101 ENCs. </w:t>
      </w:r>
      <w:r w:rsidRPr="00177DE2">
        <w:rPr>
          <w:lang w:eastAsia="en-US"/>
        </w:rPr>
        <w:t>The S-101 Portrayal Catalogue contains the following types of mechanisms and structures:</w:t>
      </w:r>
    </w:p>
    <w:p w14:paraId="49443794" w14:textId="77777777" w:rsidR="00E73EDF" w:rsidRPr="00177DE2" w:rsidRDefault="007653F1" w:rsidP="001D02B5">
      <w:pPr>
        <w:pStyle w:val="ListParagraph1"/>
        <w:numPr>
          <w:ilvl w:val="0"/>
          <w:numId w:val="16"/>
        </w:numPr>
        <w:spacing w:after="60" w:line="240" w:lineRule="auto"/>
        <w:ind w:left="567" w:hanging="283"/>
        <w:rPr>
          <w:lang w:eastAsia="en-US"/>
        </w:rPr>
      </w:pPr>
      <w:r w:rsidRPr="00177DE2">
        <w:rPr>
          <w:lang w:eastAsia="en-US"/>
        </w:rPr>
        <w:t>Set of portrayal rules;</w:t>
      </w:r>
    </w:p>
    <w:p w14:paraId="15BB89DD" w14:textId="0DD63A31" w:rsidR="00E73EDF" w:rsidRPr="00177DE2" w:rsidRDefault="007653F1" w:rsidP="001D02B5">
      <w:pPr>
        <w:pStyle w:val="ListParagraph1"/>
        <w:numPr>
          <w:ilvl w:val="0"/>
          <w:numId w:val="16"/>
        </w:numPr>
        <w:spacing w:after="120" w:line="240" w:lineRule="auto"/>
        <w:ind w:left="567" w:hanging="283"/>
        <w:rPr>
          <w:lang w:eastAsia="en-US"/>
        </w:rPr>
      </w:pPr>
      <w:r w:rsidRPr="00177DE2">
        <w:rPr>
          <w:lang w:eastAsia="en-US"/>
        </w:rPr>
        <w:t xml:space="preserve">Set of </w:t>
      </w:r>
      <w:r w:rsidR="00E8286A" w:rsidRPr="00177DE2">
        <w:t>pixmaps, symbols, complex line styles, area fills, fonts and colour profiles</w:t>
      </w:r>
      <w:r w:rsidRPr="00177DE2">
        <w:rPr>
          <w:lang w:eastAsia="en-US"/>
        </w:rPr>
        <w:t>.</w:t>
      </w:r>
    </w:p>
    <w:p w14:paraId="56A49EDA" w14:textId="18FCBBA3" w:rsidR="00E73EDF" w:rsidRPr="00177DE2" w:rsidRDefault="007653F1" w:rsidP="00B30DD0">
      <w:pPr>
        <w:spacing w:after="120" w:line="240" w:lineRule="auto"/>
        <w:rPr>
          <w:lang w:eastAsia="en-US"/>
        </w:rPr>
      </w:pPr>
      <w:r w:rsidRPr="00177DE2">
        <w:rPr>
          <w:lang w:eastAsia="en-US"/>
        </w:rPr>
        <w:t xml:space="preserve">The </w:t>
      </w:r>
      <w:r w:rsidR="00B30DD0">
        <w:rPr>
          <w:lang w:eastAsia="en-US"/>
        </w:rPr>
        <w:t>P</w:t>
      </w:r>
      <w:r w:rsidRPr="00177DE2">
        <w:rPr>
          <w:lang w:eastAsia="en-US"/>
        </w:rPr>
        <w:t xml:space="preserve">ortrayal </w:t>
      </w:r>
      <w:r w:rsidR="00B30DD0">
        <w:rPr>
          <w:lang w:eastAsia="en-US"/>
        </w:rPr>
        <w:t>C</w:t>
      </w:r>
      <w:r w:rsidRPr="00177DE2">
        <w:rPr>
          <w:lang w:eastAsia="en-US"/>
        </w:rPr>
        <w:t>atalogue model is defined in S-100 Part 9</w:t>
      </w:r>
      <w:r w:rsidR="00D34F16">
        <w:rPr>
          <w:lang w:eastAsia="en-US"/>
        </w:rPr>
        <w:t>, clause 9-13</w:t>
      </w:r>
      <w:r w:rsidRPr="00177DE2">
        <w:rPr>
          <w:lang w:eastAsia="en-US"/>
        </w:rPr>
        <w:t>.</w:t>
      </w:r>
    </w:p>
    <w:p w14:paraId="3F43AEEE" w14:textId="5A278152" w:rsidR="00E73EDF" w:rsidRPr="00177DE2" w:rsidRDefault="007653F1" w:rsidP="00102CF0">
      <w:pPr>
        <w:spacing w:after="120" w:line="240" w:lineRule="auto"/>
        <w:rPr>
          <w:rFonts w:cs="Arial"/>
        </w:rPr>
      </w:pPr>
      <w:r w:rsidRPr="00177DE2">
        <w:rPr>
          <w:rFonts w:cs="Arial"/>
        </w:rPr>
        <w:t xml:space="preserve">The S-101 Portrayal Catalogue </w:t>
      </w:r>
      <w:r w:rsidR="00D34F16">
        <w:rPr>
          <w:rFonts w:cs="Arial"/>
        </w:rPr>
        <w:t>is</w:t>
      </w:r>
      <w:r w:rsidRPr="00177DE2">
        <w:rPr>
          <w:rFonts w:cs="Arial"/>
        </w:rPr>
        <w:t xml:space="preserve"> available in an XML document which conforms to the S-100 XML Portrayal Catalogue Schema</w:t>
      </w:r>
      <w:r w:rsidR="00D34F16">
        <w:rPr>
          <w:rFonts w:cs="Arial"/>
        </w:rPr>
        <w:t xml:space="preserve">. The </w:t>
      </w:r>
      <w:r w:rsidR="004814D2">
        <w:rPr>
          <w:rFonts w:cs="Arial"/>
        </w:rPr>
        <w:t>structure</w:t>
      </w:r>
      <w:r w:rsidR="00D34F16">
        <w:rPr>
          <w:rFonts w:cs="Arial"/>
        </w:rPr>
        <w:t xml:space="preserve"> for the Portrayal Catalogue is described in S-100 Part 9, clause </w:t>
      </w:r>
      <w:r w:rsidR="004814D2">
        <w:rPr>
          <w:rFonts w:cs="Arial"/>
        </w:rPr>
        <w:t>9-13.2</w:t>
      </w:r>
      <w:r w:rsidR="00A415DA">
        <w:rPr>
          <w:rFonts w:cs="Arial"/>
        </w:rPr>
        <w:t>.</w:t>
      </w:r>
      <w:r w:rsidR="00D34F16">
        <w:rPr>
          <w:rFonts w:cs="Arial"/>
        </w:rPr>
        <w:t xml:space="preserve"> </w:t>
      </w:r>
    </w:p>
    <w:p w14:paraId="229ABAAD" w14:textId="77777777" w:rsidR="00E73EDF" w:rsidRPr="00177DE2" w:rsidRDefault="00E73EDF" w:rsidP="00B30DD0">
      <w:pPr>
        <w:spacing w:after="120" w:line="240" w:lineRule="auto"/>
        <w:rPr>
          <w:rFonts w:cs="Arial"/>
        </w:rPr>
      </w:pPr>
    </w:p>
    <w:p w14:paraId="64AEBDC8" w14:textId="600D79EB" w:rsidR="00E73EDF" w:rsidRPr="00177DE2" w:rsidRDefault="007653F1" w:rsidP="005F5259">
      <w:pPr>
        <w:pStyle w:val="Heading1"/>
        <w:tabs>
          <w:tab w:val="clear" w:pos="400"/>
        </w:tabs>
        <w:spacing w:before="120" w:after="200" w:line="240" w:lineRule="auto"/>
        <w:ind w:left="567" w:hanging="567"/>
      </w:pPr>
      <w:bookmarkStart w:id="641" w:name="_Toc510785464"/>
      <w:bookmarkStart w:id="642" w:name="_Toc510784315"/>
      <w:bookmarkStart w:id="643" w:name="_Toc439685298"/>
      <w:bookmarkStart w:id="644" w:name="_Toc170072414"/>
      <w:bookmarkEnd w:id="641"/>
      <w:bookmarkEnd w:id="642"/>
      <w:r w:rsidRPr="00177DE2">
        <w:t xml:space="preserve">Data Product </w:t>
      </w:r>
      <w:r w:rsidR="00D24503">
        <w:t>F</w:t>
      </w:r>
      <w:r w:rsidR="00D24503" w:rsidRPr="00177DE2">
        <w:t xml:space="preserve">ormat </w:t>
      </w:r>
      <w:r w:rsidRPr="00177DE2">
        <w:t>(</w:t>
      </w:r>
      <w:r w:rsidR="00D24503">
        <w:t>E</w:t>
      </w:r>
      <w:r w:rsidR="00D24503" w:rsidRPr="00177DE2">
        <w:t>ncoding</w:t>
      </w:r>
      <w:r w:rsidRPr="00177DE2">
        <w:t>)</w:t>
      </w:r>
      <w:bookmarkEnd w:id="643"/>
      <w:bookmarkEnd w:id="644"/>
    </w:p>
    <w:p w14:paraId="1EB3981F" w14:textId="77777777" w:rsidR="00E73EDF" w:rsidRPr="00177DE2" w:rsidRDefault="007653F1" w:rsidP="005F5259">
      <w:pPr>
        <w:pStyle w:val="Heading2"/>
        <w:tabs>
          <w:tab w:val="clear" w:pos="540"/>
        </w:tabs>
        <w:spacing w:before="120" w:after="200" w:line="240" w:lineRule="auto"/>
        <w:ind w:left="709" w:hanging="709"/>
      </w:pPr>
      <w:bookmarkStart w:id="645" w:name="_Toc439685299"/>
      <w:bookmarkStart w:id="646" w:name="_Toc170072415"/>
      <w:r w:rsidRPr="00177DE2">
        <w:t>Introduction</w:t>
      </w:r>
      <w:bookmarkEnd w:id="645"/>
      <w:bookmarkEnd w:id="646"/>
    </w:p>
    <w:p w14:paraId="6ADF9767" w14:textId="1FA36AD0" w:rsidR="00E73EDF" w:rsidRPr="00177DE2" w:rsidRDefault="007653F1" w:rsidP="005F5259">
      <w:pPr>
        <w:spacing w:after="120" w:line="240" w:lineRule="auto"/>
      </w:pPr>
      <w:r w:rsidRPr="00177DE2">
        <w:t>This clause specifies th</w:t>
      </w:r>
      <w:r w:rsidR="005F5259">
        <w:t xml:space="preserve">e encoding for S-101 datasets. </w:t>
      </w:r>
      <w:r w:rsidRPr="00177DE2">
        <w:t>See Annex B for a complete description of the data records, fields and subfields defined in the encoding.</w:t>
      </w:r>
    </w:p>
    <w:p w14:paraId="1EC048D3" w14:textId="77777777" w:rsidR="00E73EDF" w:rsidRPr="00177DE2" w:rsidRDefault="007653F1" w:rsidP="005F5259">
      <w:pPr>
        <w:spacing w:after="120" w:line="240" w:lineRule="auto"/>
      </w:pPr>
      <w:r w:rsidRPr="00177DE2">
        <w:rPr>
          <w:b/>
        </w:rPr>
        <w:t>Format Name:</w:t>
      </w:r>
      <w:r w:rsidRPr="00177DE2">
        <w:tab/>
      </w:r>
      <w:r w:rsidRPr="00177DE2">
        <w:tab/>
        <w:t>ISO/IEC 8211</w:t>
      </w:r>
    </w:p>
    <w:p w14:paraId="51B68A9D" w14:textId="77777777" w:rsidR="00E73EDF" w:rsidRPr="00177DE2" w:rsidRDefault="007653F1" w:rsidP="005F5259">
      <w:pPr>
        <w:spacing w:after="120" w:line="240" w:lineRule="auto"/>
      </w:pPr>
      <w:r w:rsidRPr="00177DE2">
        <w:rPr>
          <w:b/>
        </w:rPr>
        <w:t>Character Set:</w:t>
      </w:r>
      <w:r w:rsidRPr="00177DE2">
        <w:tab/>
        <w:t>ISO 10646 Base Multilingual Plane</w:t>
      </w:r>
    </w:p>
    <w:p w14:paraId="62F07935" w14:textId="440859F5" w:rsidR="00E73EDF" w:rsidRPr="00177DE2" w:rsidRDefault="007653F1" w:rsidP="005F5259">
      <w:pPr>
        <w:spacing w:after="120" w:line="240" w:lineRule="auto"/>
      </w:pPr>
      <w:r w:rsidRPr="00177DE2">
        <w:rPr>
          <w:b/>
        </w:rPr>
        <w:t>Specification:</w:t>
      </w:r>
      <w:r w:rsidRPr="00177DE2">
        <w:tab/>
      </w:r>
      <w:r w:rsidRPr="00177DE2">
        <w:tab/>
        <w:t>S-100 profile of ISO/IEC 8211 (S-100 Part 10A)</w:t>
      </w:r>
    </w:p>
    <w:p w14:paraId="3E66CDBB" w14:textId="5C905793" w:rsidR="00E73EDF" w:rsidRPr="005B73F1" w:rsidRDefault="007653F1" w:rsidP="005F5259">
      <w:pPr>
        <w:pStyle w:val="Heading3"/>
        <w:tabs>
          <w:tab w:val="clear" w:pos="660"/>
          <w:tab w:val="clear" w:pos="880"/>
          <w:tab w:val="left" w:pos="851"/>
        </w:tabs>
        <w:spacing w:before="120" w:after="120" w:line="240" w:lineRule="auto"/>
        <w:ind w:left="851" w:hanging="851"/>
        <w:jc w:val="both"/>
      </w:pPr>
      <w:bookmarkStart w:id="647" w:name="_Toc439685300"/>
      <w:bookmarkStart w:id="648" w:name="_Toc170072416"/>
      <w:r w:rsidRPr="005B73F1">
        <w:t xml:space="preserve">Encoding of </w:t>
      </w:r>
      <w:r w:rsidR="005F5259">
        <w:t>l</w:t>
      </w:r>
      <w:r w:rsidRPr="005B73F1">
        <w:t xml:space="preserve">atitude and </w:t>
      </w:r>
      <w:r w:rsidR="005F5259">
        <w:t>l</w:t>
      </w:r>
      <w:r w:rsidRPr="005B73F1">
        <w:t>ongitude</w:t>
      </w:r>
      <w:bookmarkEnd w:id="647"/>
      <w:bookmarkEnd w:id="648"/>
      <w:r w:rsidRPr="005B73F1">
        <w:t xml:space="preserve"> </w:t>
      </w:r>
    </w:p>
    <w:p w14:paraId="08EF52DB" w14:textId="5E27CE21" w:rsidR="00E73EDF" w:rsidRPr="005B73F1" w:rsidRDefault="007653F1" w:rsidP="005F5259">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120" w:line="240" w:lineRule="auto"/>
      </w:pPr>
      <w:r w:rsidRPr="005B73F1">
        <w:t>Coordinates are stored as integers. Latitude and longitude are converted to integers using a multiplication factor held in the Dataset Structure Information field under [CMFX] and [CMFY] (see Annex B – clause B</w:t>
      </w:r>
      <w:r w:rsidR="005F5259">
        <w:t>-</w:t>
      </w:r>
      <w:r w:rsidR="000907D9" w:rsidRPr="005B73F1">
        <w:t>5.1.2</w:t>
      </w:r>
      <w:r w:rsidRPr="005B73F1">
        <w:t xml:space="preserve">).  </w:t>
      </w:r>
    </w:p>
    <w:p w14:paraId="604A5FD1" w14:textId="77777777" w:rsidR="00E73EDF" w:rsidRPr="005B73F1" w:rsidRDefault="007653F1" w:rsidP="005F5259">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120" w:line="240" w:lineRule="auto"/>
      </w:pPr>
      <w:r w:rsidRPr="005B73F1">
        <w:t>These coordinate multiplication factors must be set to {10000000} (10</w:t>
      </w:r>
      <w:r w:rsidRPr="005B73F1">
        <w:rPr>
          <w:vertAlign w:val="superscript"/>
        </w:rPr>
        <w:t>7</w:t>
      </w:r>
      <w:r w:rsidRPr="005B73F1">
        <w:t>) for all datasets.</w:t>
      </w:r>
    </w:p>
    <w:p w14:paraId="204AC0FA" w14:textId="54E16D1C" w:rsidR="00E73EDF" w:rsidRPr="005F5259" w:rsidRDefault="007653F1" w:rsidP="005F5259">
      <w:pPr>
        <w:pStyle w:val="Example"/>
        <w:tabs>
          <w:tab w:val="clear" w:pos="1360"/>
          <w:tab w:val="left" w:pos="1134"/>
        </w:tabs>
        <w:spacing w:after="120" w:line="240" w:lineRule="auto"/>
        <w:rPr>
          <w:sz w:val="20"/>
        </w:rPr>
      </w:pPr>
      <w:r w:rsidRPr="005F5259">
        <w:rPr>
          <w:sz w:val="20"/>
        </w:rPr>
        <w:t>EXAMPLE</w:t>
      </w:r>
      <w:r w:rsidR="005F5259">
        <w:rPr>
          <w:sz w:val="20"/>
        </w:rPr>
        <w:t xml:space="preserve">:  </w:t>
      </w:r>
      <w:r w:rsidRPr="005F5259">
        <w:rPr>
          <w:sz w:val="20"/>
        </w:rPr>
        <w:t xml:space="preserve">A longitude = 42.0000 is converted into X = longitude * CMFX = 42.0000 * 10000000 = </w:t>
      </w:r>
      <w:r w:rsidRPr="005F5259">
        <w:rPr>
          <w:sz w:val="20"/>
        </w:rPr>
        <w:tab/>
        <w:t>420000000.</w:t>
      </w:r>
    </w:p>
    <w:p w14:paraId="6ED9E772" w14:textId="1A2430B5" w:rsidR="00E73EDF" w:rsidRPr="005B73F1" w:rsidRDefault="007653F1" w:rsidP="005F5259">
      <w:pPr>
        <w:pStyle w:val="Heading3"/>
        <w:tabs>
          <w:tab w:val="clear" w:pos="660"/>
          <w:tab w:val="clear" w:pos="880"/>
          <w:tab w:val="left" w:pos="851"/>
        </w:tabs>
        <w:spacing w:before="120" w:after="120" w:line="240" w:lineRule="auto"/>
        <w:ind w:left="851" w:hanging="851"/>
        <w:jc w:val="both"/>
      </w:pPr>
      <w:bookmarkStart w:id="649" w:name="_Toc439685301"/>
      <w:bookmarkStart w:id="650" w:name="_Toc170072417"/>
      <w:bookmarkStart w:id="651" w:name="_Toc225065183"/>
      <w:bookmarkStart w:id="652" w:name="_Toc225648326"/>
      <w:r w:rsidRPr="005B73F1">
        <w:t xml:space="preserve">Encoding of </w:t>
      </w:r>
      <w:r w:rsidR="00B4398F">
        <w:t>d</w:t>
      </w:r>
      <w:r w:rsidRPr="005B73F1">
        <w:t>epths</w:t>
      </w:r>
      <w:bookmarkEnd w:id="649"/>
      <w:r w:rsidR="00242BA7">
        <w:t xml:space="preserve"> as coordinates</w:t>
      </w:r>
      <w:bookmarkEnd w:id="650"/>
    </w:p>
    <w:p w14:paraId="3890FC32" w14:textId="118C64C2" w:rsidR="00E73EDF" w:rsidRPr="005B73F1" w:rsidRDefault="007653F1" w:rsidP="005F5259">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120" w:line="240" w:lineRule="auto"/>
      </w:pPr>
      <w:r w:rsidRPr="005B73F1">
        <w:t>Depths are converted from decimal metres to integers by means of the [CMFZ] (see Annex B – clause B</w:t>
      </w:r>
      <w:r w:rsidR="005F5259">
        <w:t>-</w:t>
      </w:r>
      <w:r w:rsidR="000907D9" w:rsidRPr="005B73F1">
        <w:t>5.1.2</w:t>
      </w:r>
      <w:r w:rsidR="005F5259">
        <w:t xml:space="preserve">). </w:t>
      </w:r>
      <w:r w:rsidRPr="005B73F1">
        <w:t xml:space="preserve">This </w:t>
      </w:r>
      <w:r w:rsidR="00C36998" w:rsidRPr="005B73F1">
        <w:t xml:space="preserve">Product Specification </w:t>
      </w:r>
      <w:r w:rsidRPr="005B73F1">
        <w:t xml:space="preserve">limits the resolution to </w:t>
      </w:r>
      <w:r w:rsidR="002307F6">
        <w:t>one</w:t>
      </w:r>
      <w:r w:rsidR="002307F6" w:rsidRPr="005B73F1">
        <w:t xml:space="preserve"> </w:t>
      </w:r>
      <w:r w:rsidRPr="005B73F1">
        <w:t xml:space="preserve">decimal place and therefore the [CMFZ] must be set to {10}. </w:t>
      </w:r>
      <w:bookmarkEnd w:id="651"/>
      <w:bookmarkEnd w:id="652"/>
    </w:p>
    <w:p w14:paraId="7BFDF8A0" w14:textId="5D35808C" w:rsidR="00242BA7" w:rsidRDefault="007653F1" w:rsidP="005F5259">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120" w:line="240" w:lineRule="auto"/>
      </w:pPr>
      <w:r w:rsidRPr="005B73F1">
        <w:t>EXAMPLE: A depth = 4.2 is converted in Z = depth*CMFZ = 4.2*10 = 42</w:t>
      </w:r>
    </w:p>
    <w:p w14:paraId="2D27E6B4" w14:textId="689153A6" w:rsidR="00E73EDF" w:rsidRPr="005B73F1" w:rsidRDefault="00242BA7" w:rsidP="005F5259">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120" w:line="240" w:lineRule="auto"/>
      </w:pPr>
      <w:r>
        <w:t>Note: This does not apply to depth encoded as attributes.</w:t>
      </w:r>
    </w:p>
    <w:p w14:paraId="6ECA4760" w14:textId="5B31072C" w:rsidR="00E73EDF" w:rsidRPr="005B73F1" w:rsidRDefault="007653F1" w:rsidP="005F5259">
      <w:pPr>
        <w:pStyle w:val="Heading3"/>
        <w:tabs>
          <w:tab w:val="clear" w:pos="660"/>
          <w:tab w:val="clear" w:pos="880"/>
          <w:tab w:val="left" w:pos="851"/>
        </w:tabs>
        <w:spacing w:before="120" w:after="120" w:line="240" w:lineRule="auto"/>
        <w:ind w:left="851" w:hanging="851"/>
        <w:jc w:val="both"/>
      </w:pPr>
      <w:bookmarkStart w:id="653" w:name="_Toc225648294"/>
      <w:bookmarkStart w:id="654" w:name="_Toc225065151"/>
      <w:bookmarkStart w:id="655" w:name="_Toc439685302"/>
      <w:bookmarkStart w:id="656" w:name="_Toc170072418"/>
      <w:r w:rsidRPr="005B73F1">
        <w:t xml:space="preserve">Numeric </w:t>
      </w:r>
      <w:r w:rsidR="00B4398F">
        <w:t>a</w:t>
      </w:r>
      <w:r w:rsidRPr="005B73F1">
        <w:t xml:space="preserve">ttribute </w:t>
      </w:r>
      <w:bookmarkEnd w:id="653"/>
      <w:bookmarkEnd w:id="654"/>
      <w:r w:rsidR="00B4398F">
        <w:t>e</w:t>
      </w:r>
      <w:r w:rsidRPr="005B73F1">
        <w:t>ncoding</w:t>
      </w:r>
      <w:bookmarkEnd w:id="655"/>
      <w:bookmarkEnd w:id="656"/>
    </w:p>
    <w:p w14:paraId="612132B9" w14:textId="3488D9AD" w:rsidR="00E73EDF" w:rsidRPr="005B73F1" w:rsidRDefault="007653F1" w:rsidP="005F5259">
      <w:pPr>
        <w:pStyle w:val="ISOChange"/>
        <w:spacing w:before="0" w:after="120" w:line="240" w:lineRule="auto"/>
        <w:jc w:val="both"/>
        <w:rPr>
          <w:sz w:val="20"/>
        </w:rPr>
      </w:pPr>
      <w:r w:rsidRPr="005B73F1">
        <w:rPr>
          <w:sz w:val="20"/>
        </w:rPr>
        <w:t>Floating point and integer attribute values m</w:t>
      </w:r>
      <w:r w:rsidR="00B4398F">
        <w:rPr>
          <w:sz w:val="20"/>
        </w:rPr>
        <w:t xml:space="preserve">ust not contain leading zeros. </w:t>
      </w:r>
      <w:r w:rsidRPr="005B73F1">
        <w:rPr>
          <w:sz w:val="20"/>
        </w:rPr>
        <w:t>Floating point attribute values must not contain non-significant trailing zeros.</w:t>
      </w:r>
    </w:p>
    <w:p w14:paraId="11E303AC" w14:textId="63AF8A9D" w:rsidR="00E73EDF" w:rsidRPr="005B73F1" w:rsidRDefault="007653F1" w:rsidP="00B4398F">
      <w:pPr>
        <w:pStyle w:val="Heading3"/>
        <w:tabs>
          <w:tab w:val="clear" w:pos="660"/>
          <w:tab w:val="clear" w:pos="880"/>
          <w:tab w:val="left" w:pos="851"/>
        </w:tabs>
        <w:spacing w:before="120" w:after="120" w:line="240" w:lineRule="auto"/>
        <w:ind w:left="851" w:hanging="851"/>
        <w:jc w:val="both"/>
      </w:pPr>
      <w:bookmarkStart w:id="657" w:name="_Toc510784321"/>
      <w:bookmarkStart w:id="658" w:name="_Toc510785470"/>
      <w:bookmarkStart w:id="659" w:name="_Toc439685303"/>
      <w:bookmarkStart w:id="660" w:name="_Toc170072419"/>
      <w:bookmarkEnd w:id="657"/>
      <w:bookmarkEnd w:id="658"/>
      <w:r w:rsidRPr="005B73F1">
        <w:t xml:space="preserve">Text </w:t>
      </w:r>
      <w:r w:rsidR="00B4398F">
        <w:t>a</w:t>
      </w:r>
      <w:r w:rsidRPr="005B73F1">
        <w:t xml:space="preserve">ttribute </w:t>
      </w:r>
      <w:r w:rsidR="00B4398F">
        <w:t>v</w:t>
      </w:r>
      <w:r w:rsidRPr="005B73F1">
        <w:t>alues</w:t>
      </w:r>
      <w:bookmarkEnd w:id="659"/>
      <w:bookmarkEnd w:id="660"/>
      <w:r w:rsidRPr="005B73F1">
        <w:t xml:space="preserve"> </w:t>
      </w:r>
    </w:p>
    <w:p w14:paraId="4D109874" w14:textId="7FC25136" w:rsidR="00E73EDF" w:rsidRPr="005B73F1" w:rsidRDefault="007653F1" w:rsidP="00B4398F">
      <w:pPr>
        <w:spacing w:after="120" w:line="240" w:lineRule="auto"/>
      </w:pPr>
      <w:r w:rsidRPr="005B73F1">
        <w:t xml:space="preserve">Character strings </w:t>
      </w:r>
      <w:r w:rsidR="00C36998" w:rsidRPr="005B73F1">
        <w:t xml:space="preserve">must be </w:t>
      </w:r>
      <w:r w:rsidRPr="005B73F1">
        <w:t xml:space="preserve">encoded using the character set defined in ISO 10646-1, in Unicode Transformation Format-8 (UTF-8). </w:t>
      </w:r>
    </w:p>
    <w:p w14:paraId="66CDACD0" w14:textId="66E871B2" w:rsidR="00E73EDF" w:rsidRPr="005B73F1" w:rsidRDefault="007653F1" w:rsidP="00B4398F">
      <w:pPr>
        <w:pStyle w:val="Heading3"/>
        <w:tabs>
          <w:tab w:val="clear" w:pos="660"/>
          <w:tab w:val="clear" w:pos="880"/>
          <w:tab w:val="left" w:pos="851"/>
        </w:tabs>
        <w:spacing w:before="120" w:after="120" w:line="240" w:lineRule="auto"/>
        <w:ind w:left="851" w:hanging="851"/>
        <w:jc w:val="both"/>
        <w:rPr>
          <w:lang w:eastAsia="en-US"/>
        </w:rPr>
      </w:pPr>
      <w:bookmarkStart w:id="661" w:name="_Toc517858879"/>
      <w:bookmarkStart w:id="662" w:name="_Toc519859119"/>
      <w:bookmarkStart w:id="663" w:name="_Toc521495163"/>
      <w:bookmarkStart w:id="664" w:name="_Toc527117776"/>
      <w:bookmarkStart w:id="665" w:name="_Toc527620303"/>
      <w:bookmarkStart w:id="666" w:name="_Toc529974545"/>
      <w:bookmarkStart w:id="667" w:name="_Toc517858880"/>
      <w:bookmarkStart w:id="668" w:name="_Toc519859120"/>
      <w:bookmarkStart w:id="669" w:name="_Toc521495164"/>
      <w:bookmarkStart w:id="670" w:name="_Toc527117777"/>
      <w:bookmarkStart w:id="671" w:name="_Toc527620304"/>
      <w:bookmarkStart w:id="672" w:name="_Toc529974546"/>
      <w:bookmarkStart w:id="673" w:name="_Toc517858881"/>
      <w:bookmarkStart w:id="674" w:name="_Toc519859121"/>
      <w:bookmarkStart w:id="675" w:name="_Toc521495165"/>
      <w:bookmarkStart w:id="676" w:name="_Toc527117778"/>
      <w:bookmarkStart w:id="677" w:name="_Toc527620305"/>
      <w:bookmarkStart w:id="678" w:name="_Toc529974547"/>
      <w:bookmarkStart w:id="679" w:name="_Toc517858882"/>
      <w:bookmarkStart w:id="680" w:name="_Toc519859122"/>
      <w:bookmarkStart w:id="681" w:name="_Toc521495166"/>
      <w:bookmarkStart w:id="682" w:name="_Toc527117779"/>
      <w:bookmarkStart w:id="683" w:name="_Toc527620306"/>
      <w:bookmarkStart w:id="684" w:name="_Toc529974548"/>
      <w:bookmarkStart w:id="685" w:name="_Toc517858883"/>
      <w:bookmarkStart w:id="686" w:name="_Toc519859123"/>
      <w:bookmarkStart w:id="687" w:name="_Toc521495167"/>
      <w:bookmarkStart w:id="688" w:name="_Toc527117780"/>
      <w:bookmarkStart w:id="689" w:name="_Toc527620307"/>
      <w:bookmarkStart w:id="690" w:name="_Toc529974549"/>
      <w:bookmarkStart w:id="691" w:name="_Toc517858884"/>
      <w:bookmarkStart w:id="692" w:name="_Toc519859124"/>
      <w:bookmarkStart w:id="693" w:name="_Toc521495168"/>
      <w:bookmarkStart w:id="694" w:name="_Toc527117781"/>
      <w:bookmarkStart w:id="695" w:name="_Toc527620308"/>
      <w:bookmarkStart w:id="696" w:name="_Toc529974550"/>
      <w:bookmarkStart w:id="697" w:name="_Toc517858885"/>
      <w:bookmarkStart w:id="698" w:name="_Toc519859125"/>
      <w:bookmarkStart w:id="699" w:name="_Toc521495169"/>
      <w:bookmarkStart w:id="700" w:name="_Toc527117782"/>
      <w:bookmarkStart w:id="701" w:name="_Toc527620309"/>
      <w:bookmarkStart w:id="702" w:name="_Toc529974551"/>
      <w:bookmarkStart w:id="703" w:name="_Toc517858886"/>
      <w:bookmarkStart w:id="704" w:name="_Toc519859126"/>
      <w:bookmarkStart w:id="705" w:name="_Toc521495170"/>
      <w:bookmarkStart w:id="706" w:name="_Toc527117783"/>
      <w:bookmarkStart w:id="707" w:name="_Toc527620310"/>
      <w:bookmarkStart w:id="708" w:name="_Toc529974552"/>
      <w:bookmarkStart w:id="709" w:name="_Toc517858887"/>
      <w:bookmarkStart w:id="710" w:name="_Toc519859127"/>
      <w:bookmarkStart w:id="711" w:name="_Toc521495171"/>
      <w:bookmarkStart w:id="712" w:name="_Toc527117784"/>
      <w:bookmarkStart w:id="713" w:name="_Toc527620311"/>
      <w:bookmarkStart w:id="714" w:name="_Toc529974553"/>
      <w:bookmarkStart w:id="715" w:name="_Toc510784324"/>
      <w:bookmarkStart w:id="716" w:name="_Toc510785473"/>
      <w:bookmarkStart w:id="717" w:name="_Toc439685305"/>
      <w:bookmarkStart w:id="718" w:name="_Toc17007242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r w:rsidRPr="005B73F1">
        <w:rPr>
          <w:lang w:eastAsia="en-US"/>
        </w:rPr>
        <w:t xml:space="preserve">Unknown </w:t>
      </w:r>
      <w:r w:rsidR="00B4398F">
        <w:rPr>
          <w:lang w:eastAsia="en-US"/>
        </w:rPr>
        <w:t>a</w:t>
      </w:r>
      <w:r w:rsidRPr="005B73F1">
        <w:rPr>
          <w:lang w:eastAsia="en-US"/>
        </w:rPr>
        <w:t xml:space="preserve">ttribute </w:t>
      </w:r>
      <w:r w:rsidR="00B4398F">
        <w:rPr>
          <w:lang w:eastAsia="en-US"/>
        </w:rPr>
        <w:t>v</w:t>
      </w:r>
      <w:r w:rsidRPr="005B73F1">
        <w:rPr>
          <w:lang w:eastAsia="en-US"/>
        </w:rPr>
        <w:t>alues</w:t>
      </w:r>
      <w:bookmarkEnd w:id="717"/>
      <w:bookmarkEnd w:id="718"/>
      <w:r w:rsidRPr="005B73F1">
        <w:rPr>
          <w:lang w:eastAsia="en-US"/>
        </w:rPr>
        <w:t xml:space="preserve"> </w:t>
      </w:r>
    </w:p>
    <w:p w14:paraId="7B6B9508" w14:textId="752D2A1A" w:rsidR="00E73EDF" w:rsidRPr="005B73F1" w:rsidRDefault="007653F1" w:rsidP="00B4398F">
      <w:pPr>
        <w:autoSpaceDE w:val="0"/>
        <w:autoSpaceDN w:val="0"/>
        <w:adjustRightInd w:val="0"/>
        <w:spacing w:after="120" w:line="240" w:lineRule="auto"/>
        <w:rPr>
          <w:rFonts w:eastAsia="Times New Roman" w:cs="Arial"/>
          <w:lang w:eastAsia="en-US"/>
        </w:rPr>
      </w:pPr>
      <w:r w:rsidRPr="005B73F1">
        <w:rPr>
          <w:rFonts w:eastAsia="Times New Roman" w:cs="Arial"/>
          <w:lang w:eastAsia="en-US"/>
        </w:rPr>
        <w:t>In a Base dataset, when an attribute code is present</w:t>
      </w:r>
      <w:r w:rsidR="00AA2E57">
        <w:rPr>
          <w:rFonts w:eastAsia="Times New Roman" w:cs="Arial"/>
          <w:lang w:eastAsia="en-US"/>
        </w:rPr>
        <w:t>,</w:t>
      </w:r>
      <w:r w:rsidRPr="005B73F1">
        <w:rPr>
          <w:rFonts w:eastAsia="Times New Roman" w:cs="Arial"/>
          <w:lang w:eastAsia="en-US"/>
        </w:rPr>
        <w:t xml:space="preserve"> but the attribute value is missing, it means that the producer wishes to indicate that this attribute value is unknown.</w:t>
      </w:r>
    </w:p>
    <w:p w14:paraId="06AF911A" w14:textId="490341CF" w:rsidR="00E73EDF" w:rsidRPr="005B73F1" w:rsidRDefault="007653F1" w:rsidP="00B4398F">
      <w:pPr>
        <w:autoSpaceDE w:val="0"/>
        <w:autoSpaceDN w:val="0"/>
        <w:adjustRightInd w:val="0"/>
        <w:spacing w:after="60" w:line="240" w:lineRule="auto"/>
        <w:rPr>
          <w:rFonts w:eastAsia="Times New Roman" w:cs="Arial"/>
          <w:lang w:eastAsia="en-US"/>
        </w:rPr>
      </w:pPr>
      <w:r w:rsidRPr="005B73F1">
        <w:rPr>
          <w:rFonts w:eastAsia="Times New Roman" w:cs="Arial"/>
          <w:lang w:eastAsia="en-US"/>
        </w:rPr>
        <w:t>In an Update dataset, when an attribute code is present</w:t>
      </w:r>
      <w:r w:rsidR="00AA2E57">
        <w:rPr>
          <w:rFonts w:eastAsia="Times New Roman" w:cs="Arial"/>
          <w:lang w:eastAsia="en-US"/>
        </w:rPr>
        <w:t>,</w:t>
      </w:r>
      <w:r w:rsidRPr="005B73F1">
        <w:rPr>
          <w:rFonts w:eastAsia="Times New Roman" w:cs="Arial"/>
          <w:lang w:eastAsia="en-US"/>
        </w:rPr>
        <w:t xml:space="preserve"> but the attribute value is missing it means:</w:t>
      </w:r>
    </w:p>
    <w:p w14:paraId="185E4FBD" w14:textId="4BD8C235" w:rsidR="00E73EDF" w:rsidRPr="005B73F1" w:rsidRDefault="007653F1" w:rsidP="00B4398F">
      <w:pPr>
        <w:tabs>
          <w:tab w:val="left" w:pos="0"/>
          <w:tab w:val="left" w:pos="240"/>
          <w:tab w:val="left" w:pos="709"/>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60" w:line="240" w:lineRule="auto"/>
        <w:ind w:left="709" w:hanging="283"/>
        <w:rPr>
          <w:rFonts w:cs="Arial"/>
          <w:lang w:val="en-AU"/>
        </w:rPr>
      </w:pPr>
      <w:r w:rsidRPr="005B73F1">
        <w:rPr>
          <w:rFonts w:cs="Arial"/>
          <w:lang w:val="en-AU"/>
        </w:rPr>
        <w:sym w:font="Symbol" w:char="F0B7"/>
      </w:r>
      <w:r w:rsidRPr="005B73F1">
        <w:rPr>
          <w:rFonts w:cs="Arial"/>
          <w:lang w:val="en-AU"/>
        </w:rPr>
        <w:tab/>
        <w:t xml:space="preserve">that the value of this attribute is to be replaced by an empty (null) value if it was </w:t>
      </w:r>
      <w:r w:rsidR="00A72C31" w:rsidRPr="005B73F1">
        <w:rPr>
          <w:rFonts w:cs="Arial"/>
          <w:lang w:val="en-AU"/>
        </w:rPr>
        <w:t>present in the original dataset;</w:t>
      </w:r>
      <w:r w:rsidRPr="005B73F1">
        <w:rPr>
          <w:rFonts w:cs="Arial"/>
          <w:lang w:val="en-AU"/>
        </w:rPr>
        <w:t xml:space="preserve"> or</w:t>
      </w:r>
    </w:p>
    <w:p w14:paraId="7525CF76" w14:textId="77777777" w:rsidR="00E73EDF" w:rsidRDefault="007653F1" w:rsidP="00B4398F">
      <w:pPr>
        <w:tabs>
          <w:tab w:val="left" w:pos="0"/>
          <w:tab w:val="left" w:pos="240"/>
          <w:tab w:val="left" w:pos="709"/>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120" w:line="240" w:lineRule="auto"/>
        <w:ind w:left="709" w:hanging="283"/>
        <w:rPr>
          <w:ins w:id="719" w:author="Jeff Wootton" w:date="2024-03-20T22:08:00Z"/>
          <w:rFonts w:cs="Arial"/>
          <w:lang w:val="en-AU"/>
        </w:rPr>
      </w:pPr>
      <w:r w:rsidRPr="005B73F1">
        <w:rPr>
          <w:rFonts w:cs="Arial"/>
          <w:lang w:val="en-AU"/>
        </w:rPr>
        <w:sym w:font="Symbol" w:char="F0B7"/>
      </w:r>
      <w:r w:rsidRPr="005B73F1">
        <w:rPr>
          <w:rFonts w:cs="Arial"/>
          <w:lang w:val="en-AU"/>
        </w:rPr>
        <w:tab/>
        <w:t>that an empty (null) value is to be inserted if the attribute was not present in the original dataset.</w:t>
      </w:r>
    </w:p>
    <w:p w14:paraId="4694DED9" w14:textId="77777777" w:rsidR="00E73EDF" w:rsidRPr="005B73F1" w:rsidRDefault="00E73EDF" w:rsidP="00B4398F">
      <w:pPr>
        <w:tabs>
          <w:tab w:val="left" w:pos="0"/>
          <w:tab w:val="left" w:pos="240"/>
          <w:tab w:val="left" w:pos="709"/>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120" w:line="240" w:lineRule="auto"/>
        <w:rPr>
          <w:rFonts w:cs="Arial"/>
          <w:lang w:val="en-AU"/>
        </w:rPr>
      </w:pPr>
    </w:p>
    <w:p w14:paraId="26B83D3C" w14:textId="77777777" w:rsidR="00E73EDF" w:rsidRPr="005B73F1" w:rsidRDefault="007653F1" w:rsidP="00B4398F">
      <w:pPr>
        <w:pStyle w:val="Heading1"/>
        <w:tabs>
          <w:tab w:val="clear" w:pos="400"/>
        </w:tabs>
        <w:spacing w:before="120" w:after="200" w:line="240" w:lineRule="auto"/>
        <w:ind w:left="567" w:hanging="567"/>
      </w:pPr>
      <w:bookmarkStart w:id="720" w:name="_Toc510785475"/>
      <w:bookmarkStart w:id="721" w:name="_Toc510784326"/>
      <w:bookmarkStart w:id="722" w:name="_Toc510785476"/>
      <w:bookmarkStart w:id="723" w:name="_Toc510784327"/>
      <w:bookmarkStart w:id="724" w:name="_Toc439685306"/>
      <w:bookmarkStart w:id="725" w:name="_Toc225648364"/>
      <w:bookmarkStart w:id="726" w:name="_Toc225065221"/>
      <w:bookmarkStart w:id="727" w:name="_Toc170072421"/>
      <w:bookmarkStart w:id="728" w:name="_Toc225648340"/>
      <w:bookmarkStart w:id="729" w:name="_Toc225065197"/>
      <w:bookmarkEnd w:id="720"/>
      <w:bookmarkEnd w:id="721"/>
      <w:bookmarkEnd w:id="722"/>
      <w:bookmarkEnd w:id="723"/>
      <w:r w:rsidRPr="005B73F1">
        <w:lastRenderedPageBreak/>
        <w:t>Data Product Delivery</w:t>
      </w:r>
      <w:bookmarkEnd w:id="724"/>
      <w:bookmarkEnd w:id="725"/>
      <w:bookmarkEnd w:id="726"/>
      <w:bookmarkEnd w:id="727"/>
      <w:r w:rsidRPr="005B73F1">
        <w:t xml:space="preserve"> </w:t>
      </w:r>
    </w:p>
    <w:p w14:paraId="0511F088" w14:textId="77777777" w:rsidR="00E73EDF" w:rsidRPr="005B73F1" w:rsidRDefault="007653F1" w:rsidP="00B96C77">
      <w:pPr>
        <w:pStyle w:val="Heading2"/>
        <w:tabs>
          <w:tab w:val="clear" w:pos="540"/>
        </w:tabs>
        <w:spacing w:before="120" w:after="200" w:line="240" w:lineRule="auto"/>
        <w:ind w:left="709" w:hanging="709"/>
      </w:pPr>
      <w:bookmarkStart w:id="730" w:name="_Toc439685307"/>
      <w:bookmarkStart w:id="731" w:name="_Toc170072422"/>
      <w:r w:rsidRPr="005B73F1">
        <w:t>Introduction</w:t>
      </w:r>
      <w:bookmarkEnd w:id="730"/>
      <w:bookmarkEnd w:id="731"/>
    </w:p>
    <w:p w14:paraId="1C453AB2" w14:textId="741E0857" w:rsidR="00E73EDF" w:rsidRDefault="007653F1" w:rsidP="00B96C77">
      <w:pPr>
        <w:spacing w:after="120" w:line="240" w:lineRule="auto"/>
      </w:pPr>
      <w:r w:rsidRPr="005B73F1">
        <w:t>This clause specifies the encoding and deliver</w:t>
      </w:r>
      <w:r w:rsidR="00B96C77">
        <w:t xml:space="preserve">y mechanisms for an S-101 ENC. </w:t>
      </w:r>
      <w:r w:rsidRPr="005B73F1">
        <w:t xml:space="preserve">Data which conforms to this Product Specification must be delivered by means of an </w:t>
      </w:r>
      <w:r w:rsidR="00B96C77">
        <w:t>E</w:t>
      </w:r>
      <w:r w:rsidRPr="005B73F1">
        <w:t xml:space="preserve">xchange </w:t>
      </w:r>
      <w:r w:rsidR="00B96C77">
        <w:t>S</w:t>
      </w:r>
      <w:r w:rsidRPr="005B73F1">
        <w:t>et.</w:t>
      </w:r>
    </w:p>
    <w:p w14:paraId="3F32E6DE" w14:textId="7D6A308A" w:rsidR="003D2FE7" w:rsidRDefault="003D2FE7" w:rsidP="00B96C77">
      <w:pPr>
        <w:spacing w:after="120" w:line="240" w:lineRule="auto"/>
      </w:pPr>
      <w:r>
        <w:t>The S-100 Exchange Set structure is described in S-100 Part 17, clause 17-4.1.</w:t>
      </w:r>
    </w:p>
    <w:p w14:paraId="7E876756" w14:textId="77777777" w:rsidR="00681EDD" w:rsidRPr="00681EDD" w:rsidRDefault="00681EDD" w:rsidP="00681EDD">
      <w:pPr>
        <w:spacing w:after="120" w:line="240" w:lineRule="auto"/>
      </w:pPr>
    </w:p>
    <w:p w14:paraId="1F138871" w14:textId="77777777" w:rsidR="00E73EDF" w:rsidRPr="00AE200A" w:rsidRDefault="007653F1" w:rsidP="00AE200A">
      <w:pPr>
        <w:pStyle w:val="Heading2"/>
        <w:tabs>
          <w:tab w:val="clear" w:pos="540"/>
        </w:tabs>
        <w:spacing w:before="120" w:after="200" w:line="240" w:lineRule="auto"/>
        <w:rPr>
          <w:lang w:eastAsia="en-US"/>
        </w:rPr>
      </w:pPr>
      <w:bookmarkStart w:id="732" w:name="_Toc439685308"/>
      <w:bookmarkStart w:id="733" w:name="_Toc170072423"/>
      <w:r w:rsidRPr="00AE200A">
        <w:rPr>
          <w:lang w:eastAsia="en-US"/>
        </w:rPr>
        <w:t>Exchange Set</w:t>
      </w:r>
      <w:bookmarkEnd w:id="732"/>
      <w:bookmarkEnd w:id="733"/>
    </w:p>
    <w:p w14:paraId="4B660F06" w14:textId="6DE6F7EF" w:rsidR="00E73EDF" w:rsidRPr="00DB4F6F" w:rsidRDefault="007653F1" w:rsidP="00AE200A">
      <w:pPr>
        <w:spacing w:after="120" w:line="240" w:lineRule="auto"/>
        <w:rPr>
          <w:rFonts w:cs="Arial"/>
        </w:rPr>
      </w:pPr>
      <w:r w:rsidRPr="00DB4F6F">
        <w:rPr>
          <w:rFonts w:cs="Arial"/>
        </w:rPr>
        <w:t xml:space="preserve">S-101 datasets are grouped into </w:t>
      </w:r>
      <w:r w:rsidR="00AE200A">
        <w:rPr>
          <w:rFonts w:cs="Arial"/>
        </w:rPr>
        <w:t>E</w:t>
      </w:r>
      <w:r w:rsidRPr="00DB4F6F">
        <w:rPr>
          <w:rFonts w:cs="Arial"/>
        </w:rPr>
        <w:t xml:space="preserve">xchange </w:t>
      </w:r>
      <w:r w:rsidR="00AE200A">
        <w:rPr>
          <w:rFonts w:cs="Arial"/>
        </w:rPr>
        <w:t>S</w:t>
      </w:r>
      <w:r w:rsidRPr="00DB4F6F">
        <w:rPr>
          <w:rFonts w:cs="Arial"/>
        </w:rPr>
        <w:t xml:space="preserve">ets. Each </w:t>
      </w:r>
      <w:r w:rsidR="00AE200A">
        <w:rPr>
          <w:rFonts w:cs="Arial"/>
        </w:rPr>
        <w:t>E</w:t>
      </w:r>
      <w:r w:rsidRPr="00DB4F6F">
        <w:rPr>
          <w:rFonts w:cs="Arial"/>
        </w:rPr>
        <w:t xml:space="preserve">xchange </w:t>
      </w:r>
      <w:r w:rsidR="00AE200A">
        <w:rPr>
          <w:rFonts w:cs="Arial"/>
        </w:rPr>
        <w:t>S</w:t>
      </w:r>
      <w:r w:rsidRPr="00DB4F6F">
        <w:rPr>
          <w:rFonts w:cs="Arial"/>
        </w:rPr>
        <w:t xml:space="preserve">et consists of one or more ENC datasets with a single Exchange Catalogue XML file containing metadata. </w:t>
      </w:r>
      <w:sdt>
        <w:sdtPr>
          <w:tag w:val="goog_rdk_3"/>
          <w:id w:val="1554577415"/>
        </w:sdtPr>
        <w:sdtContent>
          <w:r w:rsidR="00D66E3F">
            <w:t xml:space="preserve">Optionally, an associated XML </w:t>
          </w:r>
          <w:r w:rsidR="00C95682">
            <w:t>M</w:t>
          </w:r>
          <w:r w:rsidR="00D66E3F">
            <w:t>etadata file (</w:t>
          </w:r>
          <w:r w:rsidR="00D66E3F" w:rsidRPr="00555076">
            <w:t>S100_ResourcePurpose</w:t>
          </w:r>
          <w:r w:rsidR="00C95682" w:rsidRPr="00555076">
            <w:t xml:space="preserve"> </w:t>
          </w:r>
          <w:r w:rsidR="00555076">
            <w:t>(</w:t>
          </w:r>
          <w:r w:rsidR="00D66E3F" w:rsidRPr="00555076">
            <w:t>ISOMetadata</w:t>
          </w:r>
          <w:r w:rsidR="00555076">
            <w:t>)</w:t>
          </w:r>
          <w:r w:rsidR="003F184F">
            <w:t xml:space="preserve"> – see S-100 Part 17, clause 17-4.5</w:t>
          </w:r>
          <w:r w:rsidR="00D66E3F">
            <w:t>) may be included</w:t>
          </w:r>
          <w:r w:rsidR="00C95682">
            <w:t xml:space="preserve"> (see clause 11.5)</w:t>
          </w:r>
          <w:r w:rsidR="00D66E3F">
            <w:t xml:space="preserve">. </w:t>
          </w:r>
        </w:sdtContent>
      </w:sdt>
      <w:r w:rsidR="00D66E3F" w:rsidRPr="00DB4F6F">
        <w:rPr>
          <w:rFonts w:cs="Arial"/>
        </w:rPr>
        <w:t xml:space="preserve"> </w:t>
      </w:r>
      <w:r w:rsidRPr="00DB4F6F">
        <w:rPr>
          <w:rFonts w:cs="Arial"/>
        </w:rPr>
        <w:t>It may also include one or more support files.</w:t>
      </w:r>
      <w:r w:rsidR="00AE200A">
        <w:rPr>
          <w:rFonts w:cs="Arial"/>
        </w:rPr>
        <w:t xml:space="preserve"> </w:t>
      </w:r>
      <w:r w:rsidR="00936908" w:rsidRPr="00DB4F6F">
        <w:rPr>
          <w:rFonts w:cs="Arial"/>
        </w:rPr>
        <w:t xml:space="preserve">The S-101 </w:t>
      </w:r>
      <w:r w:rsidR="00AE200A">
        <w:rPr>
          <w:rFonts w:cs="Arial"/>
        </w:rPr>
        <w:t>E</w:t>
      </w:r>
      <w:r w:rsidR="00936908" w:rsidRPr="00DB4F6F">
        <w:rPr>
          <w:rFonts w:cs="Arial"/>
        </w:rPr>
        <w:t xml:space="preserve">xchange </w:t>
      </w:r>
      <w:r w:rsidR="00AE200A">
        <w:rPr>
          <w:rFonts w:cs="Arial"/>
        </w:rPr>
        <w:t>S</w:t>
      </w:r>
      <w:r w:rsidR="00936908" w:rsidRPr="00DB4F6F">
        <w:rPr>
          <w:rFonts w:cs="Arial"/>
        </w:rPr>
        <w:t>et structure is the same as that described in S-100</w:t>
      </w:r>
      <w:r w:rsidR="007A1F2D">
        <w:rPr>
          <w:rFonts w:cs="Arial"/>
        </w:rPr>
        <w:t xml:space="preserve"> </w:t>
      </w:r>
      <w:r w:rsidR="003D2FE7">
        <w:t>Part 17, clause 17-4.1</w:t>
      </w:r>
      <w:r w:rsidR="00936908" w:rsidRPr="00DB4F6F">
        <w:rPr>
          <w:rFonts w:cs="Arial"/>
        </w:rPr>
        <w:t>.</w:t>
      </w:r>
    </w:p>
    <w:p w14:paraId="255B26F5" w14:textId="77777777" w:rsidR="00E73EDF" w:rsidRPr="00DB4F6F" w:rsidRDefault="007653F1" w:rsidP="00AE200A">
      <w:pPr>
        <w:spacing w:after="120" w:line="240" w:lineRule="auto"/>
      </w:pPr>
      <w:r w:rsidRPr="00DB4F6F">
        <w:rPr>
          <w:b/>
        </w:rPr>
        <w:t>Units of Delivery:</w:t>
      </w:r>
      <w:r w:rsidRPr="00DB4F6F">
        <w:rPr>
          <w:b/>
        </w:rPr>
        <w:tab/>
      </w:r>
      <w:r w:rsidRPr="00DB4F6F">
        <w:tab/>
      </w:r>
      <w:r w:rsidRPr="00DB4F6F">
        <w:tab/>
      </w:r>
      <w:r w:rsidRPr="00DB4F6F">
        <w:tab/>
      </w:r>
      <w:r w:rsidRPr="00DB4F6F">
        <w:tab/>
        <w:t>Exchange Set</w:t>
      </w:r>
    </w:p>
    <w:p w14:paraId="34F24D50" w14:textId="77777777" w:rsidR="00E73EDF" w:rsidRPr="00DB4F6F" w:rsidRDefault="007653F1" w:rsidP="00AE200A">
      <w:pPr>
        <w:spacing w:after="120" w:line="240" w:lineRule="auto"/>
      </w:pPr>
      <w:r w:rsidRPr="00DB4F6F">
        <w:rPr>
          <w:b/>
        </w:rPr>
        <w:t>Transfer Size:</w:t>
      </w:r>
      <w:r w:rsidRPr="00DB4F6F">
        <w:rPr>
          <w:b/>
        </w:rPr>
        <w:tab/>
      </w:r>
      <w:r w:rsidRPr="00DB4F6F">
        <w:rPr>
          <w:b/>
        </w:rPr>
        <w:tab/>
      </w:r>
      <w:r w:rsidRPr="00DB4F6F">
        <w:tab/>
      </w:r>
      <w:r w:rsidRPr="00DB4F6F">
        <w:tab/>
      </w:r>
      <w:r w:rsidRPr="00DB4F6F">
        <w:tab/>
      </w:r>
      <w:r w:rsidRPr="00DB4F6F">
        <w:tab/>
        <w:t>Unlimited</w:t>
      </w:r>
    </w:p>
    <w:p w14:paraId="4E8CB467" w14:textId="77777777" w:rsidR="00E73EDF" w:rsidRPr="00DB4F6F" w:rsidRDefault="007653F1" w:rsidP="00AE200A">
      <w:pPr>
        <w:spacing w:after="120" w:line="240" w:lineRule="auto"/>
      </w:pPr>
      <w:r w:rsidRPr="00DB4F6F">
        <w:rPr>
          <w:b/>
        </w:rPr>
        <w:t>Medium Name:</w:t>
      </w:r>
      <w:r w:rsidRPr="00DB4F6F">
        <w:rPr>
          <w:b/>
        </w:rPr>
        <w:tab/>
      </w:r>
      <w:r w:rsidRPr="00DB4F6F">
        <w:tab/>
      </w:r>
      <w:r w:rsidRPr="00DB4F6F">
        <w:tab/>
      </w:r>
      <w:r w:rsidRPr="00DB4F6F">
        <w:tab/>
      </w:r>
      <w:r w:rsidRPr="00DB4F6F">
        <w:tab/>
        <w:t>Digital data delivery</w:t>
      </w:r>
    </w:p>
    <w:p w14:paraId="06F1B20E" w14:textId="77777777" w:rsidR="00E73EDF" w:rsidRPr="00DB4F6F" w:rsidRDefault="007653F1" w:rsidP="00555076">
      <w:pPr>
        <w:keepNext/>
        <w:keepLines/>
        <w:spacing w:after="120" w:line="240" w:lineRule="auto"/>
        <w:rPr>
          <w:b/>
          <w:sz w:val="22"/>
          <w:lang w:eastAsia="en-GB"/>
        </w:rPr>
      </w:pPr>
      <w:r w:rsidRPr="00DB4F6F">
        <w:rPr>
          <w:b/>
        </w:rPr>
        <w:t>Other Delivery Information:</w:t>
      </w:r>
      <w:r w:rsidRPr="00DB4F6F">
        <w:rPr>
          <w:b/>
        </w:rPr>
        <w:tab/>
      </w:r>
    </w:p>
    <w:p w14:paraId="5657C8B2" w14:textId="7F75C025" w:rsidR="00E73EDF" w:rsidRPr="00DB4F6F" w:rsidRDefault="007653F1" w:rsidP="00AE200A">
      <w:pPr>
        <w:spacing w:after="120" w:line="240" w:lineRule="auto"/>
      </w:pPr>
      <w:r w:rsidRPr="00DB4F6F">
        <w:t xml:space="preserve">Each </w:t>
      </w:r>
      <w:r w:rsidR="00AE200A">
        <w:t>E</w:t>
      </w:r>
      <w:r w:rsidRPr="00DB4F6F">
        <w:t xml:space="preserve">xchange </w:t>
      </w:r>
      <w:r w:rsidR="00AE200A">
        <w:t>S</w:t>
      </w:r>
      <w:r w:rsidRPr="00DB4F6F">
        <w:t xml:space="preserve">et has a single </w:t>
      </w:r>
      <w:r w:rsidR="00AE200A">
        <w:t>E</w:t>
      </w:r>
      <w:r w:rsidRPr="00DB4F6F">
        <w:t xml:space="preserve">xchange </w:t>
      </w:r>
      <w:r w:rsidR="00AE200A">
        <w:t>C</w:t>
      </w:r>
      <w:r w:rsidRPr="00DB4F6F">
        <w:t>atalogue which contains the discovery metadata for each dataset and references to any support files.</w:t>
      </w:r>
      <w:r w:rsidR="000B20EC">
        <w:t xml:space="preserve"> See S-100 Part 17, clauses 17-4.4 and 17-4.5.</w:t>
      </w:r>
    </w:p>
    <w:p w14:paraId="3D8B38D0" w14:textId="77777777" w:rsidR="0017491C" w:rsidRPr="000F0F0F" w:rsidRDefault="0017491C" w:rsidP="0017491C">
      <w:pPr>
        <w:spacing w:after="120" w:line="240" w:lineRule="auto"/>
      </w:pPr>
      <w:bookmarkStart w:id="734" w:name="_Toc510784332"/>
      <w:bookmarkStart w:id="735" w:name="_Toc510785481"/>
      <w:bookmarkStart w:id="736" w:name="_Toc513198124"/>
      <w:bookmarkStart w:id="737" w:name="_Toc515440376"/>
      <w:bookmarkStart w:id="738" w:name="_Toc517858893"/>
      <w:bookmarkStart w:id="739" w:name="_Toc519859133"/>
      <w:bookmarkStart w:id="740" w:name="_Toc521495177"/>
      <w:bookmarkStart w:id="741" w:name="_Toc527117790"/>
      <w:bookmarkStart w:id="742" w:name="_Toc527620317"/>
      <w:bookmarkStart w:id="743" w:name="_Toc529974559"/>
      <w:bookmarkStart w:id="744" w:name="_Toc510784333"/>
      <w:bookmarkStart w:id="745" w:name="_Toc510785482"/>
      <w:bookmarkStart w:id="746" w:name="_Toc513198125"/>
      <w:bookmarkStart w:id="747" w:name="_Toc515440377"/>
      <w:bookmarkStart w:id="748" w:name="_Toc517858894"/>
      <w:bookmarkStart w:id="749" w:name="_Toc519859134"/>
      <w:bookmarkStart w:id="750" w:name="_Toc521495178"/>
      <w:bookmarkStart w:id="751" w:name="_Toc527117791"/>
      <w:bookmarkStart w:id="752" w:name="_Toc527620318"/>
      <w:bookmarkStart w:id="753" w:name="_Toc529974560"/>
      <w:bookmarkStart w:id="754" w:name="_Toc510785483"/>
      <w:bookmarkStart w:id="755" w:name="_Toc510784334"/>
      <w:bookmarkStart w:id="756" w:name="_Toc513198126"/>
      <w:bookmarkStart w:id="757" w:name="_Toc515440378"/>
      <w:bookmarkStart w:id="758" w:name="_Toc517858895"/>
      <w:bookmarkStart w:id="759" w:name="_Toc519859135"/>
      <w:bookmarkStart w:id="760" w:name="_Toc521495179"/>
      <w:bookmarkStart w:id="761" w:name="_Toc527117792"/>
      <w:bookmarkStart w:id="762" w:name="_Toc527620319"/>
      <w:bookmarkStart w:id="763" w:name="_Toc529974561"/>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p>
    <w:p w14:paraId="25A355A6" w14:textId="77777777" w:rsidR="00E73EDF" w:rsidRPr="000F0F0F" w:rsidRDefault="007653F1" w:rsidP="0017491C">
      <w:pPr>
        <w:pStyle w:val="Heading2"/>
        <w:tabs>
          <w:tab w:val="clear" w:pos="540"/>
        </w:tabs>
        <w:spacing w:before="120" w:after="200" w:line="240" w:lineRule="auto"/>
        <w:ind w:left="709" w:hanging="709"/>
        <w:rPr>
          <w:lang w:eastAsia="en-US"/>
        </w:rPr>
      </w:pPr>
      <w:bookmarkStart w:id="764" w:name="_Toc510784336"/>
      <w:bookmarkStart w:id="765" w:name="_Toc510785485"/>
      <w:bookmarkStart w:id="766" w:name="_Toc513198128"/>
      <w:bookmarkStart w:id="767" w:name="_Toc515440380"/>
      <w:bookmarkStart w:id="768" w:name="_Toc517858897"/>
      <w:bookmarkStart w:id="769" w:name="_Toc519859137"/>
      <w:bookmarkStart w:id="770" w:name="_Toc521495181"/>
      <w:bookmarkStart w:id="771" w:name="_Toc527117794"/>
      <w:bookmarkStart w:id="772" w:name="_Toc527620321"/>
      <w:bookmarkStart w:id="773" w:name="_Toc529974563"/>
      <w:bookmarkStart w:id="774" w:name="_Toc510785486"/>
      <w:bookmarkStart w:id="775" w:name="_Toc510784337"/>
      <w:bookmarkStart w:id="776" w:name="_Toc513198129"/>
      <w:bookmarkStart w:id="777" w:name="_Toc515440381"/>
      <w:bookmarkStart w:id="778" w:name="_Toc517858898"/>
      <w:bookmarkStart w:id="779" w:name="_Toc519859138"/>
      <w:bookmarkStart w:id="780" w:name="_Toc521495182"/>
      <w:bookmarkStart w:id="781" w:name="_Toc527117795"/>
      <w:bookmarkStart w:id="782" w:name="_Toc527620322"/>
      <w:bookmarkStart w:id="783" w:name="_Toc529974564"/>
      <w:bookmarkStart w:id="784" w:name="_Toc510784338"/>
      <w:bookmarkStart w:id="785" w:name="_Toc510785487"/>
      <w:bookmarkStart w:id="786" w:name="_Toc513198130"/>
      <w:bookmarkStart w:id="787" w:name="_Toc515440382"/>
      <w:bookmarkStart w:id="788" w:name="_Toc517858899"/>
      <w:bookmarkStart w:id="789" w:name="_Toc519859139"/>
      <w:bookmarkStart w:id="790" w:name="_Toc521495183"/>
      <w:bookmarkStart w:id="791" w:name="_Toc527117796"/>
      <w:bookmarkStart w:id="792" w:name="_Toc527620323"/>
      <w:bookmarkStart w:id="793" w:name="_Toc529974565"/>
      <w:bookmarkStart w:id="794" w:name="_Toc510785488"/>
      <w:bookmarkStart w:id="795" w:name="_Toc510784339"/>
      <w:bookmarkStart w:id="796" w:name="_Toc513198131"/>
      <w:bookmarkStart w:id="797" w:name="_Toc515440383"/>
      <w:bookmarkStart w:id="798" w:name="_Toc517858900"/>
      <w:bookmarkStart w:id="799" w:name="_Toc519859140"/>
      <w:bookmarkStart w:id="800" w:name="_Toc521495184"/>
      <w:bookmarkStart w:id="801" w:name="_Toc527117797"/>
      <w:bookmarkStart w:id="802" w:name="_Toc527620324"/>
      <w:bookmarkStart w:id="803" w:name="_Toc529974566"/>
      <w:bookmarkStart w:id="804" w:name="_Toc439685309"/>
      <w:bookmarkStart w:id="805" w:name="_Toc170072424"/>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r w:rsidRPr="000F0F0F">
        <w:rPr>
          <w:lang w:eastAsia="en-US"/>
        </w:rPr>
        <w:t>Dataset</w:t>
      </w:r>
      <w:bookmarkEnd w:id="804"/>
      <w:bookmarkEnd w:id="805"/>
    </w:p>
    <w:p w14:paraId="0619802C" w14:textId="31D71E9E" w:rsidR="00E73EDF" w:rsidRPr="000F0F0F" w:rsidRDefault="007653F1" w:rsidP="0017491C">
      <w:pPr>
        <w:pStyle w:val="Heading3"/>
        <w:tabs>
          <w:tab w:val="clear" w:pos="660"/>
          <w:tab w:val="clear" w:pos="880"/>
          <w:tab w:val="left" w:pos="851"/>
        </w:tabs>
        <w:spacing w:before="120" w:after="120" w:line="240" w:lineRule="auto"/>
        <w:ind w:left="851" w:hanging="851"/>
        <w:jc w:val="both"/>
        <w:rPr>
          <w:lang w:eastAsia="en-US"/>
        </w:rPr>
      </w:pPr>
      <w:bookmarkStart w:id="806" w:name="_Toc225648341"/>
      <w:bookmarkStart w:id="807" w:name="_Toc225648342"/>
      <w:bookmarkStart w:id="808" w:name="_Toc439685310"/>
      <w:bookmarkStart w:id="809" w:name="_Toc170072425"/>
      <w:r w:rsidRPr="000F0F0F">
        <w:rPr>
          <w:lang w:eastAsia="en-US"/>
        </w:rPr>
        <w:t>Datasets</w:t>
      </w:r>
      <w:bookmarkEnd w:id="806"/>
      <w:bookmarkEnd w:id="807"/>
      <w:bookmarkEnd w:id="808"/>
      <w:bookmarkEnd w:id="809"/>
    </w:p>
    <w:p w14:paraId="1B56DAAC" w14:textId="091D0369" w:rsidR="00E73EDF" w:rsidRPr="000F0F0F" w:rsidRDefault="007653F1" w:rsidP="0017491C">
      <w:pPr>
        <w:autoSpaceDE w:val="0"/>
        <w:autoSpaceDN w:val="0"/>
        <w:adjustRightInd w:val="0"/>
        <w:spacing w:after="60" w:line="240" w:lineRule="auto"/>
        <w:rPr>
          <w:rFonts w:eastAsia="Times New Roman" w:cs="Arial"/>
          <w:lang w:eastAsia="en-US"/>
        </w:rPr>
      </w:pPr>
      <w:r w:rsidRPr="000F0F0F">
        <w:rPr>
          <w:rFonts w:eastAsia="Times New Roman" w:cs="Arial"/>
          <w:lang w:eastAsia="en-US"/>
        </w:rPr>
        <w:t xml:space="preserve">Four types of dataset files may be produced and contained within an </w:t>
      </w:r>
      <w:r w:rsidR="00A11156">
        <w:rPr>
          <w:rFonts w:eastAsia="Times New Roman" w:cs="Arial"/>
          <w:lang w:eastAsia="en-US"/>
        </w:rPr>
        <w:t>E</w:t>
      </w:r>
      <w:r w:rsidRPr="000F0F0F">
        <w:rPr>
          <w:rFonts w:eastAsia="Times New Roman" w:cs="Arial"/>
          <w:lang w:eastAsia="en-US"/>
        </w:rPr>
        <w:t xml:space="preserve">xchange </w:t>
      </w:r>
      <w:r w:rsidR="00A11156">
        <w:rPr>
          <w:rFonts w:eastAsia="Times New Roman" w:cs="Arial"/>
          <w:lang w:eastAsia="en-US"/>
        </w:rPr>
        <w:t>S</w:t>
      </w:r>
      <w:r w:rsidRPr="000F0F0F">
        <w:rPr>
          <w:rFonts w:eastAsia="Times New Roman" w:cs="Arial"/>
          <w:lang w:eastAsia="en-US"/>
        </w:rPr>
        <w:t xml:space="preserve">et: </w:t>
      </w:r>
    </w:p>
    <w:p w14:paraId="6E106253" w14:textId="1CE7C3D0" w:rsidR="00E73EDF" w:rsidRPr="000F0F0F" w:rsidRDefault="007653F1" w:rsidP="001D02B5">
      <w:pPr>
        <w:numPr>
          <w:ilvl w:val="0"/>
          <w:numId w:val="17"/>
        </w:numPr>
        <w:autoSpaceDE w:val="0"/>
        <w:autoSpaceDN w:val="0"/>
        <w:adjustRightInd w:val="0"/>
        <w:spacing w:after="60" w:line="240" w:lineRule="auto"/>
        <w:ind w:left="567" w:hanging="283"/>
        <w:rPr>
          <w:rFonts w:eastAsia="Times New Roman" w:cs="Arial"/>
          <w:lang w:eastAsia="en-US"/>
        </w:rPr>
      </w:pPr>
      <w:r w:rsidRPr="000F0F0F">
        <w:rPr>
          <w:rFonts w:eastAsia="Times New Roman" w:cs="Arial"/>
          <w:lang w:eastAsia="en-US"/>
        </w:rPr>
        <w:t xml:space="preserve">New dataset and </w:t>
      </w:r>
      <w:r w:rsidR="00A11156">
        <w:rPr>
          <w:rFonts w:eastAsia="Times New Roman" w:cs="Arial"/>
          <w:lang w:eastAsia="en-US"/>
        </w:rPr>
        <w:t>N</w:t>
      </w:r>
      <w:r w:rsidRPr="000F0F0F">
        <w:rPr>
          <w:rFonts w:eastAsia="Times New Roman" w:cs="Arial"/>
          <w:lang w:eastAsia="en-US"/>
        </w:rPr>
        <w:t xml:space="preserve">ew </w:t>
      </w:r>
      <w:r w:rsidR="00A11156">
        <w:rPr>
          <w:rFonts w:eastAsia="Times New Roman" w:cs="Arial"/>
          <w:lang w:eastAsia="en-US"/>
        </w:rPr>
        <w:t>E</w:t>
      </w:r>
      <w:r w:rsidRPr="000F0F0F">
        <w:rPr>
          <w:rFonts w:eastAsia="Times New Roman" w:cs="Arial"/>
          <w:lang w:eastAsia="en-US"/>
        </w:rPr>
        <w:t>dition of a dataset (Base dataset): Including new information which has not been previous</w:t>
      </w:r>
      <w:r w:rsidR="00A11156">
        <w:rPr>
          <w:rFonts w:eastAsia="Times New Roman" w:cs="Arial"/>
          <w:lang w:eastAsia="en-US"/>
        </w:rPr>
        <w:t xml:space="preserve">ly distributed by updates. </w:t>
      </w:r>
      <w:r w:rsidRPr="000F0F0F">
        <w:rPr>
          <w:rFonts w:eastAsia="Times New Roman" w:cs="Arial"/>
          <w:lang w:eastAsia="en-US"/>
        </w:rPr>
        <w:t xml:space="preserve">Each </w:t>
      </w:r>
      <w:r w:rsidR="00A11156">
        <w:rPr>
          <w:rFonts w:eastAsia="Times New Roman" w:cs="Arial"/>
          <w:lang w:eastAsia="en-US"/>
        </w:rPr>
        <w:t>N</w:t>
      </w:r>
      <w:r w:rsidRPr="000F0F0F">
        <w:rPr>
          <w:rFonts w:eastAsia="Times New Roman" w:cs="Arial"/>
          <w:lang w:eastAsia="en-US"/>
        </w:rPr>
        <w:t xml:space="preserve">ew </w:t>
      </w:r>
      <w:r w:rsidR="00A11156">
        <w:rPr>
          <w:rFonts w:eastAsia="Times New Roman" w:cs="Arial"/>
          <w:lang w:eastAsia="en-US"/>
        </w:rPr>
        <w:t>E</w:t>
      </w:r>
      <w:r w:rsidRPr="000F0F0F">
        <w:rPr>
          <w:rFonts w:eastAsia="Times New Roman" w:cs="Arial"/>
          <w:lang w:eastAsia="en-US"/>
        </w:rPr>
        <w:t>dition of a dataset must have the same name as</w:t>
      </w:r>
      <w:r w:rsidR="00A11156">
        <w:rPr>
          <w:rFonts w:eastAsia="Times New Roman" w:cs="Arial"/>
          <w:lang w:eastAsia="en-US"/>
        </w:rPr>
        <w:t xml:space="preserve"> the dataset that it replaces. </w:t>
      </w:r>
      <w:r w:rsidRPr="000F0F0F">
        <w:rPr>
          <w:rFonts w:eastAsia="Times New Roman" w:cs="Arial"/>
          <w:lang w:eastAsia="en-US"/>
        </w:rPr>
        <w:t xml:space="preserve">A </w:t>
      </w:r>
      <w:r w:rsidR="00A11156">
        <w:rPr>
          <w:rFonts w:eastAsia="Times New Roman" w:cs="Arial"/>
          <w:lang w:eastAsia="en-US"/>
        </w:rPr>
        <w:t>N</w:t>
      </w:r>
      <w:r w:rsidRPr="000F0F0F">
        <w:rPr>
          <w:rFonts w:eastAsia="Times New Roman" w:cs="Arial"/>
          <w:lang w:eastAsia="en-US"/>
        </w:rPr>
        <w:t xml:space="preserve">ew </w:t>
      </w:r>
      <w:r w:rsidR="00A11156">
        <w:rPr>
          <w:rFonts w:eastAsia="Times New Roman" w:cs="Arial"/>
          <w:lang w:eastAsia="en-US"/>
        </w:rPr>
        <w:t>E</w:t>
      </w:r>
      <w:r w:rsidRPr="000F0F0F">
        <w:rPr>
          <w:rFonts w:eastAsia="Times New Roman" w:cs="Arial"/>
          <w:lang w:eastAsia="en-US"/>
        </w:rPr>
        <w:t xml:space="preserve">dition can also be ENC data that has previously been produced for this area and at the same </w:t>
      </w:r>
      <w:r w:rsidR="00AF19C3">
        <w:rPr>
          <w:rFonts w:eastAsia="Times New Roman" w:cs="Arial"/>
          <w:lang w:eastAsia="en-US"/>
        </w:rPr>
        <w:t>optimum</w:t>
      </w:r>
      <w:r w:rsidR="00AF19C3" w:rsidRPr="000F0F0F">
        <w:rPr>
          <w:rFonts w:eastAsia="Times New Roman" w:cs="Arial"/>
          <w:lang w:eastAsia="en-US"/>
        </w:rPr>
        <w:t xml:space="preserve"> </w:t>
      </w:r>
      <w:r w:rsidRPr="000F0F0F">
        <w:rPr>
          <w:rFonts w:eastAsia="Times New Roman" w:cs="Arial"/>
          <w:lang w:eastAsia="en-US"/>
        </w:rPr>
        <w:t>display scale. The encoding structure is located in Annex</w:t>
      </w:r>
      <w:r w:rsidR="00385470" w:rsidRPr="000F0F0F">
        <w:rPr>
          <w:rFonts w:eastAsia="Times New Roman" w:cs="Arial"/>
          <w:lang w:eastAsia="en-US"/>
        </w:rPr>
        <w:t xml:space="preserve"> B </w:t>
      </w:r>
      <w:r w:rsidR="007F7E71" w:rsidRPr="000F0F0F">
        <w:rPr>
          <w:rFonts w:eastAsia="Times New Roman" w:cs="Arial"/>
          <w:lang w:eastAsia="en-US"/>
        </w:rPr>
        <w:t>–</w:t>
      </w:r>
      <w:r w:rsidR="00385470" w:rsidRPr="000F0F0F">
        <w:rPr>
          <w:rFonts w:eastAsia="Times New Roman" w:cs="Arial"/>
          <w:lang w:eastAsia="en-US"/>
        </w:rPr>
        <w:t xml:space="preserve"> clause</w:t>
      </w:r>
      <w:r w:rsidRPr="000F0F0F">
        <w:rPr>
          <w:rFonts w:eastAsia="Times New Roman" w:cs="Arial"/>
          <w:lang w:eastAsia="en-US"/>
        </w:rPr>
        <w:t xml:space="preserve"> B</w:t>
      </w:r>
      <w:r w:rsidR="00A11156">
        <w:rPr>
          <w:rFonts w:eastAsia="Times New Roman" w:cs="Arial"/>
          <w:lang w:eastAsia="en-US"/>
        </w:rPr>
        <w:t>-</w:t>
      </w:r>
      <w:r w:rsidRPr="000F0F0F">
        <w:rPr>
          <w:rFonts w:eastAsia="Times New Roman" w:cs="Arial"/>
          <w:lang w:eastAsia="en-US"/>
        </w:rPr>
        <w:t>5.</w:t>
      </w:r>
    </w:p>
    <w:p w14:paraId="5957AC03" w14:textId="413C5F50" w:rsidR="00E73EDF" w:rsidRPr="000F0F0F" w:rsidRDefault="007653F1" w:rsidP="001D02B5">
      <w:pPr>
        <w:numPr>
          <w:ilvl w:val="0"/>
          <w:numId w:val="17"/>
        </w:numPr>
        <w:autoSpaceDE w:val="0"/>
        <w:autoSpaceDN w:val="0"/>
        <w:adjustRightInd w:val="0"/>
        <w:spacing w:after="60" w:line="240" w:lineRule="auto"/>
        <w:ind w:left="567" w:hanging="283"/>
        <w:rPr>
          <w:rFonts w:eastAsia="Times New Roman" w:cs="Arial"/>
          <w:lang w:eastAsia="en-US"/>
        </w:rPr>
      </w:pPr>
      <w:r w:rsidRPr="000F0F0F">
        <w:rPr>
          <w:rFonts w:eastAsia="Times New Roman" w:cs="Arial"/>
          <w:lang w:eastAsia="en-US"/>
        </w:rPr>
        <w:t>Update: Changing some information in an existing dataset.</w:t>
      </w:r>
      <w:r w:rsidR="00734289">
        <w:rPr>
          <w:rFonts w:eastAsia="Times New Roman" w:cs="Arial"/>
          <w:lang w:eastAsia="en-US"/>
        </w:rPr>
        <w:t xml:space="preserve"> Each </w:t>
      </w:r>
      <w:r w:rsidR="00734289" w:rsidRPr="00734289">
        <w:rPr>
          <w:rFonts w:eastAsia="Times New Roman" w:cs="Arial"/>
          <w:lang w:eastAsia="en-US"/>
        </w:rPr>
        <w:t xml:space="preserve">Update </w:t>
      </w:r>
      <w:r w:rsidR="00734289">
        <w:rPr>
          <w:rFonts w:eastAsia="Times New Roman" w:cs="Arial"/>
          <w:lang w:eastAsia="en-US"/>
        </w:rPr>
        <w:t>dataset</w:t>
      </w:r>
      <w:r w:rsidR="00734289" w:rsidRPr="00734289">
        <w:rPr>
          <w:rFonts w:eastAsia="Times New Roman" w:cs="Arial"/>
          <w:lang w:eastAsia="en-US"/>
        </w:rPr>
        <w:t xml:space="preserve"> file</w:t>
      </w:r>
      <w:r w:rsidR="00734289">
        <w:rPr>
          <w:rFonts w:eastAsia="Times New Roman" w:cs="Arial"/>
          <w:lang w:eastAsia="en-US"/>
        </w:rPr>
        <w:t xml:space="preserve"> must</w:t>
      </w:r>
      <w:r w:rsidR="00734289" w:rsidRPr="00734289">
        <w:rPr>
          <w:rFonts w:eastAsia="Times New Roman" w:cs="Arial"/>
          <w:lang w:eastAsia="en-US"/>
        </w:rPr>
        <w:t xml:space="preserve"> have the same name as the original base cell file, with an extension number greater than or equal to 001</w:t>
      </w:r>
      <w:r w:rsidR="003963E3">
        <w:rPr>
          <w:rFonts w:eastAsia="Times New Roman" w:cs="Arial"/>
          <w:lang w:eastAsia="en-US"/>
        </w:rPr>
        <w:t xml:space="preserve"> (see EEE in clause 11.3.2 below)</w:t>
      </w:r>
      <w:r w:rsidR="00734289" w:rsidRPr="00734289">
        <w:rPr>
          <w:rFonts w:eastAsia="Times New Roman" w:cs="Arial"/>
          <w:lang w:eastAsia="en-US"/>
        </w:rPr>
        <w:t>.</w:t>
      </w:r>
      <w:r w:rsidR="00734289" w:rsidRPr="00734289">
        <w:rPr>
          <w:rFonts w:eastAsia="Times New Roman" w:cs="Arial"/>
          <w:lang w:val="en-US" w:eastAsia="en-US"/>
        </w:rPr>
        <w:t xml:space="preserve"> They </w:t>
      </w:r>
      <w:r w:rsidR="00C25CC9">
        <w:rPr>
          <w:rFonts w:eastAsia="Times New Roman" w:cs="Arial"/>
          <w:lang w:val="en-US" w:eastAsia="en-US"/>
        </w:rPr>
        <w:t xml:space="preserve">must </w:t>
      </w:r>
      <w:r w:rsidR="00706AB7">
        <w:rPr>
          <w:rFonts w:eastAsia="Times New Roman" w:cs="Arial"/>
          <w:lang w:val="en-US" w:eastAsia="en-US"/>
        </w:rPr>
        <w:t>not extend the</w:t>
      </w:r>
      <w:r w:rsidR="00734289" w:rsidRPr="00734289">
        <w:rPr>
          <w:rFonts w:eastAsia="Times New Roman" w:cs="Arial"/>
          <w:lang w:val="en-US" w:eastAsia="en-US"/>
        </w:rPr>
        <w:t xml:space="preserve"> geographical area </w:t>
      </w:r>
      <w:r w:rsidR="00706AB7">
        <w:rPr>
          <w:rFonts w:eastAsia="Times New Roman" w:cs="Arial"/>
          <w:lang w:val="en-US" w:eastAsia="en-US"/>
        </w:rPr>
        <w:t>covered by</w:t>
      </w:r>
      <w:r w:rsidR="00734289" w:rsidRPr="00734289">
        <w:rPr>
          <w:rFonts w:eastAsia="Times New Roman" w:cs="Arial"/>
          <w:lang w:val="en-US" w:eastAsia="en-US"/>
        </w:rPr>
        <w:t xml:space="preserve"> the base cell file to which they apply</w:t>
      </w:r>
      <w:r w:rsidR="00706AB7">
        <w:rPr>
          <w:rFonts w:eastAsia="Times New Roman" w:cs="Arial"/>
          <w:lang w:val="en-US" w:eastAsia="en-US"/>
        </w:rPr>
        <w:t xml:space="preserve"> (see clause 4.5.2)</w:t>
      </w:r>
      <w:r w:rsidR="00734289">
        <w:rPr>
          <w:rFonts w:eastAsia="Times New Roman" w:cs="Arial"/>
          <w:i/>
          <w:iCs/>
          <w:lang w:val="en-US" w:eastAsia="en-US"/>
        </w:rPr>
        <w:t>.</w:t>
      </w:r>
      <w:r w:rsidRPr="000F0F0F">
        <w:rPr>
          <w:rFonts w:eastAsia="Times New Roman" w:cs="Arial"/>
          <w:lang w:eastAsia="en-US"/>
        </w:rPr>
        <w:t xml:space="preserve"> The encoding structure for an Update is located in Annex B</w:t>
      </w:r>
      <w:r w:rsidR="00385470" w:rsidRPr="000F0F0F">
        <w:rPr>
          <w:rFonts w:eastAsia="Times New Roman" w:cs="Arial"/>
          <w:lang w:eastAsia="en-US"/>
        </w:rPr>
        <w:t xml:space="preserve"> – clause B</w:t>
      </w:r>
      <w:r w:rsidR="00A11156">
        <w:rPr>
          <w:rFonts w:eastAsia="Times New Roman" w:cs="Arial"/>
          <w:lang w:eastAsia="en-US"/>
        </w:rPr>
        <w:t>-</w:t>
      </w:r>
      <w:r w:rsidRPr="000F0F0F">
        <w:rPr>
          <w:rFonts w:eastAsia="Times New Roman" w:cs="Arial"/>
          <w:lang w:eastAsia="en-US"/>
        </w:rPr>
        <w:t>6.</w:t>
      </w:r>
    </w:p>
    <w:p w14:paraId="20A59004" w14:textId="2FA2F75B" w:rsidR="00E73EDF" w:rsidRPr="000F0F0F" w:rsidRDefault="007653F1" w:rsidP="001D02B5">
      <w:pPr>
        <w:numPr>
          <w:ilvl w:val="0"/>
          <w:numId w:val="17"/>
        </w:numPr>
        <w:autoSpaceDE w:val="0"/>
        <w:autoSpaceDN w:val="0"/>
        <w:adjustRightInd w:val="0"/>
        <w:spacing w:after="60" w:line="240" w:lineRule="auto"/>
        <w:ind w:left="567" w:hanging="283"/>
        <w:rPr>
          <w:rFonts w:cs="Arial"/>
          <w:lang w:val="en-US" w:eastAsia="en-US"/>
        </w:rPr>
      </w:pPr>
      <w:r w:rsidRPr="000F0F0F">
        <w:rPr>
          <w:rFonts w:cs="Arial" w:hint="eastAsia"/>
          <w:lang w:val="en-US"/>
        </w:rPr>
        <w:t>R</w:t>
      </w:r>
      <w:r w:rsidRPr="000F0F0F">
        <w:rPr>
          <w:rFonts w:cs="Arial"/>
          <w:lang w:val="en-US" w:eastAsia="en-US"/>
        </w:rPr>
        <w:t>e-issue of a dataset: Including all the updates applied to the original dataset up to the date of the reissue. A Re-issue is intended to avoid unnecessary loading of the Base cell and all applicable updates individually for new users of the dataset, therefore does not contain any new information additional to that previously issued by updates, and can be issued at any time. The encoding structure is located in Annex</w:t>
      </w:r>
      <w:r w:rsidR="00251EC0" w:rsidRPr="000F0F0F">
        <w:rPr>
          <w:rFonts w:cs="Arial"/>
          <w:lang w:val="en-US" w:eastAsia="en-US"/>
        </w:rPr>
        <w:t xml:space="preserve"> B – clause</w:t>
      </w:r>
      <w:r w:rsidRPr="000F0F0F">
        <w:rPr>
          <w:rFonts w:cs="Arial"/>
          <w:lang w:val="en-US" w:eastAsia="en-US"/>
        </w:rPr>
        <w:t xml:space="preserve"> B</w:t>
      </w:r>
      <w:r w:rsidR="00A11156">
        <w:rPr>
          <w:rFonts w:cs="Arial"/>
          <w:lang w:val="en-US" w:eastAsia="en-US"/>
        </w:rPr>
        <w:t>-</w:t>
      </w:r>
      <w:r w:rsidRPr="000F0F0F">
        <w:rPr>
          <w:rFonts w:cs="Arial"/>
          <w:lang w:val="en-US" w:eastAsia="en-US"/>
        </w:rPr>
        <w:t>5.</w:t>
      </w:r>
    </w:p>
    <w:p w14:paraId="649124B5" w14:textId="32C12A1D" w:rsidR="00E73EDF" w:rsidRDefault="007653F1" w:rsidP="001D02B5">
      <w:pPr>
        <w:numPr>
          <w:ilvl w:val="0"/>
          <w:numId w:val="17"/>
        </w:numPr>
        <w:autoSpaceDE w:val="0"/>
        <w:autoSpaceDN w:val="0"/>
        <w:adjustRightInd w:val="0"/>
        <w:spacing w:after="120" w:line="240" w:lineRule="auto"/>
        <w:rPr>
          <w:ins w:id="810" w:author="Jeff Wootton" w:date="2024-03-14T14:18:00Z"/>
          <w:rFonts w:eastAsia="Times New Roman" w:cs="Arial"/>
          <w:lang w:eastAsia="en-US"/>
        </w:rPr>
      </w:pPr>
      <w:r w:rsidRPr="000F0F0F">
        <w:rPr>
          <w:rFonts w:eastAsia="Times New Roman" w:cs="Arial"/>
          <w:lang w:eastAsia="en-US"/>
        </w:rPr>
        <w:t xml:space="preserve">Cancellation: The dataset is cancelled and is deleted from the system. The encoding structure for a Cancellation file is located in Annex </w:t>
      </w:r>
      <w:r w:rsidR="00251EC0" w:rsidRPr="000F0F0F">
        <w:rPr>
          <w:rFonts w:eastAsia="Times New Roman" w:cs="Arial"/>
          <w:lang w:eastAsia="en-US"/>
        </w:rPr>
        <w:t xml:space="preserve">B – clause </w:t>
      </w:r>
      <w:r w:rsidRPr="000F0F0F">
        <w:rPr>
          <w:rFonts w:eastAsia="Times New Roman" w:cs="Arial"/>
          <w:lang w:eastAsia="en-US"/>
        </w:rPr>
        <w:t>B</w:t>
      </w:r>
      <w:r w:rsidR="00A11156">
        <w:rPr>
          <w:rFonts w:eastAsia="Times New Roman" w:cs="Arial"/>
          <w:lang w:eastAsia="en-US"/>
        </w:rPr>
        <w:t>-</w:t>
      </w:r>
      <w:r w:rsidRPr="000F0F0F">
        <w:rPr>
          <w:rFonts w:eastAsia="Times New Roman" w:cs="Arial"/>
          <w:lang w:eastAsia="en-US"/>
        </w:rPr>
        <w:t>7.</w:t>
      </w:r>
    </w:p>
    <w:p w14:paraId="1730B6F9" w14:textId="3CCC9725" w:rsidR="00DE27D7" w:rsidRPr="00DE27D7" w:rsidRDefault="00DE27D7" w:rsidP="00DE27D7">
      <w:pPr>
        <w:autoSpaceDE w:val="0"/>
        <w:autoSpaceDN w:val="0"/>
        <w:adjustRightInd w:val="0"/>
        <w:spacing w:after="120" w:line="240" w:lineRule="auto"/>
        <w:rPr>
          <w:rFonts w:eastAsia="Times New Roman" w:cs="Arial"/>
          <w:lang w:eastAsia="en-US"/>
        </w:rPr>
      </w:pPr>
      <w:commentRangeStart w:id="811"/>
      <w:commentRangeStart w:id="812"/>
      <w:ins w:id="813" w:author="Jeff Wootton" w:date="2024-03-14T14:18:00Z">
        <w:r w:rsidRPr="00DE27D7">
          <w:rPr>
            <w:rFonts w:eastAsia="Times New Roman" w:cs="Arial"/>
            <w:lang w:eastAsia="en-US"/>
          </w:rPr>
          <w:t>”</w:t>
        </w:r>
        <w:r>
          <w:rPr>
            <w:rFonts w:eastAsia="Times New Roman" w:cs="Arial"/>
            <w:lang w:eastAsia="en-US"/>
          </w:rPr>
          <w:t>F</w:t>
        </w:r>
        <w:r w:rsidRPr="00DE27D7">
          <w:rPr>
            <w:rFonts w:eastAsia="Times New Roman" w:cs="Arial"/>
            <w:lang w:eastAsia="en-US"/>
          </w:rPr>
          <w:t xml:space="preserve">ile-less” management </w:t>
        </w:r>
        <w:r>
          <w:rPr>
            <w:rFonts w:eastAsia="Times New Roman" w:cs="Arial"/>
            <w:lang w:eastAsia="en-US"/>
          </w:rPr>
          <w:t>of p</w:t>
        </w:r>
        <w:r w:rsidRPr="00DE27D7">
          <w:rPr>
            <w:rFonts w:eastAsia="Times New Roman" w:cs="Arial"/>
            <w:lang w:eastAsia="en-US"/>
          </w:rPr>
          <w:t xml:space="preserve">ublished S-101 base datasets and their textual or pictorial </w:t>
        </w:r>
      </w:ins>
      <w:ins w:id="814" w:author="Jeff Wootton" w:date="2024-06-13T16:52:00Z" w16du:dateUtc="2024-06-13T14:52:00Z">
        <w:r w:rsidR="00833E10">
          <w:rPr>
            <w:rFonts w:eastAsia="Times New Roman" w:cs="Arial"/>
            <w:lang w:eastAsia="en-US"/>
          </w:rPr>
          <w:t xml:space="preserve">ENC </w:t>
        </w:r>
      </w:ins>
      <w:ins w:id="815" w:author="Jeff Wootton" w:date="2024-03-14T14:18:00Z">
        <w:r w:rsidRPr="00DE27D7">
          <w:rPr>
            <w:rFonts w:eastAsia="Times New Roman" w:cs="Arial"/>
            <w:lang w:eastAsia="en-US"/>
          </w:rPr>
          <w:t xml:space="preserve">support files </w:t>
        </w:r>
      </w:ins>
      <w:ins w:id="816" w:author="Jeff Wootton" w:date="2024-06-22T10:25:00Z" w16du:dateUtc="2024-06-22T08:25:00Z">
        <w:r w:rsidR="008F17DE" w:rsidRPr="00DE27D7">
          <w:rPr>
            <w:rFonts w:eastAsia="Times New Roman" w:cs="Arial"/>
            <w:lang w:eastAsia="en-US"/>
          </w:rPr>
          <w:t xml:space="preserve">is not allowed for this </w:t>
        </w:r>
        <w:r w:rsidR="008F17DE">
          <w:rPr>
            <w:rFonts w:eastAsia="Times New Roman" w:cs="Arial"/>
            <w:lang w:eastAsia="en-US"/>
          </w:rPr>
          <w:t>E</w:t>
        </w:r>
        <w:r w:rsidR="008F17DE" w:rsidRPr="00DE27D7">
          <w:rPr>
            <w:rFonts w:eastAsia="Times New Roman" w:cs="Arial"/>
            <w:lang w:eastAsia="en-US"/>
          </w:rPr>
          <w:t>dition of S-101</w:t>
        </w:r>
        <w:r w:rsidR="008F17DE">
          <w:rPr>
            <w:rFonts w:eastAsia="Times New Roman" w:cs="Arial"/>
            <w:lang w:eastAsia="en-US"/>
          </w:rPr>
          <w:t>, with the exception of</w:t>
        </w:r>
        <w:r w:rsidR="008F17DE" w:rsidRPr="00DE27D7">
          <w:rPr>
            <w:rFonts w:eastAsia="Times New Roman" w:cs="Arial"/>
            <w:lang w:eastAsia="en-US"/>
          </w:rPr>
          <w:t xml:space="preserve"> </w:t>
        </w:r>
        <w:r w:rsidR="008F17DE">
          <w:rPr>
            <w:rFonts w:eastAsia="Times New Roman" w:cs="Arial"/>
            <w:lang w:eastAsia="en-US"/>
          </w:rPr>
          <w:t>ENC support file</w:t>
        </w:r>
      </w:ins>
      <w:ins w:id="817" w:author="Jeff Wootton" w:date="2024-03-14T14:18:00Z">
        <w:r w:rsidRPr="00DE27D7">
          <w:rPr>
            <w:rFonts w:eastAsia="Times New Roman" w:cs="Arial"/>
            <w:lang w:eastAsia="en-US"/>
          </w:rPr>
          <w:t xml:space="preserve"> deletions </w:t>
        </w:r>
      </w:ins>
      <w:ins w:id="818" w:author="Jeff Wootton" w:date="2024-06-22T10:26:00Z" w16du:dateUtc="2024-06-22T08:26:00Z">
        <w:r w:rsidR="00DF0724">
          <w:rPr>
            <w:rFonts w:eastAsia="Times New Roman" w:cs="Arial"/>
            <w:lang w:eastAsia="en-US"/>
          </w:rPr>
          <w:t>or metadata “supportedResource” updates</w:t>
        </w:r>
      </w:ins>
      <w:ins w:id="819" w:author="Jeff Wootton" w:date="2024-03-14T14:18:00Z">
        <w:r w:rsidRPr="00DE27D7">
          <w:rPr>
            <w:rFonts w:eastAsia="Times New Roman" w:cs="Arial"/>
            <w:lang w:eastAsia="en-US"/>
          </w:rPr>
          <w:t>. That is</w:t>
        </w:r>
        <w:r>
          <w:rPr>
            <w:rFonts w:eastAsia="Times New Roman" w:cs="Arial"/>
            <w:lang w:eastAsia="en-US"/>
          </w:rPr>
          <w:t xml:space="preserve">, </w:t>
        </w:r>
        <w:r w:rsidRPr="00DE27D7">
          <w:rPr>
            <w:rFonts w:eastAsia="Times New Roman" w:cs="Arial"/>
            <w:lang w:eastAsia="en-US"/>
          </w:rPr>
          <w:t xml:space="preserve">producing </w:t>
        </w:r>
        <w:r>
          <w:rPr>
            <w:rFonts w:eastAsia="Times New Roman" w:cs="Arial"/>
            <w:lang w:eastAsia="en-US"/>
          </w:rPr>
          <w:t>a</w:t>
        </w:r>
        <w:r w:rsidRPr="00DE27D7">
          <w:rPr>
            <w:rFonts w:eastAsia="Times New Roman" w:cs="Arial"/>
            <w:lang w:eastAsia="en-US"/>
          </w:rPr>
          <w:t xml:space="preserve"> S-100 Exchange Set which only includes the mandatory “</w:t>
        </w:r>
      </w:ins>
      <w:ins w:id="820" w:author="Jeff Wootton" w:date="2024-06-13T16:53:00Z" w16du:dateUtc="2024-06-13T14:53:00Z">
        <w:r w:rsidR="00833E10">
          <w:rPr>
            <w:rFonts w:eastAsia="Times New Roman" w:cs="Arial"/>
            <w:lang w:eastAsia="en-US"/>
          </w:rPr>
          <w:t>CATALOG.XML</w:t>
        </w:r>
      </w:ins>
      <w:ins w:id="821" w:author="Jeff Wootton" w:date="2024-03-14T14:18:00Z">
        <w:r w:rsidRPr="00DE27D7">
          <w:rPr>
            <w:rFonts w:eastAsia="Times New Roman" w:cs="Arial"/>
            <w:lang w:eastAsia="en-US"/>
          </w:rPr>
          <w:t xml:space="preserve">” file with the dataset and/or </w:t>
        </w:r>
      </w:ins>
      <w:ins w:id="822" w:author="Jeff Wootton" w:date="2024-06-13T16:53:00Z" w16du:dateUtc="2024-06-13T14:53:00Z">
        <w:r w:rsidR="00833E10">
          <w:rPr>
            <w:rFonts w:eastAsia="Times New Roman" w:cs="Arial"/>
            <w:lang w:eastAsia="en-US"/>
          </w:rPr>
          <w:t xml:space="preserve">ENC </w:t>
        </w:r>
      </w:ins>
      <w:ins w:id="823" w:author="Jeff Wootton" w:date="2024-06-25T07:59:00Z" w16du:dateUtc="2024-06-25T05:59:00Z">
        <w:r w:rsidR="00DD2E14">
          <w:rPr>
            <w:rFonts w:eastAsia="Times New Roman" w:cs="Arial"/>
            <w:lang w:eastAsia="en-US"/>
          </w:rPr>
          <w:t>S</w:t>
        </w:r>
      </w:ins>
      <w:ins w:id="824" w:author="Jeff Wootton" w:date="2024-03-14T14:18:00Z">
        <w:r w:rsidRPr="00DE27D7">
          <w:rPr>
            <w:rFonts w:eastAsia="Times New Roman" w:cs="Arial"/>
            <w:lang w:eastAsia="en-US"/>
          </w:rPr>
          <w:t xml:space="preserve">upport </w:t>
        </w:r>
      </w:ins>
      <w:ins w:id="825" w:author="Jeff Wootton" w:date="2024-06-25T07:59:00Z" w16du:dateUtc="2024-06-25T05:59:00Z">
        <w:r w:rsidR="00DD2E14">
          <w:rPr>
            <w:rFonts w:eastAsia="Times New Roman" w:cs="Arial"/>
            <w:lang w:eastAsia="en-US"/>
          </w:rPr>
          <w:t>F</w:t>
        </w:r>
      </w:ins>
      <w:ins w:id="826" w:author="Jeff Wootton" w:date="2024-03-14T14:18:00Z">
        <w:r w:rsidRPr="00DE27D7">
          <w:rPr>
            <w:rFonts w:eastAsia="Times New Roman" w:cs="Arial"/>
            <w:lang w:eastAsia="en-US"/>
          </w:rPr>
          <w:t xml:space="preserve">ile </w:t>
        </w:r>
      </w:ins>
      <w:ins w:id="827" w:author="Jeff Wootton" w:date="2024-06-25T07:59:00Z" w16du:dateUtc="2024-06-25T05:59:00Z">
        <w:r w:rsidR="00DD2E14">
          <w:rPr>
            <w:rFonts w:eastAsia="Times New Roman" w:cs="Arial"/>
            <w:lang w:eastAsia="en-US"/>
          </w:rPr>
          <w:t>D</w:t>
        </w:r>
      </w:ins>
      <w:ins w:id="828" w:author="Jeff Wootton" w:date="2024-03-14T14:18:00Z">
        <w:r w:rsidRPr="00DE27D7">
          <w:rPr>
            <w:rFonts w:eastAsia="Times New Roman" w:cs="Arial"/>
            <w:lang w:eastAsia="en-US"/>
          </w:rPr>
          <w:t xml:space="preserve">iscovery </w:t>
        </w:r>
      </w:ins>
      <w:ins w:id="829" w:author="Jeff Wootton" w:date="2024-06-25T07:59:00Z" w16du:dateUtc="2024-06-25T05:59:00Z">
        <w:r w:rsidR="00DD2E14">
          <w:rPr>
            <w:rFonts w:eastAsia="Times New Roman" w:cs="Arial"/>
            <w:lang w:eastAsia="en-US"/>
          </w:rPr>
          <w:t>M</w:t>
        </w:r>
      </w:ins>
      <w:ins w:id="830" w:author="Jeff Wootton" w:date="2024-03-14T14:18:00Z">
        <w:r w:rsidRPr="00DE27D7">
          <w:rPr>
            <w:rFonts w:eastAsia="Times New Roman" w:cs="Arial"/>
            <w:lang w:eastAsia="en-US"/>
          </w:rPr>
          <w:t xml:space="preserve">etadata without including the appropriate dataset, </w:t>
        </w:r>
      </w:ins>
      <w:ins w:id="831" w:author="Jeff Wootton" w:date="2024-06-13T17:04:00Z" w16du:dateUtc="2024-06-13T15:04:00Z">
        <w:r w:rsidR="00C52566">
          <w:rPr>
            <w:rFonts w:eastAsia="Times New Roman" w:cs="Arial"/>
            <w:lang w:eastAsia="en-US"/>
          </w:rPr>
          <w:t xml:space="preserve">dataset </w:t>
        </w:r>
      </w:ins>
      <w:ins w:id="832" w:author="Jeff Wootton" w:date="2024-03-14T14:18:00Z">
        <w:r w:rsidRPr="00DE27D7">
          <w:rPr>
            <w:rFonts w:eastAsia="Times New Roman" w:cs="Arial"/>
            <w:lang w:eastAsia="en-US"/>
          </w:rPr>
          <w:t xml:space="preserve">update or </w:t>
        </w:r>
      </w:ins>
      <w:ins w:id="833" w:author="Jeff Wootton" w:date="2024-06-13T16:55:00Z" w16du:dateUtc="2024-06-13T14:55:00Z">
        <w:r w:rsidR="00833E10">
          <w:rPr>
            <w:rFonts w:eastAsia="Times New Roman" w:cs="Arial"/>
            <w:lang w:eastAsia="en-US"/>
          </w:rPr>
          <w:t xml:space="preserve">ENC </w:t>
        </w:r>
      </w:ins>
      <w:ins w:id="834" w:author="Jeff Wootton" w:date="2024-03-14T14:18:00Z">
        <w:r w:rsidRPr="00DE27D7">
          <w:rPr>
            <w:rFonts w:eastAsia="Times New Roman" w:cs="Arial"/>
            <w:lang w:eastAsia="en-US"/>
          </w:rPr>
          <w:t>support file in</w:t>
        </w:r>
        <w:r>
          <w:rPr>
            <w:rFonts w:eastAsia="Times New Roman" w:cs="Arial"/>
            <w:lang w:eastAsia="en-US"/>
          </w:rPr>
          <w:t xml:space="preserve"> </w:t>
        </w:r>
        <w:r w:rsidRPr="00DE27D7">
          <w:rPr>
            <w:rFonts w:eastAsia="Times New Roman" w:cs="Arial"/>
            <w:lang w:eastAsia="en-US"/>
          </w:rPr>
          <w:t>the S-100 Exchange Set is not allowed</w:t>
        </w:r>
      </w:ins>
      <w:ins w:id="835" w:author="Jeff Wootton" w:date="2024-06-22T10:28:00Z" w16du:dateUtc="2024-06-22T08:28:00Z">
        <w:r w:rsidR="008B6711">
          <w:rPr>
            <w:rFonts w:eastAsia="Times New Roman" w:cs="Arial"/>
            <w:lang w:eastAsia="en-US"/>
          </w:rPr>
          <w:t xml:space="preserve"> other than for the above exception</w:t>
        </w:r>
      </w:ins>
      <w:ins w:id="836" w:author="Jeff Wootton" w:date="2024-03-14T14:18:00Z">
        <w:r w:rsidRPr="00DE27D7">
          <w:rPr>
            <w:rFonts w:eastAsia="Times New Roman" w:cs="Arial"/>
            <w:lang w:eastAsia="en-US"/>
          </w:rPr>
          <w:t>.</w:t>
        </w:r>
      </w:ins>
      <w:commentRangeEnd w:id="811"/>
      <w:ins w:id="837" w:author="Jeff Wootton" w:date="2024-03-14T14:20:00Z">
        <w:r>
          <w:rPr>
            <w:rStyle w:val="CommentReference"/>
          </w:rPr>
          <w:commentReference w:id="811"/>
        </w:r>
      </w:ins>
      <w:commentRangeEnd w:id="812"/>
      <w:ins w:id="838" w:author="Jeff Wootton" w:date="2024-06-13T16:55:00Z" w16du:dateUtc="2024-06-13T14:55:00Z">
        <w:r w:rsidR="00833E10">
          <w:rPr>
            <w:rStyle w:val="CommentReference"/>
          </w:rPr>
          <w:commentReference w:id="812"/>
        </w:r>
      </w:ins>
    </w:p>
    <w:p w14:paraId="623685BB" w14:textId="4973C3D1" w:rsidR="00E73EDF" w:rsidRPr="000F0F0F" w:rsidRDefault="007653F1" w:rsidP="00A11156">
      <w:pPr>
        <w:pStyle w:val="Heading3"/>
        <w:tabs>
          <w:tab w:val="clear" w:pos="660"/>
          <w:tab w:val="clear" w:pos="880"/>
          <w:tab w:val="left" w:pos="851"/>
        </w:tabs>
        <w:spacing w:before="120" w:after="120" w:line="240" w:lineRule="auto"/>
        <w:ind w:left="851" w:hanging="851"/>
        <w:jc w:val="both"/>
        <w:rPr>
          <w:lang w:eastAsia="en-US"/>
        </w:rPr>
      </w:pPr>
      <w:bookmarkStart w:id="839" w:name="_Toc510785491"/>
      <w:bookmarkStart w:id="840" w:name="_Toc510784342"/>
      <w:bookmarkStart w:id="841" w:name="_Toc225065200"/>
      <w:bookmarkStart w:id="842" w:name="_Toc439685311"/>
      <w:bookmarkStart w:id="843" w:name="_Toc225648343"/>
      <w:bookmarkStart w:id="844" w:name="_Toc170072426"/>
      <w:bookmarkEnd w:id="839"/>
      <w:bookmarkEnd w:id="840"/>
      <w:r w:rsidRPr="000F0F0F">
        <w:rPr>
          <w:lang w:eastAsia="en-US"/>
        </w:rPr>
        <w:t>Dataset file naming</w:t>
      </w:r>
      <w:bookmarkEnd w:id="841"/>
      <w:bookmarkEnd w:id="842"/>
      <w:bookmarkEnd w:id="843"/>
      <w:bookmarkEnd w:id="844"/>
    </w:p>
    <w:p w14:paraId="273BB2A1" w14:textId="59664618" w:rsidR="00E73EDF" w:rsidRPr="000F0F0F" w:rsidRDefault="00E61120" w:rsidP="00A11156">
      <w:pPr>
        <w:autoSpaceDE w:val="0"/>
        <w:autoSpaceDN w:val="0"/>
        <w:adjustRightInd w:val="0"/>
        <w:spacing w:after="120" w:line="240" w:lineRule="auto"/>
        <w:rPr>
          <w:rFonts w:eastAsia="Times New Roman" w:cs="Arial"/>
          <w:lang w:eastAsia="en-US"/>
        </w:rPr>
      </w:pPr>
      <w:r w:rsidRPr="000F0F0F">
        <w:rPr>
          <w:rFonts w:eastAsia="Times New Roman" w:cs="Arial"/>
          <w:lang w:eastAsia="en-US"/>
        </w:rPr>
        <w:t>101</w:t>
      </w:r>
      <w:r w:rsidR="007653F1" w:rsidRPr="000F0F0F">
        <w:rPr>
          <w:rFonts w:eastAsia="Times New Roman" w:cs="Arial"/>
          <w:lang w:eastAsia="en-US"/>
        </w:rPr>
        <w:t>CC</w:t>
      </w:r>
      <w:r w:rsidR="00B40201" w:rsidRPr="000F0F0F">
        <w:rPr>
          <w:rFonts w:eastAsia="Times New Roman" w:cs="Arial"/>
          <w:lang w:eastAsia="en-US"/>
        </w:rPr>
        <w:t>CC</w:t>
      </w:r>
      <w:r w:rsidR="00413A6F" w:rsidRPr="00413A6F">
        <w:rPr>
          <w:rFonts w:eastAsia="Times New Roman" w:cs="Arial"/>
          <w:lang w:eastAsia="en-US"/>
        </w:rPr>
        <w:t>ØØØØØØØØØØ</w:t>
      </w:r>
      <w:r w:rsidR="007653F1" w:rsidRPr="000F0F0F">
        <w:rPr>
          <w:rFonts w:eastAsia="Times New Roman" w:cs="Arial"/>
          <w:lang w:eastAsia="en-US"/>
        </w:rPr>
        <w:t>.EEE</w:t>
      </w:r>
    </w:p>
    <w:p w14:paraId="22F2BBEE" w14:textId="55A193F3" w:rsidR="00E73EDF" w:rsidRPr="000F0F0F" w:rsidRDefault="007653F1" w:rsidP="00A11156">
      <w:pPr>
        <w:autoSpaceDE w:val="0"/>
        <w:autoSpaceDN w:val="0"/>
        <w:adjustRightInd w:val="0"/>
        <w:spacing w:after="60" w:line="240" w:lineRule="auto"/>
        <w:rPr>
          <w:rFonts w:eastAsia="Times New Roman" w:cs="Arial"/>
          <w:lang w:eastAsia="en-US"/>
        </w:rPr>
      </w:pPr>
      <w:r w:rsidRPr="000F0F0F">
        <w:rPr>
          <w:rFonts w:eastAsia="Times New Roman" w:cs="Arial"/>
          <w:lang w:eastAsia="en-US"/>
        </w:rPr>
        <w:lastRenderedPageBreak/>
        <w:t>The file name forms a unique</w:t>
      </w:r>
      <w:r w:rsidR="00E50706" w:rsidRPr="000F0F0F">
        <w:rPr>
          <w:rFonts w:eastAsia="Times New Roman" w:cs="Arial"/>
          <w:lang w:eastAsia="en-US"/>
        </w:rPr>
        <w:t xml:space="preserve"> S-101</w:t>
      </w:r>
      <w:r w:rsidRPr="000F0F0F">
        <w:rPr>
          <w:rFonts w:eastAsia="Times New Roman" w:cs="Arial"/>
          <w:lang w:eastAsia="en-US"/>
        </w:rPr>
        <w:t xml:space="preserve"> identifier where:</w:t>
      </w:r>
    </w:p>
    <w:p w14:paraId="57FD284A" w14:textId="6BC247E8" w:rsidR="00E61120" w:rsidRPr="000F0F0F" w:rsidRDefault="00E61120" w:rsidP="001D02B5">
      <w:pPr>
        <w:numPr>
          <w:ilvl w:val="0"/>
          <w:numId w:val="18"/>
        </w:numPr>
        <w:autoSpaceDE w:val="0"/>
        <w:autoSpaceDN w:val="0"/>
        <w:adjustRightInd w:val="0"/>
        <w:spacing w:after="60" w:line="240" w:lineRule="auto"/>
        <w:ind w:left="567" w:hanging="283"/>
        <w:rPr>
          <w:rFonts w:eastAsia="Times New Roman" w:cs="Arial"/>
          <w:lang w:eastAsia="en-US"/>
        </w:rPr>
      </w:pPr>
      <w:r w:rsidRPr="000F0F0F">
        <w:rPr>
          <w:rFonts w:eastAsia="Times New Roman" w:cs="Arial"/>
          <w:lang w:eastAsia="en-US"/>
        </w:rPr>
        <w:t xml:space="preserve">101 </w:t>
      </w:r>
      <w:r w:rsidR="00A11156">
        <w:rPr>
          <w:rFonts w:eastAsia="Times New Roman" w:cs="Arial"/>
          <w:lang w:eastAsia="en-US"/>
        </w:rPr>
        <w:t>–</w:t>
      </w:r>
      <w:r w:rsidRPr="000F0F0F">
        <w:rPr>
          <w:rFonts w:eastAsia="Times New Roman" w:cs="Arial"/>
          <w:lang w:eastAsia="en-US"/>
        </w:rPr>
        <w:t xml:space="preserve"> the first 3 characters </w:t>
      </w:r>
      <w:r w:rsidR="00E50706" w:rsidRPr="000F0F0F">
        <w:rPr>
          <w:rFonts w:eastAsia="Times New Roman" w:cs="Arial"/>
          <w:lang w:eastAsia="en-US"/>
        </w:rPr>
        <w:t>identify the dataset as an S-101 dataset (mandatory).</w:t>
      </w:r>
    </w:p>
    <w:p w14:paraId="55206A9B" w14:textId="024FB2BF" w:rsidR="00E73EDF" w:rsidRPr="000F0F0F" w:rsidRDefault="007653F1" w:rsidP="001D02B5">
      <w:pPr>
        <w:numPr>
          <w:ilvl w:val="0"/>
          <w:numId w:val="18"/>
        </w:numPr>
        <w:autoSpaceDE w:val="0"/>
        <w:autoSpaceDN w:val="0"/>
        <w:adjustRightInd w:val="0"/>
        <w:spacing w:after="60" w:line="240" w:lineRule="auto"/>
        <w:ind w:left="567" w:hanging="283"/>
        <w:rPr>
          <w:rFonts w:eastAsia="Times New Roman" w:cs="Arial"/>
          <w:lang w:eastAsia="en-US"/>
        </w:rPr>
      </w:pPr>
      <w:r w:rsidRPr="000F0F0F">
        <w:rPr>
          <w:rFonts w:eastAsia="Times New Roman" w:cs="Arial"/>
          <w:lang w:eastAsia="en-US"/>
        </w:rPr>
        <w:t>CC</w:t>
      </w:r>
      <w:r w:rsidR="00413A6F">
        <w:rPr>
          <w:rFonts w:eastAsia="Times New Roman" w:cs="Arial"/>
          <w:lang w:eastAsia="en-US"/>
        </w:rPr>
        <w:t>CC</w:t>
      </w:r>
      <w:r w:rsidRPr="000F0F0F">
        <w:rPr>
          <w:rFonts w:eastAsia="Times New Roman" w:cs="Arial"/>
          <w:lang w:eastAsia="en-US"/>
        </w:rPr>
        <w:t xml:space="preserve"> </w:t>
      </w:r>
      <w:r w:rsidR="00A11156">
        <w:rPr>
          <w:rFonts w:eastAsia="Times New Roman" w:cs="Arial"/>
          <w:lang w:eastAsia="en-US"/>
        </w:rPr>
        <w:t>–</w:t>
      </w:r>
      <w:r w:rsidRPr="000F0F0F">
        <w:rPr>
          <w:rFonts w:eastAsia="Times New Roman" w:cs="Arial"/>
          <w:lang w:eastAsia="en-US"/>
        </w:rPr>
        <w:t xml:space="preserve"> the </w:t>
      </w:r>
      <w:r w:rsidR="00E50706" w:rsidRPr="000F0F0F">
        <w:rPr>
          <w:rFonts w:eastAsia="Times New Roman" w:cs="Arial"/>
          <w:lang w:eastAsia="en-US"/>
        </w:rPr>
        <w:t xml:space="preserve">fourth </w:t>
      </w:r>
      <w:r w:rsidR="00B40201" w:rsidRPr="000F0F0F">
        <w:rPr>
          <w:rFonts w:eastAsia="Times New Roman" w:cs="Arial"/>
          <w:lang w:eastAsia="en-US"/>
        </w:rPr>
        <w:t>to seventh</w:t>
      </w:r>
      <w:r w:rsidRPr="000F0F0F">
        <w:rPr>
          <w:rFonts w:eastAsia="Times New Roman" w:cs="Arial"/>
          <w:lang w:eastAsia="en-US"/>
        </w:rPr>
        <w:t xml:space="preserve"> characters identify the </w:t>
      </w:r>
      <w:r w:rsidR="00A11156">
        <w:rPr>
          <w:rFonts w:eastAsia="Times New Roman" w:cs="Arial"/>
          <w:lang w:eastAsia="en-US"/>
        </w:rPr>
        <w:t>P</w:t>
      </w:r>
      <w:r w:rsidR="00182AE2" w:rsidRPr="000F0F0F">
        <w:rPr>
          <w:rFonts w:eastAsia="Times New Roman" w:cs="Arial"/>
          <w:lang w:eastAsia="en-US"/>
        </w:rPr>
        <w:t>roducer</w:t>
      </w:r>
      <w:r w:rsidR="00892EA3" w:rsidRPr="000F0F0F">
        <w:rPr>
          <w:rFonts w:eastAsia="Times New Roman" w:cs="Arial"/>
          <w:lang w:eastAsia="en-US"/>
        </w:rPr>
        <w:t xml:space="preserve"> </w:t>
      </w:r>
      <w:r w:rsidR="00A11156">
        <w:rPr>
          <w:rFonts w:eastAsia="Times New Roman" w:cs="Arial"/>
          <w:lang w:eastAsia="en-US"/>
        </w:rPr>
        <w:t>C</w:t>
      </w:r>
      <w:r w:rsidR="00892EA3" w:rsidRPr="000F0F0F">
        <w:rPr>
          <w:rFonts w:eastAsia="Times New Roman" w:cs="Arial"/>
          <w:lang w:eastAsia="en-US"/>
        </w:rPr>
        <w:t xml:space="preserve">ode of the </w:t>
      </w:r>
      <w:r w:rsidRPr="000F0F0F">
        <w:rPr>
          <w:rFonts w:eastAsia="Times New Roman" w:cs="Arial"/>
          <w:lang w:eastAsia="en-US"/>
        </w:rPr>
        <w:t>issuing agency (mandatory</w:t>
      </w:r>
      <w:r w:rsidR="00EE6A75" w:rsidRPr="000F0F0F">
        <w:rPr>
          <w:rFonts w:eastAsia="Times New Roman" w:cs="Arial"/>
          <w:lang w:eastAsia="en-US"/>
        </w:rPr>
        <w:t xml:space="preserve"> for S-101</w:t>
      </w:r>
      <w:r w:rsidRPr="000F0F0F">
        <w:rPr>
          <w:rFonts w:eastAsia="Times New Roman" w:cs="Arial"/>
          <w:lang w:eastAsia="en-US"/>
        </w:rPr>
        <w:t xml:space="preserve">). </w:t>
      </w:r>
      <w:r w:rsidR="003337E7" w:rsidRPr="003337E7">
        <w:rPr>
          <w:rFonts w:eastAsia="Times New Roman" w:cs="Arial"/>
          <w:lang w:val="en-AU" w:eastAsia="en-US"/>
        </w:rPr>
        <w:t xml:space="preserve">Producer </w:t>
      </w:r>
      <w:r w:rsidR="001A0194">
        <w:rPr>
          <w:rFonts w:eastAsia="Times New Roman" w:cs="Arial"/>
          <w:lang w:val="en-AU" w:eastAsia="en-US"/>
        </w:rPr>
        <w:t>C</w:t>
      </w:r>
      <w:r w:rsidR="003337E7" w:rsidRPr="003337E7">
        <w:rPr>
          <w:rFonts w:eastAsia="Times New Roman" w:cs="Arial"/>
          <w:lang w:val="en-AU" w:eastAsia="en-US"/>
        </w:rPr>
        <w:t xml:space="preserve">odes must registered in the </w:t>
      </w:r>
      <w:r w:rsidR="003337E7">
        <w:rPr>
          <w:rFonts w:eastAsia="Times New Roman" w:cs="Arial"/>
          <w:lang w:val="en-AU" w:eastAsia="en-US"/>
        </w:rPr>
        <w:t>IHO Geospatial Information (</w:t>
      </w:r>
      <w:r w:rsidR="003337E7" w:rsidRPr="003337E7">
        <w:rPr>
          <w:rFonts w:eastAsia="Times New Roman" w:cs="Arial"/>
          <w:lang w:val="en-AU" w:eastAsia="en-US"/>
        </w:rPr>
        <w:t>GI</w:t>
      </w:r>
      <w:r w:rsidR="003337E7">
        <w:rPr>
          <w:rFonts w:eastAsia="Times New Roman" w:cs="Arial"/>
          <w:lang w:val="en-AU" w:eastAsia="en-US"/>
        </w:rPr>
        <w:t>)</w:t>
      </w:r>
      <w:r w:rsidR="003337E7" w:rsidRPr="003337E7">
        <w:rPr>
          <w:rFonts w:eastAsia="Times New Roman" w:cs="Arial"/>
          <w:lang w:val="en-AU" w:eastAsia="en-US"/>
        </w:rPr>
        <w:t xml:space="preserve"> Registry</w:t>
      </w:r>
      <w:r w:rsidR="003337E7">
        <w:rPr>
          <w:rFonts w:eastAsia="Times New Roman" w:cs="Arial"/>
          <w:lang w:val="en-AU" w:eastAsia="en-US"/>
        </w:rPr>
        <w:t>,</w:t>
      </w:r>
      <w:r w:rsidR="003337E7" w:rsidRPr="003337E7">
        <w:rPr>
          <w:rFonts w:eastAsia="Times New Roman" w:cs="Arial"/>
          <w:lang w:val="en-AU" w:eastAsia="en-US"/>
        </w:rPr>
        <w:t xml:space="preserve"> Producer Code Register</w:t>
      </w:r>
      <w:r w:rsidR="003337E7">
        <w:rPr>
          <w:rFonts w:eastAsia="Times New Roman" w:cs="Arial"/>
          <w:lang w:val="en-AU" w:eastAsia="en-US"/>
        </w:rPr>
        <w:t>;</w:t>
      </w:r>
      <w:r w:rsidR="003337E7" w:rsidRPr="003337E7">
        <w:rPr>
          <w:rFonts w:eastAsia="Times New Roman" w:cs="Arial"/>
          <w:lang w:val="en-AU" w:eastAsia="en-US"/>
        </w:rPr>
        <w:t xml:space="preserve"> and conform to its rules. </w:t>
      </w:r>
      <w:r w:rsidR="00C90A8F" w:rsidRPr="000F0F0F">
        <w:rPr>
          <w:rFonts w:eastAsia="Times New Roman" w:cs="Arial"/>
          <w:lang w:eastAsia="en-US"/>
        </w:rPr>
        <w:t xml:space="preserve">Where the </w:t>
      </w:r>
      <w:r w:rsidR="00A11156">
        <w:rPr>
          <w:rFonts w:eastAsia="Times New Roman" w:cs="Arial"/>
          <w:lang w:eastAsia="en-US"/>
        </w:rPr>
        <w:t>P</w:t>
      </w:r>
      <w:r w:rsidR="00C90A8F" w:rsidRPr="000F0F0F">
        <w:rPr>
          <w:rFonts w:eastAsia="Times New Roman" w:cs="Arial"/>
          <w:lang w:eastAsia="en-US"/>
        </w:rPr>
        <w:t xml:space="preserve">roducer </w:t>
      </w:r>
      <w:r w:rsidR="00A11156">
        <w:rPr>
          <w:rFonts w:eastAsia="Times New Roman" w:cs="Arial"/>
          <w:lang w:eastAsia="en-US"/>
        </w:rPr>
        <w:t>C</w:t>
      </w:r>
      <w:r w:rsidR="00C90A8F" w:rsidRPr="000F0F0F">
        <w:rPr>
          <w:rFonts w:eastAsia="Times New Roman" w:cs="Arial"/>
          <w:lang w:eastAsia="en-US"/>
        </w:rPr>
        <w:t xml:space="preserve">ode is derived from a 2 or 3 character format (for instance when converting S-57 ENCs), the missing characters of the </w:t>
      </w:r>
      <w:r w:rsidR="006729B3">
        <w:rPr>
          <w:rFonts w:eastAsia="Times New Roman" w:cs="Arial"/>
          <w:lang w:eastAsia="en-US"/>
        </w:rPr>
        <w:t>P</w:t>
      </w:r>
      <w:r w:rsidR="00C90A8F" w:rsidRPr="000F0F0F">
        <w:rPr>
          <w:rFonts w:eastAsia="Times New Roman" w:cs="Arial"/>
          <w:lang w:eastAsia="en-US"/>
        </w:rPr>
        <w:t xml:space="preserve">roducer </w:t>
      </w:r>
      <w:r w:rsidR="006729B3">
        <w:rPr>
          <w:rFonts w:eastAsia="Times New Roman" w:cs="Arial"/>
          <w:lang w:eastAsia="en-US"/>
        </w:rPr>
        <w:t>C</w:t>
      </w:r>
      <w:r w:rsidR="00C90A8F" w:rsidRPr="000F0F0F">
        <w:rPr>
          <w:rFonts w:eastAsia="Times New Roman" w:cs="Arial"/>
          <w:lang w:eastAsia="en-US"/>
        </w:rPr>
        <w:t xml:space="preserve">ode </w:t>
      </w:r>
      <w:r w:rsidR="003963E3">
        <w:rPr>
          <w:rFonts w:eastAsia="Times New Roman" w:cs="Arial"/>
          <w:lang w:eastAsia="en-US"/>
        </w:rPr>
        <w:t>may</w:t>
      </w:r>
      <w:r w:rsidR="003963E3" w:rsidRPr="000F0F0F">
        <w:rPr>
          <w:rFonts w:eastAsia="Times New Roman" w:cs="Arial"/>
          <w:lang w:eastAsia="en-US"/>
        </w:rPr>
        <w:t xml:space="preserve"> </w:t>
      </w:r>
      <w:r w:rsidR="00C90A8F" w:rsidRPr="000F0F0F">
        <w:rPr>
          <w:rFonts w:eastAsia="Times New Roman" w:cs="Arial"/>
          <w:lang w:eastAsia="en-US"/>
        </w:rPr>
        <w:t>be populated with zeros (“00” or “0” respectively)</w:t>
      </w:r>
      <w:r w:rsidR="007935E1" w:rsidRPr="000F0F0F">
        <w:rPr>
          <w:rFonts w:eastAsia="Times New Roman" w:cs="Arial"/>
          <w:lang w:eastAsia="en-US"/>
        </w:rPr>
        <w:t>, as required</w:t>
      </w:r>
      <w:r w:rsidR="00C90A8F" w:rsidRPr="000F0F0F">
        <w:rPr>
          <w:rFonts w:eastAsia="Times New Roman" w:cs="Arial"/>
          <w:lang w:eastAsia="en-US"/>
        </w:rPr>
        <w:t>.</w:t>
      </w:r>
    </w:p>
    <w:p w14:paraId="57A6B1A5" w14:textId="41BCEE65" w:rsidR="00E73EDF" w:rsidRPr="000F0F0F" w:rsidRDefault="00413A6F" w:rsidP="001D02B5">
      <w:pPr>
        <w:numPr>
          <w:ilvl w:val="0"/>
          <w:numId w:val="18"/>
        </w:numPr>
        <w:autoSpaceDE w:val="0"/>
        <w:autoSpaceDN w:val="0"/>
        <w:adjustRightInd w:val="0"/>
        <w:spacing w:after="60" w:line="240" w:lineRule="auto"/>
        <w:ind w:left="567" w:hanging="283"/>
        <w:rPr>
          <w:rFonts w:eastAsia="Times New Roman" w:cs="Arial"/>
          <w:lang w:eastAsia="en-US"/>
        </w:rPr>
      </w:pPr>
      <w:r w:rsidRPr="00413A6F">
        <w:rPr>
          <w:rFonts w:eastAsia="Times New Roman" w:cs="Arial"/>
          <w:lang w:eastAsia="en-US"/>
        </w:rPr>
        <w:t xml:space="preserve">ØØØØØØØØØØ </w:t>
      </w:r>
      <w:r w:rsidR="006729B3">
        <w:rPr>
          <w:rFonts w:eastAsia="Times New Roman" w:cs="Arial"/>
          <w:lang w:eastAsia="en-US"/>
        </w:rPr>
        <w:t>–</w:t>
      </w:r>
      <w:r w:rsidRPr="00413A6F">
        <w:rPr>
          <w:rFonts w:eastAsia="Times New Roman" w:cs="Arial"/>
          <w:lang w:eastAsia="en-US"/>
        </w:rPr>
        <w:t xml:space="preserve"> </w:t>
      </w:r>
      <w:r w:rsidR="007653F1" w:rsidRPr="000F0F0F">
        <w:rPr>
          <w:rFonts w:eastAsia="Times New Roman" w:cs="Arial"/>
          <w:lang w:eastAsia="en-US"/>
        </w:rPr>
        <w:t xml:space="preserve">the </w:t>
      </w:r>
      <w:r w:rsidR="00B40201" w:rsidRPr="000F0F0F">
        <w:rPr>
          <w:rFonts w:eastAsia="Times New Roman" w:cs="Arial"/>
          <w:lang w:eastAsia="en-US"/>
        </w:rPr>
        <w:t>eighth</w:t>
      </w:r>
      <w:r w:rsidR="00E50706" w:rsidRPr="000F0F0F">
        <w:rPr>
          <w:rFonts w:eastAsia="Times New Roman" w:cs="Arial"/>
          <w:lang w:eastAsia="en-US"/>
        </w:rPr>
        <w:t xml:space="preserve"> </w:t>
      </w:r>
      <w:r w:rsidR="007653F1" w:rsidRPr="000F0F0F">
        <w:rPr>
          <w:rFonts w:eastAsia="Times New Roman" w:cs="Arial"/>
          <w:lang w:eastAsia="en-US"/>
        </w:rPr>
        <w:t xml:space="preserve">to the maximum </w:t>
      </w:r>
      <w:r w:rsidR="00B40201" w:rsidRPr="000F0F0F">
        <w:rPr>
          <w:rFonts w:eastAsia="Times New Roman" w:cs="Arial"/>
          <w:lang w:eastAsia="en-US"/>
        </w:rPr>
        <w:t>sevent</w:t>
      </w:r>
      <w:r w:rsidR="00E50706" w:rsidRPr="000F0F0F">
        <w:rPr>
          <w:rFonts w:eastAsia="Times New Roman" w:cs="Arial"/>
          <w:lang w:eastAsia="en-US"/>
        </w:rPr>
        <w:t xml:space="preserve">eenth </w:t>
      </w:r>
      <w:r w:rsidR="007653F1" w:rsidRPr="000F0F0F">
        <w:rPr>
          <w:rFonts w:eastAsia="Times New Roman" w:cs="Arial"/>
          <w:lang w:eastAsia="en-US"/>
        </w:rPr>
        <w:t xml:space="preserve">characters are optional and may be used in any way by the </w:t>
      </w:r>
      <w:r w:rsidR="007653F1" w:rsidRPr="000F0F0F">
        <w:rPr>
          <w:lang w:eastAsia="en-US"/>
        </w:rPr>
        <w:t>producer to provide the unique file name. The following characters are allowed in the dataset name</w:t>
      </w:r>
      <w:r w:rsidR="00EE6A75" w:rsidRPr="000F0F0F">
        <w:rPr>
          <w:lang w:eastAsia="en-US"/>
        </w:rPr>
        <w:t xml:space="preserve">: </w:t>
      </w:r>
      <w:r w:rsidR="007653F1" w:rsidRPr="000F0F0F">
        <w:rPr>
          <w:lang w:eastAsia="en-US"/>
        </w:rPr>
        <w:t>A to Z</w:t>
      </w:r>
      <w:r w:rsidR="007C151D">
        <w:rPr>
          <w:lang w:eastAsia="en-US"/>
        </w:rPr>
        <w:t xml:space="preserve"> (upper case characters only)</w:t>
      </w:r>
      <w:r w:rsidR="007653F1" w:rsidRPr="000F0F0F">
        <w:rPr>
          <w:lang w:eastAsia="en-US"/>
        </w:rPr>
        <w:t>, 0 to 9</w:t>
      </w:r>
      <w:r w:rsidR="007653F1" w:rsidRPr="000F0F0F">
        <w:t xml:space="preserve"> and the special character _ (underscore)</w:t>
      </w:r>
      <w:r w:rsidR="007653F1" w:rsidRPr="000F0F0F">
        <w:rPr>
          <w:lang w:eastAsia="en-US"/>
        </w:rPr>
        <w:t>.</w:t>
      </w:r>
      <w:r w:rsidR="00C25CC9">
        <w:rPr>
          <w:lang w:eastAsia="en-US"/>
        </w:rPr>
        <w:t xml:space="preserve"> It is not required to use all the available characters, however at least one character must be used.</w:t>
      </w:r>
    </w:p>
    <w:p w14:paraId="30F9F204" w14:textId="753EBFB3" w:rsidR="00E73EDF" w:rsidRPr="000F0F0F" w:rsidRDefault="007653F1" w:rsidP="001D02B5">
      <w:pPr>
        <w:numPr>
          <w:ilvl w:val="0"/>
          <w:numId w:val="18"/>
        </w:numPr>
        <w:autoSpaceDE w:val="0"/>
        <w:autoSpaceDN w:val="0"/>
        <w:adjustRightInd w:val="0"/>
        <w:spacing w:after="120" w:line="240" w:lineRule="auto"/>
        <w:ind w:left="567" w:hanging="283"/>
      </w:pPr>
      <w:r w:rsidRPr="000F0F0F">
        <w:rPr>
          <w:lang w:eastAsia="en-US"/>
        </w:rPr>
        <w:t xml:space="preserve">.EEE – </w:t>
      </w:r>
      <w:r w:rsidR="003C1182">
        <w:rPr>
          <w:lang w:eastAsia="en-US"/>
        </w:rPr>
        <w:t xml:space="preserve">new datasets and </w:t>
      </w:r>
      <w:r w:rsidR="006729B3">
        <w:rPr>
          <w:lang w:eastAsia="en-US"/>
        </w:rPr>
        <w:t>N</w:t>
      </w:r>
      <w:r w:rsidRPr="000F0F0F">
        <w:rPr>
          <w:lang w:eastAsia="en-US"/>
        </w:rPr>
        <w:t xml:space="preserve">ew </w:t>
      </w:r>
      <w:r w:rsidR="006729B3">
        <w:rPr>
          <w:lang w:eastAsia="en-US"/>
        </w:rPr>
        <w:t>E</w:t>
      </w:r>
      <w:r w:rsidRPr="000F0F0F">
        <w:rPr>
          <w:lang w:eastAsia="en-US"/>
        </w:rPr>
        <w:t>ditions use 000, updates start at 001 and increment until a limit of 999 (mandatory). Re-issues use the same number as the last Update applied to the dataset.</w:t>
      </w:r>
      <w:r w:rsidR="003C1182">
        <w:rPr>
          <w:lang w:eastAsia="en-US"/>
        </w:rPr>
        <w:t xml:space="preserve"> Cancellations </w:t>
      </w:r>
      <w:r w:rsidR="003C1182" w:rsidRPr="003C1182">
        <w:rPr>
          <w:lang w:eastAsia="en-US"/>
        </w:rPr>
        <w:t xml:space="preserve">use the next sequential number </w:t>
      </w:r>
      <w:r w:rsidR="003C1182">
        <w:rPr>
          <w:lang w:eastAsia="en-US"/>
        </w:rPr>
        <w:t>from the</w:t>
      </w:r>
      <w:r w:rsidR="003C1182" w:rsidRPr="003C1182">
        <w:rPr>
          <w:lang w:eastAsia="en-US"/>
        </w:rPr>
        <w:t xml:space="preserve"> previous Update applied to the dataset</w:t>
      </w:r>
      <w:r w:rsidR="003C1182">
        <w:rPr>
          <w:lang w:eastAsia="en-US"/>
        </w:rPr>
        <w:t>.</w:t>
      </w:r>
    </w:p>
    <w:p w14:paraId="1E12EE38" w14:textId="0C37F11A" w:rsidR="00E73EDF" w:rsidRPr="000F0F0F" w:rsidRDefault="007653F1" w:rsidP="00D3695C">
      <w:pPr>
        <w:pStyle w:val="Heading3"/>
        <w:tabs>
          <w:tab w:val="clear" w:pos="660"/>
          <w:tab w:val="clear" w:pos="880"/>
          <w:tab w:val="left" w:pos="851"/>
        </w:tabs>
        <w:spacing w:before="120" w:after="120" w:line="240" w:lineRule="auto"/>
        <w:ind w:left="851" w:hanging="851"/>
        <w:jc w:val="both"/>
      </w:pPr>
      <w:bookmarkStart w:id="845" w:name="_Toc510785493"/>
      <w:bookmarkStart w:id="846" w:name="_Toc510784344"/>
      <w:bookmarkStart w:id="847" w:name="_Toc513198135"/>
      <w:bookmarkStart w:id="848" w:name="_Toc515440387"/>
      <w:bookmarkStart w:id="849" w:name="_Toc517858904"/>
      <w:bookmarkStart w:id="850" w:name="_Toc519859144"/>
      <w:bookmarkStart w:id="851" w:name="_Toc521495188"/>
      <w:bookmarkStart w:id="852" w:name="_Toc527117801"/>
      <w:bookmarkStart w:id="853" w:name="_Toc527620328"/>
      <w:bookmarkStart w:id="854" w:name="_Toc529974570"/>
      <w:bookmarkStart w:id="855" w:name="_Toc510784345"/>
      <w:bookmarkStart w:id="856" w:name="_Toc510785494"/>
      <w:bookmarkStart w:id="857" w:name="_Toc513198136"/>
      <w:bookmarkStart w:id="858" w:name="_Toc515440388"/>
      <w:bookmarkStart w:id="859" w:name="_Toc517858905"/>
      <w:bookmarkStart w:id="860" w:name="_Toc519859145"/>
      <w:bookmarkStart w:id="861" w:name="_Toc521495189"/>
      <w:bookmarkStart w:id="862" w:name="_Toc527117802"/>
      <w:bookmarkStart w:id="863" w:name="_Toc527620329"/>
      <w:bookmarkStart w:id="864" w:name="_Toc529974571"/>
      <w:bookmarkStart w:id="865" w:name="_Toc439685312"/>
      <w:bookmarkStart w:id="866" w:name="_Toc170072427"/>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r w:rsidRPr="000F0F0F">
        <w:t xml:space="preserve">New Editions, </w:t>
      </w:r>
      <w:r w:rsidR="00D3695C">
        <w:t>r</w:t>
      </w:r>
      <w:r w:rsidRPr="000F0F0F">
        <w:t xml:space="preserve">e-issues, </w:t>
      </w:r>
      <w:r w:rsidR="00D3695C">
        <w:t>u</w:t>
      </w:r>
      <w:r w:rsidRPr="000F0F0F">
        <w:t xml:space="preserve">pdates and </w:t>
      </w:r>
      <w:r w:rsidR="00D3695C">
        <w:t>c</w:t>
      </w:r>
      <w:r w:rsidRPr="000F0F0F">
        <w:t>ancellations</w:t>
      </w:r>
      <w:bookmarkEnd w:id="865"/>
      <w:bookmarkEnd w:id="866"/>
    </w:p>
    <w:p w14:paraId="5749A8CB" w14:textId="67EF37A1" w:rsidR="00E73EDF" w:rsidRPr="000F0F0F" w:rsidRDefault="007653F1" w:rsidP="00D3695C">
      <w:pPr>
        <w:tabs>
          <w:tab w:val="left" w:pos="-12"/>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120" w:line="240" w:lineRule="auto"/>
      </w:pPr>
      <w:r w:rsidRPr="000F0F0F">
        <w:rPr>
          <w:rFonts w:cs="Arial"/>
        </w:rPr>
        <w:t xml:space="preserve">This section defines the sequencing of S-101 datasets for New Editions, </w:t>
      </w:r>
      <w:r w:rsidR="00D3695C">
        <w:rPr>
          <w:rFonts w:cs="Arial"/>
        </w:rPr>
        <w:t>u</w:t>
      </w:r>
      <w:r w:rsidRPr="000F0F0F">
        <w:rPr>
          <w:rFonts w:cs="Arial"/>
        </w:rPr>
        <w:t xml:space="preserve">pdates and </w:t>
      </w:r>
      <w:r w:rsidR="00D3695C">
        <w:rPr>
          <w:rFonts w:cs="Arial"/>
        </w:rPr>
        <w:t>r</w:t>
      </w:r>
      <w:r w:rsidRPr="000F0F0F">
        <w:rPr>
          <w:rFonts w:cs="Arial"/>
        </w:rPr>
        <w:t xml:space="preserve">e-issues. </w:t>
      </w:r>
      <w:r w:rsidRPr="000F0F0F">
        <w:t>In order to ensure that feature type updates are incorporated into an end user system in the correct sequence without any omission, a number of parameters encoded in the data are used in the following way:</w:t>
      </w:r>
    </w:p>
    <w:p w14:paraId="3FDD5467" w14:textId="7E90F59B" w:rsidR="00E73EDF" w:rsidRPr="000F0F0F" w:rsidRDefault="007653F1" w:rsidP="00D3695C">
      <w:pPr>
        <w:tabs>
          <w:tab w:val="left" w:pos="-12"/>
          <w:tab w:val="left" w:pos="2187"/>
        </w:tabs>
        <w:spacing w:after="120" w:line="240" w:lineRule="auto"/>
        <w:ind w:left="2189" w:hanging="2189"/>
        <w:rPr>
          <w:strike/>
        </w:rPr>
      </w:pPr>
      <w:r w:rsidRPr="000F0F0F">
        <w:rPr>
          <w:b/>
        </w:rPr>
        <w:t>Edition number</w:t>
      </w:r>
      <w:r w:rsidRPr="000F0F0F">
        <w:t xml:space="preserve"> </w:t>
      </w:r>
      <w:r w:rsidRPr="000F0F0F">
        <w:tab/>
      </w:r>
      <w:r w:rsidR="00B658F6" w:rsidRPr="000F0F0F">
        <w:t>W</w:t>
      </w:r>
      <w:r w:rsidRPr="000F0F0F">
        <w:t xml:space="preserve">hen a dataset is initially created (Base dataset), the Edition number 1 is assigned to it. The Edition number is increased by 1 at each New Edition. </w:t>
      </w:r>
    </w:p>
    <w:p w14:paraId="28FBD966" w14:textId="679A8805" w:rsidR="00E73EDF" w:rsidRPr="000F0F0F" w:rsidRDefault="007653F1" w:rsidP="00B303E4">
      <w:pPr>
        <w:autoSpaceDE w:val="0"/>
        <w:autoSpaceDN w:val="0"/>
        <w:adjustRightInd w:val="0"/>
        <w:spacing w:after="60" w:line="240" w:lineRule="auto"/>
        <w:ind w:left="2189" w:hanging="2189"/>
        <w:rPr>
          <w:rFonts w:cs="Arial"/>
          <w:lang w:val="en-US" w:eastAsia="en-US"/>
        </w:rPr>
      </w:pPr>
      <w:r w:rsidRPr="000F0F0F">
        <w:rPr>
          <w:b/>
        </w:rPr>
        <w:t>Update number</w:t>
      </w:r>
      <w:r w:rsidRPr="000F0F0F">
        <w:t xml:space="preserve"> </w:t>
      </w:r>
      <w:r w:rsidRPr="000F0F0F">
        <w:tab/>
        <w:t xml:space="preserve">Update number 0 is assigned to a new dataset and a New Edition. The first </w:t>
      </w:r>
      <w:r w:rsidR="00B303E4">
        <w:t>u</w:t>
      </w:r>
      <w:r w:rsidRPr="000F0F0F">
        <w:t xml:space="preserve">pdate dataset file associated with this new dataset must have </w:t>
      </w:r>
      <w:r w:rsidR="00B303E4">
        <w:t>u</w:t>
      </w:r>
      <w:r w:rsidRPr="000F0F0F">
        <w:t xml:space="preserve">pdate number 1. </w:t>
      </w:r>
      <w:r w:rsidR="00EE6A75" w:rsidRPr="000F0F0F">
        <w:t xml:space="preserve"> </w:t>
      </w:r>
      <w:r w:rsidRPr="000F0F0F">
        <w:t xml:space="preserve">The </w:t>
      </w:r>
      <w:r w:rsidR="00B303E4">
        <w:t>u</w:t>
      </w:r>
      <w:r w:rsidRPr="000F0F0F">
        <w:t xml:space="preserve">pdate number must be increased by one for each subsequent </w:t>
      </w:r>
      <w:r w:rsidR="00B303E4">
        <w:t>u</w:t>
      </w:r>
      <w:r w:rsidRPr="000F0F0F">
        <w:t xml:space="preserve">pdate, until a New Edition is released. </w:t>
      </w:r>
    </w:p>
    <w:p w14:paraId="20DF71FC" w14:textId="667A4BB4" w:rsidR="00E73EDF" w:rsidRPr="000F0F0F" w:rsidRDefault="00B658F6" w:rsidP="00D3695C">
      <w:pPr>
        <w:keepNext/>
        <w:keepLines/>
        <w:tabs>
          <w:tab w:val="left" w:pos="-12"/>
          <w:tab w:val="left" w:pos="2187"/>
        </w:tabs>
        <w:spacing w:after="120" w:line="240" w:lineRule="auto"/>
        <w:ind w:left="2160"/>
        <w:rPr>
          <w:b/>
        </w:rPr>
      </w:pPr>
      <w:r w:rsidRPr="000F0F0F">
        <w:rPr>
          <w:rFonts w:cs="Arial"/>
          <w:lang w:val="en-US" w:eastAsia="en-US"/>
        </w:rPr>
        <w:t>A</w:t>
      </w:r>
      <w:r w:rsidR="007653F1" w:rsidRPr="000F0F0F">
        <w:rPr>
          <w:rFonts w:cs="Arial"/>
          <w:lang w:val="en-US" w:eastAsia="en-US"/>
        </w:rPr>
        <w:t xml:space="preserve"> </w:t>
      </w:r>
      <w:r w:rsidR="00B303E4">
        <w:rPr>
          <w:rFonts w:cs="Arial"/>
          <w:lang w:val="en-US" w:eastAsia="en-US"/>
        </w:rPr>
        <w:t>r</w:t>
      </w:r>
      <w:r w:rsidR="007653F1" w:rsidRPr="0076198D">
        <w:rPr>
          <w:rFonts w:cs="Arial"/>
          <w:lang w:val="en-US" w:eastAsia="en-US"/>
        </w:rPr>
        <w:t>e-issue</w:t>
      </w:r>
      <w:r w:rsidR="007653F1" w:rsidRPr="000F0F0F">
        <w:rPr>
          <w:rFonts w:cs="Arial"/>
          <w:lang w:val="en-US" w:eastAsia="en-US"/>
        </w:rPr>
        <w:t xml:space="preserve"> of a dataset must have the </w:t>
      </w:r>
      <w:r w:rsidR="00B303E4">
        <w:rPr>
          <w:rFonts w:cs="Arial"/>
          <w:lang w:val="en-US" w:eastAsia="en-US"/>
        </w:rPr>
        <w:t>u</w:t>
      </w:r>
      <w:r w:rsidR="007653F1" w:rsidRPr="000F0F0F">
        <w:rPr>
          <w:rFonts w:cs="Arial"/>
          <w:lang w:val="en-US" w:eastAsia="en-US"/>
        </w:rPr>
        <w:t xml:space="preserve">pdate number of the last </w:t>
      </w:r>
      <w:r w:rsidR="00B303E4">
        <w:rPr>
          <w:rFonts w:cs="Arial"/>
          <w:lang w:val="en-US" w:eastAsia="en-US"/>
        </w:rPr>
        <w:t>u</w:t>
      </w:r>
      <w:r w:rsidR="007653F1" w:rsidRPr="000F0F0F">
        <w:rPr>
          <w:rFonts w:cs="Arial"/>
          <w:lang w:val="en-US" w:eastAsia="en-US"/>
        </w:rPr>
        <w:t>pdate applied to the dataset, and use the same Edition number.</w:t>
      </w:r>
    </w:p>
    <w:p w14:paraId="1084B95C" w14:textId="16D89901" w:rsidR="00E73EDF" w:rsidRPr="000F0F0F" w:rsidRDefault="007653F1" w:rsidP="00D3695C">
      <w:pPr>
        <w:tabs>
          <w:tab w:val="left" w:pos="-12"/>
          <w:tab w:val="left" w:pos="2187"/>
        </w:tabs>
        <w:spacing w:after="120" w:line="240" w:lineRule="auto"/>
        <w:ind w:left="2187" w:hanging="2187"/>
        <w:rPr>
          <w:rFonts w:cs="Arial"/>
          <w:lang w:val="en-US" w:eastAsia="en-US"/>
        </w:rPr>
      </w:pPr>
      <w:r w:rsidRPr="000F0F0F">
        <w:rPr>
          <w:b/>
        </w:rPr>
        <w:t>Issue date</w:t>
      </w:r>
      <w:r w:rsidRPr="000F0F0F">
        <w:tab/>
      </w:r>
      <w:r w:rsidR="00B658F6" w:rsidRPr="000F0F0F">
        <w:t>D</w:t>
      </w:r>
      <w:r w:rsidRPr="000F0F0F">
        <w:t xml:space="preserve">ate up to which the </w:t>
      </w:r>
      <w:r w:rsidR="00B303E4">
        <w:t>D</w:t>
      </w:r>
      <w:r w:rsidRPr="000F0F0F">
        <w:t xml:space="preserve">ata </w:t>
      </w:r>
      <w:r w:rsidR="00B303E4">
        <w:t>P</w:t>
      </w:r>
      <w:r w:rsidRPr="000F0F0F">
        <w:t>roducer has incorporated all applicable changes</w:t>
      </w:r>
      <w:r w:rsidRPr="000F0F0F">
        <w:rPr>
          <w:rFonts w:cs="Arial"/>
          <w:lang w:val="en-US" w:eastAsia="en-US"/>
        </w:rPr>
        <w:t xml:space="preserve">. The issue date must be greater than the previous issue date of the dataset.  </w:t>
      </w:r>
    </w:p>
    <w:p w14:paraId="4EC7C9F3" w14:textId="3FB396B1" w:rsidR="00E73EDF" w:rsidRPr="00EE1D62" w:rsidRDefault="007653F1" w:rsidP="00D3695C">
      <w:pPr>
        <w:autoSpaceDE w:val="0"/>
        <w:autoSpaceDN w:val="0"/>
        <w:adjustRightInd w:val="0"/>
        <w:spacing w:after="120" w:line="240" w:lineRule="auto"/>
        <w:rPr>
          <w:lang w:val="en-US"/>
        </w:rPr>
      </w:pPr>
      <w:r w:rsidRPr="00EE1D62">
        <w:rPr>
          <w:rFonts w:eastAsia="Times New Roman" w:cs="Arial"/>
          <w:lang w:val="en-US" w:eastAsia="en-US"/>
        </w:rPr>
        <w:t xml:space="preserve">In order to cancel a dataset, an </w:t>
      </w:r>
      <w:r w:rsidR="00B303E4">
        <w:rPr>
          <w:rFonts w:eastAsia="Times New Roman" w:cs="Arial"/>
          <w:lang w:val="en-US" w:eastAsia="en-US"/>
        </w:rPr>
        <w:t>u</w:t>
      </w:r>
      <w:r w:rsidRPr="00EE1D62">
        <w:rPr>
          <w:rFonts w:eastAsia="Times New Roman" w:cs="Arial"/>
          <w:lang w:val="en-US" w:eastAsia="en-US"/>
        </w:rPr>
        <w:t xml:space="preserve">pdate dataset file is created for which the Edition number must be set to 0. This </w:t>
      </w:r>
      <w:r w:rsidR="00481F3C">
        <w:rPr>
          <w:rFonts w:eastAsia="Times New Roman" w:cs="Arial"/>
          <w:lang w:val="en-US" w:eastAsia="en-US"/>
        </w:rPr>
        <w:t>method</w:t>
      </w:r>
      <w:r w:rsidR="00481F3C" w:rsidRPr="00EE1D62">
        <w:rPr>
          <w:rFonts w:eastAsia="Times New Roman" w:cs="Arial"/>
          <w:lang w:val="en-US" w:eastAsia="en-US"/>
        </w:rPr>
        <w:t xml:space="preserve"> </w:t>
      </w:r>
      <w:r w:rsidRPr="00EE1D62">
        <w:rPr>
          <w:rFonts w:eastAsia="Times New Roman" w:cs="Arial"/>
          <w:lang w:val="en-US" w:eastAsia="en-US"/>
        </w:rPr>
        <w:t xml:space="preserve">is only used to cancel a Base dataset file. </w:t>
      </w:r>
      <w:r w:rsidRPr="00EE1D62">
        <w:rPr>
          <w:lang w:val="en-US"/>
        </w:rPr>
        <w:t xml:space="preserve">Where a dataset is cancelled and its name is reused at a later date, the issue date must be greater than the issue </w:t>
      </w:r>
      <w:r w:rsidR="00B303E4">
        <w:rPr>
          <w:lang w:val="en-US"/>
        </w:rPr>
        <w:t xml:space="preserve">date of the cancelled dataset. </w:t>
      </w:r>
      <w:r w:rsidRPr="00EE1D62">
        <w:rPr>
          <w:lang w:val="en-US"/>
        </w:rPr>
        <w:t>When the dataset is cancelled it must be removed from the system.</w:t>
      </w:r>
    </w:p>
    <w:p w14:paraId="619B4CB6" w14:textId="01156D1D" w:rsidR="00E73EDF" w:rsidRDefault="007653F1" w:rsidP="00D3695C">
      <w:pPr>
        <w:autoSpaceDE w:val="0"/>
        <w:autoSpaceDN w:val="0"/>
        <w:adjustRightInd w:val="0"/>
        <w:spacing w:after="120" w:line="240" w:lineRule="auto"/>
        <w:rPr>
          <w:rFonts w:eastAsia="Times New Roman" w:cs="Arial"/>
          <w:lang w:val="en-US" w:eastAsia="en-US"/>
        </w:rPr>
      </w:pPr>
      <w:r w:rsidRPr="00EE1D62">
        <w:rPr>
          <w:rFonts w:eastAsia="Times New Roman" w:cs="Arial"/>
          <w:lang w:val="en-US" w:eastAsia="en-US"/>
        </w:rPr>
        <w:t xml:space="preserve">An </w:t>
      </w:r>
      <w:r w:rsidR="00B303E4">
        <w:rPr>
          <w:rFonts w:eastAsia="Times New Roman" w:cs="Arial"/>
          <w:lang w:val="en-US" w:eastAsia="en-US"/>
        </w:rPr>
        <w:t>E</w:t>
      </w:r>
      <w:r w:rsidRPr="00EE1D62">
        <w:rPr>
          <w:rFonts w:eastAsia="Times New Roman" w:cs="Arial"/>
          <w:lang w:val="en-US" w:eastAsia="en-US"/>
        </w:rPr>
        <w:t xml:space="preserve">xchange </w:t>
      </w:r>
      <w:r w:rsidR="00B303E4">
        <w:rPr>
          <w:rFonts w:eastAsia="Times New Roman" w:cs="Arial"/>
          <w:lang w:val="en-US" w:eastAsia="en-US"/>
        </w:rPr>
        <w:t>S</w:t>
      </w:r>
      <w:r w:rsidRPr="00EE1D62">
        <w:rPr>
          <w:rFonts w:eastAsia="Times New Roman" w:cs="Arial"/>
          <w:lang w:val="en-US" w:eastAsia="en-US"/>
        </w:rPr>
        <w:t xml:space="preserve">et may contain Base dataset files and </w:t>
      </w:r>
      <w:r w:rsidR="00B303E4">
        <w:rPr>
          <w:rFonts w:eastAsia="Times New Roman" w:cs="Arial"/>
          <w:lang w:val="en-US" w:eastAsia="en-US"/>
        </w:rPr>
        <w:t>u</w:t>
      </w:r>
      <w:r w:rsidRPr="00EE1D62">
        <w:rPr>
          <w:rFonts w:eastAsia="Times New Roman" w:cs="Arial"/>
          <w:lang w:val="en-US" w:eastAsia="en-US"/>
        </w:rPr>
        <w:t xml:space="preserve">pdate dataset files for the same datasets. Under these circumstances the </w:t>
      </w:r>
      <w:r w:rsidR="00B303E4">
        <w:rPr>
          <w:rFonts w:eastAsia="Times New Roman" w:cs="Arial"/>
          <w:lang w:val="en-US" w:eastAsia="en-US"/>
        </w:rPr>
        <w:t>u</w:t>
      </w:r>
      <w:r w:rsidRPr="00EE1D62">
        <w:rPr>
          <w:rFonts w:eastAsia="Times New Roman" w:cs="Arial"/>
          <w:lang w:val="en-US" w:eastAsia="en-US"/>
        </w:rPr>
        <w:t xml:space="preserve">pdate dataset files must follow on in the correct sequential order from the last </w:t>
      </w:r>
      <w:r w:rsidR="00B303E4">
        <w:rPr>
          <w:rFonts w:eastAsia="Times New Roman" w:cs="Arial"/>
          <w:lang w:val="en-US" w:eastAsia="en-US"/>
        </w:rPr>
        <w:t>u</w:t>
      </w:r>
      <w:r w:rsidRPr="00EE1D62">
        <w:rPr>
          <w:rFonts w:eastAsia="Times New Roman" w:cs="Arial"/>
          <w:lang w:val="en-US" w:eastAsia="en-US"/>
        </w:rPr>
        <w:t>pdate applied to the Base dataset file.</w:t>
      </w:r>
    </w:p>
    <w:p w14:paraId="2E07986D" w14:textId="77777777" w:rsidR="00B303E4" w:rsidRPr="00EE1D62" w:rsidRDefault="00B303E4" w:rsidP="00D3695C">
      <w:pPr>
        <w:autoSpaceDE w:val="0"/>
        <w:autoSpaceDN w:val="0"/>
        <w:adjustRightInd w:val="0"/>
        <w:spacing w:after="120" w:line="240" w:lineRule="auto"/>
        <w:rPr>
          <w:rFonts w:eastAsia="Times New Roman" w:cs="Arial"/>
          <w:lang w:val="en-US" w:eastAsia="en-US"/>
        </w:rPr>
      </w:pPr>
    </w:p>
    <w:p w14:paraId="1DDACF5D" w14:textId="2CAEDEC3" w:rsidR="00E73EDF" w:rsidRDefault="007653F1" w:rsidP="00B303E4">
      <w:pPr>
        <w:pStyle w:val="Heading2"/>
        <w:tabs>
          <w:tab w:val="clear" w:pos="540"/>
        </w:tabs>
        <w:spacing w:before="120" w:after="200" w:line="240" w:lineRule="auto"/>
        <w:ind w:left="709" w:hanging="709"/>
        <w:rPr>
          <w:ins w:id="867" w:author="Jeff Wootton" w:date="2024-06-13T17:08:00Z" w16du:dateUtc="2024-06-13T15:08:00Z"/>
          <w:lang w:eastAsia="en-US"/>
        </w:rPr>
      </w:pPr>
      <w:bookmarkStart w:id="868" w:name="_Toc439685313"/>
      <w:bookmarkStart w:id="869" w:name="_Toc170072428"/>
      <w:r w:rsidRPr="00EE1D62">
        <w:rPr>
          <w:lang w:eastAsia="en-US"/>
        </w:rPr>
        <w:t xml:space="preserve">Support </w:t>
      </w:r>
      <w:r w:rsidR="00EB36AC">
        <w:rPr>
          <w:lang w:eastAsia="en-US"/>
        </w:rPr>
        <w:t>f</w:t>
      </w:r>
      <w:r w:rsidRPr="00EE1D62">
        <w:rPr>
          <w:lang w:eastAsia="en-US"/>
        </w:rPr>
        <w:t>iles</w:t>
      </w:r>
      <w:bookmarkEnd w:id="868"/>
      <w:bookmarkEnd w:id="869"/>
    </w:p>
    <w:p w14:paraId="5C7AD416" w14:textId="762BA159" w:rsidR="00C52566" w:rsidRPr="000F0F0F" w:rsidRDefault="00C52566" w:rsidP="00C52566">
      <w:pPr>
        <w:pStyle w:val="Heading3"/>
        <w:tabs>
          <w:tab w:val="clear" w:pos="660"/>
          <w:tab w:val="clear" w:pos="880"/>
          <w:tab w:val="left" w:pos="851"/>
        </w:tabs>
        <w:spacing w:before="120" w:after="120" w:line="240" w:lineRule="auto"/>
        <w:ind w:left="851" w:hanging="851"/>
        <w:jc w:val="both"/>
        <w:rPr>
          <w:ins w:id="870" w:author="Jeff Wootton" w:date="2024-06-13T17:08:00Z" w16du:dateUtc="2024-06-13T15:08:00Z"/>
        </w:rPr>
      </w:pPr>
      <w:bookmarkStart w:id="871" w:name="_Toc170072429"/>
      <w:commentRangeStart w:id="872"/>
      <w:ins w:id="873" w:author="Jeff Wootton" w:date="2024-06-13T17:08:00Z" w16du:dateUtc="2024-06-13T15:08:00Z">
        <w:r>
          <w:t xml:space="preserve">ENC </w:t>
        </w:r>
      </w:ins>
      <w:ins w:id="874" w:author="Jeff Wootton" w:date="2024-06-22T10:39:00Z" w16du:dateUtc="2024-06-22T08:39:00Z">
        <w:r w:rsidR="00933620">
          <w:t>support</w:t>
        </w:r>
      </w:ins>
      <w:ins w:id="875" w:author="Jeff Wootton" w:date="2024-06-13T17:08:00Z" w16du:dateUtc="2024-06-13T15:08:00Z">
        <w:r>
          <w:t xml:space="preserve"> files</w:t>
        </w:r>
      </w:ins>
      <w:commentRangeEnd w:id="872"/>
      <w:ins w:id="876" w:author="Jeff Wootton" w:date="2024-06-13T17:15:00Z" w16du:dateUtc="2024-06-13T15:15:00Z">
        <w:r w:rsidR="00E36B0F">
          <w:rPr>
            <w:rStyle w:val="CommentReference"/>
            <w:b w:val="0"/>
            <w:bCs w:val="0"/>
          </w:rPr>
          <w:commentReference w:id="872"/>
        </w:r>
      </w:ins>
      <w:bookmarkEnd w:id="871"/>
    </w:p>
    <w:p w14:paraId="1C2F4334" w14:textId="202F952E" w:rsidR="00C52566" w:rsidRPr="00C52566" w:rsidDel="00C52566" w:rsidRDefault="00C52566">
      <w:pPr>
        <w:rPr>
          <w:del w:id="877" w:author="Jeff Wootton" w:date="2024-06-13T17:08:00Z" w16du:dateUtc="2024-06-13T15:08:00Z"/>
          <w:lang w:eastAsia="en-US"/>
        </w:rPr>
        <w:pPrChange w:id="878" w:author="Jeff Wootton" w:date="2024-06-13T17:08:00Z" w16du:dateUtc="2024-06-13T15:08:00Z">
          <w:pPr>
            <w:pStyle w:val="Heading2"/>
            <w:tabs>
              <w:tab w:val="clear" w:pos="540"/>
            </w:tabs>
            <w:spacing w:before="120" w:after="200" w:line="240" w:lineRule="auto"/>
            <w:ind w:left="709" w:hanging="709"/>
          </w:pPr>
        </w:pPrChange>
      </w:pPr>
    </w:p>
    <w:p w14:paraId="6E51F62E" w14:textId="0FAD8CD2" w:rsidR="00E73EDF" w:rsidRPr="00EE1D62" w:rsidRDefault="007653F1" w:rsidP="00B303E4">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60" w:line="240" w:lineRule="auto"/>
      </w:pPr>
      <w:del w:id="879" w:author="Jeff Wootton" w:date="2024-06-13T17:08:00Z" w16du:dateUtc="2024-06-13T15:08:00Z">
        <w:r w:rsidRPr="00EE1D62" w:rsidDel="00C52566">
          <w:delText>D</w:delText>
        </w:r>
      </w:del>
      <w:ins w:id="880" w:author="Jeff Wootton" w:date="2024-06-13T17:08:00Z" w16du:dateUtc="2024-06-13T15:08:00Z">
        <w:r w:rsidR="00C52566">
          <w:t xml:space="preserve">ENC </w:t>
        </w:r>
      </w:ins>
      <w:del w:id="881" w:author="Jeff Wootton" w:date="2024-06-21T10:29:00Z" w16du:dateUtc="2024-06-21T08:29:00Z">
        <w:r w:rsidRPr="00EE1D62" w:rsidDel="00060624">
          <w:delText xml:space="preserve">ataset </w:delText>
        </w:r>
      </w:del>
      <w:r w:rsidRPr="00EE1D62">
        <w:t xml:space="preserve">support files offer supplementary information that can be included in an ENC </w:t>
      </w:r>
      <w:r w:rsidR="00EB36AC">
        <w:t>E</w:t>
      </w:r>
      <w:r w:rsidRPr="00EE1D62">
        <w:t xml:space="preserve">xchange </w:t>
      </w:r>
      <w:r w:rsidR="00EB36AC">
        <w:t>S</w:t>
      </w:r>
      <w:r w:rsidRPr="00EE1D62">
        <w:t xml:space="preserve">et. </w:t>
      </w:r>
    </w:p>
    <w:p w14:paraId="595E22EB" w14:textId="08423DD3" w:rsidR="00E73EDF" w:rsidRPr="00EE1D62" w:rsidRDefault="007653F1" w:rsidP="001D02B5">
      <w:pPr>
        <w:pStyle w:val="ListParagraph1"/>
        <w:numPr>
          <w:ilvl w:val="0"/>
          <w:numId w:val="19"/>
        </w:numPr>
        <w:tabs>
          <w:tab w:val="left" w:pos="373"/>
          <w:tab w:val="left" w:pos="1167"/>
        </w:tabs>
        <w:spacing w:after="60" w:line="240" w:lineRule="auto"/>
        <w:ind w:left="567" w:hanging="283"/>
      </w:pPr>
      <w:r w:rsidRPr="00EE1D62">
        <w:t xml:space="preserve">Text files must contain only </w:t>
      </w:r>
      <w:commentRangeStart w:id="882"/>
      <w:del w:id="883" w:author="Jeff Wootton" w:date="2024-07-17T11:29:00Z" w16du:dateUtc="2024-07-17T09:29:00Z">
        <w:r w:rsidRPr="00EE1D62" w:rsidDel="00623201">
          <w:delText xml:space="preserve">general </w:delText>
        </w:r>
      </w:del>
      <w:ins w:id="884" w:author="Jeff Wootton" w:date="2024-07-17T11:29:00Z" w16du:dateUtc="2024-07-17T09:29:00Z">
        <w:r w:rsidR="00623201">
          <w:t>UTF-8 encoded</w:t>
        </w:r>
      </w:ins>
      <w:commentRangeEnd w:id="882"/>
      <w:ins w:id="885" w:author="Jeff Wootton" w:date="2024-07-17T11:30:00Z" w16du:dateUtc="2024-07-17T09:30:00Z">
        <w:r w:rsidR="00DD34B2">
          <w:rPr>
            <w:rStyle w:val="CommentReference"/>
          </w:rPr>
          <w:commentReference w:id="882"/>
        </w:r>
      </w:ins>
      <w:ins w:id="886" w:author="Jeff Wootton" w:date="2024-07-17T11:29:00Z" w16du:dateUtc="2024-07-17T09:29:00Z">
        <w:r w:rsidR="00623201" w:rsidRPr="00EE1D62">
          <w:t xml:space="preserve"> </w:t>
        </w:r>
      </w:ins>
      <w:r w:rsidRPr="00EE1D62">
        <w:t>text as defined by this standard</w:t>
      </w:r>
      <w:r w:rsidR="0055057E">
        <w:t xml:space="preserve"> (t</w:t>
      </w:r>
      <w:r w:rsidR="0055057E" w:rsidRPr="0055057E">
        <w:t>ext consisting only of printable characters and without HTML, XML, or other markup</w:t>
      </w:r>
      <w:commentRangeStart w:id="887"/>
      <w:r w:rsidR="0055057E">
        <w:t>)</w:t>
      </w:r>
      <w:r w:rsidRPr="00EE1D62">
        <w:t>.</w:t>
      </w:r>
      <w:del w:id="888" w:author="Jeff Wootton" w:date="2024-06-22T10:34:00Z" w16du:dateUtc="2024-06-22T08:34:00Z">
        <w:r w:rsidRPr="00EE1D62" w:rsidDel="00A9381A">
          <w:delText xml:space="preserve"> Extensible mark-up language (XML) supports UTF-8 character encoding</w:delText>
        </w:r>
        <w:r w:rsidR="00B658F6" w:rsidRPr="00EE1D62" w:rsidDel="00A9381A">
          <w:delText xml:space="preserve">. </w:delText>
        </w:r>
        <w:r w:rsidRPr="00EE1D62" w:rsidDel="00A9381A">
          <w:rPr>
            <w:b/>
          </w:rPr>
          <w:delText>(TXT)</w:delText>
        </w:r>
        <w:r w:rsidRPr="00EE1D62" w:rsidDel="00A9381A">
          <w:delText>,</w:delText>
        </w:r>
        <w:r w:rsidRPr="00EE1D62" w:rsidDel="00A9381A">
          <w:rPr>
            <w:b/>
          </w:rPr>
          <w:delText xml:space="preserve"> (XML)</w:delText>
        </w:r>
        <w:r w:rsidRPr="00EE1D62" w:rsidDel="00A9381A">
          <w:delText>,</w:delText>
        </w:r>
        <w:r w:rsidRPr="00EE1D62" w:rsidDel="00A9381A">
          <w:rPr>
            <w:b/>
          </w:rPr>
          <w:delText xml:space="preserve"> (HTM)</w:delText>
        </w:r>
        <w:r w:rsidRPr="00EE1D62" w:rsidDel="00A9381A">
          <w:delText>.</w:delText>
        </w:r>
      </w:del>
      <w:commentRangeEnd w:id="887"/>
      <w:r w:rsidR="00CF50A5">
        <w:rPr>
          <w:rStyle w:val="CommentReference"/>
        </w:rPr>
        <w:commentReference w:id="887"/>
      </w:r>
    </w:p>
    <w:p w14:paraId="2761394A" w14:textId="777A6957" w:rsidR="00E73EDF" w:rsidRPr="00B303E4" w:rsidRDefault="007653F1" w:rsidP="001D02B5">
      <w:pPr>
        <w:pStyle w:val="ListParagraph1"/>
        <w:numPr>
          <w:ilvl w:val="0"/>
          <w:numId w:val="19"/>
        </w:numPr>
        <w:tabs>
          <w:tab w:val="left" w:pos="0"/>
          <w:tab w:val="left" w:pos="283"/>
          <w:tab w:val="left" w:pos="709"/>
          <w:tab w:val="left" w:pos="1134"/>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120" w:line="240" w:lineRule="auto"/>
        <w:ind w:left="567" w:hanging="283"/>
        <w:rPr>
          <w:rFonts w:cs="Arial"/>
        </w:rPr>
      </w:pPr>
      <w:r w:rsidRPr="00EE1D62">
        <w:t xml:space="preserve">Picture files must be in TIFF </w:t>
      </w:r>
      <w:r w:rsidR="000055EF" w:rsidRPr="00EE1D62">
        <w:t>(</w:t>
      </w:r>
      <w:r w:rsidRPr="00EE1D62">
        <w:t>6.0 specification</w:t>
      </w:r>
      <w:r w:rsidR="000055EF" w:rsidRPr="00EE1D62">
        <w:t xml:space="preserve">) </w:t>
      </w:r>
      <w:r w:rsidRPr="00EE1D62">
        <w:rPr>
          <w:b/>
        </w:rPr>
        <w:t>(TIFF)</w:t>
      </w:r>
      <w:r w:rsidR="00A937DD" w:rsidRPr="00EE1D62">
        <w:t>.</w:t>
      </w:r>
    </w:p>
    <w:p w14:paraId="1C3F5664" w14:textId="61C10177" w:rsidR="00B303E4" w:rsidRPr="00190CF4" w:rsidRDefault="00190CF4" w:rsidP="006F500C">
      <w:pPr>
        <w:pStyle w:val="Caption"/>
        <w:keepNext/>
        <w:keepLines/>
        <w:spacing w:line="240" w:lineRule="auto"/>
        <w:jc w:val="center"/>
        <w:rPr>
          <w:rFonts w:cs="Arial"/>
        </w:rPr>
      </w:pPr>
      <w:r w:rsidRPr="00190CF4">
        <w:t xml:space="preserve">Table </w:t>
      </w:r>
      <w:r>
        <w:t>11-1</w:t>
      </w:r>
      <w:r w:rsidRPr="00190CF4">
        <w:t xml:space="preserve"> </w:t>
      </w:r>
      <w:r>
        <w:t>–</w:t>
      </w:r>
      <w:r w:rsidRPr="00190CF4">
        <w:t xml:space="preserve"> </w:t>
      </w:r>
      <w:del w:id="889" w:author="Jeff Wootton" w:date="2024-06-13T17:08:00Z" w16du:dateUtc="2024-06-13T15:08:00Z">
        <w:r w:rsidRPr="00190CF4" w:rsidDel="00C52566">
          <w:delText xml:space="preserve">Support </w:delText>
        </w:r>
      </w:del>
      <w:ins w:id="890" w:author="Jeff Wootton" w:date="2024-06-13T17:08:00Z" w16du:dateUtc="2024-06-13T15:08:00Z">
        <w:r w:rsidR="00C52566">
          <w:t xml:space="preserve">ENC </w:t>
        </w:r>
      </w:ins>
      <w:ins w:id="891" w:author="Jeff Wootton" w:date="2024-06-13T17:09:00Z" w16du:dateUtc="2024-06-13T15:09:00Z">
        <w:r w:rsidR="00C52566">
          <w:t>s</w:t>
        </w:r>
      </w:ins>
      <w:ins w:id="892" w:author="Jeff Wootton" w:date="2024-06-13T17:08:00Z" w16du:dateUtc="2024-06-13T15:08:00Z">
        <w:r w:rsidR="00C52566" w:rsidRPr="00190CF4">
          <w:t xml:space="preserve">upport </w:t>
        </w:r>
      </w:ins>
      <w:r w:rsidRPr="00190CF4">
        <w:t>file extensions</w:t>
      </w:r>
    </w:p>
    <w:tbl>
      <w:tblPr>
        <w:tblW w:w="810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93"/>
        <w:gridCol w:w="1299"/>
        <w:gridCol w:w="5310"/>
      </w:tblGrid>
      <w:tr w:rsidR="00E73EDF" w:rsidRPr="00EE1D62" w14:paraId="7F5F9595" w14:textId="77777777" w:rsidTr="00190CF4">
        <w:trPr>
          <w:cantSplit/>
          <w:jc w:val="center"/>
        </w:trPr>
        <w:tc>
          <w:tcPr>
            <w:tcW w:w="1493" w:type="dxa"/>
            <w:shd w:val="clear" w:color="auto" w:fill="D9D9D9" w:themeFill="background1" w:themeFillShade="D9"/>
          </w:tcPr>
          <w:p w14:paraId="6C5B2F24" w14:textId="77777777" w:rsidR="00E73EDF" w:rsidRPr="00EE1D62" w:rsidRDefault="007653F1" w:rsidP="006F500C">
            <w:pPr>
              <w:pStyle w:val="NormalWeb"/>
              <w:keepNext/>
              <w:keepLines/>
              <w:spacing w:before="60" w:beforeAutospacing="0" w:after="60" w:afterAutospacing="0"/>
              <w:jc w:val="both"/>
              <w:rPr>
                <w:rFonts w:ascii="Arial" w:hAnsi="Arial" w:cs="Arial"/>
                <w:b/>
                <w:sz w:val="18"/>
                <w:szCs w:val="18"/>
              </w:rPr>
            </w:pPr>
            <w:r w:rsidRPr="00EE1D62">
              <w:rPr>
                <w:rFonts w:ascii="Arial" w:hAnsi="Arial" w:cs="Arial"/>
                <w:b/>
                <w:sz w:val="18"/>
                <w:szCs w:val="18"/>
              </w:rPr>
              <w:t>File Types</w:t>
            </w:r>
          </w:p>
        </w:tc>
        <w:tc>
          <w:tcPr>
            <w:tcW w:w="1299" w:type="dxa"/>
            <w:shd w:val="clear" w:color="auto" w:fill="D9D9D9" w:themeFill="background1" w:themeFillShade="D9"/>
          </w:tcPr>
          <w:p w14:paraId="012C7297" w14:textId="77777777" w:rsidR="00E73EDF" w:rsidRPr="00EE1D62" w:rsidRDefault="007653F1" w:rsidP="006F500C">
            <w:pPr>
              <w:pStyle w:val="NormalWeb"/>
              <w:keepNext/>
              <w:keepLines/>
              <w:spacing w:before="60" w:beforeAutospacing="0" w:after="60" w:afterAutospacing="0"/>
              <w:jc w:val="both"/>
              <w:rPr>
                <w:rFonts w:ascii="Arial" w:hAnsi="Arial" w:cs="Arial"/>
                <w:b/>
                <w:sz w:val="18"/>
                <w:szCs w:val="18"/>
              </w:rPr>
            </w:pPr>
            <w:r w:rsidRPr="00EE1D62">
              <w:rPr>
                <w:rFonts w:ascii="Arial" w:hAnsi="Arial" w:cs="Arial"/>
                <w:b/>
                <w:sz w:val="18"/>
                <w:szCs w:val="18"/>
              </w:rPr>
              <w:t xml:space="preserve"> Extensions</w:t>
            </w:r>
          </w:p>
        </w:tc>
        <w:tc>
          <w:tcPr>
            <w:tcW w:w="5310" w:type="dxa"/>
            <w:shd w:val="clear" w:color="auto" w:fill="D9D9D9" w:themeFill="background1" w:themeFillShade="D9"/>
          </w:tcPr>
          <w:p w14:paraId="2134BDBC" w14:textId="77777777" w:rsidR="00E73EDF" w:rsidRPr="00EE1D62" w:rsidRDefault="007653F1" w:rsidP="006F500C">
            <w:pPr>
              <w:pStyle w:val="NormalWeb"/>
              <w:keepNext/>
              <w:keepLines/>
              <w:spacing w:before="60" w:beforeAutospacing="0" w:after="60" w:afterAutospacing="0"/>
              <w:jc w:val="both"/>
              <w:rPr>
                <w:rFonts w:ascii="Arial" w:hAnsi="Arial" w:cs="Arial"/>
                <w:b/>
                <w:sz w:val="18"/>
                <w:szCs w:val="18"/>
              </w:rPr>
            </w:pPr>
            <w:r w:rsidRPr="00EE1D62">
              <w:rPr>
                <w:rFonts w:ascii="Arial" w:hAnsi="Arial" w:cs="Arial"/>
                <w:b/>
                <w:sz w:val="18"/>
                <w:szCs w:val="18"/>
              </w:rPr>
              <w:t>Comment</w:t>
            </w:r>
          </w:p>
        </w:tc>
      </w:tr>
      <w:tr w:rsidR="00E73EDF" w:rsidRPr="00EE1D62" w14:paraId="66363467" w14:textId="77777777" w:rsidTr="00190CF4">
        <w:trPr>
          <w:cantSplit/>
          <w:jc w:val="center"/>
        </w:trPr>
        <w:tc>
          <w:tcPr>
            <w:tcW w:w="1493" w:type="dxa"/>
          </w:tcPr>
          <w:p w14:paraId="10FA7AFE" w14:textId="77777777" w:rsidR="00E73EDF" w:rsidRPr="00EE1D62" w:rsidRDefault="007653F1" w:rsidP="00C128E3">
            <w:pPr>
              <w:pStyle w:val="NormalWeb"/>
              <w:spacing w:before="60" w:beforeAutospacing="0" w:after="60" w:afterAutospacing="0"/>
              <w:jc w:val="both"/>
              <w:rPr>
                <w:rFonts w:ascii="Arial" w:hAnsi="Arial" w:cs="Arial"/>
                <w:b/>
                <w:sz w:val="18"/>
                <w:szCs w:val="18"/>
              </w:rPr>
            </w:pPr>
            <w:r w:rsidRPr="00EE1D62">
              <w:rPr>
                <w:rFonts w:ascii="Arial" w:hAnsi="Arial" w:cs="Arial"/>
                <w:b/>
                <w:sz w:val="18"/>
                <w:szCs w:val="18"/>
              </w:rPr>
              <w:t xml:space="preserve">Text </w:t>
            </w:r>
          </w:p>
        </w:tc>
        <w:tc>
          <w:tcPr>
            <w:tcW w:w="1299" w:type="dxa"/>
          </w:tcPr>
          <w:p w14:paraId="744D15E5" w14:textId="77777777" w:rsidR="00E73EDF" w:rsidRPr="00EE1D62" w:rsidRDefault="007653F1" w:rsidP="00C128E3">
            <w:pPr>
              <w:pStyle w:val="NormalWeb"/>
              <w:spacing w:before="60" w:beforeAutospacing="0" w:after="60" w:afterAutospacing="0"/>
              <w:jc w:val="both"/>
              <w:rPr>
                <w:rFonts w:ascii="Arial" w:hAnsi="Arial" w:cs="Arial"/>
                <w:sz w:val="18"/>
                <w:szCs w:val="18"/>
              </w:rPr>
            </w:pPr>
            <w:r w:rsidRPr="00EE1D62">
              <w:rPr>
                <w:rFonts w:ascii="Arial" w:hAnsi="Arial" w:cs="Arial"/>
                <w:sz w:val="18"/>
                <w:szCs w:val="18"/>
              </w:rPr>
              <w:t>TXT</w:t>
            </w:r>
          </w:p>
        </w:tc>
        <w:tc>
          <w:tcPr>
            <w:tcW w:w="5310" w:type="dxa"/>
          </w:tcPr>
          <w:p w14:paraId="4C4DF82A" w14:textId="77777777" w:rsidR="00E73EDF" w:rsidRPr="00EE1D62" w:rsidRDefault="00E73EDF" w:rsidP="00C128E3">
            <w:pPr>
              <w:pStyle w:val="NormalWeb"/>
              <w:spacing w:before="60" w:beforeAutospacing="0" w:after="60" w:afterAutospacing="0"/>
              <w:jc w:val="both"/>
              <w:rPr>
                <w:rFonts w:ascii="Arial" w:hAnsi="Arial" w:cs="Arial"/>
                <w:sz w:val="18"/>
                <w:szCs w:val="18"/>
              </w:rPr>
            </w:pPr>
          </w:p>
        </w:tc>
      </w:tr>
      <w:tr w:rsidR="00E73EDF" w:rsidRPr="00EE1D62" w:rsidDel="00933620" w14:paraId="6BEFA84D" w14:textId="4036F2E7" w:rsidTr="00190CF4">
        <w:trPr>
          <w:cantSplit/>
          <w:jc w:val="center"/>
          <w:del w:id="893" w:author="Jeff Wootton" w:date="2024-06-22T10:38:00Z"/>
        </w:trPr>
        <w:tc>
          <w:tcPr>
            <w:tcW w:w="1493" w:type="dxa"/>
          </w:tcPr>
          <w:p w14:paraId="488548C1" w14:textId="52F3B326" w:rsidR="00E73EDF" w:rsidRPr="00EE1D62" w:rsidDel="00933620" w:rsidRDefault="00E73EDF" w:rsidP="00C128E3">
            <w:pPr>
              <w:pStyle w:val="NormalWeb"/>
              <w:spacing w:before="60" w:beforeAutospacing="0" w:after="60" w:afterAutospacing="0"/>
              <w:jc w:val="both"/>
              <w:rPr>
                <w:del w:id="894" w:author="Jeff Wootton" w:date="2024-06-22T10:38:00Z" w16du:dateUtc="2024-06-22T08:38:00Z"/>
                <w:rFonts w:ascii="Arial" w:hAnsi="Arial" w:cs="Arial"/>
                <w:b/>
                <w:sz w:val="18"/>
                <w:szCs w:val="18"/>
              </w:rPr>
            </w:pPr>
          </w:p>
        </w:tc>
        <w:tc>
          <w:tcPr>
            <w:tcW w:w="1299" w:type="dxa"/>
          </w:tcPr>
          <w:p w14:paraId="3C44FF30" w14:textId="499E25A6" w:rsidR="00E73EDF" w:rsidRPr="00EE1D62" w:rsidDel="00933620" w:rsidRDefault="007653F1" w:rsidP="00C128E3">
            <w:pPr>
              <w:pStyle w:val="NormalWeb"/>
              <w:spacing w:before="60" w:beforeAutospacing="0" w:after="60" w:afterAutospacing="0"/>
              <w:jc w:val="both"/>
              <w:rPr>
                <w:del w:id="895" w:author="Jeff Wootton" w:date="2024-06-22T10:38:00Z" w16du:dateUtc="2024-06-22T08:38:00Z"/>
                <w:rFonts w:ascii="Arial" w:hAnsi="Arial" w:cs="Arial"/>
                <w:sz w:val="18"/>
                <w:szCs w:val="18"/>
              </w:rPr>
            </w:pPr>
            <w:del w:id="896" w:author="Jeff Wootton" w:date="2024-06-22T10:38:00Z" w16du:dateUtc="2024-06-22T08:38:00Z">
              <w:r w:rsidRPr="00EE1D62" w:rsidDel="00933620">
                <w:rPr>
                  <w:rFonts w:ascii="Arial" w:hAnsi="Arial" w:cs="Arial"/>
                  <w:sz w:val="18"/>
                  <w:szCs w:val="18"/>
                </w:rPr>
                <w:delText>HTM</w:delText>
              </w:r>
            </w:del>
          </w:p>
        </w:tc>
        <w:tc>
          <w:tcPr>
            <w:tcW w:w="5310" w:type="dxa"/>
          </w:tcPr>
          <w:p w14:paraId="3DFE9D91" w14:textId="2453DC4B" w:rsidR="00E73EDF" w:rsidRPr="00EE1D62" w:rsidDel="00933620" w:rsidRDefault="007653F1" w:rsidP="00C128E3">
            <w:pPr>
              <w:pStyle w:val="NormalWeb"/>
              <w:spacing w:before="60" w:beforeAutospacing="0" w:after="60" w:afterAutospacing="0"/>
              <w:jc w:val="both"/>
              <w:rPr>
                <w:del w:id="897" w:author="Jeff Wootton" w:date="2024-06-22T10:38:00Z" w16du:dateUtc="2024-06-22T08:38:00Z"/>
                <w:rFonts w:ascii="Arial" w:hAnsi="Arial" w:cs="Arial"/>
                <w:sz w:val="18"/>
                <w:szCs w:val="18"/>
              </w:rPr>
            </w:pPr>
            <w:del w:id="898" w:author="Jeff Wootton" w:date="2024-06-22T10:38:00Z" w16du:dateUtc="2024-06-22T08:38:00Z">
              <w:r w:rsidRPr="00EE1D62" w:rsidDel="00933620">
                <w:rPr>
                  <w:rFonts w:ascii="Arial" w:hAnsi="Arial" w:cs="Arial"/>
                  <w:sz w:val="18"/>
                  <w:szCs w:val="18"/>
                </w:rPr>
                <w:delText xml:space="preserve">HTML files must only include inline or embedded Cascading Style Sheet (CSS) information and must not </w:delText>
              </w:r>
              <w:r w:rsidR="00FD51F4" w:rsidRPr="00EE1D62" w:rsidDel="00933620">
                <w:rPr>
                  <w:rFonts w:ascii="Arial" w:hAnsi="Arial" w:cs="Arial"/>
                  <w:sz w:val="18"/>
                  <w:szCs w:val="18"/>
                </w:rPr>
                <w:delText xml:space="preserve">contain </w:delText>
              </w:r>
              <w:r w:rsidRPr="00EE1D62" w:rsidDel="00933620">
                <w:rPr>
                  <w:rFonts w:ascii="Arial" w:hAnsi="Arial" w:cs="Arial"/>
                  <w:sz w:val="18"/>
                  <w:szCs w:val="18"/>
                </w:rPr>
                <w:delText>embed</w:delText>
              </w:r>
              <w:r w:rsidR="00FD51F4" w:rsidRPr="00EE1D62" w:rsidDel="00933620">
                <w:rPr>
                  <w:rFonts w:ascii="Arial" w:hAnsi="Arial" w:cs="Arial"/>
                  <w:sz w:val="18"/>
                  <w:szCs w:val="18"/>
                </w:rPr>
                <w:delText>ded</w:delText>
              </w:r>
              <w:r w:rsidRPr="00EE1D62" w:rsidDel="00933620">
                <w:rPr>
                  <w:rFonts w:ascii="Arial" w:hAnsi="Arial" w:cs="Arial"/>
                  <w:sz w:val="18"/>
                  <w:szCs w:val="18"/>
                </w:rPr>
                <w:delText xml:space="preserve"> Javascript or other dynamic content, </w:delText>
              </w:r>
              <w:r w:rsidRPr="00EE1D62" w:rsidDel="00933620">
                <w:rPr>
                  <w:rFonts w:ascii="Arial" w:eastAsiaTheme="minorEastAsia" w:hAnsi="Arial" w:cs="Arial"/>
                  <w:sz w:val="18"/>
                  <w:szCs w:val="18"/>
                  <w:lang w:eastAsia="ja-JP"/>
                </w:rPr>
                <w:delText>for example</w:delText>
              </w:r>
              <w:r w:rsidRPr="00EE1D62" w:rsidDel="00933620">
                <w:rPr>
                  <w:rFonts w:ascii="Arial" w:hAnsi="Arial" w:cs="Arial"/>
                  <w:sz w:val="18"/>
                  <w:szCs w:val="18"/>
                </w:rPr>
                <w:delText xml:space="preserve"> DHTML, Flash etc.</w:delText>
              </w:r>
            </w:del>
          </w:p>
        </w:tc>
      </w:tr>
      <w:tr w:rsidR="00EE1D62" w:rsidRPr="00EE1D62" w:rsidDel="00933620" w14:paraId="10D9FC62" w14:textId="66DE5788" w:rsidTr="00190CF4">
        <w:trPr>
          <w:cantSplit/>
          <w:jc w:val="center"/>
          <w:del w:id="899" w:author="Jeff Wootton" w:date="2024-06-22T10:38:00Z"/>
        </w:trPr>
        <w:tc>
          <w:tcPr>
            <w:tcW w:w="1493" w:type="dxa"/>
          </w:tcPr>
          <w:p w14:paraId="64189000" w14:textId="1711509A" w:rsidR="00E73EDF" w:rsidRPr="00EE1D62" w:rsidDel="00933620" w:rsidRDefault="00E73EDF" w:rsidP="00C128E3">
            <w:pPr>
              <w:pStyle w:val="NormalWeb"/>
              <w:spacing w:before="60" w:beforeAutospacing="0" w:after="60" w:afterAutospacing="0"/>
              <w:jc w:val="both"/>
              <w:rPr>
                <w:del w:id="900" w:author="Jeff Wootton" w:date="2024-06-22T10:38:00Z" w16du:dateUtc="2024-06-22T08:38:00Z"/>
                <w:rFonts w:ascii="Arial" w:hAnsi="Arial" w:cs="Arial"/>
                <w:b/>
                <w:sz w:val="18"/>
                <w:szCs w:val="18"/>
              </w:rPr>
            </w:pPr>
          </w:p>
        </w:tc>
        <w:tc>
          <w:tcPr>
            <w:tcW w:w="1299" w:type="dxa"/>
          </w:tcPr>
          <w:p w14:paraId="1D593DEC" w14:textId="5C67CF3B" w:rsidR="00E73EDF" w:rsidRPr="00EE1D62" w:rsidDel="00933620" w:rsidRDefault="007653F1" w:rsidP="00C128E3">
            <w:pPr>
              <w:pStyle w:val="NormalWeb"/>
              <w:spacing w:before="60" w:beforeAutospacing="0" w:after="60" w:afterAutospacing="0"/>
              <w:jc w:val="both"/>
              <w:rPr>
                <w:del w:id="901" w:author="Jeff Wootton" w:date="2024-06-22T10:38:00Z" w16du:dateUtc="2024-06-22T08:38:00Z"/>
                <w:rFonts w:ascii="Arial" w:hAnsi="Arial" w:cs="Arial"/>
                <w:sz w:val="18"/>
                <w:szCs w:val="18"/>
              </w:rPr>
            </w:pPr>
            <w:del w:id="902" w:author="Jeff Wootton" w:date="2024-06-22T10:38:00Z" w16du:dateUtc="2024-06-22T08:38:00Z">
              <w:r w:rsidRPr="00EE1D62" w:rsidDel="00933620">
                <w:rPr>
                  <w:rFonts w:ascii="Arial" w:hAnsi="Arial" w:cs="Arial"/>
                  <w:sz w:val="18"/>
                  <w:szCs w:val="18"/>
                </w:rPr>
                <w:delText>XML</w:delText>
              </w:r>
            </w:del>
          </w:p>
        </w:tc>
        <w:tc>
          <w:tcPr>
            <w:tcW w:w="5310" w:type="dxa"/>
          </w:tcPr>
          <w:p w14:paraId="03A94C1F" w14:textId="49CD5FBB" w:rsidR="00E73EDF" w:rsidRPr="00EE1D62" w:rsidDel="00933620" w:rsidRDefault="007653F1" w:rsidP="003404E4">
            <w:pPr>
              <w:pStyle w:val="NormalWeb"/>
              <w:spacing w:before="60" w:beforeAutospacing="0" w:after="60" w:afterAutospacing="0"/>
              <w:jc w:val="both"/>
              <w:rPr>
                <w:del w:id="903" w:author="Jeff Wootton" w:date="2024-06-22T10:38:00Z" w16du:dateUtc="2024-06-22T08:38:00Z"/>
                <w:rFonts w:ascii="Arial" w:hAnsi="Arial" w:cs="Arial"/>
                <w:sz w:val="18"/>
                <w:szCs w:val="18"/>
              </w:rPr>
            </w:pPr>
            <w:del w:id="904" w:author="Jeff Wootton" w:date="2024-06-22T10:38:00Z" w16du:dateUtc="2024-06-22T08:38:00Z">
              <w:r w:rsidRPr="00EE1D62" w:rsidDel="00933620">
                <w:rPr>
                  <w:rFonts w:ascii="Arial" w:hAnsi="Arial" w:cs="Arial"/>
                  <w:sz w:val="18"/>
                  <w:szCs w:val="18"/>
                </w:rPr>
                <w:delText>XML documents must only be included in accordance with guidance provided within the Data Classification and Encoding Guide</w:delText>
              </w:r>
              <w:r w:rsidR="00395141" w:rsidRPr="00EE1D62" w:rsidDel="00933620">
                <w:rPr>
                  <w:rFonts w:ascii="Arial" w:hAnsi="Arial" w:cs="Arial"/>
                  <w:sz w:val="18"/>
                  <w:szCs w:val="18"/>
                </w:rPr>
                <w:delText xml:space="preserve"> (S-101 Annex A)</w:delText>
              </w:r>
              <w:r w:rsidRPr="00EE1D62" w:rsidDel="00933620">
                <w:rPr>
                  <w:rFonts w:ascii="Arial" w:hAnsi="Arial" w:cs="Arial"/>
                  <w:sz w:val="18"/>
                  <w:szCs w:val="18"/>
                </w:rPr>
                <w:delText xml:space="preserve">. This may include a </w:delText>
              </w:r>
              <w:r w:rsidR="003404E4" w:rsidDel="00933620">
                <w:rPr>
                  <w:rFonts w:ascii="Arial" w:hAnsi="Arial" w:cs="Arial"/>
                  <w:sz w:val="18"/>
                  <w:szCs w:val="18"/>
                </w:rPr>
                <w:delText>S</w:delText>
              </w:r>
              <w:r w:rsidRPr="00EE1D62" w:rsidDel="00933620">
                <w:rPr>
                  <w:rFonts w:ascii="Arial" w:hAnsi="Arial" w:cs="Arial"/>
                  <w:sz w:val="18"/>
                  <w:szCs w:val="18"/>
                </w:rPr>
                <w:delText>chema for the validation of XML documents.</w:delText>
              </w:r>
            </w:del>
          </w:p>
        </w:tc>
      </w:tr>
      <w:tr w:rsidR="00E73EDF" w:rsidRPr="00EE1D62" w14:paraId="65F2F7A2" w14:textId="77777777" w:rsidTr="00190CF4">
        <w:trPr>
          <w:cantSplit/>
          <w:jc w:val="center"/>
        </w:trPr>
        <w:tc>
          <w:tcPr>
            <w:tcW w:w="1493" w:type="dxa"/>
          </w:tcPr>
          <w:p w14:paraId="15B3FB25" w14:textId="77777777" w:rsidR="00E73EDF" w:rsidRPr="00EE1D62" w:rsidRDefault="007653F1" w:rsidP="00C128E3">
            <w:pPr>
              <w:pStyle w:val="NormalWeb"/>
              <w:spacing w:before="60" w:beforeAutospacing="0" w:after="60" w:afterAutospacing="0"/>
              <w:jc w:val="both"/>
              <w:rPr>
                <w:rFonts w:ascii="Arial" w:hAnsi="Arial" w:cs="Arial"/>
                <w:b/>
                <w:sz w:val="18"/>
                <w:szCs w:val="18"/>
              </w:rPr>
            </w:pPr>
            <w:r w:rsidRPr="00EE1D62">
              <w:rPr>
                <w:rFonts w:ascii="Arial" w:hAnsi="Arial" w:cs="Arial"/>
                <w:b/>
                <w:sz w:val="18"/>
                <w:szCs w:val="18"/>
              </w:rPr>
              <w:t>Picture</w:t>
            </w:r>
          </w:p>
        </w:tc>
        <w:tc>
          <w:tcPr>
            <w:tcW w:w="1299" w:type="dxa"/>
          </w:tcPr>
          <w:p w14:paraId="34B66F1E" w14:textId="77777777" w:rsidR="00E73EDF" w:rsidRPr="00EE1D62" w:rsidRDefault="007653F1" w:rsidP="00C128E3">
            <w:pPr>
              <w:pStyle w:val="NormalWeb"/>
              <w:spacing w:before="60" w:beforeAutospacing="0" w:after="60" w:afterAutospacing="0"/>
              <w:jc w:val="both"/>
              <w:rPr>
                <w:rFonts w:ascii="Arial" w:hAnsi="Arial" w:cs="Arial"/>
                <w:sz w:val="18"/>
                <w:szCs w:val="18"/>
              </w:rPr>
            </w:pPr>
            <w:r w:rsidRPr="00EE1D62">
              <w:rPr>
                <w:rFonts w:ascii="Arial" w:hAnsi="Arial" w:cs="Arial"/>
                <w:sz w:val="18"/>
                <w:szCs w:val="18"/>
              </w:rPr>
              <w:t>TIF</w:t>
            </w:r>
          </w:p>
        </w:tc>
        <w:tc>
          <w:tcPr>
            <w:tcW w:w="5310" w:type="dxa"/>
          </w:tcPr>
          <w:p w14:paraId="55D19FF9" w14:textId="77777777" w:rsidR="00E73EDF" w:rsidRPr="00EE1D62" w:rsidRDefault="007653F1" w:rsidP="00C128E3">
            <w:pPr>
              <w:pStyle w:val="NormalWeb"/>
              <w:keepNext/>
              <w:spacing w:before="60" w:beforeAutospacing="0" w:after="60" w:afterAutospacing="0"/>
              <w:jc w:val="both"/>
              <w:rPr>
                <w:rFonts w:ascii="Arial" w:hAnsi="Arial" w:cs="Arial"/>
                <w:b/>
                <w:bCs/>
                <w:sz w:val="18"/>
                <w:szCs w:val="18"/>
              </w:rPr>
            </w:pPr>
            <w:r w:rsidRPr="00EE1D62">
              <w:rPr>
                <w:rFonts w:ascii="Arial" w:hAnsi="Arial" w:cs="Arial"/>
                <w:sz w:val="18"/>
                <w:szCs w:val="18"/>
              </w:rPr>
              <w:t>Baseline TIFF 6.0.</w:t>
            </w:r>
          </w:p>
        </w:tc>
      </w:tr>
    </w:tbl>
    <w:p w14:paraId="3512FC6F" w14:textId="3A33B3DE" w:rsidR="00E73EDF" w:rsidRDefault="00E73EDF" w:rsidP="00190CF4">
      <w:pPr>
        <w:spacing w:after="0" w:line="240" w:lineRule="auto"/>
        <w:rPr>
          <w:ins w:id="905" w:author="Jeff Wootton" w:date="2024-06-13T17:12:00Z" w16du:dateUtc="2024-06-13T15:12:00Z"/>
        </w:rPr>
      </w:pPr>
    </w:p>
    <w:p w14:paraId="5A12E54B" w14:textId="031CEFDC" w:rsidR="00C52566" w:rsidRDefault="00C52566" w:rsidP="00C52566">
      <w:pPr>
        <w:pStyle w:val="Heading3"/>
        <w:tabs>
          <w:tab w:val="clear" w:pos="660"/>
          <w:tab w:val="clear" w:pos="880"/>
          <w:tab w:val="left" w:pos="851"/>
        </w:tabs>
        <w:spacing w:before="120" w:after="120" w:line="240" w:lineRule="auto"/>
        <w:ind w:left="851" w:hanging="851"/>
        <w:jc w:val="both"/>
        <w:rPr>
          <w:ins w:id="906" w:author="Jeff Wootton" w:date="2024-06-13T17:12:00Z" w16du:dateUtc="2024-06-13T15:12:00Z"/>
        </w:rPr>
      </w:pPr>
      <w:bookmarkStart w:id="907" w:name="_Toc170072430"/>
      <w:commentRangeStart w:id="908"/>
      <w:ins w:id="909" w:author="Jeff Wootton" w:date="2024-06-13T17:12:00Z" w16du:dateUtc="2024-06-13T15:12:00Z">
        <w:r>
          <w:lastRenderedPageBreak/>
          <w:t>System support files</w:t>
        </w:r>
      </w:ins>
      <w:commentRangeEnd w:id="908"/>
      <w:ins w:id="910" w:author="Jeff Wootton" w:date="2024-06-13T17:15:00Z" w16du:dateUtc="2024-06-13T15:15:00Z">
        <w:r w:rsidR="00E36B0F">
          <w:rPr>
            <w:rStyle w:val="CommentReference"/>
            <w:b w:val="0"/>
            <w:bCs w:val="0"/>
          </w:rPr>
          <w:commentReference w:id="908"/>
        </w:r>
      </w:ins>
      <w:bookmarkEnd w:id="907"/>
    </w:p>
    <w:p w14:paraId="1E05914D" w14:textId="4344C662" w:rsidR="00C52566" w:rsidRPr="00391875" w:rsidRDefault="00C52566" w:rsidP="00391875">
      <w:pPr>
        <w:spacing w:after="120" w:line="240" w:lineRule="auto"/>
        <w:rPr>
          <w:ins w:id="911" w:author="Jeff Wootton" w:date="2024-06-13T17:12:00Z" w16du:dateUtc="2024-06-13T15:12:00Z"/>
        </w:rPr>
      </w:pPr>
      <w:ins w:id="912" w:author="Jeff Wootton" w:date="2024-06-13T17:12:00Z" w16du:dateUtc="2024-06-13T15:12:00Z">
        <w:r w:rsidRPr="00391875">
          <w:t xml:space="preserve">System </w:t>
        </w:r>
      </w:ins>
      <w:ins w:id="913" w:author="Jeff Wootton" w:date="2024-06-13T17:13:00Z" w16du:dateUtc="2024-06-13T15:13:00Z">
        <w:r w:rsidRPr="00391875">
          <w:t>s</w:t>
        </w:r>
      </w:ins>
      <w:ins w:id="914" w:author="Jeff Wootton" w:date="2024-06-13T17:12:00Z" w16du:dateUtc="2024-06-13T15:12:00Z">
        <w:r w:rsidRPr="00391875">
          <w:t xml:space="preserve">upport files used with the S-101 ENC Product Specification follow the general S-100 </w:t>
        </w:r>
      </w:ins>
      <w:ins w:id="915" w:author="Jeff Wootton" w:date="2024-06-13T17:13:00Z" w16du:dateUtc="2024-06-13T15:13:00Z">
        <w:r w:rsidRPr="00391875">
          <w:t>Framework</w:t>
        </w:r>
      </w:ins>
      <w:ins w:id="916" w:author="Jeff Wootton" w:date="2024-06-13T17:12:00Z" w16du:dateUtc="2024-06-13T15:12:00Z">
        <w:r w:rsidRPr="00391875">
          <w:t xml:space="preserve"> principles without any specific S-101 ENC Product Specification restrictions. System support files include</w:t>
        </w:r>
      </w:ins>
      <w:ins w:id="917" w:author="Jeff Wootton" w:date="2024-06-13T17:13:00Z" w16du:dateUtc="2024-06-13T15:13:00Z">
        <w:r w:rsidR="00E36B0F" w:rsidRPr="00391875">
          <w:t xml:space="preserve"> the</w:t>
        </w:r>
      </w:ins>
      <w:ins w:id="918" w:author="Jeff Wootton" w:date="2024-06-13T17:12:00Z" w16du:dateUtc="2024-06-13T15:12:00Z">
        <w:r w:rsidRPr="00391875">
          <w:t xml:space="preserve"> Feature, Portrayal and Interoperability Catalogues</w:t>
        </w:r>
      </w:ins>
      <w:ins w:id="919" w:author="Jeff Wootton" w:date="2024-06-13T17:14:00Z" w16du:dateUtc="2024-06-13T15:14:00Z">
        <w:r w:rsidR="00E36B0F" w:rsidRPr="00391875">
          <w:t>;</w:t>
        </w:r>
      </w:ins>
      <w:ins w:id="920" w:author="Jeff Wootton" w:date="2024-06-13T17:12:00Z" w16du:dateUtc="2024-06-13T15:12:00Z">
        <w:r w:rsidRPr="00391875">
          <w:t xml:space="preserve"> Language packs for Catalogues</w:t>
        </w:r>
      </w:ins>
      <w:ins w:id="921" w:author="Jeff Wootton" w:date="2024-06-13T17:14:00Z" w16du:dateUtc="2024-06-13T15:14:00Z">
        <w:r w:rsidR="00E36B0F" w:rsidRPr="00391875">
          <w:t>;</w:t>
        </w:r>
      </w:ins>
      <w:ins w:id="922" w:author="Jeff Wootton" w:date="2024-06-13T17:12:00Z" w16du:dateUtc="2024-06-13T15:12:00Z">
        <w:r w:rsidRPr="00391875">
          <w:t xml:space="preserve"> and other </w:t>
        </w:r>
      </w:ins>
      <w:ins w:id="923" w:author="Jeff Wootton" w:date="2024-06-13T17:14:00Z" w16du:dateUtc="2024-06-13T15:14:00Z">
        <w:r w:rsidR="00E36B0F" w:rsidRPr="00391875">
          <w:t>s</w:t>
        </w:r>
      </w:ins>
      <w:ins w:id="924" w:author="Jeff Wootton" w:date="2024-06-13T17:12:00Z" w16du:dateUtc="2024-06-13T15:12:00Z">
        <w:r w:rsidRPr="00391875">
          <w:t xml:space="preserve">ystem </w:t>
        </w:r>
      </w:ins>
      <w:ins w:id="925" w:author="Jeff Wootton" w:date="2024-06-13T17:14:00Z" w16du:dateUtc="2024-06-13T15:14:00Z">
        <w:r w:rsidR="00E36B0F" w:rsidRPr="00391875">
          <w:t>s</w:t>
        </w:r>
      </w:ins>
      <w:ins w:id="926" w:author="Jeff Wootton" w:date="2024-06-13T17:12:00Z" w16du:dateUtc="2024-06-13T15:12:00Z">
        <w:r w:rsidRPr="00391875">
          <w:t>upport files</w:t>
        </w:r>
      </w:ins>
      <w:ins w:id="927" w:author="Jeff Wootton" w:date="2024-06-13T17:14:00Z" w16du:dateUtc="2024-06-13T15:14:00Z">
        <w:r w:rsidR="00E36B0F" w:rsidRPr="00391875">
          <w:t xml:space="preserve"> as required</w:t>
        </w:r>
      </w:ins>
      <w:ins w:id="928" w:author="Jeff Wootton" w:date="2024-06-13T17:12:00Z" w16du:dateUtc="2024-06-13T15:12:00Z">
        <w:r w:rsidRPr="00391875">
          <w:t>.</w:t>
        </w:r>
      </w:ins>
    </w:p>
    <w:p w14:paraId="47D3FB6C" w14:textId="32BB64B3" w:rsidR="00C52566" w:rsidRPr="00190CF4" w:rsidDel="00C52566" w:rsidRDefault="00C52566" w:rsidP="00190CF4">
      <w:pPr>
        <w:spacing w:after="0" w:line="240" w:lineRule="auto"/>
        <w:rPr>
          <w:del w:id="929" w:author="Jeff Wootton" w:date="2024-06-13T17:12:00Z" w16du:dateUtc="2024-06-13T15:12:00Z"/>
        </w:rPr>
      </w:pPr>
      <w:bookmarkStart w:id="930" w:name="_Toc169203101"/>
      <w:bookmarkStart w:id="931" w:name="_Toc170072431"/>
      <w:bookmarkEnd w:id="930"/>
      <w:bookmarkEnd w:id="931"/>
      <w:commentRangeStart w:id="932"/>
    </w:p>
    <w:p w14:paraId="0A167A12" w14:textId="31F1786E" w:rsidR="00E73EDF" w:rsidRPr="00EE1D62" w:rsidRDefault="007653F1" w:rsidP="00E36276">
      <w:pPr>
        <w:pStyle w:val="Heading3"/>
        <w:tabs>
          <w:tab w:val="clear" w:pos="660"/>
          <w:tab w:val="clear" w:pos="880"/>
          <w:tab w:val="left" w:pos="851"/>
        </w:tabs>
        <w:spacing w:before="120" w:after="120" w:line="240" w:lineRule="auto"/>
        <w:ind w:left="851" w:hanging="851"/>
        <w:jc w:val="both"/>
      </w:pPr>
      <w:bookmarkStart w:id="933" w:name="_Toc510784348"/>
      <w:bookmarkStart w:id="934" w:name="_Toc510785497"/>
      <w:bookmarkStart w:id="935" w:name="_Toc226430998"/>
      <w:bookmarkStart w:id="936" w:name="_Toc225065202"/>
      <w:bookmarkStart w:id="937" w:name="_Toc439685314"/>
      <w:bookmarkStart w:id="938" w:name="_Toc225648345"/>
      <w:bookmarkEnd w:id="933"/>
      <w:bookmarkEnd w:id="934"/>
      <w:del w:id="939" w:author="Jeff Wootton" w:date="2024-06-13T17:16:00Z" w16du:dateUtc="2024-06-13T15:16:00Z">
        <w:r w:rsidRPr="00EE1D62" w:rsidDel="00E36B0F">
          <w:delText>S</w:delText>
        </w:r>
      </w:del>
      <w:bookmarkStart w:id="940" w:name="_Toc170072432"/>
      <w:ins w:id="941" w:author="Jeff Wootton" w:date="2024-06-13T17:16:00Z" w16du:dateUtc="2024-06-13T15:16:00Z">
        <w:r w:rsidR="00E36B0F">
          <w:t>ENC s</w:t>
        </w:r>
      </w:ins>
      <w:r w:rsidRPr="00EE1D62">
        <w:t xml:space="preserve">upport </w:t>
      </w:r>
      <w:r w:rsidR="00D24503">
        <w:t>f</w:t>
      </w:r>
      <w:r w:rsidR="00D24503" w:rsidRPr="00EE1D62">
        <w:t xml:space="preserve">ile </w:t>
      </w:r>
      <w:del w:id="942" w:author="Jeff Wootton" w:date="2024-06-13T17:17:00Z" w16du:dateUtc="2024-06-13T15:17:00Z">
        <w:r w:rsidRPr="00EE1D62" w:rsidDel="00E36B0F">
          <w:delText>Naming</w:delText>
        </w:r>
      </w:del>
      <w:bookmarkEnd w:id="935"/>
      <w:bookmarkEnd w:id="936"/>
      <w:bookmarkEnd w:id="937"/>
      <w:bookmarkEnd w:id="938"/>
      <w:ins w:id="943" w:author="Jeff Wootton" w:date="2024-06-13T17:17:00Z" w16du:dateUtc="2024-06-13T15:17:00Z">
        <w:r w:rsidR="00E36B0F">
          <w:t>n</w:t>
        </w:r>
        <w:r w:rsidR="00E36B0F" w:rsidRPr="00EE1D62">
          <w:t>aming</w:t>
        </w:r>
      </w:ins>
      <w:commentRangeEnd w:id="932"/>
      <w:ins w:id="944" w:author="Jeff Wootton" w:date="2024-06-13T17:20:00Z" w16du:dateUtc="2024-06-13T15:20:00Z">
        <w:r w:rsidR="00E36B0F">
          <w:rPr>
            <w:rStyle w:val="CommentReference"/>
            <w:b w:val="0"/>
            <w:bCs w:val="0"/>
          </w:rPr>
          <w:commentReference w:id="932"/>
        </w:r>
      </w:ins>
      <w:bookmarkEnd w:id="940"/>
    </w:p>
    <w:p w14:paraId="1B55B6AB" w14:textId="125E813B" w:rsidR="00E73EDF" w:rsidRPr="00EE1D62" w:rsidRDefault="007653F1" w:rsidP="00E36276">
      <w:pPr>
        <w:spacing w:after="120" w:line="240" w:lineRule="auto"/>
      </w:pPr>
      <w:r w:rsidRPr="00EE1D62">
        <w:t xml:space="preserve">All </w:t>
      </w:r>
      <w:ins w:id="945" w:author="Jeff Wootton" w:date="2024-06-13T17:17:00Z" w16du:dateUtc="2024-06-13T15:17:00Z">
        <w:r w:rsidR="00E36B0F">
          <w:t xml:space="preserve">ENC </w:t>
        </w:r>
      </w:ins>
      <w:r w:rsidRPr="00EE1D62">
        <w:t xml:space="preserve">support files must have unique universal file identifiers. The file identifier of support information should not be used to describe the physical content of the file. The </w:t>
      </w:r>
      <w:ins w:id="946" w:author="Jeff Wootton" w:date="2024-06-13T17:17:00Z" w16du:dateUtc="2024-06-13T15:17:00Z">
        <w:r w:rsidR="00E36B0F">
          <w:t xml:space="preserve">ENC </w:t>
        </w:r>
      </w:ins>
      <w:r w:rsidRPr="00EE1D62">
        <w:t>support file metadata that accompanies the file will inform the user of the name and purpose of the file (t</w:t>
      </w:r>
      <w:r w:rsidRPr="00EE1D62">
        <w:rPr>
          <w:rFonts w:hint="eastAsia"/>
        </w:rPr>
        <w:t>hat is</w:t>
      </w:r>
      <w:r w:rsidRPr="00EE1D62">
        <w:t xml:space="preserve"> new, replacement and deletion). </w:t>
      </w:r>
    </w:p>
    <w:p w14:paraId="424D8574" w14:textId="3F11EB00" w:rsidR="00E73EDF" w:rsidRPr="00EE1D62" w:rsidRDefault="007653F1" w:rsidP="00E36276">
      <w:pPr>
        <w:autoSpaceDE w:val="0"/>
        <w:autoSpaceDN w:val="0"/>
        <w:adjustRightInd w:val="0"/>
        <w:spacing w:after="120" w:line="240" w:lineRule="auto"/>
        <w:rPr>
          <w:rFonts w:eastAsia="Times New Roman" w:cs="Arial"/>
          <w:lang w:eastAsia="en-US"/>
        </w:rPr>
      </w:pPr>
      <w:r w:rsidRPr="00EE1D62">
        <w:rPr>
          <w:rFonts w:eastAsia="Times New Roman" w:cs="Arial"/>
          <w:lang w:eastAsia="en-US"/>
        </w:rPr>
        <w:t xml:space="preserve">In this encoding the </w:t>
      </w:r>
      <w:ins w:id="947" w:author="Jeff Wootton" w:date="2024-06-13T17:17:00Z" w16du:dateUtc="2024-06-13T15:17:00Z">
        <w:r w:rsidR="00E36B0F">
          <w:rPr>
            <w:rFonts w:eastAsia="Times New Roman" w:cs="Arial"/>
            <w:lang w:eastAsia="en-US"/>
          </w:rPr>
          <w:t xml:space="preserve">ENC </w:t>
        </w:r>
      </w:ins>
      <w:r w:rsidRPr="00EE1D62">
        <w:rPr>
          <w:rFonts w:eastAsia="Times New Roman" w:cs="Arial"/>
          <w:lang w:eastAsia="en-US"/>
        </w:rPr>
        <w:t>support files are named according to the specifications given below:</w:t>
      </w:r>
    </w:p>
    <w:p w14:paraId="768B5007" w14:textId="5E81B9BA" w:rsidR="00E73EDF" w:rsidRPr="00EE1D62" w:rsidRDefault="00EC5278" w:rsidP="00E36276">
      <w:pPr>
        <w:autoSpaceDE w:val="0"/>
        <w:autoSpaceDN w:val="0"/>
        <w:adjustRightInd w:val="0"/>
        <w:spacing w:after="120" w:line="240" w:lineRule="auto"/>
        <w:rPr>
          <w:rFonts w:eastAsia="Times New Roman" w:cs="Arial"/>
          <w:lang w:eastAsia="en-US"/>
        </w:rPr>
      </w:pPr>
      <w:r w:rsidRPr="00EE1D62">
        <w:rPr>
          <w:rFonts w:eastAsia="Times New Roman" w:cs="Arial"/>
          <w:lang w:eastAsia="en-US"/>
        </w:rPr>
        <w:t>101</w:t>
      </w:r>
      <w:r w:rsidR="007653F1" w:rsidRPr="00EE1D62">
        <w:rPr>
          <w:rFonts w:eastAsia="Times New Roman" w:cs="Arial"/>
          <w:lang w:eastAsia="en-US"/>
        </w:rPr>
        <w:t>CC</w:t>
      </w:r>
      <w:r w:rsidR="005511DB" w:rsidRPr="00EE1D62">
        <w:rPr>
          <w:rFonts w:eastAsia="Times New Roman" w:cs="Arial"/>
          <w:lang w:eastAsia="en-US"/>
        </w:rPr>
        <w:t>CC</w:t>
      </w:r>
      <w:r w:rsidR="00812B6A" w:rsidRPr="00413A6F">
        <w:rPr>
          <w:rFonts w:eastAsia="Times New Roman" w:cs="Arial"/>
          <w:lang w:eastAsia="en-US"/>
        </w:rPr>
        <w:t>ØØØØØØØØØØ</w:t>
      </w:r>
      <w:r w:rsidR="007653F1" w:rsidRPr="00EE1D62">
        <w:rPr>
          <w:rFonts w:eastAsia="Times New Roman" w:cs="Arial"/>
          <w:lang w:eastAsia="en-US"/>
        </w:rPr>
        <w:t>.EEE</w:t>
      </w:r>
    </w:p>
    <w:p w14:paraId="1E618C78" w14:textId="77777777" w:rsidR="00E73EDF" w:rsidRPr="00EE1D62" w:rsidRDefault="007653F1" w:rsidP="00E36276">
      <w:pPr>
        <w:autoSpaceDE w:val="0"/>
        <w:autoSpaceDN w:val="0"/>
        <w:adjustRightInd w:val="0"/>
        <w:spacing w:after="60" w:line="240" w:lineRule="auto"/>
        <w:rPr>
          <w:rFonts w:eastAsia="Times New Roman" w:cs="Arial"/>
          <w:lang w:eastAsia="en-US"/>
        </w:rPr>
      </w:pPr>
      <w:r w:rsidRPr="00EE1D62">
        <w:rPr>
          <w:rFonts w:eastAsia="Times New Roman" w:cs="Arial"/>
          <w:lang w:eastAsia="en-US"/>
        </w:rPr>
        <w:t>The main part forms an identifier where:</w:t>
      </w:r>
    </w:p>
    <w:p w14:paraId="7D8F5A6D" w14:textId="7E4F3759" w:rsidR="00EC5278" w:rsidRPr="00EE1D62" w:rsidRDefault="00EC5278" w:rsidP="001D02B5">
      <w:pPr>
        <w:numPr>
          <w:ilvl w:val="0"/>
          <w:numId w:val="18"/>
        </w:numPr>
        <w:autoSpaceDE w:val="0"/>
        <w:autoSpaceDN w:val="0"/>
        <w:adjustRightInd w:val="0"/>
        <w:spacing w:after="60" w:line="240" w:lineRule="auto"/>
        <w:ind w:left="567" w:hanging="283"/>
        <w:rPr>
          <w:rFonts w:eastAsia="Times New Roman" w:cs="Arial"/>
          <w:lang w:eastAsia="en-US"/>
        </w:rPr>
      </w:pPr>
      <w:r w:rsidRPr="00EE1D62">
        <w:rPr>
          <w:rFonts w:eastAsia="Times New Roman" w:cs="Arial"/>
          <w:lang w:eastAsia="en-US"/>
        </w:rPr>
        <w:t xml:space="preserve">101 </w:t>
      </w:r>
      <w:r w:rsidR="00E36276">
        <w:rPr>
          <w:rFonts w:eastAsia="Times New Roman" w:cs="Arial"/>
          <w:lang w:eastAsia="en-US"/>
        </w:rPr>
        <w:t>–</w:t>
      </w:r>
      <w:r w:rsidRPr="00EE1D62">
        <w:rPr>
          <w:rFonts w:eastAsia="Times New Roman" w:cs="Arial"/>
          <w:lang w:eastAsia="en-US"/>
        </w:rPr>
        <w:t xml:space="preserve"> the first 3 characters identify the </w:t>
      </w:r>
      <w:ins w:id="948" w:author="Jeff Wootton" w:date="2024-06-13T17:18:00Z" w16du:dateUtc="2024-06-13T15:18:00Z">
        <w:r w:rsidR="00E36B0F">
          <w:rPr>
            <w:rFonts w:eastAsia="Times New Roman" w:cs="Arial"/>
            <w:lang w:eastAsia="en-US"/>
          </w:rPr>
          <w:t xml:space="preserve">ENC </w:t>
        </w:r>
      </w:ins>
      <w:r w:rsidRPr="00EE1D62">
        <w:rPr>
          <w:rFonts w:eastAsia="Times New Roman" w:cs="Arial"/>
          <w:lang w:eastAsia="en-US"/>
        </w:rPr>
        <w:t>support file as applicable to an S-101 dataset (mandatory).</w:t>
      </w:r>
    </w:p>
    <w:p w14:paraId="1F569DBB" w14:textId="23343AF5" w:rsidR="00E73EDF" w:rsidRPr="00EE1D62" w:rsidRDefault="00812B6A" w:rsidP="001D02B5">
      <w:pPr>
        <w:numPr>
          <w:ilvl w:val="0"/>
          <w:numId w:val="18"/>
        </w:numPr>
        <w:autoSpaceDE w:val="0"/>
        <w:autoSpaceDN w:val="0"/>
        <w:adjustRightInd w:val="0"/>
        <w:spacing w:after="60" w:line="240" w:lineRule="auto"/>
        <w:ind w:left="567" w:hanging="283"/>
        <w:rPr>
          <w:rFonts w:eastAsia="Times New Roman" w:cs="Arial"/>
          <w:lang w:eastAsia="en-US"/>
        </w:rPr>
      </w:pPr>
      <w:r>
        <w:rPr>
          <w:rFonts w:eastAsia="Times New Roman" w:cs="Arial"/>
          <w:lang w:eastAsia="en-US"/>
        </w:rPr>
        <w:t xml:space="preserve">CCCC </w:t>
      </w:r>
      <w:r w:rsidR="00E36276">
        <w:rPr>
          <w:rFonts w:eastAsia="Times New Roman" w:cs="Arial"/>
          <w:lang w:eastAsia="en-US"/>
        </w:rPr>
        <w:t>–</w:t>
      </w:r>
      <w:r>
        <w:rPr>
          <w:rFonts w:eastAsia="Times New Roman" w:cs="Arial"/>
          <w:lang w:eastAsia="en-US"/>
        </w:rPr>
        <w:t xml:space="preserve"> </w:t>
      </w:r>
      <w:r w:rsidR="007653F1" w:rsidRPr="00EE1D62">
        <w:rPr>
          <w:rFonts w:eastAsia="Times New Roman" w:cs="Arial"/>
          <w:lang w:eastAsia="en-US"/>
        </w:rPr>
        <w:t xml:space="preserve">the </w:t>
      </w:r>
      <w:r w:rsidR="00EC5278" w:rsidRPr="00EE1D62">
        <w:rPr>
          <w:rFonts w:eastAsia="Times New Roman" w:cs="Arial"/>
          <w:lang w:eastAsia="en-US"/>
        </w:rPr>
        <w:t>fourth to seventh</w:t>
      </w:r>
      <w:r w:rsidR="007653F1" w:rsidRPr="00EE1D62">
        <w:rPr>
          <w:rFonts w:eastAsia="Times New Roman" w:cs="Arial"/>
          <w:lang w:eastAsia="en-US"/>
        </w:rPr>
        <w:t xml:space="preserve"> characters identify the </w:t>
      </w:r>
      <w:r w:rsidR="00E36276">
        <w:rPr>
          <w:rFonts w:eastAsia="Times New Roman" w:cs="Arial"/>
          <w:lang w:eastAsia="en-US"/>
        </w:rPr>
        <w:t>P</w:t>
      </w:r>
      <w:r w:rsidR="005511DB" w:rsidRPr="00EE1D62">
        <w:rPr>
          <w:rFonts w:eastAsia="Times New Roman" w:cs="Arial"/>
          <w:lang w:eastAsia="en-US"/>
        </w:rPr>
        <w:t>roducer</w:t>
      </w:r>
      <w:r w:rsidR="00883E8E" w:rsidRPr="00EE1D62">
        <w:rPr>
          <w:rFonts w:eastAsia="Times New Roman" w:cs="Arial"/>
          <w:lang w:eastAsia="en-US"/>
        </w:rPr>
        <w:t xml:space="preserve"> </w:t>
      </w:r>
      <w:r w:rsidR="00E36276">
        <w:rPr>
          <w:rFonts w:eastAsia="Times New Roman" w:cs="Arial"/>
          <w:lang w:eastAsia="en-US"/>
        </w:rPr>
        <w:t>C</w:t>
      </w:r>
      <w:r w:rsidR="00883E8E" w:rsidRPr="00EE1D62">
        <w:rPr>
          <w:rFonts w:eastAsia="Times New Roman" w:cs="Arial"/>
          <w:lang w:eastAsia="en-US"/>
        </w:rPr>
        <w:t xml:space="preserve">ode of the </w:t>
      </w:r>
      <w:r w:rsidR="007653F1" w:rsidRPr="00EE1D62">
        <w:rPr>
          <w:rFonts w:eastAsia="Times New Roman" w:cs="Arial"/>
          <w:lang w:eastAsia="en-US"/>
        </w:rPr>
        <w:t>issuing agency (mandatory)</w:t>
      </w:r>
      <w:r w:rsidR="00883E8E" w:rsidRPr="00EE1D62">
        <w:rPr>
          <w:rFonts w:eastAsia="Times New Roman" w:cs="Arial"/>
          <w:lang w:eastAsia="en-US"/>
        </w:rPr>
        <w:t>.</w:t>
      </w:r>
      <w:r w:rsidR="00E36276">
        <w:rPr>
          <w:rFonts w:eastAsia="Times New Roman" w:cs="Arial"/>
          <w:lang w:eastAsia="en-US"/>
        </w:rPr>
        <w:t xml:space="preserve"> </w:t>
      </w:r>
      <w:r w:rsidR="00832DC9" w:rsidRPr="00EE1D62">
        <w:rPr>
          <w:rFonts w:eastAsia="Times New Roman" w:cs="Arial"/>
          <w:lang w:eastAsia="en-US"/>
        </w:rPr>
        <w:t xml:space="preserve">Where the </w:t>
      </w:r>
      <w:r w:rsidR="00E36276">
        <w:rPr>
          <w:rFonts w:eastAsia="Times New Roman" w:cs="Arial"/>
          <w:lang w:eastAsia="en-US"/>
        </w:rPr>
        <w:t>P</w:t>
      </w:r>
      <w:r w:rsidR="00832DC9" w:rsidRPr="00EE1D62">
        <w:rPr>
          <w:rFonts w:eastAsia="Times New Roman" w:cs="Arial"/>
          <w:lang w:eastAsia="en-US"/>
        </w:rPr>
        <w:t xml:space="preserve">roducer </w:t>
      </w:r>
      <w:r w:rsidR="00E36276">
        <w:rPr>
          <w:rFonts w:eastAsia="Times New Roman" w:cs="Arial"/>
          <w:lang w:eastAsia="en-US"/>
        </w:rPr>
        <w:t>C</w:t>
      </w:r>
      <w:r w:rsidR="00832DC9" w:rsidRPr="00EE1D62">
        <w:rPr>
          <w:rFonts w:eastAsia="Times New Roman" w:cs="Arial"/>
          <w:lang w:eastAsia="en-US"/>
        </w:rPr>
        <w:t xml:space="preserve">ode is derived from a 2 or 3 character format (for instance when converting S-57 ENCs), the missing characters of the </w:t>
      </w:r>
      <w:r w:rsidR="00E36276">
        <w:rPr>
          <w:rFonts w:eastAsia="Times New Roman" w:cs="Arial"/>
          <w:lang w:eastAsia="en-US"/>
        </w:rPr>
        <w:t>P</w:t>
      </w:r>
      <w:r w:rsidR="00832DC9" w:rsidRPr="00EE1D62">
        <w:rPr>
          <w:rFonts w:eastAsia="Times New Roman" w:cs="Arial"/>
          <w:lang w:eastAsia="en-US"/>
        </w:rPr>
        <w:t xml:space="preserve">roducer </w:t>
      </w:r>
      <w:r w:rsidR="00E36276">
        <w:rPr>
          <w:rFonts w:eastAsia="Times New Roman" w:cs="Arial"/>
          <w:lang w:eastAsia="en-US"/>
        </w:rPr>
        <w:t>C</w:t>
      </w:r>
      <w:r w:rsidR="00832DC9" w:rsidRPr="00EE1D62">
        <w:rPr>
          <w:rFonts w:eastAsia="Times New Roman" w:cs="Arial"/>
          <w:lang w:eastAsia="en-US"/>
        </w:rPr>
        <w:t xml:space="preserve">ode </w:t>
      </w:r>
      <w:r w:rsidR="003963E3">
        <w:rPr>
          <w:rFonts w:eastAsia="Times New Roman" w:cs="Arial"/>
          <w:lang w:eastAsia="en-US"/>
        </w:rPr>
        <w:t>may</w:t>
      </w:r>
      <w:r w:rsidR="003963E3" w:rsidRPr="00EE1D62">
        <w:rPr>
          <w:rFonts w:eastAsia="Times New Roman" w:cs="Arial"/>
          <w:lang w:eastAsia="en-US"/>
        </w:rPr>
        <w:t xml:space="preserve"> </w:t>
      </w:r>
      <w:r w:rsidR="00832DC9" w:rsidRPr="00EE1D62">
        <w:rPr>
          <w:rFonts w:eastAsia="Times New Roman" w:cs="Arial"/>
          <w:lang w:eastAsia="en-US"/>
        </w:rPr>
        <w:t>be populated with zeros (“00” or “0” respectively)</w:t>
      </w:r>
      <w:r w:rsidR="007935E1" w:rsidRPr="00EE1D62">
        <w:rPr>
          <w:rFonts w:eastAsia="Times New Roman" w:cs="Arial"/>
          <w:lang w:eastAsia="en-US"/>
        </w:rPr>
        <w:t xml:space="preserve"> for the sixth and seventh characters of the </w:t>
      </w:r>
      <w:ins w:id="949" w:author="Jeff Wootton" w:date="2024-06-13T17:19:00Z" w16du:dateUtc="2024-06-13T15:19:00Z">
        <w:r w:rsidR="00E36B0F">
          <w:rPr>
            <w:rFonts w:eastAsia="Times New Roman" w:cs="Arial"/>
            <w:lang w:eastAsia="en-US"/>
          </w:rPr>
          <w:t xml:space="preserve">ENC </w:t>
        </w:r>
      </w:ins>
      <w:r w:rsidR="00551E8F" w:rsidRPr="00EE1D62">
        <w:rPr>
          <w:rFonts w:eastAsia="Times New Roman" w:cs="Arial"/>
          <w:lang w:eastAsia="en-US"/>
        </w:rPr>
        <w:t xml:space="preserve">support </w:t>
      </w:r>
      <w:r w:rsidR="007935E1" w:rsidRPr="00EE1D62">
        <w:rPr>
          <w:rFonts w:eastAsia="Times New Roman" w:cs="Arial"/>
          <w:lang w:eastAsia="en-US"/>
        </w:rPr>
        <w:t>file name, as required</w:t>
      </w:r>
      <w:r w:rsidR="00832DC9" w:rsidRPr="00EE1D62">
        <w:rPr>
          <w:rFonts w:eastAsia="Times New Roman" w:cs="Arial"/>
          <w:lang w:eastAsia="en-US"/>
        </w:rPr>
        <w:t>.</w:t>
      </w:r>
    </w:p>
    <w:p w14:paraId="58EDC302" w14:textId="2C3F1302" w:rsidR="00E73EDF" w:rsidRPr="00EE1D62" w:rsidRDefault="00812B6A" w:rsidP="001D02B5">
      <w:pPr>
        <w:numPr>
          <w:ilvl w:val="0"/>
          <w:numId w:val="18"/>
        </w:numPr>
        <w:autoSpaceDE w:val="0"/>
        <w:autoSpaceDN w:val="0"/>
        <w:adjustRightInd w:val="0"/>
        <w:spacing w:after="60" w:line="240" w:lineRule="auto"/>
        <w:ind w:left="567" w:hanging="283"/>
      </w:pPr>
      <w:r w:rsidRPr="00413A6F">
        <w:rPr>
          <w:rFonts w:eastAsia="Times New Roman" w:cs="Arial"/>
          <w:lang w:eastAsia="en-US"/>
        </w:rPr>
        <w:t>ØØØØØØØØØØ</w:t>
      </w:r>
      <w:r>
        <w:rPr>
          <w:rFonts w:eastAsia="Times New Roman" w:cs="Arial"/>
          <w:lang w:eastAsia="en-US"/>
        </w:rPr>
        <w:t xml:space="preserve"> </w:t>
      </w:r>
      <w:r w:rsidR="00E36276">
        <w:rPr>
          <w:rFonts w:eastAsia="Times New Roman" w:cs="Arial"/>
          <w:lang w:eastAsia="en-US"/>
        </w:rPr>
        <w:t>–</w:t>
      </w:r>
      <w:r>
        <w:rPr>
          <w:rFonts w:eastAsia="Times New Roman" w:cs="Arial"/>
          <w:lang w:eastAsia="en-US"/>
        </w:rPr>
        <w:t xml:space="preserve"> </w:t>
      </w:r>
      <w:r w:rsidR="007653F1" w:rsidRPr="00EE1D62">
        <w:rPr>
          <w:rFonts w:eastAsia="Times New Roman" w:cs="Arial"/>
          <w:lang w:eastAsia="en-US"/>
        </w:rPr>
        <w:t xml:space="preserve">the </w:t>
      </w:r>
      <w:r w:rsidR="00EC5278" w:rsidRPr="00EE1D62">
        <w:rPr>
          <w:rFonts w:eastAsia="Times New Roman" w:cs="Arial"/>
          <w:lang w:eastAsia="en-US"/>
        </w:rPr>
        <w:t>eighth</w:t>
      </w:r>
      <w:r w:rsidR="005511DB" w:rsidRPr="00EE1D62">
        <w:rPr>
          <w:rFonts w:eastAsia="Times New Roman" w:cs="Arial"/>
          <w:lang w:eastAsia="en-US"/>
        </w:rPr>
        <w:t xml:space="preserve"> </w:t>
      </w:r>
      <w:r w:rsidR="007653F1" w:rsidRPr="00EE1D62">
        <w:rPr>
          <w:rFonts w:eastAsia="Times New Roman" w:cs="Arial"/>
          <w:lang w:eastAsia="en-US"/>
        </w:rPr>
        <w:t xml:space="preserve">to the maximum </w:t>
      </w:r>
      <w:r>
        <w:rPr>
          <w:rFonts w:eastAsia="Times New Roman" w:cs="Arial"/>
          <w:lang w:eastAsia="en-US"/>
        </w:rPr>
        <w:t>sevent</w:t>
      </w:r>
      <w:r w:rsidR="00EC5278" w:rsidRPr="00EE1D62">
        <w:rPr>
          <w:rFonts w:eastAsia="Times New Roman" w:cs="Arial"/>
          <w:lang w:eastAsia="en-US"/>
        </w:rPr>
        <w:t>een</w:t>
      </w:r>
      <w:r w:rsidR="005511DB" w:rsidRPr="00EE1D62">
        <w:rPr>
          <w:rFonts w:eastAsia="Times New Roman" w:cs="Arial"/>
          <w:lang w:eastAsia="en-US"/>
        </w:rPr>
        <w:t>th</w:t>
      </w:r>
      <w:r w:rsidR="007653F1" w:rsidRPr="00EE1D62">
        <w:rPr>
          <w:rFonts w:eastAsia="Times New Roman" w:cs="Arial"/>
          <w:lang w:eastAsia="en-US"/>
        </w:rPr>
        <w:t xml:space="preserve"> characters are optional and can be used in any way by the </w:t>
      </w:r>
      <w:r w:rsidR="000559BE">
        <w:rPr>
          <w:lang w:eastAsia="en-US"/>
        </w:rPr>
        <w:t>P</w:t>
      </w:r>
      <w:r w:rsidR="007653F1" w:rsidRPr="00EE1D62">
        <w:rPr>
          <w:lang w:eastAsia="en-US"/>
        </w:rPr>
        <w:t xml:space="preserve">roducer to provide the unique </w:t>
      </w:r>
      <w:ins w:id="950" w:author="Jeff Wootton" w:date="2024-06-13T17:19:00Z" w16du:dateUtc="2024-06-13T15:19:00Z">
        <w:r w:rsidR="00E36B0F">
          <w:rPr>
            <w:lang w:eastAsia="en-US"/>
          </w:rPr>
          <w:t xml:space="preserve">ENC </w:t>
        </w:r>
      </w:ins>
      <w:r w:rsidR="00EC5278" w:rsidRPr="00EE1D62">
        <w:rPr>
          <w:lang w:eastAsia="en-US"/>
        </w:rPr>
        <w:t xml:space="preserve">support </w:t>
      </w:r>
      <w:r w:rsidR="007653F1" w:rsidRPr="00EE1D62">
        <w:rPr>
          <w:lang w:eastAsia="en-US"/>
        </w:rPr>
        <w:t>file name. The following characters are allowed in the support file name</w:t>
      </w:r>
      <w:r w:rsidR="00883E8E" w:rsidRPr="00EE1D62">
        <w:rPr>
          <w:lang w:eastAsia="en-US"/>
        </w:rPr>
        <w:t>:</w:t>
      </w:r>
      <w:r w:rsidR="007653F1" w:rsidRPr="00EE1D62">
        <w:rPr>
          <w:lang w:eastAsia="en-US"/>
        </w:rPr>
        <w:t xml:space="preserve"> A to Z</w:t>
      </w:r>
      <w:r w:rsidR="00481F3C">
        <w:rPr>
          <w:lang w:eastAsia="en-US"/>
        </w:rPr>
        <w:t xml:space="preserve"> (upper case characters only)</w:t>
      </w:r>
      <w:r w:rsidR="007653F1" w:rsidRPr="00EE1D62">
        <w:rPr>
          <w:lang w:eastAsia="en-US"/>
        </w:rPr>
        <w:t>, 0 to 9</w:t>
      </w:r>
      <w:r w:rsidR="007653F1" w:rsidRPr="00EE1D62">
        <w:t xml:space="preserve"> and the special character _ (underscore)</w:t>
      </w:r>
      <w:r w:rsidR="00883E8E" w:rsidRPr="00EE1D62">
        <w:t>.</w:t>
      </w:r>
      <w:r w:rsidR="00C25CC9">
        <w:t xml:space="preserve"> </w:t>
      </w:r>
      <w:r w:rsidR="00C25CC9">
        <w:rPr>
          <w:lang w:eastAsia="en-US"/>
        </w:rPr>
        <w:t>It is not required to use all the available characters, however at least one character must be used.</w:t>
      </w:r>
    </w:p>
    <w:p w14:paraId="345F06C8" w14:textId="671CCB09" w:rsidR="00E73EDF" w:rsidRPr="00EE1D62" w:rsidRDefault="007653F1" w:rsidP="001D02B5">
      <w:pPr>
        <w:numPr>
          <w:ilvl w:val="0"/>
          <w:numId w:val="18"/>
        </w:numPr>
        <w:autoSpaceDE w:val="0"/>
        <w:autoSpaceDN w:val="0"/>
        <w:adjustRightInd w:val="0"/>
        <w:spacing w:after="120" w:line="240" w:lineRule="auto"/>
        <w:ind w:left="567" w:hanging="283"/>
      </w:pPr>
      <w:r w:rsidRPr="00EE1D62">
        <w:rPr>
          <w:lang w:eastAsia="en-US"/>
        </w:rPr>
        <w:t xml:space="preserve">.EEE – </w:t>
      </w:r>
      <w:ins w:id="951" w:author="Jeff Wootton" w:date="2024-06-13T17:19:00Z" w16du:dateUtc="2024-06-13T15:19:00Z">
        <w:r w:rsidR="00E36B0F">
          <w:rPr>
            <w:lang w:eastAsia="en-US"/>
          </w:rPr>
          <w:t xml:space="preserve">ENC </w:t>
        </w:r>
      </w:ins>
      <w:r w:rsidRPr="00EE1D62">
        <w:rPr>
          <w:lang w:eastAsia="en-US"/>
        </w:rPr>
        <w:t>support file extension. (</w:t>
      </w:r>
      <w:commentRangeStart w:id="952"/>
      <w:r w:rsidRPr="00EE1D62">
        <w:rPr>
          <w:lang w:eastAsia="en-US"/>
        </w:rPr>
        <w:t>TXT</w:t>
      </w:r>
      <w:del w:id="953" w:author="Jeff Wootton" w:date="2024-06-22T10:48:00Z" w16du:dateUtc="2024-06-22T08:48:00Z">
        <w:r w:rsidRPr="00EE1D62" w:rsidDel="009F5EAB">
          <w:rPr>
            <w:lang w:eastAsia="en-US"/>
          </w:rPr>
          <w:delText>, HTM, XML</w:delText>
        </w:r>
      </w:del>
      <w:r w:rsidRPr="00EE1D62">
        <w:rPr>
          <w:lang w:eastAsia="en-US"/>
        </w:rPr>
        <w:t xml:space="preserve"> or TIF</w:t>
      </w:r>
      <w:commentRangeEnd w:id="952"/>
      <w:r w:rsidR="00277C32">
        <w:rPr>
          <w:rStyle w:val="CommentReference"/>
        </w:rPr>
        <w:commentReference w:id="952"/>
      </w:r>
      <w:r w:rsidRPr="00EE1D62">
        <w:rPr>
          <w:lang w:eastAsia="en-US"/>
        </w:rPr>
        <w:t>)</w:t>
      </w:r>
      <w:r w:rsidR="005511DB" w:rsidRPr="00EE1D62">
        <w:rPr>
          <w:lang w:eastAsia="en-US"/>
        </w:rPr>
        <w:t>.</w:t>
      </w:r>
    </w:p>
    <w:p w14:paraId="5BCE2376" w14:textId="1446DB23" w:rsidR="00E73EDF" w:rsidRPr="00EE1D62" w:rsidRDefault="007653F1" w:rsidP="00E36276">
      <w:pPr>
        <w:pStyle w:val="Heading3"/>
        <w:tabs>
          <w:tab w:val="clear" w:pos="660"/>
          <w:tab w:val="clear" w:pos="880"/>
          <w:tab w:val="left" w:pos="851"/>
        </w:tabs>
        <w:spacing w:before="120" w:after="120" w:line="240" w:lineRule="auto"/>
        <w:ind w:left="851" w:hanging="851"/>
        <w:jc w:val="both"/>
        <w:rPr>
          <w:lang w:eastAsia="en-US"/>
        </w:rPr>
      </w:pPr>
      <w:bookmarkStart w:id="954" w:name="_Toc510784350"/>
      <w:bookmarkStart w:id="955" w:name="_Toc510785499"/>
      <w:bookmarkStart w:id="956" w:name="_Toc513198140"/>
      <w:bookmarkStart w:id="957" w:name="_Toc515440392"/>
      <w:bookmarkStart w:id="958" w:name="_Toc517858909"/>
      <w:bookmarkStart w:id="959" w:name="_Toc519859149"/>
      <w:bookmarkStart w:id="960" w:name="_Toc521495193"/>
      <w:bookmarkStart w:id="961" w:name="_Toc527117806"/>
      <w:bookmarkStart w:id="962" w:name="_Toc527620333"/>
      <w:bookmarkStart w:id="963" w:name="_Toc529974575"/>
      <w:bookmarkStart w:id="964" w:name="_Toc510784351"/>
      <w:bookmarkStart w:id="965" w:name="_Toc510785500"/>
      <w:bookmarkStart w:id="966" w:name="_Toc513198141"/>
      <w:bookmarkStart w:id="967" w:name="_Toc515440393"/>
      <w:bookmarkStart w:id="968" w:name="_Toc517858910"/>
      <w:bookmarkStart w:id="969" w:name="_Toc519859150"/>
      <w:bookmarkStart w:id="970" w:name="_Toc521495194"/>
      <w:bookmarkStart w:id="971" w:name="_Toc527117807"/>
      <w:bookmarkStart w:id="972" w:name="_Toc527620334"/>
      <w:bookmarkStart w:id="973" w:name="_Toc529974576"/>
      <w:bookmarkStart w:id="974" w:name="_Toc510785501"/>
      <w:bookmarkStart w:id="975" w:name="_Toc510784352"/>
      <w:bookmarkStart w:id="976" w:name="_Toc513198142"/>
      <w:bookmarkStart w:id="977" w:name="_Toc515440394"/>
      <w:bookmarkStart w:id="978" w:name="_Toc517858911"/>
      <w:bookmarkStart w:id="979" w:name="_Toc519859151"/>
      <w:bookmarkStart w:id="980" w:name="_Toc521495195"/>
      <w:bookmarkStart w:id="981" w:name="_Toc527117808"/>
      <w:bookmarkStart w:id="982" w:name="_Toc527620335"/>
      <w:bookmarkStart w:id="983" w:name="_Toc529974577"/>
      <w:bookmarkStart w:id="984" w:name="_Toc439685315"/>
      <w:bookmarkStart w:id="985" w:name="_Toc17007243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commentRangeStart w:id="986"/>
      <w:r w:rsidRPr="00EE1D62">
        <w:rPr>
          <w:lang w:eastAsia="en-US"/>
        </w:rPr>
        <w:t xml:space="preserve">Support </w:t>
      </w:r>
      <w:r w:rsidR="003535C9">
        <w:rPr>
          <w:lang w:eastAsia="en-US"/>
        </w:rPr>
        <w:t>f</w:t>
      </w:r>
      <w:r w:rsidRPr="00EE1D62">
        <w:rPr>
          <w:lang w:eastAsia="en-US"/>
        </w:rPr>
        <w:t xml:space="preserve">ile </w:t>
      </w:r>
      <w:r w:rsidR="003535C9">
        <w:rPr>
          <w:lang w:eastAsia="en-US"/>
        </w:rPr>
        <w:t>m</w:t>
      </w:r>
      <w:r w:rsidRPr="00EE1D62">
        <w:rPr>
          <w:lang w:eastAsia="en-US"/>
        </w:rPr>
        <w:t>anagement</w:t>
      </w:r>
      <w:bookmarkEnd w:id="984"/>
      <w:commentRangeEnd w:id="986"/>
      <w:r w:rsidR="005276E2">
        <w:rPr>
          <w:rStyle w:val="CommentReference"/>
          <w:b w:val="0"/>
          <w:bCs w:val="0"/>
        </w:rPr>
        <w:commentReference w:id="986"/>
      </w:r>
      <w:bookmarkEnd w:id="985"/>
    </w:p>
    <w:p w14:paraId="648FA29F" w14:textId="381C1346" w:rsidR="00E73EDF" w:rsidRPr="00EE1D62" w:rsidRDefault="007653F1" w:rsidP="000559BE">
      <w:pPr>
        <w:autoSpaceDE w:val="0"/>
        <w:autoSpaceDN w:val="0"/>
        <w:adjustRightInd w:val="0"/>
        <w:spacing w:after="120" w:line="240" w:lineRule="auto"/>
        <w:rPr>
          <w:rFonts w:cs="Arial"/>
          <w:lang w:eastAsia="en-US"/>
        </w:rPr>
      </w:pPr>
      <w:r w:rsidRPr="00EE1D62">
        <w:rPr>
          <w:rFonts w:cs="Arial"/>
          <w:lang w:eastAsia="en-US"/>
        </w:rPr>
        <w:t>When a support file</w:t>
      </w:r>
      <w:ins w:id="987" w:author="Jeff Wootton" w:date="2024-06-13T17:31:00Z" w16du:dateUtc="2024-06-13T15:31:00Z">
        <w:r w:rsidR="00BE0FE7">
          <w:rPr>
            <w:rFonts w:cs="Arial"/>
            <w:lang w:eastAsia="en-US"/>
          </w:rPr>
          <w:t xml:space="preserve"> </w:t>
        </w:r>
      </w:ins>
      <w:del w:id="988" w:author="Jeff Wootton" w:date="2024-06-22T10:54:00Z" w16du:dateUtc="2024-06-22T08:54:00Z">
        <w:r w:rsidRPr="00EE1D62" w:rsidDel="00280827">
          <w:rPr>
            <w:rFonts w:cs="Arial"/>
            <w:lang w:eastAsia="en-US"/>
          </w:rPr>
          <w:delText xml:space="preserve"> </w:delText>
        </w:r>
      </w:del>
      <w:r w:rsidRPr="00EE1D62">
        <w:rPr>
          <w:rFonts w:cs="Arial"/>
          <w:lang w:eastAsia="en-US"/>
        </w:rPr>
        <w:t xml:space="preserve">is created or a subsequent version is issued it must carry its own issue date and be supported with a digital signature which authenticates it against the </w:t>
      </w:r>
      <w:r w:rsidR="000559BE">
        <w:rPr>
          <w:rFonts w:cs="Arial"/>
          <w:lang w:eastAsia="en-US"/>
        </w:rPr>
        <w:t>P</w:t>
      </w:r>
      <w:r w:rsidRPr="00EE1D62">
        <w:rPr>
          <w:rFonts w:cs="Arial"/>
          <w:lang w:eastAsia="en-US"/>
        </w:rPr>
        <w:t xml:space="preserve">roducer’s public key included in the </w:t>
      </w:r>
      <w:r w:rsidR="000559BE">
        <w:rPr>
          <w:rFonts w:cs="Arial"/>
          <w:lang w:eastAsia="en-US"/>
        </w:rPr>
        <w:t>E</w:t>
      </w:r>
      <w:r w:rsidRPr="00EE1D62">
        <w:rPr>
          <w:rFonts w:cs="Arial"/>
          <w:lang w:eastAsia="en-US"/>
        </w:rPr>
        <w:t xml:space="preserve">xchange </w:t>
      </w:r>
      <w:r w:rsidR="000559BE">
        <w:rPr>
          <w:rFonts w:cs="Arial"/>
          <w:lang w:eastAsia="en-US"/>
        </w:rPr>
        <w:t>S</w:t>
      </w:r>
      <w:r w:rsidRPr="00EE1D62">
        <w:rPr>
          <w:rFonts w:cs="Arial"/>
          <w:lang w:eastAsia="en-US"/>
        </w:rPr>
        <w:t>et metadata.</w:t>
      </w:r>
    </w:p>
    <w:p w14:paraId="04B856EB" w14:textId="4F7E253C" w:rsidR="00190644" w:rsidRDefault="007653F1" w:rsidP="000559BE">
      <w:pPr>
        <w:autoSpaceDE w:val="0"/>
        <w:autoSpaceDN w:val="0"/>
        <w:adjustRightInd w:val="0"/>
        <w:spacing w:after="120" w:line="240" w:lineRule="auto"/>
        <w:rPr>
          <w:ins w:id="989" w:author="Jeff Wootton" w:date="2024-06-22T10:59:00Z" w16du:dateUtc="2024-06-22T08:59:00Z"/>
          <w:rFonts w:cs="Arial"/>
          <w:lang w:val="en-US" w:eastAsia="en-US"/>
        </w:rPr>
      </w:pPr>
      <w:r w:rsidRPr="00EE1D62">
        <w:rPr>
          <w:rFonts w:cs="Arial"/>
          <w:lang w:eastAsia="en-US"/>
        </w:rPr>
        <w:t xml:space="preserve">The </w:t>
      </w:r>
      <w:del w:id="990" w:author="Jeff Wootton" w:date="2024-06-13T17:24:00Z" w16du:dateUtc="2024-06-13T15:24:00Z">
        <w:r w:rsidRPr="00EE1D62" w:rsidDel="00BE0FE7">
          <w:rPr>
            <w:rFonts w:cs="Arial"/>
            <w:lang w:eastAsia="en-US"/>
          </w:rPr>
          <w:delText xml:space="preserve">type of support file is indicated in the </w:delText>
        </w:r>
      </w:del>
      <w:r w:rsidRPr="00EE1D62">
        <w:rPr>
          <w:rFonts w:cs="Arial"/>
          <w:lang w:eastAsia="en-US"/>
        </w:rPr>
        <w:t>“</w:t>
      </w:r>
      <w:commentRangeStart w:id="991"/>
      <w:del w:id="992" w:author="Jeff Wootton" w:date="2024-03-14T12:44:00Z">
        <w:r w:rsidRPr="00EE1D62" w:rsidDel="000412B0">
          <w:rPr>
            <w:rFonts w:cs="Arial"/>
            <w:lang w:eastAsia="en-US"/>
          </w:rPr>
          <w:delText>purpose</w:delText>
        </w:r>
      </w:del>
      <w:ins w:id="993" w:author="Jeff Wootton" w:date="2024-03-14T12:44:00Z">
        <w:r w:rsidR="000412B0">
          <w:rPr>
            <w:rFonts w:cs="Arial"/>
            <w:lang w:eastAsia="en-US"/>
          </w:rPr>
          <w:t>revisionStatus</w:t>
        </w:r>
      </w:ins>
      <w:commentRangeEnd w:id="991"/>
      <w:ins w:id="994" w:author="Jeff Wootton" w:date="2024-03-14T12:45:00Z">
        <w:r w:rsidR="00FC0E58">
          <w:rPr>
            <w:rStyle w:val="CommentReference"/>
          </w:rPr>
          <w:commentReference w:id="991"/>
        </w:r>
      </w:ins>
      <w:r w:rsidRPr="00EE1D62">
        <w:rPr>
          <w:rFonts w:cs="Arial"/>
          <w:lang w:eastAsia="en-US"/>
        </w:rPr>
        <w:t>” fi</w:t>
      </w:r>
      <w:r w:rsidR="000559BE">
        <w:rPr>
          <w:rFonts w:cs="Arial"/>
          <w:lang w:eastAsia="en-US"/>
        </w:rPr>
        <w:t xml:space="preserve">eld of the </w:t>
      </w:r>
      <w:ins w:id="995" w:author="Jeff Wootton" w:date="2024-06-13T17:32:00Z" w16du:dateUtc="2024-06-13T15:32:00Z">
        <w:r w:rsidR="00BE0FE7">
          <w:rPr>
            <w:rFonts w:cs="Arial"/>
            <w:lang w:eastAsia="en-US"/>
          </w:rPr>
          <w:t xml:space="preserve">support file </w:t>
        </w:r>
      </w:ins>
      <w:r w:rsidR="000559BE">
        <w:rPr>
          <w:rFonts w:cs="Arial"/>
          <w:lang w:eastAsia="en-US"/>
        </w:rPr>
        <w:t>discovery metadata</w:t>
      </w:r>
      <w:del w:id="996" w:author="Jeff Wootton" w:date="2024-06-13T17:24:00Z" w16du:dateUtc="2024-06-13T15:24:00Z">
        <w:r w:rsidR="000559BE" w:rsidDel="00BE0FE7">
          <w:rPr>
            <w:rFonts w:cs="Arial"/>
            <w:lang w:eastAsia="en-US"/>
          </w:rPr>
          <w:delText xml:space="preserve">. </w:delText>
        </w:r>
        <w:r w:rsidR="007F0E40" w:rsidRPr="00EE1D62" w:rsidDel="00BE0FE7">
          <w:rPr>
            <w:rFonts w:cs="Arial"/>
            <w:lang w:val="en-US" w:eastAsia="en-US"/>
          </w:rPr>
          <w:delText>Three types:</w:delText>
        </w:r>
      </w:del>
      <w:ins w:id="997" w:author="Jeff Wootton" w:date="2024-06-13T17:24:00Z" w16du:dateUtc="2024-06-13T15:24:00Z">
        <w:r w:rsidR="00BE0FE7">
          <w:rPr>
            <w:rFonts w:cs="Arial"/>
            <w:lang w:eastAsia="en-US"/>
          </w:rPr>
          <w:t xml:space="preserve"> defines if the </w:t>
        </w:r>
      </w:ins>
      <w:ins w:id="998" w:author="Jeff Wootton" w:date="2024-06-13T17:25:00Z" w16du:dateUtc="2024-06-13T15:25:00Z">
        <w:r w:rsidR="00BE0FE7">
          <w:rPr>
            <w:rFonts w:cs="Arial"/>
            <w:lang w:eastAsia="en-US"/>
          </w:rPr>
          <w:t>support file is</w:t>
        </w:r>
      </w:ins>
      <w:r w:rsidR="007F0E40" w:rsidRPr="00EE1D62">
        <w:rPr>
          <w:rFonts w:cs="Arial"/>
          <w:lang w:val="en-US" w:eastAsia="en-US"/>
        </w:rPr>
        <w:t xml:space="preserve"> new, replace</w:t>
      </w:r>
      <w:r w:rsidR="000559BE">
        <w:rPr>
          <w:rFonts w:cs="Arial"/>
          <w:lang w:val="en-US" w:eastAsia="en-US"/>
        </w:rPr>
        <w:t xml:space="preserve">ment </w:t>
      </w:r>
      <w:del w:id="999" w:author="Jeff Wootton" w:date="2024-06-13T17:25:00Z" w16du:dateUtc="2024-06-13T15:25:00Z">
        <w:r w:rsidR="000559BE" w:rsidDel="00BE0FE7">
          <w:rPr>
            <w:rFonts w:cs="Arial"/>
            <w:lang w:val="en-US" w:eastAsia="en-US"/>
          </w:rPr>
          <w:delText xml:space="preserve">and </w:delText>
        </w:r>
      </w:del>
      <w:ins w:id="1000" w:author="Jeff Wootton" w:date="2024-06-13T17:25:00Z" w16du:dateUtc="2024-06-13T15:25:00Z">
        <w:r w:rsidR="00BE0FE7">
          <w:rPr>
            <w:rFonts w:cs="Arial"/>
            <w:lang w:val="en-US" w:eastAsia="en-US"/>
          </w:rPr>
          <w:t xml:space="preserve">or </w:t>
        </w:r>
      </w:ins>
      <w:r w:rsidR="000559BE">
        <w:rPr>
          <w:rFonts w:cs="Arial"/>
          <w:lang w:val="en-US" w:eastAsia="en-US"/>
        </w:rPr>
        <w:t>deletion</w:t>
      </w:r>
      <w:del w:id="1001" w:author="Jeff Wootton" w:date="2024-06-13T17:25:00Z" w16du:dateUtc="2024-06-13T15:25:00Z">
        <w:r w:rsidR="000559BE" w:rsidDel="00BE0FE7">
          <w:rPr>
            <w:rFonts w:cs="Arial"/>
            <w:lang w:val="en-US" w:eastAsia="en-US"/>
          </w:rPr>
          <w:delText xml:space="preserve"> are defined</w:delText>
        </w:r>
      </w:del>
      <w:r w:rsidR="000559BE">
        <w:rPr>
          <w:rFonts w:cs="Arial"/>
          <w:lang w:val="en-US" w:eastAsia="en-US"/>
        </w:rPr>
        <w:t>.</w:t>
      </w:r>
    </w:p>
    <w:p w14:paraId="503FEEE5" w14:textId="1755B1AF" w:rsidR="000F67E8" w:rsidRDefault="006B5C0E" w:rsidP="000559BE">
      <w:pPr>
        <w:autoSpaceDE w:val="0"/>
        <w:autoSpaceDN w:val="0"/>
        <w:adjustRightInd w:val="0"/>
        <w:spacing w:after="120" w:line="240" w:lineRule="auto"/>
        <w:rPr>
          <w:ins w:id="1002" w:author="Jeff Wootton" w:date="2024-06-22T11:00:00Z" w16du:dateUtc="2024-06-22T09:00:00Z"/>
          <w:rFonts w:cs="Arial"/>
          <w:lang w:eastAsia="en-US"/>
        </w:rPr>
      </w:pPr>
      <w:ins w:id="1003" w:author="Jeff Wootton" w:date="2024-06-13T17:50:00Z" w16du:dateUtc="2024-06-13T15:50:00Z">
        <w:r>
          <w:rPr>
            <w:rFonts w:cs="Arial"/>
            <w:lang w:val="en-US" w:eastAsia="en-US"/>
          </w:rPr>
          <w:t>The “purpose” field of catalogue discovery metadata defines if the Catalogue is a new edition or a cancellation.</w:t>
        </w:r>
      </w:ins>
      <w:del w:id="1004" w:author="Jeff Wootton" w:date="2024-06-13T17:53:00Z" w16du:dateUtc="2024-06-13T15:53:00Z">
        <w:r w:rsidR="007653F1" w:rsidRPr="00EE1D62" w:rsidDel="006B5C0E">
          <w:rPr>
            <w:rFonts w:cs="Arial"/>
            <w:lang w:eastAsia="en-US"/>
          </w:rPr>
          <w:delText xml:space="preserve">Support </w:delText>
        </w:r>
      </w:del>
    </w:p>
    <w:p w14:paraId="49E629B1" w14:textId="23C698B9" w:rsidR="00E73EDF" w:rsidRPr="00EE1D62" w:rsidRDefault="000F67E8" w:rsidP="00331707">
      <w:pPr>
        <w:autoSpaceDE w:val="0"/>
        <w:autoSpaceDN w:val="0"/>
        <w:adjustRightInd w:val="0"/>
        <w:spacing w:after="120" w:line="240" w:lineRule="auto"/>
        <w:rPr>
          <w:rFonts w:eastAsia="Times New Roman" w:cs="Arial"/>
          <w:lang w:eastAsia="en-US"/>
        </w:rPr>
      </w:pPr>
      <w:ins w:id="1005" w:author="Jeff Wootton" w:date="2024-06-22T11:00:00Z" w16du:dateUtc="2024-06-22T09:00:00Z">
        <w:r>
          <w:rPr>
            <w:rFonts w:cs="Arial"/>
            <w:lang w:eastAsia="en-US"/>
          </w:rPr>
          <w:t>S</w:t>
        </w:r>
      </w:ins>
      <w:ins w:id="1006" w:author="Jeff Wootton" w:date="2024-06-13T17:53:00Z" w16du:dateUtc="2024-06-13T15:53:00Z">
        <w:r w:rsidR="006B5C0E" w:rsidRPr="00EE1D62">
          <w:rPr>
            <w:rFonts w:cs="Arial"/>
            <w:lang w:eastAsia="en-US"/>
          </w:rPr>
          <w:t xml:space="preserve">upport </w:t>
        </w:r>
      </w:ins>
      <w:r w:rsidR="007653F1" w:rsidRPr="00EE1D62">
        <w:rPr>
          <w:rFonts w:cs="Arial"/>
          <w:lang w:eastAsia="en-US"/>
        </w:rPr>
        <w:t>file</w:t>
      </w:r>
      <w:ins w:id="1007" w:author="Jeff Wootton" w:date="2024-06-22T11:00:00Z" w16du:dateUtc="2024-06-22T09:00:00Z">
        <w:r>
          <w:rPr>
            <w:rFonts w:cs="Arial"/>
            <w:lang w:eastAsia="en-US"/>
          </w:rPr>
          <w:t>s</w:t>
        </w:r>
      </w:ins>
      <w:del w:id="1008" w:author="Jeff Wootton" w:date="2024-06-13T17:53:00Z" w16du:dateUtc="2024-06-13T15:53:00Z">
        <w:r w:rsidR="007653F1" w:rsidRPr="00EE1D62" w:rsidDel="006B5C0E">
          <w:rPr>
            <w:rFonts w:cs="Arial"/>
            <w:lang w:eastAsia="en-US"/>
          </w:rPr>
          <w:delText>s</w:delText>
        </w:r>
      </w:del>
      <w:r w:rsidR="007653F1" w:rsidRPr="00EE1D62">
        <w:rPr>
          <w:rFonts w:cs="Arial"/>
          <w:lang w:eastAsia="en-US"/>
        </w:rPr>
        <w:t xml:space="preserve"> carrying the “deletion”</w:t>
      </w:r>
      <w:ins w:id="1009" w:author="Jeff Wootton" w:date="2024-06-13T17:53:00Z" w16du:dateUtc="2024-06-13T15:53:00Z">
        <w:r w:rsidR="006B5C0E">
          <w:rPr>
            <w:rFonts w:cs="Arial"/>
            <w:lang w:eastAsia="en-US"/>
          </w:rPr>
          <w:t xml:space="preserve"> or “cancellation”</w:t>
        </w:r>
      </w:ins>
      <w:r w:rsidR="007653F1" w:rsidRPr="00EE1D62">
        <w:rPr>
          <w:rFonts w:cs="Arial"/>
          <w:lang w:eastAsia="en-US"/>
        </w:rPr>
        <w:t xml:space="preserve"> flag must be removed</w:t>
      </w:r>
      <w:r w:rsidR="000559BE">
        <w:rPr>
          <w:rFonts w:cs="Arial"/>
          <w:lang w:eastAsia="en-US"/>
        </w:rPr>
        <w:t xml:space="preserve"> </w:t>
      </w:r>
      <w:del w:id="1010" w:author="Jeff Wootton" w:date="2024-07-17T11:35:00Z" w16du:dateUtc="2024-07-17T09:35:00Z">
        <w:r w:rsidR="000559BE" w:rsidDel="00331707">
          <w:rPr>
            <w:rFonts w:cs="Arial"/>
            <w:lang w:eastAsia="en-US"/>
          </w:rPr>
          <w:delText>from the system</w:delText>
        </w:r>
      </w:del>
      <w:ins w:id="1011" w:author="Jeff Wootton" w:date="2024-06-13T17:53:00Z" w16du:dateUtc="2024-06-13T15:53:00Z">
        <w:r w:rsidR="006B5C0E">
          <w:rPr>
            <w:rFonts w:cs="Arial"/>
            <w:lang w:eastAsia="en-US"/>
          </w:rPr>
          <w:t>or archived</w:t>
        </w:r>
      </w:ins>
      <w:ins w:id="1012" w:author="Jeff Wootton" w:date="2024-07-17T11:35:00Z" w16du:dateUtc="2024-07-17T09:35:00Z">
        <w:r w:rsidR="00331707">
          <w:rPr>
            <w:rFonts w:cs="Arial"/>
            <w:lang w:eastAsia="en-US"/>
          </w:rPr>
          <w:t>.</w:t>
        </w:r>
      </w:ins>
      <w:ins w:id="1013" w:author="Jeff Wootton" w:date="2024-06-13T17:53:00Z" w16du:dateUtc="2024-06-13T15:53:00Z">
        <w:r w:rsidR="006B5C0E">
          <w:rPr>
            <w:rFonts w:cs="Arial"/>
            <w:lang w:eastAsia="en-US"/>
          </w:rPr>
          <w:t xml:space="preserve"> </w:t>
        </w:r>
      </w:ins>
      <w:ins w:id="1014" w:author="Jeff Wootton" w:date="2024-07-17T11:36:00Z" w16du:dateUtc="2024-07-17T09:36:00Z">
        <w:r w:rsidR="00331707">
          <w:rPr>
            <w:rFonts w:cs="Arial"/>
            <w:lang w:eastAsia="en-US"/>
          </w:rPr>
          <w:t>Upon receiving an</w:t>
        </w:r>
      </w:ins>
      <w:del w:id="1015" w:author="Jeff Wootton" w:date="2024-07-17T11:36:00Z" w16du:dateUtc="2024-07-17T09:36:00Z">
        <w:r w:rsidR="000559BE" w:rsidDel="00331707">
          <w:rPr>
            <w:rFonts w:cs="Arial"/>
            <w:lang w:eastAsia="en-US"/>
          </w:rPr>
          <w:delText>.</w:delText>
        </w:r>
      </w:del>
      <w:commentRangeStart w:id="1016"/>
      <w:commentRangeStart w:id="1017"/>
      <w:del w:id="1018" w:author="Jeff Wootton" w:date="2024-06-13T17:54:00Z" w16du:dateUtc="2024-06-13T15:54:00Z">
        <w:r w:rsidR="007653F1" w:rsidRPr="00EE1D62" w:rsidDel="005276E2">
          <w:rPr>
            <w:rFonts w:eastAsia="Times New Roman" w:cs="Arial"/>
            <w:lang w:eastAsia="en-US"/>
          </w:rPr>
          <w:delText xml:space="preserve">When </w:delText>
        </w:r>
      </w:del>
      <w:ins w:id="1019" w:author="Jeff Wootton" w:date="2024-06-13T17:54:00Z" w16du:dateUtc="2024-06-13T15:54:00Z">
        <w:r w:rsidR="005276E2">
          <w:rPr>
            <w:rFonts w:eastAsia="Times New Roman" w:cs="Arial"/>
            <w:lang w:eastAsia="en-US"/>
          </w:rPr>
          <w:t xml:space="preserve"> ENC support file</w:t>
        </w:r>
      </w:ins>
      <w:ins w:id="1020" w:author="Jeff Wootton" w:date="2024-06-22T11:05:00Z" w16du:dateUtc="2024-06-22T09:05:00Z">
        <w:r w:rsidR="006A7B8C">
          <w:rPr>
            <w:rFonts w:eastAsia="Times New Roman" w:cs="Arial"/>
            <w:lang w:eastAsia="en-US"/>
          </w:rPr>
          <w:t xml:space="preserve"> </w:t>
        </w:r>
        <w:r w:rsidR="006A7B8C" w:rsidRPr="00054DC7">
          <w:rPr>
            <w:rFonts w:eastAsia="Times New Roman" w:cs="Arial"/>
            <w:lang w:eastAsia="en-US"/>
          </w:rPr>
          <w:t>with the “SupportFileDiscoveryMetadata” field “revisionStatus” populated as “deletion” is received</w:t>
        </w:r>
      </w:ins>
      <w:del w:id="1021" w:author="Jeff Wootton" w:date="2024-06-22T11:05:00Z" w16du:dateUtc="2024-06-22T09:05:00Z">
        <w:r w:rsidR="007653F1" w:rsidRPr="00EE1D62" w:rsidDel="006A7B8C">
          <w:rPr>
            <w:rFonts w:eastAsia="Times New Roman" w:cs="Arial"/>
            <w:lang w:eastAsia="en-US"/>
          </w:rPr>
          <w:delText>a feature pointing to a text</w:delText>
        </w:r>
      </w:del>
      <w:del w:id="1022" w:author="Jeff Wootton" w:date="2024-06-13T17:55:00Z" w16du:dateUtc="2024-06-13T15:55:00Z">
        <w:r w:rsidR="007653F1" w:rsidRPr="00EE1D62" w:rsidDel="005276E2">
          <w:rPr>
            <w:rFonts w:eastAsia="Times New Roman" w:cs="Arial"/>
            <w:lang w:eastAsia="en-US"/>
          </w:rPr>
          <w:delText xml:space="preserve">, </w:delText>
        </w:r>
      </w:del>
      <w:del w:id="1023" w:author="Jeff Wootton" w:date="2024-06-22T11:05:00Z" w16du:dateUtc="2024-06-22T09:05:00Z">
        <w:r w:rsidR="007653F1" w:rsidRPr="00EE1D62" w:rsidDel="006A7B8C">
          <w:rPr>
            <w:rFonts w:eastAsia="Times New Roman" w:cs="Arial"/>
            <w:lang w:eastAsia="en-US"/>
          </w:rPr>
          <w:delText xml:space="preserve">picture </w:delText>
        </w:r>
      </w:del>
      <w:del w:id="1024" w:author="Jeff Wootton" w:date="2024-06-13T17:55:00Z" w16du:dateUtc="2024-06-13T15:55:00Z">
        <w:r w:rsidR="007653F1" w:rsidRPr="00EE1D62" w:rsidDel="005276E2">
          <w:rPr>
            <w:rFonts w:eastAsia="Times New Roman" w:cs="Arial"/>
            <w:lang w:eastAsia="en-US"/>
          </w:rPr>
          <w:delText xml:space="preserve">or application </w:delText>
        </w:r>
      </w:del>
      <w:del w:id="1025" w:author="Jeff Wootton" w:date="2024-06-22T11:05:00Z" w16du:dateUtc="2024-06-22T09:05:00Z">
        <w:r w:rsidR="007653F1" w:rsidRPr="00EE1D62" w:rsidDel="006A7B8C">
          <w:rPr>
            <w:rFonts w:eastAsia="Times New Roman" w:cs="Arial"/>
            <w:lang w:eastAsia="en-US"/>
          </w:rPr>
          <w:delText xml:space="preserve">file is deleted or updated so that it no longer references </w:delText>
        </w:r>
      </w:del>
      <w:del w:id="1026" w:author="Jeff Wootton" w:date="2024-06-13T17:56:00Z" w16du:dateUtc="2024-06-13T15:56:00Z">
        <w:r w:rsidR="007653F1" w:rsidRPr="00EE1D62" w:rsidDel="005276E2">
          <w:rPr>
            <w:rFonts w:eastAsia="Times New Roman" w:cs="Arial"/>
            <w:lang w:eastAsia="en-US"/>
          </w:rPr>
          <w:delText xml:space="preserve">the </w:delText>
        </w:r>
      </w:del>
      <w:del w:id="1027" w:author="Jeff Wootton" w:date="2024-06-22T11:05:00Z" w16du:dateUtc="2024-06-22T09:05:00Z">
        <w:r w:rsidR="007653F1" w:rsidRPr="00EE1D62" w:rsidDel="006A7B8C">
          <w:rPr>
            <w:rFonts w:eastAsia="Times New Roman" w:cs="Arial"/>
            <w:lang w:eastAsia="en-US"/>
          </w:rPr>
          <w:delText>file</w:delText>
        </w:r>
      </w:del>
      <w:r w:rsidR="007653F1" w:rsidRPr="00EE1D62">
        <w:rPr>
          <w:rFonts w:eastAsia="Times New Roman" w:cs="Arial"/>
          <w:lang w:eastAsia="en-US"/>
        </w:rPr>
        <w:t xml:space="preserve">, the system software must check to see whether any </w:t>
      </w:r>
      <w:del w:id="1028" w:author="Jeff Wootton" w:date="2024-06-22T11:14:00Z" w16du:dateUtc="2024-06-22T09:14:00Z">
        <w:r w:rsidR="007653F1" w:rsidRPr="00EE1D62" w:rsidDel="00C670EB">
          <w:rPr>
            <w:rFonts w:eastAsia="Times New Roman" w:cs="Arial"/>
            <w:lang w:eastAsia="en-US"/>
          </w:rPr>
          <w:delText xml:space="preserve">other </w:delText>
        </w:r>
      </w:del>
      <w:r w:rsidR="007653F1" w:rsidRPr="00EE1D62">
        <w:rPr>
          <w:rFonts w:eastAsia="Times New Roman" w:cs="Arial"/>
          <w:lang w:eastAsia="en-US"/>
        </w:rPr>
        <w:t>feature</w:t>
      </w:r>
      <w:ins w:id="1029" w:author="Jeff Wootton" w:date="2024-06-13T17:56:00Z" w16du:dateUtc="2024-06-13T15:56:00Z">
        <w:r w:rsidR="005276E2">
          <w:rPr>
            <w:rFonts w:eastAsia="Times New Roman" w:cs="Arial"/>
            <w:lang w:eastAsia="en-US"/>
          </w:rPr>
          <w:t>s</w:t>
        </w:r>
      </w:ins>
      <w:r w:rsidR="007653F1" w:rsidRPr="00EE1D62">
        <w:rPr>
          <w:rFonts w:eastAsia="Times New Roman" w:cs="Arial"/>
          <w:lang w:eastAsia="en-US"/>
        </w:rPr>
        <w:t xml:space="preserve"> </w:t>
      </w:r>
      <w:r w:rsidR="00954759" w:rsidRPr="00EE1D62">
        <w:rPr>
          <w:rFonts w:eastAsia="Times New Roman" w:cs="Arial"/>
          <w:lang w:eastAsia="en-US"/>
        </w:rPr>
        <w:t>reference</w:t>
      </w:r>
      <w:del w:id="1030" w:author="Jeff Wootton" w:date="2024-06-13T17:56:00Z" w16du:dateUtc="2024-06-13T15:56:00Z">
        <w:r w:rsidR="00954759" w:rsidRPr="00EE1D62" w:rsidDel="005276E2">
          <w:rPr>
            <w:rFonts w:eastAsia="Times New Roman" w:cs="Arial"/>
            <w:lang w:eastAsia="en-US"/>
          </w:rPr>
          <w:delText>s</w:delText>
        </w:r>
      </w:del>
      <w:r w:rsidR="00954759" w:rsidRPr="00EE1D62">
        <w:rPr>
          <w:rFonts w:eastAsia="Times New Roman" w:cs="Arial"/>
          <w:lang w:eastAsia="en-US"/>
        </w:rPr>
        <w:t xml:space="preserve"> </w:t>
      </w:r>
      <w:r w:rsidR="007653F1" w:rsidRPr="00EE1D62">
        <w:rPr>
          <w:rFonts w:eastAsia="Times New Roman" w:cs="Arial"/>
          <w:lang w:eastAsia="en-US"/>
        </w:rPr>
        <w:t xml:space="preserve">the </w:t>
      </w:r>
      <w:del w:id="1031" w:author="Jeff Wootton" w:date="2024-06-22T11:14:00Z" w16du:dateUtc="2024-06-22T09:14:00Z">
        <w:r w:rsidR="007653F1" w:rsidRPr="00EE1D62" w:rsidDel="00C670EB">
          <w:rPr>
            <w:rFonts w:eastAsia="Times New Roman" w:cs="Arial"/>
            <w:lang w:eastAsia="en-US"/>
          </w:rPr>
          <w:delText xml:space="preserve">same </w:delText>
        </w:r>
      </w:del>
      <w:ins w:id="1032" w:author="Jeff Wootton" w:date="2024-06-13T17:57:00Z" w16du:dateUtc="2024-06-13T15:57:00Z">
        <w:r w:rsidR="005276E2">
          <w:rPr>
            <w:rFonts w:eastAsia="Times New Roman" w:cs="Arial"/>
            <w:lang w:eastAsia="en-US"/>
          </w:rPr>
          <w:t xml:space="preserve">ENC support </w:t>
        </w:r>
      </w:ins>
      <w:r w:rsidR="007653F1" w:rsidRPr="00EE1D62">
        <w:rPr>
          <w:rFonts w:eastAsia="Times New Roman" w:cs="Arial"/>
          <w:lang w:eastAsia="en-US"/>
        </w:rPr>
        <w:t>file</w:t>
      </w:r>
      <w:del w:id="1033" w:author="Jeff Wootton" w:date="2024-07-17T11:36:00Z" w16du:dateUtc="2024-07-17T09:36:00Z">
        <w:r w:rsidR="007653F1" w:rsidRPr="00EE1D62" w:rsidDel="00636F2B">
          <w:rPr>
            <w:rFonts w:eastAsia="Times New Roman" w:cs="Arial"/>
            <w:lang w:eastAsia="en-US"/>
          </w:rPr>
          <w:delText>, before that file is</w:delText>
        </w:r>
      </w:del>
      <w:ins w:id="1034" w:author="Jeff Wootton" w:date="2024-07-17T11:36:00Z" w16du:dateUtc="2024-07-17T09:36:00Z">
        <w:r w:rsidR="00636F2B">
          <w:rPr>
            <w:rFonts w:eastAsia="Times New Roman" w:cs="Arial"/>
            <w:lang w:eastAsia="en-US"/>
          </w:rPr>
          <w:t xml:space="preserve"> prior to</w:t>
        </w:r>
      </w:ins>
      <w:r w:rsidR="007653F1" w:rsidRPr="00EE1D62">
        <w:rPr>
          <w:rFonts w:eastAsia="Times New Roman" w:cs="Arial"/>
          <w:lang w:eastAsia="en-US"/>
        </w:rPr>
        <w:t xml:space="preserve"> </w:t>
      </w:r>
      <w:del w:id="1035" w:author="Jeff Wootton" w:date="2024-07-17T11:36:00Z" w16du:dateUtc="2024-07-17T09:36:00Z">
        <w:r w:rsidR="007653F1" w:rsidRPr="00EE1D62" w:rsidDel="00636F2B">
          <w:rPr>
            <w:rFonts w:eastAsia="Times New Roman" w:cs="Arial"/>
            <w:lang w:eastAsia="en-US"/>
          </w:rPr>
          <w:delText>deleted</w:delText>
        </w:r>
      </w:del>
      <w:ins w:id="1036" w:author="Jeff Wootton" w:date="2024-07-17T11:36:00Z" w16du:dateUtc="2024-07-17T09:36:00Z">
        <w:r w:rsidR="00636F2B" w:rsidRPr="00EE1D62">
          <w:rPr>
            <w:rFonts w:eastAsia="Times New Roman" w:cs="Arial"/>
            <w:lang w:eastAsia="en-US"/>
          </w:rPr>
          <w:t>delet</w:t>
        </w:r>
        <w:r w:rsidR="00636F2B">
          <w:rPr>
            <w:rFonts w:eastAsia="Times New Roman" w:cs="Arial"/>
            <w:lang w:eastAsia="en-US"/>
          </w:rPr>
          <w:t xml:space="preserve">ing </w:t>
        </w:r>
      </w:ins>
      <w:ins w:id="1037" w:author="Jeff Wootton" w:date="2024-06-22T11:15:00Z" w16du:dateUtc="2024-06-22T09:15:00Z">
        <w:r w:rsidR="00C670EB">
          <w:rPr>
            <w:rFonts w:eastAsia="Times New Roman" w:cs="Arial"/>
            <w:lang w:eastAsia="en-US"/>
          </w:rPr>
          <w:t>or archiv</w:t>
        </w:r>
      </w:ins>
      <w:ins w:id="1038" w:author="Jeff Wootton" w:date="2024-07-17T11:37:00Z" w16du:dateUtc="2024-07-17T09:37:00Z">
        <w:r w:rsidR="00636F2B">
          <w:rPr>
            <w:rFonts w:eastAsia="Times New Roman" w:cs="Arial"/>
            <w:lang w:eastAsia="en-US"/>
          </w:rPr>
          <w:t>ing</w:t>
        </w:r>
      </w:ins>
      <w:ins w:id="1039" w:author="Jeff Wootton" w:date="2024-06-22T11:15:00Z" w16du:dateUtc="2024-06-22T09:15:00Z">
        <w:r w:rsidR="00C670EB">
          <w:rPr>
            <w:rFonts w:eastAsia="Times New Roman" w:cs="Arial"/>
            <w:lang w:eastAsia="en-US"/>
          </w:rPr>
          <w:t xml:space="preserve"> </w:t>
        </w:r>
      </w:ins>
      <w:ins w:id="1040" w:author="Jeff Wootton" w:date="2024-07-17T11:37:00Z" w16du:dateUtc="2024-07-17T09:37:00Z">
        <w:r w:rsidR="00636F2B">
          <w:rPr>
            <w:rFonts w:eastAsia="Times New Roman" w:cs="Arial"/>
            <w:lang w:eastAsia="en-US"/>
          </w:rPr>
          <w:t>the file</w:t>
        </w:r>
      </w:ins>
      <w:r w:rsidR="007653F1" w:rsidRPr="00EE1D62">
        <w:rPr>
          <w:rFonts w:eastAsia="Times New Roman" w:cs="Arial"/>
          <w:lang w:eastAsia="en-US"/>
        </w:rPr>
        <w:t>.</w:t>
      </w:r>
      <w:commentRangeEnd w:id="1016"/>
      <w:r w:rsidR="005276E2">
        <w:rPr>
          <w:rStyle w:val="CommentReference"/>
        </w:rPr>
        <w:commentReference w:id="1016"/>
      </w:r>
      <w:commentRangeEnd w:id="1017"/>
      <w:r w:rsidR="004B503F">
        <w:rPr>
          <w:rStyle w:val="CommentReference"/>
        </w:rPr>
        <w:commentReference w:id="1017"/>
      </w:r>
    </w:p>
    <w:p w14:paraId="57A15E83" w14:textId="7A6315D1" w:rsidR="00E73EDF" w:rsidRPr="00EC74DC" w:rsidDel="00432B39" w:rsidRDefault="007653F1" w:rsidP="000559BE">
      <w:pPr>
        <w:autoSpaceDE w:val="0"/>
        <w:autoSpaceDN w:val="0"/>
        <w:adjustRightInd w:val="0"/>
        <w:spacing w:after="120" w:line="240" w:lineRule="auto"/>
        <w:rPr>
          <w:del w:id="1041" w:author="Jeff Wootton" w:date="2024-06-22T11:15:00Z" w16du:dateUtc="2024-06-22T09:15:00Z"/>
          <w:rFonts w:eastAsia="Times New Roman" w:cs="Arial"/>
          <w:lang w:eastAsia="en-US"/>
        </w:rPr>
      </w:pPr>
      <w:del w:id="1042" w:author="Jeff Wootton" w:date="2024-06-22T11:15:00Z" w16du:dateUtc="2024-06-22T09:15:00Z">
        <w:r w:rsidRPr="00EC74DC" w:rsidDel="00432B39">
          <w:rPr>
            <w:rFonts w:eastAsia="Times New Roman" w:cs="Arial"/>
            <w:lang w:eastAsia="en-US"/>
          </w:rPr>
          <w:delText xml:space="preserve">Each support file </w:delText>
        </w:r>
        <w:r w:rsidR="004652D2" w:rsidRPr="00EC74DC" w:rsidDel="00432B39">
          <w:rPr>
            <w:rFonts w:eastAsia="Times New Roman" w:cs="Arial"/>
            <w:lang w:eastAsia="en-US"/>
          </w:rPr>
          <w:delText xml:space="preserve">required </w:delText>
        </w:r>
        <w:r w:rsidRPr="00EC74DC" w:rsidDel="00432B39">
          <w:rPr>
            <w:rFonts w:eastAsia="Times New Roman" w:cs="Arial"/>
            <w:lang w:eastAsia="en-US"/>
          </w:rPr>
          <w:delText xml:space="preserve">must be </w:delText>
        </w:r>
        <w:r w:rsidR="004652D2" w:rsidRPr="00EC74DC" w:rsidDel="00432B39">
          <w:rPr>
            <w:rFonts w:eastAsia="Times New Roman" w:cs="Arial"/>
            <w:lang w:eastAsia="en-US"/>
          </w:rPr>
          <w:delText xml:space="preserve">included </w:delText>
        </w:r>
        <w:r w:rsidRPr="00EC74DC" w:rsidDel="00432B39">
          <w:rPr>
            <w:rFonts w:eastAsia="Times New Roman" w:cs="Arial"/>
            <w:lang w:eastAsia="en-US"/>
          </w:rPr>
          <w:delText xml:space="preserve">only once in the </w:delText>
        </w:r>
        <w:r w:rsidR="000559BE" w:rsidDel="00432B39">
          <w:rPr>
            <w:rFonts w:eastAsia="Times New Roman" w:cs="Arial"/>
            <w:lang w:eastAsia="en-US"/>
          </w:rPr>
          <w:delText>E</w:delText>
        </w:r>
        <w:r w:rsidRPr="00EC74DC" w:rsidDel="00432B39">
          <w:rPr>
            <w:rFonts w:eastAsia="Times New Roman" w:cs="Arial"/>
            <w:lang w:eastAsia="en-US"/>
          </w:rPr>
          <w:delText xml:space="preserve">xchange </w:delText>
        </w:r>
        <w:r w:rsidR="000559BE" w:rsidDel="00432B39">
          <w:rPr>
            <w:rFonts w:eastAsia="Times New Roman" w:cs="Arial"/>
            <w:lang w:eastAsia="en-US"/>
          </w:rPr>
          <w:delText>S</w:delText>
        </w:r>
        <w:r w:rsidRPr="00EC74DC" w:rsidDel="00432B39">
          <w:rPr>
            <w:rFonts w:eastAsia="Times New Roman" w:cs="Arial"/>
            <w:lang w:eastAsia="en-US"/>
          </w:rPr>
          <w:delText>et.</w:delText>
        </w:r>
      </w:del>
    </w:p>
    <w:p w14:paraId="452A6F81" w14:textId="79902C62" w:rsidR="007F0E40" w:rsidRPr="00EC74DC" w:rsidRDefault="007653F1" w:rsidP="000559BE">
      <w:pPr>
        <w:spacing w:after="120" w:line="240" w:lineRule="auto"/>
        <w:rPr>
          <w:rFonts w:cs="Arial"/>
          <w:lang w:eastAsia="en-US"/>
        </w:rPr>
      </w:pPr>
      <w:r w:rsidRPr="00EC74DC">
        <w:rPr>
          <w:rFonts w:cs="Arial"/>
          <w:lang w:eastAsia="en-US"/>
        </w:rPr>
        <w:t>Support files</w:t>
      </w:r>
      <w:ins w:id="1043" w:author="Jeff Wootton" w:date="2024-06-13T18:13:00Z" w16du:dateUtc="2024-06-13T16:13:00Z">
        <w:r w:rsidR="00280665">
          <w:rPr>
            <w:rFonts w:cs="Arial"/>
            <w:lang w:eastAsia="en-US"/>
          </w:rPr>
          <w:t>, with the exception of Catalogue files,</w:t>
        </w:r>
      </w:ins>
      <w:r w:rsidRPr="00EC74DC">
        <w:rPr>
          <w:rFonts w:cs="Arial"/>
          <w:lang w:eastAsia="en-US"/>
        </w:rPr>
        <w:t xml:space="preserve"> </w:t>
      </w:r>
      <w:r w:rsidR="007F0E40" w:rsidRPr="00EC74DC">
        <w:rPr>
          <w:rFonts w:cs="Arial"/>
          <w:lang w:eastAsia="en-US"/>
        </w:rPr>
        <w:t xml:space="preserve">must </w:t>
      </w:r>
      <w:r w:rsidRPr="00EC74DC">
        <w:rPr>
          <w:rFonts w:cs="Arial"/>
          <w:lang w:eastAsia="en-US"/>
        </w:rPr>
        <w:t xml:space="preserve">be stored in a separate folder within the </w:t>
      </w:r>
      <w:r w:rsidR="000559BE">
        <w:rPr>
          <w:rFonts w:cs="Arial"/>
          <w:lang w:eastAsia="en-US"/>
        </w:rPr>
        <w:t>E</w:t>
      </w:r>
      <w:r w:rsidRPr="00EC74DC">
        <w:rPr>
          <w:rFonts w:cs="Arial"/>
          <w:lang w:eastAsia="en-US"/>
        </w:rPr>
        <w:t xml:space="preserve">xchange </w:t>
      </w:r>
      <w:r w:rsidR="000559BE">
        <w:rPr>
          <w:rFonts w:cs="Arial"/>
          <w:lang w:eastAsia="en-US"/>
        </w:rPr>
        <w:t>S</w:t>
      </w:r>
      <w:r w:rsidRPr="00EC74DC">
        <w:rPr>
          <w:rFonts w:cs="Arial"/>
          <w:lang w:eastAsia="en-US"/>
        </w:rPr>
        <w:t>et</w:t>
      </w:r>
      <w:ins w:id="1044" w:author="Jeff Wootton" w:date="2024-06-13T18:07:00Z" w16du:dateUtc="2024-06-13T16:07:00Z">
        <w:r w:rsidR="00280665">
          <w:rPr>
            <w:rFonts w:cs="Arial"/>
            <w:lang w:eastAsia="en-US"/>
          </w:rPr>
          <w:t xml:space="preserve"> named SUPPORT_FILES</w:t>
        </w:r>
      </w:ins>
      <w:del w:id="1045" w:author="Jeff Wootton" w:date="2024-06-13T18:16:00Z" w16du:dateUtc="2024-06-13T16:16:00Z">
        <w:r w:rsidR="007F0E40" w:rsidRPr="00EC74DC" w:rsidDel="00A41D4D">
          <w:rPr>
            <w:rFonts w:cs="Arial"/>
            <w:lang w:eastAsia="en-US"/>
          </w:rPr>
          <w:delText xml:space="preserve">, </w:delText>
        </w:r>
        <w:r w:rsidR="007F0E40" w:rsidRPr="00EC74DC" w:rsidDel="00A41D4D">
          <w:rPr>
            <w:rFonts w:cs="Arial"/>
            <w:lang w:val="en-US" w:eastAsia="en-US"/>
          </w:rPr>
          <w:delText xml:space="preserve">refer to Figure </w:delText>
        </w:r>
      </w:del>
      <w:del w:id="1046" w:author="Jeff Wootton" w:date="2024-06-04T16:55:00Z" w16du:dateUtc="2024-06-04T14:55:00Z">
        <w:r w:rsidR="000559BE" w:rsidDel="006A0197">
          <w:rPr>
            <w:rFonts w:cs="Arial"/>
            <w:lang w:val="en-US" w:eastAsia="en-US"/>
          </w:rPr>
          <w:delText>12</w:delText>
        </w:r>
      </w:del>
      <w:del w:id="1047" w:author="Jeff Wootton" w:date="2024-06-13T18:16:00Z" w16du:dateUtc="2024-06-13T16:16:00Z">
        <w:r w:rsidR="000559BE" w:rsidDel="00A41D4D">
          <w:rPr>
            <w:rFonts w:cs="Arial"/>
            <w:lang w:val="en-US" w:eastAsia="en-US"/>
          </w:rPr>
          <w:delText>-</w:delText>
        </w:r>
      </w:del>
      <w:del w:id="1048" w:author="Jeff Wootton" w:date="2024-06-04T16:55:00Z" w16du:dateUtc="2024-06-04T14:55:00Z">
        <w:r w:rsidR="000559BE" w:rsidDel="006A0197">
          <w:rPr>
            <w:rFonts w:cs="Arial"/>
            <w:lang w:val="en-US" w:eastAsia="en-US"/>
          </w:rPr>
          <w:delText>3</w:delText>
        </w:r>
        <w:r w:rsidR="000559BE" w:rsidRPr="00EC74DC" w:rsidDel="006A0197">
          <w:rPr>
            <w:rFonts w:cs="Arial"/>
            <w:lang w:val="en-US" w:eastAsia="en-US"/>
          </w:rPr>
          <w:delText xml:space="preserve"> </w:delText>
        </w:r>
      </w:del>
      <w:del w:id="1049" w:author="Jeff Wootton" w:date="2024-06-13T18:16:00Z" w16du:dateUtc="2024-06-13T16:16:00Z">
        <w:r w:rsidR="007F0E40" w:rsidRPr="00EC74DC" w:rsidDel="00A41D4D">
          <w:rPr>
            <w:rFonts w:cs="Arial"/>
            <w:lang w:val="en-US" w:eastAsia="en-US"/>
          </w:rPr>
          <w:delText>– S-</w:delText>
        </w:r>
      </w:del>
      <w:del w:id="1050" w:author="Jeff Wootton" w:date="2024-06-04T17:00:00Z" w16du:dateUtc="2024-06-04T15:00:00Z">
        <w:r w:rsidR="007F0E40" w:rsidRPr="00EC74DC" w:rsidDel="006A0197">
          <w:rPr>
            <w:rFonts w:cs="Arial"/>
            <w:lang w:val="en-US" w:eastAsia="en-US"/>
          </w:rPr>
          <w:delText xml:space="preserve">101 </w:delText>
        </w:r>
      </w:del>
      <w:del w:id="1051" w:author="Jeff Wootton" w:date="2024-06-13T18:16:00Z" w16du:dateUtc="2024-06-13T16:16:00Z">
        <w:r w:rsidR="007F0E40" w:rsidRPr="00EC74DC" w:rsidDel="00A41D4D">
          <w:rPr>
            <w:rFonts w:cs="Arial"/>
            <w:lang w:val="en-US" w:eastAsia="en-US"/>
          </w:rPr>
          <w:delText>Exchange Set</w:delText>
        </w:r>
      </w:del>
      <w:r w:rsidRPr="00EC74DC">
        <w:rPr>
          <w:rFonts w:cs="Arial"/>
          <w:lang w:eastAsia="en-US"/>
        </w:rPr>
        <w:t>.</w:t>
      </w:r>
      <w:ins w:id="1052" w:author="Jeff Wootton" w:date="2024-06-13T18:16:00Z" w16du:dateUtc="2024-06-13T16:16:00Z">
        <w:r w:rsidR="00A41D4D">
          <w:rPr>
            <w:rFonts w:cs="Arial"/>
            <w:lang w:eastAsia="en-US"/>
          </w:rPr>
          <w:t xml:space="preserve"> The Catalogue files must be stored within the Exchange Set in a folder named “CATALOGUES”. </w:t>
        </w:r>
        <w:r w:rsidR="00A41D4D">
          <w:rPr>
            <w:rFonts w:cs="Arial"/>
            <w:lang w:val="en-US" w:eastAsia="en-US"/>
          </w:rPr>
          <w:t>R</w:t>
        </w:r>
        <w:r w:rsidR="00A41D4D" w:rsidRPr="00EC74DC">
          <w:rPr>
            <w:rFonts w:cs="Arial"/>
            <w:lang w:val="en-US" w:eastAsia="en-US"/>
          </w:rPr>
          <w:t xml:space="preserve">efer to </w:t>
        </w:r>
        <w:r w:rsidR="00A41D4D">
          <w:rPr>
            <w:rFonts w:cs="Arial"/>
            <w:lang w:val="en-US" w:eastAsia="en-US"/>
          </w:rPr>
          <w:t xml:space="preserve">S-100 Part 17, clause 17-4.2 Figure </w:t>
        </w:r>
        <w:r w:rsidR="00A41D4D" w:rsidRPr="00A40D08">
          <w:rPr>
            <w:rFonts w:cs="Arial"/>
            <w:lang w:val="en-US" w:eastAsia="en-US"/>
          </w:rPr>
          <w:t>17-3 – An S-100 Exchange Set folder structure</w:t>
        </w:r>
        <w:r w:rsidR="00A41D4D">
          <w:rPr>
            <w:rFonts w:cs="Arial"/>
            <w:lang w:val="en-US" w:eastAsia="en-US"/>
          </w:rPr>
          <w:t>.</w:t>
        </w:r>
      </w:ins>
    </w:p>
    <w:p w14:paraId="0F06E603" w14:textId="2664702B" w:rsidR="006D018A" w:rsidRPr="00EC74DC" w:rsidRDefault="006D018A" w:rsidP="000559BE">
      <w:pPr>
        <w:spacing w:after="120" w:line="240" w:lineRule="auto"/>
        <w:rPr>
          <w:rFonts w:cs="Arial"/>
          <w:lang w:val="en-US" w:eastAsia="en-US"/>
        </w:rPr>
      </w:pPr>
      <w:r w:rsidRPr="00EC74DC">
        <w:rPr>
          <w:rFonts w:cs="Arial"/>
          <w:lang w:val="en-US" w:eastAsia="en-US"/>
        </w:rPr>
        <w:t>Re</w:t>
      </w:r>
      <w:r w:rsidR="000559BE">
        <w:rPr>
          <w:rFonts w:cs="Arial"/>
          <w:lang w:val="en-US" w:eastAsia="en-US"/>
        </w:rPr>
        <w:t>-</w:t>
      </w:r>
      <w:r w:rsidRPr="00EC74DC">
        <w:rPr>
          <w:rFonts w:cs="Arial"/>
          <w:lang w:val="en-US" w:eastAsia="en-US"/>
        </w:rPr>
        <w:t>use of a</w:t>
      </w:r>
      <w:ins w:id="1053" w:author="Jeff Wootton" w:date="2024-06-13T18:18:00Z" w16du:dateUtc="2024-06-13T16:18:00Z">
        <w:r w:rsidR="00A41D4D">
          <w:rPr>
            <w:rFonts w:cs="Arial"/>
            <w:lang w:val="en-US" w:eastAsia="en-US"/>
          </w:rPr>
          <w:t xml:space="preserve">n ENC </w:t>
        </w:r>
      </w:ins>
      <w:del w:id="1054" w:author="Jeff Wootton" w:date="2024-06-21T10:31:00Z" w16du:dateUtc="2024-06-21T08:31:00Z">
        <w:r w:rsidRPr="00EC74DC" w:rsidDel="00F442E4">
          <w:rPr>
            <w:rFonts w:cs="Arial"/>
            <w:lang w:val="en-US" w:eastAsia="en-US"/>
          </w:rPr>
          <w:delText xml:space="preserve"> </w:delText>
        </w:r>
      </w:del>
      <w:r w:rsidRPr="00EC74DC">
        <w:rPr>
          <w:rFonts w:cs="Arial"/>
          <w:lang w:val="en-US" w:eastAsia="en-US"/>
        </w:rPr>
        <w:t xml:space="preserve">support file name after a deletion </w:t>
      </w:r>
      <w:del w:id="1055" w:author="Jeff Wootton" w:date="2024-06-13T18:18:00Z" w16du:dateUtc="2024-06-13T16:18:00Z">
        <w:r w:rsidRPr="00EC74DC" w:rsidDel="00A41D4D">
          <w:rPr>
            <w:rFonts w:cs="Arial"/>
            <w:lang w:val="en-US" w:eastAsia="en-US"/>
          </w:rPr>
          <w:delText xml:space="preserve">period </w:delText>
        </w:r>
      </w:del>
      <w:r w:rsidRPr="00EC74DC">
        <w:rPr>
          <w:rFonts w:cs="Arial"/>
          <w:lang w:val="en-US" w:eastAsia="en-US"/>
        </w:rPr>
        <w:t xml:space="preserve">is possible only if the </w:t>
      </w:r>
      <w:ins w:id="1056" w:author="Jeff Wootton" w:date="2024-06-13T18:18:00Z" w16du:dateUtc="2024-06-13T16:18:00Z">
        <w:r w:rsidR="00A41D4D">
          <w:rPr>
            <w:rFonts w:cs="Arial"/>
            <w:lang w:val="en-US" w:eastAsia="en-US"/>
          </w:rPr>
          <w:t xml:space="preserve">ENC </w:t>
        </w:r>
      </w:ins>
      <w:r w:rsidRPr="00EC74DC">
        <w:rPr>
          <w:rFonts w:cs="Arial"/>
          <w:lang w:val="en-US" w:eastAsia="en-US"/>
        </w:rPr>
        <w:t xml:space="preserve">support file edition number is higher than the previous edition number before </w:t>
      </w:r>
      <w:ins w:id="1057" w:author="Jeff Wootton" w:date="2024-06-13T18:18:00Z" w16du:dateUtc="2024-06-13T16:18:00Z">
        <w:r w:rsidR="00A41D4D">
          <w:rPr>
            <w:rFonts w:cs="Arial"/>
            <w:lang w:val="en-US" w:eastAsia="en-US"/>
          </w:rPr>
          <w:t xml:space="preserve">the </w:t>
        </w:r>
      </w:ins>
      <w:r w:rsidRPr="00EC74DC">
        <w:rPr>
          <w:rFonts w:cs="Arial"/>
          <w:lang w:val="en-US" w:eastAsia="en-US"/>
        </w:rPr>
        <w:t>deletion.</w:t>
      </w:r>
    </w:p>
    <w:p w14:paraId="0A30B043" w14:textId="31FFACD6" w:rsidR="006D018A" w:rsidRPr="00EC74DC" w:rsidRDefault="006D018A" w:rsidP="000559BE">
      <w:pPr>
        <w:spacing w:after="120" w:line="240" w:lineRule="auto"/>
        <w:rPr>
          <w:rFonts w:cs="Arial"/>
          <w:lang w:val="en-US" w:eastAsia="en-US"/>
        </w:rPr>
      </w:pPr>
      <w:r w:rsidRPr="00EC74DC">
        <w:rPr>
          <w:rFonts w:cs="Arial"/>
          <w:lang w:val="en-US" w:eastAsia="en-US"/>
        </w:rPr>
        <w:t xml:space="preserve">Only the latest edition </w:t>
      </w:r>
      <w:r w:rsidR="000559BE">
        <w:rPr>
          <w:rFonts w:cs="Arial"/>
          <w:lang w:val="en-US" w:eastAsia="en-US"/>
        </w:rPr>
        <w:t xml:space="preserve">of a support file can be used. </w:t>
      </w:r>
      <w:r w:rsidRPr="00EC74DC">
        <w:rPr>
          <w:rFonts w:cs="Arial"/>
          <w:lang w:val="en-US" w:eastAsia="en-US"/>
        </w:rPr>
        <w:t xml:space="preserve">As soon as a </w:t>
      </w:r>
      <w:r w:rsidR="000559BE">
        <w:rPr>
          <w:rFonts w:cs="Arial"/>
          <w:lang w:val="en-US" w:eastAsia="en-US"/>
        </w:rPr>
        <w:t>N</w:t>
      </w:r>
      <w:r w:rsidRPr="00EC74DC">
        <w:rPr>
          <w:rFonts w:cs="Arial"/>
          <w:lang w:val="en-US" w:eastAsia="en-US"/>
        </w:rPr>
        <w:t xml:space="preserve">ew </w:t>
      </w:r>
      <w:r w:rsidR="000559BE">
        <w:rPr>
          <w:rFonts w:cs="Arial"/>
          <w:lang w:val="en-US" w:eastAsia="en-US"/>
        </w:rPr>
        <w:t>E</w:t>
      </w:r>
      <w:r w:rsidRPr="00EC74DC">
        <w:rPr>
          <w:rFonts w:cs="Arial"/>
          <w:lang w:val="en-US" w:eastAsia="en-US"/>
        </w:rPr>
        <w:t>dition is created and installed, the older version is retired and can no longer be used by any feature.</w:t>
      </w:r>
    </w:p>
    <w:p w14:paraId="08E6A461" w14:textId="3E1E319A" w:rsidR="006D018A" w:rsidRPr="00EC74DC" w:rsidRDefault="006D018A" w:rsidP="000559BE">
      <w:pPr>
        <w:spacing w:after="120" w:line="240" w:lineRule="auto"/>
        <w:rPr>
          <w:rFonts w:cs="Arial"/>
          <w:lang w:val="en-US" w:eastAsia="en-US"/>
        </w:rPr>
      </w:pPr>
      <w:r w:rsidRPr="00EC74DC">
        <w:rPr>
          <w:rFonts w:cs="Arial"/>
          <w:lang w:val="en-US" w:eastAsia="en-US"/>
        </w:rPr>
        <w:t>If a</w:t>
      </w:r>
      <w:ins w:id="1058" w:author="Jeff Wootton" w:date="2024-06-13T18:19:00Z" w16du:dateUtc="2024-06-13T16:19:00Z">
        <w:r w:rsidR="00A41D4D">
          <w:rPr>
            <w:rFonts w:cs="Arial"/>
            <w:lang w:val="en-US" w:eastAsia="en-US"/>
          </w:rPr>
          <w:t xml:space="preserve">n ENC </w:t>
        </w:r>
      </w:ins>
      <w:del w:id="1059" w:author="Jeff Wootton" w:date="2024-06-21T10:31:00Z" w16du:dateUtc="2024-06-21T08:31:00Z">
        <w:r w:rsidRPr="00EC74DC" w:rsidDel="00BD095A">
          <w:rPr>
            <w:rFonts w:cs="Arial"/>
            <w:lang w:val="en-US" w:eastAsia="en-US"/>
          </w:rPr>
          <w:delText xml:space="preserve"> </w:delText>
        </w:r>
      </w:del>
      <w:r w:rsidRPr="00EC74DC">
        <w:rPr>
          <w:rFonts w:cs="Arial"/>
          <w:lang w:val="en-US" w:eastAsia="en-US"/>
        </w:rPr>
        <w:t xml:space="preserve">support file is associated with multiple features in one or several datasets, a </w:t>
      </w:r>
      <w:r w:rsidR="000559BE">
        <w:rPr>
          <w:rFonts w:cs="Arial"/>
          <w:lang w:val="en-US" w:eastAsia="en-US"/>
        </w:rPr>
        <w:t>N</w:t>
      </w:r>
      <w:r w:rsidRPr="00EC74DC">
        <w:rPr>
          <w:rFonts w:cs="Arial"/>
          <w:lang w:val="en-US" w:eastAsia="en-US"/>
        </w:rPr>
        <w:t xml:space="preserve">ew </w:t>
      </w:r>
      <w:r w:rsidR="000559BE">
        <w:rPr>
          <w:rFonts w:cs="Arial"/>
          <w:lang w:val="en-US" w:eastAsia="en-US"/>
        </w:rPr>
        <w:t>E</w:t>
      </w:r>
      <w:r w:rsidRPr="00EC74DC">
        <w:rPr>
          <w:rFonts w:cs="Arial"/>
          <w:lang w:val="en-US" w:eastAsia="en-US"/>
        </w:rPr>
        <w:t>dition of the file will immediately be used by all associated features.</w:t>
      </w:r>
    </w:p>
    <w:p w14:paraId="096B5C45" w14:textId="4E2F2A8F" w:rsidR="00F03E4F" w:rsidRDefault="006D018A" w:rsidP="000559BE">
      <w:pPr>
        <w:spacing w:after="120" w:line="240" w:lineRule="auto"/>
        <w:rPr>
          <w:ins w:id="1060" w:author="Jeff Wootton" w:date="2024-06-13T18:31:00Z" w16du:dateUtc="2024-06-13T16:31:00Z"/>
          <w:rFonts w:cs="Arial"/>
          <w:lang w:val="en-US" w:eastAsia="en-US"/>
        </w:rPr>
      </w:pPr>
      <w:r w:rsidRPr="00EC74DC">
        <w:rPr>
          <w:rFonts w:cs="Arial"/>
          <w:lang w:val="en-US" w:eastAsia="en-US"/>
        </w:rPr>
        <w:t xml:space="preserve">If a </w:t>
      </w:r>
      <w:r w:rsidR="000559BE">
        <w:rPr>
          <w:rFonts w:cs="Arial"/>
          <w:lang w:val="en-US" w:eastAsia="en-US"/>
        </w:rPr>
        <w:t>N</w:t>
      </w:r>
      <w:r w:rsidRPr="00EC74DC">
        <w:rPr>
          <w:rFonts w:cs="Arial"/>
          <w:lang w:val="en-US" w:eastAsia="en-US"/>
        </w:rPr>
        <w:t xml:space="preserve">ew </w:t>
      </w:r>
      <w:r w:rsidR="000559BE">
        <w:rPr>
          <w:rFonts w:cs="Arial"/>
          <w:lang w:val="en-US" w:eastAsia="en-US"/>
        </w:rPr>
        <w:t>E</w:t>
      </w:r>
      <w:r w:rsidRPr="00EC74DC">
        <w:rPr>
          <w:rFonts w:cs="Arial"/>
          <w:lang w:val="en-US" w:eastAsia="en-US"/>
        </w:rPr>
        <w:t>dition of a</w:t>
      </w:r>
      <w:ins w:id="1061" w:author="Jeff Wootton" w:date="2024-06-13T18:20:00Z" w16du:dateUtc="2024-06-13T16:20:00Z">
        <w:r w:rsidR="00A41D4D">
          <w:rPr>
            <w:rFonts w:cs="Arial"/>
            <w:lang w:val="en-US" w:eastAsia="en-US"/>
          </w:rPr>
          <w:t xml:space="preserve">n ENC </w:t>
        </w:r>
      </w:ins>
      <w:del w:id="1062" w:author="Jeff Wootton" w:date="2024-06-21T10:31:00Z" w16du:dateUtc="2024-06-21T08:31:00Z">
        <w:r w:rsidRPr="00EC74DC" w:rsidDel="00BD095A">
          <w:rPr>
            <w:rFonts w:cs="Arial"/>
            <w:lang w:val="en-US" w:eastAsia="en-US"/>
          </w:rPr>
          <w:delText xml:space="preserve"> </w:delText>
        </w:r>
      </w:del>
      <w:r w:rsidRPr="00EC74DC">
        <w:rPr>
          <w:rFonts w:cs="Arial"/>
          <w:lang w:val="en-US" w:eastAsia="en-US"/>
        </w:rPr>
        <w:t>support file contains changes not applicable to all previous associated features, a completely new</w:t>
      </w:r>
      <w:r w:rsidR="000559BE">
        <w:rPr>
          <w:rFonts w:cs="Arial"/>
          <w:lang w:val="en-US" w:eastAsia="en-US"/>
        </w:rPr>
        <w:t xml:space="preserve"> </w:t>
      </w:r>
      <w:ins w:id="1063" w:author="Jeff Wootton" w:date="2024-06-13T18:20:00Z" w16du:dateUtc="2024-06-13T16:20:00Z">
        <w:r w:rsidR="00A41D4D">
          <w:rPr>
            <w:rFonts w:cs="Arial"/>
            <w:lang w:val="en-US" w:eastAsia="en-US"/>
          </w:rPr>
          <w:t xml:space="preserve">ENC support </w:t>
        </w:r>
      </w:ins>
      <w:r w:rsidR="000559BE">
        <w:rPr>
          <w:rFonts w:cs="Arial"/>
          <w:lang w:val="en-US" w:eastAsia="en-US"/>
        </w:rPr>
        <w:t xml:space="preserve">file must be created instead. </w:t>
      </w:r>
      <w:r w:rsidRPr="00EC74DC">
        <w:rPr>
          <w:rFonts w:cs="Arial"/>
          <w:lang w:val="en-US" w:eastAsia="en-US"/>
        </w:rPr>
        <w:t xml:space="preserve">This is to maintain the </w:t>
      </w:r>
      <w:ins w:id="1064" w:author="Jeff Wootton" w:date="2024-06-13T18:20:00Z" w16du:dateUtc="2024-06-13T16:20:00Z">
        <w:r w:rsidR="00A41D4D">
          <w:rPr>
            <w:rFonts w:cs="Arial"/>
            <w:lang w:val="en-US" w:eastAsia="en-US"/>
          </w:rPr>
          <w:t xml:space="preserve">ENC </w:t>
        </w:r>
      </w:ins>
      <w:r w:rsidRPr="00EC74DC">
        <w:rPr>
          <w:rFonts w:cs="Arial"/>
          <w:lang w:val="en-US" w:eastAsia="en-US"/>
        </w:rPr>
        <w:t xml:space="preserve">support file information </w:t>
      </w:r>
      <w:del w:id="1065" w:author="Jeff Wootton" w:date="2024-06-13T18:21:00Z" w16du:dateUtc="2024-06-13T16:21:00Z">
        <w:r w:rsidRPr="00EC74DC" w:rsidDel="00A41D4D">
          <w:rPr>
            <w:rFonts w:cs="Arial"/>
            <w:lang w:val="en-US" w:eastAsia="en-US"/>
          </w:rPr>
          <w:delText xml:space="preserve">in </w:delText>
        </w:r>
      </w:del>
      <w:ins w:id="1066" w:author="Jeff Wootton" w:date="2024-06-13T18:21:00Z" w16du:dateUtc="2024-06-13T16:21:00Z">
        <w:r w:rsidR="00A41D4D">
          <w:rPr>
            <w:rFonts w:cs="Arial"/>
            <w:lang w:val="en-US" w:eastAsia="en-US"/>
          </w:rPr>
          <w:t>for</w:t>
        </w:r>
        <w:r w:rsidR="00A41D4D" w:rsidRPr="00EC74DC">
          <w:rPr>
            <w:rFonts w:cs="Arial"/>
            <w:lang w:val="en-US" w:eastAsia="en-US"/>
          </w:rPr>
          <w:t xml:space="preserve"> </w:t>
        </w:r>
      </w:ins>
      <w:r w:rsidRPr="00EC74DC">
        <w:rPr>
          <w:rFonts w:cs="Arial"/>
          <w:lang w:val="en-US" w:eastAsia="en-US"/>
        </w:rPr>
        <w:t>the associated features not</w:t>
      </w:r>
      <w:r w:rsidR="000559BE">
        <w:rPr>
          <w:rFonts w:cs="Arial"/>
          <w:lang w:val="en-US" w:eastAsia="en-US"/>
        </w:rPr>
        <w:t xml:space="preserve"> effected by the </w:t>
      </w:r>
      <w:del w:id="1067" w:author="Jeff Wootton" w:date="2024-06-22T11:37:00Z" w16du:dateUtc="2024-06-22T09:37:00Z">
        <w:r w:rsidR="000559BE" w:rsidDel="005C49B8">
          <w:rPr>
            <w:rFonts w:cs="Arial"/>
            <w:lang w:val="en-US" w:eastAsia="en-US"/>
          </w:rPr>
          <w:delText xml:space="preserve">last </w:delText>
        </w:r>
      </w:del>
      <w:r w:rsidR="000559BE">
        <w:rPr>
          <w:rFonts w:cs="Arial"/>
          <w:lang w:val="en-US" w:eastAsia="en-US"/>
        </w:rPr>
        <w:t xml:space="preserve">changes. </w:t>
      </w:r>
      <w:r w:rsidRPr="00EC74DC">
        <w:rPr>
          <w:rFonts w:cs="Arial"/>
          <w:lang w:val="en-US" w:eastAsia="en-US"/>
        </w:rPr>
        <w:t xml:space="preserve">The associations to the </w:t>
      </w:r>
      <w:del w:id="1068" w:author="Jeff Wootton" w:date="2024-06-13T18:27:00Z" w16du:dateUtc="2024-06-13T16:27:00Z">
        <w:r w:rsidRPr="00EC74DC" w:rsidDel="00F03E4F">
          <w:rPr>
            <w:rFonts w:cs="Arial"/>
            <w:lang w:val="en-US" w:eastAsia="en-US"/>
          </w:rPr>
          <w:lastRenderedPageBreak/>
          <w:delText xml:space="preserve">old </w:delText>
        </w:r>
      </w:del>
      <w:ins w:id="1069" w:author="Jeff Wootton" w:date="2024-06-13T18:27:00Z" w16du:dateUtc="2024-06-13T16:27:00Z">
        <w:r w:rsidR="00F03E4F">
          <w:rPr>
            <w:rFonts w:cs="Arial"/>
            <w:lang w:val="en-US" w:eastAsia="en-US"/>
          </w:rPr>
          <w:t>ori</w:t>
        </w:r>
      </w:ins>
      <w:ins w:id="1070" w:author="Jeff Wootton" w:date="2024-06-13T18:28:00Z" w16du:dateUtc="2024-06-13T16:28:00Z">
        <w:r w:rsidR="00F03E4F">
          <w:rPr>
            <w:rFonts w:cs="Arial"/>
            <w:lang w:val="en-US" w:eastAsia="en-US"/>
          </w:rPr>
          <w:t>ginal</w:t>
        </w:r>
      </w:ins>
      <w:ins w:id="1071" w:author="Jeff Wootton" w:date="2024-06-13T18:27:00Z" w16du:dateUtc="2024-06-13T16:27:00Z">
        <w:r w:rsidR="00F03E4F" w:rsidRPr="00EC74DC">
          <w:rPr>
            <w:rFonts w:cs="Arial"/>
            <w:lang w:val="en-US" w:eastAsia="en-US"/>
          </w:rPr>
          <w:t xml:space="preserve"> </w:t>
        </w:r>
      </w:ins>
      <w:r w:rsidRPr="00EC74DC">
        <w:rPr>
          <w:rFonts w:cs="Arial"/>
          <w:lang w:val="en-US" w:eastAsia="en-US"/>
        </w:rPr>
        <w:t>file must then be removed</w:t>
      </w:r>
      <w:ins w:id="1072" w:author="Jeff Wootton" w:date="2024-06-13T18:25:00Z" w16du:dateUtc="2024-06-13T16:25:00Z">
        <w:r w:rsidR="00F03E4F">
          <w:rPr>
            <w:rFonts w:cs="Arial"/>
            <w:lang w:val="en-US" w:eastAsia="en-US"/>
          </w:rPr>
          <w:t xml:space="preserve"> for the relevant features</w:t>
        </w:r>
      </w:ins>
      <w:r w:rsidRPr="00EC74DC">
        <w:rPr>
          <w:rFonts w:cs="Arial"/>
          <w:lang w:val="en-US" w:eastAsia="en-US"/>
        </w:rPr>
        <w:t xml:space="preserve"> and new associations cre</w:t>
      </w:r>
      <w:r w:rsidR="000559BE">
        <w:rPr>
          <w:rFonts w:cs="Arial"/>
          <w:lang w:val="en-US" w:eastAsia="en-US"/>
        </w:rPr>
        <w:t xml:space="preserve">ated for the new </w:t>
      </w:r>
      <w:ins w:id="1073" w:author="Jeff Wootton" w:date="2024-06-13T18:25:00Z" w16du:dateUtc="2024-06-13T16:25:00Z">
        <w:r w:rsidR="00F03E4F">
          <w:rPr>
            <w:rFonts w:cs="Arial"/>
            <w:lang w:val="en-US" w:eastAsia="en-US"/>
          </w:rPr>
          <w:t xml:space="preserve">ENC </w:t>
        </w:r>
      </w:ins>
      <w:r w:rsidR="000559BE">
        <w:rPr>
          <w:rFonts w:cs="Arial"/>
          <w:lang w:val="en-US" w:eastAsia="en-US"/>
        </w:rPr>
        <w:t>support file</w:t>
      </w:r>
      <w:ins w:id="1074" w:author="Jeff Wootton" w:date="2024-06-13T18:26:00Z" w16du:dateUtc="2024-06-13T16:26:00Z">
        <w:r w:rsidR="00F03E4F">
          <w:rPr>
            <w:rFonts w:cs="Arial"/>
            <w:lang w:val="en-US" w:eastAsia="en-US"/>
          </w:rPr>
          <w:t xml:space="preserve"> </w:t>
        </w:r>
      </w:ins>
      <w:ins w:id="1075" w:author="Jeff Wootton" w:date="2024-06-13T18:28:00Z" w16du:dateUtc="2024-06-13T16:28:00Z">
        <w:r w:rsidR="00F03E4F">
          <w:rPr>
            <w:rFonts w:cs="Arial"/>
            <w:lang w:val="en-US" w:eastAsia="en-US"/>
          </w:rPr>
          <w:t xml:space="preserve">and applied </w:t>
        </w:r>
      </w:ins>
      <w:ins w:id="1076" w:author="Jeff Wootton" w:date="2024-06-13T18:26:00Z" w16du:dateUtc="2024-06-13T16:26:00Z">
        <w:r w:rsidR="00F03E4F">
          <w:rPr>
            <w:rFonts w:cs="Arial"/>
            <w:lang w:val="en-US" w:eastAsia="en-US"/>
          </w:rPr>
          <w:t>by ENC update</w:t>
        </w:r>
      </w:ins>
      <w:r w:rsidR="000559BE">
        <w:rPr>
          <w:rFonts w:cs="Arial"/>
          <w:lang w:val="en-US" w:eastAsia="en-US"/>
        </w:rPr>
        <w:t xml:space="preserve">. </w:t>
      </w:r>
      <w:r w:rsidRPr="00EC74DC">
        <w:rPr>
          <w:rFonts w:cs="Arial"/>
          <w:lang w:val="en-US" w:eastAsia="en-US"/>
        </w:rPr>
        <w:t xml:space="preserve">Features where changes were not applicable will continue to use the </w:t>
      </w:r>
      <w:del w:id="1077" w:author="Jeff Wootton" w:date="2024-06-13T18:27:00Z" w16du:dateUtc="2024-06-13T16:27:00Z">
        <w:r w:rsidRPr="00EC74DC" w:rsidDel="00F03E4F">
          <w:rPr>
            <w:rFonts w:cs="Arial"/>
            <w:lang w:val="en-US" w:eastAsia="en-US"/>
          </w:rPr>
          <w:delText xml:space="preserve">old </w:delText>
        </w:r>
      </w:del>
      <w:ins w:id="1078" w:author="Jeff Wootton" w:date="2024-06-13T18:27:00Z" w16du:dateUtc="2024-06-13T16:27:00Z">
        <w:r w:rsidR="00F03E4F">
          <w:rPr>
            <w:rFonts w:cs="Arial"/>
            <w:lang w:val="en-US" w:eastAsia="en-US"/>
          </w:rPr>
          <w:t>original</w:t>
        </w:r>
        <w:r w:rsidR="00F03E4F" w:rsidRPr="00EC74DC">
          <w:rPr>
            <w:rFonts w:cs="Arial"/>
            <w:lang w:val="en-US" w:eastAsia="en-US"/>
          </w:rPr>
          <w:t xml:space="preserve"> </w:t>
        </w:r>
        <w:r w:rsidR="00F03E4F">
          <w:rPr>
            <w:rFonts w:cs="Arial"/>
            <w:lang w:val="en-US" w:eastAsia="en-US"/>
          </w:rPr>
          <w:t xml:space="preserve">ENC </w:t>
        </w:r>
      </w:ins>
      <w:r w:rsidRPr="00EC74DC">
        <w:rPr>
          <w:rFonts w:cs="Arial"/>
          <w:lang w:val="en-US" w:eastAsia="en-US"/>
        </w:rPr>
        <w:t>support file.</w:t>
      </w:r>
      <w:ins w:id="1079" w:author="Jeff Wootton" w:date="2024-06-13T18:29:00Z" w16du:dateUtc="2024-06-13T16:29:00Z">
        <w:r w:rsidR="00F03E4F">
          <w:rPr>
            <w:rFonts w:cs="Arial"/>
            <w:lang w:val="en-US" w:eastAsia="en-US"/>
          </w:rPr>
          <w:t xml:space="preserve"> </w:t>
        </w:r>
      </w:ins>
    </w:p>
    <w:p w14:paraId="59A9919D" w14:textId="07F79A12" w:rsidR="00E73EDF" w:rsidRPr="00EC74DC" w:rsidRDefault="00F03E4F" w:rsidP="000559BE">
      <w:pPr>
        <w:spacing w:after="120" w:line="240" w:lineRule="auto"/>
        <w:rPr>
          <w:rFonts w:cs="Arial"/>
          <w:lang w:eastAsia="en-US"/>
        </w:rPr>
      </w:pPr>
      <w:ins w:id="1080" w:author="Jeff Wootton" w:date="2024-06-13T18:31:00Z" w16du:dateUtc="2024-06-13T16:31:00Z">
        <w:r>
          <w:rPr>
            <w:rFonts w:cs="Arial"/>
            <w:lang w:val="en-US" w:eastAsia="en-US"/>
          </w:rPr>
          <w:t>In al</w:t>
        </w:r>
      </w:ins>
      <w:ins w:id="1081" w:author="Jeff Wootton" w:date="2024-06-13T18:32:00Z" w16du:dateUtc="2024-06-13T16:32:00Z">
        <w:r>
          <w:rPr>
            <w:rFonts w:cs="Arial"/>
            <w:lang w:val="en-US" w:eastAsia="en-US"/>
          </w:rPr>
          <w:t>l cases, t</w:t>
        </w:r>
      </w:ins>
      <w:ins w:id="1082" w:author="Jeff Wootton" w:date="2024-06-13T18:29:00Z" w16du:dateUtc="2024-06-13T16:29:00Z">
        <w:r>
          <w:rPr>
            <w:rFonts w:cs="Arial"/>
            <w:lang w:val="en-US" w:eastAsia="en-US"/>
          </w:rPr>
          <w:t>he ENC update</w:t>
        </w:r>
      </w:ins>
      <w:ins w:id="1083" w:author="Jeff Wootton" w:date="2024-06-13T18:32:00Z" w16du:dateUtc="2024-06-13T16:32:00Z">
        <w:r>
          <w:rPr>
            <w:rFonts w:cs="Arial"/>
            <w:lang w:val="en-US" w:eastAsia="en-US"/>
          </w:rPr>
          <w:t>(s)</w:t>
        </w:r>
      </w:ins>
      <w:ins w:id="1084" w:author="Jeff Wootton" w:date="2024-06-13T18:29:00Z" w16du:dateUtc="2024-06-13T16:29:00Z">
        <w:r>
          <w:rPr>
            <w:rFonts w:cs="Arial"/>
            <w:lang w:val="en-US" w:eastAsia="en-US"/>
          </w:rPr>
          <w:t xml:space="preserve"> and the </w:t>
        </w:r>
      </w:ins>
      <w:ins w:id="1085" w:author="Jeff Wootton" w:date="2024-06-13T18:32:00Z" w16du:dateUtc="2024-06-13T16:32:00Z">
        <w:r>
          <w:rPr>
            <w:rFonts w:cs="Arial"/>
            <w:lang w:val="en-US" w:eastAsia="en-US"/>
          </w:rPr>
          <w:t xml:space="preserve">associated </w:t>
        </w:r>
      </w:ins>
      <w:ins w:id="1086" w:author="Jeff Wootton" w:date="2024-06-13T18:30:00Z" w16du:dateUtc="2024-06-13T16:30:00Z">
        <w:r>
          <w:rPr>
            <w:rFonts w:cs="Arial"/>
            <w:lang w:val="en-US" w:eastAsia="en-US"/>
          </w:rPr>
          <w:t>new</w:t>
        </w:r>
      </w:ins>
      <w:ins w:id="1087" w:author="Jeff Wootton" w:date="2024-06-13T18:32:00Z" w16du:dateUtc="2024-06-13T16:32:00Z">
        <w:r>
          <w:rPr>
            <w:rFonts w:cs="Arial"/>
            <w:lang w:val="en-US" w:eastAsia="en-US"/>
          </w:rPr>
          <w:t xml:space="preserve"> or updated</w:t>
        </w:r>
      </w:ins>
      <w:ins w:id="1088" w:author="Jeff Wootton" w:date="2024-06-13T18:29:00Z" w16du:dateUtc="2024-06-13T16:29:00Z">
        <w:r>
          <w:rPr>
            <w:rFonts w:cs="Arial"/>
            <w:lang w:val="en-US" w:eastAsia="en-US"/>
          </w:rPr>
          <w:t xml:space="preserve"> ENC support file</w:t>
        </w:r>
      </w:ins>
      <w:ins w:id="1089" w:author="Jeff Wootton" w:date="2024-06-13T18:32:00Z" w16du:dateUtc="2024-06-13T16:32:00Z">
        <w:r>
          <w:rPr>
            <w:rFonts w:cs="Arial"/>
            <w:lang w:val="en-US" w:eastAsia="en-US"/>
          </w:rPr>
          <w:t>(s)</w:t>
        </w:r>
      </w:ins>
      <w:ins w:id="1090" w:author="Jeff Wootton" w:date="2024-06-13T18:29:00Z" w16du:dateUtc="2024-06-13T16:29:00Z">
        <w:r>
          <w:rPr>
            <w:rFonts w:cs="Arial"/>
            <w:lang w:val="en-US" w:eastAsia="en-US"/>
          </w:rPr>
          <w:t xml:space="preserve"> must be </w:t>
        </w:r>
      </w:ins>
      <w:ins w:id="1091" w:author="Jeff Wootton" w:date="2024-06-13T18:30:00Z" w16du:dateUtc="2024-06-13T16:30:00Z">
        <w:r>
          <w:rPr>
            <w:rFonts w:cs="Arial"/>
            <w:lang w:val="en-US" w:eastAsia="en-US"/>
          </w:rPr>
          <w:t xml:space="preserve">included in the same </w:t>
        </w:r>
      </w:ins>
      <w:ins w:id="1092" w:author="Jeff Wootton" w:date="2024-06-13T18:32:00Z" w16du:dateUtc="2024-06-13T16:32:00Z">
        <w:r>
          <w:rPr>
            <w:rFonts w:cs="Arial"/>
            <w:lang w:val="en-US" w:eastAsia="en-US"/>
          </w:rPr>
          <w:t>Exchange Set.</w:t>
        </w:r>
      </w:ins>
      <w:ins w:id="1093" w:author="Jeff Wootton" w:date="2024-06-22T11:39:00Z" w16du:dateUtc="2024-06-22T09:39:00Z">
        <w:r w:rsidR="002E54E8">
          <w:rPr>
            <w:rFonts w:cs="Arial"/>
            <w:lang w:val="en-US" w:eastAsia="en-US"/>
          </w:rPr>
          <w:t xml:space="preserve"> If the original ENC support file’s supportFileDiscoveryMetadata “supportedResource” was originally populated to reference one of more ENCs, then it can be updated in the CATALOG.XML without adding the original ENC support file in the Exchange set.</w:t>
        </w:r>
      </w:ins>
    </w:p>
    <w:p w14:paraId="50D10ECD" w14:textId="206DB7C6" w:rsidR="005D1F0B" w:rsidRPr="00EC74DC" w:rsidRDefault="005D1F0B" w:rsidP="00C128E3">
      <w:pPr>
        <w:spacing w:after="120" w:line="240" w:lineRule="auto"/>
        <w:rPr>
          <w:rFonts w:eastAsia="Arial" w:cs="Arial"/>
          <w:lang w:val="en-US" w:eastAsia="en-US"/>
        </w:rPr>
      </w:pPr>
      <w:r w:rsidRPr="00EC74DC">
        <w:rPr>
          <w:rFonts w:eastAsia="Arial" w:cs="Arial"/>
          <w:lang w:val="en-US" w:eastAsia="en-US"/>
        </w:rPr>
        <w:t xml:space="preserve">The following scenario demonstrates the rules related to versioning and issuing of new </w:t>
      </w:r>
      <w:ins w:id="1094" w:author="Jeff Wootton" w:date="2024-06-13T18:33:00Z" w16du:dateUtc="2024-06-13T16:33:00Z">
        <w:r w:rsidR="00F03E4F">
          <w:rPr>
            <w:rFonts w:eastAsia="Arial" w:cs="Arial"/>
            <w:lang w:val="en-US" w:eastAsia="en-US"/>
          </w:rPr>
          <w:t xml:space="preserve">ENC </w:t>
        </w:r>
      </w:ins>
      <w:r w:rsidRPr="00EC74DC">
        <w:rPr>
          <w:rFonts w:eastAsia="Arial" w:cs="Arial"/>
          <w:lang w:val="en-US" w:eastAsia="en-US"/>
        </w:rPr>
        <w:t>support files:</w:t>
      </w:r>
    </w:p>
    <w:p w14:paraId="7F31B4E5" w14:textId="14044A03" w:rsidR="005D1F0B" w:rsidRPr="00EC74DC" w:rsidRDefault="003963E3">
      <w:pPr>
        <w:spacing w:after="120" w:line="240" w:lineRule="auto"/>
        <w:ind w:left="284"/>
        <w:rPr>
          <w:rFonts w:eastAsia="Arial" w:cs="Arial"/>
          <w:lang w:val="en-US" w:eastAsia="en-US"/>
        </w:rPr>
        <w:pPrChange w:id="1095" w:author="Jeff Wootton" w:date="2024-06-22T11:44:00Z" w16du:dateUtc="2024-06-22T09:44:00Z">
          <w:pPr>
            <w:spacing w:after="120" w:line="240" w:lineRule="auto"/>
            <w:ind w:left="426"/>
          </w:pPr>
        </w:pPrChange>
      </w:pPr>
      <w:r>
        <w:rPr>
          <w:rFonts w:eastAsia="Arial" w:cs="Arial"/>
          <w:lang w:val="en-US" w:eastAsia="en-US"/>
        </w:rPr>
        <w:t xml:space="preserve">Figure 11-1: </w:t>
      </w:r>
      <w:r w:rsidR="005D1F0B" w:rsidRPr="00EC74DC">
        <w:rPr>
          <w:rFonts w:eastAsia="Arial" w:cs="Arial"/>
          <w:lang w:val="en-US" w:eastAsia="en-US"/>
        </w:rPr>
        <w:t>Three Caution areas are encoded within three different ENCs. All of them reference</w:t>
      </w:r>
      <w:del w:id="1096" w:author="Jeff Wootton" w:date="2024-06-13T18:43:00Z" w16du:dateUtc="2024-06-13T16:43:00Z">
        <w:r w:rsidR="005D1F0B" w:rsidRPr="00EC74DC" w:rsidDel="00DD4FD0">
          <w:rPr>
            <w:rFonts w:eastAsia="Arial" w:cs="Arial"/>
            <w:lang w:val="en-US" w:eastAsia="en-US"/>
          </w:rPr>
          <w:delText>s</w:delText>
        </w:r>
      </w:del>
      <w:r w:rsidR="005D1F0B" w:rsidRPr="00EC74DC">
        <w:rPr>
          <w:rFonts w:eastAsia="Arial" w:cs="Arial"/>
          <w:lang w:val="en-US" w:eastAsia="en-US"/>
        </w:rPr>
        <w:t xml:space="preserve"> the same </w:t>
      </w:r>
      <w:ins w:id="1097" w:author="Jeff Wootton" w:date="2024-06-13T18:33:00Z" w16du:dateUtc="2024-06-13T16:33:00Z">
        <w:r w:rsidR="00F03E4F">
          <w:rPr>
            <w:rFonts w:eastAsia="Arial" w:cs="Arial"/>
            <w:lang w:val="en-US" w:eastAsia="en-US"/>
          </w:rPr>
          <w:t xml:space="preserve">ENC </w:t>
        </w:r>
      </w:ins>
      <w:r w:rsidR="005D1F0B" w:rsidRPr="00EC74DC">
        <w:rPr>
          <w:rFonts w:eastAsia="Arial" w:cs="Arial"/>
          <w:lang w:val="en-US" w:eastAsia="en-US"/>
        </w:rPr>
        <w:t>support file A:</w:t>
      </w:r>
    </w:p>
    <w:p w14:paraId="30F5C102" w14:textId="7CF177B7" w:rsidR="005D1F0B" w:rsidRDefault="005D1F0B" w:rsidP="00C128E3">
      <w:pPr>
        <w:spacing w:after="0" w:line="240" w:lineRule="auto"/>
        <w:jc w:val="center"/>
        <w:rPr>
          <w:rFonts w:ascii="Calibri" w:eastAsia="Calibri" w:hAnsi="Calibri"/>
          <w:sz w:val="22"/>
          <w:szCs w:val="22"/>
          <w:lang w:eastAsia="en-US"/>
        </w:rPr>
      </w:pPr>
      <w:r w:rsidRPr="0076198D">
        <w:rPr>
          <w:rFonts w:ascii="Calibri" w:eastAsia="Calibri" w:hAnsi="Calibri"/>
          <w:noProof/>
          <w:sz w:val="22"/>
          <w:szCs w:val="22"/>
          <w:lang w:val="fr-FR" w:eastAsia="fr-FR"/>
        </w:rPr>
        <w:drawing>
          <wp:inline distT="0" distB="0" distL="0" distR="0" wp14:anchorId="3829C874" wp14:editId="5DA35861">
            <wp:extent cx="3737113" cy="2528515"/>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777896" cy="2556108"/>
                    </a:xfrm>
                    <a:prstGeom prst="rect">
                      <a:avLst/>
                    </a:prstGeom>
                    <a:noFill/>
                    <a:ln>
                      <a:noFill/>
                    </a:ln>
                  </pic:spPr>
                </pic:pic>
              </a:graphicData>
            </a:graphic>
          </wp:inline>
        </w:drawing>
      </w:r>
    </w:p>
    <w:p w14:paraId="161EDC69" w14:textId="681C18B6" w:rsidR="005D1F0B" w:rsidRPr="00E422B2" w:rsidRDefault="005D1F0B" w:rsidP="000559BE">
      <w:pPr>
        <w:pStyle w:val="Caption"/>
        <w:spacing w:line="240" w:lineRule="auto"/>
        <w:jc w:val="center"/>
        <w:rPr>
          <w:sz w:val="18"/>
          <w:szCs w:val="18"/>
        </w:rPr>
      </w:pPr>
      <w:r w:rsidRPr="00E422B2">
        <w:rPr>
          <w:sz w:val="18"/>
          <w:szCs w:val="18"/>
        </w:rPr>
        <w:t xml:space="preserve">Figure </w:t>
      </w:r>
      <w:r w:rsidR="000559BE" w:rsidRPr="00E422B2">
        <w:rPr>
          <w:sz w:val="18"/>
          <w:szCs w:val="18"/>
        </w:rPr>
        <w:t>11-</w:t>
      </w:r>
      <w:r w:rsidR="003963E3">
        <w:rPr>
          <w:sz w:val="18"/>
          <w:szCs w:val="18"/>
        </w:rPr>
        <w:t>1</w:t>
      </w:r>
      <w:r w:rsidR="000559BE" w:rsidRPr="00E422B2">
        <w:rPr>
          <w:sz w:val="18"/>
          <w:szCs w:val="18"/>
        </w:rPr>
        <w:t xml:space="preserve"> </w:t>
      </w:r>
      <w:r w:rsidRPr="00E422B2">
        <w:rPr>
          <w:sz w:val="18"/>
          <w:szCs w:val="18"/>
        </w:rPr>
        <w:t xml:space="preserve">– Reference to </w:t>
      </w:r>
      <w:ins w:id="1098" w:author="Jeff Wootton" w:date="2024-06-13T18:37:00Z" w16du:dateUtc="2024-06-13T16:37:00Z">
        <w:r w:rsidR="00DD4FD0">
          <w:rPr>
            <w:sz w:val="18"/>
            <w:szCs w:val="18"/>
          </w:rPr>
          <w:t xml:space="preserve">a </w:t>
        </w:r>
      </w:ins>
      <w:r w:rsidRPr="00E422B2">
        <w:rPr>
          <w:sz w:val="18"/>
          <w:szCs w:val="18"/>
        </w:rPr>
        <w:t xml:space="preserve">new </w:t>
      </w:r>
      <w:ins w:id="1099" w:author="Jeff Wootton" w:date="2024-06-13T18:33:00Z" w16du:dateUtc="2024-06-13T16:33:00Z">
        <w:r w:rsidR="00F03E4F">
          <w:rPr>
            <w:sz w:val="18"/>
            <w:szCs w:val="18"/>
          </w:rPr>
          <w:t xml:space="preserve">ENC </w:t>
        </w:r>
      </w:ins>
      <w:r w:rsidRPr="00E422B2">
        <w:rPr>
          <w:sz w:val="18"/>
          <w:szCs w:val="18"/>
        </w:rPr>
        <w:t>support file</w:t>
      </w:r>
    </w:p>
    <w:p w14:paraId="07BD048A" w14:textId="77777777" w:rsidR="003963E3" w:rsidRDefault="003963E3" w:rsidP="00C128E3">
      <w:pPr>
        <w:spacing w:after="120" w:line="240" w:lineRule="auto"/>
        <w:ind w:left="567"/>
        <w:rPr>
          <w:rFonts w:eastAsia="Arial" w:cs="Arial"/>
          <w:lang w:val="en-US" w:eastAsia="en-US"/>
        </w:rPr>
      </w:pPr>
    </w:p>
    <w:p w14:paraId="41AE66F8" w14:textId="322618AC" w:rsidR="005D1F0B" w:rsidRPr="00EC74DC" w:rsidRDefault="003963E3" w:rsidP="00CA2DA6">
      <w:pPr>
        <w:spacing w:after="120" w:line="240" w:lineRule="auto"/>
        <w:ind w:left="284"/>
        <w:rPr>
          <w:rFonts w:ascii="Calibri" w:eastAsia="Calibri" w:hAnsi="Calibri"/>
          <w:sz w:val="22"/>
          <w:szCs w:val="22"/>
          <w:lang w:eastAsia="en-US"/>
        </w:rPr>
      </w:pPr>
      <w:r>
        <w:rPr>
          <w:rFonts w:eastAsia="Arial" w:cs="Arial"/>
          <w:lang w:val="en-US" w:eastAsia="en-US"/>
        </w:rPr>
        <w:t xml:space="preserve">Figure 11-2: </w:t>
      </w:r>
      <w:r w:rsidR="005D1F0B" w:rsidRPr="00EC74DC">
        <w:rPr>
          <w:rFonts w:eastAsia="Arial" w:cs="Arial"/>
          <w:lang w:val="en-US" w:eastAsia="en-US"/>
        </w:rPr>
        <w:t xml:space="preserve">Changes occur making it necessary to issue a </w:t>
      </w:r>
      <w:r w:rsidR="003535C9">
        <w:rPr>
          <w:rFonts w:eastAsia="Arial" w:cs="Arial"/>
          <w:lang w:val="en-US" w:eastAsia="en-US"/>
        </w:rPr>
        <w:t>N</w:t>
      </w:r>
      <w:r w:rsidR="005D1F0B" w:rsidRPr="00EC74DC">
        <w:rPr>
          <w:rFonts w:eastAsia="Arial" w:cs="Arial"/>
          <w:lang w:val="en-US" w:eastAsia="en-US"/>
        </w:rPr>
        <w:t xml:space="preserve">ew </w:t>
      </w:r>
      <w:r w:rsidR="003535C9">
        <w:rPr>
          <w:rFonts w:eastAsia="Arial" w:cs="Arial"/>
          <w:lang w:val="en-US" w:eastAsia="en-US"/>
        </w:rPr>
        <w:t>E</w:t>
      </w:r>
      <w:r w:rsidR="005D1F0B" w:rsidRPr="00EC74DC">
        <w:rPr>
          <w:rFonts w:eastAsia="Arial" w:cs="Arial"/>
          <w:lang w:val="en-US" w:eastAsia="en-US"/>
        </w:rPr>
        <w:t xml:space="preserve">dition of </w:t>
      </w:r>
      <w:ins w:id="1100" w:author="Jeff Wootton" w:date="2024-06-13T18:34:00Z" w16du:dateUtc="2024-06-13T16:34:00Z">
        <w:r w:rsidR="00DD4FD0">
          <w:rPr>
            <w:rFonts w:eastAsia="Arial" w:cs="Arial"/>
            <w:lang w:val="en-US" w:eastAsia="en-US"/>
          </w:rPr>
          <w:t xml:space="preserve">ENC </w:t>
        </w:r>
      </w:ins>
      <w:r w:rsidR="003535C9">
        <w:rPr>
          <w:rFonts w:eastAsia="Arial" w:cs="Arial"/>
          <w:lang w:val="en-US" w:eastAsia="en-US"/>
        </w:rPr>
        <w:t>s</w:t>
      </w:r>
      <w:r w:rsidR="005D1F0B" w:rsidRPr="00EC74DC">
        <w:rPr>
          <w:rFonts w:eastAsia="Arial" w:cs="Arial"/>
          <w:lang w:val="en-US" w:eastAsia="en-US"/>
        </w:rPr>
        <w:t>upport file A. Edition 1 is no longer</w:t>
      </w:r>
      <w:r w:rsidR="005D1F0B" w:rsidRPr="00EC74DC">
        <w:rPr>
          <w:rFonts w:ascii="Calibri" w:eastAsia="Calibri" w:hAnsi="Calibri"/>
          <w:sz w:val="22"/>
          <w:szCs w:val="22"/>
          <w:lang w:eastAsia="en-US"/>
        </w:rPr>
        <w:t xml:space="preserve"> </w:t>
      </w:r>
      <w:r w:rsidR="005D1F0B" w:rsidRPr="00EC74DC">
        <w:rPr>
          <w:rFonts w:eastAsia="Arial" w:cs="Arial"/>
          <w:lang w:val="en-US" w:eastAsia="en-US"/>
        </w:rPr>
        <w:t xml:space="preserve">valid, and all 3 caution areas refer to the </w:t>
      </w:r>
      <w:r w:rsidR="003535C9">
        <w:rPr>
          <w:rFonts w:eastAsia="Arial" w:cs="Arial"/>
          <w:lang w:val="en-US" w:eastAsia="en-US"/>
        </w:rPr>
        <w:t>N</w:t>
      </w:r>
      <w:r w:rsidR="005D1F0B" w:rsidRPr="00EC74DC">
        <w:rPr>
          <w:rFonts w:eastAsia="Arial" w:cs="Arial"/>
          <w:lang w:val="en-US" w:eastAsia="en-US"/>
        </w:rPr>
        <w:t xml:space="preserve">ew </w:t>
      </w:r>
      <w:r w:rsidR="003535C9">
        <w:rPr>
          <w:rFonts w:eastAsia="Arial" w:cs="Arial"/>
          <w:lang w:val="en-US" w:eastAsia="en-US"/>
        </w:rPr>
        <w:t>E</w:t>
      </w:r>
      <w:r w:rsidR="005D1F0B" w:rsidRPr="00EC74DC">
        <w:rPr>
          <w:rFonts w:eastAsia="Arial" w:cs="Arial"/>
          <w:lang w:val="en-US" w:eastAsia="en-US"/>
        </w:rPr>
        <w:t xml:space="preserve">dition of </w:t>
      </w:r>
      <w:ins w:id="1101" w:author="Jeff Wootton" w:date="2024-06-13T18:34:00Z" w16du:dateUtc="2024-06-13T16:34:00Z">
        <w:r w:rsidR="00DD4FD0">
          <w:rPr>
            <w:rFonts w:eastAsia="Arial" w:cs="Arial"/>
            <w:lang w:val="en-US" w:eastAsia="en-US"/>
          </w:rPr>
          <w:t xml:space="preserve">ENC </w:t>
        </w:r>
      </w:ins>
      <w:r w:rsidR="003535C9">
        <w:rPr>
          <w:rFonts w:eastAsia="Arial" w:cs="Arial"/>
          <w:lang w:val="en-US" w:eastAsia="en-US"/>
        </w:rPr>
        <w:t>s</w:t>
      </w:r>
      <w:r w:rsidR="005D1F0B" w:rsidRPr="00EC74DC">
        <w:rPr>
          <w:rFonts w:eastAsia="Arial" w:cs="Arial"/>
          <w:lang w:val="en-US" w:eastAsia="en-US"/>
        </w:rPr>
        <w:t>upport file A</w:t>
      </w:r>
      <w:r w:rsidR="00E95C47" w:rsidRPr="00EC74DC">
        <w:rPr>
          <w:rFonts w:eastAsia="Arial" w:cs="Arial"/>
          <w:lang w:val="en-US" w:eastAsia="en-US"/>
        </w:rPr>
        <w:t xml:space="preserve"> (</w:t>
      </w:r>
      <w:r w:rsidR="003535C9">
        <w:rPr>
          <w:rFonts w:eastAsia="Arial" w:cs="Arial"/>
          <w:lang w:val="en-US" w:eastAsia="en-US"/>
        </w:rPr>
        <w:t>E</w:t>
      </w:r>
      <w:r w:rsidR="00E95C47" w:rsidRPr="00EC74DC">
        <w:rPr>
          <w:rFonts w:eastAsia="Arial" w:cs="Arial"/>
          <w:lang w:val="en-US" w:eastAsia="en-US"/>
        </w:rPr>
        <w:t xml:space="preserve">dition 1 of the </w:t>
      </w:r>
      <w:del w:id="1102" w:author="Jeff Wootton" w:date="2024-06-13T18:34:00Z" w16du:dateUtc="2024-06-13T16:34:00Z">
        <w:r w:rsidR="00E95C47" w:rsidRPr="00EC74DC" w:rsidDel="00DD4FD0">
          <w:rPr>
            <w:rFonts w:eastAsia="Arial" w:cs="Arial"/>
            <w:lang w:val="en-US" w:eastAsia="en-US"/>
          </w:rPr>
          <w:delText xml:space="preserve">support </w:delText>
        </w:r>
      </w:del>
      <w:r w:rsidR="00E95C47" w:rsidRPr="00EC74DC">
        <w:rPr>
          <w:rFonts w:eastAsia="Arial" w:cs="Arial"/>
          <w:lang w:val="en-US" w:eastAsia="en-US"/>
        </w:rPr>
        <w:t>file is deleted from the system</w:t>
      </w:r>
      <w:ins w:id="1103" w:author="Jeff Wootton" w:date="2024-06-13T18:35:00Z" w16du:dateUtc="2024-06-13T16:35:00Z">
        <w:r w:rsidR="00DD4FD0">
          <w:rPr>
            <w:rFonts w:eastAsia="Arial" w:cs="Arial"/>
            <w:lang w:val="en-US" w:eastAsia="en-US"/>
          </w:rPr>
          <w:t xml:space="preserve"> or not used</w:t>
        </w:r>
      </w:ins>
      <w:r w:rsidR="00E95C47" w:rsidRPr="00EC74DC">
        <w:rPr>
          <w:rFonts w:eastAsia="Arial" w:cs="Arial"/>
          <w:lang w:val="en-US" w:eastAsia="en-US"/>
        </w:rPr>
        <w:t xml:space="preserve"> if </w:t>
      </w:r>
      <w:ins w:id="1104" w:author="Jeff Wootton" w:date="2024-06-13T18:36:00Z" w16du:dateUtc="2024-06-13T16:36:00Z">
        <w:r w:rsidR="00DD4FD0">
          <w:rPr>
            <w:rFonts w:eastAsia="Arial" w:cs="Arial"/>
            <w:lang w:val="en-US" w:eastAsia="en-US"/>
          </w:rPr>
          <w:t xml:space="preserve">no longer </w:t>
        </w:r>
      </w:ins>
      <w:r w:rsidR="00E95C47" w:rsidRPr="00EC74DC">
        <w:rPr>
          <w:rFonts w:eastAsia="Arial" w:cs="Arial"/>
          <w:lang w:val="en-US" w:eastAsia="en-US"/>
        </w:rPr>
        <w:t xml:space="preserve">referenced by </w:t>
      </w:r>
      <w:del w:id="1105" w:author="Jeff Wootton" w:date="2024-06-13T18:36:00Z" w16du:dateUtc="2024-06-13T16:36:00Z">
        <w:r w:rsidR="00E95C47" w:rsidRPr="00EC74DC" w:rsidDel="00DD4FD0">
          <w:rPr>
            <w:rFonts w:eastAsia="Arial" w:cs="Arial"/>
            <w:lang w:val="en-US" w:eastAsia="en-US"/>
          </w:rPr>
          <w:delText xml:space="preserve">no </w:delText>
        </w:r>
      </w:del>
      <w:ins w:id="1106" w:author="Jeff Wootton" w:date="2024-06-13T18:36:00Z" w16du:dateUtc="2024-06-13T16:36:00Z">
        <w:r w:rsidR="00DD4FD0">
          <w:rPr>
            <w:rFonts w:eastAsia="Arial" w:cs="Arial"/>
            <w:lang w:val="en-US" w:eastAsia="en-US"/>
          </w:rPr>
          <w:t>any</w:t>
        </w:r>
      </w:ins>
      <w:ins w:id="1107" w:author="Jeff Wootton" w:date="2024-06-22T11:44:00Z" w16du:dateUtc="2024-06-22T09:44:00Z">
        <w:r w:rsidR="00CA2DA6">
          <w:rPr>
            <w:rFonts w:eastAsia="Arial" w:cs="Arial"/>
            <w:lang w:val="en-US" w:eastAsia="en-US"/>
          </w:rPr>
          <w:t xml:space="preserve"> ENC</w:t>
        </w:r>
      </w:ins>
      <w:ins w:id="1108" w:author="Jeff Wootton" w:date="2024-06-13T18:36:00Z" w16du:dateUtc="2024-06-13T16:36:00Z">
        <w:r w:rsidR="00DD4FD0" w:rsidRPr="00EC74DC">
          <w:rPr>
            <w:rFonts w:eastAsia="Arial" w:cs="Arial"/>
            <w:lang w:val="en-US" w:eastAsia="en-US"/>
          </w:rPr>
          <w:t xml:space="preserve"> </w:t>
        </w:r>
      </w:ins>
      <w:r w:rsidR="00E95C47" w:rsidRPr="00EC74DC">
        <w:rPr>
          <w:rFonts w:eastAsia="Arial" w:cs="Arial"/>
          <w:lang w:val="en-US" w:eastAsia="en-US"/>
        </w:rPr>
        <w:t>features)</w:t>
      </w:r>
      <w:r w:rsidR="005D1F0B" w:rsidRPr="00EC74DC">
        <w:rPr>
          <w:rFonts w:eastAsia="Arial" w:cs="Arial"/>
          <w:lang w:val="en-US" w:eastAsia="en-US"/>
        </w:rPr>
        <w:t>:</w:t>
      </w:r>
    </w:p>
    <w:p w14:paraId="5AB111C8" w14:textId="77215B85" w:rsidR="005D1F0B" w:rsidRPr="00EC74DC" w:rsidRDefault="005D1F0B" w:rsidP="00C128E3">
      <w:pPr>
        <w:spacing w:after="0" w:line="240" w:lineRule="auto"/>
        <w:jc w:val="center"/>
        <w:rPr>
          <w:rFonts w:ascii="Calibri" w:eastAsia="Calibri" w:hAnsi="Calibri"/>
          <w:sz w:val="22"/>
          <w:szCs w:val="22"/>
          <w:lang w:eastAsia="en-US"/>
        </w:rPr>
      </w:pPr>
      <w:r w:rsidRPr="0076198D">
        <w:rPr>
          <w:rFonts w:ascii="Calibri" w:eastAsia="Calibri" w:hAnsi="Calibri"/>
          <w:noProof/>
          <w:sz w:val="22"/>
          <w:szCs w:val="22"/>
          <w:lang w:val="fr-FR" w:eastAsia="fr-FR"/>
        </w:rPr>
        <w:drawing>
          <wp:inline distT="0" distB="0" distL="0" distR="0" wp14:anchorId="35FBE6AE" wp14:editId="550B363A">
            <wp:extent cx="3745147" cy="2747498"/>
            <wp:effectExtent l="0" t="0" r="825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815568" cy="2799160"/>
                    </a:xfrm>
                    <a:prstGeom prst="rect">
                      <a:avLst/>
                    </a:prstGeom>
                    <a:noFill/>
                    <a:ln>
                      <a:noFill/>
                    </a:ln>
                  </pic:spPr>
                </pic:pic>
              </a:graphicData>
            </a:graphic>
          </wp:inline>
        </w:drawing>
      </w:r>
    </w:p>
    <w:p w14:paraId="56040FC1" w14:textId="00F3D217" w:rsidR="005D1F0B" w:rsidRPr="00E422B2" w:rsidRDefault="005D1F0B" w:rsidP="003535C9">
      <w:pPr>
        <w:pStyle w:val="Caption"/>
        <w:spacing w:line="240" w:lineRule="auto"/>
        <w:jc w:val="center"/>
        <w:rPr>
          <w:rFonts w:eastAsia="Calibri" w:cs="Arial"/>
          <w:sz w:val="18"/>
          <w:szCs w:val="18"/>
          <w:lang w:eastAsia="en-US"/>
        </w:rPr>
      </w:pPr>
      <w:r w:rsidRPr="00E422B2">
        <w:rPr>
          <w:sz w:val="18"/>
          <w:szCs w:val="18"/>
        </w:rPr>
        <w:t xml:space="preserve">Figure </w:t>
      </w:r>
      <w:r w:rsidR="003535C9" w:rsidRPr="00E422B2">
        <w:rPr>
          <w:sz w:val="18"/>
          <w:szCs w:val="18"/>
        </w:rPr>
        <w:t>11-</w:t>
      </w:r>
      <w:r w:rsidR="003963E3">
        <w:rPr>
          <w:sz w:val="18"/>
          <w:szCs w:val="18"/>
        </w:rPr>
        <w:t>2</w:t>
      </w:r>
      <w:r w:rsidR="003535C9" w:rsidRPr="00E422B2">
        <w:rPr>
          <w:sz w:val="18"/>
          <w:szCs w:val="18"/>
        </w:rPr>
        <w:t xml:space="preserve"> </w:t>
      </w:r>
      <w:r w:rsidRPr="00E422B2">
        <w:rPr>
          <w:sz w:val="18"/>
          <w:szCs w:val="18"/>
        </w:rPr>
        <w:t xml:space="preserve">– Reference to </w:t>
      </w:r>
      <w:ins w:id="1109" w:author="Jeff Wootton" w:date="2024-06-13T18:37:00Z" w16du:dateUtc="2024-06-13T16:37:00Z">
        <w:r w:rsidR="00DD4FD0">
          <w:rPr>
            <w:sz w:val="18"/>
            <w:szCs w:val="18"/>
          </w:rPr>
          <w:t xml:space="preserve">a </w:t>
        </w:r>
      </w:ins>
      <w:r w:rsidR="003535C9" w:rsidRPr="00E422B2">
        <w:rPr>
          <w:sz w:val="18"/>
          <w:szCs w:val="18"/>
        </w:rPr>
        <w:t>N</w:t>
      </w:r>
      <w:r w:rsidRPr="00E422B2">
        <w:rPr>
          <w:sz w:val="18"/>
          <w:szCs w:val="18"/>
        </w:rPr>
        <w:t xml:space="preserve">ew </w:t>
      </w:r>
      <w:r w:rsidR="003535C9" w:rsidRPr="00E422B2">
        <w:rPr>
          <w:sz w:val="18"/>
          <w:szCs w:val="18"/>
        </w:rPr>
        <w:t>E</w:t>
      </w:r>
      <w:r w:rsidRPr="00E422B2">
        <w:rPr>
          <w:sz w:val="18"/>
          <w:szCs w:val="18"/>
        </w:rPr>
        <w:t>dition of a</w:t>
      </w:r>
      <w:ins w:id="1110" w:author="Jeff Wootton" w:date="2024-06-13T18:36:00Z" w16du:dateUtc="2024-06-13T16:36:00Z">
        <w:r w:rsidR="00DD4FD0">
          <w:rPr>
            <w:sz w:val="18"/>
            <w:szCs w:val="18"/>
          </w:rPr>
          <w:t xml:space="preserve">n ENC </w:t>
        </w:r>
      </w:ins>
      <w:del w:id="1111" w:author="Jeff Wootton" w:date="2024-06-21T10:32:00Z" w16du:dateUtc="2024-06-21T08:32:00Z">
        <w:r w:rsidRPr="00E422B2" w:rsidDel="00BD095A">
          <w:rPr>
            <w:sz w:val="18"/>
            <w:szCs w:val="18"/>
          </w:rPr>
          <w:delText xml:space="preserve"> </w:delText>
        </w:r>
      </w:del>
      <w:r w:rsidRPr="00E422B2">
        <w:rPr>
          <w:sz w:val="18"/>
          <w:szCs w:val="18"/>
        </w:rPr>
        <w:t>support file</w:t>
      </w:r>
    </w:p>
    <w:p w14:paraId="624459A7" w14:textId="1BAFE960" w:rsidR="003963E3" w:rsidDel="00742452" w:rsidRDefault="003963E3">
      <w:pPr>
        <w:keepNext/>
        <w:keepLines/>
        <w:spacing w:after="120" w:line="240" w:lineRule="auto"/>
        <w:ind w:left="567"/>
        <w:rPr>
          <w:del w:id="1112" w:author="Jeff Wootton" w:date="2024-06-22T11:42:00Z" w16du:dateUtc="2024-06-22T09:42:00Z"/>
          <w:rFonts w:eastAsia="Arial" w:cs="Arial"/>
          <w:lang w:val="en-US" w:eastAsia="en-US"/>
        </w:rPr>
      </w:pPr>
    </w:p>
    <w:p w14:paraId="74DD40BE" w14:textId="4C2F1247" w:rsidR="005D1F0B" w:rsidRPr="00EC74DC" w:rsidRDefault="003963E3">
      <w:pPr>
        <w:keepNext/>
        <w:keepLines/>
        <w:spacing w:after="120" w:line="240" w:lineRule="auto"/>
        <w:ind w:left="284"/>
        <w:rPr>
          <w:rFonts w:eastAsia="Arial" w:cs="Arial"/>
          <w:lang w:val="en-US" w:eastAsia="en-US"/>
        </w:rPr>
        <w:pPrChange w:id="1113" w:author="Jeff Wootton" w:date="2024-06-22T11:44:00Z" w16du:dateUtc="2024-06-22T09:44:00Z">
          <w:pPr>
            <w:keepNext/>
            <w:keepLines/>
            <w:spacing w:after="120" w:line="240" w:lineRule="auto"/>
            <w:ind w:left="567"/>
          </w:pPr>
        </w:pPrChange>
      </w:pPr>
      <w:r>
        <w:rPr>
          <w:rFonts w:eastAsia="Arial" w:cs="Arial"/>
          <w:lang w:val="en-US" w:eastAsia="en-US"/>
        </w:rPr>
        <w:t xml:space="preserve">Figure 11-3: </w:t>
      </w:r>
      <w:r w:rsidR="005D1F0B" w:rsidRPr="00EC74DC">
        <w:rPr>
          <w:rFonts w:eastAsia="Arial" w:cs="Arial"/>
          <w:lang w:val="en-US" w:eastAsia="en-US"/>
        </w:rPr>
        <w:t>Changes occur that are only applicable to the Cau</w:t>
      </w:r>
      <w:r w:rsidR="003535C9">
        <w:rPr>
          <w:rFonts w:eastAsia="Arial" w:cs="Arial"/>
          <w:lang w:val="en-US" w:eastAsia="en-US"/>
        </w:rPr>
        <w:t xml:space="preserve">tion areas in ENC 1 and ENC 2. </w:t>
      </w:r>
      <w:r w:rsidR="005D1F0B" w:rsidRPr="00EC74DC">
        <w:rPr>
          <w:rFonts w:eastAsia="Arial" w:cs="Arial"/>
          <w:lang w:val="en-US" w:eastAsia="en-US"/>
        </w:rPr>
        <w:t xml:space="preserve">Consequently, these ENCs can no longer refer to </w:t>
      </w:r>
      <w:ins w:id="1114" w:author="Jeff Wootton" w:date="2024-06-13T18:37:00Z" w16du:dateUtc="2024-06-13T16:37:00Z">
        <w:r w:rsidR="00DD4FD0">
          <w:rPr>
            <w:rFonts w:eastAsia="Arial" w:cs="Arial"/>
            <w:lang w:val="en-US" w:eastAsia="en-US"/>
          </w:rPr>
          <w:t xml:space="preserve">ENC </w:t>
        </w:r>
      </w:ins>
      <w:r w:rsidR="005D1F0B" w:rsidRPr="00EC74DC">
        <w:rPr>
          <w:rFonts w:eastAsia="Arial" w:cs="Arial"/>
          <w:lang w:val="en-US" w:eastAsia="en-US"/>
        </w:rPr>
        <w:t>support file A Edition 2:</w:t>
      </w:r>
    </w:p>
    <w:p w14:paraId="6709ACDC" w14:textId="3C67368C" w:rsidR="005D1F0B" w:rsidRDefault="005D1F0B" w:rsidP="00C128E3">
      <w:pPr>
        <w:spacing w:after="0" w:line="240" w:lineRule="auto"/>
        <w:jc w:val="center"/>
        <w:rPr>
          <w:rFonts w:ascii="Calibri" w:eastAsia="Calibri" w:hAnsi="Calibri"/>
          <w:sz w:val="22"/>
          <w:szCs w:val="22"/>
          <w:lang w:eastAsia="en-US"/>
        </w:rPr>
      </w:pPr>
      <w:r w:rsidRPr="0076198D">
        <w:rPr>
          <w:rFonts w:ascii="Calibri" w:eastAsia="Calibri" w:hAnsi="Calibri"/>
          <w:noProof/>
          <w:sz w:val="22"/>
          <w:szCs w:val="22"/>
          <w:lang w:val="fr-FR" w:eastAsia="fr-FR"/>
        </w:rPr>
        <w:drawing>
          <wp:inline distT="0" distB="0" distL="0" distR="0" wp14:anchorId="1BCD6134" wp14:editId="16CD3797">
            <wp:extent cx="3771453" cy="2551749"/>
            <wp:effectExtent l="0" t="0" r="635"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820450" cy="2584900"/>
                    </a:xfrm>
                    <a:prstGeom prst="rect">
                      <a:avLst/>
                    </a:prstGeom>
                    <a:noFill/>
                    <a:ln>
                      <a:noFill/>
                    </a:ln>
                  </pic:spPr>
                </pic:pic>
              </a:graphicData>
            </a:graphic>
          </wp:inline>
        </w:drawing>
      </w:r>
    </w:p>
    <w:p w14:paraId="44D00EC7" w14:textId="5718316F" w:rsidR="005D1F0B" w:rsidRPr="00E422B2" w:rsidRDefault="005D1F0B" w:rsidP="003535C9">
      <w:pPr>
        <w:pStyle w:val="Caption"/>
        <w:spacing w:line="240" w:lineRule="auto"/>
        <w:jc w:val="center"/>
        <w:rPr>
          <w:sz w:val="18"/>
          <w:szCs w:val="18"/>
        </w:rPr>
      </w:pPr>
      <w:r w:rsidRPr="00E422B2">
        <w:rPr>
          <w:sz w:val="18"/>
          <w:szCs w:val="18"/>
        </w:rPr>
        <w:t xml:space="preserve">Figure </w:t>
      </w:r>
      <w:r w:rsidR="003535C9" w:rsidRPr="00E422B2">
        <w:rPr>
          <w:sz w:val="18"/>
          <w:szCs w:val="18"/>
        </w:rPr>
        <w:t>11-</w:t>
      </w:r>
      <w:r w:rsidR="003963E3">
        <w:rPr>
          <w:sz w:val="18"/>
          <w:szCs w:val="18"/>
        </w:rPr>
        <w:t>3</w:t>
      </w:r>
      <w:r w:rsidR="003535C9" w:rsidRPr="00E422B2">
        <w:rPr>
          <w:sz w:val="18"/>
          <w:szCs w:val="18"/>
        </w:rPr>
        <w:t xml:space="preserve"> </w:t>
      </w:r>
      <w:r w:rsidRPr="00E422B2">
        <w:rPr>
          <w:sz w:val="18"/>
          <w:szCs w:val="18"/>
        </w:rPr>
        <w:t xml:space="preserve">– </w:t>
      </w:r>
      <w:r w:rsidR="00E95C47" w:rsidRPr="00E422B2">
        <w:rPr>
          <w:sz w:val="18"/>
          <w:szCs w:val="18"/>
        </w:rPr>
        <w:t xml:space="preserve">Changes to </w:t>
      </w:r>
      <w:ins w:id="1115" w:author="Jeff Wootton" w:date="2024-06-13T18:37:00Z" w16du:dateUtc="2024-06-13T16:37:00Z">
        <w:r w:rsidR="00DD4FD0">
          <w:rPr>
            <w:sz w:val="18"/>
            <w:szCs w:val="18"/>
          </w:rPr>
          <w:t xml:space="preserve">an ENC </w:t>
        </w:r>
      </w:ins>
      <w:r w:rsidR="00E95C47" w:rsidRPr="00E422B2">
        <w:rPr>
          <w:sz w:val="18"/>
          <w:szCs w:val="18"/>
        </w:rPr>
        <w:t>support file affecting limited referenced features</w:t>
      </w:r>
    </w:p>
    <w:p w14:paraId="692B4182" w14:textId="77777777" w:rsidR="003963E3" w:rsidRDefault="003963E3" w:rsidP="00E55914">
      <w:pPr>
        <w:spacing w:after="120" w:line="240" w:lineRule="auto"/>
        <w:ind w:left="567"/>
        <w:rPr>
          <w:rFonts w:eastAsia="Arial" w:cs="Arial"/>
          <w:lang w:val="en-US" w:eastAsia="en-US"/>
        </w:rPr>
      </w:pPr>
    </w:p>
    <w:p w14:paraId="2B204D32" w14:textId="237E874F" w:rsidR="005D1F0B" w:rsidRPr="005D1F0B" w:rsidRDefault="003963E3" w:rsidP="00E55914">
      <w:pPr>
        <w:spacing w:after="120" w:line="240" w:lineRule="auto"/>
        <w:ind w:left="567"/>
        <w:rPr>
          <w:rFonts w:eastAsia="Arial" w:cs="Arial"/>
          <w:lang w:val="en-US" w:eastAsia="en-US"/>
        </w:rPr>
      </w:pPr>
      <w:r>
        <w:rPr>
          <w:rFonts w:eastAsia="Arial" w:cs="Arial"/>
          <w:lang w:val="en-US" w:eastAsia="en-US"/>
        </w:rPr>
        <w:t xml:space="preserve">Figure 11-4: </w:t>
      </w:r>
      <w:r w:rsidR="005D1F0B" w:rsidRPr="005D1F0B">
        <w:rPr>
          <w:rFonts w:eastAsia="Arial" w:cs="Arial"/>
          <w:lang w:val="en-US" w:eastAsia="en-US"/>
        </w:rPr>
        <w:t xml:space="preserve">A new </w:t>
      </w:r>
      <w:ins w:id="1116" w:author="Jeff Wootton" w:date="2024-06-13T18:38:00Z" w16du:dateUtc="2024-06-13T16:38:00Z">
        <w:r w:rsidR="00DD4FD0">
          <w:rPr>
            <w:rFonts w:eastAsia="Arial" w:cs="Arial"/>
            <w:lang w:val="en-US" w:eastAsia="en-US"/>
          </w:rPr>
          <w:t xml:space="preserve">ENC </w:t>
        </w:r>
      </w:ins>
      <w:r w:rsidR="005D1F0B" w:rsidRPr="005D1F0B">
        <w:rPr>
          <w:rFonts w:eastAsia="Arial" w:cs="Arial"/>
          <w:lang w:val="en-US" w:eastAsia="en-US"/>
        </w:rPr>
        <w:t>support file B must be created for ENC 1 and ENC 2 to use as reference:</w:t>
      </w:r>
    </w:p>
    <w:p w14:paraId="113E4C36" w14:textId="3FB2F4AC" w:rsidR="005D1F0B" w:rsidRDefault="005D1F0B" w:rsidP="00C128E3">
      <w:pPr>
        <w:spacing w:after="0" w:line="240" w:lineRule="auto"/>
        <w:jc w:val="center"/>
        <w:rPr>
          <w:rFonts w:ascii="Calibri" w:eastAsia="Calibri" w:hAnsi="Calibri"/>
          <w:sz w:val="22"/>
          <w:szCs w:val="22"/>
          <w:lang w:eastAsia="en-US"/>
        </w:rPr>
      </w:pPr>
      <w:r w:rsidRPr="0076198D">
        <w:rPr>
          <w:rFonts w:ascii="Calibri" w:eastAsia="Calibri" w:hAnsi="Calibri"/>
          <w:noProof/>
          <w:sz w:val="22"/>
          <w:szCs w:val="22"/>
          <w:lang w:val="fr-FR" w:eastAsia="fr-FR"/>
        </w:rPr>
        <w:drawing>
          <wp:inline distT="0" distB="0" distL="0" distR="0" wp14:anchorId="3116C003" wp14:editId="46236539">
            <wp:extent cx="3772386" cy="270778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828247" cy="2747882"/>
                    </a:xfrm>
                    <a:prstGeom prst="rect">
                      <a:avLst/>
                    </a:prstGeom>
                    <a:noFill/>
                    <a:ln>
                      <a:noFill/>
                    </a:ln>
                  </pic:spPr>
                </pic:pic>
              </a:graphicData>
            </a:graphic>
          </wp:inline>
        </w:drawing>
      </w:r>
    </w:p>
    <w:p w14:paraId="6A35E6BC" w14:textId="7AD96844" w:rsidR="00E95C47" w:rsidRPr="00E422B2" w:rsidRDefault="00E95C47" w:rsidP="00E55914">
      <w:pPr>
        <w:pStyle w:val="Caption"/>
        <w:spacing w:line="240" w:lineRule="auto"/>
        <w:jc w:val="center"/>
        <w:rPr>
          <w:sz w:val="18"/>
          <w:szCs w:val="18"/>
        </w:rPr>
      </w:pPr>
      <w:r w:rsidRPr="00E422B2">
        <w:rPr>
          <w:sz w:val="18"/>
          <w:szCs w:val="18"/>
        </w:rPr>
        <w:t xml:space="preserve">Figure </w:t>
      </w:r>
      <w:r w:rsidR="00E55914" w:rsidRPr="00E422B2">
        <w:rPr>
          <w:sz w:val="18"/>
          <w:szCs w:val="18"/>
        </w:rPr>
        <w:t>11-</w:t>
      </w:r>
      <w:r w:rsidR="003963E3">
        <w:rPr>
          <w:sz w:val="18"/>
          <w:szCs w:val="18"/>
        </w:rPr>
        <w:t>4</w:t>
      </w:r>
      <w:r w:rsidR="00E55914" w:rsidRPr="00E422B2">
        <w:rPr>
          <w:sz w:val="18"/>
          <w:szCs w:val="18"/>
        </w:rPr>
        <w:t xml:space="preserve"> </w:t>
      </w:r>
      <w:r w:rsidRPr="00E422B2">
        <w:rPr>
          <w:sz w:val="18"/>
          <w:szCs w:val="18"/>
        </w:rPr>
        <w:t xml:space="preserve">– </w:t>
      </w:r>
      <w:del w:id="1117" w:author="Jeff Wootton" w:date="2024-06-13T18:39:00Z" w16du:dateUtc="2024-06-13T16:39:00Z">
        <w:r w:rsidRPr="00E422B2" w:rsidDel="00DD4FD0">
          <w:rPr>
            <w:sz w:val="18"/>
            <w:szCs w:val="18"/>
          </w:rPr>
          <w:delText xml:space="preserve">New </w:delText>
        </w:r>
      </w:del>
      <w:ins w:id="1118" w:author="Jeff Wootton" w:date="2024-06-13T18:39:00Z" w16du:dateUtc="2024-06-13T16:39:00Z">
        <w:r w:rsidR="00DD4FD0">
          <w:rPr>
            <w:sz w:val="18"/>
            <w:szCs w:val="18"/>
          </w:rPr>
          <w:t>A n</w:t>
        </w:r>
        <w:r w:rsidR="00DD4FD0" w:rsidRPr="00E422B2">
          <w:rPr>
            <w:sz w:val="18"/>
            <w:szCs w:val="18"/>
          </w:rPr>
          <w:t xml:space="preserve">ew </w:t>
        </w:r>
        <w:r w:rsidR="00DD4FD0">
          <w:rPr>
            <w:sz w:val="18"/>
            <w:szCs w:val="18"/>
          </w:rPr>
          <w:t xml:space="preserve">ENC </w:t>
        </w:r>
      </w:ins>
      <w:r w:rsidRPr="00E422B2">
        <w:rPr>
          <w:sz w:val="18"/>
          <w:szCs w:val="18"/>
        </w:rPr>
        <w:t>support file affecting limited referenced features</w:t>
      </w:r>
    </w:p>
    <w:p w14:paraId="22A355BE" w14:textId="1BDFE463" w:rsidR="00247ACC" w:rsidRDefault="006361E2" w:rsidP="00E55914">
      <w:pPr>
        <w:spacing w:after="120" w:line="240" w:lineRule="auto"/>
        <w:rPr>
          <w:ins w:id="1119" w:author="Jeff Wootton" w:date="2024-06-22T11:52:00Z" w16du:dateUtc="2024-06-22T09:52:00Z"/>
        </w:rPr>
      </w:pPr>
      <w:ins w:id="1120" w:author="Jeff Wootton" w:date="2024-06-13T18:46:00Z" w16du:dateUtc="2024-06-13T16:46:00Z">
        <w:r>
          <w:t>NOTE: In Figure 11-4, if</w:t>
        </w:r>
        <w:r w:rsidRPr="00C82D86">
          <w:t xml:space="preserve"> </w:t>
        </w:r>
        <w:r>
          <w:t xml:space="preserve">the ENC </w:t>
        </w:r>
      </w:ins>
      <w:ins w:id="1121" w:author="Jeff Wootton" w:date="2024-06-13T18:47:00Z" w16du:dateUtc="2024-06-13T16:47:00Z">
        <w:r>
          <w:t>s</w:t>
        </w:r>
      </w:ins>
      <w:ins w:id="1122" w:author="Jeff Wootton" w:date="2024-06-13T18:46:00Z" w16du:dateUtc="2024-06-13T16:46:00Z">
        <w:r>
          <w:t xml:space="preserve">upport file A Edition 2 </w:t>
        </w:r>
      </w:ins>
      <w:ins w:id="1123" w:author="Jeff Wootton" w:date="2024-06-25T08:02:00Z" w16du:dateUtc="2024-06-25T06:02:00Z">
        <w:r w:rsidR="00DD2E14">
          <w:t>Support File Discovery Metadata</w:t>
        </w:r>
      </w:ins>
      <w:ins w:id="1124" w:author="Jeff Wootton" w:date="2024-06-13T18:46:00Z" w16du:dateUtc="2024-06-13T16:46:00Z">
        <w:r>
          <w:t xml:space="preserve"> attribute “supportedResource” </w:t>
        </w:r>
      </w:ins>
      <w:ins w:id="1125" w:author="Jeff Wootton" w:date="2024-06-13T18:48:00Z" w16du:dateUtc="2024-06-13T16:48:00Z">
        <w:r>
          <w:t>has been</w:t>
        </w:r>
      </w:ins>
      <w:ins w:id="1126" w:author="Jeff Wootton" w:date="2024-06-13T18:46:00Z" w16du:dateUtc="2024-06-13T16:46:00Z">
        <w:r>
          <w:t xml:space="preserve"> populated with all the previous ENC references, then the ENC </w:t>
        </w:r>
      </w:ins>
      <w:ins w:id="1127" w:author="Jeff Wootton" w:date="2024-06-13T18:48:00Z" w16du:dateUtc="2024-06-13T16:48:00Z">
        <w:r>
          <w:t>s</w:t>
        </w:r>
      </w:ins>
      <w:ins w:id="1128" w:author="Jeff Wootton" w:date="2024-06-13T18:46:00Z" w16du:dateUtc="2024-06-13T16:46:00Z">
        <w:r>
          <w:t xml:space="preserve">upport file A Edition 2 </w:t>
        </w:r>
      </w:ins>
      <w:ins w:id="1129" w:author="Jeff Wootton" w:date="2024-06-25T08:03:00Z" w16du:dateUtc="2024-06-25T06:03:00Z">
        <w:r w:rsidR="00DD2E14">
          <w:t>Support File Discovery Metadata</w:t>
        </w:r>
      </w:ins>
      <w:ins w:id="1130" w:author="Jeff Wootton" w:date="2024-06-22T11:46:00Z" w16du:dateUtc="2024-06-22T09:46:00Z">
        <w:r w:rsidR="001C299F" w:rsidRPr="00054DC7">
          <w:t xml:space="preserve"> </w:t>
        </w:r>
      </w:ins>
      <w:ins w:id="1131" w:author="Jeff Wootton" w:date="2024-06-13T18:46:00Z" w16du:dateUtc="2024-06-13T16:46:00Z">
        <w:r>
          <w:t xml:space="preserve">should </w:t>
        </w:r>
      </w:ins>
      <w:ins w:id="1132" w:author="Jeff Wootton" w:date="2024-06-22T11:46:00Z" w16du:dateUtc="2024-06-22T09:46:00Z">
        <w:r w:rsidR="001C299F">
          <w:t xml:space="preserve">also </w:t>
        </w:r>
      </w:ins>
      <w:ins w:id="1133" w:author="Jeff Wootton" w:date="2024-06-13T18:46:00Z" w16du:dateUtc="2024-06-13T16:46:00Z">
        <w:r>
          <w:t xml:space="preserve">be included </w:t>
        </w:r>
      </w:ins>
      <w:ins w:id="1134" w:author="Jeff Wootton" w:date="2024-06-22T11:46:00Z" w16du:dateUtc="2024-06-22T09:46:00Z">
        <w:r w:rsidR="008D5B1B">
          <w:t>and updated</w:t>
        </w:r>
      </w:ins>
      <w:ins w:id="1135" w:author="Jeff Wootton" w:date="2024-06-22T11:47:00Z" w16du:dateUtc="2024-06-22T09:47:00Z">
        <w:r w:rsidR="008D5B1B">
          <w:t xml:space="preserve"> </w:t>
        </w:r>
      </w:ins>
      <w:ins w:id="1136" w:author="Jeff Wootton" w:date="2024-06-13T18:46:00Z" w16du:dateUtc="2024-06-13T16:46:00Z">
        <w:r>
          <w:t xml:space="preserve">in the update Exchange Set </w:t>
        </w:r>
      </w:ins>
      <w:ins w:id="1137" w:author="Jeff Wootton" w:date="2024-06-22T11:50:00Z" w16du:dateUtc="2024-06-22T09:50:00Z">
        <w:r w:rsidR="00F46622">
          <w:t>CATALOG.</w:t>
        </w:r>
        <w:r w:rsidR="00643F7A">
          <w:t xml:space="preserve">XML </w:t>
        </w:r>
      </w:ins>
      <w:ins w:id="1138" w:author="Jeff Wootton" w:date="2024-06-13T18:46:00Z" w16du:dateUtc="2024-06-13T16:46:00Z">
        <w:r>
          <w:t>with the “supportedResource” updated accordingly – now referencing only “ENC 3”.</w:t>
        </w:r>
      </w:ins>
    </w:p>
    <w:p w14:paraId="7241ADC0" w14:textId="3BD3842C" w:rsidR="00E55914" w:rsidRDefault="002D4A6F" w:rsidP="00E55914">
      <w:pPr>
        <w:spacing w:after="120" w:line="240" w:lineRule="auto"/>
        <w:rPr>
          <w:ins w:id="1139" w:author="Jeff Wootton" w:date="2024-06-13T18:46:00Z" w16du:dateUtc="2024-06-13T16:46:00Z"/>
        </w:rPr>
      </w:pPr>
      <w:ins w:id="1140" w:author="Jeff Wootton" w:date="2024-06-22T11:52:00Z" w16du:dateUtc="2024-06-22T09:52:00Z">
        <w:r>
          <w:t xml:space="preserve">To simplify this process it </w:t>
        </w:r>
      </w:ins>
      <w:ins w:id="1141" w:author="Jeff Wootton" w:date="2024-06-22T11:57:00Z" w16du:dateUtc="2024-06-22T09:57:00Z">
        <w:r w:rsidR="00E3001E">
          <w:t xml:space="preserve">consideration </w:t>
        </w:r>
      </w:ins>
      <w:ins w:id="1142" w:author="Jeff Wootton" w:date="2024-06-22T11:52:00Z" w16du:dateUtc="2024-06-22T09:52:00Z">
        <w:r>
          <w:t xml:space="preserve">may be </w:t>
        </w:r>
      </w:ins>
      <w:ins w:id="1143" w:author="Jeff Wootton" w:date="2024-06-22T11:57:00Z" w16du:dateUtc="2024-06-22T09:57:00Z">
        <w:r w:rsidR="00E3001E">
          <w:t>given</w:t>
        </w:r>
      </w:ins>
      <w:ins w:id="1144" w:author="Jeff Wootton" w:date="2024-06-13T18:46:00Z" w16du:dateUtc="2024-06-13T16:46:00Z">
        <w:r w:rsidR="006361E2">
          <w:t xml:space="preserve"> to </w:t>
        </w:r>
      </w:ins>
      <w:ins w:id="1145" w:author="Jeff Wootton" w:date="2024-06-13T18:49:00Z" w16du:dateUtc="2024-06-13T16:49:00Z">
        <w:r w:rsidR="006361E2">
          <w:t xml:space="preserve">not </w:t>
        </w:r>
      </w:ins>
      <w:ins w:id="1146" w:author="Jeff Wootton" w:date="2024-06-13T18:46:00Z" w16du:dateUtc="2024-06-13T16:46:00Z">
        <w:r w:rsidR="006361E2">
          <w:t>populat</w:t>
        </w:r>
      </w:ins>
      <w:ins w:id="1147" w:author="Jeff Wootton" w:date="2024-06-22T11:57:00Z" w16du:dateUtc="2024-06-22T09:57:00Z">
        <w:r w:rsidR="006C174A">
          <w:t>ing</w:t>
        </w:r>
      </w:ins>
      <w:ins w:id="1148" w:author="Jeff Wootton" w:date="2024-06-13T18:46:00Z" w16du:dateUtc="2024-06-13T16:46:00Z">
        <w:r w:rsidR="006361E2">
          <w:t xml:space="preserve"> the ENC </w:t>
        </w:r>
      </w:ins>
      <w:ins w:id="1149" w:author="Jeff Wootton" w:date="2024-06-25T08:03:00Z" w16du:dateUtc="2024-06-25T06:03:00Z">
        <w:r w:rsidR="00DD2E14">
          <w:t>Support File Discovery Metadata</w:t>
        </w:r>
      </w:ins>
      <w:ins w:id="1150" w:author="Jeff Wootton" w:date="2024-06-13T18:46:00Z" w16du:dateUtc="2024-06-13T16:46:00Z">
        <w:r w:rsidR="006361E2">
          <w:t xml:space="preserve"> attribute “supportedResource” where the ENC </w:t>
        </w:r>
      </w:ins>
      <w:ins w:id="1151" w:author="Jeff Wootton" w:date="2024-06-13T18:50:00Z" w16du:dateUtc="2024-06-13T16:50:00Z">
        <w:r w:rsidR="006361E2">
          <w:t>s</w:t>
        </w:r>
      </w:ins>
      <w:ins w:id="1152" w:author="Jeff Wootton" w:date="2024-06-13T18:46:00Z" w16du:dateUtc="2024-06-13T16:46:00Z">
        <w:r w:rsidR="006361E2">
          <w:t xml:space="preserve">upport file is </w:t>
        </w:r>
      </w:ins>
      <w:ins w:id="1153" w:author="Jeff Wootton" w:date="2024-06-22T11:53:00Z" w16du:dateUtc="2024-06-22T09:53:00Z">
        <w:r>
          <w:t>referenced</w:t>
        </w:r>
      </w:ins>
      <w:ins w:id="1154" w:author="Jeff Wootton" w:date="2024-06-13T18:46:00Z" w16du:dateUtc="2024-06-13T16:46:00Z">
        <w:r w:rsidR="006361E2">
          <w:t xml:space="preserve"> in more than one ENC product (</w:t>
        </w:r>
      </w:ins>
      <w:ins w:id="1155" w:author="Jeff Wootton" w:date="2024-06-13T18:50:00Z" w16du:dateUtc="2024-06-13T16:50:00Z">
        <w:r w:rsidR="006361E2">
          <w:t xml:space="preserve">see </w:t>
        </w:r>
      </w:ins>
      <w:ins w:id="1156" w:author="Jeff Wootton" w:date="2024-06-13T18:46:00Z" w16du:dateUtc="2024-06-13T16:46:00Z">
        <w:r w:rsidR="006361E2">
          <w:t xml:space="preserve">S-100 Part 17, </w:t>
        </w:r>
      </w:ins>
      <w:ins w:id="1157" w:author="Jeff Wootton" w:date="2024-06-13T18:50:00Z" w16du:dateUtc="2024-06-13T16:50:00Z">
        <w:r w:rsidR="006361E2">
          <w:t xml:space="preserve">clause </w:t>
        </w:r>
      </w:ins>
      <w:ins w:id="1158" w:author="Jeff Wootton" w:date="2024-06-13T18:46:00Z" w16du:dateUtc="2024-06-13T16:46:00Z">
        <w:r w:rsidR="006361E2">
          <w:t xml:space="preserve">17-4.3.1 </w:t>
        </w:r>
      </w:ins>
      <w:ins w:id="1159" w:author="Jeff Wootton" w:date="2024-06-13T18:50:00Z" w16du:dateUtc="2024-06-13T16:50:00Z">
        <w:r w:rsidR="006361E2">
          <w:t xml:space="preserve">– </w:t>
        </w:r>
      </w:ins>
      <w:ins w:id="1160" w:author="Jeff Wootton" w:date="2024-06-13T18:46:00Z" w16du:dateUtc="2024-06-13T16:46:00Z">
        <w:r w:rsidR="006361E2">
          <w:t>Supported resources / multiple references guide).</w:t>
        </w:r>
      </w:ins>
    </w:p>
    <w:p w14:paraId="3716A8DA" w14:textId="77777777" w:rsidR="006361E2" w:rsidRDefault="006361E2" w:rsidP="00E55914">
      <w:pPr>
        <w:spacing w:after="120" w:line="240" w:lineRule="auto"/>
      </w:pPr>
    </w:p>
    <w:p w14:paraId="06872483" w14:textId="79A90F5C" w:rsidR="00C95682" w:rsidRPr="00EC74DC" w:rsidRDefault="00C95682" w:rsidP="00C95682">
      <w:pPr>
        <w:pStyle w:val="Heading2"/>
        <w:tabs>
          <w:tab w:val="clear" w:pos="540"/>
        </w:tabs>
        <w:spacing w:before="120" w:after="200" w:line="240" w:lineRule="auto"/>
        <w:ind w:left="709" w:hanging="709"/>
        <w:rPr>
          <w:lang w:eastAsia="en-US"/>
        </w:rPr>
      </w:pPr>
      <w:bookmarkStart w:id="1161" w:name="_Toc170072434"/>
      <w:r>
        <w:rPr>
          <w:lang w:eastAsia="en-US"/>
        </w:rPr>
        <w:t>Associated XML Metadata file</w:t>
      </w:r>
      <w:bookmarkEnd w:id="1161"/>
    </w:p>
    <w:p w14:paraId="2E663592" w14:textId="236BD939" w:rsidR="00C95682" w:rsidRDefault="00C95682" w:rsidP="00C95682">
      <w:pPr>
        <w:spacing w:after="120" w:line="240" w:lineRule="auto"/>
      </w:pPr>
      <w:r>
        <w:t>An associated XML Metadata file is expected to carry information specific to producing authorities’ internal production procedures, and is not intended for use within the end user systems.</w:t>
      </w:r>
    </w:p>
    <w:p w14:paraId="0A72D350" w14:textId="77777777" w:rsidR="00C95682" w:rsidRDefault="00C95682" w:rsidP="00C95682">
      <w:pPr>
        <w:spacing w:after="120" w:line="240" w:lineRule="auto"/>
      </w:pPr>
      <w:r>
        <w:lastRenderedPageBreak/>
        <w:t xml:space="preserve">If used, all associated XML Metadata files must have unique names. The name of the associated XML Metadata file should not be used to describe the physical content of the file. </w:t>
      </w:r>
    </w:p>
    <w:p w14:paraId="0610C4D3" w14:textId="77777777" w:rsidR="00C95682" w:rsidRDefault="00C95682" w:rsidP="00555076">
      <w:pPr>
        <w:spacing w:after="120" w:line="240" w:lineRule="auto"/>
      </w:pPr>
      <w:r>
        <w:t>The associated XML Metadata file must be named according to the specification given below:</w:t>
      </w:r>
    </w:p>
    <w:p w14:paraId="65DD0938" w14:textId="4C5B7BA3" w:rsidR="00C95682" w:rsidRPr="00555076" w:rsidRDefault="00C95682" w:rsidP="00555076">
      <w:pPr>
        <w:spacing w:after="120" w:line="240" w:lineRule="auto"/>
      </w:pPr>
      <w:r w:rsidRPr="00555076">
        <w:t>MD_&lt;data file base name&gt;.XML</w:t>
      </w:r>
    </w:p>
    <w:p w14:paraId="731D950F" w14:textId="77777777" w:rsidR="00C95682" w:rsidRPr="00E55914" w:rsidRDefault="00C95682" w:rsidP="00E55914">
      <w:pPr>
        <w:spacing w:after="120" w:line="240" w:lineRule="auto"/>
      </w:pPr>
    </w:p>
    <w:p w14:paraId="275E67CD" w14:textId="62B8F1D5" w:rsidR="00E73EDF" w:rsidRPr="00EC74DC" w:rsidRDefault="00954759" w:rsidP="00E55914">
      <w:pPr>
        <w:pStyle w:val="Heading2"/>
        <w:tabs>
          <w:tab w:val="clear" w:pos="540"/>
        </w:tabs>
        <w:spacing w:before="120" w:after="200" w:line="240" w:lineRule="auto"/>
        <w:ind w:left="709" w:hanging="709"/>
        <w:rPr>
          <w:lang w:eastAsia="en-US"/>
        </w:rPr>
      </w:pPr>
      <w:bookmarkStart w:id="1162" w:name="_Toc517858913"/>
      <w:bookmarkStart w:id="1163" w:name="_Toc519859153"/>
      <w:bookmarkStart w:id="1164" w:name="_Toc521495197"/>
      <w:bookmarkStart w:id="1165" w:name="_Toc527117810"/>
      <w:bookmarkStart w:id="1166" w:name="_Toc527620337"/>
      <w:bookmarkStart w:id="1167" w:name="_Toc529974579"/>
      <w:bookmarkStart w:id="1168" w:name="_Toc439685316"/>
      <w:bookmarkStart w:id="1169" w:name="_Toc170072435"/>
      <w:bookmarkEnd w:id="1162"/>
      <w:bookmarkEnd w:id="1163"/>
      <w:bookmarkEnd w:id="1164"/>
      <w:bookmarkEnd w:id="1165"/>
      <w:bookmarkEnd w:id="1166"/>
      <w:bookmarkEnd w:id="1167"/>
      <w:r w:rsidRPr="00EC74DC">
        <w:rPr>
          <w:lang w:eastAsia="en-US"/>
        </w:rPr>
        <w:t xml:space="preserve">S-101 </w:t>
      </w:r>
      <w:r w:rsidR="007653F1" w:rsidRPr="00EC74DC">
        <w:rPr>
          <w:lang w:eastAsia="en-US"/>
        </w:rPr>
        <w:t>Exchange Catalogue</w:t>
      </w:r>
      <w:bookmarkEnd w:id="1168"/>
      <w:bookmarkEnd w:id="1169"/>
    </w:p>
    <w:p w14:paraId="6BC0ED93" w14:textId="73296FA1" w:rsidR="00E73EDF" w:rsidRDefault="007653F1" w:rsidP="00E55914">
      <w:pPr>
        <w:autoSpaceDE w:val="0"/>
        <w:autoSpaceDN w:val="0"/>
        <w:adjustRightInd w:val="0"/>
        <w:spacing w:after="120" w:line="240" w:lineRule="auto"/>
        <w:rPr>
          <w:rFonts w:eastAsia="Times New Roman" w:cs="Arial"/>
          <w:lang w:eastAsia="en-US"/>
        </w:rPr>
      </w:pPr>
      <w:r w:rsidRPr="00EC74DC">
        <w:rPr>
          <w:rFonts w:eastAsia="Times New Roman" w:cs="Arial"/>
          <w:bCs/>
          <w:lang w:eastAsia="en-US"/>
        </w:rPr>
        <w:t xml:space="preserve">The </w:t>
      </w:r>
      <w:r w:rsidR="00954759" w:rsidRPr="00EC74DC">
        <w:rPr>
          <w:rFonts w:eastAsia="Times New Roman" w:cs="Arial"/>
          <w:bCs/>
          <w:lang w:eastAsia="en-US"/>
        </w:rPr>
        <w:t xml:space="preserve">S-101 </w:t>
      </w:r>
      <w:r w:rsidR="00E55914">
        <w:rPr>
          <w:rFonts w:eastAsia="Times New Roman" w:cs="Arial"/>
          <w:bCs/>
          <w:lang w:eastAsia="en-US"/>
        </w:rPr>
        <w:t>E</w:t>
      </w:r>
      <w:r w:rsidRPr="00EC74DC">
        <w:rPr>
          <w:rFonts w:eastAsia="Times New Roman" w:cs="Arial"/>
          <w:bCs/>
          <w:lang w:eastAsia="en-US"/>
        </w:rPr>
        <w:t xml:space="preserve">xchange </w:t>
      </w:r>
      <w:r w:rsidR="00E55914">
        <w:rPr>
          <w:rFonts w:eastAsia="Times New Roman" w:cs="Arial"/>
          <w:bCs/>
          <w:lang w:eastAsia="en-US"/>
        </w:rPr>
        <w:t>C</w:t>
      </w:r>
      <w:r w:rsidRPr="00EC74DC">
        <w:rPr>
          <w:rFonts w:eastAsia="Times New Roman" w:cs="Arial"/>
          <w:bCs/>
          <w:lang w:eastAsia="en-US"/>
        </w:rPr>
        <w:t xml:space="preserve">atalogue acts as the table of contents for the </w:t>
      </w:r>
      <w:r w:rsidR="00954759" w:rsidRPr="00EC74DC">
        <w:rPr>
          <w:rFonts w:eastAsia="Times New Roman" w:cs="Arial"/>
          <w:bCs/>
          <w:lang w:eastAsia="en-US"/>
        </w:rPr>
        <w:t>S-10</w:t>
      </w:r>
      <w:r w:rsidR="005143FC" w:rsidRPr="00EC74DC">
        <w:rPr>
          <w:rFonts w:eastAsia="Times New Roman" w:cs="Arial"/>
          <w:bCs/>
          <w:lang w:eastAsia="en-US"/>
        </w:rPr>
        <w:t>0</w:t>
      </w:r>
      <w:r w:rsidR="00954759" w:rsidRPr="00EC74DC">
        <w:rPr>
          <w:rFonts w:eastAsia="Times New Roman" w:cs="Arial"/>
          <w:bCs/>
          <w:lang w:eastAsia="en-US"/>
        </w:rPr>
        <w:t xml:space="preserve"> </w:t>
      </w:r>
      <w:r w:rsidR="00E55914">
        <w:rPr>
          <w:rFonts w:eastAsia="Times New Roman" w:cs="Arial"/>
          <w:bCs/>
          <w:lang w:eastAsia="en-US"/>
        </w:rPr>
        <w:t>E</w:t>
      </w:r>
      <w:r w:rsidRPr="00EC74DC">
        <w:rPr>
          <w:rFonts w:eastAsia="Times New Roman" w:cs="Arial"/>
          <w:bCs/>
          <w:lang w:eastAsia="en-US"/>
        </w:rPr>
        <w:t xml:space="preserve">xchange </w:t>
      </w:r>
      <w:r w:rsidR="00E55914">
        <w:rPr>
          <w:rFonts w:eastAsia="Times New Roman" w:cs="Arial"/>
          <w:bCs/>
          <w:lang w:eastAsia="en-US"/>
        </w:rPr>
        <w:t>S</w:t>
      </w:r>
      <w:r w:rsidRPr="00EC74DC">
        <w:rPr>
          <w:rFonts w:eastAsia="Times New Roman" w:cs="Arial"/>
          <w:bCs/>
          <w:lang w:eastAsia="en-US"/>
        </w:rPr>
        <w:t xml:space="preserve">et. </w:t>
      </w:r>
      <w:r w:rsidRPr="00EC74DC">
        <w:rPr>
          <w:rFonts w:eastAsia="Times New Roman" w:cs="Arial"/>
          <w:lang w:eastAsia="en-US"/>
        </w:rPr>
        <w:t xml:space="preserve">The </w:t>
      </w:r>
      <w:r w:rsidR="00E55914">
        <w:rPr>
          <w:rFonts w:eastAsia="Times New Roman" w:cs="Arial"/>
          <w:lang w:eastAsia="en-US"/>
        </w:rPr>
        <w:t>C</w:t>
      </w:r>
      <w:r w:rsidRPr="00EC74DC">
        <w:rPr>
          <w:rFonts w:eastAsia="Times New Roman" w:cs="Arial"/>
          <w:lang w:eastAsia="en-US"/>
        </w:rPr>
        <w:t xml:space="preserve">atalogue file of the </w:t>
      </w:r>
      <w:r w:rsidR="00B873E8">
        <w:rPr>
          <w:rFonts w:eastAsia="Times New Roman" w:cs="Arial"/>
          <w:lang w:eastAsia="en-US"/>
        </w:rPr>
        <w:t>E</w:t>
      </w:r>
      <w:r w:rsidRPr="00EC74DC">
        <w:rPr>
          <w:rFonts w:eastAsia="Times New Roman" w:cs="Arial"/>
          <w:lang w:eastAsia="en-US"/>
        </w:rPr>
        <w:t xml:space="preserve">xchange </w:t>
      </w:r>
      <w:r w:rsidR="00B873E8">
        <w:rPr>
          <w:rFonts w:eastAsia="Times New Roman" w:cs="Arial"/>
          <w:lang w:eastAsia="en-US"/>
        </w:rPr>
        <w:t>S</w:t>
      </w:r>
      <w:r w:rsidRPr="00EC74DC">
        <w:rPr>
          <w:rFonts w:eastAsia="Times New Roman" w:cs="Arial"/>
          <w:lang w:eastAsia="en-US"/>
        </w:rPr>
        <w:t xml:space="preserve">et must be named </w:t>
      </w:r>
      <w:r w:rsidR="004E6493" w:rsidRPr="00EC74DC">
        <w:rPr>
          <w:rFonts w:eastAsia="Times New Roman" w:cs="Arial"/>
          <w:lang w:eastAsia="en-US"/>
        </w:rPr>
        <w:t>CATALOG.XML</w:t>
      </w:r>
      <w:r w:rsidRPr="00EC74DC">
        <w:rPr>
          <w:rFonts w:eastAsia="Times New Roman" w:cs="Arial"/>
          <w:lang w:eastAsia="en-US"/>
        </w:rPr>
        <w:t xml:space="preserve">. No other file in the </w:t>
      </w:r>
      <w:r w:rsidR="00B873E8">
        <w:rPr>
          <w:rFonts w:eastAsia="Times New Roman" w:cs="Arial"/>
          <w:lang w:eastAsia="en-US"/>
        </w:rPr>
        <w:t>E</w:t>
      </w:r>
      <w:r w:rsidRPr="00EC74DC">
        <w:rPr>
          <w:rFonts w:eastAsia="Times New Roman" w:cs="Arial"/>
          <w:lang w:eastAsia="en-US"/>
        </w:rPr>
        <w:t xml:space="preserve">xchange </w:t>
      </w:r>
      <w:r w:rsidR="00B873E8">
        <w:rPr>
          <w:rFonts w:eastAsia="Times New Roman" w:cs="Arial"/>
          <w:lang w:eastAsia="en-US"/>
        </w:rPr>
        <w:t>S</w:t>
      </w:r>
      <w:r w:rsidRPr="00EC74DC">
        <w:rPr>
          <w:rFonts w:eastAsia="Times New Roman" w:cs="Arial"/>
          <w:lang w:eastAsia="en-US"/>
        </w:rPr>
        <w:t xml:space="preserve">et may be named </w:t>
      </w:r>
      <w:r w:rsidR="004E6493" w:rsidRPr="00EC74DC">
        <w:rPr>
          <w:rFonts w:eastAsia="Times New Roman" w:cs="Arial"/>
          <w:lang w:eastAsia="en-US"/>
        </w:rPr>
        <w:t>CATALOG.XML</w:t>
      </w:r>
      <w:r w:rsidR="00B873E8">
        <w:rPr>
          <w:rFonts w:eastAsia="Times New Roman" w:cs="Arial"/>
          <w:lang w:eastAsia="en-US"/>
        </w:rPr>
        <w:t xml:space="preserve">. </w:t>
      </w:r>
      <w:r w:rsidRPr="00EC74DC">
        <w:rPr>
          <w:rFonts w:eastAsia="Times New Roman" w:cs="Arial"/>
          <w:lang w:eastAsia="en-US"/>
        </w:rPr>
        <w:t xml:space="preserve">The contents of the </w:t>
      </w:r>
      <w:r w:rsidR="00954759" w:rsidRPr="00EC74DC">
        <w:rPr>
          <w:rFonts w:eastAsia="Times New Roman" w:cs="Arial"/>
          <w:lang w:eastAsia="en-US"/>
        </w:rPr>
        <w:t xml:space="preserve">S-101 </w:t>
      </w:r>
      <w:r w:rsidR="00B873E8">
        <w:rPr>
          <w:rFonts w:eastAsia="Times New Roman" w:cs="Arial"/>
          <w:lang w:eastAsia="en-US"/>
        </w:rPr>
        <w:t>E</w:t>
      </w:r>
      <w:r w:rsidRPr="00EC74DC">
        <w:rPr>
          <w:rFonts w:eastAsia="Times New Roman" w:cs="Arial"/>
          <w:lang w:eastAsia="en-US"/>
        </w:rPr>
        <w:t xml:space="preserve">xchange </w:t>
      </w:r>
      <w:r w:rsidR="00B873E8">
        <w:rPr>
          <w:rFonts w:eastAsia="Times New Roman" w:cs="Arial"/>
          <w:lang w:eastAsia="en-US"/>
        </w:rPr>
        <w:t>C</w:t>
      </w:r>
      <w:r w:rsidRPr="00EC74DC">
        <w:rPr>
          <w:rFonts w:eastAsia="Times New Roman" w:cs="Arial"/>
          <w:lang w:eastAsia="en-US"/>
        </w:rPr>
        <w:t>atalogue are described in Clause 12.</w:t>
      </w:r>
      <w:bookmarkEnd w:id="728"/>
      <w:bookmarkEnd w:id="729"/>
    </w:p>
    <w:p w14:paraId="17AC5A84" w14:textId="77777777" w:rsidR="00B873E8" w:rsidRPr="00EC74DC" w:rsidRDefault="00B873E8" w:rsidP="00E55914">
      <w:pPr>
        <w:autoSpaceDE w:val="0"/>
        <w:autoSpaceDN w:val="0"/>
        <w:adjustRightInd w:val="0"/>
        <w:spacing w:after="120" w:line="240" w:lineRule="auto"/>
        <w:rPr>
          <w:rFonts w:eastAsia="Times New Roman" w:cs="Arial"/>
          <w:lang w:eastAsia="en-US"/>
        </w:rPr>
      </w:pPr>
    </w:p>
    <w:p w14:paraId="044CA3A7" w14:textId="77777777" w:rsidR="00E73EDF" w:rsidRPr="00EC74DC" w:rsidRDefault="007653F1" w:rsidP="00B873E8">
      <w:pPr>
        <w:pStyle w:val="Heading2"/>
        <w:tabs>
          <w:tab w:val="clear" w:pos="540"/>
        </w:tabs>
        <w:spacing w:before="120" w:after="200" w:line="240" w:lineRule="auto"/>
        <w:ind w:left="709" w:hanging="709"/>
      </w:pPr>
      <w:bookmarkStart w:id="1170" w:name="_Toc510784355"/>
      <w:bookmarkStart w:id="1171" w:name="_Toc510785504"/>
      <w:bookmarkStart w:id="1172" w:name="_Toc439685317"/>
      <w:bookmarkStart w:id="1173" w:name="_Toc170072436"/>
      <w:bookmarkEnd w:id="1170"/>
      <w:bookmarkEnd w:id="1171"/>
      <w:r w:rsidRPr="00EC74DC">
        <w:t>Data integrity and encryption</w:t>
      </w:r>
      <w:bookmarkEnd w:id="1172"/>
      <w:bookmarkEnd w:id="1173"/>
    </w:p>
    <w:p w14:paraId="718A55B6" w14:textId="4ED7BFE4" w:rsidR="00E73EDF" w:rsidRPr="00EC74DC" w:rsidRDefault="007E03FE" w:rsidP="00B873E8">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120" w:line="240" w:lineRule="auto"/>
      </w:pPr>
      <w:r>
        <w:t>See S-100 Parts 15 and 17.</w:t>
      </w:r>
    </w:p>
    <w:p w14:paraId="000861CA" w14:textId="77777777" w:rsidR="00E73EDF" w:rsidRPr="00EC74DC" w:rsidRDefault="00E73EDF" w:rsidP="00507FDE">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120" w:line="240" w:lineRule="auto"/>
      </w:pPr>
      <w:bookmarkStart w:id="1174" w:name="_Toc510784360"/>
      <w:bookmarkStart w:id="1175" w:name="_Toc510785509"/>
      <w:bookmarkEnd w:id="1174"/>
      <w:bookmarkEnd w:id="1175"/>
    </w:p>
    <w:p w14:paraId="5C9C4538" w14:textId="77777777" w:rsidR="00E73EDF" w:rsidRPr="00EC74DC" w:rsidRDefault="007653F1" w:rsidP="00507FDE">
      <w:pPr>
        <w:pStyle w:val="Heading1"/>
        <w:tabs>
          <w:tab w:val="clear" w:pos="400"/>
        </w:tabs>
        <w:spacing w:before="120" w:after="200" w:line="240" w:lineRule="auto"/>
        <w:ind w:left="567" w:hanging="567"/>
      </w:pPr>
      <w:bookmarkStart w:id="1176" w:name="_Toc225648311"/>
      <w:bookmarkStart w:id="1177" w:name="_Toc225065168"/>
      <w:bookmarkStart w:id="1178" w:name="_Toc439685322"/>
      <w:bookmarkStart w:id="1179" w:name="_Toc170072437"/>
      <w:r w:rsidRPr="00EC74DC">
        <w:t>Metadata</w:t>
      </w:r>
      <w:bookmarkEnd w:id="1176"/>
      <w:bookmarkEnd w:id="1177"/>
      <w:bookmarkEnd w:id="1178"/>
      <w:bookmarkEnd w:id="1179"/>
    </w:p>
    <w:p w14:paraId="72185015" w14:textId="77777777" w:rsidR="00E73EDF" w:rsidRPr="00EC74DC" w:rsidRDefault="007653F1" w:rsidP="00507FDE">
      <w:pPr>
        <w:pStyle w:val="Heading2"/>
        <w:tabs>
          <w:tab w:val="clear" w:pos="540"/>
        </w:tabs>
        <w:spacing w:before="120" w:after="200" w:line="240" w:lineRule="auto"/>
        <w:ind w:left="709" w:hanging="709"/>
      </w:pPr>
      <w:bookmarkStart w:id="1180" w:name="_Toc439685323"/>
      <w:bookmarkStart w:id="1181" w:name="_Toc170072438"/>
      <w:commentRangeStart w:id="1182"/>
      <w:r w:rsidRPr="00EC74DC">
        <w:t>Introduction</w:t>
      </w:r>
      <w:bookmarkEnd w:id="1180"/>
      <w:commentRangeEnd w:id="1182"/>
      <w:r w:rsidR="00847E22">
        <w:rPr>
          <w:rStyle w:val="CommentReference"/>
          <w:b w:val="0"/>
          <w:bCs w:val="0"/>
        </w:rPr>
        <w:commentReference w:id="1182"/>
      </w:r>
      <w:bookmarkEnd w:id="1181"/>
    </w:p>
    <w:p w14:paraId="29C51BD5" w14:textId="1B6C781C" w:rsidR="00E73EDF" w:rsidRPr="00EC74DC" w:rsidRDefault="007653F1" w:rsidP="00507FDE">
      <w:pPr>
        <w:spacing w:after="120" w:line="240" w:lineRule="auto"/>
        <w:rPr>
          <w:rFonts w:cs="Arial"/>
        </w:rPr>
      </w:pPr>
      <w:r w:rsidRPr="00EC74DC">
        <w:rPr>
          <w:rFonts w:cs="Arial"/>
        </w:rPr>
        <w:t xml:space="preserve">For information exchange, there are several categories of metadata required: metadata about the overall </w:t>
      </w:r>
      <w:r w:rsidR="0014297C">
        <w:rPr>
          <w:rFonts w:cs="Arial"/>
        </w:rPr>
        <w:t>E</w:t>
      </w:r>
      <w:r w:rsidR="0014297C" w:rsidRPr="00EC74DC">
        <w:rPr>
          <w:rFonts w:cs="Arial"/>
        </w:rPr>
        <w:t xml:space="preserve">xchange </w:t>
      </w:r>
      <w:r w:rsidR="0014297C">
        <w:rPr>
          <w:rFonts w:cs="Arial"/>
        </w:rPr>
        <w:t>C</w:t>
      </w:r>
      <w:r w:rsidR="0014297C" w:rsidRPr="00EC74DC">
        <w:rPr>
          <w:rFonts w:cs="Arial"/>
        </w:rPr>
        <w:t>atalogue</w:t>
      </w:r>
      <w:r w:rsidRPr="00EC74DC">
        <w:rPr>
          <w:rFonts w:cs="Arial"/>
        </w:rPr>
        <w:t xml:space="preserve">; metadata about each of the datasets contained in the </w:t>
      </w:r>
      <w:r w:rsidR="00507FDE">
        <w:rPr>
          <w:rFonts w:cs="Arial"/>
        </w:rPr>
        <w:t>C</w:t>
      </w:r>
      <w:r w:rsidRPr="00EC74DC">
        <w:rPr>
          <w:rFonts w:cs="Arial"/>
        </w:rPr>
        <w:t>atalogue; and metadata about the support files that make up the package.</w:t>
      </w:r>
    </w:p>
    <w:p w14:paraId="13E38A0E" w14:textId="3D2A7976" w:rsidR="00E73EDF" w:rsidRPr="00EC74DC" w:rsidRDefault="00C67643" w:rsidP="00507FDE">
      <w:pPr>
        <w:spacing w:after="120" w:line="240" w:lineRule="auto"/>
        <w:rPr>
          <w:rFonts w:cs="Arial"/>
        </w:rPr>
      </w:pPr>
      <w:r>
        <w:rPr>
          <w:rFonts w:cs="Arial"/>
        </w:rPr>
        <w:t xml:space="preserve">S-100 Part 17, </w:t>
      </w:r>
      <w:r w:rsidR="007653F1" w:rsidRPr="00EC74DC">
        <w:rPr>
          <w:rFonts w:cs="Arial"/>
        </w:rPr>
        <w:t xml:space="preserve">Figures </w:t>
      </w:r>
      <w:r w:rsidR="00507FDE">
        <w:rPr>
          <w:rFonts w:cs="Arial"/>
        </w:rPr>
        <w:t>1</w:t>
      </w:r>
      <w:r>
        <w:rPr>
          <w:rFonts w:cs="Arial"/>
        </w:rPr>
        <w:t>7</w:t>
      </w:r>
      <w:r w:rsidR="00507FDE">
        <w:rPr>
          <w:rFonts w:cs="Arial"/>
        </w:rPr>
        <w:t>-1</w:t>
      </w:r>
      <w:r>
        <w:rPr>
          <w:rFonts w:cs="Arial"/>
        </w:rPr>
        <w:t>, 17-6</w:t>
      </w:r>
      <w:r w:rsidR="00507FDE" w:rsidRPr="00EC74DC">
        <w:rPr>
          <w:rFonts w:cs="Arial"/>
        </w:rPr>
        <w:t xml:space="preserve"> </w:t>
      </w:r>
      <w:r>
        <w:rPr>
          <w:rFonts w:cs="Arial"/>
        </w:rPr>
        <w:t>and</w:t>
      </w:r>
      <w:r w:rsidRPr="00EC74DC">
        <w:rPr>
          <w:rFonts w:cs="Arial"/>
        </w:rPr>
        <w:t xml:space="preserve"> </w:t>
      </w:r>
      <w:r w:rsidR="00507FDE">
        <w:rPr>
          <w:rFonts w:cs="Arial"/>
        </w:rPr>
        <w:t>1</w:t>
      </w:r>
      <w:r>
        <w:rPr>
          <w:rFonts w:cs="Arial"/>
        </w:rPr>
        <w:t>7</w:t>
      </w:r>
      <w:r w:rsidR="00507FDE">
        <w:rPr>
          <w:rFonts w:cs="Arial"/>
        </w:rPr>
        <w:t>-</w:t>
      </w:r>
      <w:r>
        <w:rPr>
          <w:rFonts w:cs="Arial"/>
        </w:rPr>
        <w:t>7</w:t>
      </w:r>
      <w:r w:rsidR="009D1EB7">
        <w:rPr>
          <w:rFonts w:cs="Arial"/>
        </w:rPr>
        <w:t xml:space="preserve"> </w:t>
      </w:r>
      <w:r w:rsidR="007653F1" w:rsidRPr="00EC74DC">
        <w:rPr>
          <w:rFonts w:cs="Arial"/>
        </w:rPr>
        <w:t>outline the overall concept of an S-</w:t>
      </w:r>
      <w:r w:rsidRPr="00EC74DC">
        <w:rPr>
          <w:rFonts w:cs="Arial"/>
        </w:rPr>
        <w:t>10</w:t>
      </w:r>
      <w:r>
        <w:rPr>
          <w:rFonts w:cs="Arial"/>
        </w:rPr>
        <w:t>0</w:t>
      </w:r>
      <w:r w:rsidRPr="00EC74DC">
        <w:rPr>
          <w:rFonts w:cs="Arial"/>
        </w:rPr>
        <w:t xml:space="preserve"> </w:t>
      </w:r>
      <w:r w:rsidR="00FC4A19">
        <w:rPr>
          <w:rFonts w:cs="Arial"/>
        </w:rPr>
        <w:t>E</w:t>
      </w:r>
      <w:r w:rsidR="007653F1" w:rsidRPr="00EC74DC">
        <w:rPr>
          <w:rFonts w:cs="Arial"/>
        </w:rPr>
        <w:t xml:space="preserve">xchange </w:t>
      </w:r>
      <w:r w:rsidR="00FC4A19">
        <w:rPr>
          <w:rFonts w:cs="Arial"/>
        </w:rPr>
        <w:t>S</w:t>
      </w:r>
      <w:r w:rsidR="007653F1" w:rsidRPr="00EC74DC">
        <w:rPr>
          <w:rFonts w:cs="Arial"/>
        </w:rPr>
        <w:t xml:space="preserve">et for the interchange of geospatial data and its relevant metadata. Figure </w:t>
      </w:r>
      <w:r w:rsidR="00FC4A19">
        <w:rPr>
          <w:rFonts w:cs="Arial"/>
        </w:rPr>
        <w:t>1</w:t>
      </w:r>
      <w:r>
        <w:rPr>
          <w:rFonts w:cs="Arial"/>
        </w:rPr>
        <w:t>7</w:t>
      </w:r>
      <w:r w:rsidR="00FC4A19">
        <w:rPr>
          <w:rFonts w:cs="Arial"/>
        </w:rPr>
        <w:t>-1</w:t>
      </w:r>
      <w:r w:rsidR="00FC4A19" w:rsidRPr="00EC74DC">
        <w:rPr>
          <w:rFonts w:cs="Arial"/>
        </w:rPr>
        <w:t xml:space="preserve"> </w:t>
      </w:r>
      <w:r w:rsidR="007653F1" w:rsidRPr="00EC74DC">
        <w:rPr>
          <w:rFonts w:cs="Arial"/>
        </w:rPr>
        <w:t xml:space="preserve">depicts the realization of the ISO </w:t>
      </w:r>
      <w:r w:rsidR="00AD451B" w:rsidRPr="00BB5EA2">
        <w:rPr>
          <w:rFonts w:cs="Arial"/>
        </w:rPr>
        <w:t>19115-1 and 19115-3</w:t>
      </w:r>
      <w:r w:rsidR="007653F1" w:rsidRPr="00EC74DC">
        <w:rPr>
          <w:rFonts w:cs="Arial"/>
        </w:rPr>
        <w:t xml:space="preserve"> classes which form the foundation of the </w:t>
      </w:r>
      <w:r w:rsidR="00FC4A19">
        <w:rPr>
          <w:rFonts w:cs="Arial"/>
        </w:rPr>
        <w:t>E</w:t>
      </w:r>
      <w:r w:rsidR="007653F1" w:rsidRPr="00EC74DC">
        <w:rPr>
          <w:rFonts w:cs="Arial"/>
        </w:rPr>
        <w:t xml:space="preserve">xchange </w:t>
      </w:r>
      <w:r w:rsidR="00FC4A19">
        <w:rPr>
          <w:rFonts w:cs="Arial"/>
        </w:rPr>
        <w:t>S</w:t>
      </w:r>
      <w:r w:rsidR="007653F1" w:rsidRPr="00EC74DC">
        <w:rPr>
          <w:rFonts w:cs="Arial"/>
        </w:rPr>
        <w:t xml:space="preserve">et. The overall structure of S-101 metadata for </w:t>
      </w:r>
      <w:r w:rsidR="00FC4A19">
        <w:rPr>
          <w:rFonts w:cs="Arial"/>
        </w:rPr>
        <w:t>E</w:t>
      </w:r>
      <w:r w:rsidR="007653F1" w:rsidRPr="00EC74DC">
        <w:rPr>
          <w:rFonts w:cs="Arial"/>
        </w:rPr>
        <w:t xml:space="preserve">xchange </w:t>
      </w:r>
      <w:r w:rsidR="00FC4A19">
        <w:rPr>
          <w:rFonts w:cs="Arial"/>
        </w:rPr>
        <w:t>S</w:t>
      </w:r>
      <w:r w:rsidR="007653F1" w:rsidRPr="00EC74DC">
        <w:rPr>
          <w:rFonts w:cs="Arial"/>
        </w:rPr>
        <w:t xml:space="preserve">ets is </w:t>
      </w:r>
      <w:r w:rsidR="00AD451B" w:rsidRPr="00EC74DC">
        <w:rPr>
          <w:rFonts w:cs="Arial"/>
        </w:rPr>
        <w:t>the same as S-100 metadata</w:t>
      </w:r>
      <w:r w:rsidR="00AD7750">
        <w:rPr>
          <w:rFonts w:cs="Arial"/>
        </w:rPr>
        <w:t xml:space="preserve">. Figure </w:t>
      </w:r>
      <w:r>
        <w:rPr>
          <w:rFonts w:cs="Arial"/>
        </w:rPr>
        <w:t>17-6</w:t>
      </w:r>
      <w:r w:rsidR="00AD7750">
        <w:rPr>
          <w:rFonts w:cs="Arial"/>
        </w:rPr>
        <w:t xml:space="preserve"> depicts the structure of the Exchange Set Catalogue and the structure of the Exchange Set </w:t>
      </w:r>
      <w:r w:rsidR="0014297C">
        <w:rPr>
          <w:rFonts w:cs="Arial"/>
        </w:rPr>
        <w:t>as</w:t>
      </w:r>
      <w:r w:rsidR="00AD7750">
        <w:rPr>
          <w:rFonts w:cs="Arial"/>
        </w:rPr>
        <w:t xml:space="preserve"> </w:t>
      </w:r>
      <w:r w:rsidR="002F5ED7">
        <w:rPr>
          <w:rFonts w:cs="Arial"/>
        </w:rPr>
        <w:t xml:space="preserve">included in </w:t>
      </w:r>
      <w:r w:rsidR="0014297C">
        <w:rPr>
          <w:rFonts w:cs="Arial"/>
        </w:rPr>
        <w:t xml:space="preserve">S-100 part 17, </w:t>
      </w:r>
      <w:r w:rsidR="002F5ED7">
        <w:rPr>
          <w:rFonts w:cs="Arial"/>
        </w:rPr>
        <w:t>Figure 17-1</w:t>
      </w:r>
      <w:r w:rsidR="00AD7750">
        <w:rPr>
          <w:rFonts w:cs="Arial"/>
        </w:rPr>
        <w:t xml:space="preserve"> </w:t>
      </w:r>
      <w:r w:rsidR="0014297C">
        <w:rPr>
          <w:rFonts w:cs="Arial"/>
        </w:rPr>
        <w:t>is also</w:t>
      </w:r>
      <w:r w:rsidR="00AD7750">
        <w:rPr>
          <w:rFonts w:cs="Arial"/>
        </w:rPr>
        <w:t xml:space="preserve"> </w:t>
      </w:r>
      <w:r w:rsidR="009D1EB7">
        <w:rPr>
          <w:rFonts w:cs="Arial"/>
        </w:rPr>
        <w:t xml:space="preserve">described in </w:t>
      </w:r>
      <w:r w:rsidR="00AD7750">
        <w:rPr>
          <w:rFonts w:cs="Arial"/>
        </w:rPr>
        <w:t>clause 11.2</w:t>
      </w:r>
      <w:r w:rsidR="0014297C">
        <w:rPr>
          <w:rFonts w:cs="Arial"/>
        </w:rPr>
        <w:t xml:space="preserve"> above</w:t>
      </w:r>
      <w:r w:rsidR="007653F1" w:rsidRPr="00EC74DC">
        <w:rPr>
          <w:rFonts w:cs="Arial"/>
        </w:rPr>
        <w:t xml:space="preserve">. More detailed information about the various classes is shown in Figure </w:t>
      </w:r>
      <w:r w:rsidR="0014297C">
        <w:rPr>
          <w:rFonts w:cs="Arial"/>
        </w:rPr>
        <w:t>17-7</w:t>
      </w:r>
      <w:r w:rsidR="00FC4A19" w:rsidRPr="00EC74DC">
        <w:rPr>
          <w:rFonts w:cs="Arial"/>
        </w:rPr>
        <w:t xml:space="preserve"> </w:t>
      </w:r>
      <w:r w:rsidR="007653F1" w:rsidRPr="00EC74DC">
        <w:rPr>
          <w:rFonts w:cs="Arial"/>
        </w:rPr>
        <w:t xml:space="preserve">and a textual description in the </w:t>
      </w:r>
      <w:r w:rsidR="00FC4A19">
        <w:rPr>
          <w:rFonts w:cs="Arial"/>
        </w:rPr>
        <w:t>T</w:t>
      </w:r>
      <w:r w:rsidR="007653F1" w:rsidRPr="00EC74DC">
        <w:rPr>
          <w:rFonts w:cs="Arial"/>
        </w:rPr>
        <w:t>ables</w:t>
      </w:r>
      <w:r w:rsidR="00496009">
        <w:rPr>
          <w:rFonts w:cs="Arial"/>
        </w:rPr>
        <w:t xml:space="preserve"> is included</w:t>
      </w:r>
      <w:r w:rsidR="007653F1" w:rsidRPr="00EC74DC">
        <w:rPr>
          <w:rFonts w:cs="Arial"/>
        </w:rPr>
        <w:t xml:space="preserve"> at clause</w:t>
      </w:r>
      <w:r w:rsidR="00CF1CF7">
        <w:rPr>
          <w:rFonts w:cs="Arial"/>
        </w:rPr>
        <w:t>s</w:t>
      </w:r>
      <w:r w:rsidR="007653F1" w:rsidRPr="00EC74DC">
        <w:rPr>
          <w:rFonts w:cs="Arial"/>
        </w:rPr>
        <w:t xml:space="preserve"> 12.</w:t>
      </w:r>
      <w:r w:rsidR="00CF1CF7">
        <w:rPr>
          <w:rFonts w:cs="Arial"/>
        </w:rPr>
        <w:t>1.1 to 12.1.4</w:t>
      </w:r>
      <w:r w:rsidR="00496009">
        <w:rPr>
          <w:rFonts w:cs="Arial"/>
        </w:rPr>
        <w:t xml:space="preserve"> below</w:t>
      </w:r>
      <w:r w:rsidR="007653F1" w:rsidRPr="00EC74DC">
        <w:rPr>
          <w:rFonts w:cs="Arial"/>
        </w:rPr>
        <w:t>.</w:t>
      </w:r>
    </w:p>
    <w:p w14:paraId="1DF28CDC" w14:textId="1272A22B" w:rsidR="000A3FB7" w:rsidRDefault="007653F1" w:rsidP="00FC4A19">
      <w:pPr>
        <w:spacing w:after="120" w:line="240" w:lineRule="auto"/>
        <w:rPr>
          <w:ins w:id="1183" w:author="Jeff Wootton" w:date="2024-06-22T12:00:00Z" w16du:dateUtc="2024-06-22T10:00:00Z"/>
          <w:rFonts w:cs="Arial"/>
        </w:rPr>
      </w:pPr>
      <w:r w:rsidRPr="00EC74DC">
        <w:rPr>
          <w:rFonts w:cs="Arial"/>
        </w:rPr>
        <w:t xml:space="preserve">The discovery metadata classes have numerous attributes which </w:t>
      </w:r>
      <w:del w:id="1184" w:author="Jeff Wootton" w:date="2024-07-17T11:38:00Z" w16du:dateUtc="2024-07-17T09:38:00Z">
        <w:r w:rsidRPr="00EC74DC" w:rsidDel="00190260">
          <w:rPr>
            <w:rFonts w:cs="Arial"/>
          </w:rPr>
          <w:delText xml:space="preserve">enable </w:delText>
        </w:r>
      </w:del>
      <w:ins w:id="1185" w:author="Jeff Wootton" w:date="2024-07-17T11:38:00Z" w16du:dateUtc="2024-07-17T09:38:00Z">
        <w:r w:rsidR="00190260">
          <w:rPr>
            <w:rFonts w:cs="Arial"/>
          </w:rPr>
          <w:t>expose</w:t>
        </w:r>
        <w:r w:rsidR="00190260" w:rsidRPr="00EC74DC">
          <w:rPr>
            <w:rFonts w:cs="Arial"/>
          </w:rPr>
          <w:t xml:space="preserve"> </w:t>
        </w:r>
      </w:ins>
      <w:r w:rsidRPr="00EC74DC">
        <w:rPr>
          <w:rFonts w:cs="Arial"/>
        </w:rPr>
        <w:t xml:space="preserve">important information about the </w:t>
      </w:r>
      <w:del w:id="1186" w:author="Jeff Wootton" w:date="2024-06-22T11:59:00Z" w16du:dateUtc="2024-06-22T09:59:00Z">
        <w:r w:rsidRPr="00EC74DC" w:rsidDel="00FF4106">
          <w:rPr>
            <w:rFonts w:cs="Arial"/>
          </w:rPr>
          <w:delText xml:space="preserve">datasets </w:delText>
        </w:r>
      </w:del>
      <w:ins w:id="1187" w:author="Jeff Wootton" w:date="2024-06-22T11:59:00Z" w16du:dateUtc="2024-06-22T09:59:00Z">
        <w:r w:rsidR="00FF4106">
          <w:rPr>
            <w:rFonts w:cs="Arial"/>
          </w:rPr>
          <w:t>ENCs</w:t>
        </w:r>
      </w:ins>
      <w:ins w:id="1188" w:author="Jeff Wootton" w:date="2024-07-17T11:42:00Z" w16du:dateUtc="2024-07-17T09:42:00Z">
        <w:r w:rsidR="00297CC3">
          <w:rPr>
            <w:rFonts w:cs="Arial"/>
          </w:rPr>
          <w:t>,</w:t>
        </w:r>
      </w:ins>
      <w:ins w:id="1189" w:author="Jeff Wootton" w:date="2024-06-22T11:59:00Z" w16du:dateUtc="2024-06-22T09:59:00Z">
        <w:r w:rsidR="00FF4106" w:rsidRPr="00EC74DC">
          <w:rPr>
            <w:rFonts w:cs="Arial"/>
          </w:rPr>
          <w:t xml:space="preserve"> </w:t>
        </w:r>
      </w:ins>
      <w:del w:id="1190" w:author="Jeff Wootton" w:date="2024-07-17T11:42:00Z" w16du:dateUtc="2024-07-17T09:42:00Z">
        <w:r w:rsidRPr="00EC74DC" w:rsidDel="00297CC3">
          <w:rPr>
            <w:rFonts w:cs="Arial"/>
          </w:rPr>
          <w:delText xml:space="preserve">and </w:delText>
        </w:r>
      </w:del>
      <w:del w:id="1191" w:author="Jeff Wootton" w:date="2024-06-22T12:00:00Z" w16du:dateUtc="2024-06-22T10:00:00Z">
        <w:r w:rsidRPr="00EC74DC" w:rsidDel="00657B8C">
          <w:rPr>
            <w:rFonts w:cs="Arial"/>
          </w:rPr>
          <w:delText xml:space="preserve">accompanying </w:delText>
        </w:r>
      </w:del>
      <w:ins w:id="1192" w:author="Jeff Wootton" w:date="2024-06-13T19:12:00Z" w16du:dateUtc="2024-06-13T17:12:00Z">
        <w:r w:rsidR="00847E22">
          <w:rPr>
            <w:rFonts w:cs="Arial"/>
          </w:rPr>
          <w:t xml:space="preserve">ENC </w:t>
        </w:r>
      </w:ins>
      <w:ins w:id="1193" w:author="Jeff Wootton" w:date="2024-06-22T12:00:00Z" w16du:dateUtc="2024-06-22T10:00:00Z">
        <w:r w:rsidR="00657B8C">
          <w:rPr>
            <w:rFonts w:cs="Arial"/>
          </w:rPr>
          <w:t>support</w:t>
        </w:r>
      </w:ins>
      <w:ins w:id="1194" w:author="Jeff Wootton" w:date="2024-07-17T11:39:00Z" w16du:dateUtc="2024-07-17T09:39:00Z">
        <w:r w:rsidR="0066672B">
          <w:rPr>
            <w:rFonts w:cs="Arial"/>
          </w:rPr>
          <w:t xml:space="preserve"> files</w:t>
        </w:r>
      </w:ins>
      <w:ins w:id="1195" w:author="Jeff Wootton" w:date="2024-06-13T19:12:00Z" w16du:dateUtc="2024-06-13T17:12:00Z">
        <w:r w:rsidR="00847E22">
          <w:rPr>
            <w:rFonts w:cs="Arial"/>
          </w:rPr>
          <w:t xml:space="preserve"> and system </w:t>
        </w:r>
      </w:ins>
      <w:r w:rsidRPr="00EC74DC">
        <w:rPr>
          <w:rFonts w:cs="Arial"/>
        </w:rPr>
        <w:t xml:space="preserve">support files to be examined without the need to process the data, </w:t>
      </w:r>
      <w:r w:rsidRPr="00EC74DC">
        <w:rPr>
          <w:rFonts w:cs="Arial" w:hint="eastAsia"/>
        </w:rPr>
        <w:t>for example</w:t>
      </w:r>
      <w:r w:rsidRPr="00EC74DC">
        <w:rPr>
          <w:rFonts w:cs="Arial"/>
        </w:rPr>
        <w:t xml:space="preserve"> decrypt, decompress, load etc.</w:t>
      </w:r>
    </w:p>
    <w:p w14:paraId="157BE985" w14:textId="51815267" w:rsidR="00496009" w:rsidRDefault="007653F1" w:rsidP="00FC4A19">
      <w:pPr>
        <w:spacing w:after="120" w:line="240" w:lineRule="auto"/>
        <w:rPr>
          <w:rFonts w:cs="Arial"/>
        </w:rPr>
      </w:pPr>
      <w:del w:id="1196" w:author="Jeff Wootton" w:date="2024-07-17T11:40:00Z" w16du:dateUtc="2024-07-17T09:40:00Z">
        <w:r w:rsidRPr="00EC74DC" w:rsidDel="0066672B">
          <w:rPr>
            <w:rFonts w:cs="Arial"/>
          </w:rPr>
          <w:delText>Other</w:delText>
        </w:r>
      </w:del>
      <w:ins w:id="1197" w:author="Jeff Wootton" w:date="2024-07-17T11:40:00Z" w16du:dateUtc="2024-07-17T09:40:00Z">
        <w:r w:rsidR="0066672B">
          <w:rPr>
            <w:rFonts w:cs="Arial"/>
          </w:rPr>
          <w:t>S</w:t>
        </w:r>
      </w:ins>
      <w:ins w:id="1198" w:author="Jeff Wootton" w:date="2024-06-13T19:13:00Z" w16du:dateUtc="2024-06-13T17:13:00Z">
        <w:r w:rsidR="00847E22">
          <w:rPr>
            <w:rFonts w:cs="Arial"/>
          </w:rPr>
          <w:t>ystem support files, such as Feature and Portrayal</w:t>
        </w:r>
      </w:ins>
      <w:r w:rsidRPr="00EC74DC">
        <w:rPr>
          <w:rFonts w:cs="Arial"/>
        </w:rPr>
        <w:t xml:space="preserve"> </w:t>
      </w:r>
      <w:r w:rsidR="00FC4A19">
        <w:rPr>
          <w:rFonts w:cs="Arial"/>
        </w:rPr>
        <w:t>C</w:t>
      </w:r>
      <w:r w:rsidRPr="00EC74DC">
        <w:rPr>
          <w:rFonts w:cs="Arial"/>
        </w:rPr>
        <w:t xml:space="preserve">atalogues </w:t>
      </w:r>
      <w:ins w:id="1199" w:author="Jeff Wootton" w:date="2024-06-13T19:13:00Z" w16du:dateUtc="2024-06-13T17:13:00Z">
        <w:r w:rsidR="00847E22">
          <w:rPr>
            <w:rFonts w:cs="Arial"/>
          </w:rPr>
          <w:t xml:space="preserve">or codelist dictionary files, </w:t>
        </w:r>
      </w:ins>
      <w:r w:rsidRPr="00EC74DC">
        <w:rPr>
          <w:rFonts w:cs="Arial"/>
        </w:rPr>
        <w:t xml:space="preserve">can be included in the </w:t>
      </w:r>
      <w:r w:rsidR="00FC4A19">
        <w:rPr>
          <w:rFonts w:cs="Arial"/>
        </w:rPr>
        <w:t>E</w:t>
      </w:r>
      <w:r w:rsidRPr="00EC74DC">
        <w:rPr>
          <w:rFonts w:cs="Arial"/>
        </w:rPr>
        <w:t xml:space="preserve">xchange </w:t>
      </w:r>
      <w:r w:rsidR="00FC4A19">
        <w:rPr>
          <w:rFonts w:cs="Arial"/>
        </w:rPr>
        <w:t>S</w:t>
      </w:r>
      <w:r w:rsidRPr="00EC74DC">
        <w:rPr>
          <w:rFonts w:cs="Arial"/>
        </w:rPr>
        <w:t xml:space="preserve">et in support of the </w:t>
      </w:r>
      <w:del w:id="1200" w:author="Jeff Wootton" w:date="2024-06-22T12:01:00Z" w16du:dateUtc="2024-06-22T10:01:00Z">
        <w:r w:rsidRPr="00EC74DC" w:rsidDel="00ED27DD">
          <w:rPr>
            <w:rFonts w:cs="Arial"/>
          </w:rPr>
          <w:delText xml:space="preserve">datasets </w:delText>
        </w:r>
      </w:del>
      <w:del w:id="1201" w:author="Jeff Wootton" w:date="2024-06-13T19:14:00Z" w16du:dateUtc="2024-06-13T17:14:00Z">
        <w:r w:rsidRPr="00EC74DC" w:rsidDel="00847E22">
          <w:rPr>
            <w:rFonts w:cs="Arial"/>
          </w:rPr>
          <w:delText xml:space="preserve">such as </w:delText>
        </w:r>
        <w:r w:rsidR="00FC4A19" w:rsidDel="00847E22">
          <w:rPr>
            <w:rFonts w:cs="Arial"/>
          </w:rPr>
          <w:delText>F</w:delText>
        </w:r>
        <w:r w:rsidRPr="00EC74DC" w:rsidDel="00847E22">
          <w:rPr>
            <w:rFonts w:cs="Arial"/>
          </w:rPr>
          <w:delText xml:space="preserve">eature and </w:delText>
        </w:r>
        <w:r w:rsidR="00FC4A19" w:rsidDel="00847E22">
          <w:rPr>
            <w:rFonts w:cs="Arial"/>
          </w:rPr>
          <w:delText>P</w:delText>
        </w:r>
        <w:r w:rsidRPr="00EC74DC" w:rsidDel="00847E22">
          <w:rPr>
            <w:rFonts w:cs="Arial"/>
          </w:rPr>
          <w:delText>ortrayal</w:delText>
        </w:r>
      </w:del>
      <w:ins w:id="1202" w:author="Jeff Wootton" w:date="2024-06-13T19:14:00Z" w16du:dateUtc="2024-06-13T17:14:00Z">
        <w:r w:rsidR="00847E22">
          <w:rPr>
            <w:rFonts w:cs="Arial"/>
          </w:rPr>
          <w:t>end-user system</w:t>
        </w:r>
      </w:ins>
      <w:r w:rsidRPr="00EC74DC">
        <w:rPr>
          <w:rFonts w:cs="Arial"/>
        </w:rPr>
        <w:t>. The attribute “</w:t>
      </w:r>
      <w:del w:id="1203" w:author="Jeff Wootton" w:date="2024-06-13T19:16:00Z" w16du:dateUtc="2024-06-13T17:16:00Z">
        <w:r w:rsidRPr="00EC74DC" w:rsidDel="00847E22">
          <w:rPr>
            <w:rFonts w:cs="Arial"/>
          </w:rPr>
          <w:delText>purpose</w:delText>
        </w:r>
      </w:del>
      <w:ins w:id="1204" w:author="Jeff Wootton" w:date="2024-06-13T19:16:00Z" w16du:dateUtc="2024-06-13T17:16:00Z">
        <w:r w:rsidR="00847E22">
          <w:rPr>
            <w:rFonts w:cs="Arial"/>
          </w:rPr>
          <w:t>resourceP</w:t>
        </w:r>
        <w:r w:rsidR="00847E22" w:rsidRPr="00EC74DC">
          <w:rPr>
            <w:rFonts w:cs="Arial"/>
          </w:rPr>
          <w:t>urpose</w:t>
        </w:r>
      </w:ins>
      <w:r w:rsidRPr="00EC74DC">
        <w:rPr>
          <w:rFonts w:cs="Arial"/>
        </w:rPr>
        <w:t xml:space="preserve">” of the </w:t>
      </w:r>
      <w:ins w:id="1205" w:author="Jeff Wootton" w:date="2024-06-25T08:05:00Z" w16du:dateUtc="2024-06-25T06:05:00Z">
        <w:r w:rsidR="00027D85">
          <w:rPr>
            <w:rFonts w:cs="Arial"/>
          </w:rPr>
          <w:t xml:space="preserve">ENC </w:t>
        </w:r>
        <w:r w:rsidR="00027D85">
          <w:t>Support File Discovery Metadata</w:t>
        </w:r>
      </w:ins>
      <w:del w:id="1206" w:author="Jeff Wootton" w:date="2024-06-25T08:05:00Z" w16du:dateUtc="2024-06-25T06:05:00Z">
        <w:r w:rsidRPr="00EC74DC" w:rsidDel="00027D85">
          <w:rPr>
            <w:rFonts w:cs="Arial"/>
          </w:rPr>
          <w:delText>support file metadata</w:delText>
        </w:r>
      </w:del>
      <w:r w:rsidRPr="00EC74DC">
        <w:rPr>
          <w:rFonts w:cs="Arial"/>
        </w:rPr>
        <w:t xml:space="preserve"> provides a mechanism to </w:t>
      </w:r>
      <w:del w:id="1207" w:author="Jeff Wootton" w:date="2024-06-13T19:17:00Z" w16du:dateUtc="2024-06-13T17:17:00Z">
        <w:r w:rsidRPr="00EC74DC" w:rsidDel="00847E22">
          <w:rPr>
            <w:rFonts w:cs="Arial"/>
          </w:rPr>
          <w:delText xml:space="preserve">update </w:delText>
        </w:r>
      </w:del>
      <w:ins w:id="1208" w:author="Jeff Wootton" w:date="2024-06-13T19:17:00Z" w16du:dateUtc="2024-06-13T17:17:00Z">
        <w:r w:rsidR="00847E22">
          <w:rPr>
            <w:rFonts w:cs="Arial"/>
          </w:rPr>
          <w:t>“read” and apply</w:t>
        </w:r>
        <w:r w:rsidR="00847E22" w:rsidRPr="00EC74DC">
          <w:rPr>
            <w:rFonts w:cs="Arial"/>
          </w:rPr>
          <w:t xml:space="preserve"> </w:t>
        </w:r>
      </w:ins>
      <w:ins w:id="1209" w:author="Jeff Wootton" w:date="2024-06-22T12:02:00Z" w16du:dateUtc="2024-06-22T10:02:00Z">
        <w:r w:rsidR="005721A0">
          <w:rPr>
            <w:rFonts w:cs="Arial"/>
          </w:rPr>
          <w:t xml:space="preserve">these system </w:t>
        </w:r>
      </w:ins>
      <w:r w:rsidRPr="00EC74DC">
        <w:rPr>
          <w:rFonts w:cs="Arial"/>
        </w:rPr>
        <w:t>support files more easily.</w:t>
      </w:r>
    </w:p>
    <w:p w14:paraId="25DA7ABD" w14:textId="77777777" w:rsidR="00496009" w:rsidRPr="00BB5EA2" w:rsidRDefault="00496009" w:rsidP="00496009">
      <w:pPr>
        <w:autoSpaceDE w:val="0"/>
        <w:autoSpaceDN w:val="0"/>
        <w:adjustRightInd w:val="0"/>
        <w:spacing w:after="120" w:line="240" w:lineRule="auto"/>
        <w:rPr>
          <w:lang w:eastAsia="de-DE"/>
        </w:rPr>
      </w:pPr>
      <w:r w:rsidRPr="00BB5EA2">
        <w:rPr>
          <w:lang w:eastAsia="de-DE"/>
        </w:rPr>
        <w:t>The following clauses define the mandatory and optional metadata needed for S-101. In some cases the metadata may be repeated in a national language. If this is the case it is noted in the Remarks column.</w:t>
      </w:r>
    </w:p>
    <w:p w14:paraId="10E579D8" w14:textId="3BB79D7A" w:rsidR="00496009" w:rsidRPr="00EC74DC" w:rsidRDefault="00496009" w:rsidP="00496009">
      <w:pPr>
        <w:spacing w:after="120" w:line="240" w:lineRule="auto"/>
        <w:rPr>
          <w:rFonts w:cs="Arial"/>
        </w:rPr>
      </w:pPr>
      <w:r w:rsidRPr="00BB5EA2">
        <w:rPr>
          <w:lang w:eastAsia="de-DE"/>
        </w:rPr>
        <w:t xml:space="preserve">In the following clauses, wherever S-101 makes an optional S-100 metadata attribute mandatory (that is, restricts multiplicity from 0.. to 1..), the restricted multiplicity is shown in place of the multiplicity given in S-100 Part </w:t>
      </w:r>
      <w:r>
        <w:rPr>
          <w:lang w:eastAsia="de-DE"/>
        </w:rPr>
        <w:t>17, and a comment noting the restricted multiplicity has been included in the Remarks column</w:t>
      </w:r>
      <w:r w:rsidRPr="00BB5EA2">
        <w:rPr>
          <w:lang w:eastAsia="de-DE"/>
        </w:rPr>
        <w:t>.</w:t>
      </w:r>
    </w:p>
    <w:p w14:paraId="4DC50FFA" w14:textId="427946EA" w:rsidR="00601644" w:rsidDel="00E356FF" w:rsidRDefault="00601644" w:rsidP="00FC4A19">
      <w:pPr>
        <w:spacing w:after="120" w:line="240" w:lineRule="auto"/>
        <w:rPr>
          <w:del w:id="1210" w:author="Jeff Wootton" w:date="2024-03-27T12:16:00Z"/>
        </w:rPr>
      </w:pPr>
    </w:p>
    <w:p w14:paraId="6FF394DB" w14:textId="0CCCC7C8" w:rsidR="00601644" w:rsidDel="00E356FF" w:rsidRDefault="00601644">
      <w:pPr>
        <w:spacing w:after="160" w:line="259" w:lineRule="auto"/>
        <w:jc w:val="left"/>
        <w:rPr>
          <w:del w:id="1211" w:author="Jeff Wootton" w:date="2024-03-27T12:16:00Z"/>
        </w:rPr>
      </w:pPr>
      <w:del w:id="1212" w:author="Jeff Wootton" w:date="2024-03-27T12:16:00Z">
        <w:r w:rsidDel="00E356FF">
          <w:br w:type="page"/>
        </w:r>
      </w:del>
    </w:p>
    <w:p w14:paraId="12C08383" w14:textId="3EA49258" w:rsidR="00601644" w:rsidRPr="00E61AD8" w:rsidDel="00E356FF" w:rsidRDefault="00601644" w:rsidP="00601644">
      <w:pPr>
        <w:spacing w:line="240" w:lineRule="auto"/>
        <w:rPr>
          <w:del w:id="1213" w:author="Jeff Wootton" w:date="2024-03-27T12:16:00Z"/>
          <w:lang w:val="en-US"/>
        </w:rPr>
      </w:pPr>
    </w:p>
    <w:p w14:paraId="7E81E133" w14:textId="4A8F1335" w:rsidR="00601644" w:rsidRPr="00E61AD8" w:rsidDel="00E356FF" w:rsidRDefault="00601644" w:rsidP="00601644">
      <w:pPr>
        <w:spacing w:line="240" w:lineRule="auto"/>
        <w:rPr>
          <w:del w:id="1214" w:author="Jeff Wootton" w:date="2024-03-27T12:16:00Z"/>
          <w:lang w:val="en-US"/>
        </w:rPr>
      </w:pPr>
    </w:p>
    <w:p w14:paraId="57A94C99" w14:textId="6DE0BEE7" w:rsidR="00601644" w:rsidRPr="00E61AD8" w:rsidDel="00E356FF" w:rsidRDefault="00601644" w:rsidP="00601644">
      <w:pPr>
        <w:spacing w:line="240" w:lineRule="auto"/>
        <w:rPr>
          <w:del w:id="1215" w:author="Jeff Wootton" w:date="2024-03-27T12:16:00Z"/>
          <w:lang w:val="en-US"/>
        </w:rPr>
      </w:pPr>
    </w:p>
    <w:p w14:paraId="14EC7927" w14:textId="62089E46" w:rsidR="00601644" w:rsidRPr="00E61AD8" w:rsidDel="00E356FF" w:rsidRDefault="00601644" w:rsidP="00601644">
      <w:pPr>
        <w:spacing w:line="240" w:lineRule="auto"/>
        <w:rPr>
          <w:del w:id="1216" w:author="Jeff Wootton" w:date="2024-03-27T12:16:00Z"/>
          <w:lang w:val="en-US"/>
        </w:rPr>
      </w:pPr>
    </w:p>
    <w:p w14:paraId="4EF09267" w14:textId="7FACD518" w:rsidR="00601644" w:rsidRPr="00E61AD8" w:rsidDel="00E356FF" w:rsidRDefault="00601644" w:rsidP="00601644">
      <w:pPr>
        <w:spacing w:line="240" w:lineRule="auto"/>
        <w:rPr>
          <w:del w:id="1217" w:author="Jeff Wootton" w:date="2024-03-27T12:16:00Z"/>
          <w:lang w:val="en-US"/>
        </w:rPr>
      </w:pPr>
    </w:p>
    <w:p w14:paraId="7E2D4CF6" w14:textId="2477E89D" w:rsidR="00601644" w:rsidRPr="00E61AD8" w:rsidDel="00E356FF" w:rsidRDefault="00601644" w:rsidP="00601644">
      <w:pPr>
        <w:spacing w:line="240" w:lineRule="auto"/>
        <w:rPr>
          <w:del w:id="1218" w:author="Jeff Wootton" w:date="2024-03-27T12:16:00Z"/>
          <w:lang w:val="en-US"/>
        </w:rPr>
      </w:pPr>
    </w:p>
    <w:p w14:paraId="2AEE6783" w14:textId="2723A248" w:rsidR="00601644" w:rsidRPr="00E61AD8" w:rsidDel="00E356FF" w:rsidRDefault="00601644" w:rsidP="00601644">
      <w:pPr>
        <w:spacing w:line="240" w:lineRule="auto"/>
        <w:rPr>
          <w:del w:id="1219" w:author="Jeff Wootton" w:date="2024-03-27T12:16:00Z"/>
          <w:lang w:val="en-US"/>
        </w:rPr>
      </w:pPr>
    </w:p>
    <w:p w14:paraId="1705E708" w14:textId="1D15766E" w:rsidR="00601644" w:rsidRPr="00E61AD8" w:rsidDel="00E356FF" w:rsidRDefault="00601644" w:rsidP="00601644">
      <w:pPr>
        <w:spacing w:line="240" w:lineRule="auto"/>
        <w:rPr>
          <w:del w:id="1220" w:author="Jeff Wootton" w:date="2024-03-27T12:16:00Z"/>
          <w:lang w:val="en-US"/>
        </w:rPr>
      </w:pPr>
    </w:p>
    <w:p w14:paraId="587CDA99" w14:textId="5B6D1E5E" w:rsidR="00601644" w:rsidRPr="00E61AD8" w:rsidDel="00E356FF" w:rsidRDefault="00601644" w:rsidP="00601644">
      <w:pPr>
        <w:spacing w:line="240" w:lineRule="auto"/>
        <w:rPr>
          <w:del w:id="1221" w:author="Jeff Wootton" w:date="2024-03-27T12:16:00Z"/>
          <w:lang w:val="en-US"/>
        </w:rPr>
      </w:pPr>
    </w:p>
    <w:p w14:paraId="48DAFE5E" w14:textId="0432F623" w:rsidR="00601644" w:rsidRPr="00E61AD8" w:rsidDel="00E356FF" w:rsidRDefault="00601644" w:rsidP="00601644">
      <w:pPr>
        <w:spacing w:line="240" w:lineRule="auto"/>
        <w:rPr>
          <w:del w:id="1222" w:author="Jeff Wootton" w:date="2024-03-27T12:16:00Z"/>
          <w:lang w:val="en-US"/>
        </w:rPr>
      </w:pPr>
    </w:p>
    <w:p w14:paraId="145D2D60" w14:textId="3219451A" w:rsidR="00601644" w:rsidRPr="00E61AD8" w:rsidDel="00E356FF" w:rsidRDefault="00601644" w:rsidP="00601644">
      <w:pPr>
        <w:spacing w:line="240" w:lineRule="auto"/>
        <w:rPr>
          <w:del w:id="1223" w:author="Jeff Wootton" w:date="2024-03-27T12:16:00Z"/>
          <w:lang w:val="en-US"/>
        </w:rPr>
      </w:pPr>
    </w:p>
    <w:p w14:paraId="55A26B74" w14:textId="0E7CCC9E" w:rsidR="00601644" w:rsidRPr="00E61AD8" w:rsidDel="00E356FF" w:rsidRDefault="00601644" w:rsidP="00601644">
      <w:pPr>
        <w:spacing w:line="240" w:lineRule="auto"/>
        <w:rPr>
          <w:del w:id="1224" w:author="Jeff Wootton" w:date="2024-03-27T12:16:00Z"/>
          <w:lang w:val="en-US"/>
        </w:rPr>
      </w:pPr>
    </w:p>
    <w:p w14:paraId="53012817" w14:textId="64C27887" w:rsidR="00601644" w:rsidRPr="00E61AD8" w:rsidDel="00E356FF" w:rsidRDefault="00601644" w:rsidP="00601644">
      <w:pPr>
        <w:spacing w:line="240" w:lineRule="auto"/>
        <w:rPr>
          <w:del w:id="1225" w:author="Jeff Wootton" w:date="2024-03-27T12:16:00Z"/>
          <w:lang w:val="en-US"/>
        </w:rPr>
      </w:pPr>
    </w:p>
    <w:p w14:paraId="6E6BEA39" w14:textId="1396B68D" w:rsidR="00601644" w:rsidRPr="00E61AD8" w:rsidDel="00E356FF" w:rsidRDefault="00601644" w:rsidP="00601644">
      <w:pPr>
        <w:spacing w:line="240" w:lineRule="auto"/>
        <w:rPr>
          <w:del w:id="1226" w:author="Jeff Wootton" w:date="2024-03-27T12:16:00Z"/>
          <w:lang w:val="en-US"/>
        </w:rPr>
      </w:pPr>
    </w:p>
    <w:p w14:paraId="3D056DD1" w14:textId="6CDE8036" w:rsidR="00601644" w:rsidRPr="00E61AD8" w:rsidDel="00E356FF" w:rsidRDefault="00601644" w:rsidP="00601644">
      <w:pPr>
        <w:framePr w:w="4406" w:hSpace="240" w:vSpace="240" w:wrap="around" w:vAnchor="text" w:hAnchor="page" w:x="3742" w:y="1"/>
        <w:pBdr>
          <w:top w:val="single" w:sz="6" w:space="0" w:color="000000"/>
          <w:left w:val="single" w:sz="6" w:space="0" w:color="000000"/>
          <w:bottom w:val="single" w:sz="6" w:space="0" w:color="000000"/>
          <w:right w:val="single" w:sz="6" w:space="0" w:color="000000"/>
        </w:pBdr>
        <w:tabs>
          <w:tab w:val="center" w:pos="2203"/>
          <w:tab w:val="left" w:pos="2880"/>
          <w:tab w:val="left" w:pos="3600"/>
          <w:tab w:val="left" w:pos="4320"/>
          <w:tab w:val="left" w:pos="5040"/>
          <w:tab w:val="left" w:pos="5760"/>
          <w:tab w:val="left" w:pos="6480"/>
          <w:tab w:val="left" w:pos="7200"/>
          <w:tab w:val="left" w:pos="7920"/>
          <w:tab w:val="left" w:pos="8640"/>
        </w:tabs>
        <w:spacing w:after="0" w:line="240" w:lineRule="auto"/>
        <w:jc w:val="left"/>
        <w:rPr>
          <w:del w:id="1227" w:author="Jeff Wootton" w:date="2024-03-27T12:16:00Z"/>
          <w:rFonts w:eastAsia="Times New Roman"/>
          <w:sz w:val="22"/>
          <w:lang w:val="en-AU" w:eastAsia="en-GB"/>
        </w:rPr>
      </w:pPr>
      <w:del w:id="1228" w:author="Jeff Wootton" w:date="2024-03-27T12:16:00Z">
        <w:r w:rsidRPr="00E61AD8" w:rsidDel="00E356FF">
          <w:rPr>
            <w:rFonts w:eastAsia="Times New Roman"/>
            <w:sz w:val="22"/>
            <w:lang w:val="en-AU" w:eastAsia="en-GB"/>
          </w:rPr>
          <w:tab/>
          <w:delText>Page intentionally left blank</w:delText>
        </w:r>
      </w:del>
    </w:p>
    <w:p w14:paraId="1452ADFD" w14:textId="2EE9962C" w:rsidR="00601644" w:rsidRPr="00E61AD8" w:rsidDel="00E356FF" w:rsidRDefault="00601644" w:rsidP="00601644">
      <w:pPr>
        <w:spacing w:line="240" w:lineRule="auto"/>
        <w:rPr>
          <w:del w:id="1229" w:author="Jeff Wootton" w:date="2024-03-27T12:16:00Z"/>
          <w:lang w:val="en-US"/>
        </w:rPr>
      </w:pPr>
    </w:p>
    <w:p w14:paraId="463B7AF6" w14:textId="5232E7E1" w:rsidR="00716509" w:rsidRPr="00716509" w:rsidDel="00E356FF" w:rsidRDefault="00716509" w:rsidP="00FC4A19">
      <w:pPr>
        <w:spacing w:after="120" w:line="240" w:lineRule="auto"/>
        <w:rPr>
          <w:del w:id="1230" w:author="Jeff Wootton" w:date="2024-03-27T12:16:00Z"/>
        </w:rPr>
      </w:pPr>
    </w:p>
    <w:p w14:paraId="2F9DE967" w14:textId="7C09F96F" w:rsidR="00E73EDF" w:rsidRDefault="007653F1" w:rsidP="00437BD4">
      <w:pPr>
        <w:spacing w:after="120" w:line="240" w:lineRule="auto"/>
        <w:jc w:val="left"/>
      </w:pPr>
      <w:r>
        <w:br w:type="page"/>
      </w:r>
    </w:p>
    <w:p w14:paraId="580FD348" w14:textId="77777777" w:rsidR="00E73EDF" w:rsidRDefault="00E73EDF" w:rsidP="00437BD4">
      <w:pPr>
        <w:spacing w:after="120" w:line="240" w:lineRule="auto"/>
        <w:sectPr w:rsidR="00E73EDF" w:rsidSect="0054303F">
          <w:headerReference w:type="default" r:id="rId54"/>
          <w:pgSz w:w="11906" w:h="16838"/>
          <w:pgMar w:top="1440" w:right="1400" w:bottom="1440" w:left="1418" w:header="709" w:footer="709" w:gutter="0"/>
          <w:pgNumType w:start="1"/>
          <w:cols w:space="720"/>
          <w:docGrid w:linePitch="272"/>
        </w:sectPr>
      </w:pPr>
    </w:p>
    <w:p w14:paraId="3776700E" w14:textId="4502FC93" w:rsidR="00E73EDF" w:rsidRPr="00651940" w:rsidRDefault="00E4720B" w:rsidP="00960DB7">
      <w:pPr>
        <w:pStyle w:val="Heading3"/>
        <w:tabs>
          <w:tab w:val="clear" w:pos="660"/>
          <w:tab w:val="clear" w:pos="880"/>
          <w:tab w:val="left" w:pos="851"/>
        </w:tabs>
        <w:spacing w:before="120" w:after="120" w:line="240" w:lineRule="auto"/>
        <w:ind w:left="851" w:hanging="851"/>
        <w:jc w:val="both"/>
      </w:pPr>
      <w:bookmarkStart w:id="1231" w:name="_Toc510784364"/>
      <w:bookmarkStart w:id="1232" w:name="_Toc510785513"/>
      <w:bookmarkStart w:id="1233" w:name="_Toc439685324"/>
      <w:bookmarkStart w:id="1234" w:name="_Toc170072439"/>
      <w:bookmarkEnd w:id="1231"/>
      <w:bookmarkEnd w:id="1232"/>
      <w:r w:rsidRPr="00651940">
        <w:lastRenderedPageBreak/>
        <w:t>S100</w:t>
      </w:r>
      <w:r w:rsidR="007653F1" w:rsidRPr="00651940">
        <w:t>_ExchangeCatalogue</w:t>
      </w:r>
      <w:bookmarkEnd w:id="1233"/>
      <w:bookmarkEnd w:id="1234"/>
    </w:p>
    <w:p w14:paraId="55B5A9F8" w14:textId="7E409578" w:rsidR="00E73EDF" w:rsidRPr="00651940" w:rsidRDefault="007653F1" w:rsidP="00960DB7">
      <w:pPr>
        <w:autoSpaceDE w:val="0"/>
        <w:autoSpaceDN w:val="0"/>
        <w:adjustRightInd w:val="0"/>
        <w:spacing w:after="120" w:line="240" w:lineRule="auto"/>
        <w:rPr>
          <w:lang w:eastAsia="de-DE"/>
        </w:rPr>
      </w:pPr>
      <w:r w:rsidRPr="00651940">
        <w:rPr>
          <w:lang w:eastAsia="de-DE"/>
        </w:rPr>
        <w:t xml:space="preserve">The Exchange </w:t>
      </w:r>
      <w:r w:rsidR="00985790">
        <w:rPr>
          <w:lang w:eastAsia="de-DE"/>
        </w:rPr>
        <w:t>C</w:t>
      </w:r>
      <w:r w:rsidRPr="00651940">
        <w:rPr>
          <w:lang w:eastAsia="de-DE"/>
        </w:rPr>
        <w:t xml:space="preserve">atalogue inherits the </w:t>
      </w:r>
      <w:del w:id="1235" w:author="Jeff Wootton" w:date="2024-06-25T08:07:00Z" w16du:dateUtc="2024-06-25T06:07:00Z">
        <w:r w:rsidRPr="00651940" w:rsidDel="00027D85">
          <w:rPr>
            <w:lang w:eastAsia="de-DE"/>
          </w:rPr>
          <w:delText xml:space="preserve">dataset </w:delText>
        </w:r>
      </w:del>
      <w:ins w:id="1236" w:author="Jeff Wootton" w:date="2024-06-25T08:07:00Z" w16du:dateUtc="2024-06-25T06:07:00Z">
        <w:r w:rsidR="00027D85">
          <w:rPr>
            <w:lang w:eastAsia="de-DE"/>
          </w:rPr>
          <w:t>D</w:t>
        </w:r>
        <w:r w:rsidR="00027D85" w:rsidRPr="00651940">
          <w:rPr>
            <w:lang w:eastAsia="de-DE"/>
          </w:rPr>
          <w:t xml:space="preserve">ataset </w:t>
        </w:r>
      </w:ins>
      <w:del w:id="1237" w:author="Jeff Wootton" w:date="2024-06-25T08:07:00Z" w16du:dateUtc="2024-06-25T06:07:00Z">
        <w:r w:rsidRPr="00651940" w:rsidDel="00027D85">
          <w:rPr>
            <w:lang w:eastAsia="de-DE"/>
          </w:rPr>
          <w:delText xml:space="preserve">discovery </w:delText>
        </w:r>
      </w:del>
      <w:ins w:id="1238" w:author="Jeff Wootton" w:date="2024-06-25T08:07:00Z" w16du:dateUtc="2024-06-25T06:07:00Z">
        <w:r w:rsidR="00027D85">
          <w:rPr>
            <w:lang w:eastAsia="de-DE"/>
          </w:rPr>
          <w:t>D</w:t>
        </w:r>
        <w:r w:rsidR="00027D85" w:rsidRPr="00651940">
          <w:rPr>
            <w:lang w:eastAsia="de-DE"/>
          </w:rPr>
          <w:t xml:space="preserve">iscovery </w:t>
        </w:r>
      </w:ins>
      <w:del w:id="1239" w:author="Jeff Wootton" w:date="2024-06-25T08:07:00Z" w16du:dateUtc="2024-06-25T06:07:00Z">
        <w:r w:rsidRPr="00651940" w:rsidDel="00027D85">
          <w:rPr>
            <w:lang w:eastAsia="de-DE"/>
          </w:rPr>
          <w:delText>metadata</w:delText>
        </w:r>
      </w:del>
      <w:ins w:id="1240" w:author="Jeff Wootton" w:date="2024-06-25T08:07:00Z" w16du:dateUtc="2024-06-25T06:07:00Z">
        <w:r w:rsidR="00027D85">
          <w:rPr>
            <w:lang w:eastAsia="de-DE"/>
          </w:rPr>
          <w:t>M</w:t>
        </w:r>
        <w:r w:rsidR="00027D85" w:rsidRPr="00651940">
          <w:rPr>
            <w:lang w:eastAsia="de-DE"/>
          </w:rPr>
          <w:t>etadata</w:t>
        </w:r>
      </w:ins>
      <w:ins w:id="1241" w:author="Jeff Wootton" w:date="2024-06-13T19:18:00Z" w16du:dateUtc="2024-06-13T17:18:00Z">
        <w:r w:rsidR="00847E22">
          <w:rPr>
            <w:lang w:eastAsia="de-DE"/>
          </w:rPr>
          <w:t>,</w:t>
        </w:r>
      </w:ins>
      <w:del w:id="1242" w:author="Jeff Wootton" w:date="2024-06-13T19:18:00Z" w16du:dateUtc="2024-06-13T17:18:00Z">
        <w:r w:rsidRPr="00651940" w:rsidDel="00847E22">
          <w:rPr>
            <w:lang w:eastAsia="de-DE"/>
          </w:rPr>
          <w:delText xml:space="preserve"> and</w:delText>
        </w:r>
      </w:del>
      <w:r w:rsidRPr="00651940">
        <w:rPr>
          <w:lang w:eastAsia="de-DE"/>
        </w:rPr>
        <w:t xml:space="preserve"> </w:t>
      </w:r>
      <w:del w:id="1243" w:author="Jeff Wootton" w:date="2024-06-25T08:07:00Z" w16du:dateUtc="2024-06-25T06:07:00Z">
        <w:r w:rsidRPr="00651940" w:rsidDel="00027D85">
          <w:rPr>
            <w:lang w:eastAsia="de-DE"/>
          </w:rPr>
          <w:delText xml:space="preserve">support </w:delText>
        </w:r>
      </w:del>
      <w:ins w:id="1244" w:author="Jeff Wootton" w:date="2024-06-25T08:07:00Z" w16du:dateUtc="2024-06-25T06:07:00Z">
        <w:r w:rsidR="00027D85">
          <w:rPr>
            <w:lang w:eastAsia="de-DE"/>
          </w:rPr>
          <w:t>S</w:t>
        </w:r>
        <w:r w:rsidR="00027D85" w:rsidRPr="00651940">
          <w:rPr>
            <w:lang w:eastAsia="de-DE"/>
          </w:rPr>
          <w:t xml:space="preserve">upport </w:t>
        </w:r>
      </w:ins>
      <w:del w:id="1245" w:author="Jeff Wootton" w:date="2024-06-25T08:07:00Z" w16du:dateUtc="2024-06-25T06:07:00Z">
        <w:r w:rsidRPr="00651940" w:rsidDel="00027D85">
          <w:rPr>
            <w:lang w:eastAsia="de-DE"/>
          </w:rPr>
          <w:delText xml:space="preserve">file </w:delText>
        </w:r>
      </w:del>
      <w:ins w:id="1246" w:author="Jeff Wootton" w:date="2024-06-25T08:07:00Z" w16du:dateUtc="2024-06-25T06:07:00Z">
        <w:r w:rsidR="00027D85">
          <w:rPr>
            <w:lang w:eastAsia="de-DE"/>
          </w:rPr>
          <w:t>F</w:t>
        </w:r>
        <w:r w:rsidR="00027D85" w:rsidRPr="00651940">
          <w:rPr>
            <w:lang w:eastAsia="de-DE"/>
          </w:rPr>
          <w:t xml:space="preserve">ile </w:t>
        </w:r>
      </w:ins>
      <w:del w:id="1247" w:author="Jeff Wootton" w:date="2024-06-25T08:07:00Z" w16du:dateUtc="2024-06-25T06:07:00Z">
        <w:r w:rsidRPr="00651940" w:rsidDel="00027D85">
          <w:rPr>
            <w:lang w:eastAsia="de-DE"/>
          </w:rPr>
          <w:delText xml:space="preserve">discovery </w:delText>
        </w:r>
      </w:del>
      <w:ins w:id="1248" w:author="Jeff Wootton" w:date="2024-06-25T08:07:00Z" w16du:dateUtc="2024-06-25T06:07:00Z">
        <w:r w:rsidR="00027D85">
          <w:rPr>
            <w:lang w:eastAsia="de-DE"/>
          </w:rPr>
          <w:t>D</w:t>
        </w:r>
        <w:r w:rsidR="00027D85" w:rsidRPr="00651940">
          <w:rPr>
            <w:lang w:eastAsia="de-DE"/>
          </w:rPr>
          <w:t xml:space="preserve">iscovery </w:t>
        </w:r>
      </w:ins>
      <w:del w:id="1249" w:author="Jeff Wootton" w:date="2024-06-25T08:07:00Z" w16du:dateUtc="2024-06-25T06:07:00Z">
        <w:r w:rsidRPr="00651940" w:rsidDel="00027D85">
          <w:rPr>
            <w:lang w:eastAsia="de-DE"/>
          </w:rPr>
          <w:delText>metadata</w:delText>
        </w:r>
      </w:del>
      <w:ins w:id="1250" w:author="Jeff Wootton" w:date="2024-06-25T08:07:00Z" w16du:dateUtc="2024-06-25T06:07:00Z">
        <w:r w:rsidR="00027D85">
          <w:rPr>
            <w:lang w:eastAsia="de-DE"/>
          </w:rPr>
          <w:t>M</w:t>
        </w:r>
        <w:r w:rsidR="00027D85" w:rsidRPr="00651940">
          <w:rPr>
            <w:lang w:eastAsia="de-DE"/>
          </w:rPr>
          <w:t>etadata</w:t>
        </w:r>
        <w:r w:rsidR="00027D85">
          <w:rPr>
            <w:lang w:eastAsia="de-DE"/>
          </w:rPr>
          <w:t xml:space="preserve"> </w:t>
        </w:r>
      </w:ins>
      <w:commentRangeStart w:id="1251"/>
      <w:ins w:id="1252" w:author="Jeff Wootton" w:date="2024-06-13T19:18:00Z" w16du:dateUtc="2024-06-13T17:18:00Z">
        <w:r w:rsidR="00847E22">
          <w:rPr>
            <w:lang w:eastAsia="de-DE"/>
          </w:rPr>
          <w:t xml:space="preserve">and Catalogue </w:t>
        </w:r>
      </w:ins>
      <w:ins w:id="1253" w:author="Jeff Wootton" w:date="2024-06-25T08:07:00Z" w16du:dateUtc="2024-06-25T06:07:00Z">
        <w:r w:rsidR="00027D85">
          <w:rPr>
            <w:lang w:eastAsia="de-DE"/>
          </w:rPr>
          <w:t>D</w:t>
        </w:r>
      </w:ins>
      <w:ins w:id="1254" w:author="Jeff Wootton" w:date="2024-06-13T19:18:00Z" w16du:dateUtc="2024-06-13T17:18:00Z">
        <w:r w:rsidR="00847E22">
          <w:rPr>
            <w:lang w:eastAsia="de-DE"/>
          </w:rPr>
          <w:t xml:space="preserve">iscovery </w:t>
        </w:r>
      </w:ins>
      <w:ins w:id="1255" w:author="Jeff Wootton" w:date="2024-06-25T08:07:00Z" w16du:dateUtc="2024-06-25T06:07:00Z">
        <w:r w:rsidR="00027D85">
          <w:rPr>
            <w:lang w:eastAsia="de-DE"/>
          </w:rPr>
          <w:t>M</w:t>
        </w:r>
      </w:ins>
      <w:ins w:id="1256" w:author="Jeff Wootton" w:date="2024-06-13T19:18:00Z" w16du:dateUtc="2024-06-13T17:18:00Z">
        <w:r w:rsidR="00847E22">
          <w:rPr>
            <w:lang w:eastAsia="de-DE"/>
          </w:rPr>
          <w:t>etadata</w:t>
        </w:r>
      </w:ins>
      <w:r w:rsidR="00734FC1" w:rsidRPr="00651940">
        <w:rPr>
          <w:lang w:eastAsia="de-DE"/>
        </w:rPr>
        <w:t xml:space="preserve"> </w:t>
      </w:r>
      <w:commentRangeEnd w:id="1251"/>
      <w:r w:rsidR="00847E22">
        <w:rPr>
          <w:rStyle w:val="CommentReference"/>
        </w:rPr>
        <w:commentReference w:id="1251"/>
      </w:r>
      <w:r w:rsidR="00734FC1" w:rsidRPr="00651940">
        <w:rPr>
          <w:lang w:eastAsia="de-DE"/>
        </w:rPr>
        <w:t>from S-100</w:t>
      </w:r>
      <w:r w:rsidR="004A21EE">
        <w:rPr>
          <w:lang w:eastAsia="de-DE"/>
        </w:rPr>
        <w:t xml:space="preserve"> Part 17</w:t>
      </w:r>
      <w:r w:rsidR="00734FC1" w:rsidRPr="00651940">
        <w:rPr>
          <w:lang w:eastAsia="de-DE"/>
        </w:rPr>
        <w:t xml:space="preserve"> with additional S-101-specific restrictions</w:t>
      </w:r>
      <w:r w:rsidRPr="00651940">
        <w:rPr>
          <w:lang w:eastAsia="de-DE"/>
        </w:rPr>
        <w:t>.</w:t>
      </w:r>
    </w:p>
    <w:tbl>
      <w:tblPr>
        <w:tblW w:w="14334" w:type="dxa"/>
        <w:tblInd w:w="-108" w:type="dxa"/>
        <w:tblLayout w:type="fixed"/>
        <w:tblCellMar>
          <w:left w:w="0" w:type="dxa"/>
          <w:right w:w="0" w:type="dxa"/>
        </w:tblCellMar>
        <w:tblLook w:val="04A0" w:firstRow="1" w:lastRow="0" w:firstColumn="1" w:lastColumn="0" w:noHBand="0" w:noVBand="1"/>
      </w:tblPr>
      <w:tblGrid>
        <w:gridCol w:w="2557"/>
        <w:gridCol w:w="4711"/>
        <w:gridCol w:w="808"/>
        <w:gridCol w:w="2779"/>
        <w:gridCol w:w="3479"/>
      </w:tblGrid>
      <w:tr w:rsidR="00130A33" w:rsidRPr="00651940" w14:paraId="6A5F2C9E" w14:textId="77777777" w:rsidTr="00130A33">
        <w:tc>
          <w:tcPr>
            <w:tcW w:w="2520" w:type="dxa"/>
            <w:tcBorders>
              <w:top w:val="single" w:sz="4" w:space="0" w:color="auto"/>
              <w:left w:val="single" w:sz="4" w:space="0" w:color="auto"/>
              <w:bottom w:val="single" w:sz="8" w:space="0" w:color="000000"/>
              <w:right w:val="single" w:sz="4" w:space="0" w:color="auto"/>
            </w:tcBorders>
            <w:shd w:val="clear" w:color="auto" w:fill="D9D9D9" w:themeFill="background1" w:themeFillShade="D9"/>
            <w:tcMar>
              <w:left w:w="108" w:type="dxa"/>
              <w:right w:w="108" w:type="dxa"/>
            </w:tcMar>
          </w:tcPr>
          <w:p w14:paraId="686853AD" w14:textId="77777777" w:rsidR="00E73EDF" w:rsidRPr="00651940" w:rsidRDefault="007653F1" w:rsidP="00960DB7">
            <w:pPr>
              <w:spacing w:before="60" w:after="60" w:line="240" w:lineRule="auto"/>
              <w:rPr>
                <w:rFonts w:cs="Arial"/>
                <w:b/>
                <w:bCs/>
                <w:sz w:val="16"/>
                <w:szCs w:val="16"/>
                <w:lang w:val="en-AU" w:eastAsia="en-US"/>
              </w:rPr>
            </w:pPr>
            <w:r w:rsidRPr="00651940">
              <w:rPr>
                <w:rFonts w:cs="Arial"/>
                <w:b/>
                <w:bCs/>
                <w:sz w:val="16"/>
                <w:szCs w:val="16"/>
                <w:lang w:val="en-AU" w:eastAsia="en-US"/>
              </w:rPr>
              <w:t>Name</w:t>
            </w:r>
          </w:p>
        </w:tc>
        <w:tc>
          <w:tcPr>
            <w:tcW w:w="4642" w:type="dxa"/>
            <w:tcBorders>
              <w:top w:val="single" w:sz="8" w:space="0" w:color="000000"/>
              <w:left w:val="nil"/>
              <w:bottom w:val="single" w:sz="8" w:space="0" w:color="000000"/>
              <w:right w:val="single" w:sz="4" w:space="0" w:color="auto"/>
            </w:tcBorders>
            <w:shd w:val="clear" w:color="auto" w:fill="D9D9D9" w:themeFill="background1" w:themeFillShade="D9"/>
            <w:tcMar>
              <w:left w:w="108" w:type="dxa"/>
              <w:right w:w="108" w:type="dxa"/>
            </w:tcMar>
          </w:tcPr>
          <w:p w14:paraId="055F054B" w14:textId="134F9885" w:rsidR="00E73EDF" w:rsidRPr="00651940" w:rsidRDefault="00E37327" w:rsidP="00E170AC">
            <w:pPr>
              <w:spacing w:before="60" w:after="60" w:line="240" w:lineRule="auto"/>
              <w:jc w:val="left"/>
              <w:rPr>
                <w:rFonts w:cs="Arial"/>
                <w:b/>
                <w:bCs/>
                <w:sz w:val="16"/>
                <w:szCs w:val="16"/>
                <w:lang w:val="en-AU" w:eastAsia="en-US"/>
              </w:rPr>
            </w:pPr>
            <w:r>
              <w:rPr>
                <w:rFonts w:cs="Arial"/>
                <w:b/>
                <w:bCs/>
                <w:sz w:val="16"/>
                <w:szCs w:val="16"/>
                <w:lang w:val="en-AU" w:eastAsia="en-US"/>
              </w:rPr>
              <w:t>Description</w:t>
            </w:r>
          </w:p>
        </w:tc>
        <w:tc>
          <w:tcPr>
            <w:tcW w:w="796" w:type="dxa"/>
            <w:tcBorders>
              <w:top w:val="single" w:sz="4" w:space="0" w:color="auto"/>
              <w:left w:val="single" w:sz="4" w:space="0" w:color="auto"/>
              <w:bottom w:val="single" w:sz="8" w:space="0" w:color="000000"/>
              <w:right w:val="single" w:sz="4" w:space="0" w:color="auto"/>
            </w:tcBorders>
            <w:shd w:val="clear" w:color="auto" w:fill="D9D9D9" w:themeFill="background1" w:themeFillShade="D9"/>
            <w:tcMar>
              <w:left w:w="108" w:type="dxa"/>
              <w:right w:w="108" w:type="dxa"/>
            </w:tcMar>
          </w:tcPr>
          <w:p w14:paraId="295AC1E0" w14:textId="24683DFD" w:rsidR="00E73EDF" w:rsidRPr="00651940" w:rsidRDefault="00E37327" w:rsidP="00E37327">
            <w:pPr>
              <w:spacing w:before="60" w:after="60" w:line="240" w:lineRule="auto"/>
              <w:jc w:val="center"/>
              <w:rPr>
                <w:rFonts w:cs="Arial"/>
                <w:b/>
                <w:bCs/>
                <w:sz w:val="16"/>
                <w:szCs w:val="16"/>
                <w:lang w:val="en-AU" w:eastAsia="en-US"/>
              </w:rPr>
            </w:pPr>
            <w:r w:rsidRPr="00651940">
              <w:rPr>
                <w:rFonts w:cs="Arial"/>
                <w:b/>
                <w:bCs/>
                <w:sz w:val="16"/>
                <w:szCs w:val="16"/>
                <w:lang w:val="en-AU" w:eastAsia="en-US"/>
              </w:rPr>
              <w:t>Mult</w:t>
            </w:r>
          </w:p>
        </w:tc>
        <w:tc>
          <w:tcPr>
            <w:tcW w:w="2738" w:type="dxa"/>
            <w:tcBorders>
              <w:top w:val="single" w:sz="4" w:space="0" w:color="auto"/>
              <w:left w:val="single" w:sz="4" w:space="0" w:color="auto"/>
              <w:bottom w:val="single" w:sz="8" w:space="0" w:color="000000"/>
              <w:right w:val="single" w:sz="4" w:space="0" w:color="auto"/>
            </w:tcBorders>
            <w:shd w:val="clear" w:color="auto" w:fill="D9D9D9" w:themeFill="background1" w:themeFillShade="D9"/>
            <w:tcMar>
              <w:top w:w="0" w:type="dxa"/>
              <w:left w:w="108" w:type="dxa"/>
              <w:bottom w:w="0" w:type="dxa"/>
              <w:right w:w="108" w:type="dxa"/>
            </w:tcMar>
          </w:tcPr>
          <w:p w14:paraId="19CC679F" w14:textId="77777777" w:rsidR="00E73EDF" w:rsidRPr="00651940" w:rsidRDefault="007653F1" w:rsidP="00960DB7">
            <w:pPr>
              <w:spacing w:before="60" w:after="60" w:line="240" w:lineRule="auto"/>
              <w:rPr>
                <w:rFonts w:cs="Arial"/>
                <w:b/>
                <w:bCs/>
                <w:sz w:val="16"/>
                <w:szCs w:val="16"/>
                <w:lang w:val="en-AU" w:eastAsia="en-US"/>
              </w:rPr>
            </w:pPr>
            <w:r w:rsidRPr="00651940">
              <w:rPr>
                <w:rFonts w:cs="Arial"/>
                <w:b/>
                <w:bCs/>
                <w:sz w:val="16"/>
                <w:szCs w:val="16"/>
                <w:lang w:val="en-AU" w:eastAsia="en-US"/>
              </w:rPr>
              <w:t>Type</w:t>
            </w:r>
          </w:p>
        </w:tc>
        <w:tc>
          <w:tcPr>
            <w:tcW w:w="3428" w:type="dxa"/>
            <w:tcBorders>
              <w:top w:val="single" w:sz="8" w:space="0" w:color="000000"/>
              <w:left w:val="single" w:sz="4" w:space="0" w:color="auto"/>
              <w:bottom w:val="single" w:sz="8" w:space="0" w:color="000000"/>
              <w:right w:val="single" w:sz="8" w:space="0" w:color="000000"/>
            </w:tcBorders>
            <w:shd w:val="clear" w:color="auto" w:fill="D9D9D9" w:themeFill="background1" w:themeFillShade="D9"/>
            <w:tcMar>
              <w:top w:w="0" w:type="dxa"/>
              <w:left w:w="108" w:type="dxa"/>
              <w:bottom w:w="0" w:type="dxa"/>
              <w:right w:w="108" w:type="dxa"/>
            </w:tcMar>
          </w:tcPr>
          <w:p w14:paraId="51B00FE9" w14:textId="77777777" w:rsidR="00E73EDF" w:rsidRPr="00651940" w:rsidRDefault="007653F1" w:rsidP="00960DB7">
            <w:pPr>
              <w:spacing w:before="60" w:after="60" w:line="240" w:lineRule="auto"/>
              <w:rPr>
                <w:rFonts w:cs="Arial"/>
                <w:b/>
                <w:bCs/>
                <w:sz w:val="16"/>
                <w:szCs w:val="16"/>
                <w:lang w:val="en-AU" w:eastAsia="en-US"/>
              </w:rPr>
            </w:pPr>
            <w:r w:rsidRPr="00651940">
              <w:rPr>
                <w:rFonts w:cs="Arial"/>
                <w:b/>
                <w:bCs/>
                <w:sz w:val="16"/>
                <w:szCs w:val="16"/>
                <w:lang w:val="en-AU" w:eastAsia="en-US"/>
              </w:rPr>
              <w:t>Remarks</w:t>
            </w:r>
          </w:p>
        </w:tc>
      </w:tr>
      <w:tr w:rsidR="00130A33" w:rsidRPr="00651940" w14:paraId="5C54B520" w14:textId="77777777" w:rsidTr="00130A33">
        <w:tc>
          <w:tcPr>
            <w:tcW w:w="252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603F9478" w14:textId="7F717FB6" w:rsidR="00E73EDF" w:rsidRPr="00651940" w:rsidRDefault="00E4720B" w:rsidP="00960DB7">
            <w:pPr>
              <w:spacing w:before="60" w:after="60" w:line="240" w:lineRule="auto"/>
              <w:rPr>
                <w:rFonts w:cs="Arial"/>
                <w:b/>
                <w:bCs/>
                <w:sz w:val="16"/>
                <w:szCs w:val="16"/>
                <w:lang w:val="en-AU" w:eastAsia="en-US"/>
              </w:rPr>
            </w:pPr>
            <w:r w:rsidRPr="00651940">
              <w:rPr>
                <w:rFonts w:cs="Arial"/>
                <w:sz w:val="16"/>
                <w:szCs w:val="16"/>
                <w:lang w:val="en-AU" w:eastAsia="en-US"/>
              </w:rPr>
              <w:t>S100</w:t>
            </w:r>
            <w:r w:rsidR="007653F1" w:rsidRPr="00651940">
              <w:rPr>
                <w:rFonts w:cs="Arial"/>
                <w:sz w:val="16"/>
                <w:szCs w:val="16"/>
                <w:lang w:val="en-AU" w:eastAsia="en-US"/>
              </w:rPr>
              <w:t>_ExchangeCatalogue</w:t>
            </w:r>
          </w:p>
        </w:tc>
        <w:tc>
          <w:tcPr>
            <w:tcW w:w="4642"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022FAF17" w14:textId="442CD579" w:rsidR="00E73EDF" w:rsidRPr="00651940" w:rsidRDefault="00090884" w:rsidP="00E170AC">
            <w:pPr>
              <w:spacing w:before="60" w:after="60" w:line="240" w:lineRule="auto"/>
              <w:jc w:val="left"/>
              <w:rPr>
                <w:rFonts w:cs="Arial"/>
                <w:b/>
                <w:bCs/>
                <w:sz w:val="16"/>
                <w:szCs w:val="16"/>
                <w:lang w:val="en-AU" w:eastAsia="en-US"/>
              </w:rPr>
            </w:pPr>
            <w:r w:rsidRPr="003A450C">
              <w:rPr>
                <w:sz w:val="16"/>
                <w:szCs w:val="16"/>
              </w:rPr>
              <w:t xml:space="preserve">An </w:t>
            </w:r>
            <w:r>
              <w:rPr>
                <w:sz w:val="16"/>
                <w:szCs w:val="16"/>
              </w:rPr>
              <w:t>E</w:t>
            </w:r>
            <w:r w:rsidRPr="003A450C">
              <w:rPr>
                <w:sz w:val="16"/>
                <w:szCs w:val="16"/>
              </w:rPr>
              <w:t xml:space="preserve">xchange </w:t>
            </w:r>
            <w:r>
              <w:rPr>
                <w:sz w:val="16"/>
                <w:szCs w:val="16"/>
              </w:rPr>
              <w:t>C</w:t>
            </w:r>
            <w:r w:rsidRPr="003A450C">
              <w:rPr>
                <w:sz w:val="16"/>
                <w:szCs w:val="16"/>
              </w:rPr>
              <w:t>atalogue contains the discovery metadata about the exchange datasets and support files</w:t>
            </w:r>
          </w:p>
        </w:tc>
        <w:tc>
          <w:tcPr>
            <w:tcW w:w="796"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7A5CC39E" w14:textId="721FCEC3" w:rsidR="00E73EDF" w:rsidRPr="00E37327" w:rsidRDefault="00E37327" w:rsidP="00E37327">
            <w:pPr>
              <w:spacing w:before="60" w:after="60" w:line="240" w:lineRule="auto"/>
              <w:jc w:val="center"/>
              <w:rPr>
                <w:rFonts w:cs="Arial"/>
                <w:sz w:val="16"/>
                <w:szCs w:val="16"/>
                <w:lang w:val="en-AU" w:eastAsia="en-US"/>
              </w:rPr>
            </w:pPr>
            <w:r w:rsidRPr="00E37327">
              <w:rPr>
                <w:rFonts w:cs="Arial"/>
                <w:sz w:val="16"/>
                <w:szCs w:val="16"/>
                <w:lang w:val="en-AU" w:eastAsia="en-US"/>
              </w:rPr>
              <w:t>-</w:t>
            </w:r>
          </w:p>
        </w:tc>
        <w:tc>
          <w:tcPr>
            <w:tcW w:w="2738" w:type="dxa"/>
            <w:tcBorders>
              <w:top w:val="single" w:sz="8" w:space="0" w:color="000000"/>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53C9826E" w14:textId="77777777" w:rsidR="00E73EDF" w:rsidRPr="00651940" w:rsidRDefault="00E73EDF" w:rsidP="00960DB7">
            <w:pPr>
              <w:spacing w:before="60" w:after="60" w:line="240" w:lineRule="auto"/>
              <w:rPr>
                <w:rFonts w:cs="Arial"/>
                <w:b/>
                <w:bCs/>
                <w:sz w:val="16"/>
                <w:szCs w:val="16"/>
                <w:lang w:val="en-AU" w:eastAsia="en-US"/>
              </w:rPr>
            </w:pPr>
          </w:p>
        </w:tc>
        <w:tc>
          <w:tcPr>
            <w:tcW w:w="3428"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749D9471" w14:textId="070669EA" w:rsidR="00E73EDF" w:rsidRPr="0071300B" w:rsidRDefault="00090884" w:rsidP="00960DB7">
            <w:pPr>
              <w:spacing w:before="60" w:after="60" w:line="240" w:lineRule="auto"/>
              <w:jc w:val="left"/>
              <w:rPr>
                <w:rFonts w:cs="Arial"/>
                <w:b/>
                <w:bCs/>
                <w:sz w:val="16"/>
                <w:szCs w:val="16"/>
                <w:lang w:val="en-AU" w:eastAsia="en-US"/>
              </w:rPr>
            </w:pPr>
            <w:r w:rsidRPr="0071300B">
              <w:rPr>
                <w:rFonts w:cs="Arial"/>
                <w:sz w:val="16"/>
                <w:szCs w:val="16"/>
                <w:lang w:val="en-AU" w:eastAsia="en-US"/>
              </w:rPr>
              <w:t>-</w:t>
            </w:r>
          </w:p>
        </w:tc>
      </w:tr>
      <w:tr w:rsidR="00130A33" w:rsidRPr="000669C1" w14:paraId="6E3BD3F6" w14:textId="77777777" w:rsidTr="00130A33">
        <w:tc>
          <w:tcPr>
            <w:tcW w:w="252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38B5730E" w14:textId="77777777" w:rsidR="00E73EDF" w:rsidRPr="00651940" w:rsidRDefault="007653F1" w:rsidP="00960DB7">
            <w:pPr>
              <w:spacing w:before="60" w:after="60" w:line="240" w:lineRule="auto"/>
              <w:rPr>
                <w:rFonts w:cs="Arial"/>
                <w:b/>
                <w:bCs/>
                <w:sz w:val="16"/>
                <w:szCs w:val="16"/>
                <w:lang w:val="en-AU" w:eastAsia="en-US"/>
              </w:rPr>
            </w:pPr>
            <w:r w:rsidRPr="00651940">
              <w:rPr>
                <w:rFonts w:cs="Arial"/>
                <w:sz w:val="16"/>
                <w:szCs w:val="16"/>
                <w:lang w:val="en-AU" w:eastAsia="en-US"/>
              </w:rPr>
              <w:t>identifier</w:t>
            </w:r>
          </w:p>
        </w:tc>
        <w:tc>
          <w:tcPr>
            <w:tcW w:w="4642"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240B9F2D" w14:textId="1C19D927" w:rsidR="00E73EDF" w:rsidRPr="00102CF0" w:rsidRDefault="00090884" w:rsidP="00E170AC">
            <w:pPr>
              <w:spacing w:before="60" w:after="60" w:line="240" w:lineRule="auto"/>
              <w:jc w:val="left"/>
              <w:rPr>
                <w:rFonts w:cs="Arial"/>
                <w:b/>
                <w:bCs/>
                <w:sz w:val="16"/>
                <w:szCs w:val="16"/>
                <w:lang w:val="fr-FR" w:eastAsia="en-US"/>
              </w:rPr>
            </w:pPr>
            <w:r w:rsidRPr="00651940">
              <w:rPr>
                <w:rFonts w:cs="Arial"/>
                <w:sz w:val="16"/>
                <w:szCs w:val="16"/>
                <w:lang w:val="fr-FR" w:eastAsia="en-US"/>
              </w:rPr>
              <w:t xml:space="preserve">Uniquely identifies this </w:t>
            </w:r>
            <w:r>
              <w:rPr>
                <w:rFonts w:cs="Arial"/>
                <w:sz w:val="16"/>
                <w:szCs w:val="16"/>
                <w:lang w:val="fr-FR" w:eastAsia="en-US"/>
              </w:rPr>
              <w:t>E</w:t>
            </w:r>
            <w:r w:rsidRPr="00651940">
              <w:rPr>
                <w:rFonts w:cs="Arial"/>
                <w:sz w:val="16"/>
                <w:szCs w:val="16"/>
                <w:lang w:val="fr-FR" w:eastAsia="en-US"/>
              </w:rPr>
              <w:t xml:space="preserve">xchange </w:t>
            </w:r>
            <w:r>
              <w:rPr>
                <w:rFonts w:cs="Arial"/>
                <w:sz w:val="16"/>
                <w:szCs w:val="16"/>
                <w:lang w:val="fr-FR" w:eastAsia="en-US"/>
              </w:rPr>
              <w:t>C</w:t>
            </w:r>
            <w:r w:rsidRPr="00651940">
              <w:rPr>
                <w:rFonts w:cs="Arial"/>
                <w:sz w:val="16"/>
                <w:szCs w:val="16"/>
                <w:lang w:val="fr-FR" w:eastAsia="en-US"/>
              </w:rPr>
              <w:t>atalogue</w:t>
            </w:r>
          </w:p>
        </w:tc>
        <w:tc>
          <w:tcPr>
            <w:tcW w:w="796"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6CE658F0" w14:textId="5E08A41C" w:rsidR="00E73EDF" w:rsidRPr="00E37327" w:rsidRDefault="00E37327" w:rsidP="00E37327">
            <w:pPr>
              <w:spacing w:before="60" w:after="60" w:line="240" w:lineRule="auto"/>
              <w:jc w:val="center"/>
              <w:rPr>
                <w:rFonts w:cs="Arial"/>
                <w:sz w:val="16"/>
                <w:szCs w:val="16"/>
                <w:lang w:val="en-AU" w:eastAsia="en-US"/>
              </w:rPr>
            </w:pPr>
            <w:r w:rsidRPr="00E37327">
              <w:rPr>
                <w:rFonts w:cs="Arial"/>
                <w:sz w:val="16"/>
                <w:szCs w:val="16"/>
                <w:lang w:val="en-AU" w:eastAsia="en-US"/>
              </w:rPr>
              <w:t>1</w:t>
            </w:r>
          </w:p>
        </w:tc>
        <w:tc>
          <w:tcPr>
            <w:tcW w:w="2738" w:type="dxa"/>
            <w:tcBorders>
              <w:top w:val="single" w:sz="8" w:space="0" w:color="000000"/>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74942CD7" w14:textId="45EF8B7E" w:rsidR="00E73EDF" w:rsidRPr="00651940" w:rsidRDefault="007653F1" w:rsidP="00960DB7">
            <w:pPr>
              <w:spacing w:before="60" w:after="60" w:line="240" w:lineRule="auto"/>
              <w:rPr>
                <w:rFonts w:cs="Arial"/>
                <w:b/>
                <w:bCs/>
                <w:sz w:val="16"/>
                <w:szCs w:val="16"/>
                <w:lang w:val="en-AU" w:eastAsia="en-US"/>
              </w:rPr>
            </w:pPr>
            <w:r w:rsidRPr="00651940">
              <w:rPr>
                <w:rFonts w:cs="Arial"/>
                <w:sz w:val="16"/>
                <w:szCs w:val="16"/>
                <w:lang w:val="en-AU" w:eastAsia="en-US"/>
              </w:rPr>
              <w:t>S100_</w:t>
            </w:r>
            <w:r w:rsidR="00A361F5">
              <w:rPr>
                <w:rFonts w:cs="Arial"/>
                <w:sz w:val="16"/>
                <w:szCs w:val="16"/>
                <w:lang w:val="en-AU" w:eastAsia="en-US"/>
              </w:rPr>
              <w:t>Exchange</w:t>
            </w:r>
            <w:r w:rsidRPr="00651940">
              <w:rPr>
                <w:rFonts w:cs="Arial"/>
                <w:sz w:val="16"/>
                <w:szCs w:val="16"/>
                <w:lang w:val="en-AU" w:eastAsia="en-US"/>
              </w:rPr>
              <w:t>CatalogueIdentifier</w:t>
            </w:r>
          </w:p>
        </w:tc>
        <w:tc>
          <w:tcPr>
            <w:tcW w:w="3428"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73891D74" w14:textId="7C1C0380" w:rsidR="00E73EDF" w:rsidRPr="00972F6C" w:rsidRDefault="00E422B2" w:rsidP="00960DB7">
            <w:pPr>
              <w:spacing w:before="60" w:after="60" w:line="240" w:lineRule="auto"/>
              <w:rPr>
                <w:rFonts w:cs="Arial"/>
                <w:b/>
                <w:bCs/>
                <w:sz w:val="16"/>
                <w:szCs w:val="16"/>
                <w:lang w:val="en-US" w:eastAsia="en-US"/>
              </w:rPr>
            </w:pPr>
            <w:r w:rsidRPr="00CA7F2D">
              <w:rPr>
                <w:rFonts w:cs="Arial"/>
                <w:sz w:val="16"/>
                <w:szCs w:val="16"/>
                <w:lang w:eastAsia="en-US"/>
              </w:rPr>
              <w:t>0..1 multiplicity in S-100 restricted to 1 in S-101</w:t>
            </w:r>
          </w:p>
        </w:tc>
      </w:tr>
      <w:tr w:rsidR="00130A33" w:rsidRPr="00651940" w14:paraId="6EDAE6AD" w14:textId="77777777" w:rsidTr="00130A33">
        <w:tc>
          <w:tcPr>
            <w:tcW w:w="252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083F8912" w14:textId="77777777" w:rsidR="00E73EDF" w:rsidRPr="00651940" w:rsidRDefault="007653F1" w:rsidP="00960DB7">
            <w:pPr>
              <w:spacing w:before="60" w:after="60" w:line="240" w:lineRule="auto"/>
              <w:rPr>
                <w:rFonts w:cs="Arial"/>
                <w:b/>
                <w:bCs/>
                <w:sz w:val="16"/>
                <w:szCs w:val="16"/>
                <w:lang w:val="en-AU" w:eastAsia="en-US"/>
              </w:rPr>
            </w:pPr>
            <w:r w:rsidRPr="00651940">
              <w:rPr>
                <w:rFonts w:cs="Arial"/>
                <w:sz w:val="16"/>
                <w:szCs w:val="16"/>
                <w:lang w:val="en-AU" w:eastAsia="en-US"/>
              </w:rPr>
              <w:t>contact</w:t>
            </w:r>
          </w:p>
        </w:tc>
        <w:tc>
          <w:tcPr>
            <w:tcW w:w="4642"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087A1F08" w14:textId="26AC67EA" w:rsidR="00E73EDF" w:rsidRPr="00651940" w:rsidRDefault="00090884" w:rsidP="00E170AC">
            <w:pPr>
              <w:spacing w:before="60" w:after="60" w:line="240" w:lineRule="auto"/>
              <w:jc w:val="left"/>
              <w:rPr>
                <w:rFonts w:cs="Arial"/>
                <w:b/>
                <w:bCs/>
                <w:sz w:val="16"/>
                <w:szCs w:val="16"/>
                <w:lang w:val="en-AU" w:eastAsia="en-US"/>
              </w:rPr>
            </w:pPr>
            <w:r w:rsidRPr="003A450C">
              <w:rPr>
                <w:sz w:val="16"/>
                <w:szCs w:val="16"/>
              </w:rPr>
              <w:t xml:space="preserve">Details about the issuer of this </w:t>
            </w:r>
            <w:r w:rsidRPr="00327FED">
              <w:rPr>
                <w:sz w:val="16"/>
                <w:szCs w:val="16"/>
              </w:rPr>
              <w:t>Exchange Catalogue</w:t>
            </w:r>
          </w:p>
        </w:tc>
        <w:tc>
          <w:tcPr>
            <w:tcW w:w="796"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50051ED1" w14:textId="01DE1955" w:rsidR="00E73EDF" w:rsidRPr="00E37327" w:rsidRDefault="00E37327" w:rsidP="00E37327">
            <w:pPr>
              <w:spacing w:before="60" w:after="60" w:line="240" w:lineRule="auto"/>
              <w:jc w:val="center"/>
              <w:rPr>
                <w:rFonts w:cs="Arial"/>
                <w:sz w:val="16"/>
                <w:szCs w:val="16"/>
                <w:lang w:val="en-AU" w:eastAsia="en-US"/>
              </w:rPr>
            </w:pPr>
            <w:r w:rsidRPr="00E37327">
              <w:rPr>
                <w:rFonts w:cs="Arial"/>
                <w:sz w:val="16"/>
                <w:szCs w:val="16"/>
                <w:lang w:val="en-AU" w:eastAsia="en-US"/>
              </w:rPr>
              <w:t>1</w:t>
            </w:r>
          </w:p>
        </w:tc>
        <w:tc>
          <w:tcPr>
            <w:tcW w:w="2738" w:type="dxa"/>
            <w:tcBorders>
              <w:top w:val="single" w:sz="8" w:space="0" w:color="000000"/>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06C5123D" w14:textId="3F1B3F12" w:rsidR="00E73EDF" w:rsidRPr="00651940" w:rsidRDefault="007653F1" w:rsidP="00960DB7">
            <w:pPr>
              <w:spacing w:before="60" w:after="60" w:line="240" w:lineRule="auto"/>
              <w:rPr>
                <w:rFonts w:cs="Arial"/>
                <w:b/>
                <w:bCs/>
                <w:sz w:val="16"/>
                <w:szCs w:val="16"/>
                <w:lang w:val="en-AU" w:eastAsia="en-US"/>
              </w:rPr>
            </w:pPr>
            <w:r w:rsidRPr="00651940">
              <w:rPr>
                <w:rFonts w:cs="Arial"/>
                <w:sz w:val="16"/>
                <w:szCs w:val="16"/>
                <w:lang w:val="en-AU" w:eastAsia="en-US"/>
              </w:rPr>
              <w:t>S100_</w:t>
            </w:r>
            <w:r w:rsidR="002A7EC8" w:rsidRPr="00651940">
              <w:rPr>
                <w:rFonts w:cs="Arial"/>
                <w:sz w:val="16"/>
                <w:szCs w:val="16"/>
                <w:lang w:val="en-AU" w:eastAsia="en-US"/>
              </w:rPr>
              <w:t>CataloguePoint</w:t>
            </w:r>
            <w:r w:rsidR="002A7EC8">
              <w:rPr>
                <w:rFonts w:cs="Arial"/>
                <w:sz w:val="16"/>
                <w:szCs w:val="16"/>
                <w:lang w:val="en-AU" w:eastAsia="en-US"/>
              </w:rPr>
              <w:t>O</w:t>
            </w:r>
            <w:r w:rsidR="002A7EC8" w:rsidRPr="00651940">
              <w:rPr>
                <w:rFonts w:cs="Arial"/>
                <w:sz w:val="16"/>
                <w:szCs w:val="16"/>
                <w:lang w:val="en-AU" w:eastAsia="en-US"/>
              </w:rPr>
              <w:t>fContact</w:t>
            </w:r>
          </w:p>
        </w:tc>
        <w:tc>
          <w:tcPr>
            <w:tcW w:w="3428"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51596DEC" w14:textId="1659E8B7" w:rsidR="00E73EDF" w:rsidRPr="00651940" w:rsidRDefault="00E422B2" w:rsidP="00960DB7">
            <w:pPr>
              <w:spacing w:before="60" w:after="60" w:line="240" w:lineRule="auto"/>
              <w:rPr>
                <w:rFonts w:cs="Arial"/>
                <w:b/>
                <w:bCs/>
                <w:sz w:val="16"/>
                <w:szCs w:val="16"/>
                <w:lang w:val="en-AU" w:eastAsia="en-US"/>
              </w:rPr>
            </w:pPr>
            <w:r w:rsidRPr="00CA7F2D">
              <w:rPr>
                <w:rFonts w:cs="Arial"/>
                <w:sz w:val="16"/>
                <w:szCs w:val="16"/>
                <w:lang w:eastAsia="en-US"/>
              </w:rPr>
              <w:t>0..1 multiplicity in S-100 restricted to 1 in S-101</w:t>
            </w:r>
          </w:p>
        </w:tc>
      </w:tr>
      <w:tr w:rsidR="00130A33" w:rsidRPr="00651940" w14:paraId="24921B89" w14:textId="77777777" w:rsidTr="00130A33">
        <w:tc>
          <w:tcPr>
            <w:tcW w:w="252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5ED062EC" w14:textId="77777777" w:rsidR="00E73EDF" w:rsidRPr="00651940" w:rsidRDefault="007653F1" w:rsidP="00960DB7">
            <w:pPr>
              <w:spacing w:before="60" w:after="60" w:line="240" w:lineRule="auto"/>
              <w:rPr>
                <w:rFonts w:cs="Arial"/>
                <w:b/>
                <w:bCs/>
                <w:sz w:val="16"/>
                <w:szCs w:val="16"/>
                <w:lang w:val="en-AU" w:eastAsia="en-US"/>
              </w:rPr>
            </w:pPr>
            <w:r w:rsidRPr="00651940">
              <w:rPr>
                <w:rFonts w:cs="Arial"/>
                <w:sz w:val="16"/>
                <w:szCs w:val="16"/>
                <w:lang w:val="en-AU" w:eastAsia="en-US"/>
              </w:rPr>
              <w:t>productSpecification</w:t>
            </w:r>
          </w:p>
        </w:tc>
        <w:tc>
          <w:tcPr>
            <w:tcW w:w="4642"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7B6FDD1C" w14:textId="66F56A7D" w:rsidR="00E73EDF" w:rsidRPr="00651940" w:rsidRDefault="0071300B" w:rsidP="00E170AC">
            <w:pPr>
              <w:spacing w:before="60" w:after="60" w:line="240" w:lineRule="auto"/>
              <w:jc w:val="left"/>
              <w:rPr>
                <w:rFonts w:cs="Arial"/>
                <w:b/>
                <w:bCs/>
                <w:sz w:val="16"/>
                <w:szCs w:val="16"/>
                <w:lang w:val="en-AU" w:eastAsia="en-US"/>
              </w:rPr>
            </w:pPr>
            <w:r w:rsidRPr="003A450C">
              <w:rPr>
                <w:sz w:val="16"/>
                <w:szCs w:val="16"/>
              </w:rPr>
              <w:t xml:space="preserve">Details about the </w:t>
            </w:r>
            <w:r w:rsidRPr="00E14AF4">
              <w:rPr>
                <w:sz w:val="16"/>
                <w:szCs w:val="16"/>
              </w:rPr>
              <w:t>Product Specification</w:t>
            </w:r>
            <w:r w:rsidRPr="003A450C">
              <w:rPr>
                <w:sz w:val="16"/>
                <w:szCs w:val="16"/>
              </w:rPr>
              <w:t xml:space="preserve">s used for the datasets contained in the </w:t>
            </w:r>
            <w:r w:rsidRPr="00327FED">
              <w:rPr>
                <w:sz w:val="16"/>
                <w:szCs w:val="16"/>
              </w:rPr>
              <w:t>Exchange Catalogue</w:t>
            </w:r>
          </w:p>
        </w:tc>
        <w:tc>
          <w:tcPr>
            <w:tcW w:w="796"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0D827229" w14:textId="3FA07A9E" w:rsidR="00E73EDF" w:rsidRPr="00E37327" w:rsidRDefault="00E37327" w:rsidP="00E37327">
            <w:pPr>
              <w:spacing w:before="60" w:after="60" w:line="240" w:lineRule="auto"/>
              <w:jc w:val="center"/>
              <w:rPr>
                <w:rFonts w:cs="Arial"/>
                <w:sz w:val="16"/>
                <w:szCs w:val="16"/>
                <w:lang w:val="en-AU" w:eastAsia="en-US"/>
              </w:rPr>
            </w:pPr>
            <w:r w:rsidRPr="00E37327">
              <w:rPr>
                <w:rFonts w:cs="Arial"/>
                <w:sz w:val="16"/>
                <w:szCs w:val="16"/>
                <w:lang w:val="en-AU" w:eastAsia="en-US"/>
              </w:rPr>
              <w:t>1</w:t>
            </w:r>
            <w:r w:rsidR="00E170AC">
              <w:rPr>
                <w:rFonts w:cs="Arial"/>
                <w:sz w:val="16"/>
                <w:szCs w:val="16"/>
                <w:lang w:val="en-AU" w:eastAsia="en-US"/>
              </w:rPr>
              <w:t>,</w:t>
            </w:r>
            <w:r w:rsidR="00E422B2">
              <w:rPr>
                <w:rFonts w:cs="Arial"/>
                <w:sz w:val="16"/>
                <w:szCs w:val="16"/>
                <w:lang w:val="en-AU" w:eastAsia="en-US"/>
              </w:rPr>
              <w:t>.</w:t>
            </w:r>
            <w:r w:rsidR="00E170AC">
              <w:rPr>
                <w:rFonts w:cs="Arial"/>
                <w:sz w:val="16"/>
                <w:szCs w:val="16"/>
                <w:lang w:val="en-AU" w:eastAsia="en-US"/>
              </w:rPr>
              <w:t>*</w:t>
            </w:r>
          </w:p>
        </w:tc>
        <w:tc>
          <w:tcPr>
            <w:tcW w:w="2738" w:type="dxa"/>
            <w:tcBorders>
              <w:top w:val="single" w:sz="8" w:space="0" w:color="000000"/>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60625374" w14:textId="667405F5" w:rsidR="00E73EDF" w:rsidRPr="00651940" w:rsidRDefault="000546CE" w:rsidP="00960DB7">
            <w:pPr>
              <w:spacing w:before="60" w:after="60" w:line="240" w:lineRule="auto"/>
              <w:rPr>
                <w:rFonts w:cs="Arial"/>
                <w:b/>
                <w:bCs/>
                <w:sz w:val="16"/>
                <w:szCs w:val="16"/>
                <w:lang w:val="en-AU" w:eastAsia="en-US"/>
              </w:rPr>
            </w:pPr>
            <w:r w:rsidRPr="00651940">
              <w:rPr>
                <w:rFonts w:cs="Arial"/>
                <w:sz w:val="16"/>
                <w:szCs w:val="16"/>
                <w:lang w:val="en-AU" w:eastAsia="en-US"/>
              </w:rPr>
              <w:t>S100</w:t>
            </w:r>
            <w:r w:rsidR="007653F1" w:rsidRPr="00651940">
              <w:rPr>
                <w:rFonts w:cs="Arial"/>
                <w:sz w:val="16"/>
                <w:szCs w:val="16"/>
                <w:lang w:val="en-AU" w:eastAsia="en-US"/>
              </w:rPr>
              <w:t>_ProductSpecification</w:t>
            </w:r>
          </w:p>
        </w:tc>
        <w:tc>
          <w:tcPr>
            <w:tcW w:w="3428"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1D1D66BA" w14:textId="70033332" w:rsidR="00E73EDF" w:rsidRDefault="0071300B" w:rsidP="0071300B">
            <w:pPr>
              <w:spacing w:before="60" w:after="60" w:line="240" w:lineRule="auto"/>
              <w:jc w:val="left"/>
              <w:rPr>
                <w:rFonts w:cs="Arial"/>
                <w:sz w:val="16"/>
                <w:szCs w:val="16"/>
                <w:lang w:val="en-AU" w:eastAsia="en-US"/>
              </w:rPr>
            </w:pPr>
            <w:r>
              <w:rPr>
                <w:rFonts w:cs="Arial"/>
                <w:sz w:val="16"/>
                <w:szCs w:val="16"/>
                <w:lang w:val="en-AU" w:eastAsia="en-US"/>
              </w:rPr>
              <w:t>The Exchange Catalogue may contain datasets from Product Specifications other than S-101</w:t>
            </w:r>
          </w:p>
          <w:p w14:paraId="37286AB3" w14:textId="49C886DF" w:rsidR="00E422B2" w:rsidRPr="00651940" w:rsidRDefault="00E422B2" w:rsidP="0071300B">
            <w:pPr>
              <w:spacing w:before="60" w:after="60" w:line="240" w:lineRule="auto"/>
              <w:jc w:val="left"/>
              <w:rPr>
                <w:rFonts w:cs="Arial"/>
                <w:b/>
                <w:bCs/>
                <w:sz w:val="16"/>
                <w:szCs w:val="16"/>
                <w:lang w:val="en-AU" w:eastAsia="en-US"/>
              </w:rPr>
            </w:pPr>
            <w:r w:rsidRPr="00CA7F2D">
              <w:rPr>
                <w:rFonts w:cs="Arial"/>
                <w:sz w:val="16"/>
                <w:szCs w:val="16"/>
                <w:lang w:eastAsia="en-US"/>
              </w:rPr>
              <w:t>0..</w:t>
            </w:r>
            <w:r>
              <w:rPr>
                <w:rFonts w:cs="Arial"/>
                <w:sz w:val="16"/>
                <w:szCs w:val="16"/>
                <w:lang w:eastAsia="en-US"/>
              </w:rPr>
              <w:t>*</w:t>
            </w:r>
            <w:r w:rsidRPr="00CA7F2D">
              <w:rPr>
                <w:rFonts w:cs="Arial"/>
                <w:sz w:val="16"/>
                <w:szCs w:val="16"/>
                <w:lang w:eastAsia="en-US"/>
              </w:rPr>
              <w:t xml:space="preserve"> multiplicity in S-100 restricted to 1</w:t>
            </w:r>
            <w:r>
              <w:rPr>
                <w:rFonts w:cs="Arial"/>
                <w:sz w:val="16"/>
                <w:szCs w:val="16"/>
                <w:lang w:eastAsia="en-US"/>
              </w:rPr>
              <w:t>..*</w:t>
            </w:r>
            <w:r w:rsidRPr="00CA7F2D">
              <w:rPr>
                <w:rFonts w:cs="Arial"/>
                <w:sz w:val="16"/>
                <w:szCs w:val="16"/>
                <w:lang w:eastAsia="en-US"/>
              </w:rPr>
              <w:t xml:space="preserve"> in S-101</w:t>
            </w:r>
          </w:p>
        </w:tc>
      </w:tr>
      <w:tr w:rsidR="00130A33" w:rsidRPr="00651940" w14:paraId="3A9D33F2" w14:textId="77777777" w:rsidTr="00130A33">
        <w:tc>
          <w:tcPr>
            <w:tcW w:w="252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14372DB0" w14:textId="45CFF3AF" w:rsidR="00E73EDF" w:rsidRPr="00651940" w:rsidRDefault="0046748D" w:rsidP="00960DB7">
            <w:pPr>
              <w:spacing w:before="60" w:after="60" w:line="240" w:lineRule="auto"/>
              <w:rPr>
                <w:rFonts w:cs="Arial"/>
                <w:b/>
                <w:bCs/>
                <w:sz w:val="16"/>
                <w:szCs w:val="16"/>
                <w:lang w:val="en-AU" w:eastAsia="en-US"/>
              </w:rPr>
            </w:pPr>
            <w:r>
              <w:rPr>
                <w:rFonts w:cs="Arial"/>
                <w:sz w:val="16"/>
                <w:szCs w:val="16"/>
                <w:lang w:val="en-AU" w:eastAsia="en-US"/>
              </w:rPr>
              <w:t>defaultLocale</w:t>
            </w:r>
          </w:p>
        </w:tc>
        <w:tc>
          <w:tcPr>
            <w:tcW w:w="4642"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23E08764" w14:textId="55C4576A" w:rsidR="00E73EDF" w:rsidRPr="00651940" w:rsidRDefault="0071300B" w:rsidP="00E170AC">
            <w:pPr>
              <w:spacing w:before="60" w:after="60" w:line="240" w:lineRule="auto"/>
              <w:jc w:val="left"/>
              <w:rPr>
                <w:rFonts w:cs="Arial"/>
                <w:b/>
                <w:bCs/>
                <w:sz w:val="16"/>
                <w:szCs w:val="16"/>
                <w:lang w:val="en-AU" w:eastAsia="en-US"/>
              </w:rPr>
            </w:pPr>
            <w:r w:rsidRPr="005F1D4D">
              <w:rPr>
                <w:rFonts w:cs="Arial"/>
                <w:sz w:val="16"/>
                <w:szCs w:val="16"/>
              </w:rPr>
              <w:t xml:space="preserve">Default language and character set used for all metadata records in this </w:t>
            </w:r>
            <w:r w:rsidRPr="00327FED">
              <w:rPr>
                <w:rFonts w:cs="Arial"/>
                <w:sz w:val="16"/>
                <w:szCs w:val="16"/>
              </w:rPr>
              <w:t>Exchange Catalogue</w:t>
            </w:r>
          </w:p>
        </w:tc>
        <w:tc>
          <w:tcPr>
            <w:tcW w:w="796"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77B6C19F" w14:textId="6FD54079" w:rsidR="00E73EDF" w:rsidRPr="00E37327" w:rsidRDefault="00E37327" w:rsidP="00E37327">
            <w:pPr>
              <w:spacing w:before="60" w:after="60" w:line="240" w:lineRule="auto"/>
              <w:jc w:val="center"/>
              <w:rPr>
                <w:rFonts w:cs="Arial"/>
                <w:sz w:val="16"/>
                <w:szCs w:val="16"/>
                <w:lang w:val="en-AU" w:eastAsia="en-US"/>
              </w:rPr>
            </w:pPr>
            <w:r w:rsidRPr="00E37327">
              <w:rPr>
                <w:rFonts w:cs="Arial"/>
                <w:sz w:val="16"/>
                <w:szCs w:val="16"/>
                <w:lang w:val="en-AU" w:eastAsia="en-US"/>
              </w:rPr>
              <w:t>1</w:t>
            </w:r>
          </w:p>
        </w:tc>
        <w:tc>
          <w:tcPr>
            <w:tcW w:w="2738" w:type="dxa"/>
            <w:tcBorders>
              <w:top w:val="single" w:sz="8" w:space="0" w:color="000000"/>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392ED6BD" w14:textId="6317478F" w:rsidR="00E73EDF" w:rsidRPr="00651940" w:rsidRDefault="00D7535C" w:rsidP="00960DB7">
            <w:pPr>
              <w:spacing w:before="60" w:after="60" w:line="240" w:lineRule="auto"/>
              <w:rPr>
                <w:rFonts w:cs="Arial"/>
                <w:b/>
                <w:bCs/>
                <w:sz w:val="16"/>
                <w:szCs w:val="16"/>
                <w:lang w:val="en-AU" w:eastAsia="en-US"/>
              </w:rPr>
            </w:pPr>
            <w:r>
              <w:rPr>
                <w:rFonts w:cs="Arial"/>
                <w:sz w:val="16"/>
                <w:szCs w:val="16"/>
                <w:lang w:val="en-AU" w:eastAsia="en-US"/>
              </w:rPr>
              <w:t>PT_Locale</w:t>
            </w:r>
          </w:p>
        </w:tc>
        <w:tc>
          <w:tcPr>
            <w:tcW w:w="3428"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24808327" w14:textId="77777777" w:rsidR="00E73EDF" w:rsidRDefault="007653F1" w:rsidP="00960DB7">
            <w:pPr>
              <w:spacing w:before="60" w:after="60" w:line="240" w:lineRule="auto"/>
              <w:jc w:val="left"/>
              <w:rPr>
                <w:rFonts w:cs="Arial"/>
                <w:sz w:val="16"/>
                <w:szCs w:val="16"/>
                <w:lang w:val="en-AU" w:eastAsia="en-US"/>
              </w:rPr>
            </w:pPr>
            <w:r w:rsidRPr="00651940">
              <w:rPr>
                <w:rFonts w:cs="Arial"/>
                <w:sz w:val="16"/>
                <w:szCs w:val="16"/>
                <w:lang w:val="en-AU" w:eastAsia="en-US"/>
              </w:rPr>
              <w:t>All datasets conforming to S-101 P</w:t>
            </w:r>
            <w:r w:rsidR="00960DB7">
              <w:rPr>
                <w:rFonts w:cs="Arial"/>
                <w:sz w:val="16"/>
                <w:szCs w:val="16"/>
                <w:lang w:val="en-AU" w:eastAsia="en-US"/>
              </w:rPr>
              <w:t xml:space="preserve">roduct </w:t>
            </w:r>
            <w:r w:rsidRPr="00651940">
              <w:rPr>
                <w:rFonts w:cs="Arial"/>
                <w:sz w:val="16"/>
                <w:szCs w:val="16"/>
                <w:lang w:val="en-AU" w:eastAsia="en-US"/>
              </w:rPr>
              <w:t>S</w:t>
            </w:r>
            <w:r w:rsidR="00960DB7">
              <w:rPr>
                <w:rFonts w:cs="Arial"/>
                <w:sz w:val="16"/>
                <w:szCs w:val="16"/>
                <w:lang w:val="en-AU" w:eastAsia="en-US"/>
              </w:rPr>
              <w:t>pecification</w:t>
            </w:r>
            <w:r w:rsidRPr="00651940">
              <w:rPr>
                <w:rFonts w:cs="Arial"/>
                <w:sz w:val="16"/>
                <w:szCs w:val="16"/>
                <w:lang w:val="en-AU" w:eastAsia="en-US"/>
              </w:rPr>
              <w:t xml:space="preserve"> must use English language</w:t>
            </w:r>
            <w:r w:rsidR="0046748D">
              <w:rPr>
                <w:rFonts w:cs="Arial"/>
                <w:sz w:val="16"/>
                <w:szCs w:val="16"/>
                <w:lang w:val="en-AU" w:eastAsia="en-US"/>
              </w:rPr>
              <w:t xml:space="preserve"> as default locale</w:t>
            </w:r>
          </w:p>
          <w:p w14:paraId="54F0F2BE" w14:textId="71343DB1" w:rsidR="002A7EC8" w:rsidRPr="00651940" w:rsidRDefault="002A7EC8" w:rsidP="00960DB7">
            <w:pPr>
              <w:spacing w:before="60" w:after="60" w:line="240" w:lineRule="auto"/>
              <w:jc w:val="left"/>
              <w:rPr>
                <w:rFonts w:cs="Arial"/>
                <w:b/>
                <w:bCs/>
                <w:sz w:val="16"/>
                <w:szCs w:val="16"/>
                <w:lang w:val="en-AU" w:eastAsia="en-US"/>
              </w:rPr>
            </w:pPr>
            <w:r w:rsidRPr="00CA7F2D">
              <w:rPr>
                <w:rFonts w:cs="Arial"/>
                <w:sz w:val="16"/>
                <w:szCs w:val="16"/>
                <w:lang w:eastAsia="en-US"/>
              </w:rPr>
              <w:t>0..1 multiplicity in S-100 restricted to 1 in S-101</w:t>
            </w:r>
          </w:p>
        </w:tc>
      </w:tr>
      <w:tr w:rsidR="00130A33" w:rsidRPr="00651940" w14:paraId="2ACD3786" w14:textId="77777777" w:rsidTr="00130A33">
        <w:tc>
          <w:tcPr>
            <w:tcW w:w="252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3BDEAB59" w14:textId="0F211E7B" w:rsidR="00E73EDF" w:rsidRPr="00651940" w:rsidRDefault="004F6C35" w:rsidP="00960DB7">
            <w:pPr>
              <w:spacing w:before="60" w:after="60" w:line="240" w:lineRule="auto"/>
              <w:rPr>
                <w:rFonts w:cs="Arial"/>
                <w:b/>
                <w:bCs/>
                <w:sz w:val="16"/>
                <w:szCs w:val="16"/>
                <w:lang w:val="en-AU" w:eastAsia="en-US"/>
              </w:rPr>
            </w:pPr>
            <w:r>
              <w:rPr>
                <w:rFonts w:cs="Arial"/>
                <w:sz w:val="16"/>
                <w:szCs w:val="16"/>
                <w:lang w:val="en-AU" w:eastAsia="en-US"/>
              </w:rPr>
              <w:t>otherLocale</w:t>
            </w:r>
          </w:p>
        </w:tc>
        <w:tc>
          <w:tcPr>
            <w:tcW w:w="4642"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68604667" w14:textId="4B49F66B" w:rsidR="00E73EDF" w:rsidRPr="00651940" w:rsidRDefault="0071300B" w:rsidP="00E170AC">
            <w:pPr>
              <w:spacing w:before="60" w:after="60" w:line="240" w:lineRule="auto"/>
              <w:jc w:val="left"/>
              <w:rPr>
                <w:rFonts w:cs="Arial"/>
                <w:b/>
                <w:bCs/>
                <w:sz w:val="16"/>
                <w:szCs w:val="16"/>
                <w:lang w:val="en-AU" w:eastAsia="en-US"/>
              </w:rPr>
            </w:pPr>
            <w:r w:rsidRPr="005F1D4D">
              <w:rPr>
                <w:rFonts w:cs="Arial"/>
                <w:sz w:val="16"/>
                <w:szCs w:val="16"/>
              </w:rPr>
              <w:t xml:space="preserve">Other languages and character sets used for the localized metadata records in this </w:t>
            </w:r>
            <w:r w:rsidRPr="00327FED">
              <w:rPr>
                <w:rFonts w:cs="Arial"/>
                <w:sz w:val="16"/>
                <w:szCs w:val="16"/>
              </w:rPr>
              <w:t>Exchange Catalogue</w:t>
            </w:r>
            <w:r w:rsidRPr="005F1D4D" w:rsidDel="005F1D4D">
              <w:rPr>
                <w:rFonts w:cs="Arial"/>
                <w:sz w:val="16"/>
                <w:szCs w:val="16"/>
              </w:rPr>
              <w:t xml:space="preserve"> </w:t>
            </w:r>
          </w:p>
        </w:tc>
        <w:tc>
          <w:tcPr>
            <w:tcW w:w="796"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5079CBC9" w14:textId="6F7F492D" w:rsidR="00E73EDF" w:rsidRPr="00E37327" w:rsidRDefault="00E170AC" w:rsidP="00E37327">
            <w:pPr>
              <w:spacing w:before="60" w:after="60" w:line="240" w:lineRule="auto"/>
              <w:jc w:val="center"/>
              <w:rPr>
                <w:rFonts w:cs="Arial"/>
                <w:sz w:val="16"/>
                <w:szCs w:val="16"/>
                <w:lang w:val="en-AU" w:eastAsia="en-US"/>
              </w:rPr>
            </w:pPr>
            <w:r>
              <w:rPr>
                <w:rFonts w:cs="Arial"/>
                <w:sz w:val="16"/>
                <w:szCs w:val="16"/>
                <w:lang w:val="en-AU"/>
              </w:rPr>
              <w:t>0..*</w:t>
            </w:r>
          </w:p>
        </w:tc>
        <w:tc>
          <w:tcPr>
            <w:tcW w:w="2738" w:type="dxa"/>
            <w:tcBorders>
              <w:top w:val="single" w:sz="8" w:space="0" w:color="000000"/>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6B8BCD36" w14:textId="0127292E" w:rsidR="00E73EDF" w:rsidRPr="00651940" w:rsidRDefault="00D7535C" w:rsidP="00960DB7">
            <w:pPr>
              <w:spacing w:before="60" w:after="60" w:line="240" w:lineRule="auto"/>
              <w:rPr>
                <w:rFonts w:cs="Arial"/>
                <w:b/>
                <w:bCs/>
                <w:sz w:val="16"/>
                <w:szCs w:val="16"/>
                <w:lang w:val="en-AU" w:eastAsia="en-US"/>
              </w:rPr>
            </w:pPr>
            <w:r>
              <w:rPr>
                <w:rFonts w:cs="Arial"/>
                <w:sz w:val="16"/>
                <w:szCs w:val="16"/>
                <w:lang w:val="en-AU" w:eastAsia="en-US"/>
              </w:rPr>
              <w:t>PT_Locale</w:t>
            </w:r>
          </w:p>
        </w:tc>
        <w:tc>
          <w:tcPr>
            <w:tcW w:w="3428"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6D4C7FBC" w14:textId="5663777E" w:rsidR="00E73EDF" w:rsidRPr="00651940" w:rsidRDefault="0057422A" w:rsidP="00960DB7">
            <w:pPr>
              <w:spacing w:before="60" w:after="60" w:line="240" w:lineRule="auto"/>
              <w:jc w:val="left"/>
              <w:rPr>
                <w:rFonts w:cs="Arial"/>
                <w:b/>
                <w:bCs/>
                <w:sz w:val="16"/>
                <w:szCs w:val="16"/>
                <w:lang w:val="en-AU" w:eastAsia="en-US"/>
              </w:rPr>
            </w:pPr>
            <w:r w:rsidRPr="0034240D">
              <w:rPr>
                <w:sz w:val="16"/>
                <w:szCs w:val="16"/>
              </w:rPr>
              <w:t xml:space="preserve">Required if any localized entries are present in the </w:t>
            </w:r>
            <w:r w:rsidRPr="00327FED">
              <w:rPr>
                <w:sz w:val="16"/>
                <w:szCs w:val="16"/>
              </w:rPr>
              <w:t>Exchange Catalogue</w:t>
            </w:r>
          </w:p>
        </w:tc>
      </w:tr>
      <w:tr w:rsidR="00130A33" w:rsidRPr="00651940" w14:paraId="23191BDF" w14:textId="77777777" w:rsidTr="00130A33">
        <w:tc>
          <w:tcPr>
            <w:tcW w:w="252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1DD7DCA2" w14:textId="77777777" w:rsidR="00E73EDF" w:rsidRPr="00651940" w:rsidRDefault="007653F1" w:rsidP="00960DB7">
            <w:pPr>
              <w:spacing w:before="60" w:after="60" w:line="240" w:lineRule="auto"/>
              <w:rPr>
                <w:rFonts w:cs="Arial"/>
                <w:b/>
                <w:bCs/>
                <w:sz w:val="16"/>
                <w:szCs w:val="16"/>
                <w:lang w:val="en-AU" w:eastAsia="en-US"/>
              </w:rPr>
            </w:pPr>
            <w:r w:rsidRPr="00651940">
              <w:rPr>
                <w:rFonts w:cs="Arial"/>
                <w:sz w:val="16"/>
                <w:szCs w:val="16"/>
                <w:lang w:val="en-AU" w:eastAsia="en-US"/>
              </w:rPr>
              <w:t>exchangeCatalogueDescription</w:t>
            </w:r>
          </w:p>
        </w:tc>
        <w:tc>
          <w:tcPr>
            <w:tcW w:w="4642"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7D37FB3B" w14:textId="3746E356" w:rsidR="00E73EDF" w:rsidRPr="00651940" w:rsidRDefault="00BD587E" w:rsidP="00E170AC">
            <w:pPr>
              <w:spacing w:before="60" w:after="60" w:line="240" w:lineRule="auto"/>
              <w:jc w:val="left"/>
              <w:rPr>
                <w:rFonts w:cs="Arial"/>
                <w:b/>
                <w:bCs/>
                <w:sz w:val="16"/>
                <w:szCs w:val="16"/>
                <w:lang w:val="en-AU" w:eastAsia="en-US"/>
              </w:rPr>
            </w:pPr>
            <w:r w:rsidRPr="003A450C">
              <w:rPr>
                <w:rFonts w:cs="Arial"/>
                <w:sz w:val="16"/>
                <w:szCs w:val="16"/>
              </w:rPr>
              <w:t xml:space="preserve">Description of what the </w:t>
            </w:r>
            <w:r w:rsidRPr="00327FED">
              <w:rPr>
                <w:rFonts w:cs="Arial"/>
                <w:sz w:val="16"/>
                <w:szCs w:val="16"/>
              </w:rPr>
              <w:t>Exchange Catalogue</w:t>
            </w:r>
            <w:r w:rsidRPr="003A450C">
              <w:rPr>
                <w:rFonts w:cs="Arial"/>
                <w:sz w:val="16"/>
                <w:szCs w:val="16"/>
              </w:rPr>
              <w:t xml:space="preserve"> contains</w:t>
            </w:r>
            <w:r w:rsidRPr="00651940" w:rsidDel="00BD587E">
              <w:rPr>
                <w:rFonts w:cs="Arial"/>
                <w:sz w:val="16"/>
                <w:szCs w:val="16"/>
                <w:lang w:val="en-AU" w:eastAsia="en-US"/>
              </w:rPr>
              <w:t xml:space="preserve"> </w:t>
            </w:r>
          </w:p>
        </w:tc>
        <w:tc>
          <w:tcPr>
            <w:tcW w:w="796"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67ADF21A" w14:textId="0830D8FB" w:rsidR="00E73EDF" w:rsidRPr="00E37327" w:rsidRDefault="00E170AC" w:rsidP="00E37327">
            <w:pPr>
              <w:spacing w:before="60" w:after="60" w:line="240" w:lineRule="auto"/>
              <w:jc w:val="center"/>
              <w:rPr>
                <w:rFonts w:cs="Arial"/>
                <w:sz w:val="16"/>
                <w:szCs w:val="16"/>
                <w:lang w:val="en-AU" w:eastAsia="en-US"/>
              </w:rPr>
            </w:pPr>
            <w:r>
              <w:rPr>
                <w:rFonts w:cs="Arial"/>
                <w:sz w:val="16"/>
                <w:szCs w:val="16"/>
                <w:lang w:val="en-AU" w:eastAsia="en-US"/>
              </w:rPr>
              <w:t>0..1</w:t>
            </w:r>
          </w:p>
        </w:tc>
        <w:tc>
          <w:tcPr>
            <w:tcW w:w="2738" w:type="dxa"/>
            <w:tcBorders>
              <w:top w:val="single" w:sz="8" w:space="0" w:color="000000"/>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172DD066" w14:textId="77777777" w:rsidR="00E73EDF" w:rsidRPr="00651940" w:rsidRDefault="007653F1" w:rsidP="00960DB7">
            <w:pPr>
              <w:spacing w:before="60" w:after="60" w:line="240" w:lineRule="auto"/>
              <w:rPr>
                <w:rFonts w:cs="Arial"/>
                <w:b/>
                <w:bCs/>
                <w:sz w:val="16"/>
                <w:szCs w:val="16"/>
                <w:lang w:val="en-AU" w:eastAsia="en-US"/>
              </w:rPr>
            </w:pPr>
            <w:r w:rsidRPr="00651940">
              <w:rPr>
                <w:rFonts w:cs="Arial"/>
                <w:sz w:val="16"/>
                <w:szCs w:val="16"/>
                <w:lang w:val="en-AU" w:eastAsia="en-US"/>
              </w:rPr>
              <w:t>CharacterString</w:t>
            </w:r>
          </w:p>
        </w:tc>
        <w:tc>
          <w:tcPr>
            <w:tcW w:w="3428"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54B4471E" w14:textId="5D412C1D" w:rsidR="00E73EDF" w:rsidRPr="00651940" w:rsidRDefault="00E73EDF" w:rsidP="00960DB7">
            <w:pPr>
              <w:spacing w:before="60" w:after="60" w:line="240" w:lineRule="auto"/>
              <w:jc w:val="left"/>
              <w:rPr>
                <w:rFonts w:cs="Arial"/>
                <w:b/>
                <w:bCs/>
                <w:sz w:val="16"/>
                <w:szCs w:val="16"/>
                <w:lang w:val="en-AU" w:eastAsia="en-US"/>
              </w:rPr>
            </w:pPr>
          </w:p>
        </w:tc>
      </w:tr>
      <w:tr w:rsidR="00130A33" w:rsidRPr="00651940" w14:paraId="571981FC" w14:textId="77777777" w:rsidTr="00130A33">
        <w:tc>
          <w:tcPr>
            <w:tcW w:w="252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154F08EA" w14:textId="77777777" w:rsidR="00E73EDF" w:rsidRPr="00651940" w:rsidRDefault="007653F1" w:rsidP="00960DB7">
            <w:pPr>
              <w:spacing w:before="60" w:after="60" w:line="240" w:lineRule="auto"/>
              <w:rPr>
                <w:rFonts w:cs="Arial"/>
                <w:b/>
                <w:bCs/>
                <w:sz w:val="16"/>
                <w:szCs w:val="16"/>
                <w:lang w:val="en-AU" w:eastAsia="en-US"/>
              </w:rPr>
            </w:pPr>
            <w:r w:rsidRPr="00651940">
              <w:rPr>
                <w:rFonts w:cs="Arial"/>
                <w:sz w:val="16"/>
                <w:szCs w:val="16"/>
                <w:lang w:val="en-AU" w:eastAsia="en-US"/>
              </w:rPr>
              <w:t>exchangeCatalogueComment</w:t>
            </w:r>
          </w:p>
        </w:tc>
        <w:tc>
          <w:tcPr>
            <w:tcW w:w="4642"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1415B6C0" w14:textId="28462C94" w:rsidR="00E73EDF" w:rsidRPr="00651940" w:rsidRDefault="00BD587E" w:rsidP="00E170AC">
            <w:pPr>
              <w:spacing w:before="60" w:after="60" w:line="240" w:lineRule="auto"/>
              <w:jc w:val="left"/>
              <w:rPr>
                <w:rFonts w:cs="Arial"/>
                <w:b/>
                <w:bCs/>
                <w:sz w:val="16"/>
                <w:szCs w:val="16"/>
                <w:lang w:val="en-AU" w:eastAsia="en-US"/>
              </w:rPr>
            </w:pPr>
            <w:r w:rsidRPr="003A450C">
              <w:rPr>
                <w:rFonts w:cs="Arial"/>
                <w:sz w:val="16"/>
                <w:szCs w:val="16"/>
              </w:rPr>
              <w:t>Any additional Information</w:t>
            </w:r>
          </w:p>
        </w:tc>
        <w:tc>
          <w:tcPr>
            <w:tcW w:w="796"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2010B101" w14:textId="2E580507" w:rsidR="00E73EDF" w:rsidRPr="00E37327" w:rsidRDefault="00E37327" w:rsidP="00E37327">
            <w:pPr>
              <w:spacing w:before="60" w:after="60" w:line="240" w:lineRule="auto"/>
              <w:jc w:val="center"/>
              <w:rPr>
                <w:rFonts w:cs="Arial"/>
                <w:sz w:val="16"/>
                <w:szCs w:val="16"/>
                <w:lang w:val="en-AU" w:eastAsia="en-US"/>
              </w:rPr>
            </w:pPr>
            <w:r w:rsidRPr="00E37327">
              <w:rPr>
                <w:rFonts w:cs="Arial"/>
                <w:sz w:val="16"/>
                <w:szCs w:val="16"/>
                <w:lang w:val="en-AU" w:eastAsia="en-US"/>
              </w:rPr>
              <w:t>0..1</w:t>
            </w:r>
          </w:p>
        </w:tc>
        <w:tc>
          <w:tcPr>
            <w:tcW w:w="2738"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3B633141" w14:textId="77777777" w:rsidR="00E73EDF" w:rsidRPr="00651940" w:rsidRDefault="007653F1" w:rsidP="00960DB7">
            <w:pPr>
              <w:spacing w:before="60" w:after="60" w:line="240" w:lineRule="auto"/>
              <w:rPr>
                <w:rFonts w:cs="Arial"/>
                <w:b/>
                <w:bCs/>
                <w:sz w:val="16"/>
                <w:szCs w:val="16"/>
                <w:lang w:val="en-AU" w:eastAsia="en-US"/>
              </w:rPr>
            </w:pPr>
            <w:r w:rsidRPr="00651940">
              <w:rPr>
                <w:rFonts w:cs="Arial"/>
                <w:sz w:val="16"/>
                <w:szCs w:val="16"/>
                <w:lang w:val="en-AU" w:eastAsia="en-US"/>
              </w:rPr>
              <w:t>CharacterString</w:t>
            </w:r>
          </w:p>
        </w:tc>
        <w:tc>
          <w:tcPr>
            <w:tcW w:w="3428"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37FF457C" w14:textId="6831E8DF" w:rsidR="00E73EDF" w:rsidRPr="00651940" w:rsidRDefault="00E73EDF" w:rsidP="00960DB7">
            <w:pPr>
              <w:spacing w:before="60" w:after="60" w:line="240" w:lineRule="auto"/>
              <w:jc w:val="left"/>
              <w:rPr>
                <w:rFonts w:cs="Arial"/>
                <w:b/>
                <w:bCs/>
                <w:sz w:val="16"/>
                <w:szCs w:val="16"/>
                <w:lang w:val="en-AU" w:eastAsia="en-US"/>
              </w:rPr>
            </w:pPr>
          </w:p>
        </w:tc>
      </w:tr>
      <w:tr w:rsidR="00130A33" w:rsidRPr="00651940" w14:paraId="576816AC" w14:textId="77777777" w:rsidTr="009932F8">
        <w:tc>
          <w:tcPr>
            <w:tcW w:w="2520"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5C572FC6" w14:textId="5DBF9E9B" w:rsidR="00E73EDF" w:rsidRPr="00651940" w:rsidRDefault="00CC1B0B" w:rsidP="00E170AC">
            <w:pPr>
              <w:spacing w:before="60" w:after="60" w:line="240" w:lineRule="auto"/>
              <w:jc w:val="left"/>
              <w:rPr>
                <w:rFonts w:cs="Arial"/>
                <w:b/>
                <w:bCs/>
                <w:sz w:val="16"/>
                <w:szCs w:val="16"/>
                <w:lang w:val="en-AU"/>
              </w:rPr>
            </w:pPr>
            <w:r>
              <w:rPr>
                <w:rFonts w:cs="Arial"/>
                <w:sz w:val="16"/>
                <w:szCs w:val="16"/>
                <w:lang w:val="en-AU"/>
              </w:rPr>
              <w:t>certificates</w:t>
            </w:r>
          </w:p>
        </w:tc>
        <w:tc>
          <w:tcPr>
            <w:tcW w:w="4642" w:type="dxa"/>
            <w:tcBorders>
              <w:top w:val="single" w:sz="4" w:space="0" w:color="auto"/>
              <w:left w:val="nil"/>
              <w:bottom w:val="single" w:sz="4" w:space="0" w:color="auto"/>
              <w:right w:val="single" w:sz="4" w:space="0" w:color="auto"/>
            </w:tcBorders>
            <w:shd w:val="clear" w:color="auto" w:fill="auto"/>
            <w:tcMar>
              <w:left w:w="108" w:type="dxa"/>
              <w:right w:w="108" w:type="dxa"/>
            </w:tcMar>
          </w:tcPr>
          <w:p w14:paraId="17D0AB47" w14:textId="4C0D1E20" w:rsidR="00E73EDF" w:rsidRPr="00651940" w:rsidRDefault="00BD587E" w:rsidP="00E170AC">
            <w:pPr>
              <w:spacing w:before="60" w:after="60" w:line="240" w:lineRule="auto"/>
              <w:jc w:val="left"/>
              <w:rPr>
                <w:rFonts w:cs="Arial"/>
                <w:b/>
                <w:bCs/>
                <w:sz w:val="16"/>
                <w:szCs w:val="16"/>
                <w:lang w:val="en-AU"/>
              </w:rPr>
            </w:pPr>
            <w:r>
              <w:rPr>
                <w:rFonts w:cs="Arial"/>
                <w:sz w:val="16"/>
                <w:szCs w:val="16"/>
              </w:rPr>
              <w:t xml:space="preserve">Signed public key certificates referred to by digital signatures in the </w:t>
            </w:r>
            <w:r w:rsidRPr="00CB5EC7">
              <w:rPr>
                <w:rFonts w:cs="Arial"/>
                <w:sz w:val="16"/>
                <w:szCs w:val="16"/>
              </w:rPr>
              <w:t>Exchange Set</w:t>
            </w:r>
            <w:r w:rsidRPr="00651940" w:rsidDel="00BD587E">
              <w:rPr>
                <w:rFonts w:cs="Arial"/>
                <w:sz w:val="16"/>
                <w:szCs w:val="16"/>
              </w:rPr>
              <w:t xml:space="preserve"> </w:t>
            </w:r>
          </w:p>
        </w:tc>
        <w:tc>
          <w:tcPr>
            <w:tcW w:w="796"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3B478F4C" w14:textId="37763065" w:rsidR="00E73EDF" w:rsidRPr="00E37327" w:rsidRDefault="00E170AC" w:rsidP="00E37327">
            <w:pPr>
              <w:spacing w:before="60" w:after="60" w:line="240" w:lineRule="auto"/>
              <w:jc w:val="center"/>
              <w:rPr>
                <w:rFonts w:cs="Arial"/>
                <w:sz w:val="16"/>
                <w:szCs w:val="16"/>
                <w:lang w:val="en-AU"/>
              </w:rPr>
            </w:pPr>
            <w:r>
              <w:rPr>
                <w:rFonts w:cs="Arial"/>
                <w:sz w:val="16"/>
                <w:szCs w:val="16"/>
                <w:lang w:val="en-AU"/>
              </w:rPr>
              <w:t>0..*</w:t>
            </w:r>
          </w:p>
        </w:tc>
        <w:tc>
          <w:tcPr>
            <w:tcW w:w="2738" w:type="dxa"/>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43511B8B" w14:textId="1686E0EE" w:rsidR="00E73EDF" w:rsidRPr="00651940" w:rsidRDefault="00EF1B19" w:rsidP="00960DB7">
            <w:pPr>
              <w:spacing w:before="60" w:after="60" w:line="240" w:lineRule="auto"/>
              <w:rPr>
                <w:rFonts w:cs="Arial"/>
                <w:b/>
                <w:bCs/>
                <w:sz w:val="16"/>
                <w:szCs w:val="16"/>
                <w:lang w:val="en-AU"/>
              </w:rPr>
            </w:pPr>
            <w:r>
              <w:rPr>
                <w:rFonts w:cs="Arial"/>
                <w:sz w:val="16"/>
                <w:szCs w:val="16"/>
              </w:rPr>
              <w:t>S100_SE_CertificateContainer</w:t>
            </w:r>
            <w:r w:rsidR="002912FE">
              <w:rPr>
                <w:rFonts w:cs="Arial"/>
                <w:sz w:val="16"/>
                <w:szCs w:val="16"/>
              </w:rPr>
              <w:t>Type</w:t>
            </w:r>
          </w:p>
        </w:tc>
        <w:tc>
          <w:tcPr>
            <w:tcW w:w="3428" w:type="dxa"/>
            <w:tcBorders>
              <w:top w:val="single" w:sz="4" w:space="0" w:color="auto"/>
              <w:left w:val="nil"/>
              <w:bottom w:val="single" w:sz="4" w:space="0" w:color="auto"/>
              <w:right w:val="single" w:sz="4" w:space="0" w:color="auto"/>
            </w:tcBorders>
            <w:shd w:val="clear" w:color="auto" w:fill="auto"/>
            <w:tcMar>
              <w:top w:w="0" w:type="dxa"/>
              <w:left w:w="108" w:type="dxa"/>
              <w:bottom w:w="0" w:type="dxa"/>
              <w:right w:w="108" w:type="dxa"/>
            </w:tcMar>
          </w:tcPr>
          <w:p w14:paraId="199A8189" w14:textId="56896520" w:rsidR="00E73EDF" w:rsidRPr="00651940" w:rsidRDefault="00343C2B" w:rsidP="00960DB7">
            <w:pPr>
              <w:spacing w:before="60" w:after="60" w:line="240" w:lineRule="auto"/>
              <w:jc w:val="left"/>
              <w:rPr>
                <w:rFonts w:cs="Arial"/>
                <w:b/>
                <w:bCs/>
                <w:sz w:val="16"/>
                <w:szCs w:val="16"/>
                <w:lang w:val="en-AU"/>
              </w:rPr>
            </w:pPr>
            <w:r>
              <w:rPr>
                <w:sz w:val="16"/>
                <w:szCs w:val="16"/>
              </w:rPr>
              <w:t>Content defined in S-100 Part 15. All certificates used, except the SA root certificate (installed separately by the implementing system) shall be included</w:t>
            </w:r>
          </w:p>
        </w:tc>
      </w:tr>
      <w:tr w:rsidR="00130A33" w:rsidRPr="00651940" w14:paraId="332C6C31" w14:textId="77777777" w:rsidTr="009932F8">
        <w:tc>
          <w:tcPr>
            <w:tcW w:w="2520"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4F3A9D46" w14:textId="6FF963A6" w:rsidR="00E73EDF" w:rsidRPr="00651940" w:rsidRDefault="00E34467" w:rsidP="00960DB7">
            <w:pPr>
              <w:spacing w:before="60" w:after="60" w:line="240" w:lineRule="auto"/>
              <w:rPr>
                <w:rFonts w:cs="Arial"/>
                <w:b/>
                <w:bCs/>
                <w:sz w:val="16"/>
                <w:szCs w:val="16"/>
                <w:lang w:val="en-AU"/>
              </w:rPr>
            </w:pPr>
            <w:r>
              <w:rPr>
                <w:rFonts w:cs="Arial"/>
                <w:sz w:val="16"/>
                <w:szCs w:val="16"/>
                <w:lang w:val="en-AU"/>
              </w:rPr>
              <w:t>dataServerIdentifier</w:t>
            </w:r>
          </w:p>
        </w:tc>
        <w:tc>
          <w:tcPr>
            <w:tcW w:w="4642" w:type="dxa"/>
            <w:tcBorders>
              <w:top w:val="single" w:sz="4" w:space="0" w:color="auto"/>
              <w:left w:val="nil"/>
              <w:bottom w:val="single" w:sz="4" w:space="0" w:color="auto"/>
              <w:right w:val="single" w:sz="4" w:space="0" w:color="auto"/>
            </w:tcBorders>
            <w:shd w:val="clear" w:color="auto" w:fill="auto"/>
            <w:tcMar>
              <w:left w:w="108" w:type="dxa"/>
              <w:right w:w="108" w:type="dxa"/>
            </w:tcMar>
          </w:tcPr>
          <w:p w14:paraId="16B069A3" w14:textId="4D70CE24" w:rsidR="00E73EDF" w:rsidRPr="00651940" w:rsidRDefault="00BD587E" w:rsidP="00E170AC">
            <w:pPr>
              <w:spacing w:before="60" w:after="60" w:line="240" w:lineRule="auto"/>
              <w:jc w:val="left"/>
              <w:rPr>
                <w:rFonts w:cs="Arial"/>
                <w:b/>
                <w:bCs/>
                <w:sz w:val="16"/>
                <w:szCs w:val="16"/>
                <w:lang w:val="en-AU"/>
              </w:rPr>
            </w:pPr>
            <w:r>
              <w:rPr>
                <w:rFonts w:cs="Arial"/>
                <w:sz w:val="16"/>
                <w:szCs w:val="16"/>
              </w:rPr>
              <w:t>Identifies the data server for the permit</w:t>
            </w:r>
          </w:p>
        </w:tc>
        <w:tc>
          <w:tcPr>
            <w:tcW w:w="796"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08D15894" w14:textId="6B7AA403" w:rsidR="00E73EDF" w:rsidRPr="00E37327" w:rsidRDefault="00E37327" w:rsidP="00E37327">
            <w:pPr>
              <w:spacing w:before="60" w:after="60" w:line="240" w:lineRule="auto"/>
              <w:jc w:val="center"/>
              <w:rPr>
                <w:rFonts w:cs="Arial"/>
                <w:sz w:val="16"/>
                <w:szCs w:val="16"/>
                <w:lang w:val="en-AU"/>
              </w:rPr>
            </w:pPr>
            <w:r w:rsidRPr="00E37327">
              <w:rPr>
                <w:rFonts w:cs="Arial"/>
                <w:sz w:val="16"/>
                <w:szCs w:val="16"/>
                <w:lang w:val="en-AU"/>
              </w:rPr>
              <w:t>0..1</w:t>
            </w:r>
          </w:p>
        </w:tc>
        <w:tc>
          <w:tcPr>
            <w:tcW w:w="2738" w:type="dxa"/>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43F72E4B" w14:textId="248F49E3" w:rsidR="00E73EDF" w:rsidRPr="00651940" w:rsidRDefault="002E4370" w:rsidP="00960DB7">
            <w:pPr>
              <w:spacing w:before="60" w:after="60" w:line="240" w:lineRule="auto"/>
              <w:rPr>
                <w:rFonts w:cs="Arial"/>
                <w:b/>
                <w:bCs/>
                <w:sz w:val="16"/>
                <w:szCs w:val="16"/>
                <w:lang w:val="en-AU"/>
              </w:rPr>
            </w:pPr>
            <w:r w:rsidRPr="00651940">
              <w:rPr>
                <w:rFonts w:cs="Arial"/>
                <w:sz w:val="16"/>
                <w:szCs w:val="16"/>
                <w:lang w:val="en-AU"/>
              </w:rPr>
              <w:t>CharacterString</w:t>
            </w:r>
          </w:p>
        </w:tc>
        <w:tc>
          <w:tcPr>
            <w:tcW w:w="3428" w:type="dxa"/>
            <w:tcBorders>
              <w:top w:val="single" w:sz="4" w:space="0" w:color="auto"/>
              <w:left w:val="nil"/>
              <w:bottom w:val="single" w:sz="4" w:space="0" w:color="auto"/>
              <w:right w:val="single" w:sz="4" w:space="0" w:color="auto"/>
            </w:tcBorders>
            <w:shd w:val="clear" w:color="auto" w:fill="auto"/>
            <w:tcMar>
              <w:top w:w="0" w:type="dxa"/>
              <w:left w:w="108" w:type="dxa"/>
              <w:bottom w:w="0" w:type="dxa"/>
              <w:right w:w="108" w:type="dxa"/>
            </w:tcMar>
          </w:tcPr>
          <w:p w14:paraId="7CB7D327" w14:textId="7BA11836" w:rsidR="00E73EDF" w:rsidRPr="00651940" w:rsidRDefault="00E73EDF" w:rsidP="00960DB7">
            <w:pPr>
              <w:spacing w:before="60" w:after="60" w:line="240" w:lineRule="auto"/>
              <w:jc w:val="left"/>
              <w:rPr>
                <w:rFonts w:cs="Arial"/>
                <w:b/>
                <w:bCs/>
                <w:sz w:val="16"/>
                <w:szCs w:val="16"/>
                <w:lang w:val="en-AU"/>
              </w:rPr>
            </w:pPr>
          </w:p>
        </w:tc>
      </w:tr>
      <w:tr w:rsidR="00130A33" w:rsidRPr="00651940" w14:paraId="5C61ABAA" w14:textId="77777777" w:rsidTr="009932F8">
        <w:trPr>
          <w:cantSplit/>
        </w:trPr>
        <w:tc>
          <w:tcPr>
            <w:tcW w:w="2520"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3A2B84BF" w14:textId="26B5FA52" w:rsidR="007C6390" w:rsidRPr="00651940" w:rsidRDefault="007C6390" w:rsidP="00960DB7">
            <w:pPr>
              <w:spacing w:before="60" w:after="60" w:line="240" w:lineRule="auto"/>
              <w:rPr>
                <w:rFonts w:cs="Arial"/>
                <w:sz w:val="16"/>
                <w:szCs w:val="16"/>
                <w:lang w:val="en-AU"/>
              </w:rPr>
            </w:pPr>
            <w:r w:rsidRPr="00651940">
              <w:rPr>
                <w:rFonts w:cs="Arial"/>
                <w:sz w:val="16"/>
                <w:szCs w:val="16"/>
              </w:rPr>
              <w:t>datasetDiscoveryMetadata</w:t>
            </w:r>
          </w:p>
        </w:tc>
        <w:tc>
          <w:tcPr>
            <w:tcW w:w="4642" w:type="dxa"/>
            <w:tcBorders>
              <w:top w:val="single" w:sz="4" w:space="0" w:color="auto"/>
              <w:left w:val="nil"/>
              <w:bottom w:val="single" w:sz="4" w:space="0" w:color="auto"/>
              <w:right w:val="single" w:sz="4" w:space="0" w:color="auto"/>
            </w:tcBorders>
            <w:shd w:val="clear" w:color="auto" w:fill="auto"/>
            <w:tcMar>
              <w:left w:w="108" w:type="dxa"/>
              <w:right w:w="108" w:type="dxa"/>
            </w:tcMar>
          </w:tcPr>
          <w:p w14:paraId="32905DB7" w14:textId="6E2AC75A" w:rsidR="007C6390" w:rsidRPr="00651940" w:rsidRDefault="00BD587E" w:rsidP="00E170AC">
            <w:pPr>
              <w:spacing w:before="60" w:after="60" w:line="240" w:lineRule="auto"/>
              <w:jc w:val="left"/>
              <w:rPr>
                <w:rFonts w:cs="Arial"/>
                <w:sz w:val="16"/>
                <w:szCs w:val="16"/>
                <w:lang w:val="en-AU"/>
              </w:rPr>
            </w:pPr>
            <w:r w:rsidRPr="003A450C">
              <w:rPr>
                <w:rFonts w:cs="Arial"/>
                <w:sz w:val="16"/>
                <w:szCs w:val="16"/>
              </w:rPr>
              <w:t xml:space="preserve">Exchange </w:t>
            </w:r>
            <w:r>
              <w:rPr>
                <w:rFonts w:cs="Arial"/>
                <w:sz w:val="16"/>
                <w:szCs w:val="16"/>
              </w:rPr>
              <w:t>C</w:t>
            </w:r>
            <w:r w:rsidRPr="003A450C">
              <w:rPr>
                <w:rFonts w:cs="Arial"/>
                <w:sz w:val="16"/>
                <w:szCs w:val="16"/>
              </w:rPr>
              <w:t xml:space="preserve">atalogues may include or reference discovery metadata for the datasets in the </w:t>
            </w:r>
            <w:r>
              <w:rPr>
                <w:rFonts w:cs="Arial"/>
                <w:sz w:val="16"/>
                <w:szCs w:val="16"/>
              </w:rPr>
              <w:t>E</w:t>
            </w:r>
            <w:r w:rsidRPr="003A450C">
              <w:rPr>
                <w:rFonts w:cs="Arial"/>
                <w:sz w:val="16"/>
                <w:szCs w:val="16"/>
              </w:rPr>
              <w:t xml:space="preserve">xchange </w:t>
            </w:r>
            <w:r>
              <w:rPr>
                <w:rFonts w:cs="Arial"/>
                <w:sz w:val="16"/>
                <w:szCs w:val="16"/>
              </w:rPr>
              <w:t>S</w:t>
            </w:r>
            <w:r w:rsidRPr="003A450C">
              <w:rPr>
                <w:rFonts w:cs="Arial"/>
                <w:sz w:val="16"/>
                <w:szCs w:val="16"/>
              </w:rPr>
              <w:t>et</w:t>
            </w:r>
          </w:p>
        </w:tc>
        <w:tc>
          <w:tcPr>
            <w:tcW w:w="796"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67681683" w14:textId="0C67A02F" w:rsidR="007C6390" w:rsidRPr="00E37327" w:rsidRDefault="00E37327" w:rsidP="00E37327">
            <w:pPr>
              <w:spacing w:before="60" w:after="60" w:line="240" w:lineRule="auto"/>
              <w:jc w:val="center"/>
              <w:rPr>
                <w:rFonts w:cs="Arial"/>
                <w:sz w:val="16"/>
                <w:szCs w:val="16"/>
                <w:lang w:val="en-AU"/>
              </w:rPr>
            </w:pPr>
            <w:r w:rsidRPr="00E37327">
              <w:rPr>
                <w:rFonts w:cs="Arial"/>
                <w:sz w:val="16"/>
                <w:szCs w:val="16"/>
                <w:lang w:val="en-AU"/>
              </w:rPr>
              <w:t>0..*</w:t>
            </w:r>
          </w:p>
        </w:tc>
        <w:tc>
          <w:tcPr>
            <w:tcW w:w="2738" w:type="dxa"/>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1F34820C" w14:textId="3EE4BE08" w:rsidR="007C6390" w:rsidRPr="00651940" w:rsidRDefault="007C6390" w:rsidP="00960DB7">
            <w:pPr>
              <w:spacing w:before="60" w:after="60" w:line="240" w:lineRule="auto"/>
              <w:rPr>
                <w:rFonts w:cs="Arial"/>
                <w:sz w:val="16"/>
                <w:szCs w:val="16"/>
                <w:lang w:val="en-AU"/>
              </w:rPr>
            </w:pPr>
            <w:r w:rsidRPr="00651940">
              <w:rPr>
                <w:sz w:val="16"/>
                <w:szCs w:val="16"/>
              </w:rPr>
              <w:t>Aggregation S100_DatasetDiscoveryMetadata</w:t>
            </w:r>
          </w:p>
        </w:tc>
        <w:tc>
          <w:tcPr>
            <w:tcW w:w="3428" w:type="dxa"/>
            <w:tcBorders>
              <w:top w:val="single" w:sz="4" w:space="0" w:color="auto"/>
              <w:left w:val="nil"/>
              <w:bottom w:val="single" w:sz="4" w:space="0" w:color="auto"/>
              <w:right w:val="single" w:sz="4" w:space="0" w:color="auto"/>
            </w:tcBorders>
            <w:shd w:val="clear" w:color="auto" w:fill="auto"/>
            <w:tcMar>
              <w:top w:w="0" w:type="dxa"/>
              <w:left w:w="108" w:type="dxa"/>
              <w:bottom w:w="0" w:type="dxa"/>
              <w:right w:w="108" w:type="dxa"/>
            </w:tcMar>
          </w:tcPr>
          <w:p w14:paraId="3C6DD3C3" w14:textId="77777777" w:rsidR="007C6390" w:rsidRPr="00651940" w:rsidRDefault="007C6390" w:rsidP="00960DB7">
            <w:pPr>
              <w:spacing w:before="60" w:after="60" w:line="240" w:lineRule="auto"/>
              <w:jc w:val="left"/>
              <w:rPr>
                <w:rFonts w:cs="Arial"/>
                <w:sz w:val="16"/>
                <w:szCs w:val="16"/>
                <w:lang w:val="en-AU"/>
              </w:rPr>
            </w:pPr>
          </w:p>
        </w:tc>
      </w:tr>
      <w:tr w:rsidR="00130A33" w:rsidRPr="00651940" w14:paraId="17EA8D2C" w14:textId="77777777" w:rsidTr="009932F8">
        <w:tc>
          <w:tcPr>
            <w:tcW w:w="2520"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4F792D5B" w14:textId="7A2EABB9" w:rsidR="007C6390" w:rsidRPr="00651940" w:rsidRDefault="00821DC3" w:rsidP="00960DB7">
            <w:pPr>
              <w:spacing w:before="60" w:after="60" w:line="240" w:lineRule="auto"/>
              <w:rPr>
                <w:rFonts w:cs="Arial"/>
                <w:sz w:val="16"/>
                <w:szCs w:val="16"/>
                <w:lang w:val="en-AU"/>
              </w:rPr>
            </w:pPr>
            <w:r>
              <w:rPr>
                <w:rFonts w:cs="Arial"/>
                <w:sz w:val="16"/>
                <w:szCs w:val="16"/>
              </w:rPr>
              <w:t>catalogueDiscoveryMetadata</w:t>
            </w:r>
          </w:p>
        </w:tc>
        <w:tc>
          <w:tcPr>
            <w:tcW w:w="4642" w:type="dxa"/>
            <w:tcBorders>
              <w:top w:val="single" w:sz="4" w:space="0" w:color="auto"/>
              <w:left w:val="nil"/>
              <w:bottom w:val="single" w:sz="4" w:space="0" w:color="auto"/>
              <w:right w:val="single" w:sz="4" w:space="0" w:color="auto"/>
            </w:tcBorders>
            <w:shd w:val="clear" w:color="auto" w:fill="auto"/>
            <w:tcMar>
              <w:left w:w="108" w:type="dxa"/>
              <w:right w:w="108" w:type="dxa"/>
            </w:tcMar>
          </w:tcPr>
          <w:p w14:paraId="76CDCA0E" w14:textId="6B7EC4ED" w:rsidR="007C6390" w:rsidRPr="00651940" w:rsidRDefault="00BD587E" w:rsidP="00E170AC">
            <w:pPr>
              <w:spacing w:before="60" w:after="60" w:line="240" w:lineRule="auto"/>
              <w:jc w:val="left"/>
              <w:rPr>
                <w:rFonts w:cs="Arial"/>
                <w:sz w:val="16"/>
                <w:szCs w:val="16"/>
                <w:lang w:val="en-AU"/>
              </w:rPr>
            </w:pPr>
            <w:r w:rsidRPr="003A450C">
              <w:rPr>
                <w:rFonts w:cs="Arial"/>
                <w:sz w:val="16"/>
                <w:szCs w:val="16"/>
              </w:rPr>
              <w:t xml:space="preserve">Metadata for </w:t>
            </w:r>
            <w:r>
              <w:rPr>
                <w:rFonts w:cs="Arial"/>
                <w:sz w:val="16"/>
                <w:szCs w:val="16"/>
              </w:rPr>
              <w:t>C</w:t>
            </w:r>
            <w:r w:rsidRPr="003A450C">
              <w:rPr>
                <w:rFonts w:cs="Arial"/>
                <w:sz w:val="16"/>
                <w:szCs w:val="16"/>
              </w:rPr>
              <w:t>atalogue</w:t>
            </w:r>
          </w:p>
        </w:tc>
        <w:tc>
          <w:tcPr>
            <w:tcW w:w="796"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4FCD7EA9" w14:textId="623563C3" w:rsidR="007C6390" w:rsidRPr="00E37327" w:rsidRDefault="00E37327" w:rsidP="00E37327">
            <w:pPr>
              <w:spacing w:before="60" w:after="60" w:line="240" w:lineRule="auto"/>
              <w:jc w:val="center"/>
              <w:rPr>
                <w:rFonts w:cs="Arial"/>
                <w:sz w:val="16"/>
                <w:szCs w:val="16"/>
                <w:lang w:val="en-AU"/>
              </w:rPr>
            </w:pPr>
            <w:r w:rsidRPr="00E37327">
              <w:rPr>
                <w:rFonts w:cs="Arial"/>
                <w:sz w:val="16"/>
                <w:szCs w:val="16"/>
                <w:lang w:val="en-AU"/>
              </w:rPr>
              <w:t>0..*</w:t>
            </w:r>
          </w:p>
        </w:tc>
        <w:tc>
          <w:tcPr>
            <w:tcW w:w="2738" w:type="dxa"/>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1980F1BD" w14:textId="5EFAFF20" w:rsidR="007C6390" w:rsidRPr="00651940" w:rsidRDefault="007C6390" w:rsidP="00960DB7">
            <w:pPr>
              <w:spacing w:before="60" w:after="60" w:line="240" w:lineRule="auto"/>
              <w:rPr>
                <w:rFonts w:cs="Arial"/>
                <w:sz w:val="16"/>
                <w:szCs w:val="16"/>
                <w:lang w:val="en-AU"/>
              </w:rPr>
            </w:pPr>
            <w:r w:rsidRPr="00651940">
              <w:rPr>
                <w:sz w:val="16"/>
                <w:szCs w:val="16"/>
              </w:rPr>
              <w:t>Aggregation S100_Catalogue</w:t>
            </w:r>
            <w:r w:rsidR="000A528C">
              <w:rPr>
                <w:sz w:val="16"/>
                <w:szCs w:val="16"/>
              </w:rPr>
              <w:t>Discovery</w:t>
            </w:r>
            <w:r w:rsidRPr="00651940">
              <w:rPr>
                <w:sz w:val="16"/>
                <w:szCs w:val="16"/>
              </w:rPr>
              <w:t>Metadata</w:t>
            </w:r>
          </w:p>
        </w:tc>
        <w:tc>
          <w:tcPr>
            <w:tcW w:w="3428" w:type="dxa"/>
            <w:tcBorders>
              <w:top w:val="single" w:sz="4" w:space="0" w:color="auto"/>
              <w:left w:val="nil"/>
              <w:bottom w:val="single" w:sz="4" w:space="0" w:color="auto"/>
              <w:right w:val="single" w:sz="4" w:space="0" w:color="auto"/>
            </w:tcBorders>
            <w:shd w:val="clear" w:color="auto" w:fill="auto"/>
            <w:tcMar>
              <w:top w:w="0" w:type="dxa"/>
              <w:left w:w="108" w:type="dxa"/>
              <w:bottom w:w="0" w:type="dxa"/>
              <w:right w:w="108" w:type="dxa"/>
            </w:tcMar>
          </w:tcPr>
          <w:p w14:paraId="02C6990F" w14:textId="3BD01972" w:rsidR="007C6390" w:rsidRPr="00651940" w:rsidRDefault="007C6390" w:rsidP="00960DB7">
            <w:pPr>
              <w:spacing w:before="60" w:after="60" w:line="240" w:lineRule="auto"/>
              <w:jc w:val="left"/>
              <w:rPr>
                <w:rFonts w:cs="Arial"/>
                <w:sz w:val="16"/>
                <w:szCs w:val="16"/>
                <w:lang w:val="en-AU"/>
              </w:rPr>
            </w:pPr>
            <w:r w:rsidRPr="00651940">
              <w:rPr>
                <w:rFonts w:cs="Arial"/>
                <w:sz w:val="16"/>
                <w:szCs w:val="16"/>
              </w:rPr>
              <w:t xml:space="preserve">Metadata for the </w:t>
            </w:r>
            <w:r w:rsidR="00BD587E">
              <w:rPr>
                <w:rFonts w:cs="Arial"/>
                <w:sz w:val="16"/>
                <w:szCs w:val="16"/>
              </w:rPr>
              <w:t>F</w:t>
            </w:r>
            <w:r w:rsidR="00BD587E" w:rsidRPr="00651940">
              <w:rPr>
                <w:rFonts w:cs="Arial"/>
                <w:sz w:val="16"/>
                <w:szCs w:val="16"/>
              </w:rPr>
              <w:t>eature</w:t>
            </w:r>
            <w:r w:rsidRPr="00651940">
              <w:rPr>
                <w:rFonts w:cs="Arial"/>
                <w:sz w:val="16"/>
                <w:szCs w:val="16"/>
              </w:rPr>
              <w:t xml:space="preserve">, </w:t>
            </w:r>
            <w:r w:rsidR="00BD587E">
              <w:rPr>
                <w:rFonts w:cs="Arial"/>
                <w:sz w:val="16"/>
                <w:szCs w:val="16"/>
              </w:rPr>
              <w:t>P</w:t>
            </w:r>
            <w:r w:rsidR="00BD587E" w:rsidRPr="00651940">
              <w:rPr>
                <w:rFonts w:cs="Arial"/>
                <w:sz w:val="16"/>
                <w:szCs w:val="16"/>
              </w:rPr>
              <w:t>ortrayal</w:t>
            </w:r>
            <w:r w:rsidRPr="00651940">
              <w:rPr>
                <w:rFonts w:cs="Arial"/>
                <w:sz w:val="16"/>
                <w:szCs w:val="16"/>
              </w:rPr>
              <w:t xml:space="preserve">, and </w:t>
            </w:r>
            <w:r w:rsidR="00BD587E">
              <w:rPr>
                <w:rFonts w:cs="Arial"/>
                <w:sz w:val="16"/>
                <w:szCs w:val="16"/>
              </w:rPr>
              <w:t>I</w:t>
            </w:r>
            <w:r w:rsidR="00BD587E" w:rsidRPr="00651940">
              <w:rPr>
                <w:rFonts w:cs="Arial"/>
                <w:sz w:val="16"/>
                <w:szCs w:val="16"/>
              </w:rPr>
              <w:t xml:space="preserve">nteroperability </w:t>
            </w:r>
            <w:r w:rsidR="00BD587E">
              <w:rPr>
                <w:rFonts w:cs="Arial"/>
                <w:sz w:val="16"/>
                <w:szCs w:val="16"/>
              </w:rPr>
              <w:t>C</w:t>
            </w:r>
            <w:r w:rsidR="00BD587E" w:rsidRPr="00651940">
              <w:rPr>
                <w:rFonts w:cs="Arial"/>
                <w:sz w:val="16"/>
                <w:szCs w:val="16"/>
              </w:rPr>
              <w:t>atalogues</w:t>
            </w:r>
            <w:r w:rsidRPr="00651940">
              <w:rPr>
                <w:rFonts w:cs="Arial"/>
                <w:sz w:val="16"/>
                <w:szCs w:val="16"/>
              </w:rPr>
              <w:t>, if any</w:t>
            </w:r>
          </w:p>
        </w:tc>
      </w:tr>
      <w:tr w:rsidR="00130A33" w:rsidRPr="00651940" w14:paraId="43444894" w14:textId="77777777" w:rsidTr="009932F8">
        <w:tc>
          <w:tcPr>
            <w:tcW w:w="2520"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13211961" w14:textId="7167E49E" w:rsidR="007C6390" w:rsidRPr="00651940" w:rsidRDefault="007C6390" w:rsidP="00960DB7">
            <w:pPr>
              <w:spacing w:before="60" w:after="60" w:line="240" w:lineRule="auto"/>
              <w:rPr>
                <w:rFonts w:cs="Arial"/>
                <w:sz w:val="16"/>
                <w:szCs w:val="16"/>
                <w:lang w:val="en-AU"/>
              </w:rPr>
            </w:pPr>
            <w:r w:rsidRPr="00651940">
              <w:rPr>
                <w:rFonts w:cs="Arial"/>
                <w:sz w:val="16"/>
                <w:szCs w:val="16"/>
              </w:rPr>
              <w:t>supportFileDiscoveryMetadata</w:t>
            </w:r>
          </w:p>
        </w:tc>
        <w:tc>
          <w:tcPr>
            <w:tcW w:w="4642" w:type="dxa"/>
            <w:tcBorders>
              <w:top w:val="single" w:sz="4" w:space="0" w:color="auto"/>
              <w:left w:val="nil"/>
              <w:bottom w:val="single" w:sz="4" w:space="0" w:color="auto"/>
              <w:right w:val="single" w:sz="4" w:space="0" w:color="auto"/>
            </w:tcBorders>
            <w:shd w:val="clear" w:color="auto" w:fill="auto"/>
            <w:tcMar>
              <w:left w:w="108" w:type="dxa"/>
              <w:right w:w="108" w:type="dxa"/>
            </w:tcMar>
          </w:tcPr>
          <w:p w14:paraId="77D74BF1" w14:textId="396D0800" w:rsidR="007C6390" w:rsidRPr="00651940" w:rsidRDefault="00BD587E" w:rsidP="00E170AC">
            <w:pPr>
              <w:spacing w:before="60" w:after="60" w:line="240" w:lineRule="auto"/>
              <w:jc w:val="left"/>
              <w:rPr>
                <w:rFonts w:cs="Arial"/>
                <w:sz w:val="16"/>
                <w:szCs w:val="16"/>
                <w:lang w:val="en-AU"/>
              </w:rPr>
            </w:pPr>
            <w:r w:rsidRPr="003A450C">
              <w:rPr>
                <w:rFonts w:cs="Arial"/>
                <w:sz w:val="16"/>
                <w:szCs w:val="16"/>
              </w:rPr>
              <w:t xml:space="preserve">Exchange </w:t>
            </w:r>
            <w:r>
              <w:rPr>
                <w:rFonts w:cs="Arial"/>
                <w:sz w:val="16"/>
                <w:szCs w:val="16"/>
              </w:rPr>
              <w:t>C</w:t>
            </w:r>
            <w:r w:rsidRPr="003A450C">
              <w:rPr>
                <w:rFonts w:cs="Arial"/>
                <w:sz w:val="16"/>
                <w:szCs w:val="16"/>
              </w:rPr>
              <w:t xml:space="preserve">atalogues may include or reference discovery metadata for the support files in the </w:t>
            </w:r>
            <w:r>
              <w:rPr>
                <w:rFonts w:cs="Arial"/>
                <w:sz w:val="16"/>
                <w:szCs w:val="16"/>
              </w:rPr>
              <w:t>E</w:t>
            </w:r>
            <w:r w:rsidRPr="003A450C">
              <w:rPr>
                <w:rFonts w:cs="Arial"/>
                <w:sz w:val="16"/>
                <w:szCs w:val="16"/>
              </w:rPr>
              <w:t xml:space="preserve">xchange </w:t>
            </w:r>
            <w:r>
              <w:rPr>
                <w:rFonts w:cs="Arial"/>
                <w:sz w:val="16"/>
                <w:szCs w:val="16"/>
              </w:rPr>
              <w:t>S</w:t>
            </w:r>
            <w:r w:rsidRPr="003A450C">
              <w:rPr>
                <w:rFonts w:cs="Arial"/>
                <w:sz w:val="16"/>
                <w:szCs w:val="16"/>
              </w:rPr>
              <w:t>et</w:t>
            </w:r>
          </w:p>
        </w:tc>
        <w:tc>
          <w:tcPr>
            <w:tcW w:w="796"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1989551D" w14:textId="59FBA6D1" w:rsidR="007C6390" w:rsidRPr="00E37327" w:rsidRDefault="00E37327" w:rsidP="00E37327">
            <w:pPr>
              <w:spacing w:before="60" w:after="60" w:line="240" w:lineRule="auto"/>
              <w:jc w:val="center"/>
              <w:rPr>
                <w:rFonts w:cs="Arial"/>
                <w:sz w:val="16"/>
                <w:szCs w:val="16"/>
                <w:lang w:val="en-AU"/>
              </w:rPr>
            </w:pPr>
            <w:r w:rsidRPr="00E37327">
              <w:rPr>
                <w:rFonts w:cs="Arial"/>
                <w:sz w:val="16"/>
                <w:szCs w:val="16"/>
                <w:lang w:val="en-AU"/>
              </w:rPr>
              <w:t>0..*</w:t>
            </w:r>
          </w:p>
        </w:tc>
        <w:tc>
          <w:tcPr>
            <w:tcW w:w="2738" w:type="dxa"/>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4492F70D" w14:textId="16B7900D" w:rsidR="007C6390" w:rsidRPr="00651940" w:rsidRDefault="007C6390" w:rsidP="00960DB7">
            <w:pPr>
              <w:spacing w:before="60" w:after="60" w:line="240" w:lineRule="auto"/>
              <w:rPr>
                <w:rFonts w:cs="Arial"/>
                <w:sz w:val="16"/>
                <w:szCs w:val="16"/>
                <w:lang w:val="en-AU"/>
              </w:rPr>
            </w:pPr>
            <w:r w:rsidRPr="00651940">
              <w:rPr>
                <w:sz w:val="16"/>
                <w:szCs w:val="16"/>
              </w:rPr>
              <w:t>Aggregation S100_SupportFileDiscoveryMetadata</w:t>
            </w:r>
          </w:p>
        </w:tc>
        <w:tc>
          <w:tcPr>
            <w:tcW w:w="3428" w:type="dxa"/>
            <w:tcBorders>
              <w:top w:val="single" w:sz="4" w:space="0" w:color="auto"/>
              <w:left w:val="nil"/>
              <w:bottom w:val="single" w:sz="4" w:space="0" w:color="auto"/>
              <w:right w:val="single" w:sz="4" w:space="0" w:color="auto"/>
            </w:tcBorders>
            <w:shd w:val="clear" w:color="auto" w:fill="auto"/>
            <w:tcMar>
              <w:top w:w="0" w:type="dxa"/>
              <w:left w:w="108" w:type="dxa"/>
              <w:bottom w:w="0" w:type="dxa"/>
              <w:right w:w="108" w:type="dxa"/>
            </w:tcMar>
          </w:tcPr>
          <w:p w14:paraId="551C8C6E" w14:textId="77777777" w:rsidR="007C6390" w:rsidRPr="00651940" w:rsidRDefault="007C6390" w:rsidP="00960DB7">
            <w:pPr>
              <w:spacing w:before="60" w:after="60" w:line="240" w:lineRule="auto"/>
              <w:jc w:val="left"/>
              <w:rPr>
                <w:rFonts w:cs="Arial"/>
                <w:sz w:val="16"/>
                <w:szCs w:val="16"/>
                <w:lang w:val="en-AU"/>
              </w:rPr>
            </w:pPr>
          </w:p>
        </w:tc>
      </w:tr>
    </w:tbl>
    <w:p w14:paraId="2AD12671" w14:textId="02F39226" w:rsidR="00E73EDF" w:rsidRPr="00651940" w:rsidRDefault="007653F1" w:rsidP="00776AC3">
      <w:pPr>
        <w:pStyle w:val="Heading4"/>
        <w:tabs>
          <w:tab w:val="clear" w:pos="940"/>
          <w:tab w:val="clear" w:pos="1140"/>
          <w:tab w:val="clear" w:pos="1360"/>
          <w:tab w:val="left" w:pos="993"/>
        </w:tabs>
        <w:spacing w:before="120" w:after="120" w:line="240" w:lineRule="auto"/>
        <w:ind w:left="993" w:hanging="993"/>
      </w:pPr>
      <w:r w:rsidRPr="00651940">
        <w:lastRenderedPageBreak/>
        <w:t>S100_</w:t>
      </w:r>
      <w:r w:rsidR="006C2A2E">
        <w:t>Exchange</w:t>
      </w:r>
      <w:r w:rsidRPr="00651940">
        <w:t>CatalogueIdentifier</w:t>
      </w:r>
    </w:p>
    <w:tbl>
      <w:tblPr>
        <w:tblW w:w="1433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117"/>
        <w:gridCol w:w="3165"/>
        <w:gridCol w:w="3537"/>
        <w:gridCol w:w="831"/>
        <w:gridCol w:w="2519"/>
        <w:gridCol w:w="3165"/>
      </w:tblGrid>
      <w:tr w:rsidR="00E73EDF" w:rsidRPr="00651940" w14:paraId="0BCA40DD" w14:textId="77777777" w:rsidTr="007B1DD6">
        <w:tc>
          <w:tcPr>
            <w:tcW w:w="1080" w:type="dxa"/>
            <w:shd w:val="clear" w:color="auto" w:fill="D9D9D9" w:themeFill="background1" w:themeFillShade="D9"/>
          </w:tcPr>
          <w:p w14:paraId="34BC7612" w14:textId="77777777" w:rsidR="00E73EDF" w:rsidRPr="00651940" w:rsidRDefault="007653F1" w:rsidP="00C128E3">
            <w:pPr>
              <w:keepNext/>
              <w:suppressAutoHyphens/>
              <w:snapToGrid w:val="0"/>
              <w:spacing w:before="60" w:after="60" w:line="240" w:lineRule="auto"/>
              <w:rPr>
                <w:b/>
                <w:bCs/>
                <w:sz w:val="16"/>
                <w:szCs w:val="16"/>
                <w:lang w:val="en-AU" w:eastAsia="ar-SA"/>
              </w:rPr>
            </w:pPr>
            <w:r w:rsidRPr="00651940">
              <w:rPr>
                <w:b/>
                <w:sz w:val="16"/>
                <w:szCs w:val="16"/>
                <w:lang w:val="en-AU" w:eastAsia="ar-SA"/>
              </w:rPr>
              <w:t>Role Name</w:t>
            </w:r>
          </w:p>
        </w:tc>
        <w:tc>
          <w:tcPr>
            <w:tcW w:w="3060" w:type="dxa"/>
            <w:shd w:val="clear" w:color="auto" w:fill="D9D9D9" w:themeFill="background1" w:themeFillShade="D9"/>
          </w:tcPr>
          <w:p w14:paraId="3D0A7325" w14:textId="77777777" w:rsidR="00E73EDF" w:rsidRPr="00651940" w:rsidRDefault="007653F1" w:rsidP="00C128E3">
            <w:pPr>
              <w:keepNext/>
              <w:suppressAutoHyphens/>
              <w:snapToGrid w:val="0"/>
              <w:spacing w:before="60" w:after="60" w:line="240" w:lineRule="auto"/>
              <w:rPr>
                <w:b/>
                <w:bCs/>
                <w:sz w:val="16"/>
                <w:szCs w:val="16"/>
                <w:lang w:val="en-AU" w:eastAsia="ar-SA"/>
              </w:rPr>
            </w:pPr>
            <w:r w:rsidRPr="00651940">
              <w:rPr>
                <w:b/>
                <w:sz w:val="16"/>
                <w:szCs w:val="16"/>
                <w:lang w:val="en-AU" w:eastAsia="ar-SA"/>
              </w:rPr>
              <w:t>Name</w:t>
            </w:r>
          </w:p>
        </w:tc>
        <w:tc>
          <w:tcPr>
            <w:tcW w:w="3420" w:type="dxa"/>
            <w:shd w:val="clear" w:color="auto" w:fill="D9D9D9" w:themeFill="background1" w:themeFillShade="D9"/>
          </w:tcPr>
          <w:p w14:paraId="54F02DC7" w14:textId="77777777" w:rsidR="00E73EDF" w:rsidRPr="00651940" w:rsidRDefault="007653F1" w:rsidP="00C128E3">
            <w:pPr>
              <w:keepNext/>
              <w:suppressAutoHyphens/>
              <w:snapToGrid w:val="0"/>
              <w:spacing w:before="60" w:after="60" w:line="240" w:lineRule="auto"/>
              <w:rPr>
                <w:b/>
                <w:bCs/>
                <w:sz w:val="16"/>
                <w:szCs w:val="16"/>
                <w:lang w:val="en-AU" w:eastAsia="ar-SA"/>
              </w:rPr>
            </w:pPr>
            <w:r w:rsidRPr="00651940">
              <w:rPr>
                <w:b/>
                <w:sz w:val="16"/>
                <w:szCs w:val="16"/>
                <w:lang w:val="en-AU" w:eastAsia="ar-SA"/>
              </w:rPr>
              <w:t>Description</w:t>
            </w:r>
          </w:p>
        </w:tc>
        <w:tc>
          <w:tcPr>
            <w:tcW w:w="804" w:type="dxa"/>
            <w:shd w:val="clear" w:color="auto" w:fill="D9D9D9" w:themeFill="background1" w:themeFillShade="D9"/>
          </w:tcPr>
          <w:p w14:paraId="1D19153E" w14:textId="77777777" w:rsidR="00E73EDF" w:rsidRPr="00651940" w:rsidRDefault="007653F1" w:rsidP="00C128E3">
            <w:pPr>
              <w:keepNext/>
              <w:suppressAutoHyphens/>
              <w:snapToGrid w:val="0"/>
              <w:spacing w:before="60" w:after="60" w:line="240" w:lineRule="auto"/>
              <w:jc w:val="center"/>
              <w:rPr>
                <w:b/>
                <w:bCs/>
                <w:sz w:val="16"/>
                <w:szCs w:val="16"/>
                <w:lang w:val="en-AU" w:eastAsia="ar-SA"/>
              </w:rPr>
            </w:pPr>
            <w:r w:rsidRPr="00651940">
              <w:rPr>
                <w:b/>
                <w:sz w:val="16"/>
                <w:szCs w:val="16"/>
                <w:lang w:val="en-AU" w:eastAsia="ar-SA"/>
              </w:rPr>
              <w:t>Mult</w:t>
            </w:r>
          </w:p>
        </w:tc>
        <w:tc>
          <w:tcPr>
            <w:tcW w:w="2436" w:type="dxa"/>
            <w:shd w:val="clear" w:color="auto" w:fill="D9D9D9" w:themeFill="background1" w:themeFillShade="D9"/>
          </w:tcPr>
          <w:p w14:paraId="6650BF37" w14:textId="77777777" w:rsidR="00E73EDF" w:rsidRPr="00651940" w:rsidRDefault="007653F1" w:rsidP="00C128E3">
            <w:pPr>
              <w:keepNext/>
              <w:suppressAutoHyphens/>
              <w:snapToGrid w:val="0"/>
              <w:spacing w:before="60" w:after="60" w:line="240" w:lineRule="auto"/>
              <w:rPr>
                <w:b/>
                <w:bCs/>
                <w:sz w:val="16"/>
                <w:szCs w:val="16"/>
                <w:lang w:val="en-AU" w:eastAsia="ar-SA"/>
              </w:rPr>
            </w:pPr>
            <w:r w:rsidRPr="00651940">
              <w:rPr>
                <w:b/>
                <w:sz w:val="16"/>
                <w:szCs w:val="16"/>
                <w:lang w:val="en-AU" w:eastAsia="ar-SA"/>
              </w:rPr>
              <w:t>Type</w:t>
            </w:r>
          </w:p>
        </w:tc>
        <w:tc>
          <w:tcPr>
            <w:tcW w:w="3060" w:type="dxa"/>
            <w:shd w:val="clear" w:color="auto" w:fill="D9D9D9" w:themeFill="background1" w:themeFillShade="D9"/>
          </w:tcPr>
          <w:p w14:paraId="42C49D10" w14:textId="77777777" w:rsidR="00E73EDF" w:rsidRPr="00651940" w:rsidRDefault="007653F1" w:rsidP="00C128E3">
            <w:pPr>
              <w:keepNext/>
              <w:suppressAutoHyphens/>
              <w:snapToGrid w:val="0"/>
              <w:spacing w:before="60" w:after="60" w:line="240" w:lineRule="auto"/>
              <w:rPr>
                <w:b/>
                <w:bCs/>
                <w:sz w:val="16"/>
                <w:szCs w:val="16"/>
                <w:lang w:val="en-AU" w:eastAsia="ar-SA"/>
              </w:rPr>
            </w:pPr>
            <w:r w:rsidRPr="00651940">
              <w:rPr>
                <w:b/>
                <w:sz w:val="16"/>
                <w:szCs w:val="16"/>
                <w:lang w:val="en-AU" w:eastAsia="ar-SA"/>
              </w:rPr>
              <w:t>Remarks</w:t>
            </w:r>
          </w:p>
        </w:tc>
      </w:tr>
      <w:tr w:rsidR="00E73EDF" w:rsidRPr="00651940" w14:paraId="405BECFF" w14:textId="77777777" w:rsidTr="007B1DD6">
        <w:tc>
          <w:tcPr>
            <w:tcW w:w="1080" w:type="dxa"/>
          </w:tcPr>
          <w:p w14:paraId="69270DCA" w14:textId="77777777" w:rsidR="00E73EDF" w:rsidRPr="00651940" w:rsidRDefault="007653F1" w:rsidP="00C128E3">
            <w:pPr>
              <w:keepNext/>
              <w:suppressAutoHyphens/>
              <w:snapToGrid w:val="0"/>
              <w:spacing w:before="60" w:after="60" w:line="240" w:lineRule="auto"/>
              <w:rPr>
                <w:b/>
                <w:bCs/>
                <w:sz w:val="16"/>
                <w:szCs w:val="16"/>
                <w:lang w:val="en-AU" w:eastAsia="ar-SA"/>
              </w:rPr>
            </w:pPr>
            <w:r w:rsidRPr="00651940">
              <w:rPr>
                <w:sz w:val="16"/>
                <w:szCs w:val="16"/>
                <w:lang w:val="en-AU" w:eastAsia="ar-SA"/>
              </w:rPr>
              <w:t>Class</w:t>
            </w:r>
          </w:p>
        </w:tc>
        <w:tc>
          <w:tcPr>
            <w:tcW w:w="3060" w:type="dxa"/>
          </w:tcPr>
          <w:p w14:paraId="1A48DE5E" w14:textId="77EDDDB7" w:rsidR="00E73EDF" w:rsidRPr="00651940" w:rsidRDefault="007653F1" w:rsidP="00C128E3">
            <w:pPr>
              <w:keepNext/>
              <w:suppressAutoHyphens/>
              <w:snapToGrid w:val="0"/>
              <w:spacing w:before="60" w:after="60" w:line="240" w:lineRule="auto"/>
              <w:rPr>
                <w:b/>
                <w:bCs/>
                <w:sz w:val="16"/>
                <w:szCs w:val="16"/>
                <w:lang w:val="en-AU" w:eastAsia="ar-SA"/>
              </w:rPr>
            </w:pPr>
            <w:r w:rsidRPr="00651940">
              <w:rPr>
                <w:sz w:val="16"/>
                <w:szCs w:val="16"/>
                <w:lang w:val="en-AU" w:eastAsia="ar-SA"/>
              </w:rPr>
              <w:t>S100_</w:t>
            </w:r>
            <w:r w:rsidR="000D1BB3">
              <w:rPr>
                <w:sz w:val="16"/>
                <w:szCs w:val="16"/>
                <w:lang w:val="en-AU" w:eastAsia="ar-SA"/>
              </w:rPr>
              <w:t>Exchange</w:t>
            </w:r>
            <w:r w:rsidRPr="00651940">
              <w:rPr>
                <w:sz w:val="16"/>
                <w:szCs w:val="16"/>
                <w:lang w:val="en-AU" w:eastAsia="ar-SA"/>
              </w:rPr>
              <w:t>CatalogueIdentifier</w:t>
            </w:r>
          </w:p>
        </w:tc>
        <w:tc>
          <w:tcPr>
            <w:tcW w:w="3420" w:type="dxa"/>
          </w:tcPr>
          <w:p w14:paraId="788789C5" w14:textId="559E46D1" w:rsidR="00E73EDF" w:rsidRPr="00651940" w:rsidRDefault="007653F1" w:rsidP="00960DB7">
            <w:pPr>
              <w:keepNext/>
              <w:suppressAutoHyphens/>
              <w:snapToGrid w:val="0"/>
              <w:spacing w:before="60" w:after="60" w:line="240" w:lineRule="auto"/>
              <w:jc w:val="left"/>
              <w:rPr>
                <w:b/>
                <w:bCs/>
                <w:sz w:val="16"/>
                <w:szCs w:val="16"/>
                <w:lang w:val="en-AU" w:eastAsia="ar-SA"/>
              </w:rPr>
            </w:pPr>
            <w:r w:rsidRPr="00651940">
              <w:rPr>
                <w:sz w:val="16"/>
                <w:szCs w:val="16"/>
                <w:lang w:val="en-AU" w:eastAsia="ar-SA"/>
              </w:rPr>
              <w:t xml:space="preserve">An </w:t>
            </w:r>
            <w:r w:rsidR="00960DB7">
              <w:rPr>
                <w:sz w:val="16"/>
                <w:szCs w:val="16"/>
                <w:lang w:val="en-AU" w:eastAsia="ar-SA"/>
              </w:rPr>
              <w:t>E</w:t>
            </w:r>
            <w:r w:rsidRPr="00651940">
              <w:rPr>
                <w:sz w:val="16"/>
                <w:szCs w:val="16"/>
                <w:lang w:val="en-AU" w:eastAsia="ar-SA"/>
              </w:rPr>
              <w:t xml:space="preserve">xchange </w:t>
            </w:r>
            <w:r w:rsidR="00960DB7">
              <w:rPr>
                <w:sz w:val="16"/>
                <w:szCs w:val="16"/>
                <w:lang w:val="en-AU" w:eastAsia="ar-SA"/>
              </w:rPr>
              <w:t>C</w:t>
            </w:r>
            <w:r w:rsidRPr="00651940">
              <w:rPr>
                <w:sz w:val="16"/>
                <w:szCs w:val="16"/>
                <w:lang w:val="en-AU" w:eastAsia="ar-SA"/>
              </w:rPr>
              <w:t>atalogue contains the discovery metadata about the exchange datasets and support files</w:t>
            </w:r>
          </w:p>
        </w:tc>
        <w:tc>
          <w:tcPr>
            <w:tcW w:w="804" w:type="dxa"/>
          </w:tcPr>
          <w:p w14:paraId="02BD51AB" w14:textId="77777777" w:rsidR="00E73EDF" w:rsidRPr="00651940" w:rsidRDefault="007653F1" w:rsidP="00C128E3">
            <w:pPr>
              <w:keepNext/>
              <w:suppressAutoHyphens/>
              <w:snapToGrid w:val="0"/>
              <w:spacing w:before="60" w:after="60" w:line="240" w:lineRule="auto"/>
              <w:jc w:val="center"/>
              <w:rPr>
                <w:b/>
                <w:bCs/>
                <w:sz w:val="16"/>
                <w:szCs w:val="16"/>
                <w:lang w:val="en-AU" w:eastAsia="ar-SA"/>
              </w:rPr>
            </w:pPr>
            <w:r w:rsidRPr="00651940">
              <w:rPr>
                <w:sz w:val="16"/>
                <w:szCs w:val="16"/>
                <w:lang w:val="en-AU" w:eastAsia="ar-SA"/>
              </w:rPr>
              <w:t>-</w:t>
            </w:r>
          </w:p>
        </w:tc>
        <w:tc>
          <w:tcPr>
            <w:tcW w:w="2436" w:type="dxa"/>
          </w:tcPr>
          <w:p w14:paraId="33F2AD6B" w14:textId="77777777" w:rsidR="00E73EDF" w:rsidRPr="00651940" w:rsidRDefault="007653F1" w:rsidP="00C128E3">
            <w:pPr>
              <w:keepNext/>
              <w:suppressAutoHyphens/>
              <w:snapToGrid w:val="0"/>
              <w:spacing w:before="60" w:after="60" w:line="240" w:lineRule="auto"/>
              <w:rPr>
                <w:b/>
                <w:bCs/>
                <w:sz w:val="16"/>
                <w:szCs w:val="16"/>
                <w:lang w:val="en-AU" w:eastAsia="ar-SA"/>
              </w:rPr>
            </w:pPr>
            <w:r w:rsidRPr="00651940">
              <w:rPr>
                <w:sz w:val="16"/>
                <w:szCs w:val="16"/>
                <w:lang w:val="en-AU" w:eastAsia="ar-SA"/>
              </w:rPr>
              <w:t>-</w:t>
            </w:r>
          </w:p>
        </w:tc>
        <w:tc>
          <w:tcPr>
            <w:tcW w:w="3060" w:type="dxa"/>
          </w:tcPr>
          <w:p w14:paraId="7FF3A05C" w14:textId="45E96DE3" w:rsidR="00E73EDF" w:rsidRPr="00651940" w:rsidRDefault="002912FE" w:rsidP="002912FE">
            <w:pPr>
              <w:keepNext/>
              <w:suppressAutoHyphens/>
              <w:snapToGrid w:val="0"/>
              <w:spacing w:before="60" w:after="60" w:line="240" w:lineRule="auto"/>
              <w:jc w:val="left"/>
              <w:rPr>
                <w:b/>
                <w:bCs/>
                <w:sz w:val="16"/>
                <w:szCs w:val="16"/>
                <w:lang w:val="en-AU" w:eastAsia="ar-SA"/>
              </w:rPr>
            </w:pPr>
            <w:r>
              <w:rPr>
                <w:sz w:val="16"/>
                <w:szCs w:val="16"/>
              </w:rPr>
              <w:t>The concatenation of identifier and dateTime form the unique name</w:t>
            </w:r>
          </w:p>
        </w:tc>
      </w:tr>
      <w:tr w:rsidR="00E73EDF" w:rsidRPr="00651940" w14:paraId="6DA62FE7" w14:textId="77777777" w:rsidTr="007B1DD6">
        <w:tc>
          <w:tcPr>
            <w:tcW w:w="1080" w:type="dxa"/>
          </w:tcPr>
          <w:p w14:paraId="219FCAFB" w14:textId="77777777" w:rsidR="00E73EDF" w:rsidRPr="00651940" w:rsidRDefault="007653F1" w:rsidP="00C128E3">
            <w:pPr>
              <w:keepNext/>
              <w:suppressAutoHyphens/>
              <w:snapToGrid w:val="0"/>
              <w:spacing w:before="60" w:after="60" w:line="240" w:lineRule="auto"/>
              <w:rPr>
                <w:b/>
                <w:bCs/>
                <w:sz w:val="16"/>
                <w:szCs w:val="16"/>
                <w:lang w:val="en-AU" w:eastAsia="ar-SA"/>
              </w:rPr>
            </w:pPr>
            <w:r w:rsidRPr="00651940">
              <w:rPr>
                <w:sz w:val="16"/>
                <w:szCs w:val="16"/>
                <w:lang w:val="en-AU" w:eastAsia="ar-SA"/>
              </w:rPr>
              <w:t>Attribute</w:t>
            </w:r>
          </w:p>
        </w:tc>
        <w:tc>
          <w:tcPr>
            <w:tcW w:w="3060" w:type="dxa"/>
          </w:tcPr>
          <w:p w14:paraId="0A3AB895" w14:textId="77777777" w:rsidR="00E73EDF" w:rsidRPr="00651940" w:rsidRDefault="007653F1" w:rsidP="00C128E3">
            <w:pPr>
              <w:keepNext/>
              <w:suppressAutoHyphens/>
              <w:snapToGrid w:val="0"/>
              <w:spacing w:before="60" w:after="60" w:line="240" w:lineRule="auto"/>
              <w:rPr>
                <w:b/>
                <w:bCs/>
                <w:sz w:val="16"/>
                <w:szCs w:val="16"/>
                <w:lang w:val="en-AU" w:eastAsia="ar-SA"/>
              </w:rPr>
            </w:pPr>
            <w:r w:rsidRPr="00651940">
              <w:rPr>
                <w:sz w:val="16"/>
                <w:szCs w:val="16"/>
                <w:lang w:val="en-AU" w:eastAsia="ar-SA"/>
              </w:rPr>
              <w:t>identifier</w:t>
            </w:r>
          </w:p>
        </w:tc>
        <w:tc>
          <w:tcPr>
            <w:tcW w:w="3420" w:type="dxa"/>
          </w:tcPr>
          <w:p w14:paraId="09C7E4DA" w14:textId="172CD539" w:rsidR="00E73EDF" w:rsidRPr="00651940" w:rsidRDefault="007653F1" w:rsidP="00960DB7">
            <w:pPr>
              <w:keepNext/>
              <w:suppressAutoHyphens/>
              <w:snapToGrid w:val="0"/>
              <w:spacing w:before="60" w:after="60" w:line="240" w:lineRule="auto"/>
              <w:jc w:val="left"/>
              <w:rPr>
                <w:b/>
                <w:bCs/>
                <w:sz w:val="16"/>
                <w:szCs w:val="16"/>
                <w:lang w:val="fr-FR" w:eastAsia="ar-SA"/>
              </w:rPr>
            </w:pPr>
            <w:r w:rsidRPr="00651940">
              <w:rPr>
                <w:sz w:val="16"/>
                <w:szCs w:val="16"/>
                <w:lang w:val="fr-FR" w:eastAsia="ar-SA"/>
              </w:rPr>
              <w:t xml:space="preserve">Uniquely identifies this </w:t>
            </w:r>
            <w:r w:rsidR="00960DB7">
              <w:rPr>
                <w:sz w:val="16"/>
                <w:szCs w:val="16"/>
                <w:lang w:val="fr-FR" w:eastAsia="ar-SA"/>
              </w:rPr>
              <w:t>E</w:t>
            </w:r>
            <w:r w:rsidRPr="00651940">
              <w:rPr>
                <w:sz w:val="16"/>
                <w:szCs w:val="16"/>
                <w:lang w:val="fr-FR" w:eastAsia="ar-SA"/>
              </w:rPr>
              <w:t xml:space="preserve">xchange </w:t>
            </w:r>
            <w:r w:rsidR="00960DB7">
              <w:rPr>
                <w:sz w:val="16"/>
                <w:szCs w:val="16"/>
                <w:lang w:val="fr-FR" w:eastAsia="ar-SA"/>
              </w:rPr>
              <w:t>C</w:t>
            </w:r>
            <w:r w:rsidRPr="00651940">
              <w:rPr>
                <w:sz w:val="16"/>
                <w:szCs w:val="16"/>
                <w:lang w:val="fr-FR" w:eastAsia="ar-SA"/>
              </w:rPr>
              <w:t>atalogue</w:t>
            </w:r>
          </w:p>
        </w:tc>
        <w:tc>
          <w:tcPr>
            <w:tcW w:w="804" w:type="dxa"/>
          </w:tcPr>
          <w:p w14:paraId="54A345ED" w14:textId="77777777" w:rsidR="00E73EDF" w:rsidRPr="00651940" w:rsidRDefault="007653F1" w:rsidP="00C128E3">
            <w:pPr>
              <w:keepNext/>
              <w:suppressAutoHyphens/>
              <w:snapToGrid w:val="0"/>
              <w:spacing w:before="60" w:after="60" w:line="240" w:lineRule="auto"/>
              <w:jc w:val="center"/>
              <w:rPr>
                <w:b/>
                <w:bCs/>
                <w:sz w:val="16"/>
                <w:szCs w:val="16"/>
                <w:lang w:val="en-AU" w:eastAsia="ar-SA"/>
              </w:rPr>
            </w:pPr>
            <w:r w:rsidRPr="00651940">
              <w:rPr>
                <w:sz w:val="16"/>
                <w:szCs w:val="16"/>
                <w:lang w:val="en-AU" w:eastAsia="ar-SA"/>
              </w:rPr>
              <w:t>1</w:t>
            </w:r>
          </w:p>
        </w:tc>
        <w:tc>
          <w:tcPr>
            <w:tcW w:w="2436" w:type="dxa"/>
          </w:tcPr>
          <w:p w14:paraId="16BE80EC" w14:textId="77777777" w:rsidR="00E73EDF" w:rsidRPr="00651940" w:rsidRDefault="007653F1" w:rsidP="00C128E3">
            <w:pPr>
              <w:keepNext/>
              <w:suppressAutoHyphens/>
              <w:snapToGrid w:val="0"/>
              <w:spacing w:before="60" w:after="60" w:line="240" w:lineRule="auto"/>
              <w:rPr>
                <w:b/>
                <w:bCs/>
                <w:sz w:val="16"/>
                <w:szCs w:val="16"/>
                <w:lang w:val="en-AU" w:eastAsia="ar-SA"/>
              </w:rPr>
            </w:pPr>
            <w:r w:rsidRPr="00651940">
              <w:rPr>
                <w:sz w:val="16"/>
                <w:szCs w:val="16"/>
                <w:lang w:val="en-AU" w:eastAsia="ar-SA"/>
              </w:rPr>
              <w:t>CharacterString</w:t>
            </w:r>
          </w:p>
        </w:tc>
        <w:tc>
          <w:tcPr>
            <w:tcW w:w="3060" w:type="dxa"/>
          </w:tcPr>
          <w:p w14:paraId="156F65EF" w14:textId="7C5FC970" w:rsidR="00E73EDF" w:rsidRPr="00651940" w:rsidRDefault="000F25DA" w:rsidP="00C128E3">
            <w:pPr>
              <w:keepNext/>
              <w:tabs>
                <w:tab w:val="left" w:pos="1695"/>
              </w:tabs>
              <w:spacing w:before="60" w:after="60" w:line="240" w:lineRule="auto"/>
              <w:jc w:val="left"/>
              <w:rPr>
                <w:b/>
                <w:bCs/>
                <w:sz w:val="16"/>
                <w:szCs w:val="16"/>
                <w:lang w:val="en-AU" w:eastAsia="ar-SA"/>
              </w:rPr>
            </w:pPr>
            <w:r w:rsidRPr="00C67C46">
              <w:rPr>
                <w:sz w:val="16"/>
              </w:rPr>
              <w:t>&lt;S100XC:identifier&gt;US_101_20200101_120101_01&lt;/S100XC:identifier&gt;</w:t>
            </w:r>
          </w:p>
        </w:tc>
      </w:tr>
      <w:tr w:rsidR="00E73EDF" w:rsidRPr="00651940" w14:paraId="20BE1FBB" w14:textId="77777777" w:rsidTr="007B1DD6">
        <w:tc>
          <w:tcPr>
            <w:tcW w:w="1080" w:type="dxa"/>
          </w:tcPr>
          <w:p w14:paraId="1AA570EC" w14:textId="77777777" w:rsidR="00E73EDF" w:rsidRPr="00651940" w:rsidRDefault="007653F1" w:rsidP="00C128E3">
            <w:pPr>
              <w:suppressAutoHyphens/>
              <w:snapToGrid w:val="0"/>
              <w:spacing w:before="60" w:after="60" w:line="240" w:lineRule="auto"/>
              <w:rPr>
                <w:b/>
                <w:bCs/>
                <w:sz w:val="16"/>
                <w:szCs w:val="16"/>
                <w:lang w:val="en-AU" w:eastAsia="ar-SA"/>
              </w:rPr>
            </w:pPr>
            <w:r w:rsidRPr="00651940">
              <w:rPr>
                <w:sz w:val="16"/>
                <w:szCs w:val="16"/>
                <w:lang w:val="en-AU" w:eastAsia="ar-SA"/>
              </w:rPr>
              <w:t>Attribute</w:t>
            </w:r>
          </w:p>
        </w:tc>
        <w:tc>
          <w:tcPr>
            <w:tcW w:w="3060" w:type="dxa"/>
          </w:tcPr>
          <w:p w14:paraId="57E9C242" w14:textId="6FD9BA90" w:rsidR="00E73EDF" w:rsidRPr="00651940" w:rsidRDefault="007653F1" w:rsidP="00C128E3">
            <w:pPr>
              <w:suppressAutoHyphens/>
              <w:snapToGrid w:val="0"/>
              <w:spacing w:before="60" w:after="60" w:line="240" w:lineRule="auto"/>
              <w:rPr>
                <w:b/>
                <w:bCs/>
                <w:sz w:val="16"/>
                <w:szCs w:val="16"/>
                <w:lang w:val="en-AU" w:eastAsia="ar-SA"/>
              </w:rPr>
            </w:pPr>
            <w:r w:rsidRPr="00651940">
              <w:rPr>
                <w:sz w:val="16"/>
                <w:szCs w:val="16"/>
                <w:lang w:val="en-AU" w:eastAsia="ar-SA"/>
              </w:rPr>
              <w:t>date</w:t>
            </w:r>
            <w:r w:rsidR="00C33E5C">
              <w:rPr>
                <w:sz w:val="16"/>
                <w:szCs w:val="16"/>
                <w:lang w:val="en-AU" w:eastAsia="ar-SA"/>
              </w:rPr>
              <w:t>Time</w:t>
            </w:r>
          </w:p>
        </w:tc>
        <w:tc>
          <w:tcPr>
            <w:tcW w:w="3420" w:type="dxa"/>
          </w:tcPr>
          <w:p w14:paraId="3DCE4FFB" w14:textId="01BFCC52" w:rsidR="00E73EDF" w:rsidRPr="00651940" w:rsidRDefault="003A28A3" w:rsidP="00C128E3">
            <w:pPr>
              <w:suppressAutoHyphens/>
              <w:snapToGrid w:val="0"/>
              <w:spacing w:before="60" w:after="60" w:line="240" w:lineRule="auto"/>
              <w:jc w:val="left"/>
              <w:rPr>
                <w:b/>
                <w:bCs/>
                <w:sz w:val="16"/>
                <w:szCs w:val="16"/>
                <w:lang w:val="en-AU" w:eastAsia="ar-SA"/>
              </w:rPr>
            </w:pPr>
            <w:r w:rsidRPr="00F82037">
              <w:rPr>
                <w:sz w:val="16"/>
                <w:szCs w:val="16"/>
              </w:rPr>
              <w:t>Creation date</w:t>
            </w:r>
            <w:r>
              <w:rPr>
                <w:sz w:val="16"/>
                <w:szCs w:val="16"/>
              </w:rPr>
              <w:t xml:space="preserve"> and time</w:t>
            </w:r>
            <w:r w:rsidRPr="00F82037">
              <w:rPr>
                <w:sz w:val="16"/>
                <w:szCs w:val="16"/>
              </w:rPr>
              <w:t xml:space="preserve"> of the </w:t>
            </w:r>
            <w:r>
              <w:rPr>
                <w:sz w:val="16"/>
                <w:szCs w:val="16"/>
              </w:rPr>
              <w:t>E</w:t>
            </w:r>
            <w:r w:rsidRPr="00F82037">
              <w:rPr>
                <w:sz w:val="16"/>
                <w:szCs w:val="16"/>
              </w:rPr>
              <w:t xml:space="preserve">xchange </w:t>
            </w:r>
            <w:r>
              <w:rPr>
                <w:sz w:val="16"/>
                <w:szCs w:val="16"/>
              </w:rPr>
              <w:t>C</w:t>
            </w:r>
            <w:r w:rsidRPr="00F82037">
              <w:rPr>
                <w:sz w:val="16"/>
                <w:szCs w:val="16"/>
              </w:rPr>
              <w:t>atalogue</w:t>
            </w:r>
            <w:r>
              <w:rPr>
                <w:sz w:val="16"/>
                <w:szCs w:val="16"/>
              </w:rPr>
              <w:t>, including time zone</w:t>
            </w:r>
          </w:p>
        </w:tc>
        <w:tc>
          <w:tcPr>
            <w:tcW w:w="804" w:type="dxa"/>
          </w:tcPr>
          <w:p w14:paraId="2EDF24DB" w14:textId="77777777" w:rsidR="00E73EDF" w:rsidRPr="00651940" w:rsidRDefault="007653F1" w:rsidP="00C128E3">
            <w:pPr>
              <w:suppressAutoHyphens/>
              <w:snapToGrid w:val="0"/>
              <w:spacing w:before="60" w:after="60" w:line="240" w:lineRule="auto"/>
              <w:jc w:val="center"/>
              <w:rPr>
                <w:b/>
                <w:bCs/>
                <w:sz w:val="16"/>
                <w:szCs w:val="16"/>
                <w:lang w:val="en-AU" w:eastAsia="ar-SA"/>
              </w:rPr>
            </w:pPr>
            <w:r w:rsidRPr="00651940">
              <w:rPr>
                <w:sz w:val="16"/>
                <w:szCs w:val="16"/>
                <w:lang w:val="en-AU" w:eastAsia="ar-SA"/>
              </w:rPr>
              <w:t>1</w:t>
            </w:r>
          </w:p>
        </w:tc>
        <w:tc>
          <w:tcPr>
            <w:tcW w:w="2436" w:type="dxa"/>
          </w:tcPr>
          <w:p w14:paraId="4195A2C6" w14:textId="667706A6" w:rsidR="00E73EDF" w:rsidRPr="00651940" w:rsidRDefault="007653F1" w:rsidP="00C128E3">
            <w:pPr>
              <w:suppressAutoHyphens/>
              <w:snapToGrid w:val="0"/>
              <w:spacing w:before="60" w:after="60" w:line="240" w:lineRule="auto"/>
              <w:rPr>
                <w:sz w:val="16"/>
                <w:szCs w:val="16"/>
                <w:lang w:val="en-AU" w:eastAsia="ar-SA"/>
              </w:rPr>
            </w:pPr>
            <w:r w:rsidRPr="00651940">
              <w:rPr>
                <w:sz w:val="16"/>
                <w:szCs w:val="16"/>
                <w:lang w:val="en-AU" w:eastAsia="ar-SA"/>
              </w:rPr>
              <w:t>Date</w:t>
            </w:r>
            <w:r w:rsidR="00B700C4">
              <w:rPr>
                <w:sz w:val="16"/>
                <w:szCs w:val="16"/>
                <w:lang w:val="en-AU" w:eastAsia="ar-SA"/>
              </w:rPr>
              <w:t>Time</w:t>
            </w:r>
          </w:p>
        </w:tc>
        <w:tc>
          <w:tcPr>
            <w:tcW w:w="3060" w:type="dxa"/>
          </w:tcPr>
          <w:p w14:paraId="24926F22" w14:textId="6E5589E6" w:rsidR="00E73EDF" w:rsidRPr="00651940" w:rsidRDefault="00B700C4" w:rsidP="00941C73">
            <w:pPr>
              <w:suppressAutoHyphens/>
              <w:snapToGrid w:val="0"/>
              <w:spacing w:before="60" w:after="60" w:line="240" w:lineRule="auto"/>
              <w:rPr>
                <w:b/>
                <w:bCs/>
                <w:sz w:val="16"/>
                <w:szCs w:val="16"/>
                <w:lang w:val="en-AU" w:eastAsia="ar-SA"/>
              </w:rPr>
            </w:pPr>
            <w:r>
              <w:rPr>
                <w:sz w:val="16"/>
                <w:szCs w:val="16"/>
              </w:rPr>
              <w:t>Format:  yyyy</w:t>
            </w:r>
            <w:r w:rsidR="005248BA">
              <w:rPr>
                <w:sz w:val="16"/>
                <w:szCs w:val="16"/>
              </w:rPr>
              <w:t>-</w:t>
            </w:r>
            <w:r>
              <w:rPr>
                <w:sz w:val="16"/>
                <w:szCs w:val="16"/>
              </w:rPr>
              <w:t>mm</w:t>
            </w:r>
            <w:r w:rsidR="005248BA">
              <w:rPr>
                <w:sz w:val="16"/>
                <w:szCs w:val="16"/>
              </w:rPr>
              <w:t>-</w:t>
            </w:r>
            <w:r>
              <w:rPr>
                <w:sz w:val="16"/>
                <w:szCs w:val="16"/>
              </w:rPr>
              <w:t>ddThh</w:t>
            </w:r>
            <w:r w:rsidR="005248BA">
              <w:rPr>
                <w:sz w:val="16"/>
                <w:szCs w:val="16"/>
              </w:rPr>
              <w:t>:</w:t>
            </w:r>
            <w:r>
              <w:rPr>
                <w:sz w:val="16"/>
                <w:szCs w:val="16"/>
              </w:rPr>
              <w:t>mm</w:t>
            </w:r>
            <w:r w:rsidR="005248BA">
              <w:rPr>
                <w:sz w:val="16"/>
                <w:szCs w:val="16"/>
              </w:rPr>
              <w:t>:</w:t>
            </w:r>
            <w:r>
              <w:rPr>
                <w:sz w:val="16"/>
                <w:szCs w:val="16"/>
              </w:rPr>
              <w:t>ssZ</w:t>
            </w:r>
          </w:p>
        </w:tc>
      </w:tr>
    </w:tbl>
    <w:p w14:paraId="38D3FB23" w14:textId="77777777" w:rsidR="00E73EDF" w:rsidRPr="00651940" w:rsidRDefault="00E73EDF" w:rsidP="00960DB7">
      <w:pPr>
        <w:spacing w:after="0" w:line="240" w:lineRule="auto"/>
        <w:rPr>
          <w:lang w:val="en-AU"/>
        </w:rPr>
      </w:pPr>
    </w:p>
    <w:p w14:paraId="37563C04" w14:textId="77777777" w:rsidR="00E73EDF" w:rsidRPr="00651940" w:rsidRDefault="007653F1" w:rsidP="00776AC3">
      <w:pPr>
        <w:pStyle w:val="Heading4"/>
        <w:tabs>
          <w:tab w:val="clear" w:pos="940"/>
          <w:tab w:val="clear" w:pos="1140"/>
          <w:tab w:val="clear" w:pos="1360"/>
          <w:tab w:val="left" w:pos="993"/>
        </w:tabs>
        <w:spacing w:before="120" w:after="120" w:line="240" w:lineRule="auto"/>
        <w:ind w:left="993" w:hanging="993"/>
      </w:pPr>
      <w:r w:rsidRPr="00651940">
        <w:t>S100_CataloguePointOfContact</w:t>
      </w:r>
    </w:p>
    <w:tbl>
      <w:tblPr>
        <w:tblW w:w="14278"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117"/>
        <w:gridCol w:w="3165"/>
        <w:gridCol w:w="3537"/>
        <w:gridCol w:w="789"/>
        <w:gridCol w:w="2561"/>
        <w:gridCol w:w="3109"/>
      </w:tblGrid>
      <w:tr w:rsidR="00E73EDF" w:rsidRPr="00651940" w14:paraId="562F0625" w14:textId="77777777" w:rsidTr="00681EDD">
        <w:tc>
          <w:tcPr>
            <w:tcW w:w="1117" w:type="dxa"/>
            <w:shd w:val="clear" w:color="auto" w:fill="D9D9D9" w:themeFill="background1" w:themeFillShade="D9"/>
          </w:tcPr>
          <w:p w14:paraId="0249382E" w14:textId="77777777" w:rsidR="00E73EDF" w:rsidRPr="00651940" w:rsidRDefault="007653F1" w:rsidP="00C128E3">
            <w:pPr>
              <w:suppressAutoHyphens/>
              <w:snapToGrid w:val="0"/>
              <w:spacing w:before="60" w:after="60" w:line="240" w:lineRule="auto"/>
              <w:rPr>
                <w:b/>
                <w:bCs/>
                <w:sz w:val="16"/>
                <w:szCs w:val="16"/>
                <w:lang w:eastAsia="ar-SA"/>
              </w:rPr>
            </w:pPr>
            <w:r w:rsidRPr="00651940">
              <w:rPr>
                <w:b/>
                <w:sz w:val="16"/>
                <w:szCs w:val="16"/>
                <w:lang w:eastAsia="ar-SA"/>
              </w:rPr>
              <w:t>Role Name</w:t>
            </w:r>
          </w:p>
        </w:tc>
        <w:tc>
          <w:tcPr>
            <w:tcW w:w="3165" w:type="dxa"/>
            <w:shd w:val="clear" w:color="auto" w:fill="D9D9D9" w:themeFill="background1" w:themeFillShade="D9"/>
          </w:tcPr>
          <w:p w14:paraId="4DFCDE34" w14:textId="77777777" w:rsidR="00E73EDF" w:rsidRPr="00651940" w:rsidRDefault="007653F1" w:rsidP="00C128E3">
            <w:pPr>
              <w:suppressAutoHyphens/>
              <w:snapToGrid w:val="0"/>
              <w:spacing w:before="60" w:after="60" w:line="240" w:lineRule="auto"/>
              <w:rPr>
                <w:b/>
                <w:bCs/>
                <w:sz w:val="16"/>
                <w:szCs w:val="16"/>
                <w:lang w:eastAsia="ar-SA"/>
              </w:rPr>
            </w:pPr>
            <w:r w:rsidRPr="00651940">
              <w:rPr>
                <w:b/>
                <w:sz w:val="16"/>
                <w:szCs w:val="16"/>
                <w:lang w:eastAsia="ar-SA"/>
              </w:rPr>
              <w:t>Name</w:t>
            </w:r>
          </w:p>
        </w:tc>
        <w:tc>
          <w:tcPr>
            <w:tcW w:w="3537" w:type="dxa"/>
            <w:shd w:val="clear" w:color="auto" w:fill="D9D9D9" w:themeFill="background1" w:themeFillShade="D9"/>
          </w:tcPr>
          <w:p w14:paraId="78E55226" w14:textId="77777777" w:rsidR="00E73EDF" w:rsidRPr="00651940" w:rsidRDefault="007653F1" w:rsidP="00C128E3">
            <w:pPr>
              <w:suppressAutoHyphens/>
              <w:snapToGrid w:val="0"/>
              <w:spacing w:before="60" w:after="60" w:line="240" w:lineRule="auto"/>
              <w:rPr>
                <w:b/>
                <w:bCs/>
                <w:sz w:val="16"/>
                <w:szCs w:val="16"/>
                <w:lang w:eastAsia="ar-SA"/>
              </w:rPr>
            </w:pPr>
            <w:r w:rsidRPr="00651940">
              <w:rPr>
                <w:b/>
                <w:sz w:val="16"/>
                <w:szCs w:val="16"/>
                <w:lang w:eastAsia="ar-SA"/>
              </w:rPr>
              <w:t>Description</w:t>
            </w:r>
          </w:p>
        </w:tc>
        <w:tc>
          <w:tcPr>
            <w:tcW w:w="789" w:type="dxa"/>
            <w:shd w:val="clear" w:color="auto" w:fill="D9D9D9" w:themeFill="background1" w:themeFillShade="D9"/>
          </w:tcPr>
          <w:p w14:paraId="108D63CF" w14:textId="77777777" w:rsidR="00E73EDF" w:rsidRPr="00651940" w:rsidRDefault="007653F1" w:rsidP="00C128E3">
            <w:pPr>
              <w:suppressAutoHyphens/>
              <w:snapToGrid w:val="0"/>
              <w:spacing w:before="60" w:after="60" w:line="240" w:lineRule="auto"/>
              <w:jc w:val="center"/>
              <w:rPr>
                <w:b/>
                <w:bCs/>
                <w:sz w:val="16"/>
                <w:szCs w:val="16"/>
                <w:lang w:eastAsia="ar-SA"/>
              </w:rPr>
            </w:pPr>
            <w:r w:rsidRPr="00651940">
              <w:rPr>
                <w:b/>
                <w:sz w:val="16"/>
                <w:szCs w:val="16"/>
                <w:lang w:eastAsia="ar-SA"/>
              </w:rPr>
              <w:t>Mult</w:t>
            </w:r>
          </w:p>
        </w:tc>
        <w:tc>
          <w:tcPr>
            <w:tcW w:w="2561" w:type="dxa"/>
            <w:shd w:val="clear" w:color="auto" w:fill="D9D9D9" w:themeFill="background1" w:themeFillShade="D9"/>
          </w:tcPr>
          <w:p w14:paraId="1B3AB42C" w14:textId="77777777" w:rsidR="00E73EDF" w:rsidRPr="00651940" w:rsidRDefault="007653F1" w:rsidP="00C128E3">
            <w:pPr>
              <w:suppressAutoHyphens/>
              <w:snapToGrid w:val="0"/>
              <w:spacing w:before="60" w:after="60" w:line="240" w:lineRule="auto"/>
              <w:rPr>
                <w:b/>
                <w:bCs/>
                <w:sz w:val="16"/>
                <w:szCs w:val="16"/>
                <w:lang w:eastAsia="ar-SA"/>
              </w:rPr>
            </w:pPr>
            <w:r w:rsidRPr="00651940">
              <w:rPr>
                <w:b/>
                <w:sz w:val="16"/>
                <w:szCs w:val="16"/>
                <w:lang w:eastAsia="ar-SA"/>
              </w:rPr>
              <w:t>Type</w:t>
            </w:r>
          </w:p>
        </w:tc>
        <w:tc>
          <w:tcPr>
            <w:tcW w:w="3109" w:type="dxa"/>
            <w:shd w:val="clear" w:color="auto" w:fill="D9D9D9" w:themeFill="background1" w:themeFillShade="D9"/>
          </w:tcPr>
          <w:p w14:paraId="361EC9C3" w14:textId="77777777" w:rsidR="00E73EDF" w:rsidRPr="00651940" w:rsidRDefault="007653F1" w:rsidP="00C128E3">
            <w:pPr>
              <w:suppressAutoHyphens/>
              <w:snapToGrid w:val="0"/>
              <w:spacing w:before="60" w:after="60" w:line="240" w:lineRule="auto"/>
              <w:rPr>
                <w:b/>
                <w:bCs/>
                <w:sz w:val="16"/>
                <w:szCs w:val="16"/>
                <w:lang w:eastAsia="ar-SA"/>
              </w:rPr>
            </w:pPr>
            <w:r w:rsidRPr="00651940">
              <w:rPr>
                <w:b/>
                <w:sz w:val="16"/>
                <w:szCs w:val="16"/>
                <w:lang w:eastAsia="ar-SA"/>
              </w:rPr>
              <w:t>Remarks</w:t>
            </w:r>
          </w:p>
        </w:tc>
      </w:tr>
      <w:tr w:rsidR="00E73EDF" w:rsidRPr="00651940" w14:paraId="7B110A6E" w14:textId="77777777" w:rsidTr="00681EDD">
        <w:tc>
          <w:tcPr>
            <w:tcW w:w="1117" w:type="dxa"/>
          </w:tcPr>
          <w:p w14:paraId="650B9E25" w14:textId="77777777" w:rsidR="00E73EDF" w:rsidRPr="00651940" w:rsidRDefault="007653F1" w:rsidP="00C128E3">
            <w:pPr>
              <w:suppressAutoHyphens/>
              <w:snapToGrid w:val="0"/>
              <w:spacing w:before="60" w:after="60" w:line="240" w:lineRule="auto"/>
              <w:rPr>
                <w:b/>
                <w:bCs/>
                <w:sz w:val="16"/>
                <w:szCs w:val="16"/>
                <w:lang w:eastAsia="ar-SA"/>
              </w:rPr>
            </w:pPr>
            <w:r w:rsidRPr="00651940">
              <w:rPr>
                <w:sz w:val="16"/>
                <w:szCs w:val="16"/>
                <w:lang w:eastAsia="ar-SA"/>
              </w:rPr>
              <w:t>Class</w:t>
            </w:r>
          </w:p>
        </w:tc>
        <w:tc>
          <w:tcPr>
            <w:tcW w:w="3165" w:type="dxa"/>
          </w:tcPr>
          <w:p w14:paraId="09BED014" w14:textId="77777777" w:rsidR="00E73EDF" w:rsidRPr="00651940" w:rsidRDefault="007653F1" w:rsidP="00C128E3">
            <w:pPr>
              <w:suppressAutoHyphens/>
              <w:snapToGrid w:val="0"/>
              <w:spacing w:before="60" w:after="60" w:line="240" w:lineRule="auto"/>
              <w:jc w:val="left"/>
              <w:rPr>
                <w:b/>
                <w:bCs/>
                <w:sz w:val="16"/>
                <w:szCs w:val="16"/>
                <w:lang w:eastAsia="ar-SA"/>
              </w:rPr>
            </w:pPr>
            <w:r w:rsidRPr="00651940">
              <w:rPr>
                <w:sz w:val="16"/>
                <w:szCs w:val="16"/>
                <w:lang w:eastAsia="ar-SA"/>
              </w:rPr>
              <w:t>S100_CataloguePointOfContact</w:t>
            </w:r>
          </w:p>
        </w:tc>
        <w:tc>
          <w:tcPr>
            <w:tcW w:w="3537" w:type="dxa"/>
          </w:tcPr>
          <w:p w14:paraId="7841528C" w14:textId="57834189" w:rsidR="00E73EDF" w:rsidRPr="00651940" w:rsidRDefault="007653F1" w:rsidP="00776AC3">
            <w:pPr>
              <w:suppressAutoHyphens/>
              <w:snapToGrid w:val="0"/>
              <w:spacing w:before="60" w:after="60" w:line="240" w:lineRule="auto"/>
              <w:jc w:val="left"/>
              <w:rPr>
                <w:b/>
                <w:bCs/>
                <w:sz w:val="16"/>
                <w:szCs w:val="16"/>
                <w:lang w:eastAsia="ar-SA"/>
              </w:rPr>
            </w:pPr>
            <w:r w:rsidRPr="00651940">
              <w:rPr>
                <w:sz w:val="16"/>
                <w:szCs w:val="16"/>
                <w:lang w:eastAsia="ar-SA"/>
              </w:rPr>
              <w:t xml:space="preserve">Contact details of the issuer of this </w:t>
            </w:r>
            <w:r w:rsidR="00776AC3">
              <w:rPr>
                <w:sz w:val="16"/>
                <w:szCs w:val="16"/>
                <w:lang w:eastAsia="ar-SA"/>
              </w:rPr>
              <w:t>E</w:t>
            </w:r>
            <w:r w:rsidRPr="00651940">
              <w:rPr>
                <w:sz w:val="16"/>
                <w:szCs w:val="16"/>
                <w:lang w:eastAsia="ar-SA"/>
              </w:rPr>
              <w:t xml:space="preserve">xchange </w:t>
            </w:r>
            <w:r w:rsidR="00776AC3">
              <w:rPr>
                <w:sz w:val="16"/>
                <w:szCs w:val="16"/>
                <w:lang w:eastAsia="ar-SA"/>
              </w:rPr>
              <w:t>C</w:t>
            </w:r>
            <w:r w:rsidRPr="00651940">
              <w:rPr>
                <w:sz w:val="16"/>
                <w:szCs w:val="16"/>
                <w:lang w:eastAsia="ar-SA"/>
              </w:rPr>
              <w:t>atalogue</w:t>
            </w:r>
          </w:p>
        </w:tc>
        <w:tc>
          <w:tcPr>
            <w:tcW w:w="789" w:type="dxa"/>
          </w:tcPr>
          <w:p w14:paraId="7D08C967" w14:textId="77777777" w:rsidR="00E73EDF" w:rsidRPr="00651940" w:rsidRDefault="007653F1" w:rsidP="00C128E3">
            <w:pPr>
              <w:suppressAutoHyphens/>
              <w:snapToGrid w:val="0"/>
              <w:spacing w:before="60" w:after="60" w:line="240" w:lineRule="auto"/>
              <w:jc w:val="center"/>
              <w:rPr>
                <w:b/>
                <w:bCs/>
                <w:sz w:val="16"/>
                <w:szCs w:val="16"/>
                <w:lang w:eastAsia="ar-SA"/>
              </w:rPr>
            </w:pPr>
            <w:r w:rsidRPr="00651940">
              <w:rPr>
                <w:sz w:val="16"/>
                <w:szCs w:val="16"/>
                <w:lang w:eastAsia="ar-SA"/>
              </w:rPr>
              <w:t>-</w:t>
            </w:r>
          </w:p>
        </w:tc>
        <w:tc>
          <w:tcPr>
            <w:tcW w:w="2561" w:type="dxa"/>
          </w:tcPr>
          <w:p w14:paraId="5523810F" w14:textId="77777777" w:rsidR="00E73EDF" w:rsidRPr="00651940" w:rsidRDefault="007653F1" w:rsidP="00C128E3">
            <w:pPr>
              <w:suppressAutoHyphens/>
              <w:snapToGrid w:val="0"/>
              <w:spacing w:before="60" w:after="60" w:line="240" w:lineRule="auto"/>
              <w:rPr>
                <w:b/>
                <w:bCs/>
                <w:sz w:val="16"/>
                <w:szCs w:val="16"/>
                <w:lang w:eastAsia="ar-SA"/>
              </w:rPr>
            </w:pPr>
            <w:r w:rsidRPr="00651940">
              <w:rPr>
                <w:sz w:val="16"/>
                <w:szCs w:val="16"/>
                <w:lang w:eastAsia="ar-SA"/>
              </w:rPr>
              <w:t>-</w:t>
            </w:r>
          </w:p>
        </w:tc>
        <w:tc>
          <w:tcPr>
            <w:tcW w:w="3109" w:type="dxa"/>
          </w:tcPr>
          <w:p w14:paraId="4E1AF40A" w14:textId="77777777" w:rsidR="00E73EDF" w:rsidRPr="00651940" w:rsidRDefault="007653F1" w:rsidP="00C128E3">
            <w:pPr>
              <w:suppressAutoHyphens/>
              <w:snapToGrid w:val="0"/>
              <w:spacing w:before="60" w:after="60" w:line="240" w:lineRule="auto"/>
              <w:rPr>
                <w:b/>
                <w:bCs/>
                <w:sz w:val="16"/>
                <w:szCs w:val="16"/>
                <w:lang w:eastAsia="ar-SA"/>
              </w:rPr>
            </w:pPr>
            <w:r w:rsidRPr="00651940">
              <w:rPr>
                <w:sz w:val="16"/>
                <w:szCs w:val="16"/>
                <w:lang w:eastAsia="ar-SA"/>
              </w:rPr>
              <w:t>-</w:t>
            </w:r>
          </w:p>
        </w:tc>
      </w:tr>
      <w:tr w:rsidR="00E73EDF" w:rsidRPr="00651940" w14:paraId="3820B735" w14:textId="77777777" w:rsidTr="00681EDD">
        <w:tc>
          <w:tcPr>
            <w:tcW w:w="1117" w:type="dxa"/>
          </w:tcPr>
          <w:p w14:paraId="57CA2641" w14:textId="77777777" w:rsidR="00E73EDF" w:rsidRPr="00651940" w:rsidRDefault="007653F1" w:rsidP="00C128E3">
            <w:pPr>
              <w:suppressAutoHyphens/>
              <w:snapToGrid w:val="0"/>
              <w:spacing w:before="60" w:after="60" w:line="240" w:lineRule="auto"/>
              <w:rPr>
                <w:b/>
                <w:bCs/>
                <w:sz w:val="16"/>
                <w:szCs w:val="16"/>
                <w:lang w:eastAsia="ar-SA"/>
              </w:rPr>
            </w:pPr>
            <w:r w:rsidRPr="00651940">
              <w:rPr>
                <w:sz w:val="16"/>
                <w:szCs w:val="16"/>
                <w:lang w:eastAsia="ar-SA"/>
              </w:rPr>
              <w:t>Attribute</w:t>
            </w:r>
          </w:p>
        </w:tc>
        <w:tc>
          <w:tcPr>
            <w:tcW w:w="3165" w:type="dxa"/>
          </w:tcPr>
          <w:p w14:paraId="012A750B" w14:textId="77777777" w:rsidR="00E73EDF" w:rsidRPr="00651940" w:rsidRDefault="007653F1" w:rsidP="00C128E3">
            <w:pPr>
              <w:suppressAutoHyphens/>
              <w:snapToGrid w:val="0"/>
              <w:spacing w:before="60" w:after="60" w:line="240" w:lineRule="auto"/>
              <w:rPr>
                <w:b/>
                <w:bCs/>
                <w:sz w:val="16"/>
                <w:szCs w:val="16"/>
                <w:lang w:eastAsia="ar-SA"/>
              </w:rPr>
            </w:pPr>
            <w:r w:rsidRPr="00651940">
              <w:rPr>
                <w:sz w:val="16"/>
                <w:szCs w:val="16"/>
                <w:lang w:eastAsia="ar-SA"/>
              </w:rPr>
              <w:t>organization</w:t>
            </w:r>
          </w:p>
        </w:tc>
        <w:tc>
          <w:tcPr>
            <w:tcW w:w="3537" w:type="dxa"/>
          </w:tcPr>
          <w:p w14:paraId="54D8C9E9" w14:textId="23FF1CCC" w:rsidR="00E73EDF" w:rsidRPr="00651940" w:rsidRDefault="007653F1" w:rsidP="00776AC3">
            <w:pPr>
              <w:suppressAutoHyphens/>
              <w:snapToGrid w:val="0"/>
              <w:spacing w:before="60" w:after="60" w:line="240" w:lineRule="auto"/>
              <w:jc w:val="left"/>
              <w:rPr>
                <w:b/>
                <w:bCs/>
                <w:sz w:val="16"/>
                <w:szCs w:val="16"/>
                <w:lang w:eastAsia="ar-SA"/>
              </w:rPr>
            </w:pPr>
            <w:r w:rsidRPr="00651940">
              <w:rPr>
                <w:sz w:val="16"/>
                <w:szCs w:val="16"/>
                <w:lang w:eastAsia="ar-SA"/>
              </w:rPr>
              <w:t xml:space="preserve">The organization distributing this </w:t>
            </w:r>
            <w:r w:rsidR="00776AC3">
              <w:rPr>
                <w:sz w:val="16"/>
                <w:szCs w:val="16"/>
                <w:lang w:eastAsia="ar-SA"/>
              </w:rPr>
              <w:t>E</w:t>
            </w:r>
            <w:r w:rsidRPr="00651940">
              <w:rPr>
                <w:sz w:val="16"/>
                <w:szCs w:val="16"/>
                <w:lang w:eastAsia="ar-SA"/>
              </w:rPr>
              <w:t xml:space="preserve">xchange </w:t>
            </w:r>
            <w:r w:rsidR="00776AC3">
              <w:rPr>
                <w:sz w:val="16"/>
                <w:szCs w:val="16"/>
                <w:lang w:eastAsia="ar-SA"/>
              </w:rPr>
              <w:t>C</w:t>
            </w:r>
            <w:r w:rsidRPr="00651940">
              <w:rPr>
                <w:sz w:val="16"/>
                <w:szCs w:val="16"/>
                <w:lang w:eastAsia="ar-SA"/>
              </w:rPr>
              <w:t>atalogue</w:t>
            </w:r>
          </w:p>
        </w:tc>
        <w:tc>
          <w:tcPr>
            <w:tcW w:w="789" w:type="dxa"/>
          </w:tcPr>
          <w:p w14:paraId="1BC6E237" w14:textId="77777777" w:rsidR="00E73EDF" w:rsidRPr="00651940" w:rsidRDefault="007653F1" w:rsidP="00C128E3">
            <w:pPr>
              <w:suppressAutoHyphens/>
              <w:snapToGrid w:val="0"/>
              <w:spacing w:before="60" w:after="60" w:line="240" w:lineRule="auto"/>
              <w:jc w:val="center"/>
              <w:rPr>
                <w:b/>
                <w:bCs/>
                <w:sz w:val="16"/>
                <w:szCs w:val="16"/>
                <w:lang w:eastAsia="ar-SA"/>
              </w:rPr>
            </w:pPr>
            <w:r w:rsidRPr="00651940">
              <w:rPr>
                <w:sz w:val="16"/>
                <w:szCs w:val="16"/>
                <w:lang w:eastAsia="ar-SA"/>
              </w:rPr>
              <w:t>1</w:t>
            </w:r>
          </w:p>
        </w:tc>
        <w:tc>
          <w:tcPr>
            <w:tcW w:w="2561" w:type="dxa"/>
          </w:tcPr>
          <w:p w14:paraId="37E10C82" w14:textId="77777777" w:rsidR="00E73EDF" w:rsidRPr="00651940" w:rsidRDefault="007653F1" w:rsidP="00C128E3">
            <w:pPr>
              <w:suppressAutoHyphens/>
              <w:snapToGrid w:val="0"/>
              <w:spacing w:before="60" w:after="60" w:line="240" w:lineRule="auto"/>
              <w:rPr>
                <w:b/>
                <w:bCs/>
                <w:sz w:val="16"/>
                <w:szCs w:val="16"/>
                <w:lang w:eastAsia="ar-SA"/>
              </w:rPr>
            </w:pPr>
            <w:r w:rsidRPr="00651940">
              <w:rPr>
                <w:sz w:val="16"/>
                <w:szCs w:val="16"/>
                <w:lang w:eastAsia="ar-SA"/>
              </w:rPr>
              <w:t>CharacterString</w:t>
            </w:r>
          </w:p>
        </w:tc>
        <w:tc>
          <w:tcPr>
            <w:tcW w:w="3109" w:type="dxa"/>
          </w:tcPr>
          <w:p w14:paraId="4FA9975D" w14:textId="28124C27" w:rsidR="00E73EDF" w:rsidRPr="00651940" w:rsidRDefault="007653F1" w:rsidP="00C128E3">
            <w:pPr>
              <w:suppressAutoHyphens/>
              <w:snapToGrid w:val="0"/>
              <w:spacing w:before="60" w:after="60" w:line="240" w:lineRule="auto"/>
              <w:jc w:val="left"/>
              <w:rPr>
                <w:b/>
                <w:bCs/>
                <w:sz w:val="16"/>
                <w:szCs w:val="16"/>
                <w:lang w:eastAsia="ar-SA"/>
              </w:rPr>
            </w:pPr>
            <w:r w:rsidRPr="00651940">
              <w:rPr>
                <w:sz w:val="16"/>
                <w:szCs w:val="16"/>
                <w:lang w:eastAsia="ar-SA"/>
              </w:rPr>
              <w:t>This could be an individual producer, value added reseller, etc</w:t>
            </w:r>
          </w:p>
        </w:tc>
      </w:tr>
      <w:tr w:rsidR="00E73EDF" w:rsidRPr="00651940" w14:paraId="2E9A9389" w14:textId="77777777" w:rsidTr="00681EDD">
        <w:tc>
          <w:tcPr>
            <w:tcW w:w="1117" w:type="dxa"/>
          </w:tcPr>
          <w:p w14:paraId="5A213FB9" w14:textId="77777777" w:rsidR="00E73EDF" w:rsidRPr="00651940" w:rsidRDefault="007653F1" w:rsidP="00C128E3">
            <w:pPr>
              <w:suppressAutoHyphens/>
              <w:snapToGrid w:val="0"/>
              <w:spacing w:before="60" w:after="60" w:line="240" w:lineRule="auto"/>
              <w:rPr>
                <w:b/>
                <w:bCs/>
                <w:sz w:val="16"/>
                <w:szCs w:val="16"/>
                <w:lang w:eastAsia="ar-SA"/>
              </w:rPr>
            </w:pPr>
            <w:r w:rsidRPr="00651940">
              <w:rPr>
                <w:sz w:val="16"/>
                <w:szCs w:val="16"/>
                <w:lang w:eastAsia="ar-SA"/>
              </w:rPr>
              <w:t>Attribute</w:t>
            </w:r>
          </w:p>
        </w:tc>
        <w:tc>
          <w:tcPr>
            <w:tcW w:w="3165" w:type="dxa"/>
          </w:tcPr>
          <w:p w14:paraId="48968362" w14:textId="77777777" w:rsidR="00E73EDF" w:rsidRPr="00651940" w:rsidRDefault="007653F1" w:rsidP="00C128E3">
            <w:pPr>
              <w:suppressAutoHyphens/>
              <w:snapToGrid w:val="0"/>
              <w:spacing w:before="60" w:after="60" w:line="240" w:lineRule="auto"/>
              <w:rPr>
                <w:b/>
                <w:bCs/>
                <w:sz w:val="16"/>
                <w:szCs w:val="16"/>
                <w:lang w:eastAsia="ar-SA"/>
              </w:rPr>
            </w:pPr>
            <w:r w:rsidRPr="00651940">
              <w:rPr>
                <w:sz w:val="16"/>
                <w:szCs w:val="16"/>
                <w:lang w:eastAsia="ar-SA"/>
              </w:rPr>
              <w:t>phone</w:t>
            </w:r>
          </w:p>
        </w:tc>
        <w:tc>
          <w:tcPr>
            <w:tcW w:w="3537" w:type="dxa"/>
          </w:tcPr>
          <w:p w14:paraId="513B2503" w14:textId="42E85454" w:rsidR="00E73EDF" w:rsidRPr="00651940" w:rsidRDefault="007653F1" w:rsidP="00776AC3">
            <w:pPr>
              <w:suppressAutoHyphens/>
              <w:snapToGrid w:val="0"/>
              <w:spacing w:before="60" w:after="60" w:line="240" w:lineRule="auto"/>
              <w:jc w:val="left"/>
              <w:rPr>
                <w:b/>
                <w:bCs/>
                <w:sz w:val="16"/>
                <w:szCs w:val="16"/>
                <w:lang w:eastAsia="ar-SA"/>
              </w:rPr>
            </w:pPr>
            <w:r w:rsidRPr="00651940">
              <w:rPr>
                <w:sz w:val="16"/>
                <w:szCs w:val="16"/>
                <w:lang w:eastAsia="ar-SA"/>
              </w:rPr>
              <w:t xml:space="preserve">The </w:t>
            </w:r>
            <w:r w:rsidR="002A7EC8">
              <w:rPr>
                <w:sz w:val="16"/>
                <w:szCs w:val="16"/>
                <w:lang w:eastAsia="ar-SA"/>
              </w:rPr>
              <w:t>phone</w:t>
            </w:r>
            <w:r w:rsidR="002A7EC8" w:rsidRPr="00651940">
              <w:rPr>
                <w:sz w:val="16"/>
                <w:szCs w:val="16"/>
                <w:lang w:eastAsia="ar-SA"/>
              </w:rPr>
              <w:t xml:space="preserve"> </w:t>
            </w:r>
            <w:r w:rsidRPr="00651940">
              <w:rPr>
                <w:sz w:val="16"/>
                <w:szCs w:val="16"/>
                <w:lang w:eastAsia="ar-SA"/>
              </w:rPr>
              <w:t xml:space="preserve">number of </w:t>
            </w:r>
            <w:r w:rsidR="002A7EC8">
              <w:rPr>
                <w:sz w:val="16"/>
                <w:szCs w:val="16"/>
                <w:lang w:eastAsia="ar-SA"/>
              </w:rPr>
              <w:t>the organization</w:t>
            </w:r>
          </w:p>
        </w:tc>
        <w:tc>
          <w:tcPr>
            <w:tcW w:w="789" w:type="dxa"/>
          </w:tcPr>
          <w:p w14:paraId="6507B8D5" w14:textId="77777777" w:rsidR="00E73EDF" w:rsidRPr="00651940" w:rsidRDefault="007653F1" w:rsidP="00C128E3">
            <w:pPr>
              <w:suppressAutoHyphens/>
              <w:snapToGrid w:val="0"/>
              <w:spacing w:before="60" w:after="60" w:line="240" w:lineRule="auto"/>
              <w:jc w:val="center"/>
              <w:rPr>
                <w:b/>
                <w:bCs/>
                <w:sz w:val="16"/>
                <w:szCs w:val="16"/>
                <w:lang w:eastAsia="ar-SA"/>
              </w:rPr>
            </w:pPr>
            <w:r w:rsidRPr="00651940">
              <w:rPr>
                <w:sz w:val="16"/>
                <w:szCs w:val="16"/>
                <w:lang w:eastAsia="ar-SA"/>
              </w:rPr>
              <w:t>0..1</w:t>
            </w:r>
          </w:p>
        </w:tc>
        <w:tc>
          <w:tcPr>
            <w:tcW w:w="2561" w:type="dxa"/>
          </w:tcPr>
          <w:p w14:paraId="744AADED" w14:textId="77777777" w:rsidR="00E73EDF" w:rsidRPr="00651940" w:rsidRDefault="007653F1" w:rsidP="00C128E3">
            <w:pPr>
              <w:suppressAutoHyphens/>
              <w:snapToGrid w:val="0"/>
              <w:spacing w:before="60" w:after="60" w:line="240" w:lineRule="auto"/>
              <w:rPr>
                <w:b/>
                <w:bCs/>
                <w:sz w:val="16"/>
                <w:szCs w:val="16"/>
                <w:lang w:eastAsia="ar-SA"/>
              </w:rPr>
            </w:pPr>
            <w:r w:rsidRPr="00651940">
              <w:rPr>
                <w:sz w:val="16"/>
                <w:szCs w:val="16"/>
                <w:lang w:eastAsia="ar-SA"/>
              </w:rPr>
              <w:t>CI_Telephone</w:t>
            </w:r>
          </w:p>
        </w:tc>
        <w:tc>
          <w:tcPr>
            <w:tcW w:w="3109" w:type="dxa"/>
          </w:tcPr>
          <w:p w14:paraId="6FFF422C" w14:textId="77777777" w:rsidR="00E73EDF" w:rsidRPr="00651940" w:rsidRDefault="00E73EDF" w:rsidP="00C128E3">
            <w:pPr>
              <w:suppressAutoHyphens/>
              <w:snapToGrid w:val="0"/>
              <w:spacing w:before="60" w:after="60" w:line="240" w:lineRule="auto"/>
              <w:rPr>
                <w:b/>
                <w:bCs/>
                <w:sz w:val="16"/>
                <w:szCs w:val="16"/>
                <w:lang w:eastAsia="ar-SA"/>
              </w:rPr>
            </w:pPr>
          </w:p>
        </w:tc>
      </w:tr>
      <w:tr w:rsidR="00E73EDF" w:rsidRPr="00651940" w14:paraId="69E9E41D" w14:textId="77777777" w:rsidTr="00681EDD">
        <w:tc>
          <w:tcPr>
            <w:tcW w:w="1117" w:type="dxa"/>
          </w:tcPr>
          <w:p w14:paraId="7B1ACADA" w14:textId="77777777" w:rsidR="00E73EDF" w:rsidRPr="00651940" w:rsidRDefault="007653F1" w:rsidP="00C128E3">
            <w:pPr>
              <w:suppressAutoHyphens/>
              <w:snapToGrid w:val="0"/>
              <w:spacing w:before="60" w:after="60" w:line="240" w:lineRule="auto"/>
              <w:rPr>
                <w:b/>
                <w:bCs/>
                <w:sz w:val="16"/>
                <w:szCs w:val="16"/>
                <w:lang w:eastAsia="ar-SA"/>
              </w:rPr>
            </w:pPr>
            <w:r w:rsidRPr="00651940">
              <w:rPr>
                <w:sz w:val="16"/>
                <w:szCs w:val="16"/>
                <w:lang w:eastAsia="ar-SA"/>
              </w:rPr>
              <w:t>Attribute</w:t>
            </w:r>
          </w:p>
        </w:tc>
        <w:tc>
          <w:tcPr>
            <w:tcW w:w="3165" w:type="dxa"/>
          </w:tcPr>
          <w:p w14:paraId="4DE51677" w14:textId="77777777" w:rsidR="00E73EDF" w:rsidRPr="00651940" w:rsidRDefault="007653F1" w:rsidP="00C128E3">
            <w:pPr>
              <w:suppressAutoHyphens/>
              <w:snapToGrid w:val="0"/>
              <w:spacing w:before="60" w:after="60" w:line="240" w:lineRule="auto"/>
              <w:rPr>
                <w:b/>
                <w:bCs/>
                <w:sz w:val="16"/>
                <w:szCs w:val="16"/>
                <w:lang w:eastAsia="ar-SA"/>
              </w:rPr>
            </w:pPr>
            <w:r w:rsidRPr="00651940">
              <w:rPr>
                <w:sz w:val="16"/>
                <w:szCs w:val="16"/>
                <w:lang w:eastAsia="ar-SA"/>
              </w:rPr>
              <w:t>address</w:t>
            </w:r>
          </w:p>
        </w:tc>
        <w:tc>
          <w:tcPr>
            <w:tcW w:w="3537" w:type="dxa"/>
          </w:tcPr>
          <w:p w14:paraId="689BA413" w14:textId="77777777" w:rsidR="00E73EDF" w:rsidRPr="00651940" w:rsidRDefault="007653F1" w:rsidP="00C128E3">
            <w:pPr>
              <w:suppressAutoHyphens/>
              <w:snapToGrid w:val="0"/>
              <w:spacing w:before="60" w:after="60" w:line="240" w:lineRule="auto"/>
              <w:jc w:val="left"/>
              <w:rPr>
                <w:b/>
                <w:bCs/>
                <w:sz w:val="16"/>
                <w:szCs w:val="16"/>
                <w:lang w:eastAsia="ar-SA"/>
              </w:rPr>
            </w:pPr>
            <w:r w:rsidRPr="00651940">
              <w:rPr>
                <w:sz w:val="16"/>
                <w:szCs w:val="16"/>
                <w:lang w:eastAsia="ar-SA"/>
              </w:rPr>
              <w:t>The address of the organization</w:t>
            </w:r>
          </w:p>
        </w:tc>
        <w:tc>
          <w:tcPr>
            <w:tcW w:w="789" w:type="dxa"/>
          </w:tcPr>
          <w:p w14:paraId="35F26CBB" w14:textId="77777777" w:rsidR="00E73EDF" w:rsidRPr="00651940" w:rsidRDefault="007653F1" w:rsidP="00C128E3">
            <w:pPr>
              <w:suppressAutoHyphens/>
              <w:snapToGrid w:val="0"/>
              <w:spacing w:before="60" w:after="60" w:line="240" w:lineRule="auto"/>
              <w:jc w:val="center"/>
              <w:rPr>
                <w:b/>
                <w:bCs/>
                <w:sz w:val="16"/>
                <w:szCs w:val="16"/>
                <w:lang w:eastAsia="ar-SA"/>
              </w:rPr>
            </w:pPr>
            <w:r w:rsidRPr="00651940">
              <w:rPr>
                <w:sz w:val="16"/>
                <w:szCs w:val="16"/>
                <w:lang w:eastAsia="ar-SA"/>
              </w:rPr>
              <w:t>0..1</w:t>
            </w:r>
          </w:p>
        </w:tc>
        <w:tc>
          <w:tcPr>
            <w:tcW w:w="2561" w:type="dxa"/>
          </w:tcPr>
          <w:p w14:paraId="30421721" w14:textId="77777777" w:rsidR="00E73EDF" w:rsidRPr="00651940" w:rsidRDefault="007653F1" w:rsidP="00C128E3">
            <w:pPr>
              <w:suppressAutoHyphens/>
              <w:snapToGrid w:val="0"/>
              <w:spacing w:before="60" w:after="60" w:line="240" w:lineRule="auto"/>
              <w:rPr>
                <w:b/>
                <w:bCs/>
                <w:sz w:val="16"/>
                <w:szCs w:val="16"/>
                <w:lang w:eastAsia="ar-SA"/>
              </w:rPr>
            </w:pPr>
            <w:r w:rsidRPr="00651940">
              <w:rPr>
                <w:sz w:val="16"/>
                <w:szCs w:val="16"/>
                <w:lang w:eastAsia="ar-SA"/>
              </w:rPr>
              <w:t>CI_Address</w:t>
            </w:r>
          </w:p>
        </w:tc>
        <w:tc>
          <w:tcPr>
            <w:tcW w:w="3109" w:type="dxa"/>
          </w:tcPr>
          <w:p w14:paraId="727E149E" w14:textId="77777777" w:rsidR="00E73EDF" w:rsidRPr="00651940" w:rsidRDefault="00E73EDF" w:rsidP="00C128E3">
            <w:pPr>
              <w:suppressAutoHyphens/>
              <w:snapToGrid w:val="0"/>
              <w:spacing w:before="60" w:after="60" w:line="240" w:lineRule="auto"/>
              <w:rPr>
                <w:b/>
                <w:bCs/>
                <w:sz w:val="16"/>
                <w:szCs w:val="16"/>
                <w:lang w:eastAsia="ar-SA"/>
              </w:rPr>
            </w:pPr>
          </w:p>
        </w:tc>
      </w:tr>
    </w:tbl>
    <w:p w14:paraId="4CE109F8" w14:textId="77777777" w:rsidR="00E73EDF" w:rsidRPr="00651940" w:rsidRDefault="00E73EDF" w:rsidP="00776AC3">
      <w:pPr>
        <w:spacing w:after="0" w:line="240" w:lineRule="auto"/>
      </w:pPr>
    </w:p>
    <w:p w14:paraId="230B4901" w14:textId="610040F8" w:rsidR="00E73EDF" w:rsidRPr="00130A33" w:rsidRDefault="00E4720B" w:rsidP="00BD587E">
      <w:pPr>
        <w:pStyle w:val="Heading3"/>
        <w:keepLines/>
        <w:tabs>
          <w:tab w:val="clear" w:pos="660"/>
          <w:tab w:val="clear" w:pos="880"/>
          <w:tab w:val="left" w:pos="851"/>
        </w:tabs>
        <w:spacing w:before="120" w:after="120" w:line="240" w:lineRule="auto"/>
        <w:ind w:left="851" w:hanging="851"/>
        <w:jc w:val="both"/>
      </w:pPr>
      <w:bookmarkStart w:id="1257" w:name="_Toc510785515"/>
      <w:bookmarkStart w:id="1258" w:name="_Toc510784366"/>
      <w:bookmarkStart w:id="1259" w:name="_Toc439685325"/>
      <w:bookmarkStart w:id="1260" w:name="_Toc170072440"/>
      <w:bookmarkEnd w:id="1257"/>
      <w:bookmarkEnd w:id="1258"/>
      <w:r w:rsidRPr="00130A33">
        <w:t>S100</w:t>
      </w:r>
      <w:r w:rsidR="007653F1" w:rsidRPr="00130A33">
        <w:t>_DatasetDiscoveryMetadata</w:t>
      </w:r>
      <w:bookmarkEnd w:id="1259"/>
      <w:bookmarkEnd w:id="1260"/>
    </w:p>
    <w:tbl>
      <w:tblPr>
        <w:tblW w:w="14278" w:type="dxa"/>
        <w:tblInd w:w="-108" w:type="dxa"/>
        <w:tblLayout w:type="fixed"/>
        <w:tblCellMar>
          <w:left w:w="0" w:type="dxa"/>
          <w:right w:w="0" w:type="dxa"/>
        </w:tblCellMar>
        <w:tblLook w:val="04A0" w:firstRow="1" w:lastRow="0" w:firstColumn="1" w:lastColumn="0" w:noHBand="0" w:noVBand="1"/>
      </w:tblPr>
      <w:tblGrid>
        <w:gridCol w:w="2650"/>
        <w:gridCol w:w="4537"/>
        <w:gridCol w:w="850"/>
        <w:gridCol w:w="2691"/>
        <w:gridCol w:w="3550"/>
      </w:tblGrid>
      <w:tr w:rsidR="00353431" w:rsidRPr="003440C2" w14:paraId="149327E7" w14:textId="77777777" w:rsidTr="00533D87">
        <w:trPr>
          <w:cantSplit/>
          <w:tblHeader/>
        </w:trPr>
        <w:tc>
          <w:tcPr>
            <w:tcW w:w="2650" w:type="dxa"/>
            <w:tcBorders>
              <w:top w:val="single" w:sz="4" w:space="0" w:color="auto"/>
              <w:left w:val="single" w:sz="4" w:space="0" w:color="auto"/>
              <w:bottom w:val="single" w:sz="8" w:space="0" w:color="000000"/>
              <w:right w:val="single" w:sz="4" w:space="0" w:color="auto"/>
            </w:tcBorders>
            <w:shd w:val="clear" w:color="auto" w:fill="D9D9D9" w:themeFill="background1" w:themeFillShade="D9"/>
            <w:tcMar>
              <w:left w:w="108" w:type="dxa"/>
              <w:right w:w="108" w:type="dxa"/>
            </w:tcMar>
          </w:tcPr>
          <w:p w14:paraId="02FC6549" w14:textId="77777777" w:rsidR="00E73EDF" w:rsidRPr="003440C2" w:rsidRDefault="007653F1" w:rsidP="00BD587E">
            <w:pPr>
              <w:keepNext/>
              <w:keepLines/>
              <w:spacing w:before="60" w:after="60" w:line="240" w:lineRule="auto"/>
              <w:rPr>
                <w:rFonts w:cs="Arial"/>
                <w:b/>
                <w:bCs/>
                <w:sz w:val="16"/>
                <w:szCs w:val="16"/>
                <w:lang w:eastAsia="en-US"/>
              </w:rPr>
            </w:pPr>
            <w:r w:rsidRPr="003440C2">
              <w:rPr>
                <w:rFonts w:cs="Arial"/>
                <w:b/>
                <w:bCs/>
                <w:sz w:val="16"/>
                <w:szCs w:val="16"/>
                <w:lang w:eastAsia="en-US"/>
              </w:rPr>
              <w:t>Name</w:t>
            </w:r>
          </w:p>
        </w:tc>
        <w:tc>
          <w:tcPr>
            <w:tcW w:w="4537" w:type="dxa"/>
            <w:tcBorders>
              <w:top w:val="single" w:sz="8" w:space="0" w:color="000000"/>
              <w:left w:val="nil"/>
              <w:bottom w:val="single" w:sz="8" w:space="0" w:color="000000"/>
              <w:right w:val="single" w:sz="4" w:space="0" w:color="auto"/>
            </w:tcBorders>
            <w:shd w:val="clear" w:color="auto" w:fill="D9D9D9" w:themeFill="background1" w:themeFillShade="D9"/>
            <w:tcMar>
              <w:left w:w="108" w:type="dxa"/>
              <w:right w:w="108" w:type="dxa"/>
            </w:tcMar>
          </w:tcPr>
          <w:p w14:paraId="27C664A8" w14:textId="4C65B209" w:rsidR="00E73EDF" w:rsidRPr="00BD587E" w:rsidRDefault="00130A33" w:rsidP="00BD587E">
            <w:pPr>
              <w:spacing w:before="60" w:after="60" w:line="240" w:lineRule="auto"/>
              <w:jc w:val="left"/>
              <w:rPr>
                <w:rFonts w:cs="Arial"/>
                <w:b/>
                <w:bCs/>
                <w:sz w:val="16"/>
                <w:szCs w:val="16"/>
                <w:lang w:eastAsia="en-US"/>
              </w:rPr>
            </w:pPr>
            <w:r>
              <w:rPr>
                <w:rFonts w:cs="Arial"/>
                <w:b/>
                <w:bCs/>
                <w:sz w:val="16"/>
                <w:szCs w:val="16"/>
                <w:lang w:eastAsia="en-US"/>
              </w:rPr>
              <w:t>Description</w:t>
            </w:r>
          </w:p>
        </w:tc>
        <w:tc>
          <w:tcPr>
            <w:tcW w:w="850" w:type="dxa"/>
            <w:tcBorders>
              <w:top w:val="single" w:sz="4" w:space="0" w:color="auto"/>
              <w:left w:val="single" w:sz="4" w:space="0" w:color="auto"/>
              <w:bottom w:val="single" w:sz="8" w:space="0" w:color="000000"/>
              <w:right w:val="single" w:sz="4" w:space="0" w:color="auto"/>
            </w:tcBorders>
            <w:shd w:val="clear" w:color="auto" w:fill="D9D9D9" w:themeFill="background1" w:themeFillShade="D9"/>
            <w:tcMar>
              <w:left w:w="108" w:type="dxa"/>
              <w:right w:w="108" w:type="dxa"/>
            </w:tcMar>
          </w:tcPr>
          <w:p w14:paraId="01105149" w14:textId="746BD4B7" w:rsidR="00E73EDF" w:rsidRPr="003440C2" w:rsidRDefault="00130A33" w:rsidP="00130A33">
            <w:pPr>
              <w:keepNext/>
              <w:keepLines/>
              <w:spacing w:before="60" w:after="60" w:line="240" w:lineRule="auto"/>
              <w:jc w:val="center"/>
              <w:rPr>
                <w:rFonts w:cs="Arial"/>
                <w:b/>
                <w:bCs/>
                <w:sz w:val="16"/>
                <w:szCs w:val="16"/>
                <w:lang w:eastAsia="en-US"/>
              </w:rPr>
            </w:pPr>
            <w:r>
              <w:rPr>
                <w:rFonts w:cs="Arial"/>
                <w:b/>
                <w:bCs/>
                <w:sz w:val="16"/>
                <w:szCs w:val="16"/>
                <w:lang w:eastAsia="en-US"/>
              </w:rPr>
              <w:t>Mult</w:t>
            </w:r>
          </w:p>
        </w:tc>
        <w:tc>
          <w:tcPr>
            <w:tcW w:w="2691" w:type="dxa"/>
            <w:tcBorders>
              <w:top w:val="single" w:sz="4" w:space="0" w:color="auto"/>
              <w:left w:val="single" w:sz="4" w:space="0" w:color="auto"/>
              <w:bottom w:val="single" w:sz="8" w:space="0" w:color="000000"/>
              <w:right w:val="single" w:sz="4" w:space="0" w:color="auto"/>
            </w:tcBorders>
            <w:shd w:val="clear" w:color="auto" w:fill="D9D9D9" w:themeFill="background1" w:themeFillShade="D9"/>
            <w:tcMar>
              <w:top w:w="0" w:type="dxa"/>
              <w:left w:w="108" w:type="dxa"/>
              <w:bottom w:w="0" w:type="dxa"/>
              <w:right w:w="108" w:type="dxa"/>
            </w:tcMar>
          </w:tcPr>
          <w:p w14:paraId="6A0B163D" w14:textId="77777777" w:rsidR="00E73EDF" w:rsidRPr="003440C2" w:rsidRDefault="007653F1" w:rsidP="00BD587E">
            <w:pPr>
              <w:keepNext/>
              <w:keepLines/>
              <w:spacing w:before="60" w:after="60" w:line="240" w:lineRule="auto"/>
              <w:rPr>
                <w:rFonts w:cs="Arial"/>
                <w:b/>
                <w:bCs/>
                <w:sz w:val="16"/>
                <w:szCs w:val="16"/>
                <w:lang w:eastAsia="en-US"/>
              </w:rPr>
            </w:pPr>
            <w:r w:rsidRPr="003440C2">
              <w:rPr>
                <w:rFonts w:cs="Arial"/>
                <w:b/>
                <w:bCs/>
                <w:sz w:val="16"/>
                <w:szCs w:val="16"/>
                <w:lang w:eastAsia="en-US"/>
              </w:rPr>
              <w:t>Type</w:t>
            </w:r>
          </w:p>
        </w:tc>
        <w:tc>
          <w:tcPr>
            <w:tcW w:w="3550" w:type="dxa"/>
            <w:tcBorders>
              <w:top w:val="single" w:sz="8" w:space="0" w:color="000000"/>
              <w:left w:val="single" w:sz="4" w:space="0" w:color="auto"/>
              <w:bottom w:val="single" w:sz="8" w:space="0" w:color="000000"/>
              <w:right w:val="single" w:sz="8" w:space="0" w:color="000000"/>
            </w:tcBorders>
            <w:shd w:val="clear" w:color="auto" w:fill="D9D9D9" w:themeFill="background1" w:themeFillShade="D9"/>
            <w:tcMar>
              <w:top w:w="0" w:type="dxa"/>
              <w:left w:w="108" w:type="dxa"/>
              <w:bottom w:w="0" w:type="dxa"/>
              <w:right w:w="108" w:type="dxa"/>
            </w:tcMar>
          </w:tcPr>
          <w:p w14:paraId="46610F42" w14:textId="77777777" w:rsidR="00E73EDF" w:rsidRPr="003440C2" w:rsidRDefault="007653F1" w:rsidP="00BD587E">
            <w:pPr>
              <w:keepNext/>
              <w:keepLines/>
              <w:spacing w:before="60" w:after="60" w:line="240" w:lineRule="auto"/>
              <w:rPr>
                <w:rFonts w:cs="Arial"/>
                <w:b/>
                <w:bCs/>
                <w:sz w:val="16"/>
                <w:szCs w:val="16"/>
                <w:lang w:eastAsia="en-US"/>
              </w:rPr>
            </w:pPr>
            <w:r w:rsidRPr="003440C2">
              <w:rPr>
                <w:rFonts w:cs="Arial"/>
                <w:b/>
                <w:bCs/>
                <w:sz w:val="16"/>
                <w:szCs w:val="16"/>
                <w:lang w:eastAsia="en-US"/>
              </w:rPr>
              <w:t>Remarks</w:t>
            </w:r>
          </w:p>
        </w:tc>
      </w:tr>
      <w:tr w:rsidR="00353431" w:rsidRPr="003440C2" w14:paraId="7E64EAAD" w14:textId="77777777" w:rsidTr="00533D87">
        <w:trPr>
          <w:cantSplit/>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6C6E82FC" w14:textId="731F811B" w:rsidR="00130A33" w:rsidRPr="003440C2" w:rsidRDefault="00130A33" w:rsidP="00130A33">
            <w:pPr>
              <w:keepNext/>
              <w:keepLines/>
              <w:spacing w:before="60" w:after="60" w:line="240" w:lineRule="auto"/>
              <w:jc w:val="left"/>
              <w:rPr>
                <w:rFonts w:cs="Arial"/>
                <w:b/>
                <w:bCs/>
                <w:sz w:val="16"/>
                <w:szCs w:val="16"/>
                <w:lang w:eastAsia="en-US"/>
              </w:rPr>
            </w:pPr>
            <w:r w:rsidRPr="003440C2">
              <w:rPr>
                <w:rFonts w:cs="Arial"/>
                <w:sz w:val="16"/>
                <w:szCs w:val="16"/>
                <w:lang w:eastAsia="en-US"/>
              </w:rPr>
              <w:t>S100_DatasetDiscoveryMetadata</w:t>
            </w:r>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66A3F4FB" w14:textId="67CC5B53" w:rsidR="00130A33" w:rsidRPr="003440C2" w:rsidRDefault="00130A33" w:rsidP="00130A33">
            <w:pPr>
              <w:keepNext/>
              <w:keepLines/>
              <w:spacing w:before="60" w:after="60" w:line="240" w:lineRule="auto"/>
              <w:jc w:val="left"/>
              <w:rPr>
                <w:rFonts w:cs="Arial"/>
                <w:b/>
                <w:bCs/>
                <w:sz w:val="16"/>
                <w:szCs w:val="16"/>
                <w:lang w:eastAsia="en-US"/>
              </w:rPr>
            </w:pPr>
            <w:r w:rsidRPr="002A5288">
              <w:rPr>
                <w:sz w:val="16"/>
                <w:szCs w:val="16"/>
              </w:rPr>
              <w:t xml:space="preserve">Metadata about the individual datasets in the </w:t>
            </w:r>
            <w:r>
              <w:rPr>
                <w:sz w:val="16"/>
                <w:szCs w:val="16"/>
              </w:rPr>
              <w:t>E</w:t>
            </w:r>
            <w:r w:rsidRPr="002A5288">
              <w:rPr>
                <w:sz w:val="16"/>
                <w:szCs w:val="16"/>
              </w:rPr>
              <w:t xml:space="preserve">xchange </w:t>
            </w:r>
            <w:r>
              <w:rPr>
                <w:sz w:val="16"/>
                <w:szCs w:val="16"/>
              </w:rPr>
              <w:t>C</w:t>
            </w:r>
            <w:r w:rsidRPr="002A5288">
              <w:rPr>
                <w:sz w:val="16"/>
                <w:szCs w:val="16"/>
              </w:rPr>
              <w:t>atalogue</w:t>
            </w:r>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3AFA2FB4" w14:textId="0F9AE318" w:rsidR="00130A33" w:rsidRPr="003440C2" w:rsidRDefault="00130A33" w:rsidP="00130A33">
            <w:pPr>
              <w:keepNext/>
              <w:keepLines/>
              <w:spacing w:before="60" w:after="60" w:line="240" w:lineRule="auto"/>
              <w:jc w:val="center"/>
              <w:rPr>
                <w:rFonts w:cs="Arial"/>
                <w:b/>
                <w:bCs/>
                <w:sz w:val="16"/>
                <w:szCs w:val="16"/>
                <w:lang w:eastAsia="en-US"/>
              </w:rPr>
            </w:pPr>
            <w:r w:rsidRPr="003440C2">
              <w:rPr>
                <w:rFonts w:cs="Arial"/>
                <w:sz w:val="16"/>
                <w:szCs w:val="16"/>
                <w:lang w:eastAsia="en-US"/>
              </w:rPr>
              <w:t>-</w:t>
            </w:r>
          </w:p>
        </w:tc>
        <w:tc>
          <w:tcPr>
            <w:tcW w:w="2691" w:type="dxa"/>
            <w:tcBorders>
              <w:top w:val="single" w:sz="8" w:space="0" w:color="000000"/>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2B04E329" w14:textId="77777777" w:rsidR="00130A33" w:rsidRPr="003440C2" w:rsidRDefault="00130A33" w:rsidP="00130A33">
            <w:pPr>
              <w:keepNext/>
              <w:keepLines/>
              <w:spacing w:before="60" w:after="60" w:line="240" w:lineRule="auto"/>
              <w:jc w:val="left"/>
              <w:rPr>
                <w:rFonts w:cs="Arial"/>
                <w:b/>
                <w:bCs/>
                <w:sz w:val="16"/>
                <w:szCs w:val="16"/>
                <w:lang w:eastAsia="en-US"/>
              </w:rPr>
            </w:pPr>
            <w:r w:rsidRPr="003440C2">
              <w:rPr>
                <w:rFonts w:cs="Arial"/>
                <w:sz w:val="16"/>
                <w:szCs w:val="16"/>
                <w:lang w:eastAsia="en-US"/>
              </w:rPr>
              <w:t>-</w:t>
            </w:r>
          </w:p>
        </w:tc>
        <w:tc>
          <w:tcPr>
            <w:tcW w:w="3550"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758B5C68" w14:textId="77777777" w:rsidR="00130A33" w:rsidRPr="003440C2" w:rsidRDefault="00130A33" w:rsidP="00130A33">
            <w:pPr>
              <w:keepNext/>
              <w:keepLines/>
              <w:spacing w:before="60" w:after="60" w:line="240" w:lineRule="auto"/>
              <w:jc w:val="left"/>
              <w:rPr>
                <w:rFonts w:cs="Arial"/>
                <w:b/>
                <w:bCs/>
                <w:sz w:val="16"/>
                <w:szCs w:val="16"/>
                <w:lang w:eastAsia="en-US"/>
              </w:rPr>
            </w:pPr>
            <w:r w:rsidRPr="003440C2">
              <w:rPr>
                <w:rFonts w:cs="Arial"/>
                <w:sz w:val="16"/>
                <w:szCs w:val="16"/>
                <w:lang w:eastAsia="en-US"/>
              </w:rPr>
              <w:t>-</w:t>
            </w:r>
          </w:p>
        </w:tc>
      </w:tr>
      <w:tr w:rsidR="00353431" w:rsidRPr="003440C2" w14:paraId="0CDCDF68" w14:textId="77777777" w:rsidTr="00533D87">
        <w:trPr>
          <w:cantSplit/>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008BFA71" w14:textId="77777777" w:rsidR="00130A33" w:rsidRPr="003440C2" w:rsidRDefault="00130A33" w:rsidP="00130A33">
            <w:pPr>
              <w:spacing w:before="60" w:after="60" w:line="240" w:lineRule="auto"/>
              <w:jc w:val="left"/>
              <w:rPr>
                <w:rFonts w:cs="Arial"/>
                <w:b/>
                <w:bCs/>
                <w:sz w:val="16"/>
                <w:szCs w:val="16"/>
                <w:lang w:eastAsia="en-US"/>
              </w:rPr>
            </w:pPr>
            <w:r w:rsidRPr="003440C2">
              <w:rPr>
                <w:rFonts w:cs="Arial"/>
                <w:sz w:val="16"/>
                <w:szCs w:val="16"/>
                <w:lang w:eastAsia="en-US"/>
              </w:rPr>
              <w:t>fileName</w:t>
            </w:r>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151383D1" w14:textId="25D88041" w:rsidR="00130A33" w:rsidRPr="003440C2" w:rsidRDefault="00130A33" w:rsidP="00130A33">
            <w:pPr>
              <w:spacing w:before="60" w:after="60" w:line="240" w:lineRule="auto"/>
              <w:jc w:val="left"/>
              <w:rPr>
                <w:rFonts w:cs="Arial"/>
                <w:b/>
                <w:bCs/>
                <w:sz w:val="16"/>
                <w:szCs w:val="16"/>
                <w:lang w:eastAsia="en-US"/>
              </w:rPr>
            </w:pPr>
            <w:r w:rsidRPr="002A5288">
              <w:rPr>
                <w:sz w:val="16"/>
                <w:szCs w:val="16"/>
              </w:rPr>
              <w:t>Dataset file name</w:t>
            </w:r>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28B49656" w14:textId="4406C49E" w:rsidR="00130A33" w:rsidRPr="003440C2" w:rsidRDefault="00130A33" w:rsidP="00130A33">
            <w:pPr>
              <w:spacing w:before="60" w:after="60" w:line="240" w:lineRule="auto"/>
              <w:jc w:val="center"/>
              <w:rPr>
                <w:rFonts w:cs="Arial"/>
                <w:b/>
                <w:bCs/>
                <w:sz w:val="16"/>
                <w:szCs w:val="16"/>
                <w:lang w:eastAsia="en-US"/>
              </w:rPr>
            </w:pPr>
            <w:r w:rsidRPr="003440C2">
              <w:rPr>
                <w:rFonts w:cs="Arial"/>
                <w:sz w:val="16"/>
                <w:szCs w:val="16"/>
                <w:lang w:eastAsia="en-US"/>
              </w:rPr>
              <w:t>1</w:t>
            </w:r>
          </w:p>
        </w:tc>
        <w:tc>
          <w:tcPr>
            <w:tcW w:w="2691" w:type="dxa"/>
            <w:tcBorders>
              <w:top w:val="single" w:sz="8" w:space="0" w:color="000000"/>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32F82311" w14:textId="7DBD162D" w:rsidR="00130A33" w:rsidRPr="003440C2" w:rsidRDefault="00130A33" w:rsidP="00130A33">
            <w:pPr>
              <w:spacing w:before="60" w:after="60" w:line="240" w:lineRule="auto"/>
              <w:jc w:val="left"/>
              <w:rPr>
                <w:rFonts w:cs="Arial"/>
                <w:b/>
                <w:bCs/>
                <w:sz w:val="16"/>
                <w:szCs w:val="16"/>
                <w:lang w:eastAsia="en-US"/>
              </w:rPr>
            </w:pPr>
            <w:r>
              <w:rPr>
                <w:rFonts w:cs="Arial"/>
                <w:sz w:val="16"/>
                <w:szCs w:val="16"/>
                <w:lang w:eastAsia="en-US"/>
              </w:rPr>
              <w:t>URI</w:t>
            </w:r>
          </w:p>
        </w:tc>
        <w:tc>
          <w:tcPr>
            <w:tcW w:w="3550"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74661FBF" w14:textId="5A08B102" w:rsidR="00130A33" w:rsidRPr="003440C2" w:rsidRDefault="00130A33" w:rsidP="00130A33">
            <w:pPr>
              <w:spacing w:before="60" w:after="60" w:line="240" w:lineRule="auto"/>
              <w:jc w:val="left"/>
              <w:rPr>
                <w:rFonts w:cs="Arial"/>
                <w:b/>
                <w:bCs/>
                <w:sz w:val="16"/>
                <w:szCs w:val="16"/>
                <w:lang w:eastAsia="en-US"/>
              </w:rPr>
            </w:pPr>
            <w:r>
              <w:rPr>
                <w:sz w:val="16"/>
                <w:szCs w:val="16"/>
              </w:rPr>
              <w:t>See S-100 Part 1, clause 1-4.6</w:t>
            </w:r>
          </w:p>
        </w:tc>
      </w:tr>
      <w:tr w:rsidR="00353431" w:rsidRPr="00BD587E" w14:paraId="23E4F960" w14:textId="77777777" w:rsidTr="00533D87">
        <w:trPr>
          <w:cantSplit/>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0F0327AB" w14:textId="77777777" w:rsidR="00130A33" w:rsidRPr="00BD587E" w:rsidRDefault="00130A33" w:rsidP="00130A33">
            <w:pPr>
              <w:spacing w:before="60" w:after="60" w:line="240" w:lineRule="auto"/>
              <w:jc w:val="left"/>
              <w:rPr>
                <w:rFonts w:cs="Arial"/>
                <w:sz w:val="16"/>
                <w:szCs w:val="16"/>
                <w:lang w:eastAsia="en-US"/>
              </w:rPr>
            </w:pPr>
            <w:r w:rsidRPr="003440C2">
              <w:rPr>
                <w:rFonts w:cs="Arial"/>
                <w:sz w:val="16"/>
                <w:szCs w:val="16"/>
                <w:lang w:eastAsia="en-US"/>
              </w:rPr>
              <w:t>description</w:t>
            </w:r>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07157469" w14:textId="1A7B92E3" w:rsidR="00130A33" w:rsidRPr="00BD587E" w:rsidRDefault="00130A33" w:rsidP="00130A33">
            <w:pPr>
              <w:spacing w:before="60" w:after="60" w:line="240" w:lineRule="auto"/>
              <w:jc w:val="left"/>
              <w:rPr>
                <w:rFonts w:cs="Arial"/>
                <w:sz w:val="16"/>
                <w:szCs w:val="16"/>
                <w:lang w:eastAsia="en-US"/>
              </w:rPr>
            </w:pPr>
            <w:r w:rsidRPr="004F10CB">
              <w:rPr>
                <w:sz w:val="16"/>
                <w:szCs w:val="16"/>
              </w:rPr>
              <w:t>Short description giving the area or location covered by the dataset</w:t>
            </w:r>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5D1F96D7" w14:textId="11BEDD4B" w:rsidR="00130A33" w:rsidRPr="00BD587E" w:rsidRDefault="00130A33" w:rsidP="00130A33">
            <w:pPr>
              <w:spacing w:before="60" w:after="60" w:line="240" w:lineRule="auto"/>
              <w:jc w:val="center"/>
              <w:rPr>
                <w:rFonts w:cs="Arial"/>
                <w:sz w:val="16"/>
                <w:szCs w:val="16"/>
                <w:lang w:eastAsia="en-US"/>
              </w:rPr>
            </w:pPr>
            <w:r w:rsidRPr="003440C2">
              <w:rPr>
                <w:rFonts w:cs="Arial"/>
                <w:sz w:val="16"/>
                <w:szCs w:val="16"/>
                <w:lang w:eastAsia="en-US"/>
              </w:rPr>
              <w:t>0..1</w:t>
            </w:r>
          </w:p>
        </w:tc>
        <w:tc>
          <w:tcPr>
            <w:tcW w:w="2691" w:type="dxa"/>
            <w:tcBorders>
              <w:top w:val="single" w:sz="8" w:space="0" w:color="000000"/>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1FEAA6E0" w14:textId="77777777" w:rsidR="00130A33" w:rsidRPr="00BD587E" w:rsidRDefault="00130A33" w:rsidP="00130A33">
            <w:pPr>
              <w:spacing w:before="60" w:after="60" w:line="240" w:lineRule="auto"/>
              <w:jc w:val="left"/>
              <w:rPr>
                <w:rFonts w:cs="Arial"/>
                <w:sz w:val="16"/>
                <w:szCs w:val="16"/>
                <w:lang w:eastAsia="en-US"/>
              </w:rPr>
            </w:pPr>
            <w:r w:rsidRPr="003440C2">
              <w:rPr>
                <w:rFonts w:cs="Arial"/>
                <w:sz w:val="16"/>
                <w:szCs w:val="16"/>
                <w:lang w:eastAsia="en-US"/>
              </w:rPr>
              <w:t>CharacterString</w:t>
            </w:r>
          </w:p>
        </w:tc>
        <w:tc>
          <w:tcPr>
            <w:tcW w:w="3550"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2C5D556B" w14:textId="77777777" w:rsidR="00130A33" w:rsidRDefault="00130A33" w:rsidP="00130A33">
            <w:pPr>
              <w:spacing w:before="60" w:after="60" w:line="240" w:lineRule="auto"/>
              <w:jc w:val="left"/>
              <w:rPr>
                <w:ins w:id="1261" w:author="Jeff Wootton" w:date="2024-06-23T21:02:00Z" w16du:dateUtc="2024-06-23T19:02:00Z"/>
                <w:rFonts w:cs="Arial"/>
                <w:sz w:val="16"/>
                <w:szCs w:val="16"/>
                <w:lang w:eastAsia="en-US"/>
              </w:rPr>
            </w:pPr>
            <w:r w:rsidRPr="003440C2">
              <w:rPr>
                <w:rFonts w:cs="Arial"/>
                <w:sz w:val="16"/>
                <w:szCs w:val="16"/>
                <w:lang w:eastAsia="en-US"/>
              </w:rPr>
              <w:t>For example, a harbour or port name, between two named locations etc</w:t>
            </w:r>
          </w:p>
          <w:p w14:paraId="00FDCE6E" w14:textId="3F62B288" w:rsidR="00FE61B1" w:rsidRPr="00BD587E" w:rsidRDefault="00FE61B1" w:rsidP="00130A33">
            <w:pPr>
              <w:spacing w:before="60" w:after="60" w:line="240" w:lineRule="auto"/>
              <w:jc w:val="left"/>
              <w:rPr>
                <w:rFonts w:cs="Arial"/>
                <w:sz w:val="16"/>
                <w:szCs w:val="16"/>
                <w:lang w:eastAsia="en-US"/>
              </w:rPr>
            </w:pPr>
            <w:commentRangeStart w:id="1262"/>
            <w:ins w:id="1263" w:author="Jeff Wootton" w:date="2024-06-23T21:02:00Z">
              <w:r w:rsidRPr="00FE61B1">
                <w:rPr>
                  <w:rFonts w:cs="Arial"/>
                  <w:sz w:val="16"/>
                  <w:szCs w:val="16"/>
                  <w:lang w:eastAsia="en-US"/>
                </w:rPr>
                <w:t>See</w:t>
              </w:r>
            </w:ins>
            <w:ins w:id="1264" w:author="Jeff Wootton" w:date="2024-06-23T21:07:00Z" w16du:dateUtc="2024-06-23T19:07:00Z">
              <w:r w:rsidR="00296624">
                <w:rPr>
                  <w:rFonts w:cs="Arial"/>
                  <w:sz w:val="16"/>
                  <w:szCs w:val="16"/>
                  <w:lang w:eastAsia="en-US"/>
                </w:rPr>
                <w:t xml:space="preserve"> als</w:t>
              </w:r>
            </w:ins>
            <w:ins w:id="1265" w:author="Jeff Wootton" w:date="2024-06-23T21:08:00Z" w16du:dateUtc="2024-06-23T19:08:00Z">
              <w:r w:rsidR="00296624">
                <w:rPr>
                  <w:rFonts w:cs="Arial"/>
                  <w:sz w:val="16"/>
                  <w:szCs w:val="16"/>
                  <w:lang w:eastAsia="en-US"/>
                </w:rPr>
                <w:t>o</w:t>
              </w:r>
            </w:ins>
            <w:ins w:id="1266" w:author="Jeff Wootton" w:date="2024-06-23T21:02:00Z">
              <w:r w:rsidRPr="00FE61B1">
                <w:rPr>
                  <w:rFonts w:cs="Arial"/>
                  <w:sz w:val="16"/>
                  <w:szCs w:val="16"/>
                  <w:lang w:eastAsia="en-US"/>
                </w:rPr>
                <w:t xml:space="preserve"> Note 1</w:t>
              </w:r>
            </w:ins>
            <w:commentRangeEnd w:id="1262"/>
            <w:ins w:id="1267" w:author="Jeff Wootton" w:date="2024-06-23T21:04:00Z" w16du:dateUtc="2024-06-23T19:04:00Z">
              <w:r>
                <w:rPr>
                  <w:rStyle w:val="CommentReference"/>
                </w:rPr>
                <w:commentReference w:id="1262"/>
              </w:r>
            </w:ins>
          </w:p>
        </w:tc>
      </w:tr>
      <w:tr w:rsidR="00353431" w:rsidRPr="00BD587E" w14:paraId="36F5C9CA" w14:textId="77777777" w:rsidTr="00533D87">
        <w:trPr>
          <w:cantSplit/>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0B9E991D" w14:textId="33197A98" w:rsidR="00130A33" w:rsidRPr="003440C2" w:rsidRDefault="00130A33" w:rsidP="00130A33">
            <w:pPr>
              <w:spacing w:before="60" w:after="60" w:line="240" w:lineRule="auto"/>
              <w:jc w:val="left"/>
              <w:rPr>
                <w:rFonts w:cs="Arial"/>
                <w:sz w:val="16"/>
                <w:szCs w:val="16"/>
                <w:lang w:eastAsia="en-US"/>
              </w:rPr>
            </w:pPr>
            <w:r w:rsidRPr="003440C2">
              <w:rPr>
                <w:rFonts w:cs="Arial"/>
                <w:sz w:val="16"/>
                <w:szCs w:val="16"/>
                <w:lang w:eastAsia="en-US"/>
              </w:rPr>
              <w:t>datasetID</w:t>
            </w:r>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5E649459" w14:textId="70B5B19A" w:rsidR="00130A33" w:rsidRPr="003440C2" w:rsidRDefault="00130A33" w:rsidP="00130A33">
            <w:pPr>
              <w:spacing w:before="60" w:after="60" w:line="240" w:lineRule="auto"/>
              <w:jc w:val="left"/>
              <w:rPr>
                <w:rFonts w:cs="Arial"/>
                <w:sz w:val="16"/>
                <w:szCs w:val="16"/>
                <w:lang w:eastAsia="en-US"/>
              </w:rPr>
            </w:pPr>
            <w:r>
              <w:rPr>
                <w:sz w:val="16"/>
                <w:szCs w:val="16"/>
              </w:rPr>
              <w:t xml:space="preserve">Dataset ID expressed as a </w:t>
            </w:r>
            <w:del w:id="1268" w:author="Jeff Wootton" w:date="2024-04-19T08:39:00Z">
              <w:r w:rsidDel="00126606">
                <w:rPr>
                  <w:sz w:val="16"/>
                  <w:szCs w:val="16"/>
                </w:rPr>
                <w:delText xml:space="preserve">Marine </w:delText>
              </w:r>
            </w:del>
            <w:ins w:id="1269" w:author="Jeff Wootton" w:date="2024-04-19T08:39:00Z">
              <w:r w:rsidR="00126606">
                <w:rPr>
                  <w:sz w:val="16"/>
                  <w:szCs w:val="16"/>
                </w:rPr>
                <w:t xml:space="preserve">Maritime </w:t>
              </w:r>
            </w:ins>
            <w:r>
              <w:rPr>
                <w:sz w:val="16"/>
                <w:szCs w:val="16"/>
              </w:rPr>
              <w:t>Resource Name</w:t>
            </w:r>
            <w:ins w:id="1270" w:author="Jeff Wootton" w:date="2024-04-19T08:40:00Z">
              <w:r w:rsidR="00126606">
                <w:rPr>
                  <w:sz w:val="16"/>
                  <w:szCs w:val="16"/>
                </w:rPr>
                <w:t xml:space="preserve"> (MRN)</w:t>
              </w:r>
            </w:ins>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539BF79E" w14:textId="6BAE0F6D" w:rsidR="00130A33" w:rsidRPr="00BD587E" w:rsidRDefault="00130A33" w:rsidP="00130A33">
            <w:pPr>
              <w:spacing w:before="60" w:after="60" w:line="240" w:lineRule="auto"/>
              <w:jc w:val="center"/>
              <w:rPr>
                <w:rFonts w:cs="Arial"/>
                <w:sz w:val="16"/>
                <w:szCs w:val="16"/>
                <w:lang w:eastAsia="en-US"/>
              </w:rPr>
            </w:pPr>
            <w:r w:rsidRPr="003440C2">
              <w:rPr>
                <w:rFonts w:cs="Arial"/>
                <w:sz w:val="16"/>
                <w:szCs w:val="16"/>
                <w:lang w:eastAsia="en-US"/>
              </w:rPr>
              <w:t>0..1</w:t>
            </w:r>
          </w:p>
        </w:tc>
        <w:tc>
          <w:tcPr>
            <w:tcW w:w="2691" w:type="dxa"/>
            <w:tcBorders>
              <w:top w:val="single" w:sz="8" w:space="0" w:color="000000"/>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217747B6" w14:textId="314A828B" w:rsidR="00130A33" w:rsidRPr="003440C2" w:rsidRDefault="00130A33" w:rsidP="00130A33">
            <w:pPr>
              <w:spacing w:before="60" w:after="60" w:line="240" w:lineRule="auto"/>
              <w:jc w:val="left"/>
              <w:rPr>
                <w:rFonts w:cs="Arial"/>
                <w:sz w:val="16"/>
                <w:szCs w:val="16"/>
                <w:lang w:eastAsia="en-US"/>
              </w:rPr>
            </w:pPr>
            <w:r w:rsidRPr="003440C2">
              <w:rPr>
                <w:rFonts w:cs="Arial"/>
                <w:sz w:val="16"/>
                <w:szCs w:val="16"/>
                <w:lang w:eastAsia="en-US"/>
              </w:rPr>
              <w:t>URN</w:t>
            </w:r>
          </w:p>
        </w:tc>
        <w:tc>
          <w:tcPr>
            <w:tcW w:w="3550"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7806C663" w14:textId="127ECAAB" w:rsidR="00130A33" w:rsidRPr="003440C2" w:rsidRDefault="00130A33" w:rsidP="00130A33">
            <w:pPr>
              <w:spacing w:before="60" w:after="60" w:line="240" w:lineRule="auto"/>
              <w:jc w:val="left"/>
              <w:rPr>
                <w:rFonts w:cs="Arial"/>
                <w:sz w:val="16"/>
                <w:szCs w:val="16"/>
                <w:lang w:eastAsia="en-US"/>
              </w:rPr>
            </w:pPr>
            <w:r w:rsidRPr="003440C2">
              <w:rPr>
                <w:rFonts w:cs="Arial"/>
                <w:sz w:val="16"/>
                <w:szCs w:val="16"/>
                <w:lang w:eastAsia="en-US"/>
              </w:rPr>
              <w:t>The URN must be an MRN</w:t>
            </w:r>
          </w:p>
        </w:tc>
      </w:tr>
      <w:tr w:rsidR="00353431" w:rsidRPr="00BD587E" w14:paraId="5A0F6764" w14:textId="77777777" w:rsidTr="00533D87">
        <w:trPr>
          <w:cantSplit/>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2103BD49" w14:textId="2531B021" w:rsidR="00130A33" w:rsidRPr="003440C2" w:rsidRDefault="00130A33" w:rsidP="00130A33">
            <w:pPr>
              <w:spacing w:before="60" w:after="60" w:line="240" w:lineRule="auto"/>
              <w:jc w:val="left"/>
              <w:rPr>
                <w:rFonts w:cs="Arial"/>
                <w:sz w:val="16"/>
                <w:szCs w:val="16"/>
                <w:lang w:eastAsia="en-US"/>
              </w:rPr>
            </w:pPr>
            <w:r w:rsidRPr="003440C2">
              <w:rPr>
                <w:rFonts w:cs="Arial"/>
                <w:sz w:val="16"/>
                <w:szCs w:val="16"/>
                <w:lang w:eastAsia="en-US"/>
              </w:rPr>
              <w:t>compressionFlag</w:t>
            </w:r>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27815F94" w14:textId="1DFDE1F9" w:rsidR="00130A33" w:rsidRPr="003440C2" w:rsidRDefault="00130A33" w:rsidP="00130A33">
            <w:pPr>
              <w:spacing w:before="60" w:after="60" w:line="240" w:lineRule="auto"/>
              <w:jc w:val="left"/>
              <w:rPr>
                <w:rFonts w:cs="Arial"/>
                <w:sz w:val="16"/>
                <w:szCs w:val="16"/>
                <w:lang w:eastAsia="en-US"/>
              </w:rPr>
            </w:pPr>
            <w:r w:rsidRPr="00EA3D52">
              <w:rPr>
                <w:sz w:val="16"/>
                <w:szCs w:val="16"/>
              </w:rPr>
              <w:t>Indicates if the resource is compressed</w:t>
            </w:r>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293C843D" w14:textId="0F92C488" w:rsidR="00130A33" w:rsidRPr="00BD587E" w:rsidRDefault="00130A33" w:rsidP="00130A33">
            <w:pPr>
              <w:spacing w:before="60" w:after="60" w:line="240" w:lineRule="auto"/>
              <w:jc w:val="center"/>
              <w:rPr>
                <w:rFonts w:cs="Arial"/>
                <w:sz w:val="16"/>
                <w:szCs w:val="16"/>
                <w:lang w:eastAsia="en-US"/>
              </w:rPr>
            </w:pPr>
            <w:r w:rsidRPr="003440C2">
              <w:rPr>
                <w:rFonts w:cs="Arial"/>
                <w:sz w:val="16"/>
                <w:szCs w:val="16"/>
                <w:lang w:eastAsia="en-US"/>
              </w:rPr>
              <w:t>1</w:t>
            </w:r>
          </w:p>
        </w:tc>
        <w:tc>
          <w:tcPr>
            <w:tcW w:w="2691" w:type="dxa"/>
            <w:tcBorders>
              <w:top w:val="single" w:sz="8" w:space="0" w:color="000000"/>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11A9D8FA" w14:textId="4500E4FC" w:rsidR="00130A33" w:rsidRPr="003440C2" w:rsidRDefault="00130A33" w:rsidP="00130A33">
            <w:pPr>
              <w:spacing w:before="60" w:after="60" w:line="240" w:lineRule="auto"/>
              <w:jc w:val="left"/>
              <w:rPr>
                <w:rFonts w:cs="Arial"/>
                <w:sz w:val="16"/>
                <w:szCs w:val="16"/>
                <w:lang w:eastAsia="en-US"/>
              </w:rPr>
            </w:pPr>
            <w:r w:rsidRPr="003440C2">
              <w:rPr>
                <w:rFonts w:cs="Arial"/>
                <w:sz w:val="16"/>
                <w:szCs w:val="16"/>
                <w:lang w:eastAsia="en-US"/>
              </w:rPr>
              <w:t>Boolean</w:t>
            </w:r>
          </w:p>
        </w:tc>
        <w:tc>
          <w:tcPr>
            <w:tcW w:w="3550"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4E5D70C9" w14:textId="77777777" w:rsidR="00130A33" w:rsidRPr="003440C2" w:rsidRDefault="00130A33" w:rsidP="00130A33">
            <w:pPr>
              <w:spacing w:before="60" w:after="60" w:line="240" w:lineRule="auto"/>
              <w:jc w:val="left"/>
              <w:rPr>
                <w:rFonts w:cs="Arial"/>
                <w:sz w:val="16"/>
                <w:szCs w:val="16"/>
                <w:lang w:eastAsia="en-US"/>
              </w:rPr>
            </w:pPr>
            <w:r w:rsidRPr="00130A33">
              <w:rPr>
                <w:rFonts w:cs="Arial"/>
                <w:i/>
                <w:iCs/>
                <w:sz w:val="16"/>
                <w:szCs w:val="16"/>
                <w:lang w:eastAsia="en-US"/>
              </w:rPr>
              <w:t>True</w:t>
            </w:r>
            <w:r w:rsidRPr="003440C2">
              <w:rPr>
                <w:rFonts w:cs="Arial"/>
                <w:sz w:val="16"/>
                <w:szCs w:val="16"/>
                <w:lang w:eastAsia="en-US"/>
              </w:rPr>
              <w:t xml:space="preserve"> indicates a compressed dataset resource</w:t>
            </w:r>
          </w:p>
          <w:p w14:paraId="3BF5A6DE" w14:textId="71BCB5AB" w:rsidR="00130A33" w:rsidRPr="003440C2" w:rsidRDefault="00130A33" w:rsidP="00130A33">
            <w:pPr>
              <w:spacing w:before="60" w:after="60" w:line="240" w:lineRule="auto"/>
              <w:jc w:val="left"/>
              <w:rPr>
                <w:rFonts w:cs="Arial"/>
                <w:sz w:val="16"/>
                <w:szCs w:val="16"/>
                <w:lang w:eastAsia="en-US"/>
              </w:rPr>
            </w:pPr>
            <w:r w:rsidRPr="00130A33">
              <w:rPr>
                <w:rFonts w:cs="Arial"/>
                <w:i/>
                <w:iCs/>
                <w:sz w:val="16"/>
                <w:szCs w:val="16"/>
                <w:lang w:eastAsia="en-US"/>
              </w:rPr>
              <w:t>False</w:t>
            </w:r>
            <w:r w:rsidRPr="003440C2">
              <w:rPr>
                <w:rFonts w:cs="Arial"/>
                <w:sz w:val="16"/>
                <w:szCs w:val="16"/>
                <w:lang w:eastAsia="en-US"/>
              </w:rPr>
              <w:t xml:space="preserve"> indicates an uncompressed dataset resource</w:t>
            </w:r>
          </w:p>
        </w:tc>
      </w:tr>
      <w:tr w:rsidR="00353431" w:rsidRPr="003440C2" w14:paraId="360FA52D" w14:textId="77777777" w:rsidTr="00533D87">
        <w:trPr>
          <w:cantSplit/>
        </w:trPr>
        <w:tc>
          <w:tcPr>
            <w:tcW w:w="2650" w:type="dxa"/>
            <w:tcBorders>
              <w:top w:val="single" w:sz="8" w:space="0" w:color="000000"/>
              <w:left w:val="single" w:sz="4" w:space="0" w:color="auto"/>
              <w:bottom w:val="single" w:sz="4" w:space="0" w:color="auto"/>
              <w:right w:val="single" w:sz="4" w:space="0" w:color="auto"/>
            </w:tcBorders>
            <w:shd w:val="clear" w:color="auto" w:fill="auto"/>
            <w:tcMar>
              <w:left w:w="108" w:type="dxa"/>
              <w:right w:w="108" w:type="dxa"/>
            </w:tcMar>
          </w:tcPr>
          <w:p w14:paraId="223FA02F" w14:textId="77777777" w:rsidR="00130A33" w:rsidRPr="003440C2" w:rsidRDefault="00130A33" w:rsidP="00130A33">
            <w:pPr>
              <w:spacing w:before="60" w:after="60" w:line="240" w:lineRule="auto"/>
              <w:jc w:val="left"/>
              <w:rPr>
                <w:rFonts w:cs="Arial"/>
                <w:b/>
                <w:bCs/>
                <w:sz w:val="16"/>
                <w:szCs w:val="16"/>
                <w:lang w:eastAsia="en-US"/>
              </w:rPr>
            </w:pPr>
            <w:r w:rsidRPr="003440C2">
              <w:rPr>
                <w:rFonts w:cs="Arial"/>
                <w:sz w:val="16"/>
                <w:szCs w:val="16"/>
                <w:lang w:eastAsia="en-US"/>
              </w:rPr>
              <w:lastRenderedPageBreak/>
              <w:t>dataProtection</w:t>
            </w:r>
          </w:p>
        </w:tc>
        <w:tc>
          <w:tcPr>
            <w:tcW w:w="4537" w:type="dxa"/>
            <w:tcBorders>
              <w:top w:val="single" w:sz="8" w:space="0" w:color="000000"/>
              <w:left w:val="nil"/>
              <w:bottom w:val="single" w:sz="4" w:space="0" w:color="auto"/>
              <w:right w:val="single" w:sz="4" w:space="0" w:color="auto"/>
            </w:tcBorders>
            <w:shd w:val="clear" w:color="auto" w:fill="auto"/>
            <w:tcMar>
              <w:left w:w="108" w:type="dxa"/>
              <w:right w:w="108" w:type="dxa"/>
            </w:tcMar>
          </w:tcPr>
          <w:p w14:paraId="7DF0F4EA" w14:textId="2FD2C129" w:rsidR="00130A33" w:rsidRPr="003440C2" w:rsidRDefault="00130A33" w:rsidP="00130A33">
            <w:pPr>
              <w:spacing w:before="60" w:after="60" w:line="240" w:lineRule="auto"/>
              <w:jc w:val="left"/>
              <w:rPr>
                <w:rFonts w:cs="Arial"/>
                <w:sz w:val="16"/>
                <w:szCs w:val="16"/>
                <w:lang w:eastAsia="en-US"/>
              </w:rPr>
            </w:pPr>
            <w:r w:rsidRPr="003A450C">
              <w:rPr>
                <w:sz w:val="16"/>
                <w:szCs w:val="16"/>
              </w:rPr>
              <w:t>Indicates if the data is encrypted</w:t>
            </w:r>
          </w:p>
        </w:tc>
        <w:tc>
          <w:tcPr>
            <w:tcW w:w="850" w:type="dxa"/>
            <w:tcBorders>
              <w:top w:val="single" w:sz="8" w:space="0" w:color="000000"/>
              <w:left w:val="single" w:sz="4" w:space="0" w:color="auto"/>
              <w:bottom w:val="single" w:sz="4" w:space="0" w:color="auto"/>
              <w:right w:val="single" w:sz="4" w:space="0" w:color="auto"/>
            </w:tcBorders>
            <w:shd w:val="clear" w:color="auto" w:fill="auto"/>
            <w:tcMar>
              <w:left w:w="108" w:type="dxa"/>
              <w:right w:w="108" w:type="dxa"/>
            </w:tcMar>
          </w:tcPr>
          <w:p w14:paraId="1FF0A24B" w14:textId="0C8A59AB" w:rsidR="00130A33" w:rsidRPr="003440C2" w:rsidRDefault="00130A33" w:rsidP="00130A33">
            <w:pPr>
              <w:spacing w:before="60" w:after="60" w:line="240" w:lineRule="auto"/>
              <w:jc w:val="center"/>
              <w:rPr>
                <w:rFonts w:cs="Arial"/>
                <w:b/>
                <w:bCs/>
                <w:sz w:val="16"/>
                <w:szCs w:val="16"/>
                <w:lang w:eastAsia="en-US"/>
              </w:rPr>
            </w:pPr>
            <w:r w:rsidRPr="003440C2">
              <w:rPr>
                <w:rFonts w:cs="Arial"/>
                <w:sz w:val="16"/>
                <w:szCs w:val="16"/>
                <w:lang w:eastAsia="en-US"/>
              </w:rPr>
              <w:t>1</w:t>
            </w:r>
          </w:p>
        </w:tc>
        <w:tc>
          <w:tcPr>
            <w:tcW w:w="2691" w:type="dxa"/>
            <w:tcBorders>
              <w:top w:val="single" w:sz="8" w:space="0" w:color="000000"/>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14:paraId="6D8EDB0E" w14:textId="77777777" w:rsidR="00130A33" w:rsidRPr="003440C2" w:rsidRDefault="00130A33" w:rsidP="00130A33">
            <w:pPr>
              <w:spacing w:before="60" w:after="60" w:line="240" w:lineRule="auto"/>
              <w:jc w:val="left"/>
              <w:rPr>
                <w:rFonts w:cs="Arial"/>
                <w:b/>
                <w:bCs/>
                <w:sz w:val="16"/>
                <w:szCs w:val="16"/>
                <w:lang w:eastAsia="en-US"/>
              </w:rPr>
            </w:pPr>
            <w:r w:rsidRPr="003440C2">
              <w:rPr>
                <w:rFonts w:cs="Arial"/>
                <w:sz w:val="16"/>
                <w:szCs w:val="16"/>
                <w:lang w:eastAsia="en-US"/>
              </w:rPr>
              <w:t>Boolean</w:t>
            </w:r>
          </w:p>
        </w:tc>
        <w:tc>
          <w:tcPr>
            <w:tcW w:w="3550" w:type="dxa"/>
            <w:tcBorders>
              <w:top w:val="single" w:sz="8" w:space="0" w:color="000000"/>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0BD17D24" w14:textId="77777777" w:rsidR="00130A33" w:rsidRPr="003440C2" w:rsidRDefault="00130A33" w:rsidP="00130A33">
            <w:pPr>
              <w:snapToGrid w:val="0"/>
              <w:spacing w:before="60" w:after="60" w:line="240" w:lineRule="auto"/>
              <w:jc w:val="left"/>
              <w:rPr>
                <w:rFonts w:cs="Arial"/>
                <w:sz w:val="16"/>
                <w:szCs w:val="16"/>
              </w:rPr>
            </w:pPr>
            <w:r w:rsidRPr="003440C2">
              <w:rPr>
                <w:rFonts w:cs="Arial"/>
                <w:i/>
                <w:sz w:val="16"/>
                <w:szCs w:val="16"/>
              </w:rPr>
              <w:t>True</w:t>
            </w:r>
            <w:r w:rsidRPr="003440C2">
              <w:rPr>
                <w:rFonts w:cs="Arial"/>
                <w:sz w:val="16"/>
                <w:szCs w:val="16"/>
              </w:rPr>
              <w:t xml:space="preserve"> indicates an encrypted dataset resource</w:t>
            </w:r>
          </w:p>
          <w:p w14:paraId="19CF056B" w14:textId="218D7421" w:rsidR="00130A33" w:rsidRPr="003440C2" w:rsidRDefault="00130A33" w:rsidP="00130A33">
            <w:pPr>
              <w:spacing w:before="60" w:after="60" w:line="240" w:lineRule="auto"/>
              <w:jc w:val="left"/>
              <w:rPr>
                <w:rFonts w:cs="Arial"/>
                <w:bCs/>
                <w:sz w:val="16"/>
                <w:szCs w:val="16"/>
                <w:lang w:eastAsia="en-US"/>
              </w:rPr>
            </w:pPr>
            <w:r w:rsidRPr="003440C2">
              <w:rPr>
                <w:rFonts w:cs="Arial"/>
                <w:i/>
                <w:sz w:val="16"/>
                <w:szCs w:val="16"/>
              </w:rPr>
              <w:t>False</w:t>
            </w:r>
            <w:r w:rsidRPr="003440C2">
              <w:rPr>
                <w:rFonts w:cs="Arial"/>
                <w:sz w:val="16"/>
                <w:szCs w:val="16"/>
              </w:rPr>
              <w:t xml:space="preserve"> indicates an unencrypted dataset resource</w:t>
            </w:r>
          </w:p>
        </w:tc>
      </w:tr>
      <w:tr w:rsidR="00353431" w:rsidRPr="003440C2" w14:paraId="31C0AAFD" w14:textId="77777777" w:rsidTr="00533D87">
        <w:trPr>
          <w:cantSplit/>
        </w:trPr>
        <w:tc>
          <w:tcPr>
            <w:tcW w:w="2650"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114077E2" w14:textId="77777777" w:rsidR="00130A33" w:rsidRPr="003440C2" w:rsidRDefault="00130A33" w:rsidP="00130A33">
            <w:pPr>
              <w:spacing w:before="60" w:after="60" w:line="240" w:lineRule="auto"/>
              <w:jc w:val="left"/>
              <w:rPr>
                <w:rFonts w:cs="Arial"/>
                <w:b/>
                <w:bCs/>
                <w:sz w:val="16"/>
                <w:szCs w:val="16"/>
                <w:lang w:eastAsia="en-US"/>
              </w:rPr>
            </w:pPr>
            <w:r w:rsidRPr="003440C2">
              <w:rPr>
                <w:rFonts w:cs="Arial"/>
                <w:sz w:val="16"/>
                <w:szCs w:val="16"/>
                <w:lang w:eastAsia="en-US"/>
              </w:rPr>
              <w:t>protectionScheme</w:t>
            </w:r>
          </w:p>
        </w:tc>
        <w:tc>
          <w:tcPr>
            <w:tcW w:w="4537" w:type="dxa"/>
            <w:tcBorders>
              <w:top w:val="single" w:sz="4" w:space="0" w:color="auto"/>
              <w:left w:val="nil"/>
              <w:bottom w:val="single" w:sz="4" w:space="0" w:color="auto"/>
              <w:right w:val="single" w:sz="4" w:space="0" w:color="auto"/>
            </w:tcBorders>
            <w:shd w:val="clear" w:color="auto" w:fill="auto"/>
            <w:tcMar>
              <w:left w:w="108" w:type="dxa"/>
              <w:right w:w="108" w:type="dxa"/>
            </w:tcMar>
          </w:tcPr>
          <w:p w14:paraId="7143C5FB" w14:textId="4AACD6F3" w:rsidR="00130A33" w:rsidRPr="003440C2" w:rsidRDefault="00130A33" w:rsidP="00130A33">
            <w:pPr>
              <w:spacing w:before="60" w:after="60" w:line="240" w:lineRule="auto"/>
              <w:jc w:val="left"/>
              <w:rPr>
                <w:rFonts w:cs="Arial"/>
                <w:b/>
                <w:bCs/>
                <w:sz w:val="16"/>
                <w:szCs w:val="16"/>
                <w:lang w:eastAsia="en-US"/>
              </w:rPr>
            </w:pPr>
            <w:r w:rsidRPr="003A450C">
              <w:rPr>
                <w:sz w:val="16"/>
                <w:szCs w:val="16"/>
                <w:lang w:val="en-CA"/>
              </w:rPr>
              <w:t>Specification o</w:t>
            </w:r>
            <w:r>
              <w:rPr>
                <w:sz w:val="16"/>
                <w:szCs w:val="16"/>
                <w:lang w:val="en-CA"/>
              </w:rPr>
              <w:t>f</w:t>
            </w:r>
            <w:r w:rsidRPr="003A450C">
              <w:rPr>
                <w:sz w:val="16"/>
                <w:szCs w:val="16"/>
                <w:lang w:val="en-CA"/>
              </w:rPr>
              <w:t xml:space="preserve"> method used for data protection</w:t>
            </w:r>
          </w:p>
        </w:tc>
        <w:tc>
          <w:tcPr>
            <w:tcW w:w="850"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500F26D1" w14:textId="329EBACE" w:rsidR="00130A33" w:rsidRPr="003440C2" w:rsidRDefault="00130A33" w:rsidP="00130A33">
            <w:pPr>
              <w:spacing w:before="60" w:after="60" w:line="240" w:lineRule="auto"/>
              <w:jc w:val="center"/>
              <w:rPr>
                <w:rFonts w:cs="Arial"/>
                <w:b/>
                <w:bCs/>
                <w:sz w:val="16"/>
                <w:szCs w:val="16"/>
                <w:lang w:eastAsia="en-US"/>
              </w:rPr>
            </w:pPr>
            <w:r w:rsidRPr="003440C2">
              <w:rPr>
                <w:rFonts w:cs="Arial"/>
                <w:sz w:val="16"/>
                <w:szCs w:val="16"/>
                <w:lang w:eastAsia="en-US"/>
              </w:rPr>
              <w:t>0..1</w:t>
            </w:r>
          </w:p>
        </w:tc>
        <w:tc>
          <w:tcPr>
            <w:tcW w:w="2691"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14:paraId="70510AD9" w14:textId="0A20A9BA" w:rsidR="00130A33" w:rsidRPr="003440C2" w:rsidRDefault="00130A33" w:rsidP="00130A33">
            <w:pPr>
              <w:spacing w:before="60" w:after="60" w:line="240" w:lineRule="auto"/>
              <w:jc w:val="left"/>
              <w:rPr>
                <w:rFonts w:cs="Arial"/>
                <w:b/>
                <w:bCs/>
                <w:sz w:val="16"/>
                <w:szCs w:val="16"/>
                <w:lang w:eastAsia="en-US"/>
              </w:rPr>
            </w:pPr>
            <w:r w:rsidRPr="003440C2">
              <w:rPr>
                <w:rFonts w:cs="Arial"/>
                <w:sz w:val="16"/>
                <w:szCs w:val="16"/>
              </w:rPr>
              <w:t>S100_ProtectionScheme</w:t>
            </w:r>
          </w:p>
        </w:tc>
        <w:tc>
          <w:tcPr>
            <w:tcW w:w="3550" w:type="dxa"/>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701A0863" w14:textId="34870AA1" w:rsidR="00130A33" w:rsidRPr="003440C2" w:rsidRDefault="00130A33" w:rsidP="00130A33">
            <w:pPr>
              <w:spacing w:before="60" w:after="60" w:line="240" w:lineRule="auto"/>
              <w:jc w:val="left"/>
              <w:rPr>
                <w:rFonts w:cs="Arial"/>
                <w:b/>
                <w:bCs/>
                <w:sz w:val="16"/>
                <w:szCs w:val="16"/>
                <w:lang w:eastAsia="en-US"/>
              </w:rPr>
            </w:pPr>
          </w:p>
        </w:tc>
      </w:tr>
      <w:tr w:rsidR="00353431" w:rsidRPr="003440C2" w14:paraId="6625A5CF" w14:textId="77777777" w:rsidTr="00533D87">
        <w:trPr>
          <w:cantSplit/>
        </w:trPr>
        <w:tc>
          <w:tcPr>
            <w:tcW w:w="2650"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476C6A7A" w14:textId="51E5B6DC" w:rsidR="00130A33" w:rsidRPr="003440C2" w:rsidRDefault="00130A33" w:rsidP="00130A33">
            <w:pPr>
              <w:spacing w:before="60" w:after="60" w:line="240" w:lineRule="auto"/>
              <w:jc w:val="left"/>
              <w:rPr>
                <w:rFonts w:cs="Arial"/>
                <w:b/>
                <w:bCs/>
                <w:sz w:val="16"/>
                <w:szCs w:val="16"/>
                <w:lang w:eastAsia="en-US"/>
              </w:rPr>
            </w:pPr>
            <w:r w:rsidRPr="003440C2">
              <w:rPr>
                <w:rFonts w:cs="Arial"/>
                <w:sz w:val="16"/>
                <w:szCs w:val="16"/>
                <w:lang w:eastAsia="en-US"/>
              </w:rPr>
              <w:t>digitalSignatureReference</w:t>
            </w:r>
          </w:p>
        </w:tc>
        <w:tc>
          <w:tcPr>
            <w:tcW w:w="4537" w:type="dxa"/>
            <w:tcBorders>
              <w:top w:val="single" w:sz="4" w:space="0" w:color="auto"/>
              <w:left w:val="nil"/>
              <w:bottom w:val="single" w:sz="4" w:space="0" w:color="auto"/>
              <w:right w:val="single" w:sz="4" w:space="0" w:color="auto"/>
            </w:tcBorders>
            <w:shd w:val="clear" w:color="auto" w:fill="auto"/>
            <w:tcMar>
              <w:left w:w="108" w:type="dxa"/>
              <w:right w:w="108" w:type="dxa"/>
            </w:tcMar>
          </w:tcPr>
          <w:p w14:paraId="253D9780" w14:textId="3BAF876C" w:rsidR="00130A33" w:rsidRPr="003440C2" w:rsidRDefault="00130A33" w:rsidP="00130A33">
            <w:pPr>
              <w:spacing w:before="60" w:after="60" w:line="240" w:lineRule="auto"/>
              <w:jc w:val="left"/>
              <w:rPr>
                <w:rFonts w:cs="Arial"/>
                <w:b/>
                <w:bCs/>
                <w:sz w:val="16"/>
                <w:szCs w:val="16"/>
                <w:lang w:eastAsia="en-US"/>
              </w:rPr>
            </w:pPr>
            <w:r w:rsidRPr="003A450C">
              <w:rPr>
                <w:rFonts w:cs="Arial"/>
                <w:sz w:val="16"/>
                <w:szCs w:val="16"/>
              </w:rPr>
              <w:t>Specifies the algorithm used to compute digitalSignatureValue</w:t>
            </w:r>
          </w:p>
        </w:tc>
        <w:tc>
          <w:tcPr>
            <w:tcW w:w="850"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46E9C06C" w14:textId="0E7147D5" w:rsidR="00130A33" w:rsidRPr="003440C2" w:rsidRDefault="00130A33" w:rsidP="00130A33">
            <w:pPr>
              <w:spacing w:before="60" w:after="60" w:line="240" w:lineRule="auto"/>
              <w:jc w:val="center"/>
              <w:rPr>
                <w:rFonts w:cs="Arial"/>
                <w:b/>
                <w:bCs/>
                <w:sz w:val="16"/>
                <w:szCs w:val="16"/>
                <w:lang w:eastAsia="en-US"/>
              </w:rPr>
            </w:pPr>
            <w:r w:rsidRPr="003440C2">
              <w:rPr>
                <w:rFonts w:cs="Arial"/>
                <w:sz w:val="16"/>
                <w:szCs w:val="16"/>
                <w:lang w:eastAsia="en-US"/>
              </w:rPr>
              <w:t>1</w:t>
            </w:r>
          </w:p>
        </w:tc>
        <w:tc>
          <w:tcPr>
            <w:tcW w:w="2691"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14:paraId="1087CE8C" w14:textId="7E5DC7FB" w:rsidR="00130A33" w:rsidRPr="003440C2" w:rsidRDefault="00130A33" w:rsidP="00130A33">
            <w:pPr>
              <w:spacing w:before="60" w:after="60" w:line="240" w:lineRule="auto"/>
              <w:jc w:val="left"/>
              <w:rPr>
                <w:rFonts w:cs="Arial"/>
                <w:b/>
                <w:bCs/>
                <w:sz w:val="16"/>
                <w:szCs w:val="16"/>
              </w:rPr>
            </w:pPr>
            <w:r w:rsidRPr="003440C2">
              <w:rPr>
                <w:rFonts w:cs="Arial"/>
                <w:sz w:val="16"/>
                <w:szCs w:val="16"/>
              </w:rPr>
              <w:t>S100_</w:t>
            </w:r>
            <w:r w:rsidR="00393B21">
              <w:rPr>
                <w:rFonts w:cs="Arial"/>
                <w:sz w:val="16"/>
                <w:szCs w:val="16"/>
              </w:rPr>
              <w:t>SE_</w:t>
            </w:r>
            <w:r w:rsidRPr="003440C2">
              <w:rPr>
                <w:rFonts w:cs="Arial"/>
                <w:sz w:val="16"/>
                <w:szCs w:val="16"/>
              </w:rPr>
              <w:t>DigitalSignatureReference (see S-100 Pa</w:t>
            </w:r>
            <w:r>
              <w:rPr>
                <w:rFonts w:cs="Arial"/>
                <w:sz w:val="16"/>
                <w:szCs w:val="16"/>
              </w:rPr>
              <w:t>r</w:t>
            </w:r>
            <w:r w:rsidRPr="003440C2">
              <w:rPr>
                <w:rFonts w:cs="Arial"/>
                <w:sz w:val="16"/>
                <w:szCs w:val="16"/>
              </w:rPr>
              <w:t>t 15)</w:t>
            </w:r>
          </w:p>
        </w:tc>
        <w:tc>
          <w:tcPr>
            <w:tcW w:w="3550" w:type="dxa"/>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450B8622" w14:textId="77777777" w:rsidR="00130A33" w:rsidRPr="003440C2" w:rsidRDefault="00130A33" w:rsidP="00130A33">
            <w:pPr>
              <w:spacing w:before="60" w:after="60" w:line="240" w:lineRule="auto"/>
              <w:jc w:val="left"/>
              <w:rPr>
                <w:rFonts w:cs="Arial"/>
                <w:b/>
                <w:bCs/>
                <w:sz w:val="16"/>
                <w:szCs w:val="16"/>
                <w:lang w:eastAsia="en-US"/>
              </w:rPr>
            </w:pPr>
          </w:p>
        </w:tc>
      </w:tr>
      <w:tr w:rsidR="00353431" w:rsidRPr="003440C2" w14:paraId="7942DB79" w14:textId="77777777" w:rsidTr="00533D87">
        <w:trPr>
          <w:cantSplit/>
        </w:trPr>
        <w:tc>
          <w:tcPr>
            <w:tcW w:w="2650"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24A20CD8" w14:textId="11E99EF8" w:rsidR="00130A33" w:rsidRPr="003440C2" w:rsidRDefault="00130A33" w:rsidP="00130A33">
            <w:pPr>
              <w:spacing w:before="60" w:after="60" w:line="240" w:lineRule="auto"/>
              <w:jc w:val="left"/>
              <w:rPr>
                <w:rFonts w:cs="Arial"/>
                <w:sz w:val="16"/>
                <w:szCs w:val="16"/>
                <w:lang w:eastAsia="en-US"/>
              </w:rPr>
            </w:pPr>
            <w:r w:rsidRPr="003440C2">
              <w:rPr>
                <w:rFonts w:cs="Arial"/>
                <w:sz w:val="16"/>
                <w:szCs w:val="16"/>
              </w:rPr>
              <w:t>digitalSignatureValue</w:t>
            </w:r>
          </w:p>
        </w:tc>
        <w:tc>
          <w:tcPr>
            <w:tcW w:w="4537" w:type="dxa"/>
            <w:tcBorders>
              <w:top w:val="single" w:sz="4" w:space="0" w:color="auto"/>
              <w:left w:val="nil"/>
              <w:bottom w:val="single" w:sz="4" w:space="0" w:color="auto"/>
              <w:right w:val="single" w:sz="4" w:space="0" w:color="auto"/>
            </w:tcBorders>
            <w:shd w:val="clear" w:color="auto" w:fill="auto"/>
            <w:tcMar>
              <w:left w:w="108" w:type="dxa"/>
              <w:right w:w="108" w:type="dxa"/>
            </w:tcMar>
          </w:tcPr>
          <w:p w14:paraId="77D38E89" w14:textId="57EB1845" w:rsidR="00130A33" w:rsidRPr="003440C2" w:rsidRDefault="00130A33" w:rsidP="00130A33">
            <w:pPr>
              <w:spacing w:before="60" w:after="60" w:line="240" w:lineRule="auto"/>
              <w:jc w:val="left"/>
              <w:rPr>
                <w:rFonts w:cs="Arial"/>
                <w:sz w:val="16"/>
                <w:szCs w:val="16"/>
                <w:lang w:eastAsia="en-US"/>
              </w:rPr>
            </w:pPr>
            <w:r w:rsidRPr="003A450C">
              <w:rPr>
                <w:sz w:val="16"/>
                <w:szCs w:val="16"/>
              </w:rPr>
              <w:t>Value derived from the digital signature</w:t>
            </w:r>
          </w:p>
        </w:tc>
        <w:tc>
          <w:tcPr>
            <w:tcW w:w="850"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0A101655" w14:textId="710EE754" w:rsidR="00130A33" w:rsidRPr="003440C2" w:rsidRDefault="00130A33" w:rsidP="00130A33">
            <w:pPr>
              <w:spacing w:before="60" w:after="60" w:line="240" w:lineRule="auto"/>
              <w:jc w:val="center"/>
              <w:rPr>
                <w:rFonts w:cs="Arial"/>
                <w:b/>
                <w:bCs/>
                <w:sz w:val="16"/>
                <w:szCs w:val="16"/>
                <w:lang w:eastAsia="en-US"/>
              </w:rPr>
            </w:pPr>
            <w:r w:rsidRPr="003440C2">
              <w:rPr>
                <w:rFonts w:cs="Arial"/>
                <w:sz w:val="16"/>
                <w:szCs w:val="16"/>
              </w:rPr>
              <w:t>1..*</w:t>
            </w:r>
          </w:p>
        </w:tc>
        <w:tc>
          <w:tcPr>
            <w:tcW w:w="2691"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14:paraId="26357866" w14:textId="27297D86" w:rsidR="00130A33" w:rsidRPr="003440C2" w:rsidRDefault="00130A33" w:rsidP="004B3B4E">
            <w:pPr>
              <w:spacing w:before="60" w:after="60" w:line="240" w:lineRule="auto"/>
              <w:jc w:val="left"/>
              <w:rPr>
                <w:rFonts w:cs="Arial"/>
                <w:sz w:val="16"/>
                <w:szCs w:val="16"/>
              </w:rPr>
            </w:pPr>
            <w:r w:rsidRPr="003440C2">
              <w:rPr>
                <w:rFonts w:cs="Arial"/>
                <w:sz w:val="16"/>
                <w:szCs w:val="16"/>
              </w:rPr>
              <w:t>S100_</w:t>
            </w:r>
            <w:r w:rsidR="00393B21">
              <w:rPr>
                <w:rFonts w:cs="Arial"/>
                <w:sz w:val="16"/>
                <w:szCs w:val="16"/>
              </w:rPr>
              <w:t>SE_</w:t>
            </w:r>
            <w:r w:rsidRPr="003440C2">
              <w:rPr>
                <w:rFonts w:cs="Arial"/>
                <w:sz w:val="16"/>
                <w:szCs w:val="16"/>
              </w:rPr>
              <w:t>DigitalSignature (see S-100 Part 15)</w:t>
            </w:r>
          </w:p>
        </w:tc>
        <w:tc>
          <w:tcPr>
            <w:tcW w:w="3550" w:type="dxa"/>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64FF5D69" w14:textId="77777777" w:rsidR="00130A33" w:rsidRPr="003440C2" w:rsidRDefault="00130A33" w:rsidP="00130A33">
            <w:pPr>
              <w:snapToGrid w:val="0"/>
              <w:spacing w:before="60" w:after="60" w:line="240" w:lineRule="auto"/>
              <w:jc w:val="left"/>
              <w:rPr>
                <w:rFonts w:cs="Arial"/>
                <w:sz w:val="16"/>
                <w:szCs w:val="16"/>
              </w:rPr>
            </w:pPr>
            <w:r w:rsidRPr="003440C2">
              <w:rPr>
                <w:rFonts w:cs="Arial"/>
                <w:sz w:val="16"/>
                <w:szCs w:val="16"/>
              </w:rPr>
              <w:t>The value resulting from application of digitalSignatureReference.</w:t>
            </w:r>
          </w:p>
          <w:p w14:paraId="6C589966" w14:textId="765CCCA5" w:rsidR="00130A33" w:rsidRPr="003440C2" w:rsidRDefault="00130A33" w:rsidP="00130A33">
            <w:pPr>
              <w:spacing w:before="60" w:after="60" w:line="240" w:lineRule="auto"/>
              <w:jc w:val="left"/>
              <w:rPr>
                <w:rFonts w:cs="Arial"/>
                <w:b/>
                <w:bCs/>
                <w:sz w:val="16"/>
                <w:szCs w:val="16"/>
                <w:lang w:eastAsia="en-US"/>
              </w:rPr>
            </w:pPr>
            <w:r w:rsidRPr="003440C2">
              <w:rPr>
                <w:rFonts w:cs="Arial"/>
                <w:sz w:val="16"/>
                <w:szCs w:val="16"/>
              </w:rPr>
              <w:t>Implemented as the digital signature format specified in S-100 Part 15</w:t>
            </w:r>
          </w:p>
        </w:tc>
      </w:tr>
      <w:tr w:rsidR="00353431" w:rsidRPr="003440C2" w14:paraId="0C30C89E" w14:textId="77777777" w:rsidTr="00533D87">
        <w:trPr>
          <w:cantSplit/>
        </w:trPr>
        <w:tc>
          <w:tcPr>
            <w:tcW w:w="2650"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4D56DFC6" w14:textId="77777777" w:rsidR="00130A33" w:rsidRPr="003440C2" w:rsidRDefault="00130A33" w:rsidP="00130A33">
            <w:pPr>
              <w:spacing w:before="60" w:after="60" w:line="240" w:lineRule="auto"/>
              <w:jc w:val="left"/>
              <w:rPr>
                <w:rFonts w:cs="Arial"/>
                <w:b/>
                <w:bCs/>
                <w:sz w:val="16"/>
                <w:szCs w:val="16"/>
                <w:lang w:eastAsia="en-US"/>
              </w:rPr>
            </w:pPr>
            <w:r w:rsidRPr="003440C2">
              <w:rPr>
                <w:rFonts w:cs="Arial"/>
                <w:sz w:val="16"/>
                <w:szCs w:val="16"/>
                <w:lang w:eastAsia="en-US"/>
              </w:rPr>
              <w:t>copyright</w:t>
            </w:r>
          </w:p>
        </w:tc>
        <w:tc>
          <w:tcPr>
            <w:tcW w:w="4537" w:type="dxa"/>
            <w:tcBorders>
              <w:top w:val="single" w:sz="4" w:space="0" w:color="auto"/>
              <w:left w:val="nil"/>
              <w:bottom w:val="single" w:sz="4" w:space="0" w:color="auto"/>
              <w:right w:val="single" w:sz="4" w:space="0" w:color="auto"/>
            </w:tcBorders>
            <w:shd w:val="clear" w:color="auto" w:fill="auto"/>
            <w:tcMar>
              <w:left w:w="108" w:type="dxa"/>
              <w:right w:w="108" w:type="dxa"/>
            </w:tcMar>
          </w:tcPr>
          <w:p w14:paraId="18D38626" w14:textId="63CD80AB" w:rsidR="00130A33" w:rsidRPr="003440C2" w:rsidRDefault="00130A33" w:rsidP="00130A33">
            <w:pPr>
              <w:spacing w:before="60" w:after="60" w:line="240" w:lineRule="auto"/>
              <w:jc w:val="left"/>
              <w:rPr>
                <w:rFonts w:cs="Arial"/>
                <w:b/>
                <w:bCs/>
                <w:sz w:val="16"/>
                <w:szCs w:val="16"/>
                <w:lang w:eastAsia="en-US"/>
              </w:rPr>
            </w:pPr>
            <w:r w:rsidRPr="003A450C">
              <w:rPr>
                <w:sz w:val="16"/>
                <w:szCs w:val="16"/>
              </w:rPr>
              <w:t>Indicates if the dataset is copyrighted</w:t>
            </w:r>
          </w:p>
        </w:tc>
        <w:tc>
          <w:tcPr>
            <w:tcW w:w="850"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05CE23C5" w14:textId="5DCE0366" w:rsidR="00130A33" w:rsidRPr="003440C2" w:rsidRDefault="00130A33" w:rsidP="00130A33">
            <w:pPr>
              <w:spacing w:before="60" w:after="60" w:line="240" w:lineRule="auto"/>
              <w:jc w:val="center"/>
              <w:rPr>
                <w:rFonts w:cs="Arial"/>
                <w:b/>
                <w:bCs/>
                <w:sz w:val="16"/>
                <w:szCs w:val="16"/>
                <w:lang w:eastAsia="en-US"/>
              </w:rPr>
            </w:pPr>
            <w:r w:rsidRPr="003440C2">
              <w:rPr>
                <w:rFonts w:cs="Arial"/>
                <w:sz w:val="16"/>
                <w:szCs w:val="16"/>
                <w:lang w:eastAsia="en-US"/>
              </w:rPr>
              <w:t>1</w:t>
            </w:r>
          </w:p>
        </w:tc>
        <w:tc>
          <w:tcPr>
            <w:tcW w:w="2691"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14:paraId="503EE660" w14:textId="436553BE" w:rsidR="00130A33" w:rsidRPr="003440C2" w:rsidRDefault="00130A33" w:rsidP="00130A33">
            <w:pPr>
              <w:spacing w:before="60" w:after="60" w:line="240" w:lineRule="auto"/>
              <w:jc w:val="left"/>
              <w:rPr>
                <w:rFonts w:cs="Arial"/>
                <w:b/>
                <w:bCs/>
                <w:sz w:val="16"/>
                <w:szCs w:val="16"/>
                <w:lang w:eastAsia="en-US"/>
              </w:rPr>
            </w:pPr>
            <w:r w:rsidRPr="003440C2">
              <w:rPr>
                <w:rFonts w:cs="Arial"/>
                <w:sz w:val="16"/>
                <w:szCs w:val="16"/>
              </w:rPr>
              <w:t>Boolean</w:t>
            </w:r>
          </w:p>
        </w:tc>
        <w:tc>
          <w:tcPr>
            <w:tcW w:w="3550" w:type="dxa"/>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6EE5383F" w14:textId="77777777" w:rsidR="00130A33" w:rsidRPr="003440C2" w:rsidRDefault="00130A33" w:rsidP="00130A33">
            <w:pPr>
              <w:snapToGrid w:val="0"/>
              <w:spacing w:before="60" w:after="60" w:line="240" w:lineRule="auto"/>
              <w:jc w:val="left"/>
              <w:rPr>
                <w:rFonts w:cs="Arial"/>
                <w:sz w:val="16"/>
                <w:szCs w:val="16"/>
              </w:rPr>
            </w:pPr>
            <w:r w:rsidRPr="003440C2">
              <w:rPr>
                <w:rFonts w:cs="Arial"/>
                <w:i/>
                <w:sz w:val="16"/>
                <w:szCs w:val="16"/>
              </w:rPr>
              <w:t>True</w:t>
            </w:r>
            <w:r w:rsidRPr="003440C2">
              <w:rPr>
                <w:rFonts w:cs="Arial"/>
                <w:sz w:val="16"/>
                <w:szCs w:val="16"/>
              </w:rPr>
              <w:t xml:space="preserve"> indicates the resource is copyrighted</w:t>
            </w:r>
          </w:p>
          <w:p w14:paraId="1818D85B" w14:textId="214A8B3F" w:rsidR="00130A33" w:rsidRPr="003440C2" w:rsidRDefault="00130A33" w:rsidP="00130A33">
            <w:pPr>
              <w:spacing w:before="60" w:after="60" w:line="240" w:lineRule="auto"/>
              <w:jc w:val="left"/>
              <w:rPr>
                <w:rFonts w:cs="Arial"/>
                <w:b/>
                <w:bCs/>
                <w:sz w:val="16"/>
                <w:szCs w:val="16"/>
                <w:lang w:eastAsia="en-US"/>
              </w:rPr>
            </w:pPr>
            <w:r w:rsidRPr="003440C2">
              <w:rPr>
                <w:rFonts w:cs="Arial"/>
                <w:i/>
                <w:sz w:val="16"/>
                <w:szCs w:val="16"/>
              </w:rPr>
              <w:t>False</w:t>
            </w:r>
            <w:r w:rsidRPr="003440C2">
              <w:rPr>
                <w:rFonts w:cs="Arial"/>
                <w:sz w:val="16"/>
                <w:szCs w:val="16"/>
              </w:rPr>
              <w:t xml:space="preserve"> </w:t>
            </w:r>
            <w:r w:rsidR="00AE0A7C">
              <w:rPr>
                <w:rFonts w:cs="Arial"/>
                <w:sz w:val="16"/>
                <w:szCs w:val="16"/>
              </w:rPr>
              <w:t>i</w:t>
            </w:r>
            <w:r w:rsidRPr="003440C2">
              <w:rPr>
                <w:rFonts w:cs="Arial"/>
                <w:sz w:val="16"/>
                <w:szCs w:val="16"/>
              </w:rPr>
              <w:t>ndicates the resource is not copyrighted</w:t>
            </w:r>
          </w:p>
        </w:tc>
      </w:tr>
      <w:tr w:rsidR="00353431" w:rsidRPr="003440C2" w14:paraId="5F0A8554" w14:textId="77777777" w:rsidTr="00533D87">
        <w:trPr>
          <w:cantSplit/>
        </w:trPr>
        <w:tc>
          <w:tcPr>
            <w:tcW w:w="2650"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468D19A8" w14:textId="77777777" w:rsidR="00130A33" w:rsidRPr="003440C2" w:rsidRDefault="00130A33" w:rsidP="00130A33">
            <w:pPr>
              <w:spacing w:before="60" w:after="60" w:line="240" w:lineRule="auto"/>
              <w:jc w:val="left"/>
              <w:rPr>
                <w:rFonts w:cs="Arial"/>
                <w:b/>
                <w:bCs/>
                <w:sz w:val="16"/>
                <w:szCs w:val="16"/>
                <w:lang w:eastAsia="en-US"/>
              </w:rPr>
            </w:pPr>
            <w:r w:rsidRPr="003440C2">
              <w:rPr>
                <w:rFonts w:cs="Arial"/>
                <w:sz w:val="16"/>
                <w:szCs w:val="16"/>
                <w:lang w:eastAsia="en-US"/>
              </w:rPr>
              <w:t>classification</w:t>
            </w:r>
          </w:p>
        </w:tc>
        <w:tc>
          <w:tcPr>
            <w:tcW w:w="4537" w:type="dxa"/>
            <w:tcBorders>
              <w:top w:val="single" w:sz="4" w:space="0" w:color="auto"/>
              <w:left w:val="nil"/>
              <w:bottom w:val="single" w:sz="4" w:space="0" w:color="auto"/>
              <w:right w:val="single" w:sz="4" w:space="0" w:color="auto"/>
            </w:tcBorders>
            <w:shd w:val="clear" w:color="auto" w:fill="auto"/>
            <w:tcMar>
              <w:left w:w="108" w:type="dxa"/>
              <w:right w:w="108" w:type="dxa"/>
            </w:tcMar>
          </w:tcPr>
          <w:p w14:paraId="2E1E2E14" w14:textId="43CCC6F4" w:rsidR="00130A33" w:rsidRPr="003440C2" w:rsidRDefault="00130A33" w:rsidP="00130A33">
            <w:pPr>
              <w:spacing w:before="60" w:after="60" w:line="240" w:lineRule="auto"/>
              <w:jc w:val="left"/>
              <w:rPr>
                <w:rFonts w:cs="Arial"/>
                <w:b/>
                <w:bCs/>
                <w:sz w:val="16"/>
                <w:szCs w:val="16"/>
                <w:lang w:eastAsia="en-US"/>
              </w:rPr>
            </w:pPr>
            <w:r w:rsidRPr="003A450C">
              <w:rPr>
                <w:sz w:val="16"/>
                <w:szCs w:val="16"/>
              </w:rPr>
              <w:t>Indicates the security classification of the dataset</w:t>
            </w:r>
          </w:p>
        </w:tc>
        <w:tc>
          <w:tcPr>
            <w:tcW w:w="850"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56DA8C42" w14:textId="5E7D34B8" w:rsidR="00130A33" w:rsidRPr="003440C2" w:rsidRDefault="00130A33" w:rsidP="00130A33">
            <w:pPr>
              <w:spacing w:before="60" w:after="60" w:line="240" w:lineRule="auto"/>
              <w:jc w:val="center"/>
              <w:rPr>
                <w:rFonts w:cs="Arial"/>
                <w:b/>
                <w:bCs/>
                <w:sz w:val="16"/>
                <w:szCs w:val="16"/>
                <w:lang w:eastAsia="en-US"/>
              </w:rPr>
            </w:pPr>
            <w:r w:rsidRPr="003440C2">
              <w:rPr>
                <w:rFonts w:cs="Arial"/>
                <w:sz w:val="16"/>
                <w:szCs w:val="16"/>
                <w:lang w:eastAsia="en-US"/>
              </w:rPr>
              <w:t>1</w:t>
            </w:r>
          </w:p>
        </w:tc>
        <w:tc>
          <w:tcPr>
            <w:tcW w:w="2691"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14:paraId="19439566" w14:textId="77777777" w:rsidR="00130A33" w:rsidRPr="003440C2" w:rsidRDefault="00130A33" w:rsidP="00130A33">
            <w:pPr>
              <w:spacing w:before="60" w:after="60" w:line="240" w:lineRule="auto"/>
              <w:jc w:val="left"/>
              <w:rPr>
                <w:rFonts w:cs="Arial"/>
                <w:b/>
                <w:bCs/>
                <w:sz w:val="16"/>
                <w:szCs w:val="16"/>
                <w:lang w:eastAsia="en-US"/>
              </w:rPr>
            </w:pPr>
            <w:r w:rsidRPr="003440C2">
              <w:rPr>
                <w:rFonts w:cs="Arial"/>
                <w:sz w:val="16"/>
                <w:szCs w:val="16"/>
                <w:lang w:eastAsia="en-US"/>
              </w:rPr>
              <w:t>Class</w:t>
            </w:r>
          </w:p>
          <w:p w14:paraId="022C376D" w14:textId="77777777" w:rsidR="00130A33" w:rsidRPr="003440C2" w:rsidRDefault="00130A33" w:rsidP="00130A33">
            <w:pPr>
              <w:spacing w:before="60" w:after="60" w:line="240" w:lineRule="auto"/>
              <w:jc w:val="left"/>
              <w:rPr>
                <w:rFonts w:cs="Arial"/>
                <w:sz w:val="16"/>
                <w:szCs w:val="16"/>
                <w:lang w:val="fr-FR"/>
              </w:rPr>
            </w:pPr>
            <w:r w:rsidRPr="003440C2">
              <w:rPr>
                <w:rFonts w:cs="Arial"/>
                <w:sz w:val="16"/>
                <w:szCs w:val="16"/>
                <w:lang w:val="fr-FR"/>
              </w:rPr>
              <w:t>MD_SecurityConstraints&gt;MD_ClassificationCode (codelist)</w:t>
            </w:r>
          </w:p>
          <w:p w14:paraId="755708B7" w14:textId="77777777" w:rsidR="00130A33" w:rsidRPr="003440C2" w:rsidRDefault="00130A33" w:rsidP="00130A33">
            <w:pPr>
              <w:spacing w:before="60" w:after="60" w:line="240" w:lineRule="auto"/>
              <w:jc w:val="left"/>
              <w:rPr>
                <w:rFonts w:cs="Arial"/>
                <w:sz w:val="16"/>
                <w:szCs w:val="16"/>
                <w:lang w:val="fr-FR" w:eastAsia="en-US"/>
              </w:rPr>
            </w:pPr>
          </w:p>
        </w:tc>
        <w:tc>
          <w:tcPr>
            <w:tcW w:w="3550" w:type="dxa"/>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26F6568F" w14:textId="77777777" w:rsidR="00130A33" w:rsidRPr="003440C2" w:rsidRDefault="00130A33" w:rsidP="00130A33">
            <w:pPr>
              <w:spacing w:before="60" w:after="0" w:line="240" w:lineRule="auto"/>
              <w:jc w:val="left"/>
              <w:rPr>
                <w:rFonts w:cs="Arial"/>
                <w:b/>
                <w:bCs/>
                <w:sz w:val="16"/>
                <w:szCs w:val="16"/>
                <w:lang w:eastAsia="en-US"/>
              </w:rPr>
            </w:pPr>
            <w:r w:rsidRPr="003440C2">
              <w:rPr>
                <w:rFonts w:cs="Arial"/>
                <w:sz w:val="16"/>
                <w:szCs w:val="16"/>
                <w:lang w:eastAsia="en-US"/>
              </w:rPr>
              <w:t>1. unclassified</w:t>
            </w:r>
          </w:p>
          <w:p w14:paraId="53638317" w14:textId="77777777" w:rsidR="00130A33" w:rsidRPr="003440C2" w:rsidRDefault="00130A33" w:rsidP="00130A33">
            <w:pPr>
              <w:spacing w:after="0" w:line="240" w:lineRule="auto"/>
              <w:jc w:val="left"/>
              <w:rPr>
                <w:rFonts w:cs="Arial"/>
                <w:b/>
                <w:bCs/>
                <w:sz w:val="16"/>
                <w:szCs w:val="16"/>
                <w:lang w:eastAsia="en-US"/>
              </w:rPr>
            </w:pPr>
            <w:r w:rsidRPr="003440C2">
              <w:rPr>
                <w:rFonts w:cs="Arial"/>
                <w:sz w:val="16"/>
                <w:szCs w:val="16"/>
                <w:lang w:eastAsia="en-US"/>
              </w:rPr>
              <w:t>2. restricted</w:t>
            </w:r>
          </w:p>
          <w:p w14:paraId="2BA8ECB6" w14:textId="77777777" w:rsidR="00130A33" w:rsidRPr="003440C2" w:rsidRDefault="00130A33" w:rsidP="00130A33">
            <w:pPr>
              <w:spacing w:after="0" w:line="240" w:lineRule="auto"/>
              <w:jc w:val="left"/>
              <w:rPr>
                <w:rFonts w:cs="Arial"/>
                <w:b/>
                <w:bCs/>
                <w:sz w:val="16"/>
                <w:szCs w:val="16"/>
                <w:lang w:eastAsia="en-US"/>
              </w:rPr>
            </w:pPr>
            <w:r w:rsidRPr="003440C2">
              <w:rPr>
                <w:rFonts w:cs="Arial"/>
                <w:sz w:val="16"/>
                <w:szCs w:val="16"/>
                <w:lang w:eastAsia="en-US"/>
              </w:rPr>
              <w:t>3. confidential</w:t>
            </w:r>
          </w:p>
          <w:p w14:paraId="0A8DD66A" w14:textId="77777777" w:rsidR="00130A33" w:rsidRPr="003440C2" w:rsidRDefault="00130A33" w:rsidP="00130A33">
            <w:pPr>
              <w:spacing w:after="0" w:line="240" w:lineRule="auto"/>
              <w:jc w:val="left"/>
              <w:rPr>
                <w:rFonts w:cs="Arial"/>
                <w:b/>
                <w:bCs/>
                <w:sz w:val="16"/>
                <w:szCs w:val="16"/>
                <w:lang w:eastAsia="en-US"/>
              </w:rPr>
            </w:pPr>
            <w:r w:rsidRPr="003440C2">
              <w:rPr>
                <w:rFonts w:cs="Arial"/>
                <w:sz w:val="16"/>
                <w:szCs w:val="16"/>
                <w:lang w:eastAsia="en-US"/>
              </w:rPr>
              <w:t>4. secret</w:t>
            </w:r>
          </w:p>
          <w:p w14:paraId="765398FF" w14:textId="77777777" w:rsidR="00130A33" w:rsidRPr="003440C2" w:rsidRDefault="00130A33" w:rsidP="00130A33">
            <w:pPr>
              <w:spacing w:after="0" w:line="240" w:lineRule="auto"/>
              <w:jc w:val="left"/>
              <w:rPr>
                <w:rFonts w:cs="Arial"/>
                <w:sz w:val="16"/>
                <w:szCs w:val="16"/>
                <w:lang w:eastAsia="en-US"/>
              </w:rPr>
            </w:pPr>
            <w:r w:rsidRPr="003440C2">
              <w:rPr>
                <w:rFonts w:cs="Arial"/>
                <w:sz w:val="16"/>
                <w:szCs w:val="16"/>
                <w:lang w:eastAsia="en-US"/>
              </w:rPr>
              <w:t>5. top secret</w:t>
            </w:r>
          </w:p>
          <w:p w14:paraId="00216D6B" w14:textId="77777777" w:rsidR="00130A33" w:rsidRPr="003440C2" w:rsidRDefault="00130A33" w:rsidP="00130A33">
            <w:pPr>
              <w:snapToGrid w:val="0"/>
              <w:spacing w:after="0" w:line="240" w:lineRule="auto"/>
              <w:jc w:val="left"/>
              <w:rPr>
                <w:rFonts w:cs="Arial"/>
                <w:sz w:val="16"/>
                <w:szCs w:val="16"/>
              </w:rPr>
            </w:pPr>
            <w:r w:rsidRPr="003440C2">
              <w:rPr>
                <w:rFonts w:cs="Arial"/>
                <w:sz w:val="16"/>
                <w:szCs w:val="16"/>
              </w:rPr>
              <w:t>6. sensitive but unclassified</w:t>
            </w:r>
          </w:p>
          <w:p w14:paraId="1D6F623D" w14:textId="77777777" w:rsidR="00130A33" w:rsidRPr="003440C2" w:rsidRDefault="00130A33" w:rsidP="00130A33">
            <w:pPr>
              <w:snapToGrid w:val="0"/>
              <w:spacing w:after="0" w:line="240" w:lineRule="auto"/>
              <w:jc w:val="left"/>
              <w:rPr>
                <w:rFonts w:cs="Arial"/>
                <w:sz w:val="16"/>
                <w:szCs w:val="16"/>
              </w:rPr>
            </w:pPr>
            <w:r w:rsidRPr="003440C2">
              <w:rPr>
                <w:rFonts w:cs="Arial"/>
                <w:sz w:val="16"/>
                <w:szCs w:val="16"/>
              </w:rPr>
              <w:t>7. for official use only</w:t>
            </w:r>
          </w:p>
          <w:p w14:paraId="551872C3" w14:textId="77777777" w:rsidR="00130A33" w:rsidRPr="003440C2" w:rsidRDefault="00130A33" w:rsidP="00130A33">
            <w:pPr>
              <w:snapToGrid w:val="0"/>
              <w:spacing w:after="0" w:line="240" w:lineRule="auto"/>
              <w:jc w:val="left"/>
              <w:rPr>
                <w:rFonts w:cs="Arial"/>
                <w:sz w:val="16"/>
                <w:szCs w:val="16"/>
              </w:rPr>
            </w:pPr>
            <w:r w:rsidRPr="003440C2">
              <w:rPr>
                <w:rFonts w:cs="Arial"/>
                <w:sz w:val="16"/>
                <w:szCs w:val="16"/>
              </w:rPr>
              <w:t>8. protected</w:t>
            </w:r>
          </w:p>
          <w:p w14:paraId="5509FADE" w14:textId="77777777" w:rsidR="00130A33" w:rsidRDefault="00130A33" w:rsidP="00130A33">
            <w:pPr>
              <w:spacing w:after="60" w:line="240" w:lineRule="auto"/>
              <w:jc w:val="left"/>
              <w:rPr>
                <w:rFonts w:cs="Arial"/>
                <w:sz w:val="16"/>
                <w:szCs w:val="16"/>
              </w:rPr>
            </w:pPr>
            <w:r w:rsidRPr="003440C2">
              <w:rPr>
                <w:rFonts w:cs="Arial"/>
                <w:sz w:val="16"/>
                <w:szCs w:val="16"/>
              </w:rPr>
              <w:t>9. limited distribution</w:t>
            </w:r>
          </w:p>
          <w:p w14:paraId="7E67613E" w14:textId="7024546B" w:rsidR="00AE0A7C" w:rsidRPr="003440C2" w:rsidRDefault="00AE0A7C" w:rsidP="0050482B">
            <w:pPr>
              <w:spacing w:before="60" w:after="60" w:line="240" w:lineRule="auto"/>
              <w:jc w:val="left"/>
              <w:rPr>
                <w:rFonts w:cs="Arial"/>
                <w:b/>
                <w:bCs/>
                <w:sz w:val="16"/>
                <w:szCs w:val="16"/>
                <w:lang w:eastAsia="en-US"/>
              </w:rPr>
            </w:pPr>
            <w:r w:rsidRPr="00CA7F2D">
              <w:rPr>
                <w:rFonts w:cs="Arial"/>
                <w:sz w:val="16"/>
                <w:szCs w:val="16"/>
                <w:lang w:eastAsia="en-US"/>
              </w:rPr>
              <w:t>0..1 multiplicity in S-100 restricted to 1 in S-101</w:t>
            </w:r>
          </w:p>
        </w:tc>
      </w:tr>
      <w:tr w:rsidR="00353431" w:rsidRPr="003440C2" w14:paraId="01398D15" w14:textId="77777777" w:rsidTr="00533D87">
        <w:trPr>
          <w:cantSplit/>
        </w:trPr>
        <w:tc>
          <w:tcPr>
            <w:tcW w:w="2650"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31A9C075" w14:textId="77777777" w:rsidR="00130A33" w:rsidRPr="003440C2" w:rsidRDefault="00130A33" w:rsidP="00130A33">
            <w:pPr>
              <w:spacing w:before="60" w:after="60" w:line="240" w:lineRule="auto"/>
              <w:jc w:val="left"/>
              <w:rPr>
                <w:rFonts w:cs="Arial"/>
                <w:b/>
                <w:bCs/>
                <w:sz w:val="16"/>
                <w:szCs w:val="16"/>
                <w:lang w:eastAsia="en-US"/>
              </w:rPr>
            </w:pPr>
            <w:r w:rsidRPr="003440C2">
              <w:rPr>
                <w:rFonts w:cs="Arial"/>
                <w:sz w:val="16"/>
                <w:szCs w:val="16"/>
                <w:lang w:eastAsia="en-US"/>
              </w:rPr>
              <w:t>purpose</w:t>
            </w:r>
          </w:p>
        </w:tc>
        <w:tc>
          <w:tcPr>
            <w:tcW w:w="4537" w:type="dxa"/>
            <w:tcBorders>
              <w:top w:val="single" w:sz="4" w:space="0" w:color="auto"/>
              <w:left w:val="nil"/>
              <w:bottom w:val="single" w:sz="4" w:space="0" w:color="auto"/>
              <w:right w:val="single" w:sz="4" w:space="0" w:color="auto"/>
            </w:tcBorders>
            <w:shd w:val="clear" w:color="auto" w:fill="auto"/>
            <w:tcMar>
              <w:left w:w="108" w:type="dxa"/>
              <w:right w:w="108" w:type="dxa"/>
            </w:tcMar>
          </w:tcPr>
          <w:p w14:paraId="58491348" w14:textId="21F95B08" w:rsidR="00130A33" w:rsidRPr="003440C2" w:rsidRDefault="00130A33" w:rsidP="00130A33">
            <w:pPr>
              <w:spacing w:before="60" w:after="60" w:line="240" w:lineRule="auto"/>
              <w:jc w:val="left"/>
              <w:rPr>
                <w:rFonts w:cs="Arial"/>
                <w:sz w:val="16"/>
                <w:szCs w:val="16"/>
                <w:lang w:eastAsia="en-US"/>
              </w:rPr>
            </w:pPr>
            <w:r w:rsidRPr="003A450C">
              <w:rPr>
                <w:sz w:val="16"/>
                <w:szCs w:val="16"/>
              </w:rPr>
              <w:t>The purpose for which the dataset has been issued</w:t>
            </w:r>
          </w:p>
        </w:tc>
        <w:tc>
          <w:tcPr>
            <w:tcW w:w="850"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067595A4" w14:textId="65A796E8" w:rsidR="00130A33" w:rsidRPr="003440C2" w:rsidRDefault="00130A33" w:rsidP="00130A33">
            <w:pPr>
              <w:spacing w:before="60" w:after="60" w:line="240" w:lineRule="auto"/>
              <w:jc w:val="center"/>
              <w:rPr>
                <w:rFonts w:cs="Arial"/>
                <w:b/>
                <w:bCs/>
                <w:sz w:val="16"/>
                <w:szCs w:val="16"/>
                <w:lang w:eastAsia="en-US"/>
              </w:rPr>
            </w:pPr>
            <w:r w:rsidRPr="003440C2">
              <w:rPr>
                <w:rFonts w:cs="Arial"/>
                <w:sz w:val="16"/>
                <w:szCs w:val="16"/>
                <w:lang w:eastAsia="en-US"/>
              </w:rPr>
              <w:t>1</w:t>
            </w:r>
          </w:p>
        </w:tc>
        <w:tc>
          <w:tcPr>
            <w:tcW w:w="2691"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14:paraId="25CED848" w14:textId="290CE4BB" w:rsidR="00130A33" w:rsidRPr="003440C2" w:rsidRDefault="00130A33" w:rsidP="00130A33">
            <w:pPr>
              <w:spacing w:before="60" w:after="60" w:line="240" w:lineRule="auto"/>
              <w:jc w:val="left"/>
              <w:rPr>
                <w:rFonts w:cs="Arial"/>
                <w:b/>
                <w:bCs/>
                <w:sz w:val="16"/>
                <w:szCs w:val="16"/>
              </w:rPr>
            </w:pPr>
            <w:r w:rsidRPr="003440C2">
              <w:rPr>
                <w:rFonts w:cs="Arial"/>
                <w:sz w:val="16"/>
                <w:szCs w:val="16"/>
                <w:lang w:eastAsia="en-US"/>
              </w:rPr>
              <w:t>S100_Purpose</w:t>
            </w:r>
          </w:p>
        </w:tc>
        <w:tc>
          <w:tcPr>
            <w:tcW w:w="3550" w:type="dxa"/>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0330C671" w14:textId="0B25A555" w:rsidR="00130A33" w:rsidRPr="003440C2" w:rsidRDefault="00AE0A7C" w:rsidP="0050482B">
            <w:pPr>
              <w:spacing w:before="60" w:after="60" w:line="240" w:lineRule="auto"/>
              <w:jc w:val="left"/>
              <w:rPr>
                <w:rFonts w:cs="Arial"/>
                <w:b/>
                <w:bCs/>
                <w:sz w:val="16"/>
                <w:szCs w:val="16"/>
                <w:lang w:eastAsia="en-US"/>
              </w:rPr>
            </w:pPr>
            <w:r w:rsidRPr="00CA7F2D">
              <w:rPr>
                <w:rFonts w:cs="Arial"/>
                <w:sz w:val="16"/>
                <w:szCs w:val="16"/>
                <w:lang w:eastAsia="en-US"/>
              </w:rPr>
              <w:t>0..1 multiplicity in S-100 restricted to 1 in S-101</w:t>
            </w:r>
          </w:p>
        </w:tc>
      </w:tr>
      <w:tr w:rsidR="00353431" w:rsidRPr="003440C2" w14:paraId="68E3FD6B" w14:textId="77777777" w:rsidTr="00533D87">
        <w:trPr>
          <w:cantSplit/>
        </w:trPr>
        <w:tc>
          <w:tcPr>
            <w:tcW w:w="2650" w:type="dxa"/>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tcPr>
          <w:p w14:paraId="2AEE7600" w14:textId="3AE74A2A" w:rsidR="00130A33" w:rsidRPr="003440C2" w:rsidRDefault="00130A33" w:rsidP="00130A33">
            <w:pPr>
              <w:spacing w:before="60" w:after="60" w:line="240" w:lineRule="auto"/>
              <w:jc w:val="left"/>
              <w:rPr>
                <w:rFonts w:cs="Arial"/>
                <w:sz w:val="16"/>
                <w:szCs w:val="16"/>
                <w:lang w:eastAsia="en-US"/>
              </w:rPr>
            </w:pPr>
            <w:r w:rsidRPr="003440C2">
              <w:rPr>
                <w:rFonts w:cs="Arial"/>
                <w:sz w:val="16"/>
                <w:szCs w:val="16"/>
                <w:lang w:eastAsia="en-US"/>
              </w:rPr>
              <w:t>notForNavigation</w:t>
            </w:r>
          </w:p>
        </w:tc>
        <w:tc>
          <w:tcPr>
            <w:tcW w:w="4537" w:type="dxa"/>
            <w:tcBorders>
              <w:top w:val="single" w:sz="4" w:space="0" w:color="auto"/>
              <w:left w:val="nil"/>
              <w:bottom w:val="single" w:sz="8" w:space="0" w:color="000000"/>
              <w:right w:val="single" w:sz="4" w:space="0" w:color="auto"/>
            </w:tcBorders>
            <w:shd w:val="clear" w:color="auto" w:fill="auto"/>
            <w:tcMar>
              <w:left w:w="108" w:type="dxa"/>
              <w:right w:w="108" w:type="dxa"/>
            </w:tcMar>
          </w:tcPr>
          <w:p w14:paraId="1931A123" w14:textId="3E445764" w:rsidR="00130A33" w:rsidRPr="003440C2" w:rsidRDefault="00130A33" w:rsidP="00130A33">
            <w:pPr>
              <w:spacing w:before="60" w:after="60" w:line="240" w:lineRule="auto"/>
              <w:jc w:val="left"/>
              <w:rPr>
                <w:rFonts w:cs="Arial"/>
                <w:sz w:val="16"/>
                <w:szCs w:val="16"/>
                <w:lang w:eastAsia="en-US"/>
              </w:rPr>
            </w:pPr>
            <w:r>
              <w:rPr>
                <w:sz w:val="16"/>
                <w:szCs w:val="16"/>
              </w:rPr>
              <w:t>Indicates the dataset is not intended to be used for navigation</w:t>
            </w:r>
          </w:p>
        </w:tc>
        <w:tc>
          <w:tcPr>
            <w:tcW w:w="850" w:type="dxa"/>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tcPr>
          <w:p w14:paraId="1FFF8BF7" w14:textId="69552915" w:rsidR="00130A33" w:rsidRPr="003440C2" w:rsidRDefault="00130A33" w:rsidP="00130A33">
            <w:pPr>
              <w:spacing w:before="60" w:after="60" w:line="240" w:lineRule="auto"/>
              <w:jc w:val="center"/>
              <w:rPr>
                <w:rFonts w:cs="Arial"/>
                <w:sz w:val="16"/>
                <w:szCs w:val="16"/>
                <w:lang w:eastAsia="en-US"/>
              </w:rPr>
            </w:pPr>
            <w:r w:rsidRPr="003440C2">
              <w:rPr>
                <w:rFonts w:cs="Arial"/>
                <w:sz w:val="16"/>
                <w:szCs w:val="16"/>
                <w:lang w:eastAsia="en-US"/>
              </w:rPr>
              <w:t>1</w:t>
            </w:r>
          </w:p>
        </w:tc>
        <w:tc>
          <w:tcPr>
            <w:tcW w:w="2691" w:type="dxa"/>
            <w:tcBorders>
              <w:top w:val="single" w:sz="4" w:space="0" w:color="auto"/>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29A94AD0" w14:textId="6C9786A9" w:rsidR="00130A33" w:rsidRPr="003440C2" w:rsidRDefault="00130A33" w:rsidP="00130A33">
            <w:pPr>
              <w:spacing w:before="60" w:after="60" w:line="240" w:lineRule="auto"/>
              <w:jc w:val="left"/>
              <w:rPr>
                <w:rFonts w:cs="Arial"/>
                <w:sz w:val="16"/>
                <w:szCs w:val="16"/>
                <w:lang w:eastAsia="en-US"/>
              </w:rPr>
            </w:pPr>
            <w:r w:rsidRPr="003440C2">
              <w:rPr>
                <w:rFonts w:cs="Arial"/>
                <w:sz w:val="16"/>
                <w:szCs w:val="16"/>
                <w:lang w:eastAsia="en-US"/>
              </w:rPr>
              <w:t>Boolean</w:t>
            </w:r>
          </w:p>
        </w:tc>
        <w:tc>
          <w:tcPr>
            <w:tcW w:w="3550" w:type="dxa"/>
            <w:tcBorders>
              <w:top w:val="single" w:sz="4" w:space="0" w:color="auto"/>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0C160439" w14:textId="77777777" w:rsidR="00130A33" w:rsidRPr="003440C2" w:rsidRDefault="00130A33" w:rsidP="00130A33">
            <w:pPr>
              <w:spacing w:before="60" w:after="60" w:line="240" w:lineRule="auto"/>
              <w:jc w:val="left"/>
              <w:rPr>
                <w:rFonts w:cs="Arial"/>
                <w:sz w:val="16"/>
                <w:szCs w:val="16"/>
                <w:lang w:eastAsia="en-US"/>
              </w:rPr>
            </w:pPr>
            <w:r w:rsidRPr="003440C2">
              <w:rPr>
                <w:rFonts w:cs="Arial"/>
                <w:i/>
                <w:sz w:val="16"/>
                <w:szCs w:val="16"/>
                <w:lang w:eastAsia="en-US"/>
              </w:rPr>
              <w:t>True</w:t>
            </w:r>
            <w:r w:rsidRPr="003440C2">
              <w:rPr>
                <w:rFonts w:cs="Arial"/>
                <w:sz w:val="16"/>
                <w:szCs w:val="16"/>
                <w:lang w:eastAsia="en-US"/>
              </w:rPr>
              <w:t xml:space="preserve"> indicates the dataset is not intended to be used for navigation</w:t>
            </w:r>
          </w:p>
          <w:p w14:paraId="5EA7DD5C" w14:textId="43ACB7E1" w:rsidR="00130A33" w:rsidRPr="003440C2" w:rsidRDefault="00130A33" w:rsidP="00130A33">
            <w:pPr>
              <w:spacing w:before="60" w:after="0" w:line="240" w:lineRule="auto"/>
              <w:jc w:val="left"/>
              <w:rPr>
                <w:rFonts w:cs="Arial"/>
                <w:sz w:val="16"/>
                <w:szCs w:val="16"/>
              </w:rPr>
            </w:pPr>
            <w:r w:rsidRPr="003440C2">
              <w:rPr>
                <w:rFonts w:cs="Arial"/>
                <w:i/>
                <w:sz w:val="16"/>
                <w:szCs w:val="16"/>
                <w:lang w:eastAsia="en-US"/>
              </w:rPr>
              <w:t>False</w:t>
            </w:r>
            <w:r w:rsidRPr="003440C2">
              <w:rPr>
                <w:rFonts w:cs="Arial"/>
                <w:sz w:val="16"/>
                <w:szCs w:val="16"/>
                <w:lang w:eastAsia="en-US"/>
              </w:rPr>
              <w:t xml:space="preserve"> indicates the dataset is intended to be used for navigation</w:t>
            </w:r>
          </w:p>
        </w:tc>
      </w:tr>
      <w:tr w:rsidR="00353431" w:rsidRPr="003440C2" w14:paraId="63F9E995" w14:textId="77777777" w:rsidTr="00533D87">
        <w:trPr>
          <w:cantSplit/>
        </w:trPr>
        <w:tc>
          <w:tcPr>
            <w:tcW w:w="2650" w:type="dxa"/>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tcPr>
          <w:p w14:paraId="17E622AB" w14:textId="77777777" w:rsidR="00130A33" w:rsidRPr="003440C2" w:rsidRDefault="00130A33" w:rsidP="00130A33">
            <w:pPr>
              <w:spacing w:before="60" w:after="60" w:line="240" w:lineRule="auto"/>
              <w:jc w:val="left"/>
              <w:rPr>
                <w:rFonts w:cs="Arial"/>
                <w:sz w:val="16"/>
                <w:szCs w:val="16"/>
                <w:lang w:eastAsia="en-US"/>
              </w:rPr>
            </w:pPr>
            <w:r w:rsidRPr="003440C2">
              <w:rPr>
                <w:rFonts w:cs="Arial"/>
                <w:sz w:val="16"/>
                <w:szCs w:val="16"/>
                <w:lang w:eastAsia="en-US"/>
              </w:rPr>
              <w:t>specificUsage</w:t>
            </w:r>
          </w:p>
        </w:tc>
        <w:tc>
          <w:tcPr>
            <w:tcW w:w="4537" w:type="dxa"/>
            <w:tcBorders>
              <w:top w:val="single" w:sz="4" w:space="0" w:color="auto"/>
              <w:left w:val="nil"/>
              <w:bottom w:val="single" w:sz="8" w:space="0" w:color="000000"/>
              <w:right w:val="single" w:sz="4" w:space="0" w:color="auto"/>
            </w:tcBorders>
            <w:shd w:val="clear" w:color="auto" w:fill="auto"/>
            <w:tcMar>
              <w:left w:w="108" w:type="dxa"/>
              <w:right w:w="108" w:type="dxa"/>
            </w:tcMar>
          </w:tcPr>
          <w:p w14:paraId="72CCC1E5" w14:textId="5ED962EE" w:rsidR="00130A33" w:rsidRPr="003440C2" w:rsidRDefault="00130A33" w:rsidP="00130A33">
            <w:pPr>
              <w:spacing w:before="60" w:after="60" w:line="240" w:lineRule="auto"/>
              <w:jc w:val="left"/>
              <w:rPr>
                <w:rFonts w:cs="Arial"/>
                <w:b/>
                <w:bCs/>
                <w:sz w:val="16"/>
                <w:szCs w:val="16"/>
                <w:lang w:eastAsia="en-US"/>
              </w:rPr>
            </w:pPr>
            <w:r w:rsidRPr="003A450C">
              <w:rPr>
                <w:sz w:val="16"/>
                <w:szCs w:val="16"/>
              </w:rPr>
              <w:t>The use for which the dataset is intended</w:t>
            </w:r>
          </w:p>
        </w:tc>
        <w:tc>
          <w:tcPr>
            <w:tcW w:w="850" w:type="dxa"/>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tcPr>
          <w:p w14:paraId="34375BB8" w14:textId="0030F4D8" w:rsidR="00130A33" w:rsidRPr="003440C2" w:rsidRDefault="00130A33" w:rsidP="00130A33">
            <w:pPr>
              <w:spacing w:before="60" w:after="60" w:line="240" w:lineRule="auto"/>
              <w:jc w:val="center"/>
              <w:rPr>
                <w:rFonts w:cs="Arial"/>
                <w:b/>
                <w:bCs/>
                <w:sz w:val="16"/>
                <w:szCs w:val="16"/>
                <w:lang w:eastAsia="en-US"/>
              </w:rPr>
            </w:pPr>
            <w:r>
              <w:rPr>
                <w:rFonts w:cs="Arial"/>
                <w:sz w:val="16"/>
                <w:szCs w:val="16"/>
                <w:lang w:eastAsia="en-US"/>
              </w:rPr>
              <w:t>0..</w:t>
            </w:r>
            <w:r w:rsidRPr="003440C2">
              <w:rPr>
                <w:rFonts w:cs="Arial"/>
                <w:sz w:val="16"/>
                <w:szCs w:val="16"/>
                <w:lang w:eastAsia="en-US"/>
              </w:rPr>
              <w:t>1</w:t>
            </w:r>
          </w:p>
        </w:tc>
        <w:tc>
          <w:tcPr>
            <w:tcW w:w="2691" w:type="dxa"/>
            <w:tcBorders>
              <w:top w:val="single" w:sz="4" w:space="0" w:color="auto"/>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7625C5AF" w14:textId="7619A596" w:rsidR="00130A33" w:rsidRPr="003440C2" w:rsidRDefault="00130A33" w:rsidP="00130A33">
            <w:pPr>
              <w:spacing w:before="60" w:after="60" w:line="240" w:lineRule="auto"/>
              <w:jc w:val="left"/>
              <w:rPr>
                <w:rFonts w:cs="Arial"/>
                <w:b/>
                <w:bCs/>
                <w:sz w:val="16"/>
                <w:szCs w:val="16"/>
                <w:lang w:val="fr-FR" w:eastAsia="en-US"/>
              </w:rPr>
            </w:pPr>
            <w:r w:rsidRPr="003440C2">
              <w:rPr>
                <w:rFonts w:cs="Arial"/>
                <w:sz w:val="16"/>
                <w:szCs w:val="16"/>
              </w:rPr>
              <w:t>MD_USAGE&gt;specificUsage (</w:t>
            </w:r>
            <w:r>
              <w:rPr>
                <w:rFonts w:cs="Arial"/>
                <w:sz w:val="16"/>
                <w:szCs w:val="16"/>
              </w:rPr>
              <w:t>c</w:t>
            </w:r>
            <w:r w:rsidRPr="003440C2">
              <w:rPr>
                <w:rFonts w:cs="Arial"/>
                <w:sz w:val="16"/>
                <w:szCs w:val="16"/>
              </w:rPr>
              <w:t>haracter</w:t>
            </w:r>
            <w:r>
              <w:rPr>
                <w:rFonts w:cs="Arial"/>
                <w:sz w:val="16"/>
                <w:szCs w:val="16"/>
              </w:rPr>
              <w:t xml:space="preserve"> s</w:t>
            </w:r>
            <w:r w:rsidRPr="003440C2">
              <w:rPr>
                <w:rFonts w:cs="Arial"/>
                <w:sz w:val="16"/>
                <w:szCs w:val="16"/>
              </w:rPr>
              <w:t>tring)</w:t>
            </w:r>
          </w:p>
        </w:tc>
        <w:tc>
          <w:tcPr>
            <w:tcW w:w="3550" w:type="dxa"/>
            <w:tcBorders>
              <w:top w:val="single" w:sz="4" w:space="0" w:color="auto"/>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6ADAB90C" w14:textId="235A625F" w:rsidR="00130A33" w:rsidRPr="003440C2" w:rsidRDefault="00130A33" w:rsidP="00130A33">
            <w:pPr>
              <w:spacing w:before="60" w:after="60" w:line="240" w:lineRule="auto"/>
              <w:jc w:val="left"/>
              <w:rPr>
                <w:rFonts w:cs="Arial"/>
                <w:b/>
                <w:bCs/>
                <w:sz w:val="16"/>
                <w:szCs w:val="16"/>
                <w:lang w:eastAsia="en-US"/>
              </w:rPr>
            </w:pPr>
          </w:p>
        </w:tc>
      </w:tr>
      <w:tr w:rsidR="00353431" w:rsidRPr="003440C2" w14:paraId="1197AD9C" w14:textId="77777777" w:rsidTr="00533D87">
        <w:trPr>
          <w:cantSplit/>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0582EC73" w14:textId="77777777" w:rsidR="00130A33" w:rsidRPr="003440C2" w:rsidRDefault="00130A33" w:rsidP="00130A33">
            <w:pPr>
              <w:spacing w:before="60" w:after="60" w:line="240" w:lineRule="auto"/>
              <w:jc w:val="left"/>
              <w:rPr>
                <w:rFonts w:cs="Arial"/>
                <w:b/>
                <w:bCs/>
                <w:sz w:val="16"/>
                <w:szCs w:val="16"/>
                <w:lang w:eastAsia="en-US"/>
              </w:rPr>
            </w:pPr>
            <w:r w:rsidRPr="003440C2">
              <w:rPr>
                <w:rFonts w:cs="Arial"/>
                <w:sz w:val="16"/>
                <w:szCs w:val="16"/>
                <w:lang w:eastAsia="en-US"/>
              </w:rPr>
              <w:t>editionNumber</w:t>
            </w:r>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0AB599CC" w14:textId="5D7CA09D" w:rsidR="00130A33" w:rsidRPr="003440C2" w:rsidRDefault="00130A33" w:rsidP="00130A33">
            <w:pPr>
              <w:spacing w:before="60" w:after="60" w:line="240" w:lineRule="auto"/>
              <w:jc w:val="left"/>
              <w:rPr>
                <w:rFonts w:cs="Arial"/>
                <w:b/>
                <w:bCs/>
                <w:sz w:val="16"/>
                <w:szCs w:val="16"/>
                <w:lang w:eastAsia="en-US"/>
              </w:rPr>
            </w:pPr>
            <w:r w:rsidRPr="003A450C">
              <w:rPr>
                <w:sz w:val="16"/>
                <w:szCs w:val="16"/>
              </w:rPr>
              <w:t xml:space="preserve">The </w:t>
            </w:r>
            <w:r>
              <w:rPr>
                <w:sz w:val="16"/>
                <w:szCs w:val="16"/>
              </w:rPr>
              <w:t>E</w:t>
            </w:r>
            <w:r w:rsidRPr="003A450C">
              <w:rPr>
                <w:sz w:val="16"/>
                <w:szCs w:val="16"/>
              </w:rPr>
              <w:t>dition number of the dataset</w:t>
            </w:r>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73D9EC6A" w14:textId="4E6D70D1" w:rsidR="00130A33" w:rsidRPr="003440C2" w:rsidRDefault="00130A33" w:rsidP="00130A33">
            <w:pPr>
              <w:spacing w:before="60" w:after="60" w:line="240" w:lineRule="auto"/>
              <w:jc w:val="center"/>
              <w:rPr>
                <w:rFonts w:cs="Arial"/>
                <w:b/>
                <w:bCs/>
                <w:sz w:val="16"/>
                <w:szCs w:val="16"/>
                <w:lang w:eastAsia="en-US"/>
              </w:rPr>
            </w:pPr>
            <w:r w:rsidRPr="003440C2">
              <w:rPr>
                <w:rFonts w:cs="Arial"/>
                <w:sz w:val="16"/>
                <w:szCs w:val="16"/>
                <w:lang w:eastAsia="en-US"/>
              </w:rPr>
              <w:t>1</w:t>
            </w:r>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0A4F9F63" w14:textId="112A9987" w:rsidR="00130A33" w:rsidRPr="003440C2" w:rsidRDefault="00130A33" w:rsidP="00130A33">
            <w:pPr>
              <w:spacing w:before="60" w:after="60" w:line="240" w:lineRule="auto"/>
              <w:jc w:val="left"/>
              <w:rPr>
                <w:rFonts w:cs="Arial"/>
                <w:b/>
                <w:bCs/>
                <w:sz w:val="16"/>
                <w:szCs w:val="16"/>
                <w:lang w:eastAsia="en-US"/>
              </w:rPr>
            </w:pPr>
            <w:r>
              <w:rPr>
                <w:rFonts w:cs="Arial"/>
                <w:sz w:val="16"/>
                <w:szCs w:val="16"/>
                <w:lang w:eastAsia="en-US"/>
              </w:rPr>
              <w:t>Integer</w:t>
            </w:r>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2BA25CA0" w14:textId="53367FE3" w:rsidR="00130A33" w:rsidRPr="003440C2" w:rsidRDefault="00130A33" w:rsidP="00130A33">
            <w:pPr>
              <w:spacing w:before="60" w:after="60" w:line="240" w:lineRule="auto"/>
              <w:jc w:val="left"/>
              <w:rPr>
                <w:rFonts w:cs="Arial"/>
                <w:b/>
                <w:bCs/>
                <w:sz w:val="16"/>
                <w:szCs w:val="16"/>
                <w:lang w:eastAsia="en-US"/>
              </w:rPr>
            </w:pPr>
            <w:r w:rsidRPr="003440C2">
              <w:rPr>
                <w:rFonts w:cs="Arial"/>
                <w:sz w:val="16"/>
                <w:szCs w:val="16"/>
                <w:lang w:eastAsia="en-US"/>
              </w:rPr>
              <w:t>When a dataset is initially created, the Edition number 1 is assigned to it. The Edition number is increased by 1 at each New Edition. Edition number remains the same for update and re-issue</w:t>
            </w:r>
          </w:p>
          <w:p w14:paraId="336A56FB" w14:textId="0127DF1F" w:rsidR="00130A33" w:rsidRPr="003440C2" w:rsidRDefault="00130A33" w:rsidP="00130A33">
            <w:pPr>
              <w:spacing w:before="60" w:after="60" w:line="240" w:lineRule="auto"/>
              <w:jc w:val="left"/>
              <w:rPr>
                <w:rFonts w:cs="Arial"/>
                <w:b/>
                <w:bCs/>
                <w:sz w:val="16"/>
                <w:szCs w:val="16"/>
                <w:lang w:eastAsia="en-US"/>
              </w:rPr>
            </w:pPr>
            <w:r w:rsidRPr="003440C2">
              <w:rPr>
                <w:rFonts w:cs="Arial"/>
                <w:bCs/>
                <w:sz w:val="16"/>
                <w:szCs w:val="16"/>
                <w:lang w:eastAsia="en-US"/>
              </w:rPr>
              <w:t>0..1 multiplicity in S-100 restricted to 1 in S-101</w:t>
            </w:r>
          </w:p>
        </w:tc>
      </w:tr>
      <w:tr w:rsidR="00353431" w:rsidRPr="003440C2" w14:paraId="2F3C157F" w14:textId="77777777" w:rsidTr="00533D87">
        <w:trPr>
          <w:cantSplit/>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02EBE5A9" w14:textId="77777777" w:rsidR="00130A33" w:rsidRPr="003440C2" w:rsidRDefault="00130A33" w:rsidP="00130A33">
            <w:pPr>
              <w:spacing w:before="60" w:after="60" w:line="240" w:lineRule="auto"/>
              <w:jc w:val="left"/>
              <w:rPr>
                <w:rFonts w:cs="Arial"/>
                <w:b/>
                <w:bCs/>
                <w:sz w:val="16"/>
                <w:szCs w:val="16"/>
                <w:lang w:eastAsia="en-US"/>
              </w:rPr>
            </w:pPr>
            <w:r w:rsidRPr="003440C2">
              <w:rPr>
                <w:rFonts w:cs="Arial"/>
                <w:sz w:val="16"/>
                <w:szCs w:val="16"/>
                <w:lang w:eastAsia="en-US"/>
              </w:rPr>
              <w:lastRenderedPageBreak/>
              <w:t>updateNumber</w:t>
            </w:r>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2ED62969" w14:textId="2A509880" w:rsidR="00130A33" w:rsidRPr="003440C2" w:rsidRDefault="00130A33" w:rsidP="00130A33">
            <w:pPr>
              <w:spacing w:before="60" w:after="60" w:line="240" w:lineRule="auto"/>
              <w:jc w:val="left"/>
              <w:rPr>
                <w:rFonts w:cs="Arial"/>
                <w:b/>
                <w:bCs/>
                <w:sz w:val="16"/>
                <w:szCs w:val="16"/>
                <w:lang w:eastAsia="en-US"/>
              </w:rPr>
            </w:pPr>
            <w:r w:rsidRPr="003A450C">
              <w:rPr>
                <w:sz w:val="16"/>
                <w:szCs w:val="16"/>
              </w:rPr>
              <w:t>Update number assigned to the dataset and increased by one for each subsequent update</w:t>
            </w:r>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68FF70A5" w14:textId="578DCE6D" w:rsidR="00130A33" w:rsidRPr="003440C2" w:rsidRDefault="00130A33" w:rsidP="00130A33">
            <w:pPr>
              <w:spacing w:before="60" w:after="60" w:line="240" w:lineRule="auto"/>
              <w:jc w:val="center"/>
              <w:rPr>
                <w:rFonts w:cs="Arial"/>
                <w:b/>
                <w:bCs/>
                <w:sz w:val="16"/>
                <w:szCs w:val="16"/>
                <w:lang w:eastAsia="en-US"/>
              </w:rPr>
            </w:pPr>
            <w:r w:rsidRPr="003440C2">
              <w:rPr>
                <w:rFonts w:cs="Arial"/>
                <w:sz w:val="16"/>
                <w:szCs w:val="16"/>
                <w:lang w:eastAsia="en-US"/>
              </w:rPr>
              <w:t>1</w:t>
            </w:r>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2A915012" w14:textId="70F732C6" w:rsidR="00130A33" w:rsidRPr="003440C2" w:rsidRDefault="00130A33" w:rsidP="00130A33">
            <w:pPr>
              <w:spacing w:before="60" w:after="60" w:line="240" w:lineRule="auto"/>
              <w:jc w:val="left"/>
              <w:rPr>
                <w:rFonts w:cs="Arial"/>
                <w:b/>
                <w:bCs/>
                <w:sz w:val="16"/>
                <w:szCs w:val="16"/>
                <w:lang w:eastAsia="en-US"/>
              </w:rPr>
            </w:pPr>
            <w:r>
              <w:rPr>
                <w:rFonts w:cs="Arial"/>
                <w:sz w:val="16"/>
                <w:szCs w:val="16"/>
                <w:lang w:eastAsia="en-US"/>
              </w:rPr>
              <w:t>Integer</w:t>
            </w:r>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23B98C1F" w14:textId="62B91485" w:rsidR="00130A33" w:rsidRPr="003440C2" w:rsidRDefault="00130A33" w:rsidP="00130A33">
            <w:pPr>
              <w:spacing w:before="60" w:after="60" w:line="240" w:lineRule="auto"/>
              <w:jc w:val="left"/>
              <w:rPr>
                <w:rFonts w:cs="Arial"/>
                <w:b/>
                <w:bCs/>
                <w:sz w:val="16"/>
                <w:szCs w:val="16"/>
                <w:lang w:eastAsia="en-US"/>
              </w:rPr>
            </w:pPr>
            <w:r w:rsidRPr="003440C2">
              <w:rPr>
                <w:rFonts w:cs="Arial"/>
                <w:sz w:val="16"/>
                <w:szCs w:val="16"/>
                <w:lang w:eastAsia="en-US"/>
              </w:rPr>
              <w:t>Update number 0 is assigned to a new dataset</w:t>
            </w:r>
          </w:p>
          <w:p w14:paraId="02B32FC4" w14:textId="58CA214B" w:rsidR="00130A33" w:rsidRPr="003440C2" w:rsidRDefault="00130A33" w:rsidP="00130A33">
            <w:pPr>
              <w:spacing w:before="60" w:after="60" w:line="240" w:lineRule="auto"/>
              <w:jc w:val="left"/>
              <w:rPr>
                <w:rFonts w:cs="Arial"/>
                <w:b/>
                <w:bCs/>
                <w:sz w:val="16"/>
                <w:szCs w:val="16"/>
                <w:lang w:eastAsia="en-US"/>
              </w:rPr>
            </w:pPr>
            <w:r w:rsidRPr="003440C2">
              <w:rPr>
                <w:rFonts w:cs="Arial"/>
                <w:bCs/>
                <w:sz w:val="16"/>
                <w:szCs w:val="16"/>
                <w:lang w:eastAsia="en-US"/>
              </w:rPr>
              <w:t>0..1 multiplicity in S-100 restricted to 1 in S-101</w:t>
            </w:r>
          </w:p>
        </w:tc>
      </w:tr>
      <w:tr w:rsidR="00353431" w:rsidRPr="003440C2" w14:paraId="7C163B27" w14:textId="77777777" w:rsidTr="00533D87">
        <w:trPr>
          <w:cantSplit/>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2F1171D2" w14:textId="77777777" w:rsidR="00130A33" w:rsidRPr="003440C2" w:rsidRDefault="00130A33" w:rsidP="00130A33">
            <w:pPr>
              <w:spacing w:before="60" w:after="60" w:line="240" w:lineRule="auto"/>
              <w:jc w:val="left"/>
              <w:rPr>
                <w:rFonts w:cs="Arial"/>
                <w:b/>
                <w:bCs/>
                <w:sz w:val="16"/>
                <w:szCs w:val="16"/>
                <w:lang w:eastAsia="en-US"/>
              </w:rPr>
            </w:pPr>
            <w:r w:rsidRPr="003440C2">
              <w:rPr>
                <w:rFonts w:cs="Arial"/>
                <w:sz w:val="16"/>
                <w:szCs w:val="16"/>
                <w:lang w:eastAsia="en-US"/>
              </w:rPr>
              <w:t>updateApplicationDate</w:t>
            </w:r>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4B48571C" w14:textId="4E966E0C" w:rsidR="00130A33" w:rsidRPr="003440C2" w:rsidRDefault="00130A33" w:rsidP="00130A33">
            <w:pPr>
              <w:spacing w:before="60" w:after="60" w:line="240" w:lineRule="auto"/>
              <w:jc w:val="left"/>
              <w:rPr>
                <w:rFonts w:cs="Arial"/>
                <w:b/>
                <w:bCs/>
                <w:sz w:val="16"/>
                <w:szCs w:val="16"/>
                <w:lang w:eastAsia="en-US"/>
              </w:rPr>
            </w:pPr>
            <w:r w:rsidRPr="003A450C">
              <w:rPr>
                <w:rFonts w:eastAsia="Times New Roman"/>
                <w:sz w:val="16"/>
                <w:szCs w:val="16"/>
              </w:rPr>
              <w:t>This date is only used for the base cell files (that is new data set, re-issue and new edition), not update cell files. All updates dated on or before this date must have been applied by the producer</w:t>
            </w:r>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3142B480" w14:textId="763516E4" w:rsidR="00130A33" w:rsidRPr="003440C2" w:rsidRDefault="00130A33" w:rsidP="00130A33">
            <w:pPr>
              <w:spacing w:before="60" w:after="60" w:line="240" w:lineRule="auto"/>
              <w:jc w:val="center"/>
              <w:rPr>
                <w:rFonts w:cs="Arial"/>
                <w:b/>
                <w:bCs/>
                <w:sz w:val="16"/>
                <w:szCs w:val="16"/>
                <w:lang w:eastAsia="en-US"/>
              </w:rPr>
            </w:pPr>
            <w:r w:rsidRPr="003440C2">
              <w:rPr>
                <w:rFonts w:cs="Arial"/>
                <w:sz w:val="16"/>
                <w:szCs w:val="16"/>
                <w:lang w:eastAsia="en-US"/>
              </w:rPr>
              <w:t>0..1</w:t>
            </w:r>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6713587B" w14:textId="77777777" w:rsidR="00130A33" w:rsidRPr="003440C2" w:rsidRDefault="00130A33" w:rsidP="00130A33">
            <w:pPr>
              <w:spacing w:before="60" w:after="60" w:line="240" w:lineRule="auto"/>
              <w:jc w:val="left"/>
              <w:rPr>
                <w:rFonts w:cs="Arial"/>
                <w:b/>
                <w:bCs/>
                <w:sz w:val="16"/>
                <w:szCs w:val="16"/>
                <w:lang w:eastAsia="en-US"/>
              </w:rPr>
            </w:pPr>
            <w:r w:rsidRPr="003440C2">
              <w:rPr>
                <w:rFonts w:cs="Arial"/>
                <w:sz w:val="16"/>
                <w:szCs w:val="16"/>
                <w:lang w:eastAsia="en-US"/>
              </w:rPr>
              <w:t>Date</w:t>
            </w:r>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6C36598C" w14:textId="5A69DC19" w:rsidR="00130A33" w:rsidRPr="003440C2" w:rsidRDefault="00130A33" w:rsidP="00130A33">
            <w:pPr>
              <w:snapToGrid w:val="0"/>
              <w:spacing w:before="60" w:after="60" w:line="240" w:lineRule="auto"/>
              <w:jc w:val="left"/>
              <w:rPr>
                <w:rFonts w:eastAsia="Times New Roman" w:cs="Arial"/>
                <w:sz w:val="16"/>
                <w:szCs w:val="16"/>
              </w:rPr>
            </w:pPr>
          </w:p>
        </w:tc>
      </w:tr>
      <w:tr w:rsidR="00353431" w:rsidRPr="003440C2" w14:paraId="51F9BD6E" w14:textId="77777777" w:rsidTr="00533D87">
        <w:trPr>
          <w:cantSplit/>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193EA26B" w14:textId="21926247" w:rsidR="00130A33" w:rsidRPr="003440C2" w:rsidRDefault="00130A33" w:rsidP="00130A33">
            <w:pPr>
              <w:spacing w:before="60" w:after="60" w:line="240" w:lineRule="auto"/>
              <w:jc w:val="left"/>
              <w:rPr>
                <w:rFonts w:cs="Arial"/>
                <w:sz w:val="16"/>
                <w:szCs w:val="16"/>
                <w:lang w:eastAsia="en-US"/>
              </w:rPr>
            </w:pPr>
            <w:r w:rsidRPr="003440C2">
              <w:rPr>
                <w:rFonts w:cs="Arial"/>
                <w:sz w:val="16"/>
                <w:szCs w:val="16"/>
                <w:lang w:eastAsia="en-US"/>
              </w:rPr>
              <w:t>referenceID</w:t>
            </w:r>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12E9B49F" w14:textId="2A2D9721" w:rsidR="00130A33" w:rsidRPr="003440C2" w:rsidRDefault="00130A33" w:rsidP="00130A33">
            <w:pPr>
              <w:spacing w:before="60" w:after="60" w:line="240" w:lineRule="auto"/>
              <w:jc w:val="left"/>
              <w:rPr>
                <w:rFonts w:cs="Arial"/>
                <w:sz w:val="16"/>
                <w:szCs w:val="16"/>
                <w:lang w:eastAsia="en-US"/>
              </w:rPr>
            </w:pPr>
            <w:r>
              <w:rPr>
                <w:sz w:val="16"/>
                <w:szCs w:val="16"/>
              </w:rPr>
              <w:t>Reference back to the datasetID</w:t>
            </w:r>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2AC2F1C2" w14:textId="6DBC2D39" w:rsidR="00130A33" w:rsidRPr="003440C2" w:rsidRDefault="00130A33" w:rsidP="00130A33">
            <w:pPr>
              <w:spacing w:before="60" w:after="60" w:line="240" w:lineRule="auto"/>
              <w:jc w:val="center"/>
              <w:rPr>
                <w:rFonts w:cs="Arial"/>
                <w:b/>
                <w:bCs/>
                <w:sz w:val="16"/>
                <w:szCs w:val="16"/>
                <w:lang w:eastAsia="en-US"/>
              </w:rPr>
            </w:pPr>
            <w:r w:rsidRPr="003440C2">
              <w:rPr>
                <w:rFonts w:cs="Arial"/>
                <w:sz w:val="16"/>
                <w:szCs w:val="16"/>
                <w:lang w:eastAsia="en-US"/>
              </w:rPr>
              <w:t>0..1</w:t>
            </w:r>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13C16995" w14:textId="7A7EDF4A" w:rsidR="00130A33" w:rsidRPr="003440C2" w:rsidRDefault="00130A33" w:rsidP="00130A33">
            <w:pPr>
              <w:spacing w:before="60" w:after="60" w:line="240" w:lineRule="auto"/>
              <w:jc w:val="left"/>
              <w:rPr>
                <w:rFonts w:cs="Arial"/>
                <w:sz w:val="16"/>
                <w:szCs w:val="16"/>
                <w:lang w:eastAsia="en-US"/>
              </w:rPr>
            </w:pPr>
            <w:r w:rsidRPr="003440C2">
              <w:rPr>
                <w:rFonts w:cs="Arial"/>
                <w:sz w:val="16"/>
                <w:szCs w:val="16"/>
              </w:rPr>
              <w:t>URN</w:t>
            </w:r>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70491104" w14:textId="77777777" w:rsidR="00130A33" w:rsidRPr="003440C2" w:rsidRDefault="00130A33" w:rsidP="00130A33">
            <w:pPr>
              <w:snapToGrid w:val="0"/>
              <w:spacing w:before="60" w:after="60" w:line="240" w:lineRule="auto"/>
              <w:jc w:val="left"/>
              <w:rPr>
                <w:rFonts w:cs="Arial"/>
                <w:sz w:val="16"/>
                <w:szCs w:val="16"/>
              </w:rPr>
            </w:pPr>
            <w:r w:rsidRPr="003440C2">
              <w:rPr>
                <w:rFonts w:cs="Arial"/>
                <w:sz w:val="16"/>
                <w:szCs w:val="16"/>
              </w:rPr>
              <w:t>Update metadata refers to the datasetID of the dataset metadata. This is used if and only if the dataset is an update</w:t>
            </w:r>
          </w:p>
          <w:p w14:paraId="7DFC4541" w14:textId="3E1EBF76" w:rsidR="00130A33" w:rsidRPr="003440C2" w:rsidRDefault="00130A33" w:rsidP="00130A33">
            <w:pPr>
              <w:snapToGrid w:val="0"/>
              <w:spacing w:before="60" w:after="60" w:line="240" w:lineRule="auto"/>
              <w:jc w:val="left"/>
              <w:rPr>
                <w:rFonts w:eastAsia="Times New Roman" w:cs="Arial"/>
                <w:sz w:val="16"/>
                <w:szCs w:val="16"/>
              </w:rPr>
            </w:pPr>
            <w:r w:rsidRPr="003440C2">
              <w:rPr>
                <w:rFonts w:cs="Arial"/>
                <w:sz w:val="16"/>
                <w:szCs w:val="16"/>
              </w:rPr>
              <w:t>The URN must be an MRN</w:t>
            </w:r>
          </w:p>
        </w:tc>
      </w:tr>
      <w:tr w:rsidR="00353431" w:rsidRPr="003440C2" w14:paraId="29AD964A" w14:textId="77777777" w:rsidTr="00533D87">
        <w:trPr>
          <w:cantSplit/>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7BE84B90" w14:textId="77777777" w:rsidR="00130A33" w:rsidRPr="003440C2" w:rsidRDefault="00130A33" w:rsidP="00130A33">
            <w:pPr>
              <w:spacing w:before="60" w:after="60" w:line="240" w:lineRule="auto"/>
              <w:jc w:val="left"/>
              <w:rPr>
                <w:rFonts w:cs="Arial"/>
                <w:b/>
                <w:bCs/>
                <w:sz w:val="16"/>
                <w:szCs w:val="16"/>
                <w:lang w:eastAsia="en-US"/>
              </w:rPr>
            </w:pPr>
            <w:r w:rsidRPr="003440C2">
              <w:rPr>
                <w:rFonts w:cs="Arial"/>
                <w:sz w:val="16"/>
                <w:szCs w:val="16"/>
                <w:lang w:eastAsia="en-US"/>
              </w:rPr>
              <w:t>issueDate</w:t>
            </w:r>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19A7D205" w14:textId="320BA3FB" w:rsidR="00130A33" w:rsidRPr="003440C2" w:rsidRDefault="00130A33" w:rsidP="00130A33">
            <w:pPr>
              <w:spacing w:before="60" w:after="60" w:line="240" w:lineRule="auto"/>
              <w:jc w:val="left"/>
              <w:rPr>
                <w:rFonts w:cs="Arial"/>
                <w:b/>
                <w:bCs/>
                <w:sz w:val="16"/>
                <w:szCs w:val="16"/>
                <w:lang w:eastAsia="en-US"/>
              </w:rPr>
            </w:pPr>
            <w:r w:rsidRPr="003A450C">
              <w:rPr>
                <w:rFonts w:eastAsia="Times New Roman"/>
                <w:sz w:val="16"/>
                <w:szCs w:val="16"/>
              </w:rPr>
              <w:t xml:space="preserve">Date on which the data was made available by the </w:t>
            </w:r>
            <w:r>
              <w:rPr>
                <w:rFonts w:eastAsia="Times New Roman"/>
                <w:sz w:val="16"/>
                <w:szCs w:val="16"/>
              </w:rPr>
              <w:t>D</w:t>
            </w:r>
            <w:r w:rsidRPr="003A450C">
              <w:rPr>
                <w:rFonts w:eastAsia="Times New Roman"/>
                <w:sz w:val="16"/>
                <w:szCs w:val="16"/>
              </w:rPr>
              <w:t xml:space="preserve">ata </w:t>
            </w:r>
            <w:r>
              <w:rPr>
                <w:rFonts w:eastAsia="Times New Roman"/>
                <w:sz w:val="16"/>
                <w:szCs w:val="16"/>
              </w:rPr>
              <w:t>P</w:t>
            </w:r>
            <w:r w:rsidRPr="003A450C">
              <w:rPr>
                <w:rFonts w:eastAsia="Times New Roman"/>
                <w:sz w:val="16"/>
                <w:szCs w:val="16"/>
              </w:rPr>
              <w:t>roducer</w:t>
            </w:r>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5630C349" w14:textId="671FE269" w:rsidR="00130A33" w:rsidRPr="003440C2" w:rsidRDefault="00130A33" w:rsidP="00130A33">
            <w:pPr>
              <w:spacing w:before="60" w:after="60" w:line="240" w:lineRule="auto"/>
              <w:jc w:val="center"/>
              <w:rPr>
                <w:rFonts w:cs="Arial"/>
                <w:b/>
                <w:bCs/>
                <w:sz w:val="16"/>
                <w:szCs w:val="16"/>
                <w:lang w:eastAsia="en-US"/>
              </w:rPr>
            </w:pPr>
            <w:r w:rsidRPr="003440C2">
              <w:rPr>
                <w:rFonts w:cs="Arial"/>
                <w:sz w:val="16"/>
                <w:szCs w:val="16"/>
                <w:lang w:eastAsia="en-US"/>
              </w:rPr>
              <w:t>1</w:t>
            </w:r>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27C0AD93" w14:textId="77777777" w:rsidR="00130A33" w:rsidRPr="003440C2" w:rsidRDefault="00130A33" w:rsidP="00130A33">
            <w:pPr>
              <w:spacing w:before="60" w:after="60" w:line="240" w:lineRule="auto"/>
              <w:jc w:val="left"/>
              <w:rPr>
                <w:rFonts w:cs="Arial"/>
                <w:b/>
                <w:bCs/>
                <w:sz w:val="16"/>
                <w:szCs w:val="16"/>
                <w:lang w:eastAsia="en-US"/>
              </w:rPr>
            </w:pPr>
            <w:r w:rsidRPr="003440C2">
              <w:rPr>
                <w:rFonts w:cs="Arial"/>
                <w:sz w:val="16"/>
                <w:szCs w:val="16"/>
                <w:lang w:eastAsia="en-US"/>
              </w:rPr>
              <w:t>Date</w:t>
            </w:r>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25CFA304" w14:textId="78DD557B" w:rsidR="00130A33" w:rsidRPr="003440C2" w:rsidRDefault="00130A33" w:rsidP="00130A33">
            <w:pPr>
              <w:spacing w:before="60" w:after="60" w:line="240" w:lineRule="auto"/>
              <w:jc w:val="left"/>
              <w:rPr>
                <w:rFonts w:cs="Arial"/>
                <w:b/>
                <w:bCs/>
                <w:sz w:val="16"/>
                <w:szCs w:val="16"/>
                <w:lang w:eastAsia="en-US"/>
              </w:rPr>
            </w:pPr>
          </w:p>
        </w:tc>
      </w:tr>
      <w:tr w:rsidR="00353431" w:rsidRPr="003440C2" w14:paraId="26983FAF" w14:textId="77777777" w:rsidTr="00533D87">
        <w:trPr>
          <w:cantSplit/>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44257A26" w14:textId="251DA46F" w:rsidR="00130A33" w:rsidRPr="003440C2" w:rsidRDefault="00130A33" w:rsidP="00130A33">
            <w:pPr>
              <w:spacing w:before="60" w:after="60" w:line="240" w:lineRule="auto"/>
              <w:jc w:val="left"/>
              <w:rPr>
                <w:rFonts w:cs="Arial"/>
                <w:sz w:val="16"/>
                <w:szCs w:val="16"/>
                <w:lang w:eastAsia="en-US"/>
              </w:rPr>
            </w:pPr>
            <w:r w:rsidRPr="003440C2">
              <w:rPr>
                <w:rFonts w:cs="Arial"/>
                <w:sz w:val="16"/>
                <w:szCs w:val="16"/>
              </w:rPr>
              <w:t>issueTime</w:t>
            </w:r>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6CCBE74F" w14:textId="5E253609" w:rsidR="00130A33" w:rsidRPr="003440C2" w:rsidRDefault="00130A33" w:rsidP="00130A33">
            <w:pPr>
              <w:spacing w:before="60" w:after="60" w:line="240" w:lineRule="auto"/>
              <w:jc w:val="left"/>
              <w:rPr>
                <w:rFonts w:cs="Arial"/>
                <w:sz w:val="16"/>
                <w:szCs w:val="16"/>
                <w:lang w:eastAsia="en-US"/>
              </w:rPr>
            </w:pPr>
            <w:r w:rsidRPr="003A450C">
              <w:rPr>
                <w:rFonts w:eastAsia="Times New Roman"/>
                <w:sz w:val="16"/>
                <w:szCs w:val="16"/>
              </w:rPr>
              <w:t xml:space="preserve">Time of day at which the data was made available by the </w:t>
            </w:r>
            <w:r>
              <w:rPr>
                <w:rFonts w:eastAsia="Times New Roman"/>
                <w:sz w:val="16"/>
                <w:szCs w:val="16"/>
              </w:rPr>
              <w:t>D</w:t>
            </w:r>
            <w:r w:rsidRPr="003A450C">
              <w:rPr>
                <w:rFonts w:eastAsia="Times New Roman"/>
                <w:sz w:val="16"/>
                <w:szCs w:val="16"/>
              </w:rPr>
              <w:t xml:space="preserve">ata </w:t>
            </w:r>
            <w:r>
              <w:rPr>
                <w:rFonts w:eastAsia="Times New Roman"/>
                <w:sz w:val="16"/>
                <w:szCs w:val="16"/>
              </w:rPr>
              <w:t>P</w:t>
            </w:r>
            <w:r w:rsidRPr="003A450C">
              <w:rPr>
                <w:rFonts w:eastAsia="Times New Roman"/>
                <w:sz w:val="16"/>
                <w:szCs w:val="16"/>
              </w:rPr>
              <w:t>roducer</w:t>
            </w:r>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6575A3EE" w14:textId="4D3DB5FA" w:rsidR="00130A33" w:rsidRPr="003440C2" w:rsidRDefault="00130A33" w:rsidP="00130A33">
            <w:pPr>
              <w:spacing w:before="60" w:after="60" w:line="240" w:lineRule="auto"/>
              <w:jc w:val="center"/>
              <w:rPr>
                <w:rFonts w:cs="Arial"/>
                <w:b/>
                <w:bCs/>
                <w:sz w:val="16"/>
                <w:szCs w:val="16"/>
                <w:lang w:eastAsia="en-US"/>
              </w:rPr>
            </w:pPr>
            <w:r w:rsidRPr="003440C2">
              <w:rPr>
                <w:rFonts w:cs="Arial"/>
                <w:sz w:val="16"/>
                <w:szCs w:val="16"/>
                <w:lang w:eastAsia="en-US"/>
              </w:rPr>
              <w:t>0..1</w:t>
            </w:r>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6D1EC065" w14:textId="6BC44A4D" w:rsidR="00130A33" w:rsidRPr="003440C2" w:rsidRDefault="00130A33" w:rsidP="00130A33">
            <w:pPr>
              <w:spacing w:before="60" w:after="60" w:line="240" w:lineRule="auto"/>
              <w:jc w:val="left"/>
              <w:rPr>
                <w:rFonts w:cs="Arial"/>
                <w:sz w:val="16"/>
                <w:szCs w:val="16"/>
                <w:lang w:eastAsia="en-US"/>
              </w:rPr>
            </w:pPr>
            <w:r w:rsidRPr="003440C2">
              <w:rPr>
                <w:rFonts w:cs="Arial"/>
                <w:sz w:val="16"/>
                <w:szCs w:val="16"/>
              </w:rPr>
              <w:t>Time</w:t>
            </w:r>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4FC7C1DA" w14:textId="64634FED" w:rsidR="00130A33" w:rsidRPr="003440C2" w:rsidRDefault="00130A33" w:rsidP="00130A33">
            <w:pPr>
              <w:spacing w:before="60" w:after="60" w:line="240" w:lineRule="auto"/>
              <w:jc w:val="left"/>
              <w:rPr>
                <w:rFonts w:cs="Arial"/>
                <w:sz w:val="16"/>
                <w:szCs w:val="16"/>
                <w:lang w:eastAsia="en-US"/>
              </w:rPr>
            </w:pPr>
            <w:r w:rsidRPr="003440C2">
              <w:rPr>
                <w:rFonts w:cs="Arial"/>
                <w:sz w:val="16"/>
                <w:szCs w:val="16"/>
              </w:rPr>
              <w:t>The S-100 datatype Time</w:t>
            </w:r>
          </w:p>
        </w:tc>
      </w:tr>
      <w:tr w:rsidR="00353431" w:rsidRPr="003440C2" w14:paraId="433461FC" w14:textId="77777777" w:rsidTr="00533D87">
        <w:trPr>
          <w:cantSplit/>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5021ED30" w14:textId="66B63058" w:rsidR="00130A33" w:rsidRPr="003440C2" w:rsidRDefault="00130A33" w:rsidP="00130A33">
            <w:pPr>
              <w:spacing w:before="60" w:after="60" w:line="240" w:lineRule="auto"/>
              <w:jc w:val="left"/>
              <w:rPr>
                <w:rFonts w:cs="Arial"/>
                <w:sz w:val="16"/>
                <w:szCs w:val="16"/>
              </w:rPr>
            </w:pPr>
            <w:r w:rsidRPr="003440C2">
              <w:rPr>
                <w:rFonts w:cs="Arial"/>
                <w:sz w:val="16"/>
                <w:szCs w:val="16"/>
                <w:lang w:eastAsia="en-US"/>
              </w:rPr>
              <w:t>boundingBox</w:t>
            </w:r>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409532F6" w14:textId="5496D5E7" w:rsidR="00130A33" w:rsidRPr="003440C2" w:rsidRDefault="00130A33" w:rsidP="00130A33">
            <w:pPr>
              <w:spacing w:before="60" w:after="60" w:line="240" w:lineRule="auto"/>
              <w:jc w:val="left"/>
              <w:rPr>
                <w:rFonts w:cs="Arial"/>
                <w:sz w:val="16"/>
                <w:szCs w:val="16"/>
                <w:lang w:eastAsia="en-US"/>
              </w:rPr>
            </w:pPr>
            <w:r w:rsidRPr="00434BE4">
              <w:rPr>
                <w:sz w:val="16"/>
                <w:szCs w:val="16"/>
              </w:rPr>
              <w:t>The extent of the dataset limits</w:t>
            </w:r>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36D0F01E" w14:textId="537B1DDF" w:rsidR="00130A33" w:rsidRPr="003440C2" w:rsidRDefault="00130A33" w:rsidP="00130A33">
            <w:pPr>
              <w:spacing w:before="60" w:after="60" w:line="240" w:lineRule="auto"/>
              <w:jc w:val="center"/>
              <w:rPr>
                <w:rFonts w:cs="Arial"/>
                <w:b/>
                <w:bCs/>
                <w:sz w:val="16"/>
                <w:szCs w:val="16"/>
                <w:lang w:eastAsia="en-US"/>
              </w:rPr>
            </w:pPr>
            <w:r w:rsidRPr="003440C2">
              <w:rPr>
                <w:rFonts w:cs="Arial"/>
                <w:sz w:val="16"/>
                <w:szCs w:val="16"/>
                <w:lang w:eastAsia="en-US"/>
              </w:rPr>
              <w:t>1</w:t>
            </w:r>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08988632" w14:textId="4A6C8999" w:rsidR="00130A33" w:rsidRPr="003440C2" w:rsidRDefault="00130A33" w:rsidP="00130A33">
            <w:pPr>
              <w:spacing w:before="60" w:after="60" w:line="240" w:lineRule="auto"/>
              <w:jc w:val="left"/>
              <w:rPr>
                <w:rFonts w:cs="Arial"/>
                <w:sz w:val="16"/>
                <w:szCs w:val="16"/>
              </w:rPr>
            </w:pPr>
            <w:r w:rsidRPr="003440C2">
              <w:rPr>
                <w:rFonts w:cs="Arial"/>
                <w:sz w:val="16"/>
                <w:szCs w:val="16"/>
              </w:rPr>
              <w:t>EX_GeographicBoundingBox</w:t>
            </w:r>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5E60D0BA" w14:textId="509ECC31" w:rsidR="00130A33" w:rsidRPr="003440C2" w:rsidRDefault="00130A33" w:rsidP="00130A33">
            <w:pPr>
              <w:spacing w:before="60" w:after="60" w:line="240" w:lineRule="auto"/>
              <w:jc w:val="left"/>
              <w:rPr>
                <w:rFonts w:cs="Arial"/>
                <w:sz w:val="16"/>
                <w:szCs w:val="16"/>
              </w:rPr>
            </w:pPr>
            <w:r w:rsidRPr="00CA7F2D">
              <w:rPr>
                <w:rFonts w:cs="Arial"/>
                <w:sz w:val="16"/>
                <w:szCs w:val="16"/>
                <w:lang w:eastAsia="en-US"/>
              </w:rPr>
              <w:t>0..1 multiplicity in S-100 restricted to 1 in S-101</w:t>
            </w:r>
          </w:p>
        </w:tc>
      </w:tr>
      <w:tr w:rsidR="00353431" w:rsidRPr="00130A33" w14:paraId="2FC9DA98" w14:textId="77777777" w:rsidTr="00533D87">
        <w:trPr>
          <w:cantSplit/>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39B6B629" w14:textId="40E7A081" w:rsidR="00130A33" w:rsidRPr="00130A33" w:rsidRDefault="00130A33" w:rsidP="00130A33">
            <w:pPr>
              <w:spacing w:before="60" w:after="60" w:line="240" w:lineRule="auto"/>
              <w:jc w:val="left"/>
              <w:rPr>
                <w:rFonts w:cs="Arial"/>
                <w:bCs/>
                <w:sz w:val="16"/>
                <w:szCs w:val="16"/>
              </w:rPr>
            </w:pPr>
            <w:r w:rsidRPr="00130A33">
              <w:rPr>
                <w:rFonts w:cs="Arial"/>
                <w:bCs/>
                <w:sz w:val="16"/>
                <w:szCs w:val="16"/>
              </w:rPr>
              <w:t>temporalExtent</w:t>
            </w:r>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317728CC" w14:textId="50BF32BF" w:rsidR="00130A33" w:rsidRPr="00130A33" w:rsidRDefault="00130A33" w:rsidP="00130A33">
            <w:pPr>
              <w:spacing w:before="60" w:after="60" w:line="240" w:lineRule="auto"/>
              <w:jc w:val="left"/>
              <w:rPr>
                <w:rFonts w:cs="Arial"/>
                <w:bCs/>
                <w:sz w:val="16"/>
                <w:szCs w:val="16"/>
                <w:lang w:eastAsia="en-US"/>
              </w:rPr>
            </w:pPr>
            <w:r w:rsidRPr="009033DF">
              <w:rPr>
                <w:sz w:val="16"/>
                <w:szCs w:val="16"/>
              </w:rPr>
              <w:t>Specification of the temporal extent of the dataset</w:t>
            </w:r>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4364F526" w14:textId="3535DCFD" w:rsidR="00130A33" w:rsidRPr="00130A33" w:rsidRDefault="00130A33" w:rsidP="00130A33">
            <w:pPr>
              <w:spacing w:before="60" w:after="60" w:line="240" w:lineRule="auto"/>
              <w:jc w:val="center"/>
              <w:rPr>
                <w:rFonts w:cs="Arial"/>
                <w:bCs/>
                <w:sz w:val="16"/>
                <w:szCs w:val="16"/>
                <w:lang w:eastAsia="en-US"/>
              </w:rPr>
            </w:pPr>
            <w:r w:rsidRPr="00130A33">
              <w:rPr>
                <w:rFonts w:cs="Arial"/>
                <w:bCs/>
                <w:sz w:val="16"/>
                <w:szCs w:val="16"/>
                <w:lang w:eastAsia="en-US"/>
              </w:rPr>
              <w:t>0..1</w:t>
            </w:r>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131D80E2" w14:textId="1098645F" w:rsidR="00130A33" w:rsidRPr="00130A33" w:rsidRDefault="00130A33" w:rsidP="00130A33">
            <w:pPr>
              <w:spacing w:before="60" w:after="60" w:line="240" w:lineRule="auto"/>
              <w:jc w:val="left"/>
              <w:rPr>
                <w:rFonts w:cs="Arial"/>
                <w:bCs/>
                <w:sz w:val="16"/>
                <w:szCs w:val="16"/>
              </w:rPr>
            </w:pPr>
            <w:r w:rsidRPr="00130A33">
              <w:rPr>
                <w:rFonts w:cs="Arial"/>
                <w:bCs/>
                <w:sz w:val="16"/>
                <w:szCs w:val="16"/>
              </w:rPr>
              <w:t>S100_TemporalExtent</w:t>
            </w:r>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414F500D" w14:textId="77777777" w:rsidR="00130A33" w:rsidRPr="00130A33" w:rsidRDefault="00130A33" w:rsidP="00130A33">
            <w:pPr>
              <w:snapToGrid w:val="0"/>
              <w:spacing w:before="60" w:after="60" w:line="240" w:lineRule="auto"/>
              <w:jc w:val="left"/>
              <w:rPr>
                <w:rFonts w:cs="Arial"/>
                <w:bCs/>
                <w:sz w:val="16"/>
                <w:szCs w:val="16"/>
              </w:rPr>
            </w:pPr>
            <w:r w:rsidRPr="00130A33">
              <w:rPr>
                <w:rFonts w:cs="Arial"/>
                <w:bCs/>
                <w:sz w:val="16"/>
                <w:szCs w:val="16"/>
              </w:rPr>
              <w:t>The temporal extent is encoded as the date/time of the earliest and latest data records (in coverage datasets) or date/time ranges (in vector datasets)</w:t>
            </w:r>
          </w:p>
          <w:p w14:paraId="1ABEDDC3" w14:textId="77777777" w:rsidR="00130A33" w:rsidRPr="00130A33" w:rsidRDefault="00130A33" w:rsidP="00130A33">
            <w:pPr>
              <w:snapToGrid w:val="0"/>
              <w:spacing w:before="60" w:after="60" w:line="240" w:lineRule="auto"/>
              <w:jc w:val="left"/>
              <w:rPr>
                <w:rFonts w:cs="Arial"/>
                <w:bCs/>
                <w:sz w:val="16"/>
                <w:szCs w:val="16"/>
              </w:rPr>
            </w:pPr>
            <w:r w:rsidRPr="00130A33">
              <w:rPr>
                <w:rFonts w:cs="Arial"/>
                <w:bCs/>
                <w:sz w:val="16"/>
                <w:szCs w:val="16"/>
              </w:rPr>
              <w:t>If there is more than one feature in a dataset, the earliest and latest time values of records in all features are used, which means the earliest and latest values may be from different features</w:t>
            </w:r>
          </w:p>
          <w:p w14:paraId="274E4FEB" w14:textId="77777777" w:rsidR="00130A33" w:rsidRPr="00130A33" w:rsidRDefault="00130A33" w:rsidP="00130A33">
            <w:pPr>
              <w:snapToGrid w:val="0"/>
              <w:spacing w:before="60" w:after="60" w:line="240" w:lineRule="auto"/>
              <w:jc w:val="left"/>
              <w:rPr>
                <w:rFonts w:cs="Arial"/>
                <w:bCs/>
                <w:sz w:val="16"/>
                <w:szCs w:val="16"/>
              </w:rPr>
            </w:pPr>
            <w:r w:rsidRPr="00130A33">
              <w:rPr>
                <w:rFonts w:cs="Arial"/>
                <w:bCs/>
                <w:sz w:val="16"/>
                <w:szCs w:val="16"/>
              </w:rPr>
              <w:t>If date/time information for a feature is not encoded in the dataset, it is treated for the purposes of this attribute as extending indefinitely in the appropriate direction on the time axis, limited by the issue date/time or the cancellation or supersession of the dataset</w:t>
            </w:r>
          </w:p>
          <w:p w14:paraId="6DE61BEA" w14:textId="025CA831" w:rsidR="00130A33" w:rsidRPr="00130A33" w:rsidRDefault="00130A33" w:rsidP="00130A33">
            <w:pPr>
              <w:spacing w:before="60" w:after="60" w:line="240" w:lineRule="auto"/>
              <w:jc w:val="left"/>
              <w:rPr>
                <w:rFonts w:cs="Arial"/>
                <w:bCs/>
                <w:sz w:val="16"/>
                <w:szCs w:val="16"/>
              </w:rPr>
            </w:pPr>
            <w:r w:rsidRPr="00130A33">
              <w:rPr>
                <w:rFonts w:cs="Arial"/>
                <w:bCs/>
                <w:sz w:val="16"/>
                <w:szCs w:val="16"/>
              </w:rPr>
              <w:t>This attribute is encoded if and only if at least one of the start and end of the temporal extent is known</w:t>
            </w:r>
          </w:p>
        </w:tc>
      </w:tr>
      <w:tr w:rsidR="00353431" w:rsidRPr="003440C2" w14:paraId="36783055" w14:textId="77777777" w:rsidTr="00533D87">
        <w:trPr>
          <w:cantSplit/>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036B5374" w14:textId="77777777" w:rsidR="00130A33" w:rsidRPr="003440C2" w:rsidRDefault="00130A33" w:rsidP="00130A33">
            <w:pPr>
              <w:spacing w:before="60" w:after="60" w:line="240" w:lineRule="auto"/>
              <w:jc w:val="left"/>
              <w:rPr>
                <w:rFonts w:cs="Arial"/>
                <w:b/>
                <w:bCs/>
                <w:sz w:val="16"/>
                <w:szCs w:val="16"/>
                <w:lang w:eastAsia="en-US"/>
              </w:rPr>
            </w:pPr>
            <w:r w:rsidRPr="003440C2">
              <w:rPr>
                <w:rFonts w:cs="Arial"/>
                <w:sz w:val="16"/>
                <w:szCs w:val="16"/>
                <w:lang w:eastAsia="en-US"/>
              </w:rPr>
              <w:t>productSpecification</w:t>
            </w:r>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476D2FF4" w14:textId="3998E891" w:rsidR="00130A33" w:rsidRPr="003440C2" w:rsidRDefault="00130A33" w:rsidP="00130A33">
            <w:pPr>
              <w:spacing w:before="60" w:after="60" w:line="240" w:lineRule="auto"/>
              <w:jc w:val="left"/>
              <w:rPr>
                <w:rFonts w:cs="Arial"/>
                <w:b/>
                <w:bCs/>
                <w:sz w:val="16"/>
                <w:szCs w:val="16"/>
                <w:lang w:eastAsia="en-US"/>
              </w:rPr>
            </w:pPr>
            <w:r w:rsidRPr="003A450C">
              <w:rPr>
                <w:sz w:val="16"/>
                <w:szCs w:val="16"/>
              </w:rPr>
              <w:t xml:space="preserve">The </w:t>
            </w:r>
            <w:r>
              <w:rPr>
                <w:sz w:val="16"/>
                <w:szCs w:val="16"/>
              </w:rPr>
              <w:t>P</w:t>
            </w:r>
            <w:r w:rsidRPr="003A450C">
              <w:rPr>
                <w:sz w:val="16"/>
                <w:szCs w:val="16"/>
              </w:rPr>
              <w:t xml:space="preserve">roduct </w:t>
            </w:r>
            <w:r>
              <w:rPr>
                <w:sz w:val="16"/>
                <w:szCs w:val="16"/>
              </w:rPr>
              <w:t>S</w:t>
            </w:r>
            <w:r w:rsidRPr="003A450C">
              <w:rPr>
                <w:sz w:val="16"/>
                <w:szCs w:val="16"/>
              </w:rPr>
              <w:t>pecification used to create this dataset</w:t>
            </w:r>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42D580ED" w14:textId="6E6B9BBE" w:rsidR="00130A33" w:rsidRPr="003440C2" w:rsidRDefault="00130A33" w:rsidP="00130A33">
            <w:pPr>
              <w:spacing w:before="60" w:after="60" w:line="240" w:lineRule="auto"/>
              <w:jc w:val="center"/>
              <w:rPr>
                <w:rFonts w:cs="Arial"/>
                <w:bCs/>
                <w:sz w:val="16"/>
                <w:szCs w:val="16"/>
                <w:lang w:eastAsia="en-US"/>
              </w:rPr>
            </w:pPr>
            <w:r w:rsidRPr="003440C2">
              <w:rPr>
                <w:rFonts w:cs="Arial"/>
                <w:sz w:val="16"/>
                <w:szCs w:val="16"/>
                <w:lang w:eastAsia="en-US"/>
              </w:rPr>
              <w:t>1</w:t>
            </w:r>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13BFE369" w14:textId="6D027900" w:rsidR="00130A33" w:rsidRPr="003440C2" w:rsidRDefault="00130A33" w:rsidP="00130A33">
            <w:pPr>
              <w:spacing w:before="60" w:after="60" w:line="240" w:lineRule="auto"/>
              <w:jc w:val="left"/>
              <w:rPr>
                <w:rFonts w:cs="Arial"/>
                <w:b/>
                <w:bCs/>
                <w:sz w:val="16"/>
                <w:szCs w:val="16"/>
                <w:lang w:eastAsia="en-US"/>
              </w:rPr>
            </w:pPr>
            <w:r w:rsidRPr="003440C2">
              <w:rPr>
                <w:rFonts w:cs="Arial"/>
                <w:sz w:val="16"/>
                <w:szCs w:val="16"/>
                <w:lang w:eastAsia="en-US"/>
              </w:rPr>
              <w:t>S100_ProductSpecification</w:t>
            </w:r>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4383E86B" w14:textId="12E8EA31" w:rsidR="00130A33" w:rsidRPr="003440C2" w:rsidRDefault="00130A33" w:rsidP="00130A33">
            <w:pPr>
              <w:spacing w:before="60" w:after="60" w:line="240" w:lineRule="auto"/>
              <w:jc w:val="left"/>
              <w:rPr>
                <w:rFonts w:cs="Arial"/>
                <w:b/>
                <w:bCs/>
                <w:sz w:val="16"/>
                <w:szCs w:val="16"/>
                <w:lang w:eastAsia="en-US"/>
              </w:rPr>
            </w:pPr>
          </w:p>
        </w:tc>
      </w:tr>
      <w:tr w:rsidR="00353431" w:rsidRPr="003440C2" w14:paraId="67EB1F58" w14:textId="77777777" w:rsidTr="00533D87">
        <w:trPr>
          <w:cantSplit/>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3BE2F017" w14:textId="77777777" w:rsidR="00130A33" w:rsidRPr="003440C2" w:rsidRDefault="00130A33" w:rsidP="00130A33">
            <w:pPr>
              <w:spacing w:before="60" w:after="60" w:line="240" w:lineRule="auto"/>
              <w:jc w:val="left"/>
              <w:rPr>
                <w:rFonts w:cs="Arial"/>
                <w:b/>
                <w:bCs/>
                <w:sz w:val="16"/>
                <w:szCs w:val="16"/>
                <w:lang w:eastAsia="en-US"/>
              </w:rPr>
            </w:pPr>
            <w:r w:rsidRPr="003440C2">
              <w:rPr>
                <w:rFonts w:cs="Arial"/>
                <w:sz w:val="16"/>
                <w:szCs w:val="16"/>
                <w:lang w:eastAsia="en-US"/>
              </w:rPr>
              <w:lastRenderedPageBreak/>
              <w:t>producingAgency</w:t>
            </w:r>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0C217993" w14:textId="3A1EE0DD" w:rsidR="00130A33" w:rsidRPr="003440C2" w:rsidRDefault="00130A33" w:rsidP="00130A33">
            <w:pPr>
              <w:spacing w:before="60" w:after="60" w:line="240" w:lineRule="auto"/>
              <w:jc w:val="left"/>
              <w:rPr>
                <w:rFonts w:cs="Arial"/>
                <w:b/>
                <w:bCs/>
                <w:sz w:val="16"/>
                <w:szCs w:val="16"/>
                <w:lang w:eastAsia="en-US"/>
              </w:rPr>
            </w:pPr>
            <w:r w:rsidRPr="003A450C">
              <w:rPr>
                <w:sz w:val="16"/>
                <w:szCs w:val="16"/>
                <w:lang w:val="en-CA"/>
              </w:rPr>
              <w:t>Agency responsible for producing the data</w:t>
            </w:r>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7B41C05C" w14:textId="3142ACF4" w:rsidR="00130A33" w:rsidRPr="003440C2" w:rsidRDefault="00130A33" w:rsidP="00130A33">
            <w:pPr>
              <w:spacing w:before="60" w:after="60" w:line="240" w:lineRule="auto"/>
              <w:jc w:val="center"/>
              <w:rPr>
                <w:rFonts w:cs="Arial"/>
                <w:b/>
                <w:bCs/>
                <w:sz w:val="16"/>
                <w:szCs w:val="16"/>
                <w:lang w:eastAsia="en-US"/>
              </w:rPr>
            </w:pPr>
            <w:r w:rsidRPr="003440C2">
              <w:rPr>
                <w:rFonts w:cs="Arial"/>
                <w:sz w:val="16"/>
                <w:szCs w:val="16"/>
                <w:lang w:eastAsia="en-US"/>
              </w:rPr>
              <w:t>1</w:t>
            </w:r>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183A9BAA" w14:textId="574D222C" w:rsidR="00130A33" w:rsidRPr="003440C2" w:rsidRDefault="00130A33" w:rsidP="00130A33">
            <w:pPr>
              <w:snapToGrid w:val="0"/>
              <w:spacing w:before="60" w:after="60" w:line="240" w:lineRule="auto"/>
              <w:rPr>
                <w:rFonts w:cs="Arial"/>
                <w:sz w:val="16"/>
                <w:szCs w:val="16"/>
                <w:lang w:val="fr-FR"/>
              </w:rPr>
            </w:pPr>
            <w:r w:rsidRPr="003440C2">
              <w:rPr>
                <w:rFonts w:cs="Arial"/>
                <w:sz w:val="16"/>
                <w:szCs w:val="16"/>
                <w:lang w:val="fr-FR"/>
              </w:rPr>
              <w:t>CI_Responsibility&gt;CI_Organisation</w:t>
            </w:r>
          </w:p>
          <w:p w14:paraId="247D7FF6" w14:textId="396CA675" w:rsidR="00130A33" w:rsidRPr="003440C2" w:rsidRDefault="00130A33" w:rsidP="00130A33">
            <w:pPr>
              <w:snapToGrid w:val="0"/>
              <w:spacing w:before="60" w:after="60" w:line="240" w:lineRule="auto"/>
              <w:rPr>
                <w:rFonts w:cs="Arial"/>
                <w:b/>
                <w:bCs/>
                <w:sz w:val="16"/>
                <w:szCs w:val="16"/>
                <w:lang w:val="fr-FR" w:eastAsia="en-US"/>
              </w:rPr>
            </w:pPr>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7DA2C1A0" w14:textId="31303DDE" w:rsidR="00130A33" w:rsidRPr="003440C2" w:rsidRDefault="00130A33" w:rsidP="00130A33">
            <w:pPr>
              <w:spacing w:before="60" w:after="60" w:line="240" w:lineRule="auto"/>
              <w:jc w:val="left"/>
              <w:rPr>
                <w:rFonts w:cs="Arial"/>
                <w:b/>
                <w:bCs/>
                <w:sz w:val="16"/>
                <w:szCs w:val="16"/>
                <w:lang w:eastAsia="en-US"/>
              </w:rPr>
            </w:pPr>
            <w:r w:rsidRPr="003440C2">
              <w:rPr>
                <w:rFonts w:cs="Arial"/>
                <w:sz w:val="16"/>
                <w:szCs w:val="16"/>
              </w:rPr>
              <w:t>See</w:t>
            </w:r>
            <w:r>
              <w:rPr>
                <w:rFonts w:cs="Arial"/>
                <w:sz w:val="16"/>
                <w:szCs w:val="16"/>
              </w:rPr>
              <w:t xml:space="preserve"> S-100 Part 17,</w:t>
            </w:r>
            <w:r w:rsidRPr="003440C2">
              <w:rPr>
                <w:rFonts w:cs="Arial"/>
                <w:sz w:val="16"/>
                <w:szCs w:val="16"/>
              </w:rPr>
              <w:t xml:space="preserve"> Table 17-3</w:t>
            </w:r>
          </w:p>
        </w:tc>
      </w:tr>
      <w:tr w:rsidR="00353431" w:rsidRPr="003440C2" w14:paraId="6A71186E" w14:textId="77777777" w:rsidTr="00533D87">
        <w:trPr>
          <w:cantSplit/>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628F8600" w14:textId="097E882B" w:rsidR="00130A33" w:rsidRPr="003440C2" w:rsidRDefault="00130A33" w:rsidP="00130A33">
            <w:pPr>
              <w:spacing w:before="60" w:after="60" w:line="240" w:lineRule="auto"/>
              <w:jc w:val="left"/>
              <w:rPr>
                <w:rFonts w:cs="Arial"/>
                <w:sz w:val="16"/>
                <w:szCs w:val="16"/>
                <w:lang w:eastAsia="en-US"/>
              </w:rPr>
            </w:pPr>
            <w:r w:rsidRPr="003440C2">
              <w:rPr>
                <w:rFonts w:cs="Arial"/>
                <w:sz w:val="16"/>
                <w:szCs w:val="16"/>
                <w:lang w:eastAsia="en-US"/>
              </w:rPr>
              <w:t>producerCode</w:t>
            </w:r>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371494E1" w14:textId="3C893D66" w:rsidR="00130A33" w:rsidRPr="003440C2" w:rsidRDefault="00130A33" w:rsidP="00130A33">
            <w:pPr>
              <w:spacing w:before="60" w:after="60" w:line="240" w:lineRule="auto"/>
              <w:jc w:val="left"/>
              <w:rPr>
                <w:rFonts w:cs="Arial"/>
                <w:sz w:val="16"/>
                <w:szCs w:val="16"/>
                <w:lang w:eastAsia="en-US"/>
              </w:rPr>
            </w:pPr>
            <w:r>
              <w:rPr>
                <w:sz w:val="16"/>
                <w:szCs w:val="16"/>
              </w:rPr>
              <w:t xml:space="preserve">The official IHO </w:t>
            </w:r>
            <w:ins w:id="1271" w:author="Jeff Wootton" w:date="2024-06-03T11:57:00Z" w16du:dateUtc="2024-06-03T09:57:00Z">
              <w:r w:rsidR="0027634D">
                <w:rPr>
                  <w:sz w:val="16"/>
                  <w:szCs w:val="16"/>
                </w:rPr>
                <w:t xml:space="preserve">S-100 </w:t>
              </w:r>
            </w:ins>
            <w:r>
              <w:rPr>
                <w:sz w:val="16"/>
                <w:szCs w:val="16"/>
              </w:rPr>
              <w:t xml:space="preserve">Producer Code from </w:t>
            </w:r>
            <w:commentRangeStart w:id="1272"/>
            <w:del w:id="1273" w:author="Jeff Wootton" w:date="2024-06-03T10:17:00Z" w16du:dateUtc="2024-06-03T08:17:00Z">
              <w:r w:rsidDel="00AA4C4C">
                <w:rPr>
                  <w:sz w:val="16"/>
                  <w:szCs w:val="16"/>
                </w:rPr>
                <w:delText>S-62</w:delText>
              </w:r>
            </w:del>
            <w:ins w:id="1274" w:author="Jeff Wootton" w:date="2024-06-03T10:17:00Z" w16du:dateUtc="2024-06-03T08:17:00Z">
              <w:r w:rsidR="00AA4C4C">
                <w:rPr>
                  <w:sz w:val="16"/>
                  <w:szCs w:val="16"/>
                </w:rPr>
                <w:t>the IHO GI Registry, Producer Code Register</w:t>
              </w:r>
            </w:ins>
            <w:commentRangeEnd w:id="1272"/>
            <w:ins w:id="1275" w:author="Jeff Wootton" w:date="2024-06-03T10:18:00Z" w16du:dateUtc="2024-06-03T08:18:00Z">
              <w:r w:rsidR="00AA4C4C">
                <w:rPr>
                  <w:rStyle w:val="CommentReference"/>
                </w:rPr>
                <w:commentReference w:id="1272"/>
              </w:r>
            </w:ins>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2BA03E47" w14:textId="65F1D9E4" w:rsidR="00130A33" w:rsidRPr="003440C2" w:rsidRDefault="00130A33" w:rsidP="00130A33">
            <w:pPr>
              <w:spacing w:before="60" w:after="60" w:line="240" w:lineRule="auto"/>
              <w:jc w:val="center"/>
              <w:rPr>
                <w:rFonts w:cs="Arial"/>
                <w:b/>
                <w:bCs/>
                <w:sz w:val="16"/>
                <w:szCs w:val="16"/>
                <w:lang w:eastAsia="en-US"/>
              </w:rPr>
            </w:pPr>
            <w:r w:rsidRPr="003440C2">
              <w:rPr>
                <w:rFonts w:cs="Arial"/>
                <w:sz w:val="16"/>
                <w:szCs w:val="16"/>
                <w:lang w:eastAsia="en-US"/>
              </w:rPr>
              <w:t>1</w:t>
            </w:r>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3D81E8A9" w14:textId="21C4CCEB" w:rsidR="00130A33" w:rsidRPr="003440C2" w:rsidRDefault="00130A33" w:rsidP="00130A33">
            <w:pPr>
              <w:snapToGrid w:val="0"/>
              <w:spacing w:before="60" w:after="60" w:line="240" w:lineRule="auto"/>
              <w:rPr>
                <w:rFonts w:cs="Arial"/>
                <w:sz w:val="16"/>
                <w:szCs w:val="16"/>
                <w:lang w:val="fr-FR"/>
              </w:rPr>
            </w:pPr>
            <w:r w:rsidRPr="003440C2">
              <w:rPr>
                <w:rFonts w:cs="Arial"/>
                <w:sz w:val="16"/>
                <w:szCs w:val="16"/>
              </w:rPr>
              <w:t>CharacterString</w:t>
            </w:r>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3BC75E15" w14:textId="0F495A19" w:rsidR="00130A33" w:rsidRPr="003440C2" w:rsidRDefault="00130A33" w:rsidP="00130A33">
            <w:pPr>
              <w:spacing w:before="60" w:after="60" w:line="240" w:lineRule="auto"/>
              <w:jc w:val="left"/>
              <w:rPr>
                <w:rFonts w:cs="Arial"/>
                <w:sz w:val="16"/>
                <w:szCs w:val="16"/>
                <w:lang w:eastAsia="en-US"/>
              </w:rPr>
            </w:pPr>
            <w:r w:rsidRPr="00CA7F2D">
              <w:rPr>
                <w:rFonts w:cs="Arial"/>
                <w:sz w:val="16"/>
                <w:szCs w:val="16"/>
                <w:lang w:eastAsia="en-US"/>
              </w:rPr>
              <w:t>0..1 multiplicity in S-100 restricted to 1 in S-101</w:t>
            </w:r>
          </w:p>
        </w:tc>
      </w:tr>
      <w:tr w:rsidR="00353431" w:rsidRPr="003440C2" w14:paraId="68FBEAC9" w14:textId="77777777" w:rsidTr="00533D87">
        <w:trPr>
          <w:cantSplit/>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6E8E9616" w14:textId="1AA2624F" w:rsidR="00130A33" w:rsidRPr="003440C2" w:rsidRDefault="00130A33" w:rsidP="00130A33">
            <w:pPr>
              <w:spacing w:before="60" w:after="60" w:line="240" w:lineRule="auto"/>
              <w:jc w:val="left"/>
              <w:rPr>
                <w:rFonts w:cs="Arial"/>
                <w:sz w:val="16"/>
                <w:szCs w:val="16"/>
                <w:lang w:eastAsia="en-US"/>
              </w:rPr>
            </w:pPr>
            <w:r w:rsidRPr="003440C2">
              <w:rPr>
                <w:rFonts w:cs="Arial"/>
                <w:sz w:val="16"/>
                <w:szCs w:val="16"/>
                <w:lang w:eastAsia="en-US"/>
              </w:rPr>
              <w:t>encodingFormat</w:t>
            </w:r>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6F20BFA1" w14:textId="0C122DC7" w:rsidR="00130A33" w:rsidRPr="003440C2" w:rsidRDefault="00130A33" w:rsidP="00130A33">
            <w:pPr>
              <w:spacing w:before="60" w:after="60" w:line="240" w:lineRule="auto"/>
              <w:jc w:val="left"/>
              <w:rPr>
                <w:rFonts w:cs="Arial"/>
                <w:sz w:val="16"/>
                <w:szCs w:val="16"/>
                <w:lang w:eastAsia="en-US"/>
              </w:rPr>
            </w:pPr>
            <w:r w:rsidRPr="003A450C">
              <w:rPr>
                <w:sz w:val="16"/>
                <w:szCs w:val="16"/>
              </w:rPr>
              <w:t>The encoding format of the dataset</w:t>
            </w:r>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56646438" w14:textId="0A40E416" w:rsidR="00130A33" w:rsidRPr="003440C2" w:rsidRDefault="00130A33" w:rsidP="00130A33">
            <w:pPr>
              <w:spacing w:before="60" w:after="60" w:line="240" w:lineRule="auto"/>
              <w:jc w:val="center"/>
              <w:rPr>
                <w:rFonts w:cs="Arial"/>
                <w:b/>
                <w:bCs/>
                <w:sz w:val="16"/>
                <w:szCs w:val="16"/>
                <w:lang w:eastAsia="en-US"/>
              </w:rPr>
            </w:pPr>
            <w:r w:rsidRPr="003440C2">
              <w:rPr>
                <w:rFonts w:cs="Arial"/>
                <w:sz w:val="16"/>
                <w:szCs w:val="16"/>
                <w:lang w:eastAsia="en-US"/>
              </w:rPr>
              <w:t>1</w:t>
            </w:r>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6465A55D" w14:textId="0241394A" w:rsidR="00130A33" w:rsidRPr="003440C2" w:rsidRDefault="00130A33" w:rsidP="00130A33">
            <w:pPr>
              <w:snapToGrid w:val="0"/>
              <w:spacing w:before="60" w:after="60" w:line="240" w:lineRule="auto"/>
              <w:rPr>
                <w:rFonts w:cs="Arial"/>
                <w:sz w:val="16"/>
                <w:szCs w:val="16"/>
                <w:lang w:val="fr-FR"/>
              </w:rPr>
            </w:pPr>
            <w:r w:rsidRPr="003440C2">
              <w:rPr>
                <w:rFonts w:cs="Arial"/>
                <w:sz w:val="16"/>
                <w:szCs w:val="16"/>
              </w:rPr>
              <w:t>S100_EncodingFormat</w:t>
            </w:r>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2A85C5A4" w14:textId="28868A88" w:rsidR="00130A33" w:rsidRPr="003440C2" w:rsidRDefault="00130A33" w:rsidP="00130A33">
            <w:pPr>
              <w:spacing w:before="60" w:after="60" w:line="240" w:lineRule="auto"/>
              <w:jc w:val="left"/>
              <w:rPr>
                <w:rFonts w:cs="Arial"/>
                <w:sz w:val="16"/>
                <w:szCs w:val="16"/>
              </w:rPr>
            </w:pPr>
            <w:r>
              <w:rPr>
                <w:rFonts w:cs="Arial"/>
                <w:sz w:val="16"/>
                <w:szCs w:val="16"/>
              </w:rPr>
              <w:t xml:space="preserve">For S-101 datasets must be </w:t>
            </w:r>
            <w:r w:rsidRPr="003A450C">
              <w:rPr>
                <w:sz w:val="16"/>
                <w:szCs w:val="16"/>
              </w:rPr>
              <w:t>ISO/IEC 8211</w:t>
            </w:r>
          </w:p>
        </w:tc>
      </w:tr>
      <w:tr w:rsidR="00353431" w:rsidRPr="003440C2" w14:paraId="7DBDEA1C" w14:textId="77777777" w:rsidTr="00533D87">
        <w:trPr>
          <w:cantSplit/>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0DB1951F" w14:textId="77777777" w:rsidR="00130A33" w:rsidRPr="003440C2" w:rsidRDefault="00130A33" w:rsidP="00130A33">
            <w:pPr>
              <w:spacing w:before="60" w:after="60" w:line="240" w:lineRule="auto"/>
              <w:jc w:val="left"/>
              <w:rPr>
                <w:rFonts w:cs="Arial"/>
                <w:b/>
                <w:bCs/>
                <w:sz w:val="16"/>
                <w:szCs w:val="16"/>
                <w:lang w:eastAsia="en-US"/>
              </w:rPr>
            </w:pPr>
            <w:r w:rsidRPr="003440C2">
              <w:rPr>
                <w:rFonts w:cs="Arial"/>
                <w:sz w:val="16"/>
                <w:szCs w:val="16"/>
                <w:lang w:eastAsia="en-US"/>
              </w:rPr>
              <w:t>dataCoverage</w:t>
            </w:r>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70B281AD" w14:textId="3072E3B7" w:rsidR="00130A33" w:rsidRPr="003440C2" w:rsidRDefault="00130A33" w:rsidP="00130A33">
            <w:pPr>
              <w:spacing w:before="60" w:after="60" w:line="240" w:lineRule="auto"/>
              <w:jc w:val="left"/>
              <w:rPr>
                <w:rFonts w:cs="Arial"/>
                <w:b/>
                <w:bCs/>
                <w:sz w:val="16"/>
                <w:szCs w:val="16"/>
                <w:lang w:eastAsia="en-US"/>
              </w:rPr>
            </w:pPr>
            <w:r w:rsidRPr="003A450C">
              <w:rPr>
                <w:rFonts w:eastAsia="Times New Roman"/>
                <w:sz w:val="16"/>
                <w:szCs w:val="16"/>
              </w:rPr>
              <w:t>Provides information about data coverages within the dataset</w:t>
            </w:r>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0B25CBA1" w14:textId="05F542ED" w:rsidR="00130A33" w:rsidRPr="003440C2" w:rsidRDefault="00130A33" w:rsidP="00130A33">
            <w:pPr>
              <w:spacing w:before="60" w:after="60" w:line="240" w:lineRule="auto"/>
              <w:jc w:val="center"/>
              <w:rPr>
                <w:rFonts w:cs="Arial"/>
                <w:b/>
                <w:bCs/>
                <w:sz w:val="16"/>
                <w:szCs w:val="16"/>
                <w:lang w:eastAsia="en-US"/>
              </w:rPr>
            </w:pPr>
            <w:r w:rsidRPr="003440C2">
              <w:rPr>
                <w:rFonts w:cs="Arial"/>
                <w:sz w:val="16"/>
                <w:szCs w:val="16"/>
                <w:lang w:eastAsia="en-US"/>
              </w:rPr>
              <w:t>1..*</w:t>
            </w:r>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440183AE" w14:textId="4296B4B4" w:rsidR="00130A33" w:rsidRPr="003440C2" w:rsidRDefault="00130A33" w:rsidP="00130A33">
            <w:pPr>
              <w:spacing w:before="60" w:after="60" w:line="240" w:lineRule="auto"/>
              <w:jc w:val="left"/>
              <w:rPr>
                <w:rFonts w:cs="Arial"/>
                <w:b/>
                <w:bCs/>
                <w:sz w:val="16"/>
                <w:szCs w:val="16"/>
                <w:lang w:eastAsia="en-US"/>
              </w:rPr>
            </w:pPr>
            <w:r w:rsidRPr="003440C2">
              <w:rPr>
                <w:rFonts w:cs="Arial"/>
                <w:sz w:val="16"/>
                <w:szCs w:val="16"/>
                <w:lang w:eastAsia="en-US"/>
              </w:rPr>
              <w:t>S100_DataCoverage</w:t>
            </w:r>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092579CA" w14:textId="2A9F3356" w:rsidR="00130A33" w:rsidRPr="003440C2" w:rsidRDefault="00130A33" w:rsidP="00130A33">
            <w:pPr>
              <w:spacing w:before="60" w:after="60" w:line="240" w:lineRule="auto"/>
              <w:jc w:val="left"/>
              <w:rPr>
                <w:rFonts w:cs="Arial"/>
                <w:b/>
                <w:bCs/>
                <w:sz w:val="16"/>
                <w:szCs w:val="16"/>
                <w:lang w:eastAsia="en-US"/>
              </w:rPr>
            </w:pPr>
            <w:r w:rsidRPr="003440C2">
              <w:rPr>
                <w:rFonts w:cs="Arial"/>
                <w:bCs/>
                <w:sz w:val="16"/>
                <w:szCs w:val="16"/>
                <w:lang w:eastAsia="en-US"/>
              </w:rPr>
              <w:t>0..* multiplicity in S-100 restricted to 1</w:t>
            </w:r>
            <w:r w:rsidR="00541D94">
              <w:rPr>
                <w:rFonts w:cs="Arial"/>
                <w:bCs/>
                <w:sz w:val="16"/>
                <w:szCs w:val="16"/>
                <w:lang w:eastAsia="en-US"/>
              </w:rPr>
              <w:t>..*</w:t>
            </w:r>
            <w:r w:rsidRPr="003440C2">
              <w:rPr>
                <w:rFonts w:cs="Arial"/>
                <w:bCs/>
                <w:sz w:val="16"/>
                <w:szCs w:val="16"/>
                <w:lang w:eastAsia="en-US"/>
              </w:rPr>
              <w:t xml:space="preserve"> in S-101</w:t>
            </w:r>
          </w:p>
        </w:tc>
      </w:tr>
      <w:tr w:rsidR="00353431" w:rsidRPr="003440C2" w14:paraId="249F4382" w14:textId="77777777" w:rsidTr="00533D87">
        <w:trPr>
          <w:cantSplit/>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79CB290F" w14:textId="77777777" w:rsidR="00130A33" w:rsidRPr="003440C2" w:rsidRDefault="00130A33" w:rsidP="00130A33">
            <w:pPr>
              <w:spacing w:before="60" w:after="60" w:line="240" w:lineRule="auto"/>
              <w:jc w:val="left"/>
              <w:rPr>
                <w:rFonts w:cs="Arial"/>
                <w:b/>
                <w:bCs/>
                <w:sz w:val="16"/>
                <w:szCs w:val="16"/>
                <w:lang w:eastAsia="en-US"/>
              </w:rPr>
            </w:pPr>
            <w:r w:rsidRPr="003440C2">
              <w:rPr>
                <w:rFonts w:cs="Arial"/>
                <w:sz w:val="16"/>
                <w:szCs w:val="16"/>
                <w:lang w:eastAsia="en-US"/>
              </w:rPr>
              <w:t>comment</w:t>
            </w:r>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01F30C14" w14:textId="38812AD5" w:rsidR="00130A33" w:rsidRPr="003440C2" w:rsidRDefault="00130A33" w:rsidP="00130A33">
            <w:pPr>
              <w:spacing w:before="60" w:after="60" w:line="240" w:lineRule="auto"/>
              <w:jc w:val="left"/>
              <w:rPr>
                <w:rFonts w:cs="Arial"/>
                <w:b/>
                <w:bCs/>
                <w:sz w:val="16"/>
                <w:szCs w:val="16"/>
                <w:lang w:eastAsia="en-US"/>
              </w:rPr>
            </w:pPr>
            <w:r w:rsidRPr="003A450C">
              <w:rPr>
                <w:sz w:val="16"/>
                <w:szCs w:val="16"/>
                <w:lang w:val="en-CA"/>
              </w:rPr>
              <w:t>Any additional information</w:t>
            </w:r>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642316D5" w14:textId="1E24A1E1" w:rsidR="00130A33" w:rsidRPr="003440C2" w:rsidRDefault="00130A33" w:rsidP="00130A33">
            <w:pPr>
              <w:spacing w:before="60" w:after="60" w:line="240" w:lineRule="auto"/>
              <w:jc w:val="center"/>
              <w:rPr>
                <w:rFonts w:cs="Arial"/>
                <w:b/>
                <w:bCs/>
                <w:sz w:val="16"/>
                <w:szCs w:val="16"/>
                <w:lang w:eastAsia="en-US"/>
              </w:rPr>
            </w:pPr>
            <w:r w:rsidRPr="003440C2">
              <w:rPr>
                <w:rFonts w:cs="Arial"/>
                <w:sz w:val="16"/>
                <w:szCs w:val="16"/>
                <w:lang w:eastAsia="en-US"/>
              </w:rPr>
              <w:t>0..1</w:t>
            </w:r>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312FD2BB" w14:textId="77777777" w:rsidR="00130A33" w:rsidRPr="003440C2" w:rsidRDefault="00130A33" w:rsidP="00130A33">
            <w:pPr>
              <w:spacing w:before="60" w:after="60" w:line="240" w:lineRule="auto"/>
              <w:jc w:val="left"/>
              <w:rPr>
                <w:rFonts w:cs="Arial"/>
                <w:b/>
                <w:bCs/>
                <w:sz w:val="16"/>
                <w:szCs w:val="16"/>
                <w:lang w:eastAsia="en-US"/>
              </w:rPr>
            </w:pPr>
            <w:r w:rsidRPr="003440C2">
              <w:rPr>
                <w:rFonts w:cs="Arial"/>
                <w:sz w:val="16"/>
                <w:szCs w:val="16"/>
                <w:lang w:eastAsia="en-US"/>
              </w:rPr>
              <w:t>CharacterString</w:t>
            </w:r>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12B42940" w14:textId="77777777" w:rsidR="00130A33" w:rsidRPr="003440C2" w:rsidRDefault="00130A33" w:rsidP="00130A33">
            <w:pPr>
              <w:spacing w:before="60" w:after="60" w:line="240" w:lineRule="auto"/>
              <w:jc w:val="left"/>
              <w:rPr>
                <w:rFonts w:cs="Arial"/>
                <w:b/>
                <w:bCs/>
                <w:sz w:val="16"/>
                <w:szCs w:val="16"/>
                <w:lang w:eastAsia="en-US"/>
              </w:rPr>
            </w:pPr>
          </w:p>
        </w:tc>
      </w:tr>
      <w:tr w:rsidR="00353431" w:rsidRPr="003440C2" w14:paraId="4DBCBF76" w14:textId="77777777" w:rsidTr="00533D87">
        <w:trPr>
          <w:cantSplit/>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4438F716" w14:textId="27A2FD01" w:rsidR="00130A33" w:rsidRPr="003440C2" w:rsidRDefault="00130A33" w:rsidP="00130A33">
            <w:pPr>
              <w:spacing w:before="60" w:after="60" w:line="240" w:lineRule="auto"/>
              <w:jc w:val="left"/>
              <w:rPr>
                <w:rFonts w:cs="Arial"/>
                <w:sz w:val="16"/>
                <w:szCs w:val="16"/>
                <w:lang w:eastAsia="en-US"/>
              </w:rPr>
            </w:pPr>
            <w:r w:rsidRPr="003440C2">
              <w:rPr>
                <w:rFonts w:cs="Arial"/>
                <w:sz w:val="16"/>
                <w:szCs w:val="16"/>
              </w:rPr>
              <w:t>defaultLocale</w:t>
            </w:r>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586BCFBF" w14:textId="4E54F6E2" w:rsidR="00130A33" w:rsidRPr="003440C2" w:rsidRDefault="00130A33" w:rsidP="00130A33">
            <w:pPr>
              <w:spacing w:before="60" w:after="60" w:line="240" w:lineRule="auto"/>
              <w:jc w:val="left"/>
              <w:rPr>
                <w:rFonts w:cs="Arial"/>
                <w:sz w:val="16"/>
                <w:szCs w:val="16"/>
                <w:lang w:eastAsia="en-US"/>
              </w:rPr>
            </w:pPr>
            <w:r w:rsidRPr="00693888">
              <w:rPr>
                <w:sz w:val="16"/>
                <w:szCs w:val="16"/>
              </w:rPr>
              <w:t>Default language and character set used in the dataset</w:t>
            </w:r>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3B0DBA8A" w14:textId="2C901D36" w:rsidR="00130A33" w:rsidRPr="003440C2" w:rsidRDefault="00130A33" w:rsidP="00130A33">
            <w:pPr>
              <w:spacing w:before="60" w:after="60" w:line="240" w:lineRule="auto"/>
              <w:jc w:val="center"/>
              <w:rPr>
                <w:rFonts w:cs="Arial"/>
                <w:b/>
                <w:bCs/>
                <w:sz w:val="16"/>
                <w:szCs w:val="16"/>
                <w:lang w:eastAsia="en-US"/>
              </w:rPr>
            </w:pPr>
            <w:r w:rsidRPr="003440C2">
              <w:rPr>
                <w:rFonts w:cs="Arial"/>
                <w:sz w:val="16"/>
                <w:szCs w:val="16"/>
                <w:lang w:eastAsia="en-US"/>
              </w:rPr>
              <w:t>0..1</w:t>
            </w:r>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18BA060B" w14:textId="674D319E" w:rsidR="00130A33" w:rsidRPr="003440C2" w:rsidRDefault="00130A33" w:rsidP="00130A33">
            <w:pPr>
              <w:spacing w:before="60" w:after="60" w:line="240" w:lineRule="auto"/>
              <w:jc w:val="left"/>
              <w:rPr>
                <w:rFonts w:cs="Arial"/>
                <w:sz w:val="16"/>
                <w:szCs w:val="16"/>
                <w:lang w:eastAsia="en-US"/>
              </w:rPr>
            </w:pPr>
            <w:r w:rsidRPr="003440C2">
              <w:rPr>
                <w:rFonts w:cs="Arial"/>
                <w:sz w:val="16"/>
                <w:szCs w:val="16"/>
              </w:rPr>
              <w:t>PT_Locale</w:t>
            </w:r>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33869988" w14:textId="7AD372E7" w:rsidR="00130A33" w:rsidRPr="003440C2" w:rsidRDefault="00130A33" w:rsidP="00130A33">
            <w:pPr>
              <w:spacing w:before="60" w:after="60" w:line="240" w:lineRule="auto"/>
              <w:jc w:val="left"/>
              <w:rPr>
                <w:rFonts w:cs="Arial"/>
                <w:b/>
                <w:bCs/>
                <w:sz w:val="16"/>
                <w:szCs w:val="16"/>
                <w:lang w:eastAsia="en-US"/>
              </w:rPr>
            </w:pPr>
            <w:r w:rsidRPr="003440C2">
              <w:rPr>
                <w:rFonts w:cs="Arial"/>
                <w:sz w:val="16"/>
                <w:szCs w:val="16"/>
              </w:rPr>
              <w:t>In absence of defaultLocale the language is English, UTF-8</w:t>
            </w:r>
          </w:p>
        </w:tc>
      </w:tr>
      <w:tr w:rsidR="00353431" w:rsidRPr="003440C2" w14:paraId="16248264" w14:textId="77777777" w:rsidTr="00533D87">
        <w:trPr>
          <w:cantSplit/>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5F096BCC" w14:textId="32D0E156" w:rsidR="00130A33" w:rsidRPr="003440C2" w:rsidRDefault="00130A33" w:rsidP="00130A33">
            <w:pPr>
              <w:spacing w:before="60" w:after="60" w:line="240" w:lineRule="auto"/>
              <w:jc w:val="left"/>
              <w:rPr>
                <w:rFonts w:cs="Arial"/>
                <w:sz w:val="16"/>
                <w:szCs w:val="16"/>
                <w:lang w:eastAsia="en-US"/>
              </w:rPr>
            </w:pPr>
            <w:r w:rsidRPr="003440C2">
              <w:rPr>
                <w:rFonts w:cs="Arial"/>
                <w:sz w:val="16"/>
                <w:szCs w:val="16"/>
              </w:rPr>
              <w:t>otherLocale</w:t>
            </w:r>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077964CD" w14:textId="2FBD63AE" w:rsidR="00130A33" w:rsidRPr="003440C2" w:rsidRDefault="00130A33" w:rsidP="00130A33">
            <w:pPr>
              <w:spacing w:before="60" w:after="60" w:line="240" w:lineRule="auto"/>
              <w:jc w:val="left"/>
              <w:rPr>
                <w:rFonts w:cs="Arial"/>
                <w:sz w:val="16"/>
                <w:szCs w:val="16"/>
                <w:lang w:eastAsia="en-US"/>
              </w:rPr>
            </w:pPr>
            <w:r w:rsidRPr="003A450C">
              <w:rPr>
                <w:sz w:val="16"/>
                <w:szCs w:val="16"/>
              </w:rPr>
              <w:t xml:space="preserve">Other languages and character sets used in the </w:t>
            </w:r>
            <w:r>
              <w:rPr>
                <w:sz w:val="16"/>
                <w:szCs w:val="16"/>
              </w:rPr>
              <w:t>dataset</w:t>
            </w:r>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571CD155" w14:textId="53BD2EEA" w:rsidR="00130A33" w:rsidRPr="003440C2" w:rsidRDefault="00130A33" w:rsidP="00130A33">
            <w:pPr>
              <w:spacing w:before="60" w:after="60" w:line="240" w:lineRule="auto"/>
              <w:jc w:val="center"/>
              <w:rPr>
                <w:rFonts w:cs="Arial"/>
                <w:b/>
                <w:bCs/>
                <w:sz w:val="16"/>
                <w:szCs w:val="16"/>
                <w:lang w:eastAsia="en-US"/>
              </w:rPr>
            </w:pPr>
            <w:r w:rsidRPr="003440C2">
              <w:rPr>
                <w:rFonts w:cs="Arial"/>
                <w:sz w:val="16"/>
                <w:szCs w:val="16"/>
              </w:rPr>
              <w:t>0..*</w:t>
            </w:r>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079780F3" w14:textId="5853996E" w:rsidR="00130A33" w:rsidRPr="003440C2" w:rsidRDefault="00130A33" w:rsidP="00130A33">
            <w:pPr>
              <w:spacing w:before="60" w:after="60" w:line="240" w:lineRule="auto"/>
              <w:jc w:val="left"/>
              <w:rPr>
                <w:rFonts w:cs="Arial"/>
                <w:sz w:val="16"/>
                <w:szCs w:val="16"/>
                <w:lang w:eastAsia="en-US"/>
              </w:rPr>
            </w:pPr>
            <w:r w:rsidRPr="003440C2">
              <w:rPr>
                <w:rFonts w:cs="Arial"/>
                <w:sz w:val="16"/>
                <w:szCs w:val="16"/>
              </w:rPr>
              <w:t>PT_Locale</w:t>
            </w:r>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5A3AA04D" w14:textId="737312A3" w:rsidR="00130A33" w:rsidRPr="003440C2" w:rsidRDefault="00130A33" w:rsidP="00130A33">
            <w:pPr>
              <w:spacing w:before="60" w:after="60" w:line="240" w:lineRule="auto"/>
              <w:jc w:val="left"/>
              <w:rPr>
                <w:rFonts w:cs="Arial"/>
                <w:b/>
                <w:bCs/>
                <w:sz w:val="16"/>
                <w:szCs w:val="16"/>
                <w:lang w:eastAsia="en-US"/>
              </w:rPr>
            </w:pPr>
          </w:p>
        </w:tc>
      </w:tr>
      <w:tr w:rsidR="00353431" w:rsidRPr="003440C2" w14:paraId="6AF40B2C" w14:textId="77777777" w:rsidTr="00533D87">
        <w:trPr>
          <w:cantSplit/>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47FAFCD5" w14:textId="3EF19C2F" w:rsidR="00130A33" w:rsidRPr="003440C2" w:rsidRDefault="00130A33" w:rsidP="00130A33">
            <w:pPr>
              <w:spacing w:before="60" w:after="60" w:line="240" w:lineRule="auto"/>
              <w:jc w:val="left"/>
              <w:rPr>
                <w:rFonts w:cs="Arial"/>
                <w:sz w:val="16"/>
                <w:szCs w:val="16"/>
                <w:lang w:eastAsia="en-US"/>
              </w:rPr>
            </w:pPr>
            <w:r w:rsidRPr="003440C2">
              <w:rPr>
                <w:rFonts w:cs="Arial"/>
                <w:sz w:val="16"/>
                <w:szCs w:val="16"/>
              </w:rPr>
              <w:t>metadataPointOfContact</w:t>
            </w:r>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02C24529" w14:textId="0FA5D37E" w:rsidR="00130A33" w:rsidRPr="003440C2" w:rsidRDefault="00130A33" w:rsidP="00130A33">
            <w:pPr>
              <w:spacing w:before="60" w:after="60" w:line="240" w:lineRule="auto"/>
              <w:jc w:val="left"/>
              <w:rPr>
                <w:rFonts w:cs="Arial"/>
                <w:sz w:val="16"/>
                <w:szCs w:val="16"/>
                <w:lang w:eastAsia="en-US"/>
              </w:rPr>
            </w:pPr>
            <w:r w:rsidRPr="00CE709D">
              <w:rPr>
                <w:sz w:val="16"/>
                <w:szCs w:val="16"/>
              </w:rPr>
              <w:t>Point of contact for metadata</w:t>
            </w:r>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71E3D7D6" w14:textId="67AF54F9" w:rsidR="00130A33" w:rsidRPr="003440C2" w:rsidRDefault="00130A33" w:rsidP="00130A33">
            <w:pPr>
              <w:spacing w:before="60" w:after="60" w:line="240" w:lineRule="auto"/>
              <w:jc w:val="center"/>
              <w:rPr>
                <w:rFonts w:cs="Arial"/>
                <w:b/>
                <w:bCs/>
                <w:sz w:val="16"/>
                <w:szCs w:val="16"/>
                <w:lang w:eastAsia="en-US"/>
              </w:rPr>
            </w:pPr>
            <w:r w:rsidRPr="003440C2">
              <w:rPr>
                <w:rFonts w:cs="Arial"/>
                <w:sz w:val="16"/>
                <w:szCs w:val="16"/>
              </w:rPr>
              <w:t>0..1</w:t>
            </w:r>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71467111" w14:textId="77777777" w:rsidR="00130A33" w:rsidRPr="006834DB" w:rsidRDefault="00130A33" w:rsidP="00130A33">
            <w:pPr>
              <w:snapToGrid w:val="0"/>
              <w:spacing w:before="60" w:after="60" w:line="240" w:lineRule="auto"/>
              <w:jc w:val="left"/>
              <w:rPr>
                <w:rFonts w:cs="Arial"/>
                <w:sz w:val="16"/>
                <w:szCs w:val="16"/>
                <w:lang w:val="it-IT"/>
              </w:rPr>
            </w:pPr>
            <w:r w:rsidRPr="006834DB">
              <w:rPr>
                <w:rFonts w:cs="Arial"/>
                <w:sz w:val="16"/>
                <w:szCs w:val="16"/>
                <w:lang w:val="it-IT"/>
              </w:rPr>
              <w:t>CI_Responsibility&gt;CI_Individual or</w:t>
            </w:r>
          </w:p>
          <w:p w14:paraId="4CDC1173" w14:textId="366C8B38" w:rsidR="00130A33" w:rsidRPr="006834DB" w:rsidRDefault="00130A33" w:rsidP="00130A33">
            <w:pPr>
              <w:spacing w:before="60" w:after="60" w:line="240" w:lineRule="auto"/>
              <w:jc w:val="left"/>
              <w:rPr>
                <w:rFonts w:cs="Arial"/>
                <w:sz w:val="16"/>
                <w:szCs w:val="16"/>
                <w:lang w:val="it-IT" w:eastAsia="en-US"/>
              </w:rPr>
            </w:pPr>
            <w:r w:rsidRPr="006834DB">
              <w:rPr>
                <w:rFonts w:cs="Arial"/>
                <w:sz w:val="16"/>
                <w:szCs w:val="16"/>
                <w:lang w:val="it-IT"/>
              </w:rPr>
              <w:t>CI_Responsibility&gt;CI_Organisation</w:t>
            </w:r>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31963821" w14:textId="0ECE6500" w:rsidR="00130A33" w:rsidRPr="003440C2" w:rsidRDefault="00130A33" w:rsidP="00130A33">
            <w:pPr>
              <w:spacing w:before="60" w:after="60" w:line="240" w:lineRule="auto"/>
              <w:jc w:val="left"/>
              <w:rPr>
                <w:rFonts w:cs="Arial"/>
                <w:b/>
                <w:bCs/>
                <w:sz w:val="16"/>
                <w:szCs w:val="16"/>
                <w:lang w:val="en-US" w:eastAsia="en-US"/>
              </w:rPr>
            </w:pPr>
            <w:r w:rsidRPr="003440C2">
              <w:rPr>
                <w:rFonts w:cs="Arial"/>
                <w:sz w:val="16"/>
                <w:szCs w:val="16"/>
                <w:lang w:val="en-US"/>
              </w:rPr>
              <w:t>Only if metadataPointOfContact is different to producingAgency</w:t>
            </w:r>
          </w:p>
        </w:tc>
      </w:tr>
      <w:tr w:rsidR="00353431" w:rsidRPr="003440C2" w14:paraId="7DB947D3" w14:textId="77777777" w:rsidTr="00533D87">
        <w:trPr>
          <w:cantSplit/>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60E0AC80" w14:textId="56018453" w:rsidR="00130A33" w:rsidRPr="003440C2" w:rsidRDefault="00130A33" w:rsidP="00130A33">
            <w:pPr>
              <w:spacing w:before="60" w:after="60" w:line="240" w:lineRule="auto"/>
              <w:jc w:val="left"/>
              <w:rPr>
                <w:rFonts w:cs="Arial"/>
                <w:sz w:val="16"/>
                <w:szCs w:val="16"/>
                <w:lang w:eastAsia="en-US"/>
              </w:rPr>
            </w:pPr>
            <w:r w:rsidRPr="003440C2">
              <w:rPr>
                <w:rFonts w:cs="Arial"/>
                <w:sz w:val="16"/>
                <w:szCs w:val="16"/>
              </w:rPr>
              <w:t>metadataDateStamp</w:t>
            </w:r>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26469101" w14:textId="4C5BCA3E" w:rsidR="00130A33" w:rsidRPr="003440C2" w:rsidRDefault="00130A33" w:rsidP="00130A33">
            <w:pPr>
              <w:spacing w:before="60" w:after="60" w:line="240" w:lineRule="auto"/>
              <w:jc w:val="left"/>
              <w:rPr>
                <w:rFonts w:cs="Arial"/>
                <w:sz w:val="16"/>
                <w:szCs w:val="16"/>
                <w:lang w:eastAsia="en-US"/>
              </w:rPr>
            </w:pPr>
            <w:r w:rsidRPr="003A450C">
              <w:rPr>
                <w:sz w:val="16"/>
                <w:szCs w:val="16"/>
              </w:rPr>
              <w:t>Date stamp for metadata</w:t>
            </w:r>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7C35996B" w14:textId="786A9B0A" w:rsidR="00130A33" w:rsidRPr="003440C2" w:rsidRDefault="00130A33" w:rsidP="00130A33">
            <w:pPr>
              <w:spacing w:before="60" w:after="60" w:line="240" w:lineRule="auto"/>
              <w:jc w:val="center"/>
              <w:rPr>
                <w:rFonts w:cs="Arial"/>
                <w:b/>
                <w:bCs/>
                <w:sz w:val="16"/>
                <w:szCs w:val="16"/>
                <w:lang w:eastAsia="en-US"/>
              </w:rPr>
            </w:pPr>
            <w:r w:rsidRPr="003440C2">
              <w:rPr>
                <w:rFonts w:cs="Arial"/>
                <w:sz w:val="16"/>
                <w:szCs w:val="16"/>
              </w:rPr>
              <w:t>0..1</w:t>
            </w:r>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2F4B97B5" w14:textId="7D25A880" w:rsidR="00130A33" w:rsidRPr="003440C2" w:rsidRDefault="00130A33" w:rsidP="00130A33">
            <w:pPr>
              <w:spacing w:before="60" w:after="60" w:line="240" w:lineRule="auto"/>
              <w:jc w:val="left"/>
              <w:rPr>
                <w:rFonts w:cs="Arial"/>
                <w:sz w:val="16"/>
                <w:szCs w:val="16"/>
                <w:lang w:eastAsia="en-US"/>
              </w:rPr>
            </w:pPr>
            <w:r w:rsidRPr="003440C2">
              <w:rPr>
                <w:rFonts w:cs="Arial"/>
                <w:sz w:val="16"/>
                <w:szCs w:val="16"/>
              </w:rPr>
              <w:t>Date</w:t>
            </w:r>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0207BBB9" w14:textId="4E00DF9E" w:rsidR="00130A33" w:rsidRPr="003440C2" w:rsidRDefault="00130A33" w:rsidP="00130A33">
            <w:pPr>
              <w:spacing w:before="60" w:after="60" w:line="240" w:lineRule="auto"/>
              <w:jc w:val="left"/>
              <w:rPr>
                <w:rFonts w:cs="Arial"/>
                <w:b/>
                <w:bCs/>
                <w:sz w:val="16"/>
                <w:szCs w:val="16"/>
                <w:lang w:eastAsia="en-US"/>
              </w:rPr>
            </w:pPr>
            <w:r w:rsidRPr="003440C2">
              <w:rPr>
                <w:rFonts w:cs="Arial"/>
                <w:sz w:val="16"/>
                <w:szCs w:val="16"/>
              </w:rPr>
              <w:t>Metadata creation date, which may or may not be the dataset creation date</w:t>
            </w:r>
          </w:p>
        </w:tc>
      </w:tr>
      <w:tr w:rsidR="00533D87" w:rsidRPr="003440C2" w14:paraId="27B98767" w14:textId="77777777" w:rsidTr="00533D87">
        <w:trPr>
          <w:cantSplit/>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6E3532D0" w14:textId="6E7DA8BF" w:rsidR="00533D87" w:rsidRPr="003440C2" w:rsidRDefault="00533D87" w:rsidP="00533D87">
            <w:pPr>
              <w:spacing w:before="60" w:after="60" w:line="240" w:lineRule="auto"/>
              <w:jc w:val="left"/>
              <w:rPr>
                <w:rFonts w:cs="Arial"/>
                <w:sz w:val="16"/>
                <w:szCs w:val="16"/>
              </w:rPr>
            </w:pPr>
            <w:r w:rsidRPr="003440C2">
              <w:rPr>
                <w:rFonts w:cs="Arial"/>
                <w:sz w:val="16"/>
                <w:szCs w:val="16"/>
              </w:rPr>
              <w:t>replacedData</w:t>
            </w:r>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09EB497B" w14:textId="7C7E240A" w:rsidR="00533D87" w:rsidRPr="003440C2" w:rsidRDefault="00533D87" w:rsidP="00CF51A6">
            <w:pPr>
              <w:spacing w:before="60" w:after="60" w:line="240" w:lineRule="auto"/>
              <w:jc w:val="left"/>
              <w:rPr>
                <w:rFonts w:cs="Arial"/>
                <w:sz w:val="16"/>
                <w:szCs w:val="16"/>
              </w:rPr>
            </w:pPr>
            <w:r w:rsidRPr="003A450C">
              <w:rPr>
                <w:rFonts w:cs="Arial"/>
                <w:sz w:val="16"/>
                <w:szCs w:val="16"/>
              </w:rPr>
              <w:t>I</w:t>
            </w:r>
            <w:r w:rsidR="00393B21">
              <w:rPr>
                <w:rFonts w:cs="Arial"/>
                <w:sz w:val="16"/>
                <w:szCs w:val="16"/>
              </w:rPr>
              <w:t>ndicate</w:t>
            </w:r>
            <w:r w:rsidR="00CF51A6">
              <w:rPr>
                <w:rFonts w:cs="Arial"/>
                <w:sz w:val="16"/>
                <w:szCs w:val="16"/>
              </w:rPr>
              <w:t>s</w:t>
            </w:r>
            <w:r w:rsidR="00393B21">
              <w:rPr>
                <w:rFonts w:cs="Arial"/>
                <w:sz w:val="16"/>
                <w:szCs w:val="16"/>
              </w:rPr>
              <w:t xml:space="preserve"> i</w:t>
            </w:r>
            <w:r w:rsidRPr="003A450C">
              <w:rPr>
                <w:rFonts w:cs="Arial"/>
                <w:sz w:val="16"/>
                <w:szCs w:val="16"/>
              </w:rPr>
              <w:t>f a cancelled</w:t>
            </w:r>
            <w:r w:rsidR="00393B21">
              <w:rPr>
                <w:rFonts w:cs="Arial"/>
                <w:sz w:val="16"/>
                <w:szCs w:val="16"/>
              </w:rPr>
              <w:t xml:space="preserve"> dataset</w:t>
            </w:r>
            <w:r w:rsidRPr="003A450C">
              <w:rPr>
                <w:rFonts w:cs="Arial"/>
                <w:sz w:val="16"/>
                <w:szCs w:val="16"/>
              </w:rPr>
              <w:t xml:space="preserve"> is replaced by another data file</w:t>
            </w:r>
            <w:r w:rsidR="00393B21">
              <w:rPr>
                <w:rFonts w:cs="Arial"/>
                <w:sz w:val="16"/>
                <w:szCs w:val="16"/>
              </w:rPr>
              <w:t>(s)</w:t>
            </w:r>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226EA729" w14:textId="64E479B9" w:rsidR="00533D87" w:rsidRPr="003440C2" w:rsidRDefault="00533D87" w:rsidP="00533D87">
            <w:pPr>
              <w:spacing w:before="60" w:after="60" w:line="240" w:lineRule="auto"/>
              <w:jc w:val="center"/>
              <w:rPr>
                <w:rFonts w:cs="Arial"/>
                <w:b/>
                <w:bCs/>
                <w:sz w:val="16"/>
                <w:szCs w:val="16"/>
                <w:lang w:eastAsia="en-US"/>
              </w:rPr>
            </w:pPr>
            <w:r w:rsidRPr="003440C2">
              <w:rPr>
                <w:rFonts w:cs="Arial"/>
                <w:sz w:val="16"/>
                <w:szCs w:val="16"/>
              </w:rPr>
              <w:t>0..1</w:t>
            </w:r>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0A0FA192" w14:textId="0322EDE7" w:rsidR="00533D87" w:rsidRPr="003440C2" w:rsidRDefault="00533D87" w:rsidP="00533D87">
            <w:pPr>
              <w:spacing w:before="60" w:after="60" w:line="240" w:lineRule="auto"/>
              <w:jc w:val="left"/>
              <w:rPr>
                <w:rFonts w:cs="Arial"/>
                <w:sz w:val="16"/>
                <w:szCs w:val="16"/>
              </w:rPr>
            </w:pPr>
            <w:r w:rsidRPr="003440C2">
              <w:rPr>
                <w:rFonts w:cs="Arial"/>
                <w:sz w:val="16"/>
                <w:szCs w:val="16"/>
              </w:rPr>
              <w:t>Boolean</w:t>
            </w:r>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14B61111" w14:textId="24715BA4" w:rsidR="00533D87" w:rsidRPr="003440C2" w:rsidRDefault="00CF51A6" w:rsidP="00533D87">
            <w:pPr>
              <w:spacing w:before="60" w:after="60" w:line="240" w:lineRule="auto"/>
              <w:jc w:val="left"/>
              <w:rPr>
                <w:rFonts w:cs="Arial"/>
                <w:sz w:val="16"/>
                <w:szCs w:val="16"/>
              </w:rPr>
            </w:pPr>
            <w:r w:rsidRPr="00CF51A6">
              <w:rPr>
                <w:rFonts w:cs="Arial"/>
                <w:sz w:val="16"/>
                <w:szCs w:val="16"/>
                <w:lang w:eastAsia="en-US"/>
              </w:rPr>
              <w:t>See Note</w:t>
            </w:r>
            <w:ins w:id="1276" w:author="Jeff Wootton" w:date="2024-06-23T21:06:00Z" w16du:dateUtc="2024-06-23T19:06:00Z">
              <w:r w:rsidR="00FE61B1">
                <w:rPr>
                  <w:rFonts w:cs="Arial"/>
                  <w:sz w:val="16"/>
                  <w:szCs w:val="16"/>
                  <w:lang w:eastAsia="en-US"/>
                </w:rPr>
                <w:t xml:space="preserve"> 2</w:t>
              </w:r>
            </w:ins>
          </w:p>
        </w:tc>
      </w:tr>
      <w:tr w:rsidR="00353431" w:rsidRPr="003440C2" w14:paraId="218B83FA" w14:textId="77777777" w:rsidTr="00533D87">
        <w:trPr>
          <w:cantSplit/>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671E7BFD" w14:textId="6E0D5F14" w:rsidR="00130A33" w:rsidRPr="003440C2" w:rsidRDefault="00130A33" w:rsidP="00130A33">
            <w:pPr>
              <w:spacing w:before="60" w:after="60" w:line="240" w:lineRule="auto"/>
              <w:jc w:val="left"/>
              <w:rPr>
                <w:rFonts w:cs="Arial"/>
                <w:sz w:val="16"/>
                <w:szCs w:val="16"/>
              </w:rPr>
            </w:pPr>
            <w:r w:rsidRPr="003440C2">
              <w:rPr>
                <w:rFonts w:cs="Arial"/>
                <w:sz w:val="16"/>
                <w:szCs w:val="16"/>
              </w:rPr>
              <w:t>dataReplacement</w:t>
            </w:r>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17878E7A" w14:textId="708B4151" w:rsidR="00130A33" w:rsidRPr="003440C2" w:rsidRDefault="00CF51A6" w:rsidP="00130A33">
            <w:pPr>
              <w:spacing w:before="60" w:after="60" w:line="240" w:lineRule="auto"/>
              <w:jc w:val="left"/>
              <w:rPr>
                <w:rFonts w:cs="Arial"/>
                <w:sz w:val="16"/>
                <w:szCs w:val="16"/>
              </w:rPr>
            </w:pPr>
            <w:r>
              <w:rPr>
                <w:rFonts w:cs="Arial"/>
                <w:sz w:val="16"/>
                <w:szCs w:val="16"/>
              </w:rPr>
              <w:t>Dataset</w:t>
            </w:r>
            <w:r w:rsidRPr="003A450C">
              <w:rPr>
                <w:rFonts w:cs="Arial"/>
                <w:sz w:val="16"/>
                <w:szCs w:val="16"/>
              </w:rPr>
              <w:t xml:space="preserve"> </w:t>
            </w:r>
            <w:r w:rsidR="00130A33" w:rsidRPr="003A450C">
              <w:rPr>
                <w:rFonts w:cs="Arial"/>
                <w:sz w:val="16"/>
                <w:szCs w:val="16"/>
              </w:rPr>
              <w:t>name</w:t>
            </w:r>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46719192" w14:textId="2C1E97A2" w:rsidR="00130A33" w:rsidRPr="003440C2" w:rsidRDefault="00130A33" w:rsidP="00130A33">
            <w:pPr>
              <w:spacing w:before="60" w:after="60" w:line="240" w:lineRule="auto"/>
              <w:jc w:val="center"/>
              <w:rPr>
                <w:rFonts w:cs="Arial"/>
                <w:b/>
                <w:bCs/>
                <w:sz w:val="16"/>
                <w:szCs w:val="16"/>
                <w:lang w:eastAsia="en-US"/>
              </w:rPr>
            </w:pPr>
            <w:r w:rsidRPr="003440C2">
              <w:rPr>
                <w:rFonts w:cs="Arial"/>
                <w:sz w:val="16"/>
                <w:szCs w:val="16"/>
              </w:rPr>
              <w:t>0..*</w:t>
            </w:r>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0DEA712C" w14:textId="74BC48AF" w:rsidR="00130A33" w:rsidRPr="003440C2" w:rsidRDefault="00130A33" w:rsidP="00130A33">
            <w:pPr>
              <w:spacing w:before="60" w:after="60" w:line="240" w:lineRule="auto"/>
              <w:jc w:val="left"/>
              <w:rPr>
                <w:rFonts w:cs="Arial"/>
                <w:sz w:val="16"/>
                <w:szCs w:val="16"/>
              </w:rPr>
            </w:pPr>
            <w:r w:rsidRPr="003440C2">
              <w:rPr>
                <w:rFonts w:cs="Arial"/>
                <w:sz w:val="16"/>
                <w:szCs w:val="16"/>
              </w:rPr>
              <w:t>CharacterString</w:t>
            </w:r>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15DD0930" w14:textId="77777777" w:rsidR="00130A33" w:rsidRDefault="00130A33" w:rsidP="00130A33">
            <w:pPr>
              <w:spacing w:before="60" w:after="60" w:line="240" w:lineRule="auto"/>
              <w:jc w:val="left"/>
              <w:rPr>
                <w:rFonts w:cs="Arial"/>
                <w:sz w:val="16"/>
                <w:szCs w:val="16"/>
              </w:rPr>
            </w:pPr>
            <w:r w:rsidRPr="003440C2">
              <w:rPr>
                <w:rFonts w:cs="Arial"/>
                <w:sz w:val="16"/>
                <w:szCs w:val="16"/>
              </w:rPr>
              <w:t>A dataset may be replaced by 1 or more datasets</w:t>
            </w:r>
          </w:p>
          <w:p w14:paraId="7604645F" w14:textId="09E95F4B" w:rsidR="00CF51A6" w:rsidRPr="003440C2" w:rsidRDefault="00CF51A6" w:rsidP="00130A33">
            <w:pPr>
              <w:spacing w:before="60" w:after="60" w:line="240" w:lineRule="auto"/>
              <w:jc w:val="left"/>
              <w:rPr>
                <w:rFonts w:cs="Arial"/>
                <w:sz w:val="16"/>
                <w:szCs w:val="16"/>
              </w:rPr>
            </w:pPr>
            <w:r>
              <w:rPr>
                <w:rFonts w:cs="Arial"/>
                <w:sz w:val="16"/>
                <w:szCs w:val="16"/>
              </w:rPr>
              <w:t>See Note</w:t>
            </w:r>
            <w:ins w:id="1277" w:author="Jeff Wootton" w:date="2024-06-23T21:06:00Z" w16du:dateUtc="2024-06-23T19:06:00Z">
              <w:r w:rsidR="00FE61B1">
                <w:rPr>
                  <w:rFonts w:cs="Arial"/>
                  <w:sz w:val="16"/>
                  <w:szCs w:val="16"/>
                </w:rPr>
                <w:t xml:space="preserve"> 2</w:t>
              </w:r>
            </w:ins>
          </w:p>
        </w:tc>
      </w:tr>
      <w:tr w:rsidR="00353431" w:rsidRPr="003440C2" w14:paraId="5E264381" w14:textId="77777777" w:rsidTr="00533D87">
        <w:trPr>
          <w:cantSplit/>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27A0E282" w14:textId="2BC8C1DF" w:rsidR="00130A33" w:rsidRPr="003440C2" w:rsidRDefault="00130A33" w:rsidP="00130A33">
            <w:pPr>
              <w:spacing w:before="60" w:after="60" w:line="240" w:lineRule="auto"/>
              <w:jc w:val="left"/>
              <w:rPr>
                <w:rFonts w:cs="Arial"/>
                <w:sz w:val="16"/>
                <w:szCs w:val="16"/>
              </w:rPr>
            </w:pPr>
            <w:r w:rsidRPr="003440C2">
              <w:rPr>
                <w:rFonts w:cs="Arial"/>
                <w:sz w:val="16"/>
                <w:szCs w:val="16"/>
              </w:rPr>
              <w:t>navigationPurpose</w:t>
            </w:r>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621E5ECE" w14:textId="122DBB20" w:rsidR="00130A33" w:rsidRPr="003440C2" w:rsidRDefault="00130A33" w:rsidP="00130A33">
            <w:pPr>
              <w:spacing w:before="60" w:after="60" w:line="240" w:lineRule="auto"/>
              <w:jc w:val="left"/>
              <w:rPr>
                <w:rFonts w:cs="Arial"/>
                <w:sz w:val="16"/>
                <w:szCs w:val="16"/>
              </w:rPr>
            </w:pPr>
            <w:r>
              <w:rPr>
                <w:rFonts w:cs="Arial"/>
                <w:sz w:val="16"/>
                <w:szCs w:val="16"/>
              </w:rPr>
              <w:t xml:space="preserve">Classification of intended navigation purpose (for </w:t>
            </w:r>
            <w:r w:rsidRPr="00A93CCB">
              <w:rPr>
                <w:rFonts w:cs="Arial"/>
                <w:sz w:val="16"/>
                <w:szCs w:val="16"/>
              </w:rPr>
              <w:t>Catalogue</w:t>
            </w:r>
            <w:r>
              <w:rPr>
                <w:rFonts w:cs="Arial"/>
                <w:sz w:val="16"/>
                <w:szCs w:val="16"/>
              </w:rPr>
              <w:t xml:space="preserve"> indexing purposes)</w:t>
            </w:r>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4227ECE9" w14:textId="2CABEB22" w:rsidR="00130A33" w:rsidRPr="003440C2" w:rsidRDefault="00130A33" w:rsidP="00130A33">
            <w:pPr>
              <w:spacing w:before="60" w:after="60" w:line="240" w:lineRule="auto"/>
              <w:jc w:val="center"/>
              <w:rPr>
                <w:rFonts w:cs="Arial"/>
                <w:b/>
                <w:bCs/>
                <w:sz w:val="16"/>
                <w:szCs w:val="16"/>
                <w:lang w:eastAsia="en-US"/>
              </w:rPr>
            </w:pPr>
            <w:r w:rsidRPr="003440C2">
              <w:rPr>
                <w:rFonts w:cs="Arial"/>
                <w:sz w:val="16"/>
                <w:szCs w:val="16"/>
              </w:rPr>
              <w:t>1</w:t>
            </w:r>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10B88BF3" w14:textId="6DB54AF0" w:rsidR="00130A33" w:rsidRPr="003440C2" w:rsidRDefault="00130A33" w:rsidP="00130A33">
            <w:pPr>
              <w:spacing w:before="60" w:after="60" w:line="240" w:lineRule="auto"/>
              <w:jc w:val="left"/>
              <w:rPr>
                <w:rFonts w:cs="Arial"/>
                <w:sz w:val="16"/>
                <w:szCs w:val="16"/>
              </w:rPr>
            </w:pPr>
            <w:r w:rsidRPr="003440C2">
              <w:rPr>
                <w:rFonts w:cs="Arial"/>
                <w:sz w:val="16"/>
                <w:szCs w:val="16"/>
              </w:rPr>
              <w:t>S100_NavigationPurpose</w:t>
            </w:r>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12DDB2EF" w14:textId="606994A4" w:rsidR="00130A33" w:rsidRPr="003440C2" w:rsidRDefault="00130A33" w:rsidP="00130A33">
            <w:pPr>
              <w:spacing w:before="60" w:after="60" w:line="240" w:lineRule="auto"/>
              <w:jc w:val="left"/>
              <w:rPr>
                <w:rFonts w:cs="Arial"/>
                <w:sz w:val="16"/>
                <w:szCs w:val="16"/>
              </w:rPr>
            </w:pPr>
            <w:r w:rsidRPr="00CA7F2D">
              <w:rPr>
                <w:rFonts w:cs="Arial"/>
                <w:sz w:val="16"/>
                <w:szCs w:val="16"/>
                <w:lang w:eastAsia="en-US"/>
              </w:rPr>
              <w:t>0..</w:t>
            </w:r>
            <w:r>
              <w:rPr>
                <w:rFonts w:cs="Arial"/>
                <w:sz w:val="16"/>
                <w:szCs w:val="16"/>
                <w:lang w:eastAsia="en-US"/>
              </w:rPr>
              <w:t>3</w:t>
            </w:r>
            <w:r w:rsidRPr="00CA7F2D">
              <w:rPr>
                <w:rFonts w:cs="Arial"/>
                <w:sz w:val="16"/>
                <w:szCs w:val="16"/>
                <w:lang w:eastAsia="en-US"/>
              </w:rPr>
              <w:t xml:space="preserve"> multiplicity in S-100 restricted to 1 in S-101</w:t>
            </w:r>
          </w:p>
        </w:tc>
      </w:tr>
      <w:tr w:rsidR="00353431" w:rsidRPr="003440C2" w14:paraId="6840E85C" w14:textId="77777777" w:rsidTr="00533D87">
        <w:trPr>
          <w:cantSplit/>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0C611425" w14:textId="5F08B978" w:rsidR="00130A33" w:rsidRPr="003440C2" w:rsidRDefault="00130A33" w:rsidP="00130A33">
            <w:pPr>
              <w:spacing w:before="60" w:after="60" w:line="240" w:lineRule="auto"/>
              <w:jc w:val="left"/>
              <w:rPr>
                <w:rFonts w:cs="Arial"/>
                <w:sz w:val="16"/>
                <w:szCs w:val="16"/>
              </w:rPr>
            </w:pPr>
            <w:r w:rsidRPr="003440C2">
              <w:rPr>
                <w:rFonts w:cs="Arial"/>
                <w:sz w:val="16"/>
                <w:szCs w:val="16"/>
              </w:rPr>
              <w:t>resourceMaintenance</w:t>
            </w:r>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034E7642" w14:textId="7F707165" w:rsidR="00130A33" w:rsidRPr="003440C2" w:rsidRDefault="00130A33" w:rsidP="00130A33">
            <w:pPr>
              <w:spacing w:before="60" w:after="60" w:line="240" w:lineRule="auto"/>
              <w:jc w:val="left"/>
              <w:rPr>
                <w:rFonts w:cs="Arial"/>
                <w:sz w:val="16"/>
                <w:szCs w:val="16"/>
              </w:rPr>
            </w:pPr>
            <w:r w:rsidRPr="00E77DEE">
              <w:rPr>
                <w:sz w:val="16"/>
                <w:szCs w:val="16"/>
              </w:rPr>
              <w:t>Information about the frequency of resource updates, and the scope of those updates</w:t>
            </w:r>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741B78E5" w14:textId="5A68438D" w:rsidR="00130A33" w:rsidRPr="003440C2" w:rsidRDefault="00130A33" w:rsidP="00130A33">
            <w:pPr>
              <w:spacing w:before="60" w:after="60" w:line="240" w:lineRule="auto"/>
              <w:jc w:val="center"/>
              <w:rPr>
                <w:rFonts w:cs="Arial"/>
                <w:b/>
                <w:bCs/>
                <w:sz w:val="16"/>
                <w:szCs w:val="16"/>
                <w:lang w:eastAsia="en-US"/>
              </w:rPr>
            </w:pPr>
            <w:r w:rsidRPr="003440C2">
              <w:rPr>
                <w:rFonts w:cs="Arial"/>
                <w:sz w:val="16"/>
                <w:szCs w:val="16"/>
              </w:rPr>
              <w:t>0..1</w:t>
            </w:r>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5CF9EEDD" w14:textId="20B8BAD7" w:rsidR="00130A33" w:rsidRPr="003440C2" w:rsidRDefault="00130A33" w:rsidP="00130A33">
            <w:pPr>
              <w:spacing w:before="60" w:after="60" w:line="240" w:lineRule="auto"/>
              <w:jc w:val="left"/>
              <w:rPr>
                <w:rFonts w:cs="Arial"/>
                <w:sz w:val="16"/>
                <w:szCs w:val="16"/>
              </w:rPr>
            </w:pPr>
            <w:r w:rsidRPr="003440C2">
              <w:rPr>
                <w:rFonts w:cs="Arial"/>
                <w:sz w:val="16"/>
                <w:szCs w:val="16"/>
              </w:rPr>
              <w:t>MD_MaintenanceInformation</w:t>
            </w:r>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0A3D5A17" w14:textId="27B72981" w:rsidR="00130A33" w:rsidRPr="00E77DEE" w:rsidRDefault="00130A33" w:rsidP="0050482B">
            <w:pPr>
              <w:snapToGrid w:val="0"/>
              <w:spacing w:before="60" w:after="60" w:line="240" w:lineRule="auto"/>
              <w:jc w:val="left"/>
              <w:rPr>
                <w:sz w:val="16"/>
                <w:szCs w:val="16"/>
              </w:rPr>
            </w:pPr>
            <w:r w:rsidRPr="00E77DEE">
              <w:rPr>
                <w:sz w:val="16"/>
                <w:szCs w:val="16"/>
              </w:rPr>
              <w:t>S-100 restricts the multiplicity to 0..1 and adds</w:t>
            </w:r>
            <w:r>
              <w:rPr>
                <w:sz w:val="16"/>
                <w:szCs w:val="16"/>
              </w:rPr>
              <w:t xml:space="preserve"> </w:t>
            </w:r>
            <w:r w:rsidRPr="00E77DEE">
              <w:rPr>
                <w:sz w:val="16"/>
                <w:szCs w:val="16"/>
              </w:rPr>
              <w:t>specific restrictions on the ISO 19115 structure and content. See clause MD_MaintenanceInformation later in this Part</w:t>
            </w:r>
          </w:p>
          <w:p w14:paraId="7B4D86FF" w14:textId="48E7D294" w:rsidR="00130A33" w:rsidRPr="003440C2" w:rsidRDefault="00130A33" w:rsidP="00130A33">
            <w:pPr>
              <w:spacing w:before="60" w:after="60" w:line="240" w:lineRule="auto"/>
              <w:jc w:val="left"/>
              <w:rPr>
                <w:rFonts w:cs="Arial"/>
                <w:sz w:val="16"/>
                <w:szCs w:val="16"/>
              </w:rPr>
            </w:pPr>
            <w:r w:rsidRPr="00E77DEE">
              <w:rPr>
                <w:sz w:val="16"/>
                <w:szCs w:val="16"/>
              </w:rPr>
              <w:t xml:space="preserve">Format: PnYnMnDTnHnMnS (XML built-in type for ISO 8601 </w:t>
            </w:r>
            <w:r w:rsidRPr="00E77DEE">
              <w:rPr>
                <w:i/>
                <w:iCs/>
                <w:sz w:val="16"/>
                <w:szCs w:val="16"/>
              </w:rPr>
              <w:t>duration</w:t>
            </w:r>
            <w:r w:rsidRPr="00E77DEE">
              <w:rPr>
                <w:sz w:val="16"/>
                <w:szCs w:val="16"/>
              </w:rPr>
              <w:t xml:space="preserve">). See </w:t>
            </w:r>
            <w:r>
              <w:rPr>
                <w:sz w:val="16"/>
                <w:szCs w:val="16"/>
              </w:rPr>
              <w:t>S-100 Part 17, clause 17-4.9</w:t>
            </w:r>
          </w:p>
        </w:tc>
      </w:tr>
    </w:tbl>
    <w:p w14:paraId="66591107" w14:textId="77777777" w:rsidR="00130A33" w:rsidRDefault="00130A33" w:rsidP="00102CF0">
      <w:pPr>
        <w:spacing w:after="0"/>
      </w:pPr>
    </w:p>
    <w:p w14:paraId="403957AD" w14:textId="5B924C0E" w:rsidR="00FE61B1" w:rsidRDefault="00FE61B1" w:rsidP="00932ACB">
      <w:pPr>
        <w:spacing w:after="120" w:line="240" w:lineRule="auto"/>
        <w:rPr>
          <w:ins w:id="1278" w:author="Jeff Wootton" w:date="2024-06-23T21:06:00Z" w16du:dateUtc="2024-06-23T19:06:00Z"/>
        </w:rPr>
      </w:pPr>
      <w:commentRangeStart w:id="1279"/>
      <w:ins w:id="1280" w:author="Jeff Wootton" w:date="2024-06-23T21:06:00Z">
        <w:r w:rsidRPr="00FE61B1">
          <w:t xml:space="preserve">NOTE 1: description: </w:t>
        </w:r>
      </w:ins>
      <w:ins w:id="1281" w:author="Jeff Wootton" w:date="2024-06-23T21:25:00Z" w16du:dateUtc="2024-06-23T19:25:00Z">
        <w:r w:rsidR="005C0555">
          <w:t>D</w:t>
        </w:r>
        <w:r w:rsidR="005C0555" w:rsidRPr="00FE61B1">
          <w:t xml:space="preserve">uring the </w:t>
        </w:r>
        <w:r w:rsidR="005C0555">
          <w:t xml:space="preserve">ENC </w:t>
        </w:r>
        <w:r w:rsidR="005C0555" w:rsidRPr="00FE61B1">
          <w:t>Dual</w:t>
        </w:r>
        <w:r w:rsidR="005C0555">
          <w:t>-</w:t>
        </w:r>
        <w:r w:rsidR="005C0555" w:rsidRPr="00FE61B1">
          <w:t>Fuel transition period</w:t>
        </w:r>
        <w:r w:rsidR="005C0555">
          <w:t>, it is recommended that</w:t>
        </w:r>
        <w:r w:rsidR="005C0555" w:rsidRPr="00FE61B1">
          <w:t xml:space="preserve"> </w:t>
        </w:r>
        <w:r w:rsidR="005C0555">
          <w:t>t</w:t>
        </w:r>
      </w:ins>
      <w:ins w:id="1282" w:author="Jeff Wootton" w:date="2024-06-23T21:06:00Z">
        <w:r w:rsidRPr="00FE61B1">
          <w:t xml:space="preserve">he attribute description is </w:t>
        </w:r>
      </w:ins>
      <w:ins w:id="1283" w:author="Jeff Wootton" w:date="2024-06-23T21:26:00Z" w16du:dateUtc="2024-06-23T19:26:00Z">
        <w:r w:rsidR="005C0555">
          <w:t xml:space="preserve">used </w:t>
        </w:r>
      </w:ins>
      <w:ins w:id="1284" w:author="Jeff Wootton" w:date="2024-06-23T21:06:00Z">
        <w:r w:rsidRPr="00FE61B1">
          <w:t xml:space="preserve">to identify equivalent S-57 ENCs in S-101. This information is to be semicolon separated to distinguish it from any other information, </w:t>
        </w:r>
      </w:ins>
      <w:ins w:id="1285" w:author="Jeff Wootton" w:date="2024-06-23T21:09:00Z" w16du:dateUtc="2024-06-23T19:09:00Z">
        <w:r w:rsidR="00296624">
          <w:t>for example</w:t>
        </w:r>
      </w:ins>
      <w:ins w:id="1286" w:author="Jeff Wootton" w:date="2024-06-23T21:06:00Z">
        <w:r w:rsidRPr="00FE61B1">
          <w:t xml:space="preserve"> for 1 to 1 mapping &lt;XC:description&gt;;GB5DNABH;&lt;/XC:description&gt; and for more than one equivalent S-57 ENC: &lt;XC:description&gt;;NL4NZ110;NL5WS130;&lt;/XC:description&gt;</w:t>
        </w:r>
      </w:ins>
      <w:ins w:id="1287" w:author="Jeff Wootton" w:date="2024-06-23T21:16:00Z" w16du:dateUtc="2024-06-23T19:16:00Z">
        <w:r w:rsidR="00296624">
          <w:t>.</w:t>
        </w:r>
      </w:ins>
      <w:ins w:id="1288" w:author="Jeff Wootton" w:date="2024-06-23T21:06:00Z">
        <w:r w:rsidRPr="00FE61B1">
          <w:t xml:space="preserve"> If </w:t>
        </w:r>
        <w:r w:rsidRPr="00FE61B1">
          <w:lastRenderedPageBreak/>
          <w:t xml:space="preserve">the mapping is partial, a “p” should be included at the end of the S-57 dataset name, </w:t>
        </w:r>
      </w:ins>
      <w:ins w:id="1289" w:author="Jeff Wootton" w:date="2024-06-23T21:16:00Z" w16du:dateUtc="2024-06-23T19:16:00Z">
        <w:r w:rsidR="00296624">
          <w:t>for example</w:t>
        </w:r>
      </w:ins>
      <w:ins w:id="1290" w:author="Jeff Wootton" w:date="2024-06-23T21:06:00Z">
        <w:r w:rsidRPr="00FE61B1">
          <w:t xml:space="preserve">  &lt;XC:description&gt;;GB5DNABHp;&lt;/XC:description&gt;. There may be scenarios for non-ECDIS use only, where S-101 ENCs are produced without equivalent S-57 ENCs</w:t>
        </w:r>
      </w:ins>
      <w:ins w:id="1291" w:author="Jeff Wootton" w:date="2024-06-23T21:17:00Z" w16du:dateUtc="2024-06-23T19:17:00Z">
        <w:r w:rsidR="00296624">
          <w:t>;</w:t>
        </w:r>
      </w:ins>
      <w:ins w:id="1292" w:author="Jeff Wootton" w:date="2024-06-23T21:06:00Z">
        <w:r w:rsidRPr="00FE61B1">
          <w:t xml:space="preserve"> this </w:t>
        </w:r>
      </w:ins>
      <w:ins w:id="1293" w:author="Jeff Wootton" w:date="2024-06-23T21:23:00Z" w16du:dateUtc="2024-06-23T19:23:00Z">
        <w:r w:rsidR="005C0555">
          <w:t>should</w:t>
        </w:r>
      </w:ins>
      <w:ins w:id="1294" w:author="Jeff Wootton" w:date="2024-06-23T21:06:00Z">
        <w:r w:rsidRPr="00FE61B1">
          <w:t xml:space="preserve"> be shown using an “n” as &lt;XC:description&gt;;n;&lt;/XC:description&gt;</w:t>
        </w:r>
      </w:ins>
      <w:commentRangeEnd w:id="1279"/>
      <w:ins w:id="1295" w:author="Jeff Wootton" w:date="2024-06-23T21:18:00Z" w16du:dateUtc="2024-06-23T19:18:00Z">
        <w:r w:rsidR="00296624">
          <w:rPr>
            <w:rStyle w:val="CommentReference"/>
          </w:rPr>
          <w:commentReference w:id="1279"/>
        </w:r>
      </w:ins>
    </w:p>
    <w:p w14:paraId="73F08750" w14:textId="7F6E2975" w:rsidR="00932ACB" w:rsidRDefault="00932ACB" w:rsidP="00932ACB">
      <w:pPr>
        <w:spacing w:after="120" w:line="240" w:lineRule="auto"/>
        <w:rPr>
          <w:ins w:id="1296" w:author="Jeff Wootton" w:date="2024-06-13T19:22:00Z" w16du:dateUtc="2024-06-13T17:22:00Z"/>
        </w:rPr>
      </w:pPr>
      <w:r>
        <w:t>NOTE</w:t>
      </w:r>
      <w:ins w:id="1297" w:author="Jeff Wootton" w:date="2024-06-23T21:05:00Z" w16du:dateUtc="2024-06-23T19:05:00Z">
        <w:r w:rsidR="00FE61B1">
          <w:t xml:space="preserve"> 2</w:t>
        </w:r>
      </w:ins>
      <w:r>
        <w:t xml:space="preserve">: replacedData and dataReplacement: </w:t>
      </w:r>
      <w:r w:rsidR="003A3240">
        <w:t>T</w:t>
      </w:r>
      <w:r>
        <w:t>he attribute replacedData</w:t>
      </w:r>
      <w:r w:rsidR="008C065C">
        <w:t xml:space="preserve"> </w:t>
      </w:r>
      <w:r w:rsidR="005D6D14">
        <w:t>is mandatory if the</w:t>
      </w:r>
      <w:r w:rsidR="008C065C">
        <w:t xml:space="preserve"> attribute purpose (see clause 12.1.2.3) is set to value </w:t>
      </w:r>
      <w:r w:rsidR="008C065C">
        <w:rPr>
          <w:i/>
        </w:rPr>
        <w:t>5</w:t>
      </w:r>
      <w:r w:rsidR="008C065C">
        <w:t xml:space="preserve"> (cancellation).</w:t>
      </w:r>
      <w:r>
        <w:t xml:space="preserve"> </w:t>
      </w:r>
      <w:r w:rsidR="008C065C">
        <w:t>The attribute</w:t>
      </w:r>
      <w:r>
        <w:t xml:space="preserve"> dataReplacement </w:t>
      </w:r>
      <w:r w:rsidR="008C065C">
        <w:t xml:space="preserve">is mandatory if replacedData = </w:t>
      </w:r>
      <w:r w:rsidR="008C065C">
        <w:rPr>
          <w:i/>
        </w:rPr>
        <w:t>True</w:t>
      </w:r>
      <w:r>
        <w:t>.</w:t>
      </w:r>
    </w:p>
    <w:p w14:paraId="6591CB64" w14:textId="0755F888" w:rsidR="00847E22" w:rsidRPr="00932ACB" w:rsidDel="00A22871" w:rsidRDefault="00847E22" w:rsidP="00932ACB">
      <w:pPr>
        <w:spacing w:after="120" w:line="240" w:lineRule="auto"/>
        <w:rPr>
          <w:del w:id="1298" w:author="Jeff Wootton" w:date="2024-06-22T12:05:00Z" w16du:dateUtc="2024-06-22T10:05:00Z"/>
        </w:rPr>
      </w:pPr>
    </w:p>
    <w:p w14:paraId="59536819" w14:textId="10BE0F2E" w:rsidR="003440C2" w:rsidRPr="009F0C13" w:rsidRDefault="003440C2" w:rsidP="003440C2">
      <w:pPr>
        <w:pStyle w:val="Heading4"/>
        <w:keepLines/>
        <w:tabs>
          <w:tab w:val="clear" w:pos="940"/>
          <w:tab w:val="clear" w:pos="1140"/>
          <w:tab w:val="clear" w:pos="1360"/>
          <w:tab w:val="left" w:pos="993"/>
        </w:tabs>
        <w:spacing w:before="120" w:after="120" w:line="240" w:lineRule="auto"/>
        <w:ind w:left="993" w:hanging="993"/>
      </w:pPr>
      <w:r w:rsidRPr="009F0C13">
        <w:t>S100_</w:t>
      </w:r>
      <w:r>
        <w:t>NavigationPurpose</w:t>
      </w:r>
    </w:p>
    <w:tbl>
      <w:tblPr>
        <w:tblW w:w="1433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12"/>
        <w:gridCol w:w="3045"/>
        <w:gridCol w:w="3464"/>
        <w:gridCol w:w="814"/>
        <w:gridCol w:w="5599"/>
      </w:tblGrid>
      <w:tr w:rsidR="00A12CC3" w:rsidRPr="00A04EA2" w14:paraId="1E25B987" w14:textId="77777777" w:rsidTr="009B43C4">
        <w:trPr>
          <w:cantSplit/>
          <w:trHeight w:val="277"/>
        </w:trPr>
        <w:tc>
          <w:tcPr>
            <w:tcW w:w="1393" w:type="dxa"/>
            <w:shd w:val="clear" w:color="auto" w:fill="D9D9D9" w:themeFill="background1" w:themeFillShade="D9"/>
          </w:tcPr>
          <w:p w14:paraId="6C6B5D20" w14:textId="2955C593" w:rsidR="00A12CC3" w:rsidRPr="00A04EA2" w:rsidRDefault="00A4519A" w:rsidP="00A37DD1">
            <w:pPr>
              <w:snapToGrid w:val="0"/>
              <w:spacing w:before="60" w:after="60" w:line="240" w:lineRule="auto"/>
              <w:rPr>
                <w:rFonts w:cs="Arial"/>
                <w:b/>
                <w:sz w:val="16"/>
                <w:szCs w:val="16"/>
              </w:rPr>
            </w:pPr>
            <w:bookmarkStart w:id="1299" w:name="_Hlk91097681"/>
            <w:r>
              <w:rPr>
                <w:rFonts w:cs="Arial"/>
                <w:b/>
                <w:sz w:val="16"/>
                <w:szCs w:val="16"/>
              </w:rPr>
              <w:t>Item</w:t>
            </w:r>
          </w:p>
        </w:tc>
        <w:tc>
          <w:tcPr>
            <w:tcW w:w="3006" w:type="dxa"/>
            <w:shd w:val="clear" w:color="auto" w:fill="D9D9D9" w:themeFill="background1" w:themeFillShade="D9"/>
          </w:tcPr>
          <w:p w14:paraId="6DE08251" w14:textId="77777777" w:rsidR="00A12CC3" w:rsidRPr="00A04EA2" w:rsidRDefault="00A12CC3" w:rsidP="00A37DD1">
            <w:pPr>
              <w:snapToGrid w:val="0"/>
              <w:spacing w:before="60" w:after="60" w:line="240" w:lineRule="auto"/>
              <w:rPr>
                <w:rFonts w:cs="Arial"/>
                <w:b/>
                <w:sz w:val="16"/>
                <w:szCs w:val="16"/>
              </w:rPr>
            </w:pPr>
            <w:r w:rsidRPr="00A04EA2">
              <w:rPr>
                <w:rFonts w:cs="Arial"/>
                <w:b/>
                <w:sz w:val="16"/>
                <w:szCs w:val="16"/>
              </w:rPr>
              <w:t>Name</w:t>
            </w:r>
          </w:p>
        </w:tc>
        <w:tc>
          <w:tcPr>
            <w:tcW w:w="3420" w:type="dxa"/>
            <w:shd w:val="clear" w:color="auto" w:fill="D9D9D9" w:themeFill="background1" w:themeFillShade="D9"/>
          </w:tcPr>
          <w:p w14:paraId="58F45AA1" w14:textId="77777777" w:rsidR="00A12CC3" w:rsidRPr="00A04EA2" w:rsidRDefault="00A12CC3" w:rsidP="00A37DD1">
            <w:pPr>
              <w:snapToGrid w:val="0"/>
              <w:spacing w:before="60" w:after="60" w:line="240" w:lineRule="auto"/>
              <w:rPr>
                <w:rFonts w:cs="Arial"/>
                <w:b/>
                <w:sz w:val="16"/>
                <w:szCs w:val="16"/>
              </w:rPr>
            </w:pPr>
            <w:r w:rsidRPr="00A04EA2">
              <w:rPr>
                <w:rFonts w:cs="Arial"/>
                <w:b/>
                <w:sz w:val="16"/>
                <w:szCs w:val="16"/>
              </w:rPr>
              <w:t>Description</w:t>
            </w:r>
          </w:p>
        </w:tc>
        <w:tc>
          <w:tcPr>
            <w:tcW w:w="804" w:type="dxa"/>
            <w:shd w:val="clear" w:color="auto" w:fill="D9D9D9" w:themeFill="background1" w:themeFillShade="D9"/>
          </w:tcPr>
          <w:p w14:paraId="3145C069" w14:textId="77777777" w:rsidR="00A12CC3" w:rsidRPr="00A04EA2" w:rsidRDefault="00A12CC3" w:rsidP="00A37DD1">
            <w:pPr>
              <w:snapToGrid w:val="0"/>
              <w:spacing w:before="60" w:after="60" w:line="240" w:lineRule="auto"/>
              <w:jc w:val="center"/>
              <w:rPr>
                <w:rFonts w:cs="Arial"/>
                <w:b/>
                <w:sz w:val="16"/>
                <w:szCs w:val="16"/>
              </w:rPr>
            </w:pPr>
            <w:r w:rsidRPr="00A04EA2">
              <w:rPr>
                <w:rFonts w:cs="Arial"/>
                <w:b/>
                <w:sz w:val="16"/>
                <w:szCs w:val="16"/>
              </w:rPr>
              <w:t>Code</w:t>
            </w:r>
          </w:p>
        </w:tc>
        <w:tc>
          <w:tcPr>
            <w:tcW w:w="5528" w:type="dxa"/>
            <w:shd w:val="clear" w:color="auto" w:fill="D9D9D9" w:themeFill="background1" w:themeFillShade="D9"/>
          </w:tcPr>
          <w:p w14:paraId="5BF34187" w14:textId="77777777" w:rsidR="00A12CC3" w:rsidRPr="00A04EA2" w:rsidRDefault="00A12CC3" w:rsidP="00A37DD1">
            <w:pPr>
              <w:snapToGrid w:val="0"/>
              <w:spacing w:before="60" w:after="60" w:line="240" w:lineRule="auto"/>
              <w:rPr>
                <w:rFonts w:cs="Arial"/>
                <w:b/>
                <w:sz w:val="16"/>
                <w:szCs w:val="16"/>
              </w:rPr>
            </w:pPr>
            <w:r w:rsidRPr="00A04EA2">
              <w:rPr>
                <w:rFonts w:cs="Arial"/>
                <w:b/>
                <w:sz w:val="16"/>
                <w:szCs w:val="16"/>
              </w:rPr>
              <w:t>Remarks</w:t>
            </w:r>
          </w:p>
        </w:tc>
      </w:tr>
      <w:tr w:rsidR="00A12CC3" w:rsidRPr="00A04EA2" w14:paraId="4AB79712" w14:textId="77777777" w:rsidTr="009B43C4">
        <w:trPr>
          <w:cantSplit/>
          <w:trHeight w:val="305"/>
        </w:trPr>
        <w:tc>
          <w:tcPr>
            <w:tcW w:w="1393" w:type="dxa"/>
          </w:tcPr>
          <w:p w14:paraId="284B2F95" w14:textId="77777777" w:rsidR="00A12CC3" w:rsidRPr="00A04EA2" w:rsidRDefault="00A12CC3" w:rsidP="00A37DD1">
            <w:pPr>
              <w:snapToGrid w:val="0"/>
              <w:spacing w:before="60" w:after="60" w:line="240" w:lineRule="auto"/>
              <w:rPr>
                <w:rFonts w:cs="Arial"/>
                <w:sz w:val="16"/>
                <w:szCs w:val="16"/>
              </w:rPr>
            </w:pPr>
            <w:r w:rsidRPr="00A04EA2">
              <w:rPr>
                <w:rFonts w:cs="Arial"/>
                <w:sz w:val="16"/>
                <w:szCs w:val="16"/>
              </w:rPr>
              <w:t>Enumeration</w:t>
            </w:r>
          </w:p>
        </w:tc>
        <w:tc>
          <w:tcPr>
            <w:tcW w:w="3006" w:type="dxa"/>
          </w:tcPr>
          <w:p w14:paraId="676D422A" w14:textId="77777777" w:rsidR="00A12CC3" w:rsidRPr="00A04EA2" w:rsidRDefault="00A12CC3" w:rsidP="00A37DD1">
            <w:pPr>
              <w:snapToGrid w:val="0"/>
              <w:spacing w:before="60" w:after="60" w:line="240" w:lineRule="auto"/>
              <w:rPr>
                <w:rFonts w:cs="Arial"/>
                <w:sz w:val="16"/>
                <w:szCs w:val="16"/>
              </w:rPr>
            </w:pPr>
            <w:r w:rsidRPr="00A04EA2">
              <w:rPr>
                <w:rFonts w:cs="Arial"/>
                <w:sz w:val="16"/>
                <w:szCs w:val="16"/>
              </w:rPr>
              <w:t>S100_NavigationPurpose</w:t>
            </w:r>
          </w:p>
        </w:tc>
        <w:tc>
          <w:tcPr>
            <w:tcW w:w="3420" w:type="dxa"/>
          </w:tcPr>
          <w:p w14:paraId="659039B2" w14:textId="77777777" w:rsidR="00A12CC3" w:rsidRPr="00A04EA2" w:rsidRDefault="00A12CC3" w:rsidP="00A37DD1">
            <w:pPr>
              <w:snapToGrid w:val="0"/>
              <w:spacing w:before="60" w:after="60" w:line="240" w:lineRule="auto"/>
              <w:rPr>
                <w:rFonts w:cs="Arial"/>
                <w:sz w:val="16"/>
                <w:szCs w:val="16"/>
              </w:rPr>
            </w:pPr>
            <w:r w:rsidRPr="00A04EA2">
              <w:rPr>
                <w:rFonts w:cs="Arial"/>
                <w:sz w:val="16"/>
                <w:szCs w:val="16"/>
              </w:rPr>
              <w:t xml:space="preserve">The purpose of the </w:t>
            </w:r>
            <w:r>
              <w:rPr>
                <w:rFonts w:cs="Arial"/>
                <w:sz w:val="16"/>
                <w:szCs w:val="16"/>
              </w:rPr>
              <w:t>d</w:t>
            </w:r>
            <w:r w:rsidRPr="00A04EA2">
              <w:rPr>
                <w:rFonts w:cs="Arial"/>
                <w:sz w:val="16"/>
                <w:szCs w:val="16"/>
              </w:rPr>
              <w:t>ataset</w:t>
            </w:r>
          </w:p>
        </w:tc>
        <w:tc>
          <w:tcPr>
            <w:tcW w:w="804" w:type="dxa"/>
          </w:tcPr>
          <w:p w14:paraId="690245D7" w14:textId="77777777" w:rsidR="00A12CC3" w:rsidRPr="00A04EA2" w:rsidRDefault="00A12CC3" w:rsidP="00A37DD1">
            <w:pPr>
              <w:snapToGrid w:val="0"/>
              <w:spacing w:before="60" w:after="60" w:line="240" w:lineRule="auto"/>
              <w:jc w:val="center"/>
              <w:rPr>
                <w:rFonts w:cs="Arial"/>
                <w:sz w:val="16"/>
                <w:szCs w:val="16"/>
              </w:rPr>
            </w:pPr>
            <w:r w:rsidRPr="00A04EA2">
              <w:rPr>
                <w:rFonts w:cs="Arial"/>
                <w:sz w:val="16"/>
                <w:szCs w:val="16"/>
              </w:rPr>
              <w:t>-</w:t>
            </w:r>
          </w:p>
        </w:tc>
        <w:tc>
          <w:tcPr>
            <w:tcW w:w="5528" w:type="dxa"/>
          </w:tcPr>
          <w:p w14:paraId="173E43B1" w14:textId="77777777" w:rsidR="00A12CC3" w:rsidRPr="00A04EA2" w:rsidRDefault="00A12CC3" w:rsidP="00A37DD1">
            <w:pPr>
              <w:spacing w:before="60" w:after="60" w:line="240" w:lineRule="auto"/>
              <w:rPr>
                <w:rFonts w:cs="Arial"/>
                <w:sz w:val="16"/>
                <w:szCs w:val="16"/>
              </w:rPr>
            </w:pPr>
            <w:r w:rsidRPr="00A04EA2" w:rsidDel="006A2EDF">
              <w:rPr>
                <w:rFonts w:cs="Arial"/>
                <w:sz w:val="16"/>
                <w:szCs w:val="16"/>
                <w:lang w:eastAsia="en-US"/>
              </w:rPr>
              <w:t xml:space="preserve"> </w:t>
            </w:r>
          </w:p>
        </w:tc>
      </w:tr>
      <w:tr w:rsidR="00A12CC3" w:rsidRPr="00A04EA2" w14:paraId="00663389" w14:textId="77777777" w:rsidTr="009B43C4">
        <w:trPr>
          <w:cantSplit/>
          <w:trHeight w:val="277"/>
        </w:trPr>
        <w:tc>
          <w:tcPr>
            <w:tcW w:w="1393" w:type="dxa"/>
          </w:tcPr>
          <w:p w14:paraId="002B691B" w14:textId="77777777" w:rsidR="00A12CC3" w:rsidRPr="00A04EA2" w:rsidRDefault="00A12CC3" w:rsidP="00A37DD1">
            <w:pPr>
              <w:snapToGrid w:val="0"/>
              <w:spacing w:before="60" w:after="60" w:line="240" w:lineRule="auto"/>
              <w:rPr>
                <w:rFonts w:cs="Arial"/>
                <w:sz w:val="16"/>
                <w:szCs w:val="16"/>
              </w:rPr>
            </w:pPr>
            <w:r w:rsidRPr="00A04EA2">
              <w:rPr>
                <w:rFonts w:cs="Arial"/>
                <w:sz w:val="16"/>
                <w:szCs w:val="16"/>
              </w:rPr>
              <w:t>Value</w:t>
            </w:r>
          </w:p>
        </w:tc>
        <w:tc>
          <w:tcPr>
            <w:tcW w:w="3006" w:type="dxa"/>
          </w:tcPr>
          <w:p w14:paraId="1C6BE2F0" w14:textId="77777777" w:rsidR="00A12CC3" w:rsidRPr="00A04EA2" w:rsidRDefault="00A12CC3" w:rsidP="00A37DD1">
            <w:pPr>
              <w:snapToGrid w:val="0"/>
              <w:spacing w:before="60" w:after="60" w:line="240" w:lineRule="auto"/>
              <w:rPr>
                <w:rFonts w:cs="Arial"/>
                <w:sz w:val="16"/>
                <w:szCs w:val="16"/>
              </w:rPr>
            </w:pPr>
            <w:r w:rsidRPr="00A04EA2">
              <w:rPr>
                <w:rFonts w:cs="Arial"/>
                <w:sz w:val="16"/>
                <w:szCs w:val="16"/>
              </w:rPr>
              <w:t>port</w:t>
            </w:r>
          </w:p>
        </w:tc>
        <w:tc>
          <w:tcPr>
            <w:tcW w:w="3420" w:type="dxa"/>
          </w:tcPr>
          <w:p w14:paraId="71EDD885" w14:textId="77777777" w:rsidR="00A12CC3" w:rsidRPr="00A04EA2" w:rsidRDefault="00A12CC3" w:rsidP="00A37DD1">
            <w:pPr>
              <w:snapToGrid w:val="0"/>
              <w:spacing w:before="60" w:after="60" w:line="240" w:lineRule="auto"/>
              <w:rPr>
                <w:rFonts w:cs="Arial"/>
                <w:sz w:val="16"/>
                <w:szCs w:val="16"/>
              </w:rPr>
            </w:pPr>
            <w:r w:rsidRPr="00A04EA2">
              <w:rPr>
                <w:rFonts w:cs="Arial"/>
                <w:sz w:val="16"/>
                <w:szCs w:val="16"/>
              </w:rPr>
              <w:t>For port and near shore operations</w:t>
            </w:r>
          </w:p>
        </w:tc>
        <w:tc>
          <w:tcPr>
            <w:tcW w:w="804" w:type="dxa"/>
          </w:tcPr>
          <w:p w14:paraId="4C984B8B" w14:textId="77777777" w:rsidR="00A12CC3" w:rsidRPr="00A04EA2" w:rsidRDefault="00A12CC3" w:rsidP="00A37DD1">
            <w:pPr>
              <w:snapToGrid w:val="0"/>
              <w:spacing w:before="60" w:after="60" w:line="240" w:lineRule="auto"/>
              <w:jc w:val="center"/>
              <w:rPr>
                <w:rFonts w:cs="Arial"/>
                <w:sz w:val="16"/>
                <w:szCs w:val="16"/>
              </w:rPr>
            </w:pPr>
            <w:r w:rsidRPr="00A04EA2">
              <w:rPr>
                <w:rFonts w:cs="Arial"/>
                <w:sz w:val="16"/>
                <w:szCs w:val="16"/>
              </w:rPr>
              <w:t>1</w:t>
            </w:r>
          </w:p>
        </w:tc>
        <w:tc>
          <w:tcPr>
            <w:tcW w:w="5528" w:type="dxa"/>
          </w:tcPr>
          <w:p w14:paraId="0996FCA0" w14:textId="77777777" w:rsidR="00A12CC3" w:rsidRPr="00A04EA2" w:rsidRDefault="00A12CC3" w:rsidP="00A37DD1">
            <w:pPr>
              <w:snapToGrid w:val="0"/>
              <w:spacing w:before="60" w:after="60" w:line="240" w:lineRule="auto"/>
              <w:rPr>
                <w:rFonts w:cs="Arial"/>
                <w:sz w:val="16"/>
                <w:szCs w:val="16"/>
              </w:rPr>
            </w:pPr>
            <w:r w:rsidRPr="00A04EA2">
              <w:rPr>
                <w:rFonts w:cs="Arial"/>
                <w:sz w:val="16"/>
                <w:szCs w:val="16"/>
              </w:rPr>
              <w:t>-</w:t>
            </w:r>
          </w:p>
        </w:tc>
      </w:tr>
      <w:tr w:rsidR="00A12CC3" w:rsidRPr="00A04EA2" w14:paraId="714922C7" w14:textId="77777777" w:rsidTr="009B43C4">
        <w:trPr>
          <w:cantSplit/>
          <w:trHeight w:val="277"/>
        </w:trPr>
        <w:tc>
          <w:tcPr>
            <w:tcW w:w="1393" w:type="dxa"/>
          </w:tcPr>
          <w:p w14:paraId="6BD3C517" w14:textId="77777777" w:rsidR="00A12CC3" w:rsidRPr="00A04EA2" w:rsidRDefault="00A12CC3" w:rsidP="00A37DD1">
            <w:pPr>
              <w:snapToGrid w:val="0"/>
              <w:spacing w:before="60" w:after="60" w:line="240" w:lineRule="auto"/>
              <w:rPr>
                <w:rFonts w:cs="Arial"/>
                <w:sz w:val="16"/>
                <w:szCs w:val="16"/>
              </w:rPr>
            </w:pPr>
            <w:r w:rsidRPr="00A04EA2">
              <w:rPr>
                <w:rFonts w:cs="Arial"/>
                <w:sz w:val="16"/>
                <w:szCs w:val="16"/>
              </w:rPr>
              <w:t>Value</w:t>
            </w:r>
          </w:p>
        </w:tc>
        <w:tc>
          <w:tcPr>
            <w:tcW w:w="3006" w:type="dxa"/>
          </w:tcPr>
          <w:p w14:paraId="363CF7A6" w14:textId="77777777" w:rsidR="00A12CC3" w:rsidRPr="00A04EA2" w:rsidRDefault="00A12CC3" w:rsidP="00A37DD1">
            <w:pPr>
              <w:snapToGrid w:val="0"/>
              <w:spacing w:before="60" w:after="60" w:line="240" w:lineRule="auto"/>
              <w:rPr>
                <w:rFonts w:cs="Arial"/>
                <w:sz w:val="16"/>
                <w:szCs w:val="16"/>
              </w:rPr>
            </w:pPr>
            <w:r w:rsidRPr="00A04EA2">
              <w:rPr>
                <w:rFonts w:cs="Arial"/>
                <w:sz w:val="16"/>
                <w:szCs w:val="16"/>
              </w:rPr>
              <w:t>transit</w:t>
            </w:r>
          </w:p>
        </w:tc>
        <w:tc>
          <w:tcPr>
            <w:tcW w:w="3420" w:type="dxa"/>
          </w:tcPr>
          <w:p w14:paraId="5BF55992" w14:textId="77777777" w:rsidR="00A12CC3" w:rsidRPr="00A04EA2" w:rsidRDefault="00A12CC3" w:rsidP="00A37DD1">
            <w:pPr>
              <w:snapToGrid w:val="0"/>
              <w:spacing w:before="60" w:after="60" w:line="240" w:lineRule="auto"/>
              <w:rPr>
                <w:rFonts w:cs="Arial"/>
                <w:sz w:val="16"/>
                <w:szCs w:val="16"/>
              </w:rPr>
            </w:pPr>
            <w:r w:rsidRPr="00A04EA2">
              <w:rPr>
                <w:rFonts w:cs="Arial"/>
                <w:sz w:val="16"/>
                <w:szCs w:val="16"/>
              </w:rPr>
              <w:t>For coast and planning purposes</w:t>
            </w:r>
          </w:p>
        </w:tc>
        <w:tc>
          <w:tcPr>
            <w:tcW w:w="804" w:type="dxa"/>
          </w:tcPr>
          <w:p w14:paraId="6E7A0DB4" w14:textId="77777777" w:rsidR="00A12CC3" w:rsidRPr="00A04EA2" w:rsidRDefault="00A12CC3" w:rsidP="00A37DD1">
            <w:pPr>
              <w:snapToGrid w:val="0"/>
              <w:spacing w:before="60" w:after="60" w:line="240" w:lineRule="auto"/>
              <w:jc w:val="center"/>
              <w:rPr>
                <w:rFonts w:cs="Arial"/>
                <w:sz w:val="16"/>
                <w:szCs w:val="16"/>
              </w:rPr>
            </w:pPr>
            <w:r w:rsidRPr="00A04EA2">
              <w:rPr>
                <w:rFonts w:cs="Arial"/>
                <w:sz w:val="16"/>
                <w:szCs w:val="16"/>
              </w:rPr>
              <w:t>2</w:t>
            </w:r>
          </w:p>
        </w:tc>
        <w:tc>
          <w:tcPr>
            <w:tcW w:w="5528" w:type="dxa"/>
          </w:tcPr>
          <w:p w14:paraId="5B6CA029" w14:textId="77777777" w:rsidR="00A12CC3" w:rsidRPr="00A04EA2" w:rsidRDefault="00A12CC3" w:rsidP="00A37DD1">
            <w:pPr>
              <w:snapToGrid w:val="0"/>
              <w:spacing w:before="60" w:after="60" w:line="240" w:lineRule="auto"/>
              <w:rPr>
                <w:rFonts w:cs="Arial"/>
                <w:sz w:val="16"/>
                <w:szCs w:val="16"/>
              </w:rPr>
            </w:pPr>
            <w:r w:rsidRPr="00A04EA2">
              <w:rPr>
                <w:rFonts w:cs="Arial"/>
                <w:sz w:val="16"/>
                <w:szCs w:val="16"/>
              </w:rPr>
              <w:t>-</w:t>
            </w:r>
          </w:p>
        </w:tc>
      </w:tr>
      <w:tr w:rsidR="00A12CC3" w:rsidRPr="00A04EA2" w14:paraId="62FC50F2" w14:textId="77777777" w:rsidTr="009B43C4">
        <w:trPr>
          <w:cantSplit/>
          <w:trHeight w:val="305"/>
        </w:trPr>
        <w:tc>
          <w:tcPr>
            <w:tcW w:w="1393" w:type="dxa"/>
          </w:tcPr>
          <w:p w14:paraId="1DC81CFD" w14:textId="77777777" w:rsidR="00A12CC3" w:rsidRPr="00A04EA2" w:rsidRDefault="00A12CC3" w:rsidP="00A37DD1">
            <w:pPr>
              <w:snapToGrid w:val="0"/>
              <w:spacing w:before="60" w:after="60" w:line="240" w:lineRule="auto"/>
              <w:rPr>
                <w:rFonts w:cs="Arial"/>
                <w:sz w:val="16"/>
                <w:szCs w:val="16"/>
              </w:rPr>
            </w:pPr>
            <w:r w:rsidRPr="00A04EA2">
              <w:rPr>
                <w:rFonts w:cs="Arial"/>
                <w:sz w:val="16"/>
                <w:szCs w:val="16"/>
              </w:rPr>
              <w:t>Value</w:t>
            </w:r>
          </w:p>
        </w:tc>
        <w:tc>
          <w:tcPr>
            <w:tcW w:w="3006" w:type="dxa"/>
          </w:tcPr>
          <w:p w14:paraId="210CD095" w14:textId="77777777" w:rsidR="00A12CC3" w:rsidRPr="00A04EA2" w:rsidRDefault="00A12CC3" w:rsidP="00A37DD1">
            <w:pPr>
              <w:snapToGrid w:val="0"/>
              <w:spacing w:before="60" w:after="60" w:line="240" w:lineRule="auto"/>
              <w:rPr>
                <w:rFonts w:cs="Arial"/>
                <w:sz w:val="16"/>
                <w:szCs w:val="16"/>
              </w:rPr>
            </w:pPr>
            <w:r w:rsidRPr="00A04EA2">
              <w:rPr>
                <w:rFonts w:cs="Arial"/>
                <w:sz w:val="16"/>
                <w:szCs w:val="16"/>
              </w:rPr>
              <w:t>overview</w:t>
            </w:r>
          </w:p>
        </w:tc>
        <w:tc>
          <w:tcPr>
            <w:tcW w:w="3420" w:type="dxa"/>
          </w:tcPr>
          <w:p w14:paraId="03AAA03A" w14:textId="77777777" w:rsidR="00A12CC3" w:rsidRPr="00A04EA2" w:rsidRDefault="00A12CC3" w:rsidP="00A37DD1">
            <w:pPr>
              <w:snapToGrid w:val="0"/>
              <w:spacing w:before="60" w:after="60" w:line="240" w:lineRule="auto"/>
              <w:rPr>
                <w:rFonts w:cs="Arial"/>
                <w:sz w:val="16"/>
                <w:szCs w:val="16"/>
              </w:rPr>
            </w:pPr>
            <w:r w:rsidRPr="00A04EA2">
              <w:rPr>
                <w:rFonts w:cs="Arial"/>
                <w:sz w:val="16"/>
                <w:szCs w:val="16"/>
              </w:rPr>
              <w:t>For ocean crossing and planning purposes</w:t>
            </w:r>
          </w:p>
        </w:tc>
        <w:tc>
          <w:tcPr>
            <w:tcW w:w="804" w:type="dxa"/>
          </w:tcPr>
          <w:p w14:paraId="43D1781C" w14:textId="77777777" w:rsidR="00A12CC3" w:rsidRPr="00A04EA2" w:rsidRDefault="00A12CC3" w:rsidP="00A37DD1">
            <w:pPr>
              <w:snapToGrid w:val="0"/>
              <w:spacing w:before="60" w:after="60" w:line="240" w:lineRule="auto"/>
              <w:jc w:val="center"/>
              <w:rPr>
                <w:rFonts w:cs="Arial"/>
                <w:sz w:val="16"/>
                <w:szCs w:val="16"/>
              </w:rPr>
            </w:pPr>
            <w:r w:rsidRPr="00A04EA2">
              <w:rPr>
                <w:rFonts w:cs="Arial"/>
                <w:sz w:val="16"/>
                <w:szCs w:val="16"/>
              </w:rPr>
              <w:t>3</w:t>
            </w:r>
          </w:p>
        </w:tc>
        <w:tc>
          <w:tcPr>
            <w:tcW w:w="5528" w:type="dxa"/>
          </w:tcPr>
          <w:p w14:paraId="55F99600" w14:textId="77777777" w:rsidR="00A12CC3" w:rsidRPr="00A04EA2" w:rsidRDefault="00A12CC3" w:rsidP="00A37DD1">
            <w:pPr>
              <w:snapToGrid w:val="0"/>
              <w:spacing w:before="60" w:after="60" w:line="240" w:lineRule="auto"/>
              <w:rPr>
                <w:rFonts w:cs="Arial"/>
                <w:sz w:val="16"/>
                <w:szCs w:val="16"/>
              </w:rPr>
            </w:pPr>
            <w:r w:rsidRPr="00A04EA2">
              <w:rPr>
                <w:rFonts w:cs="Arial"/>
                <w:sz w:val="16"/>
                <w:szCs w:val="16"/>
              </w:rPr>
              <w:t>-</w:t>
            </w:r>
          </w:p>
        </w:tc>
      </w:tr>
      <w:bookmarkEnd w:id="1299"/>
    </w:tbl>
    <w:p w14:paraId="49A43DAC" w14:textId="77777777" w:rsidR="00535AD2" w:rsidRPr="00F16816" w:rsidRDefault="00535AD2" w:rsidP="009B43C4">
      <w:pPr>
        <w:spacing w:after="0" w:line="240" w:lineRule="auto"/>
      </w:pPr>
    </w:p>
    <w:p w14:paraId="13708B0D" w14:textId="0C5697BE" w:rsidR="00E73EDF" w:rsidRPr="009F0C13" w:rsidRDefault="00E4720B" w:rsidP="009B43C4">
      <w:pPr>
        <w:pStyle w:val="Heading4"/>
        <w:keepLines/>
        <w:tabs>
          <w:tab w:val="clear" w:pos="940"/>
          <w:tab w:val="clear" w:pos="1140"/>
          <w:tab w:val="clear" w:pos="1360"/>
          <w:tab w:val="left" w:pos="993"/>
        </w:tabs>
        <w:spacing w:before="120" w:after="120" w:line="240" w:lineRule="auto"/>
        <w:ind w:left="993" w:hanging="993"/>
      </w:pPr>
      <w:r w:rsidRPr="009F0C13">
        <w:t>S100</w:t>
      </w:r>
      <w:r w:rsidR="007653F1" w:rsidRPr="009F0C13">
        <w:t>_DataCoverage</w:t>
      </w:r>
    </w:p>
    <w:tbl>
      <w:tblPr>
        <w:tblW w:w="14278" w:type="dxa"/>
        <w:tblInd w:w="-108" w:type="dxa"/>
        <w:tblLayout w:type="fixed"/>
        <w:tblCellMar>
          <w:left w:w="0" w:type="dxa"/>
          <w:right w:w="0" w:type="dxa"/>
        </w:tblCellMar>
        <w:tblLook w:val="04A0" w:firstRow="1" w:lastRow="0" w:firstColumn="1" w:lastColumn="0" w:noHBand="0" w:noVBand="1"/>
      </w:tblPr>
      <w:tblGrid>
        <w:gridCol w:w="3364"/>
        <w:gridCol w:w="708"/>
        <w:gridCol w:w="2410"/>
        <w:gridCol w:w="3402"/>
        <w:gridCol w:w="4394"/>
      </w:tblGrid>
      <w:tr w:rsidR="00E73EDF" w:rsidRPr="009F0C13" w14:paraId="03E692E7" w14:textId="77777777" w:rsidTr="00681EDD">
        <w:trPr>
          <w:cantSplit/>
        </w:trPr>
        <w:tc>
          <w:tcPr>
            <w:tcW w:w="3364" w:type="dxa"/>
            <w:tcBorders>
              <w:top w:val="single" w:sz="8" w:space="0" w:color="000000"/>
              <w:left w:val="single" w:sz="4" w:space="0" w:color="auto"/>
              <w:bottom w:val="single" w:sz="8" w:space="0" w:color="000000"/>
              <w:right w:val="single" w:sz="4" w:space="0" w:color="auto"/>
            </w:tcBorders>
            <w:shd w:val="clear" w:color="auto" w:fill="D9D9D9" w:themeFill="background1" w:themeFillShade="D9"/>
            <w:tcMar>
              <w:left w:w="108" w:type="dxa"/>
              <w:right w:w="108" w:type="dxa"/>
            </w:tcMar>
          </w:tcPr>
          <w:p w14:paraId="5F932FC3" w14:textId="77777777" w:rsidR="00E73EDF" w:rsidRPr="009F0C13" w:rsidRDefault="007653F1" w:rsidP="00C128E3">
            <w:pPr>
              <w:spacing w:before="60" w:after="60" w:line="240" w:lineRule="auto"/>
              <w:rPr>
                <w:rFonts w:cs="Arial"/>
                <w:b/>
                <w:bCs/>
                <w:sz w:val="16"/>
                <w:szCs w:val="16"/>
                <w:lang w:eastAsia="en-US"/>
              </w:rPr>
            </w:pPr>
            <w:r w:rsidRPr="009F0C13">
              <w:rPr>
                <w:rFonts w:cs="Arial"/>
                <w:b/>
                <w:bCs/>
                <w:sz w:val="16"/>
                <w:szCs w:val="16"/>
                <w:lang w:eastAsia="en-US"/>
              </w:rPr>
              <w:t>Name</w:t>
            </w:r>
          </w:p>
        </w:tc>
        <w:tc>
          <w:tcPr>
            <w:tcW w:w="708" w:type="dxa"/>
            <w:tcBorders>
              <w:top w:val="single" w:sz="8" w:space="0" w:color="000000"/>
              <w:left w:val="nil"/>
              <w:bottom w:val="single" w:sz="8" w:space="0" w:color="000000"/>
              <w:right w:val="single" w:sz="4" w:space="0" w:color="auto"/>
            </w:tcBorders>
            <w:shd w:val="clear" w:color="auto" w:fill="D9D9D9" w:themeFill="background1" w:themeFillShade="D9"/>
            <w:tcMar>
              <w:left w:w="108" w:type="dxa"/>
              <w:right w:w="108" w:type="dxa"/>
            </w:tcMar>
          </w:tcPr>
          <w:p w14:paraId="2C9C34F7" w14:textId="5125325E" w:rsidR="00E73EDF" w:rsidRPr="009F0C13" w:rsidRDefault="007653F1" w:rsidP="00C128E3">
            <w:pPr>
              <w:spacing w:before="60" w:after="60" w:line="240" w:lineRule="auto"/>
              <w:jc w:val="center"/>
              <w:rPr>
                <w:rFonts w:cs="Arial"/>
                <w:b/>
                <w:bCs/>
                <w:sz w:val="16"/>
                <w:szCs w:val="16"/>
                <w:lang w:eastAsia="en-US"/>
              </w:rPr>
            </w:pPr>
            <w:r w:rsidRPr="009F0C13">
              <w:rPr>
                <w:rFonts w:cs="Arial"/>
                <w:b/>
                <w:bCs/>
                <w:sz w:val="16"/>
                <w:szCs w:val="16"/>
                <w:lang w:eastAsia="en-US"/>
              </w:rPr>
              <w:t>Mult</w:t>
            </w:r>
          </w:p>
        </w:tc>
        <w:tc>
          <w:tcPr>
            <w:tcW w:w="2410" w:type="dxa"/>
            <w:tcBorders>
              <w:top w:val="single" w:sz="8" w:space="0" w:color="000000"/>
              <w:left w:val="single" w:sz="4" w:space="0" w:color="auto"/>
              <w:bottom w:val="single" w:sz="8" w:space="0" w:color="000000"/>
              <w:right w:val="single" w:sz="4" w:space="0" w:color="auto"/>
            </w:tcBorders>
            <w:shd w:val="clear" w:color="auto" w:fill="D9D9D9" w:themeFill="background1" w:themeFillShade="D9"/>
            <w:tcMar>
              <w:left w:w="108" w:type="dxa"/>
              <w:right w:w="108" w:type="dxa"/>
            </w:tcMar>
          </w:tcPr>
          <w:p w14:paraId="7FA8BB7F" w14:textId="77777777" w:rsidR="00E73EDF" w:rsidRPr="009F0C13" w:rsidRDefault="007653F1" w:rsidP="00C128E3">
            <w:pPr>
              <w:spacing w:before="60" w:after="60" w:line="240" w:lineRule="auto"/>
              <w:rPr>
                <w:rFonts w:cs="Arial"/>
                <w:b/>
                <w:bCs/>
                <w:sz w:val="16"/>
                <w:szCs w:val="16"/>
                <w:lang w:eastAsia="en-US"/>
              </w:rPr>
            </w:pPr>
            <w:r w:rsidRPr="009F0C13">
              <w:rPr>
                <w:rFonts w:cs="Arial"/>
                <w:b/>
                <w:bCs/>
                <w:sz w:val="16"/>
                <w:szCs w:val="16"/>
                <w:lang w:eastAsia="en-US"/>
              </w:rPr>
              <w:t>Value</w:t>
            </w:r>
          </w:p>
        </w:tc>
        <w:tc>
          <w:tcPr>
            <w:tcW w:w="3402" w:type="dxa"/>
            <w:tcBorders>
              <w:top w:val="single" w:sz="8" w:space="0" w:color="000000"/>
              <w:left w:val="single" w:sz="4" w:space="0" w:color="auto"/>
              <w:bottom w:val="single" w:sz="8" w:space="0" w:color="000000"/>
              <w:right w:val="single" w:sz="8" w:space="0" w:color="000000"/>
            </w:tcBorders>
            <w:shd w:val="clear" w:color="auto" w:fill="D9D9D9" w:themeFill="background1" w:themeFillShade="D9"/>
            <w:tcMar>
              <w:top w:w="0" w:type="dxa"/>
              <w:left w:w="108" w:type="dxa"/>
              <w:bottom w:w="0" w:type="dxa"/>
              <w:right w:w="108" w:type="dxa"/>
            </w:tcMar>
          </w:tcPr>
          <w:p w14:paraId="072DFA31" w14:textId="77777777" w:rsidR="00E73EDF" w:rsidRPr="009F0C13" w:rsidRDefault="007653F1" w:rsidP="00C128E3">
            <w:pPr>
              <w:spacing w:before="60" w:after="60" w:line="240" w:lineRule="auto"/>
              <w:rPr>
                <w:rFonts w:cs="Arial"/>
                <w:b/>
                <w:bCs/>
                <w:sz w:val="16"/>
                <w:szCs w:val="16"/>
                <w:lang w:eastAsia="en-US"/>
              </w:rPr>
            </w:pPr>
            <w:r w:rsidRPr="009F0C13">
              <w:rPr>
                <w:rFonts w:cs="Arial"/>
                <w:b/>
                <w:bCs/>
                <w:sz w:val="16"/>
                <w:szCs w:val="16"/>
                <w:lang w:eastAsia="en-US"/>
              </w:rPr>
              <w:t>Type</w:t>
            </w:r>
          </w:p>
        </w:tc>
        <w:tc>
          <w:tcPr>
            <w:tcW w:w="4394" w:type="dxa"/>
            <w:tcBorders>
              <w:top w:val="single" w:sz="8" w:space="0" w:color="000000"/>
              <w:left w:val="nil"/>
              <w:bottom w:val="single" w:sz="8" w:space="0" w:color="000000"/>
              <w:right w:val="single" w:sz="8" w:space="0" w:color="000000"/>
            </w:tcBorders>
            <w:shd w:val="clear" w:color="auto" w:fill="D9D9D9" w:themeFill="background1" w:themeFillShade="D9"/>
            <w:tcMar>
              <w:top w:w="0" w:type="dxa"/>
              <w:left w:w="108" w:type="dxa"/>
              <w:bottom w:w="0" w:type="dxa"/>
              <w:right w:w="108" w:type="dxa"/>
            </w:tcMar>
          </w:tcPr>
          <w:p w14:paraId="09E3D171" w14:textId="77777777" w:rsidR="00E73EDF" w:rsidRPr="009F0C13" w:rsidRDefault="007653F1" w:rsidP="00C128E3">
            <w:pPr>
              <w:spacing w:before="60" w:after="60" w:line="240" w:lineRule="auto"/>
              <w:rPr>
                <w:rFonts w:cs="Arial"/>
                <w:b/>
                <w:bCs/>
                <w:sz w:val="16"/>
                <w:szCs w:val="16"/>
                <w:lang w:eastAsia="en-US"/>
              </w:rPr>
            </w:pPr>
            <w:r w:rsidRPr="009F0C13">
              <w:rPr>
                <w:rFonts w:cs="Arial"/>
                <w:b/>
                <w:bCs/>
                <w:sz w:val="16"/>
                <w:szCs w:val="16"/>
                <w:lang w:eastAsia="en-US"/>
              </w:rPr>
              <w:t>Remarks</w:t>
            </w:r>
          </w:p>
        </w:tc>
      </w:tr>
      <w:tr w:rsidR="00E73EDF" w:rsidRPr="009F0C13" w14:paraId="29BD8362" w14:textId="77777777" w:rsidTr="00681EDD">
        <w:trPr>
          <w:cantSplit/>
        </w:trPr>
        <w:tc>
          <w:tcPr>
            <w:tcW w:w="3364"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3F9E59E5" w14:textId="123E4882" w:rsidR="00E73EDF" w:rsidRPr="009F0C13" w:rsidRDefault="00E4720B" w:rsidP="00C128E3">
            <w:pPr>
              <w:spacing w:before="60" w:after="60" w:line="240" w:lineRule="auto"/>
              <w:rPr>
                <w:rFonts w:cs="Arial"/>
                <w:b/>
                <w:bCs/>
                <w:sz w:val="16"/>
                <w:szCs w:val="16"/>
                <w:lang w:eastAsia="en-US"/>
              </w:rPr>
            </w:pPr>
            <w:r w:rsidRPr="009F0C13">
              <w:rPr>
                <w:rFonts w:cs="Arial"/>
                <w:sz w:val="16"/>
                <w:szCs w:val="16"/>
                <w:lang w:eastAsia="en-US"/>
              </w:rPr>
              <w:t>S100</w:t>
            </w:r>
            <w:r w:rsidR="007653F1" w:rsidRPr="009F0C13">
              <w:rPr>
                <w:rFonts w:cs="Arial"/>
                <w:sz w:val="16"/>
                <w:szCs w:val="16"/>
                <w:lang w:eastAsia="en-US"/>
              </w:rPr>
              <w:t>_DataCoverage</w:t>
            </w:r>
          </w:p>
        </w:tc>
        <w:tc>
          <w:tcPr>
            <w:tcW w:w="708"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38EB85F3" w14:textId="77777777" w:rsidR="00E73EDF" w:rsidRPr="009F0C13" w:rsidRDefault="007653F1" w:rsidP="00C128E3">
            <w:pPr>
              <w:spacing w:before="60" w:after="60" w:line="240" w:lineRule="auto"/>
              <w:jc w:val="center"/>
              <w:rPr>
                <w:rFonts w:cs="Arial"/>
                <w:b/>
                <w:bCs/>
                <w:sz w:val="16"/>
                <w:szCs w:val="16"/>
                <w:lang w:eastAsia="en-US"/>
              </w:rPr>
            </w:pPr>
            <w:r w:rsidRPr="009F0C13">
              <w:rPr>
                <w:rFonts w:cs="Arial"/>
                <w:sz w:val="16"/>
                <w:szCs w:val="16"/>
                <w:lang w:eastAsia="en-US"/>
              </w:rPr>
              <w:t>-</w:t>
            </w:r>
          </w:p>
        </w:tc>
        <w:tc>
          <w:tcPr>
            <w:tcW w:w="241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3E7E9A5D" w14:textId="77777777" w:rsidR="00E73EDF" w:rsidRPr="009F0C13" w:rsidRDefault="007653F1" w:rsidP="00C128E3">
            <w:pPr>
              <w:spacing w:before="60" w:after="60" w:line="240" w:lineRule="auto"/>
              <w:rPr>
                <w:rFonts w:cs="Arial"/>
                <w:b/>
                <w:bCs/>
                <w:sz w:val="16"/>
                <w:szCs w:val="16"/>
                <w:lang w:eastAsia="en-US"/>
              </w:rPr>
            </w:pPr>
            <w:r w:rsidRPr="009F0C13">
              <w:rPr>
                <w:rFonts w:cs="Arial"/>
                <w:sz w:val="16"/>
                <w:szCs w:val="16"/>
                <w:lang w:eastAsia="en-US"/>
              </w:rPr>
              <w:t>-</w:t>
            </w:r>
          </w:p>
        </w:tc>
        <w:tc>
          <w:tcPr>
            <w:tcW w:w="3402"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19F4A885" w14:textId="77777777" w:rsidR="00E73EDF" w:rsidRPr="009F0C13" w:rsidRDefault="007653F1" w:rsidP="00C128E3">
            <w:pPr>
              <w:spacing w:before="60" w:after="60" w:line="240" w:lineRule="auto"/>
              <w:rPr>
                <w:rFonts w:cs="Arial"/>
                <w:b/>
                <w:bCs/>
                <w:sz w:val="16"/>
                <w:szCs w:val="16"/>
                <w:lang w:eastAsia="en-US"/>
              </w:rPr>
            </w:pPr>
            <w:r w:rsidRPr="009F0C13">
              <w:rPr>
                <w:rFonts w:cs="Arial"/>
                <w:sz w:val="16"/>
                <w:szCs w:val="16"/>
                <w:lang w:eastAsia="en-US"/>
              </w:rPr>
              <w:t>-</w:t>
            </w:r>
          </w:p>
        </w:tc>
        <w:tc>
          <w:tcPr>
            <w:tcW w:w="4394"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59F1BBC6" w14:textId="77777777" w:rsidR="00E73EDF" w:rsidRPr="009F0C13" w:rsidRDefault="007653F1" w:rsidP="00C128E3">
            <w:pPr>
              <w:spacing w:before="60" w:after="60" w:line="240" w:lineRule="auto"/>
              <w:rPr>
                <w:rFonts w:cs="Arial"/>
                <w:b/>
                <w:bCs/>
                <w:sz w:val="16"/>
                <w:szCs w:val="16"/>
                <w:lang w:eastAsia="en-US"/>
              </w:rPr>
            </w:pPr>
            <w:r w:rsidRPr="009F0C13">
              <w:rPr>
                <w:rFonts w:cs="Arial"/>
                <w:sz w:val="16"/>
                <w:szCs w:val="16"/>
                <w:lang w:eastAsia="en-US"/>
              </w:rPr>
              <w:t>-</w:t>
            </w:r>
          </w:p>
        </w:tc>
      </w:tr>
      <w:tr w:rsidR="00E73EDF" w:rsidRPr="009F0C13" w14:paraId="0ECCED94" w14:textId="77777777" w:rsidTr="00681EDD">
        <w:trPr>
          <w:cantSplit/>
        </w:trPr>
        <w:tc>
          <w:tcPr>
            <w:tcW w:w="3364"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3481F49E" w14:textId="77777777" w:rsidR="00E73EDF" w:rsidRPr="009F0C13" w:rsidRDefault="007653F1" w:rsidP="00C128E3">
            <w:pPr>
              <w:spacing w:before="60" w:after="60" w:line="240" w:lineRule="auto"/>
              <w:rPr>
                <w:rFonts w:cs="Arial"/>
                <w:b/>
                <w:bCs/>
                <w:sz w:val="16"/>
                <w:szCs w:val="16"/>
                <w:lang w:eastAsia="en-US"/>
              </w:rPr>
            </w:pPr>
            <w:r w:rsidRPr="009F0C13">
              <w:rPr>
                <w:rFonts w:cs="Arial"/>
                <w:sz w:val="16"/>
                <w:szCs w:val="16"/>
                <w:lang w:eastAsia="en-US"/>
              </w:rPr>
              <w:t>boundingPolygon</w:t>
            </w:r>
          </w:p>
        </w:tc>
        <w:tc>
          <w:tcPr>
            <w:tcW w:w="708"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78922158" w14:textId="1B0A169E" w:rsidR="00E73EDF" w:rsidRPr="009F0C13" w:rsidRDefault="007653F1" w:rsidP="00C128E3">
            <w:pPr>
              <w:spacing w:before="60" w:after="60" w:line="240" w:lineRule="auto"/>
              <w:jc w:val="center"/>
              <w:rPr>
                <w:rFonts w:cs="Arial"/>
                <w:b/>
                <w:bCs/>
                <w:sz w:val="16"/>
                <w:szCs w:val="16"/>
                <w:lang w:eastAsia="en-US"/>
              </w:rPr>
            </w:pPr>
            <w:r w:rsidRPr="009F0C13">
              <w:rPr>
                <w:rFonts w:cs="Arial"/>
                <w:sz w:val="16"/>
                <w:szCs w:val="16"/>
                <w:lang w:eastAsia="en-US"/>
              </w:rPr>
              <w:t>1</w:t>
            </w:r>
          </w:p>
        </w:tc>
        <w:tc>
          <w:tcPr>
            <w:tcW w:w="241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191625E8" w14:textId="77777777" w:rsidR="00E73EDF" w:rsidRPr="009F0C13" w:rsidRDefault="00E73EDF" w:rsidP="00C128E3">
            <w:pPr>
              <w:spacing w:before="60" w:after="60" w:line="240" w:lineRule="auto"/>
              <w:rPr>
                <w:rFonts w:cs="Arial"/>
                <w:b/>
                <w:bCs/>
                <w:sz w:val="16"/>
                <w:szCs w:val="16"/>
                <w:lang w:eastAsia="en-US"/>
              </w:rPr>
            </w:pPr>
          </w:p>
        </w:tc>
        <w:tc>
          <w:tcPr>
            <w:tcW w:w="3402"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01B8EF5B" w14:textId="77777777" w:rsidR="00E73EDF" w:rsidRPr="009F0C13" w:rsidRDefault="007653F1" w:rsidP="00C128E3">
            <w:pPr>
              <w:spacing w:before="60" w:after="60" w:line="240" w:lineRule="auto"/>
              <w:rPr>
                <w:rFonts w:cs="Arial"/>
                <w:b/>
                <w:bCs/>
                <w:sz w:val="16"/>
                <w:szCs w:val="16"/>
                <w:lang w:eastAsia="en-US"/>
              </w:rPr>
            </w:pPr>
            <w:r w:rsidRPr="009F0C13">
              <w:rPr>
                <w:rFonts w:cs="Arial"/>
                <w:sz w:val="16"/>
                <w:szCs w:val="16"/>
                <w:lang w:eastAsia="en-US"/>
              </w:rPr>
              <w:t>EX_BoundingPolygon</w:t>
            </w:r>
          </w:p>
        </w:tc>
        <w:tc>
          <w:tcPr>
            <w:tcW w:w="4394"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2EC320C5" w14:textId="77777777" w:rsidR="00E73EDF" w:rsidRPr="009F0C13" w:rsidRDefault="007653F1" w:rsidP="00C128E3">
            <w:pPr>
              <w:spacing w:before="60" w:after="60" w:line="240" w:lineRule="auto"/>
              <w:rPr>
                <w:rFonts w:cs="Arial"/>
                <w:b/>
                <w:bCs/>
                <w:sz w:val="16"/>
                <w:szCs w:val="16"/>
                <w:lang w:eastAsia="en-US"/>
              </w:rPr>
            </w:pPr>
            <w:r w:rsidRPr="009F0C13">
              <w:rPr>
                <w:rFonts w:cs="Arial"/>
                <w:sz w:val="16"/>
                <w:szCs w:val="16"/>
                <w:lang w:eastAsia="en-US"/>
              </w:rPr>
              <w:t> </w:t>
            </w:r>
          </w:p>
        </w:tc>
      </w:tr>
      <w:tr w:rsidR="00241305" w:rsidRPr="009F0C13" w14:paraId="4638802D" w14:textId="77777777" w:rsidTr="00681EDD">
        <w:trPr>
          <w:cantSplit/>
        </w:trPr>
        <w:tc>
          <w:tcPr>
            <w:tcW w:w="3364"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331DE248" w14:textId="3F31A706" w:rsidR="00706206" w:rsidRPr="009F0C13" w:rsidRDefault="00706206" w:rsidP="00C128E3">
            <w:pPr>
              <w:spacing w:before="60" w:after="60" w:line="240" w:lineRule="auto"/>
              <w:rPr>
                <w:rFonts w:cs="Arial"/>
                <w:sz w:val="16"/>
                <w:szCs w:val="16"/>
                <w:lang w:eastAsia="en-US"/>
              </w:rPr>
            </w:pPr>
            <w:r>
              <w:rPr>
                <w:rFonts w:cs="Arial"/>
                <w:sz w:val="16"/>
                <w:szCs w:val="16"/>
                <w:lang w:eastAsia="en-US"/>
              </w:rPr>
              <w:t>temporalExtent</w:t>
            </w:r>
          </w:p>
        </w:tc>
        <w:tc>
          <w:tcPr>
            <w:tcW w:w="708"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1C7EBB86" w14:textId="419FA6F5" w:rsidR="00706206" w:rsidRPr="009F0C13" w:rsidRDefault="00C712B4" w:rsidP="00C128E3">
            <w:pPr>
              <w:spacing w:before="60" w:after="60" w:line="240" w:lineRule="auto"/>
              <w:jc w:val="center"/>
              <w:rPr>
                <w:rFonts w:cs="Arial"/>
                <w:sz w:val="16"/>
                <w:szCs w:val="16"/>
                <w:lang w:eastAsia="en-US"/>
              </w:rPr>
            </w:pPr>
            <w:r>
              <w:rPr>
                <w:sz w:val="16"/>
                <w:szCs w:val="16"/>
              </w:rPr>
              <w:t>0..1</w:t>
            </w:r>
          </w:p>
        </w:tc>
        <w:tc>
          <w:tcPr>
            <w:tcW w:w="241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44ECD594" w14:textId="77777777" w:rsidR="00706206" w:rsidRPr="009F0C13" w:rsidRDefault="00706206" w:rsidP="00C128E3">
            <w:pPr>
              <w:spacing w:before="60" w:after="60" w:line="240" w:lineRule="auto"/>
              <w:rPr>
                <w:rFonts w:cs="Arial"/>
                <w:b/>
                <w:bCs/>
                <w:sz w:val="16"/>
                <w:szCs w:val="16"/>
                <w:lang w:eastAsia="en-US"/>
              </w:rPr>
            </w:pPr>
          </w:p>
        </w:tc>
        <w:tc>
          <w:tcPr>
            <w:tcW w:w="3402"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4CCA56B2" w14:textId="6FDD5116" w:rsidR="00706206" w:rsidRPr="009F0C13" w:rsidRDefault="00614559" w:rsidP="00C128E3">
            <w:pPr>
              <w:spacing w:before="60" w:after="60" w:line="240" w:lineRule="auto"/>
              <w:rPr>
                <w:rFonts w:cs="Arial"/>
                <w:sz w:val="16"/>
                <w:szCs w:val="16"/>
                <w:lang w:eastAsia="en-US"/>
              </w:rPr>
            </w:pPr>
            <w:r w:rsidRPr="00CD5836">
              <w:rPr>
                <w:sz w:val="16"/>
                <w:szCs w:val="16"/>
              </w:rPr>
              <w:t>S100_TemporalExtent</w:t>
            </w:r>
          </w:p>
        </w:tc>
        <w:tc>
          <w:tcPr>
            <w:tcW w:w="4394"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096CD2E5" w14:textId="305EE68D" w:rsidR="00706206" w:rsidRPr="009F0C13" w:rsidRDefault="00241305" w:rsidP="00C128E3">
            <w:pPr>
              <w:spacing w:before="60" w:after="60" w:line="240" w:lineRule="auto"/>
              <w:jc w:val="left"/>
              <w:rPr>
                <w:rFonts w:cs="Arial"/>
                <w:sz w:val="16"/>
                <w:szCs w:val="16"/>
                <w:lang w:eastAsia="en-US"/>
              </w:rPr>
            </w:pPr>
            <w:r w:rsidRPr="00CD5836">
              <w:rPr>
                <w:sz w:val="16"/>
                <w:szCs w:val="16"/>
              </w:rPr>
              <w:t xml:space="preserve">The remarks for </w:t>
            </w:r>
            <w:r w:rsidRPr="00CD5836">
              <w:rPr>
                <w:i/>
                <w:iCs/>
                <w:sz w:val="16"/>
                <w:szCs w:val="16"/>
              </w:rPr>
              <w:t>temporalExtent</w:t>
            </w:r>
            <w:r w:rsidRPr="00CD5836">
              <w:rPr>
                <w:sz w:val="16"/>
                <w:szCs w:val="16"/>
              </w:rPr>
              <w:t xml:space="preserve"> in the dataset discovery block (S100_DatasetDiscoveryMetadata) apply, except that their scope is the individual coverage and not the dataset as a whole</w:t>
            </w:r>
          </w:p>
        </w:tc>
      </w:tr>
      <w:tr w:rsidR="00810ADA" w:rsidRPr="009F0C13" w14:paraId="41FF6BE3" w14:textId="77777777" w:rsidTr="00AF14F4">
        <w:tc>
          <w:tcPr>
            <w:tcW w:w="3364"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1D254216" w14:textId="1592EA69" w:rsidR="00810ADA" w:rsidRPr="009F0C13" w:rsidRDefault="00810ADA" w:rsidP="00810ADA">
            <w:pPr>
              <w:spacing w:before="60" w:after="60" w:line="240" w:lineRule="auto"/>
              <w:rPr>
                <w:rFonts w:cs="Arial"/>
                <w:sz w:val="16"/>
                <w:szCs w:val="16"/>
                <w:lang w:eastAsia="en-US"/>
              </w:rPr>
            </w:pPr>
            <w:r>
              <w:rPr>
                <w:rFonts w:cs="Arial"/>
                <w:sz w:val="16"/>
                <w:szCs w:val="16"/>
                <w:lang w:eastAsia="en-US"/>
              </w:rPr>
              <w:t>optimumDisplayScale</w:t>
            </w:r>
          </w:p>
        </w:tc>
        <w:tc>
          <w:tcPr>
            <w:tcW w:w="708"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39650B9B" w14:textId="451A7512" w:rsidR="00810ADA" w:rsidRPr="009F0C13" w:rsidRDefault="00810ADA" w:rsidP="00810ADA">
            <w:pPr>
              <w:spacing w:before="60" w:after="60" w:line="240" w:lineRule="auto"/>
              <w:jc w:val="center"/>
              <w:rPr>
                <w:rFonts w:cs="Arial"/>
                <w:sz w:val="16"/>
                <w:szCs w:val="16"/>
                <w:lang w:eastAsia="en-US"/>
              </w:rPr>
            </w:pPr>
            <w:r>
              <w:rPr>
                <w:rFonts w:cs="Arial"/>
                <w:sz w:val="16"/>
                <w:szCs w:val="16"/>
                <w:lang w:eastAsia="en-US"/>
              </w:rPr>
              <w:t>1</w:t>
            </w:r>
          </w:p>
        </w:tc>
        <w:tc>
          <w:tcPr>
            <w:tcW w:w="241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747AF9F8" w14:textId="77777777" w:rsidR="00810ADA" w:rsidRPr="009F0C13" w:rsidRDefault="00810ADA" w:rsidP="00810ADA">
            <w:pPr>
              <w:spacing w:before="60" w:after="60" w:line="240" w:lineRule="auto"/>
              <w:rPr>
                <w:rFonts w:cs="Arial"/>
                <w:b/>
                <w:bCs/>
                <w:sz w:val="16"/>
                <w:szCs w:val="16"/>
                <w:lang w:eastAsia="en-US"/>
              </w:rPr>
            </w:pPr>
          </w:p>
        </w:tc>
        <w:tc>
          <w:tcPr>
            <w:tcW w:w="3402"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2CD495EE" w14:textId="0D54E5A5" w:rsidR="00810ADA" w:rsidRPr="009F0C13" w:rsidRDefault="00810ADA" w:rsidP="00810ADA">
            <w:pPr>
              <w:spacing w:before="60" w:after="60" w:line="240" w:lineRule="auto"/>
              <w:rPr>
                <w:rFonts w:cs="Arial"/>
                <w:sz w:val="16"/>
                <w:szCs w:val="16"/>
                <w:lang w:eastAsia="en-US"/>
              </w:rPr>
            </w:pPr>
            <w:r>
              <w:rPr>
                <w:rFonts w:cs="Arial"/>
                <w:sz w:val="16"/>
                <w:szCs w:val="16"/>
                <w:lang w:eastAsia="en-US"/>
              </w:rPr>
              <w:t>Integer</w:t>
            </w:r>
          </w:p>
        </w:tc>
        <w:tc>
          <w:tcPr>
            <w:tcW w:w="4394"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0BCC8725" w14:textId="77777777" w:rsidR="00810ADA" w:rsidRPr="009F0C13" w:rsidRDefault="00810ADA" w:rsidP="00810ADA">
            <w:pPr>
              <w:spacing w:before="60" w:after="60" w:line="240" w:lineRule="auto"/>
              <w:jc w:val="left"/>
              <w:rPr>
                <w:rFonts w:cs="Arial"/>
                <w:sz w:val="16"/>
                <w:szCs w:val="16"/>
                <w:lang w:eastAsia="en-US"/>
              </w:rPr>
            </w:pPr>
            <w:r w:rsidRPr="009F0C13">
              <w:rPr>
                <w:rFonts w:cs="Arial"/>
                <w:sz w:val="16"/>
                <w:szCs w:val="16"/>
                <w:lang w:eastAsia="en-US"/>
              </w:rPr>
              <w:t>Must be one of the following values:</w:t>
            </w:r>
          </w:p>
          <w:p w14:paraId="40694785" w14:textId="77777777" w:rsidR="00810ADA" w:rsidRPr="009F0C13" w:rsidRDefault="00810ADA" w:rsidP="00810ADA">
            <w:pPr>
              <w:spacing w:before="60" w:after="0" w:line="240" w:lineRule="auto"/>
              <w:jc w:val="left"/>
              <w:rPr>
                <w:rFonts w:cs="Arial"/>
                <w:b/>
                <w:bCs/>
                <w:sz w:val="16"/>
                <w:szCs w:val="16"/>
                <w:lang w:eastAsia="en-US"/>
              </w:rPr>
            </w:pPr>
            <w:r w:rsidRPr="009F0C13">
              <w:rPr>
                <w:rFonts w:cs="Arial"/>
                <w:sz w:val="16"/>
                <w:szCs w:val="16"/>
                <w:lang w:eastAsia="en-US"/>
              </w:rPr>
              <w:t>1000</w:t>
            </w:r>
          </w:p>
          <w:p w14:paraId="21E9922F" w14:textId="77777777" w:rsidR="00810ADA" w:rsidRPr="009F0C13" w:rsidRDefault="00810ADA" w:rsidP="00810ADA">
            <w:pPr>
              <w:spacing w:after="0" w:line="240" w:lineRule="auto"/>
              <w:jc w:val="left"/>
              <w:rPr>
                <w:rFonts w:cs="Arial"/>
                <w:b/>
                <w:bCs/>
                <w:sz w:val="16"/>
                <w:szCs w:val="16"/>
                <w:lang w:eastAsia="en-US"/>
              </w:rPr>
            </w:pPr>
            <w:r w:rsidRPr="009F0C13">
              <w:rPr>
                <w:rFonts w:cs="Arial"/>
                <w:sz w:val="16"/>
                <w:szCs w:val="16"/>
                <w:lang w:eastAsia="en-US"/>
              </w:rPr>
              <w:t>2000</w:t>
            </w:r>
          </w:p>
          <w:p w14:paraId="1899D8E3" w14:textId="77777777" w:rsidR="00810ADA" w:rsidRPr="009F0C13" w:rsidRDefault="00810ADA" w:rsidP="00810ADA">
            <w:pPr>
              <w:spacing w:after="0" w:line="240" w:lineRule="auto"/>
              <w:jc w:val="left"/>
              <w:rPr>
                <w:rFonts w:cs="Arial"/>
                <w:b/>
                <w:bCs/>
                <w:sz w:val="16"/>
                <w:szCs w:val="16"/>
                <w:lang w:eastAsia="en-US"/>
              </w:rPr>
            </w:pPr>
            <w:r w:rsidRPr="009F0C13">
              <w:rPr>
                <w:rFonts w:cs="Arial"/>
                <w:sz w:val="16"/>
                <w:szCs w:val="16"/>
                <w:lang w:eastAsia="en-US"/>
              </w:rPr>
              <w:t>3000</w:t>
            </w:r>
          </w:p>
          <w:p w14:paraId="61223EB3" w14:textId="77777777" w:rsidR="00810ADA" w:rsidRPr="009F0C13" w:rsidRDefault="00810ADA" w:rsidP="00810ADA">
            <w:pPr>
              <w:spacing w:after="0" w:line="240" w:lineRule="auto"/>
              <w:jc w:val="left"/>
              <w:rPr>
                <w:rFonts w:cs="Arial"/>
                <w:b/>
                <w:bCs/>
                <w:sz w:val="16"/>
                <w:szCs w:val="16"/>
                <w:lang w:eastAsia="en-US"/>
              </w:rPr>
            </w:pPr>
            <w:r w:rsidRPr="009F0C13">
              <w:rPr>
                <w:rFonts w:cs="Arial"/>
                <w:sz w:val="16"/>
                <w:szCs w:val="16"/>
                <w:lang w:eastAsia="en-US"/>
              </w:rPr>
              <w:t>4000</w:t>
            </w:r>
          </w:p>
          <w:p w14:paraId="79CC48BE" w14:textId="77777777" w:rsidR="00810ADA" w:rsidRPr="009F0C13" w:rsidRDefault="00810ADA" w:rsidP="00810ADA">
            <w:pPr>
              <w:spacing w:after="0" w:line="240" w:lineRule="auto"/>
              <w:jc w:val="left"/>
              <w:rPr>
                <w:rFonts w:cs="Arial"/>
                <w:b/>
                <w:bCs/>
                <w:sz w:val="16"/>
                <w:szCs w:val="16"/>
                <w:lang w:eastAsia="en-US"/>
              </w:rPr>
            </w:pPr>
            <w:r w:rsidRPr="009F0C13">
              <w:rPr>
                <w:rFonts w:cs="Arial"/>
                <w:sz w:val="16"/>
                <w:szCs w:val="16"/>
                <w:lang w:eastAsia="en-US"/>
              </w:rPr>
              <w:t>8000</w:t>
            </w:r>
          </w:p>
          <w:p w14:paraId="2D0F9A8F" w14:textId="77777777" w:rsidR="00810ADA" w:rsidRPr="009F0C13" w:rsidRDefault="00810ADA" w:rsidP="00810ADA">
            <w:pPr>
              <w:spacing w:after="0" w:line="240" w:lineRule="auto"/>
              <w:jc w:val="left"/>
              <w:rPr>
                <w:rFonts w:cs="Arial"/>
                <w:b/>
                <w:bCs/>
                <w:sz w:val="16"/>
                <w:szCs w:val="16"/>
                <w:lang w:eastAsia="en-US"/>
              </w:rPr>
            </w:pPr>
            <w:r w:rsidRPr="009F0C13">
              <w:rPr>
                <w:rFonts w:cs="Arial"/>
                <w:sz w:val="16"/>
                <w:szCs w:val="16"/>
                <w:lang w:eastAsia="en-US"/>
              </w:rPr>
              <w:t>12000</w:t>
            </w:r>
          </w:p>
          <w:p w14:paraId="4AA92B67" w14:textId="77777777" w:rsidR="00810ADA" w:rsidRPr="009F0C13" w:rsidRDefault="00810ADA" w:rsidP="00810ADA">
            <w:pPr>
              <w:spacing w:after="0" w:line="240" w:lineRule="auto"/>
              <w:jc w:val="left"/>
              <w:rPr>
                <w:rFonts w:cs="Arial"/>
                <w:b/>
                <w:bCs/>
                <w:sz w:val="16"/>
                <w:szCs w:val="16"/>
                <w:lang w:eastAsia="en-US"/>
              </w:rPr>
            </w:pPr>
            <w:r w:rsidRPr="009F0C13">
              <w:rPr>
                <w:rFonts w:cs="Arial"/>
                <w:sz w:val="16"/>
                <w:szCs w:val="16"/>
                <w:lang w:eastAsia="en-US"/>
              </w:rPr>
              <w:t>22000</w:t>
            </w:r>
          </w:p>
          <w:p w14:paraId="56F2E4E2" w14:textId="77777777" w:rsidR="00810ADA" w:rsidRPr="009F0C13" w:rsidRDefault="00810ADA" w:rsidP="00810ADA">
            <w:pPr>
              <w:spacing w:after="0" w:line="240" w:lineRule="auto"/>
              <w:jc w:val="left"/>
              <w:rPr>
                <w:rFonts w:cs="Arial"/>
                <w:b/>
                <w:bCs/>
                <w:sz w:val="16"/>
                <w:szCs w:val="16"/>
                <w:lang w:eastAsia="en-US"/>
              </w:rPr>
            </w:pPr>
            <w:r w:rsidRPr="009F0C13">
              <w:rPr>
                <w:rFonts w:cs="Arial"/>
                <w:sz w:val="16"/>
                <w:szCs w:val="16"/>
                <w:lang w:eastAsia="en-US"/>
              </w:rPr>
              <w:t>45000</w:t>
            </w:r>
          </w:p>
          <w:p w14:paraId="3F43A378" w14:textId="77777777" w:rsidR="00810ADA" w:rsidRPr="009F0C13" w:rsidRDefault="00810ADA" w:rsidP="00810ADA">
            <w:pPr>
              <w:spacing w:after="0" w:line="240" w:lineRule="auto"/>
              <w:jc w:val="left"/>
              <w:rPr>
                <w:rFonts w:cs="Arial"/>
                <w:b/>
                <w:bCs/>
                <w:sz w:val="16"/>
                <w:szCs w:val="16"/>
                <w:lang w:eastAsia="en-US"/>
              </w:rPr>
            </w:pPr>
            <w:r w:rsidRPr="009F0C13">
              <w:rPr>
                <w:rFonts w:cs="Arial"/>
                <w:sz w:val="16"/>
                <w:szCs w:val="16"/>
                <w:lang w:eastAsia="en-US"/>
              </w:rPr>
              <w:t>90000</w:t>
            </w:r>
          </w:p>
          <w:p w14:paraId="20E3059E" w14:textId="77777777" w:rsidR="00810ADA" w:rsidRPr="009F0C13" w:rsidRDefault="00810ADA" w:rsidP="00810ADA">
            <w:pPr>
              <w:spacing w:after="0" w:line="240" w:lineRule="auto"/>
              <w:jc w:val="left"/>
              <w:rPr>
                <w:rFonts w:cs="Arial"/>
                <w:b/>
                <w:bCs/>
                <w:sz w:val="16"/>
                <w:szCs w:val="16"/>
                <w:lang w:eastAsia="en-US"/>
              </w:rPr>
            </w:pPr>
            <w:r w:rsidRPr="009F0C13">
              <w:rPr>
                <w:rFonts w:cs="Arial"/>
                <w:sz w:val="16"/>
                <w:szCs w:val="16"/>
                <w:lang w:eastAsia="en-US"/>
              </w:rPr>
              <w:t>180000</w:t>
            </w:r>
          </w:p>
          <w:p w14:paraId="405B3BC4" w14:textId="77777777" w:rsidR="00810ADA" w:rsidRPr="009F0C13" w:rsidRDefault="00810ADA" w:rsidP="00810ADA">
            <w:pPr>
              <w:spacing w:after="0" w:line="240" w:lineRule="auto"/>
              <w:jc w:val="left"/>
              <w:rPr>
                <w:rFonts w:cs="Arial"/>
                <w:b/>
                <w:bCs/>
                <w:sz w:val="16"/>
                <w:szCs w:val="16"/>
                <w:lang w:eastAsia="en-US"/>
              </w:rPr>
            </w:pPr>
            <w:r w:rsidRPr="009F0C13">
              <w:rPr>
                <w:rFonts w:cs="Arial"/>
                <w:sz w:val="16"/>
                <w:szCs w:val="16"/>
                <w:lang w:eastAsia="en-US"/>
              </w:rPr>
              <w:t>350000</w:t>
            </w:r>
          </w:p>
          <w:p w14:paraId="07109EFB" w14:textId="77777777" w:rsidR="00810ADA" w:rsidRPr="009F0C13" w:rsidRDefault="00810ADA" w:rsidP="00810ADA">
            <w:pPr>
              <w:spacing w:after="0" w:line="240" w:lineRule="auto"/>
              <w:jc w:val="left"/>
              <w:rPr>
                <w:rFonts w:cs="Arial"/>
                <w:b/>
                <w:bCs/>
                <w:sz w:val="16"/>
                <w:szCs w:val="16"/>
                <w:lang w:eastAsia="en-US"/>
              </w:rPr>
            </w:pPr>
            <w:r w:rsidRPr="009F0C13">
              <w:rPr>
                <w:rFonts w:cs="Arial"/>
                <w:sz w:val="16"/>
                <w:szCs w:val="16"/>
                <w:lang w:eastAsia="en-US"/>
              </w:rPr>
              <w:t>700000</w:t>
            </w:r>
          </w:p>
          <w:p w14:paraId="23AFAF52" w14:textId="77777777" w:rsidR="00810ADA" w:rsidRPr="009F0C13" w:rsidRDefault="00810ADA" w:rsidP="00810ADA">
            <w:pPr>
              <w:spacing w:after="0" w:line="240" w:lineRule="auto"/>
              <w:jc w:val="left"/>
              <w:rPr>
                <w:rFonts w:cs="Arial"/>
                <w:b/>
                <w:bCs/>
                <w:sz w:val="16"/>
                <w:szCs w:val="16"/>
                <w:lang w:eastAsia="en-US"/>
              </w:rPr>
            </w:pPr>
            <w:r w:rsidRPr="009F0C13">
              <w:rPr>
                <w:rFonts w:cs="Arial"/>
                <w:sz w:val="16"/>
                <w:szCs w:val="16"/>
                <w:lang w:eastAsia="en-US"/>
              </w:rPr>
              <w:t>1500000</w:t>
            </w:r>
          </w:p>
          <w:p w14:paraId="25E58FBE" w14:textId="77777777" w:rsidR="00810ADA" w:rsidRPr="009F0C13" w:rsidRDefault="00810ADA" w:rsidP="00810ADA">
            <w:pPr>
              <w:spacing w:after="0" w:line="240" w:lineRule="auto"/>
              <w:jc w:val="left"/>
              <w:rPr>
                <w:rFonts w:cs="Arial"/>
                <w:b/>
                <w:bCs/>
                <w:sz w:val="16"/>
                <w:szCs w:val="16"/>
                <w:lang w:eastAsia="en-US"/>
              </w:rPr>
            </w:pPr>
            <w:r w:rsidRPr="009F0C13">
              <w:rPr>
                <w:rFonts w:cs="Arial"/>
                <w:sz w:val="16"/>
                <w:szCs w:val="16"/>
                <w:lang w:eastAsia="en-US"/>
              </w:rPr>
              <w:t>3500000</w:t>
            </w:r>
          </w:p>
          <w:p w14:paraId="72C83347" w14:textId="77777777" w:rsidR="00810ADA" w:rsidRPr="009F0C13" w:rsidRDefault="00810ADA" w:rsidP="00810ADA">
            <w:pPr>
              <w:spacing w:after="60" w:line="240" w:lineRule="auto"/>
              <w:jc w:val="left"/>
              <w:rPr>
                <w:rFonts w:cs="Arial"/>
                <w:sz w:val="16"/>
                <w:szCs w:val="16"/>
                <w:lang w:eastAsia="en-US"/>
              </w:rPr>
            </w:pPr>
            <w:r w:rsidRPr="009F0C13">
              <w:rPr>
                <w:rFonts w:cs="Arial"/>
                <w:sz w:val="16"/>
                <w:szCs w:val="16"/>
                <w:lang w:eastAsia="en-US"/>
              </w:rPr>
              <w:t>10000000</w:t>
            </w:r>
          </w:p>
          <w:p w14:paraId="7288A898" w14:textId="28665D91" w:rsidR="00810ADA" w:rsidRPr="009F0C13" w:rsidRDefault="00810ADA" w:rsidP="00810ADA">
            <w:pPr>
              <w:spacing w:before="60" w:after="60" w:line="240" w:lineRule="auto"/>
              <w:jc w:val="left"/>
              <w:rPr>
                <w:rFonts w:cs="Arial"/>
                <w:sz w:val="16"/>
                <w:szCs w:val="16"/>
                <w:lang w:eastAsia="en-US"/>
              </w:rPr>
            </w:pPr>
            <w:r w:rsidRPr="009F0C13">
              <w:rPr>
                <w:rFonts w:cs="Arial"/>
                <w:bCs/>
                <w:sz w:val="16"/>
                <w:szCs w:val="16"/>
                <w:lang w:eastAsia="en-US"/>
              </w:rPr>
              <w:lastRenderedPageBreak/>
              <w:t>0..1 multiplicity in S-100 restricted to 1 in S-101</w:t>
            </w:r>
          </w:p>
        </w:tc>
      </w:tr>
      <w:tr w:rsidR="00C80D69" w:rsidRPr="009F0C13" w14:paraId="3549AF4D" w14:textId="77777777" w:rsidTr="00681EDD">
        <w:trPr>
          <w:cantSplit/>
        </w:trPr>
        <w:tc>
          <w:tcPr>
            <w:tcW w:w="3364"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66C3003C" w14:textId="77777777" w:rsidR="00C80D69" w:rsidRPr="009F0C13" w:rsidRDefault="00C80D69" w:rsidP="00C128E3">
            <w:pPr>
              <w:spacing w:before="60" w:after="60" w:line="240" w:lineRule="auto"/>
              <w:rPr>
                <w:rFonts w:cs="Arial"/>
                <w:b/>
                <w:bCs/>
                <w:sz w:val="16"/>
                <w:szCs w:val="16"/>
                <w:lang w:eastAsia="en-US"/>
              </w:rPr>
            </w:pPr>
            <w:r w:rsidRPr="009F0C13">
              <w:rPr>
                <w:rFonts w:cs="Arial"/>
                <w:sz w:val="16"/>
                <w:szCs w:val="16"/>
                <w:lang w:eastAsia="en-US"/>
              </w:rPr>
              <w:lastRenderedPageBreak/>
              <w:t>maximumDisplayScale</w:t>
            </w:r>
          </w:p>
        </w:tc>
        <w:tc>
          <w:tcPr>
            <w:tcW w:w="708"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61ECE3D9" w14:textId="77777777" w:rsidR="00C80D69" w:rsidRPr="009F0C13" w:rsidRDefault="00C80D69" w:rsidP="00C128E3">
            <w:pPr>
              <w:spacing w:before="60" w:after="60" w:line="240" w:lineRule="auto"/>
              <w:jc w:val="center"/>
              <w:rPr>
                <w:rFonts w:cs="Arial"/>
                <w:b/>
                <w:bCs/>
                <w:sz w:val="16"/>
                <w:szCs w:val="16"/>
                <w:lang w:eastAsia="en-US"/>
              </w:rPr>
            </w:pPr>
            <w:r w:rsidRPr="009F0C13">
              <w:rPr>
                <w:rFonts w:cs="Arial"/>
                <w:sz w:val="16"/>
                <w:szCs w:val="16"/>
                <w:lang w:eastAsia="en-US"/>
              </w:rPr>
              <w:t>1</w:t>
            </w:r>
          </w:p>
        </w:tc>
        <w:tc>
          <w:tcPr>
            <w:tcW w:w="241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57EDE4CE" w14:textId="7A7061DD" w:rsidR="00C80D69" w:rsidRPr="009F0C13" w:rsidRDefault="00C80D69" w:rsidP="00C128E3">
            <w:pPr>
              <w:spacing w:before="60" w:after="60" w:line="240" w:lineRule="auto"/>
              <w:rPr>
                <w:rFonts w:cs="Arial"/>
                <w:b/>
                <w:bCs/>
                <w:sz w:val="16"/>
                <w:szCs w:val="16"/>
                <w:lang w:eastAsia="en-US"/>
              </w:rPr>
            </w:pPr>
          </w:p>
        </w:tc>
        <w:tc>
          <w:tcPr>
            <w:tcW w:w="3402"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5C6F9F08" w14:textId="77777777" w:rsidR="00C80D69" w:rsidRPr="009F0C13" w:rsidRDefault="00C80D69" w:rsidP="00C128E3">
            <w:pPr>
              <w:spacing w:before="60" w:after="60" w:line="240" w:lineRule="auto"/>
              <w:rPr>
                <w:rFonts w:cs="Arial"/>
                <w:b/>
                <w:bCs/>
                <w:sz w:val="16"/>
                <w:szCs w:val="16"/>
                <w:lang w:eastAsia="en-US"/>
              </w:rPr>
            </w:pPr>
            <w:r w:rsidRPr="009F0C13">
              <w:rPr>
                <w:rFonts w:cs="Arial"/>
                <w:sz w:val="16"/>
                <w:szCs w:val="16"/>
                <w:lang w:eastAsia="en-US"/>
              </w:rPr>
              <w:t>Integer</w:t>
            </w:r>
          </w:p>
        </w:tc>
        <w:tc>
          <w:tcPr>
            <w:tcW w:w="4394"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3EE40F5B" w14:textId="244A3E54" w:rsidR="00C80D69" w:rsidDel="00C3306E" w:rsidRDefault="00C3306E">
            <w:pPr>
              <w:spacing w:before="60" w:after="60" w:line="240" w:lineRule="auto"/>
              <w:jc w:val="left"/>
              <w:rPr>
                <w:del w:id="1300" w:author="Jeff Wootton" w:date="2024-03-20T21:34:00Z"/>
                <w:rFonts w:cs="Arial"/>
                <w:sz w:val="16"/>
                <w:szCs w:val="16"/>
                <w:lang w:eastAsia="en-US"/>
              </w:rPr>
            </w:pPr>
            <w:ins w:id="1301" w:author="Jeff Wootton" w:date="2024-06-04T17:06:00Z" w16du:dateUtc="2024-06-04T15:06:00Z">
              <w:r w:rsidRPr="00D3369B">
                <w:rPr>
                  <w:sz w:val="16"/>
                  <w:szCs w:val="16"/>
                </w:rPr>
                <w:t>Any value</w:t>
              </w:r>
            </w:ins>
            <w:commentRangeStart w:id="1302"/>
            <w:del w:id="1303" w:author="Jeff Wootton" w:date="2024-03-20T21:34:00Z">
              <w:r w:rsidR="00C80D69" w:rsidRPr="009F0C13" w:rsidDel="00F27B2E">
                <w:rPr>
                  <w:rFonts w:cs="Arial"/>
                  <w:sz w:val="16"/>
                  <w:szCs w:val="16"/>
                  <w:lang w:eastAsia="en-US"/>
                </w:rPr>
                <w:delText>Must be one of the following values:</w:delText>
              </w:r>
            </w:del>
          </w:p>
          <w:p w14:paraId="166652F2" w14:textId="77777777" w:rsidR="00C3306E" w:rsidRPr="009F0C13" w:rsidRDefault="00C3306E" w:rsidP="00C128E3">
            <w:pPr>
              <w:spacing w:before="60" w:after="60" w:line="240" w:lineRule="auto"/>
              <w:jc w:val="left"/>
              <w:rPr>
                <w:ins w:id="1304" w:author="Jeff Wootton" w:date="2024-06-04T17:06:00Z" w16du:dateUtc="2024-06-04T15:06:00Z"/>
                <w:rFonts w:cs="Arial"/>
                <w:sz w:val="16"/>
                <w:szCs w:val="16"/>
                <w:lang w:eastAsia="en-US"/>
              </w:rPr>
            </w:pPr>
          </w:p>
          <w:p w14:paraId="0593FB5D" w14:textId="7936F297" w:rsidR="00810ADA" w:rsidDel="00F27B2E" w:rsidRDefault="00810ADA" w:rsidP="00810ADA">
            <w:pPr>
              <w:spacing w:before="60" w:after="0" w:line="240" w:lineRule="auto"/>
              <w:jc w:val="left"/>
              <w:rPr>
                <w:del w:id="1305" w:author="Jeff Wootton" w:date="2024-03-20T21:34:00Z"/>
                <w:rFonts w:cs="Arial"/>
                <w:sz w:val="16"/>
                <w:szCs w:val="16"/>
                <w:lang w:eastAsia="en-US"/>
              </w:rPr>
            </w:pPr>
            <w:del w:id="1306" w:author="Jeff Wootton" w:date="2024-03-20T21:34:00Z">
              <w:r w:rsidDel="00F27B2E">
                <w:rPr>
                  <w:rFonts w:cs="Arial"/>
                  <w:sz w:val="16"/>
                  <w:szCs w:val="16"/>
                  <w:lang w:eastAsia="en-US"/>
                </w:rPr>
                <w:delText>NULL</w:delText>
              </w:r>
            </w:del>
          </w:p>
          <w:p w14:paraId="4E2DE974" w14:textId="09C62672" w:rsidR="00C80D69" w:rsidRPr="009F0C13" w:rsidDel="00F27B2E" w:rsidRDefault="00C80D69" w:rsidP="00142BCB">
            <w:pPr>
              <w:spacing w:after="0" w:line="240" w:lineRule="auto"/>
              <w:jc w:val="left"/>
              <w:rPr>
                <w:del w:id="1307" w:author="Jeff Wootton" w:date="2024-03-20T21:34:00Z"/>
                <w:rFonts w:cs="Arial"/>
                <w:b/>
                <w:bCs/>
                <w:sz w:val="16"/>
                <w:szCs w:val="16"/>
                <w:lang w:eastAsia="en-US"/>
              </w:rPr>
            </w:pPr>
            <w:del w:id="1308" w:author="Jeff Wootton" w:date="2024-03-20T21:34:00Z">
              <w:r w:rsidRPr="009F0C13" w:rsidDel="00F27B2E">
                <w:rPr>
                  <w:rFonts w:cs="Arial"/>
                  <w:sz w:val="16"/>
                  <w:szCs w:val="16"/>
                  <w:lang w:eastAsia="en-US"/>
                </w:rPr>
                <w:delText>1000</w:delText>
              </w:r>
            </w:del>
          </w:p>
          <w:p w14:paraId="5261E759" w14:textId="2F4A31E9" w:rsidR="00C80D69" w:rsidRPr="009F0C13" w:rsidDel="00F27B2E" w:rsidRDefault="00C80D69" w:rsidP="00C128E3">
            <w:pPr>
              <w:spacing w:after="0" w:line="240" w:lineRule="auto"/>
              <w:jc w:val="left"/>
              <w:rPr>
                <w:del w:id="1309" w:author="Jeff Wootton" w:date="2024-03-20T21:34:00Z"/>
                <w:rFonts w:cs="Arial"/>
                <w:b/>
                <w:bCs/>
                <w:sz w:val="16"/>
                <w:szCs w:val="16"/>
                <w:lang w:eastAsia="en-US"/>
              </w:rPr>
            </w:pPr>
            <w:del w:id="1310" w:author="Jeff Wootton" w:date="2024-03-20T21:34:00Z">
              <w:r w:rsidRPr="009F0C13" w:rsidDel="00F27B2E">
                <w:rPr>
                  <w:rFonts w:cs="Arial"/>
                  <w:sz w:val="16"/>
                  <w:szCs w:val="16"/>
                  <w:lang w:eastAsia="en-US"/>
                </w:rPr>
                <w:delText>2000</w:delText>
              </w:r>
            </w:del>
          </w:p>
          <w:p w14:paraId="10F523DE" w14:textId="05BA995B" w:rsidR="00C80D69" w:rsidRPr="009F0C13" w:rsidDel="00F27B2E" w:rsidRDefault="00C80D69" w:rsidP="00C128E3">
            <w:pPr>
              <w:spacing w:after="0" w:line="240" w:lineRule="auto"/>
              <w:jc w:val="left"/>
              <w:rPr>
                <w:del w:id="1311" w:author="Jeff Wootton" w:date="2024-03-20T21:34:00Z"/>
                <w:rFonts w:cs="Arial"/>
                <w:b/>
                <w:bCs/>
                <w:sz w:val="16"/>
                <w:szCs w:val="16"/>
                <w:lang w:eastAsia="en-US"/>
              </w:rPr>
            </w:pPr>
            <w:del w:id="1312" w:author="Jeff Wootton" w:date="2024-03-20T21:34:00Z">
              <w:r w:rsidRPr="009F0C13" w:rsidDel="00F27B2E">
                <w:rPr>
                  <w:rFonts w:cs="Arial"/>
                  <w:sz w:val="16"/>
                  <w:szCs w:val="16"/>
                  <w:lang w:eastAsia="en-US"/>
                </w:rPr>
                <w:delText>3000</w:delText>
              </w:r>
            </w:del>
          </w:p>
          <w:p w14:paraId="276DA9A8" w14:textId="475AC804" w:rsidR="00C80D69" w:rsidRPr="009F0C13" w:rsidDel="00F27B2E" w:rsidRDefault="00C80D69" w:rsidP="00C128E3">
            <w:pPr>
              <w:spacing w:after="0" w:line="240" w:lineRule="auto"/>
              <w:jc w:val="left"/>
              <w:rPr>
                <w:del w:id="1313" w:author="Jeff Wootton" w:date="2024-03-20T21:34:00Z"/>
                <w:rFonts w:cs="Arial"/>
                <w:b/>
                <w:bCs/>
                <w:sz w:val="16"/>
                <w:szCs w:val="16"/>
                <w:lang w:eastAsia="en-US"/>
              </w:rPr>
            </w:pPr>
            <w:del w:id="1314" w:author="Jeff Wootton" w:date="2024-03-20T21:34:00Z">
              <w:r w:rsidRPr="009F0C13" w:rsidDel="00F27B2E">
                <w:rPr>
                  <w:rFonts w:cs="Arial"/>
                  <w:sz w:val="16"/>
                  <w:szCs w:val="16"/>
                  <w:lang w:eastAsia="en-US"/>
                </w:rPr>
                <w:delText>4000</w:delText>
              </w:r>
            </w:del>
          </w:p>
          <w:p w14:paraId="351259BD" w14:textId="33F8A707" w:rsidR="00C80D69" w:rsidRPr="009F0C13" w:rsidDel="00F27B2E" w:rsidRDefault="00C80D69" w:rsidP="00C128E3">
            <w:pPr>
              <w:spacing w:after="0" w:line="240" w:lineRule="auto"/>
              <w:jc w:val="left"/>
              <w:rPr>
                <w:del w:id="1315" w:author="Jeff Wootton" w:date="2024-03-20T21:34:00Z"/>
                <w:rFonts w:cs="Arial"/>
                <w:b/>
                <w:bCs/>
                <w:sz w:val="16"/>
                <w:szCs w:val="16"/>
                <w:lang w:eastAsia="en-US"/>
              </w:rPr>
            </w:pPr>
            <w:del w:id="1316" w:author="Jeff Wootton" w:date="2024-03-20T21:34:00Z">
              <w:r w:rsidRPr="009F0C13" w:rsidDel="00F27B2E">
                <w:rPr>
                  <w:rFonts w:cs="Arial"/>
                  <w:sz w:val="16"/>
                  <w:szCs w:val="16"/>
                  <w:lang w:eastAsia="en-US"/>
                </w:rPr>
                <w:delText>8000</w:delText>
              </w:r>
            </w:del>
          </w:p>
          <w:p w14:paraId="1C097AFC" w14:textId="79ACDB74" w:rsidR="00C80D69" w:rsidRPr="009F0C13" w:rsidDel="00F27B2E" w:rsidRDefault="00C80D69" w:rsidP="00C128E3">
            <w:pPr>
              <w:spacing w:after="0" w:line="240" w:lineRule="auto"/>
              <w:jc w:val="left"/>
              <w:rPr>
                <w:del w:id="1317" w:author="Jeff Wootton" w:date="2024-03-20T21:34:00Z"/>
                <w:rFonts w:cs="Arial"/>
                <w:b/>
                <w:bCs/>
                <w:sz w:val="16"/>
                <w:szCs w:val="16"/>
                <w:lang w:eastAsia="en-US"/>
              </w:rPr>
            </w:pPr>
            <w:del w:id="1318" w:author="Jeff Wootton" w:date="2024-03-20T21:34:00Z">
              <w:r w:rsidRPr="009F0C13" w:rsidDel="00F27B2E">
                <w:rPr>
                  <w:rFonts w:cs="Arial"/>
                  <w:sz w:val="16"/>
                  <w:szCs w:val="16"/>
                  <w:lang w:eastAsia="en-US"/>
                </w:rPr>
                <w:delText>12000</w:delText>
              </w:r>
            </w:del>
          </w:p>
          <w:p w14:paraId="32BFC86D" w14:textId="01C07E09" w:rsidR="00C80D69" w:rsidRPr="009F0C13" w:rsidDel="00F27B2E" w:rsidRDefault="00C80D69" w:rsidP="00C128E3">
            <w:pPr>
              <w:spacing w:after="0" w:line="240" w:lineRule="auto"/>
              <w:jc w:val="left"/>
              <w:rPr>
                <w:del w:id="1319" w:author="Jeff Wootton" w:date="2024-03-20T21:34:00Z"/>
                <w:rFonts w:cs="Arial"/>
                <w:b/>
                <w:bCs/>
                <w:sz w:val="16"/>
                <w:szCs w:val="16"/>
                <w:lang w:eastAsia="en-US"/>
              </w:rPr>
            </w:pPr>
            <w:del w:id="1320" w:author="Jeff Wootton" w:date="2024-03-20T21:34:00Z">
              <w:r w:rsidRPr="009F0C13" w:rsidDel="00F27B2E">
                <w:rPr>
                  <w:rFonts w:cs="Arial"/>
                  <w:sz w:val="16"/>
                  <w:szCs w:val="16"/>
                  <w:lang w:eastAsia="en-US"/>
                </w:rPr>
                <w:delText>22000</w:delText>
              </w:r>
            </w:del>
          </w:p>
          <w:p w14:paraId="0278BDE4" w14:textId="02E74A11" w:rsidR="00C80D69" w:rsidRPr="009F0C13" w:rsidDel="00F27B2E" w:rsidRDefault="00C80D69" w:rsidP="00C128E3">
            <w:pPr>
              <w:spacing w:after="0" w:line="240" w:lineRule="auto"/>
              <w:jc w:val="left"/>
              <w:rPr>
                <w:del w:id="1321" w:author="Jeff Wootton" w:date="2024-03-20T21:34:00Z"/>
                <w:rFonts w:cs="Arial"/>
                <w:b/>
                <w:bCs/>
                <w:sz w:val="16"/>
                <w:szCs w:val="16"/>
                <w:lang w:eastAsia="en-US"/>
              </w:rPr>
            </w:pPr>
            <w:del w:id="1322" w:author="Jeff Wootton" w:date="2024-03-20T21:34:00Z">
              <w:r w:rsidRPr="009F0C13" w:rsidDel="00F27B2E">
                <w:rPr>
                  <w:rFonts w:cs="Arial"/>
                  <w:sz w:val="16"/>
                  <w:szCs w:val="16"/>
                  <w:lang w:eastAsia="en-US"/>
                </w:rPr>
                <w:delText>45000</w:delText>
              </w:r>
            </w:del>
          </w:p>
          <w:p w14:paraId="6D198175" w14:textId="728CB21B" w:rsidR="00C80D69" w:rsidRPr="009F0C13" w:rsidDel="00F27B2E" w:rsidRDefault="00C80D69" w:rsidP="00C128E3">
            <w:pPr>
              <w:spacing w:after="0" w:line="240" w:lineRule="auto"/>
              <w:jc w:val="left"/>
              <w:rPr>
                <w:del w:id="1323" w:author="Jeff Wootton" w:date="2024-03-20T21:34:00Z"/>
                <w:rFonts w:cs="Arial"/>
                <w:b/>
                <w:bCs/>
                <w:sz w:val="16"/>
                <w:szCs w:val="16"/>
                <w:lang w:eastAsia="en-US"/>
              </w:rPr>
            </w:pPr>
            <w:del w:id="1324" w:author="Jeff Wootton" w:date="2024-03-20T21:34:00Z">
              <w:r w:rsidRPr="009F0C13" w:rsidDel="00F27B2E">
                <w:rPr>
                  <w:rFonts w:cs="Arial"/>
                  <w:sz w:val="16"/>
                  <w:szCs w:val="16"/>
                  <w:lang w:eastAsia="en-US"/>
                </w:rPr>
                <w:delText>90000</w:delText>
              </w:r>
            </w:del>
          </w:p>
          <w:p w14:paraId="0688571A" w14:textId="1558A94E" w:rsidR="00C80D69" w:rsidRPr="009F0C13" w:rsidDel="00F27B2E" w:rsidRDefault="00C80D69" w:rsidP="00C128E3">
            <w:pPr>
              <w:spacing w:after="0" w:line="240" w:lineRule="auto"/>
              <w:jc w:val="left"/>
              <w:rPr>
                <w:del w:id="1325" w:author="Jeff Wootton" w:date="2024-03-20T21:34:00Z"/>
                <w:rFonts w:cs="Arial"/>
                <w:b/>
                <w:bCs/>
                <w:sz w:val="16"/>
                <w:szCs w:val="16"/>
                <w:lang w:eastAsia="en-US"/>
              </w:rPr>
            </w:pPr>
            <w:del w:id="1326" w:author="Jeff Wootton" w:date="2024-03-20T21:34:00Z">
              <w:r w:rsidRPr="009F0C13" w:rsidDel="00F27B2E">
                <w:rPr>
                  <w:rFonts w:cs="Arial"/>
                  <w:sz w:val="16"/>
                  <w:szCs w:val="16"/>
                  <w:lang w:eastAsia="en-US"/>
                </w:rPr>
                <w:delText>180000</w:delText>
              </w:r>
            </w:del>
          </w:p>
          <w:p w14:paraId="378232B9" w14:textId="6337E169" w:rsidR="00C80D69" w:rsidRPr="009F0C13" w:rsidDel="00F27B2E" w:rsidRDefault="00C80D69" w:rsidP="00C128E3">
            <w:pPr>
              <w:spacing w:after="0" w:line="240" w:lineRule="auto"/>
              <w:jc w:val="left"/>
              <w:rPr>
                <w:del w:id="1327" w:author="Jeff Wootton" w:date="2024-03-20T21:34:00Z"/>
                <w:rFonts w:cs="Arial"/>
                <w:b/>
                <w:bCs/>
                <w:sz w:val="16"/>
                <w:szCs w:val="16"/>
                <w:lang w:eastAsia="en-US"/>
              </w:rPr>
            </w:pPr>
            <w:del w:id="1328" w:author="Jeff Wootton" w:date="2024-03-20T21:34:00Z">
              <w:r w:rsidRPr="009F0C13" w:rsidDel="00F27B2E">
                <w:rPr>
                  <w:rFonts w:cs="Arial"/>
                  <w:sz w:val="16"/>
                  <w:szCs w:val="16"/>
                  <w:lang w:eastAsia="en-US"/>
                </w:rPr>
                <w:delText>350000</w:delText>
              </w:r>
            </w:del>
          </w:p>
          <w:p w14:paraId="18E0B87A" w14:textId="3B056FD4" w:rsidR="00C80D69" w:rsidRPr="009F0C13" w:rsidDel="00F27B2E" w:rsidRDefault="00C80D69" w:rsidP="00C128E3">
            <w:pPr>
              <w:spacing w:after="0" w:line="240" w:lineRule="auto"/>
              <w:jc w:val="left"/>
              <w:rPr>
                <w:del w:id="1329" w:author="Jeff Wootton" w:date="2024-03-20T21:34:00Z"/>
                <w:rFonts w:cs="Arial"/>
                <w:b/>
                <w:bCs/>
                <w:sz w:val="16"/>
                <w:szCs w:val="16"/>
                <w:lang w:eastAsia="en-US"/>
              </w:rPr>
            </w:pPr>
            <w:del w:id="1330" w:author="Jeff Wootton" w:date="2024-03-20T21:34:00Z">
              <w:r w:rsidRPr="009F0C13" w:rsidDel="00F27B2E">
                <w:rPr>
                  <w:rFonts w:cs="Arial"/>
                  <w:sz w:val="16"/>
                  <w:szCs w:val="16"/>
                  <w:lang w:eastAsia="en-US"/>
                </w:rPr>
                <w:delText>700000</w:delText>
              </w:r>
            </w:del>
          </w:p>
          <w:p w14:paraId="0011EEED" w14:textId="463EE286" w:rsidR="00C80D69" w:rsidRPr="009F0C13" w:rsidDel="00F27B2E" w:rsidRDefault="00C80D69" w:rsidP="00C128E3">
            <w:pPr>
              <w:spacing w:after="0" w:line="240" w:lineRule="auto"/>
              <w:jc w:val="left"/>
              <w:rPr>
                <w:del w:id="1331" w:author="Jeff Wootton" w:date="2024-03-20T21:34:00Z"/>
                <w:rFonts w:cs="Arial"/>
                <w:b/>
                <w:bCs/>
                <w:sz w:val="16"/>
                <w:szCs w:val="16"/>
                <w:lang w:eastAsia="en-US"/>
              </w:rPr>
            </w:pPr>
            <w:del w:id="1332" w:author="Jeff Wootton" w:date="2024-03-20T21:34:00Z">
              <w:r w:rsidRPr="009F0C13" w:rsidDel="00F27B2E">
                <w:rPr>
                  <w:rFonts w:cs="Arial"/>
                  <w:sz w:val="16"/>
                  <w:szCs w:val="16"/>
                  <w:lang w:eastAsia="en-US"/>
                </w:rPr>
                <w:delText>1500000</w:delText>
              </w:r>
            </w:del>
          </w:p>
          <w:p w14:paraId="4B079BF7" w14:textId="095A4260" w:rsidR="00C80D69" w:rsidRPr="009F0C13" w:rsidDel="00F27B2E" w:rsidRDefault="00C80D69" w:rsidP="00C128E3">
            <w:pPr>
              <w:spacing w:after="0" w:line="240" w:lineRule="auto"/>
              <w:jc w:val="left"/>
              <w:rPr>
                <w:del w:id="1333" w:author="Jeff Wootton" w:date="2024-03-20T21:34:00Z"/>
                <w:rFonts w:cs="Arial"/>
                <w:b/>
                <w:bCs/>
                <w:sz w:val="16"/>
                <w:szCs w:val="16"/>
                <w:lang w:eastAsia="en-US"/>
              </w:rPr>
            </w:pPr>
            <w:del w:id="1334" w:author="Jeff Wootton" w:date="2024-03-20T21:34:00Z">
              <w:r w:rsidRPr="009F0C13" w:rsidDel="00F27B2E">
                <w:rPr>
                  <w:rFonts w:cs="Arial"/>
                  <w:sz w:val="16"/>
                  <w:szCs w:val="16"/>
                  <w:lang w:eastAsia="en-US"/>
                </w:rPr>
                <w:delText>3500000</w:delText>
              </w:r>
            </w:del>
          </w:p>
          <w:p w14:paraId="1EBFAD21" w14:textId="31432493" w:rsidR="009F0C13" w:rsidRPr="009F0C13" w:rsidDel="00F27B2E" w:rsidRDefault="00C80D69" w:rsidP="00C128E3">
            <w:pPr>
              <w:spacing w:after="60" w:line="240" w:lineRule="auto"/>
              <w:jc w:val="left"/>
              <w:rPr>
                <w:del w:id="1335" w:author="Jeff Wootton" w:date="2024-03-20T21:34:00Z"/>
                <w:rFonts w:cs="Arial"/>
                <w:sz w:val="16"/>
                <w:szCs w:val="16"/>
                <w:lang w:eastAsia="en-US"/>
              </w:rPr>
            </w:pPr>
            <w:del w:id="1336" w:author="Jeff Wootton" w:date="2024-03-20T21:34:00Z">
              <w:r w:rsidRPr="009F0C13" w:rsidDel="00F27B2E">
                <w:rPr>
                  <w:rFonts w:cs="Arial"/>
                  <w:sz w:val="16"/>
                  <w:szCs w:val="16"/>
                  <w:lang w:eastAsia="en-US"/>
                </w:rPr>
                <w:delText>10000000</w:delText>
              </w:r>
            </w:del>
          </w:p>
          <w:p w14:paraId="54FE27CC" w14:textId="77FFF5C7" w:rsidR="00C80D69" w:rsidRPr="009F0C13" w:rsidRDefault="009F0C13">
            <w:pPr>
              <w:spacing w:before="60" w:after="60" w:line="240" w:lineRule="auto"/>
              <w:jc w:val="left"/>
              <w:rPr>
                <w:rFonts w:cs="Arial"/>
                <w:b/>
                <w:bCs/>
                <w:sz w:val="16"/>
                <w:szCs w:val="16"/>
                <w:lang w:eastAsia="en-US"/>
              </w:rPr>
              <w:pPrChange w:id="1337" w:author="Jeff Wootton" w:date="2024-03-20T21:35:00Z">
                <w:pPr>
                  <w:spacing w:after="60" w:line="240" w:lineRule="auto"/>
                  <w:jc w:val="left"/>
                </w:pPr>
              </w:pPrChange>
            </w:pPr>
            <w:r w:rsidRPr="009F0C13">
              <w:rPr>
                <w:rFonts w:cs="Arial"/>
                <w:bCs/>
                <w:sz w:val="16"/>
                <w:szCs w:val="16"/>
                <w:lang w:eastAsia="en-US"/>
              </w:rPr>
              <w:t>0..1 multiplicity in S-100 restricted to 1 in S-101</w:t>
            </w:r>
            <w:commentRangeEnd w:id="1302"/>
            <w:r w:rsidR="002F447C">
              <w:rPr>
                <w:rStyle w:val="CommentReference"/>
              </w:rPr>
              <w:commentReference w:id="1302"/>
            </w:r>
          </w:p>
        </w:tc>
      </w:tr>
      <w:tr w:rsidR="00C80D69" w:rsidRPr="009F0C13" w14:paraId="41D486C2" w14:textId="77777777" w:rsidTr="00681EDD">
        <w:trPr>
          <w:cantSplit/>
        </w:trPr>
        <w:tc>
          <w:tcPr>
            <w:tcW w:w="3364"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66D6EFEB" w14:textId="77777777" w:rsidR="00C80D69" w:rsidRPr="009F0C13" w:rsidRDefault="00C80D69" w:rsidP="00C128E3">
            <w:pPr>
              <w:spacing w:before="60" w:after="60" w:line="240" w:lineRule="auto"/>
              <w:rPr>
                <w:rFonts w:cs="Arial"/>
                <w:b/>
                <w:bCs/>
                <w:sz w:val="16"/>
                <w:szCs w:val="16"/>
                <w:lang w:eastAsia="en-US"/>
              </w:rPr>
            </w:pPr>
            <w:r w:rsidRPr="009F0C13">
              <w:rPr>
                <w:rFonts w:cs="Arial"/>
                <w:sz w:val="16"/>
                <w:szCs w:val="16"/>
                <w:lang w:eastAsia="en-US"/>
              </w:rPr>
              <w:t>minimumDisplayScale</w:t>
            </w:r>
          </w:p>
        </w:tc>
        <w:tc>
          <w:tcPr>
            <w:tcW w:w="708"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5EBEE721" w14:textId="77777777" w:rsidR="00C80D69" w:rsidRPr="009F0C13" w:rsidRDefault="00C80D69" w:rsidP="00C128E3">
            <w:pPr>
              <w:spacing w:before="60" w:after="60" w:line="240" w:lineRule="auto"/>
              <w:jc w:val="center"/>
              <w:rPr>
                <w:rFonts w:cs="Arial"/>
                <w:b/>
                <w:bCs/>
                <w:sz w:val="16"/>
                <w:szCs w:val="16"/>
                <w:lang w:eastAsia="en-US"/>
              </w:rPr>
            </w:pPr>
            <w:r w:rsidRPr="009F0C13">
              <w:rPr>
                <w:rFonts w:cs="Arial"/>
                <w:sz w:val="16"/>
                <w:szCs w:val="16"/>
                <w:lang w:eastAsia="en-US"/>
              </w:rPr>
              <w:t>1</w:t>
            </w:r>
          </w:p>
        </w:tc>
        <w:tc>
          <w:tcPr>
            <w:tcW w:w="241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5CB5D83E" w14:textId="3184BB5F" w:rsidR="00C80D69" w:rsidRPr="009F0C13" w:rsidRDefault="00C80D69" w:rsidP="00C128E3">
            <w:pPr>
              <w:spacing w:before="60" w:after="60" w:line="240" w:lineRule="auto"/>
              <w:rPr>
                <w:rFonts w:cs="Arial"/>
                <w:b/>
                <w:bCs/>
                <w:sz w:val="16"/>
                <w:szCs w:val="16"/>
                <w:lang w:eastAsia="en-US"/>
              </w:rPr>
            </w:pPr>
          </w:p>
        </w:tc>
        <w:tc>
          <w:tcPr>
            <w:tcW w:w="3402"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4735BB02" w14:textId="77777777" w:rsidR="00C80D69" w:rsidRPr="009F0C13" w:rsidRDefault="00C80D69" w:rsidP="00C128E3">
            <w:pPr>
              <w:spacing w:before="60" w:after="60" w:line="240" w:lineRule="auto"/>
              <w:rPr>
                <w:rFonts w:cs="Arial"/>
                <w:b/>
                <w:bCs/>
                <w:sz w:val="16"/>
                <w:szCs w:val="16"/>
                <w:lang w:eastAsia="en-US"/>
              </w:rPr>
            </w:pPr>
            <w:r w:rsidRPr="009F0C13">
              <w:rPr>
                <w:rFonts w:cs="Arial"/>
                <w:sz w:val="16"/>
                <w:szCs w:val="16"/>
                <w:lang w:eastAsia="en-US"/>
              </w:rPr>
              <w:t>Integer</w:t>
            </w:r>
          </w:p>
        </w:tc>
        <w:tc>
          <w:tcPr>
            <w:tcW w:w="4394"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6C024875" w14:textId="77777777" w:rsidR="00C80D69" w:rsidRPr="009F0C13" w:rsidRDefault="00C80D69" w:rsidP="00C128E3">
            <w:pPr>
              <w:spacing w:before="60" w:after="60" w:line="240" w:lineRule="auto"/>
              <w:jc w:val="left"/>
              <w:rPr>
                <w:rFonts w:cs="Arial"/>
                <w:sz w:val="16"/>
                <w:szCs w:val="16"/>
                <w:lang w:eastAsia="en-US"/>
              </w:rPr>
            </w:pPr>
            <w:r w:rsidRPr="009F0C13">
              <w:rPr>
                <w:rFonts w:cs="Arial"/>
                <w:sz w:val="16"/>
                <w:szCs w:val="16"/>
                <w:lang w:eastAsia="en-US"/>
              </w:rPr>
              <w:t>Must be one of the following values:</w:t>
            </w:r>
          </w:p>
          <w:p w14:paraId="2E5FAFBF" w14:textId="77777777" w:rsidR="00C80D69" w:rsidRPr="009F0C13" w:rsidRDefault="00C80D69" w:rsidP="00C128E3">
            <w:pPr>
              <w:spacing w:after="0" w:line="240" w:lineRule="auto"/>
              <w:jc w:val="left"/>
              <w:rPr>
                <w:rFonts w:cs="Arial"/>
                <w:b/>
                <w:bCs/>
                <w:sz w:val="16"/>
                <w:szCs w:val="16"/>
                <w:lang w:eastAsia="en-US"/>
              </w:rPr>
            </w:pPr>
            <w:r w:rsidRPr="009F0C13">
              <w:rPr>
                <w:rFonts w:cs="Arial"/>
                <w:sz w:val="16"/>
                <w:szCs w:val="16"/>
                <w:lang w:eastAsia="en-US"/>
              </w:rPr>
              <w:t>2000</w:t>
            </w:r>
          </w:p>
          <w:p w14:paraId="27E600C3" w14:textId="77777777" w:rsidR="00C80D69" w:rsidRPr="009F0C13" w:rsidRDefault="00C80D69" w:rsidP="00C128E3">
            <w:pPr>
              <w:spacing w:after="0" w:line="240" w:lineRule="auto"/>
              <w:jc w:val="left"/>
              <w:rPr>
                <w:rFonts w:cs="Arial"/>
                <w:b/>
                <w:bCs/>
                <w:sz w:val="16"/>
                <w:szCs w:val="16"/>
                <w:lang w:eastAsia="en-US"/>
              </w:rPr>
            </w:pPr>
            <w:r w:rsidRPr="009F0C13">
              <w:rPr>
                <w:rFonts w:cs="Arial"/>
                <w:sz w:val="16"/>
                <w:szCs w:val="16"/>
                <w:lang w:eastAsia="en-US"/>
              </w:rPr>
              <w:t>3000</w:t>
            </w:r>
          </w:p>
          <w:p w14:paraId="3DB81288" w14:textId="77777777" w:rsidR="00C80D69" w:rsidRPr="009F0C13" w:rsidRDefault="00C80D69" w:rsidP="00C128E3">
            <w:pPr>
              <w:spacing w:after="0" w:line="240" w:lineRule="auto"/>
              <w:jc w:val="left"/>
              <w:rPr>
                <w:rFonts w:cs="Arial"/>
                <w:b/>
                <w:bCs/>
                <w:sz w:val="16"/>
                <w:szCs w:val="16"/>
                <w:lang w:eastAsia="en-US"/>
              </w:rPr>
            </w:pPr>
            <w:r w:rsidRPr="009F0C13">
              <w:rPr>
                <w:rFonts w:cs="Arial"/>
                <w:sz w:val="16"/>
                <w:szCs w:val="16"/>
                <w:lang w:eastAsia="en-US"/>
              </w:rPr>
              <w:t>4000</w:t>
            </w:r>
          </w:p>
          <w:p w14:paraId="59ABAF24" w14:textId="77777777" w:rsidR="00C80D69" w:rsidRPr="009F0C13" w:rsidRDefault="00C80D69" w:rsidP="00C128E3">
            <w:pPr>
              <w:spacing w:after="0" w:line="240" w:lineRule="auto"/>
              <w:jc w:val="left"/>
              <w:rPr>
                <w:rFonts w:cs="Arial"/>
                <w:b/>
                <w:bCs/>
                <w:sz w:val="16"/>
                <w:szCs w:val="16"/>
                <w:lang w:eastAsia="en-US"/>
              </w:rPr>
            </w:pPr>
            <w:r w:rsidRPr="009F0C13">
              <w:rPr>
                <w:rFonts w:cs="Arial"/>
                <w:sz w:val="16"/>
                <w:szCs w:val="16"/>
                <w:lang w:eastAsia="en-US"/>
              </w:rPr>
              <w:t>8000</w:t>
            </w:r>
          </w:p>
          <w:p w14:paraId="2A6AD9B6" w14:textId="77777777" w:rsidR="00C80D69" w:rsidRPr="009F0C13" w:rsidRDefault="00C80D69" w:rsidP="00C128E3">
            <w:pPr>
              <w:spacing w:after="0" w:line="240" w:lineRule="auto"/>
              <w:jc w:val="left"/>
              <w:rPr>
                <w:rFonts w:cs="Arial"/>
                <w:b/>
                <w:bCs/>
                <w:sz w:val="16"/>
                <w:szCs w:val="16"/>
                <w:lang w:eastAsia="en-US"/>
              </w:rPr>
            </w:pPr>
            <w:r w:rsidRPr="009F0C13">
              <w:rPr>
                <w:rFonts w:cs="Arial"/>
                <w:sz w:val="16"/>
                <w:szCs w:val="16"/>
                <w:lang w:eastAsia="en-US"/>
              </w:rPr>
              <w:t>12000</w:t>
            </w:r>
          </w:p>
          <w:p w14:paraId="602EE897" w14:textId="77777777" w:rsidR="00C80D69" w:rsidRPr="009F0C13" w:rsidRDefault="00C80D69" w:rsidP="00C128E3">
            <w:pPr>
              <w:spacing w:after="0" w:line="240" w:lineRule="auto"/>
              <w:jc w:val="left"/>
              <w:rPr>
                <w:rFonts w:cs="Arial"/>
                <w:b/>
                <w:bCs/>
                <w:sz w:val="16"/>
                <w:szCs w:val="16"/>
                <w:lang w:eastAsia="en-US"/>
              </w:rPr>
            </w:pPr>
            <w:r w:rsidRPr="009F0C13">
              <w:rPr>
                <w:rFonts w:cs="Arial"/>
                <w:sz w:val="16"/>
                <w:szCs w:val="16"/>
                <w:lang w:eastAsia="en-US"/>
              </w:rPr>
              <w:t>22000</w:t>
            </w:r>
          </w:p>
          <w:p w14:paraId="029DE205" w14:textId="77777777" w:rsidR="00C80D69" w:rsidRPr="009F0C13" w:rsidRDefault="00C80D69" w:rsidP="00C128E3">
            <w:pPr>
              <w:spacing w:after="0" w:line="240" w:lineRule="auto"/>
              <w:jc w:val="left"/>
              <w:rPr>
                <w:rFonts w:cs="Arial"/>
                <w:b/>
                <w:bCs/>
                <w:sz w:val="16"/>
                <w:szCs w:val="16"/>
                <w:lang w:eastAsia="en-US"/>
              </w:rPr>
            </w:pPr>
            <w:r w:rsidRPr="009F0C13">
              <w:rPr>
                <w:rFonts w:cs="Arial"/>
                <w:sz w:val="16"/>
                <w:szCs w:val="16"/>
                <w:lang w:eastAsia="en-US"/>
              </w:rPr>
              <w:t>45000</w:t>
            </w:r>
          </w:p>
          <w:p w14:paraId="7DF48246" w14:textId="77777777" w:rsidR="00C80D69" w:rsidRPr="009F0C13" w:rsidRDefault="00C80D69" w:rsidP="00C128E3">
            <w:pPr>
              <w:spacing w:after="0" w:line="240" w:lineRule="auto"/>
              <w:jc w:val="left"/>
              <w:rPr>
                <w:rFonts w:cs="Arial"/>
                <w:b/>
                <w:bCs/>
                <w:sz w:val="16"/>
                <w:szCs w:val="16"/>
                <w:lang w:eastAsia="en-US"/>
              </w:rPr>
            </w:pPr>
            <w:r w:rsidRPr="009F0C13">
              <w:rPr>
                <w:rFonts w:cs="Arial"/>
                <w:sz w:val="16"/>
                <w:szCs w:val="16"/>
                <w:lang w:eastAsia="en-US"/>
              </w:rPr>
              <w:t>90000</w:t>
            </w:r>
          </w:p>
          <w:p w14:paraId="2836BAEF" w14:textId="77777777" w:rsidR="00C80D69" w:rsidRPr="009F0C13" w:rsidRDefault="00C80D69" w:rsidP="00C128E3">
            <w:pPr>
              <w:spacing w:after="0" w:line="240" w:lineRule="auto"/>
              <w:jc w:val="left"/>
              <w:rPr>
                <w:rFonts w:cs="Arial"/>
                <w:b/>
                <w:bCs/>
                <w:sz w:val="16"/>
                <w:szCs w:val="16"/>
                <w:lang w:eastAsia="en-US"/>
              </w:rPr>
            </w:pPr>
            <w:r w:rsidRPr="009F0C13">
              <w:rPr>
                <w:rFonts w:cs="Arial"/>
                <w:sz w:val="16"/>
                <w:szCs w:val="16"/>
                <w:lang w:eastAsia="en-US"/>
              </w:rPr>
              <w:t>180000</w:t>
            </w:r>
          </w:p>
          <w:p w14:paraId="56AE24D6" w14:textId="77777777" w:rsidR="00C80D69" w:rsidRPr="009F0C13" w:rsidRDefault="00C80D69" w:rsidP="00C128E3">
            <w:pPr>
              <w:spacing w:after="0" w:line="240" w:lineRule="auto"/>
              <w:jc w:val="left"/>
              <w:rPr>
                <w:rFonts w:cs="Arial"/>
                <w:b/>
                <w:bCs/>
                <w:sz w:val="16"/>
                <w:szCs w:val="16"/>
                <w:lang w:eastAsia="en-US"/>
              </w:rPr>
            </w:pPr>
            <w:r w:rsidRPr="009F0C13">
              <w:rPr>
                <w:rFonts w:cs="Arial"/>
                <w:sz w:val="16"/>
                <w:szCs w:val="16"/>
                <w:lang w:eastAsia="en-US"/>
              </w:rPr>
              <w:t>350000</w:t>
            </w:r>
          </w:p>
          <w:p w14:paraId="71C8008D" w14:textId="77777777" w:rsidR="00C80D69" w:rsidRPr="009F0C13" w:rsidRDefault="00C80D69" w:rsidP="00C128E3">
            <w:pPr>
              <w:spacing w:after="0" w:line="240" w:lineRule="auto"/>
              <w:jc w:val="left"/>
              <w:rPr>
                <w:rFonts w:cs="Arial"/>
                <w:b/>
                <w:bCs/>
                <w:sz w:val="16"/>
                <w:szCs w:val="16"/>
                <w:lang w:eastAsia="en-US"/>
              </w:rPr>
            </w:pPr>
            <w:r w:rsidRPr="009F0C13">
              <w:rPr>
                <w:rFonts w:cs="Arial"/>
                <w:sz w:val="16"/>
                <w:szCs w:val="16"/>
                <w:lang w:eastAsia="en-US"/>
              </w:rPr>
              <w:t>700000</w:t>
            </w:r>
          </w:p>
          <w:p w14:paraId="20CA271F" w14:textId="77777777" w:rsidR="00C80D69" w:rsidRPr="009F0C13" w:rsidRDefault="00C80D69" w:rsidP="00C128E3">
            <w:pPr>
              <w:spacing w:after="0" w:line="240" w:lineRule="auto"/>
              <w:jc w:val="left"/>
              <w:rPr>
                <w:rFonts w:cs="Arial"/>
                <w:b/>
                <w:bCs/>
                <w:sz w:val="16"/>
                <w:szCs w:val="16"/>
                <w:lang w:eastAsia="en-US"/>
              </w:rPr>
            </w:pPr>
            <w:r w:rsidRPr="009F0C13">
              <w:rPr>
                <w:rFonts w:cs="Arial"/>
                <w:sz w:val="16"/>
                <w:szCs w:val="16"/>
                <w:lang w:eastAsia="en-US"/>
              </w:rPr>
              <w:t>1500000</w:t>
            </w:r>
          </w:p>
          <w:p w14:paraId="064B9A85" w14:textId="77777777" w:rsidR="00C80D69" w:rsidRPr="009F0C13" w:rsidRDefault="00C80D69" w:rsidP="00C128E3">
            <w:pPr>
              <w:spacing w:after="0" w:line="240" w:lineRule="auto"/>
              <w:jc w:val="left"/>
              <w:rPr>
                <w:rFonts w:cs="Arial"/>
                <w:b/>
                <w:bCs/>
                <w:sz w:val="16"/>
                <w:szCs w:val="16"/>
                <w:lang w:eastAsia="en-US"/>
              </w:rPr>
            </w:pPr>
            <w:r w:rsidRPr="009F0C13">
              <w:rPr>
                <w:rFonts w:cs="Arial"/>
                <w:sz w:val="16"/>
                <w:szCs w:val="16"/>
                <w:lang w:eastAsia="en-US"/>
              </w:rPr>
              <w:t>3500000</w:t>
            </w:r>
          </w:p>
          <w:p w14:paraId="10E45290" w14:textId="77777777" w:rsidR="00C80D69" w:rsidRPr="009F0C13" w:rsidRDefault="00C80D69" w:rsidP="00C128E3">
            <w:pPr>
              <w:spacing w:after="0" w:line="240" w:lineRule="auto"/>
              <w:jc w:val="left"/>
              <w:rPr>
                <w:rFonts w:cs="Arial"/>
                <w:sz w:val="16"/>
                <w:szCs w:val="16"/>
                <w:lang w:eastAsia="en-US"/>
              </w:rPr>
            </w:pPr>
            <w:r w:rsidRPr="009F0C13">
              <w:rPr>
                <w:rFonts w:cs="Arial"/>
                <w:sz w:val="16"/>
                <w:szCs w:val="16"/>
                <w:lang w:eastAsia="en-US"/>
              </w:rPr>
              <w:t>10000000</w:t>
            </w:r>
          </w:p>
          <w:p w14:paraId="6B90AFDF" w14:textId="77777777" w:rsidR="009F0C13" w:rsidRPr="009F0C13" w:rsidRDefault="00C80D69" w:rsidP="00C128E3">
            <w:pPr>
              <w:spacing w:after="60" w:line="240" w:lineRule="auto"/>
              <w:jc w:val="left"/>
              <w:rPr>
                <w:rFonts w:cs="Arial"/>
                <w:sz w:val="16"/>
                <w:szCs w:val="16"/>
                <w:lang w:eastAsia="en-US"/>
              </w:rPr>
            </w:pPr>
            <w:r w:rsidRPr="009F0C13">
              <w:rPr>
                <w:rFonts w:cs="Arial"/>
                <w:sz w:val="16"/>
                <w:szCs w:val="16"/>
                <w:lang w:eastAsia="en-US"/>
              </w:rPr>
              <w:t>NULL</w:t>
            </w:r>
          </w:p>
          <w:p w14:paraId="2731F018" w14:textId="05E305F0" w:rsidR="00C80D69" w:rsidRPr="009F0C13" w:rsidRDefault="009F0C13" w:rsidP="00C128E3">
            <w:pPr>
              <w:spacing w:after="60" w:line="240" w:lineRule="auto"/>
              <w:jc w:val="left"/>
              <w:rPr>
                <w:rFonts w:cs="Arial"/>
                <w:b/>
                <w:bCs/>
                <w:sz w:val="16"/>
                <w:szCs w:val="16"/>
                <w:lang w:eastAsia="en-US"/>
              </w:rPr>
            </w:pPr>
            <w:r w:rsidRPr="009F0C13">
              <w:rPr>
                <w:rFonts w:cs="Arial"/>
                <w:bCs/>
                <w:sz w:val="16"/>
                <w:szCs w:val="16"/>
                <w:lang w:eastAsia="en-US"/>
              </w:rPr>
              <w:t>0..1 multiplicity in S-100 restricted to 1 in S-101</w:t>
            </w:r>
          </w:p>
        </w:tc>
      </w:tr>
    </w:tbl>
    <w:p w14:paraId="6E6C2968" w14:textId="77777777" w:rsidR="00E23934" w:rsidRDefault="00E23934" w:rsidP="00E23934">
      <w:pPr>
        <w:spacing w:after="0" w:line="240" w:lineRule="auto"/>
      </w:pPr>
    </w:p>
    <w:p w14:paraId="10F87A5A" w14:textId="3A6D3F5E" w:rsidR="00E23934" w:rsidRPr="00E23934" w:rsidRDefault="004B466C" w:rsidP="00241305">
      <w:pPr>
        <w:pStyle w:val="Heading4"/>
        <w:keepLines/>
        <w:tabs>
          <w:tab w:val="clear" w:pos="940"/>
          <w:tab w:val="clear" w:pos="1140"/>
          <w:tab w:val="clear" w:pos="1360"/>
          <w:tab w:val="left" w:pos="993"/>
        </w:tabs>
        <w:spacing w:before="120" w:after="120" w:line="240" w:lineRule="auto"/>
        <w:ind w:left="993" w:hanging="993"/>
      </w:pPr>
      <w:r w:rsidRPr="009F0C13">
        <w:t>S100_</w:t>
      </w:r>
      <w:r>
        <w:t>Purpose</w:t>
      </w:r>
    </w:p>
    <w:tbl>
      <w:tblPr>
        <w:tblW w:w="1433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40"/>
        <w:gridCol w:w="3024"/>
        <w:gridCol w:w="3440"/>
        <w:gridCol w:w="809"/>
        <w:gridCol w:w="5921"/>
      </w:tblGrid>
      <w:tr w:rsidR="00DC684D" w:rsidRPr="003A450C" w14:paraId="455612F6" w14:textId="77777777" w:rsidTr="009D36B5">
        <w:trPr>
          <w:cantSplit/>
          <w:trHeight w:val="277"/>
          <w:tblHeader/>
        </w:trPr>
        <w:tc>
          <w:tcPr>
            <w:tcW w:w="1140" w:type="dxa"/>
            <w:shd w:val="clear" w:color="auto" w:fill="D9D9D9" w:themeFill="background1" w:themeFillShade="D9"/>
          </w:tcPr>
          <w:p w14:paraId="12917021" w14:textId="7A205A37" w:rsidR="00DC684D" w:rsidRPr="003A450C" w:rsidRDefault="00A4519A" w:rsidP="004B466C">
            <w:pPr>
              <w:snapToGrid w:val="0"/>
              <w:spacing w:before="60" w:after="60" w:line="240" w:lineRule="auto"/>
              <w:jc w:val="left"/>
              <w:rPr>
                <w:b/>
                <w:sz w:val="16"/>
                <w:szCs w:val="16"/>
              </w:rPr>
            </w:pPr>
            <w:r>
              <w:rPr>
                <w:b/>
                <w:sz w:val="16"/>
                <w:szCs w:val="16"/>
              </w:rPr>
              <w:t>Item</w:t>
            </w:r>
          </w:p>
        </w:tc>
        <w:tc>
          <w:tcPr>
            <w:tcW w:w="3024" w:type="dxa"/>
            <w:shd w:val="clear" w:color="auto" w:fill="D9D9D9" w:themeFill="background1" w:themeFillShade="D9"/>
          </w:tcPr>
          <w:p w14:paraId="70875DA1" w14:textId="77777777" w:rsidR="00DC684D" w:rsidRPr="003A450C" w:rsidRDefault="00DC684D" w:rsidP="004B466C">
            <w:pPr>
              <w:snapToGrid w:val="0"/>
              <w:spacing w:before="60" w:after="60" w:line="240" w:lineRule="auto"/>
              <w:jc w:val="left"/>
              <w:rPr>
                <w:b/>
                <w:sz w:val="16"/>
                <w:szCs w:val="16"/>
              </w:rPr>
            </w:pPr>
            <w:r w:rsidRPr="003A450C">
              <w:rPr>
                <w:b/>
                <w:sz w:val="16"/>
                <w:szCs w:val="16"/>
              </w:rPr>
              <w:t>Name</w:t>
            </w:r>
          </w:p>
        </w:tc>
        <w:tc>
          <w:tcPr>
            <w:tcW w:w="3440" w:type="dxa"/>
            <w:shd w:val="clear" w:color="auto" w:fill="D9D9D9" w:themeFill="background1" w:themeFillShade="D9"/>
          </w:tcPr>
          <w:p w14:paraId="141FD9CF" w14:textId="77777777" w:rsidR="00DC684D" w:rsidRPr="003A450C" w:rsidRDefault="00DC684D" w:rsidP="004B466C">
            <w:pPr>
              <w:snapToGrid w:val="0"/>
              <w:spacing w:before="60" w:after="60" w:line="240" w:lineRule="auto"/>
              <w:jc w:val="left"/>
              <w:rPr>
                <w:b/>
                <w:sz w:val="16"/>
                <w:szCs w:val="16"/>
              </w:rPr>
            </w:pPr>
            <w:r w:rsidRPr="003A450C">
              <w:rPr>
                <w:b/>
                <w:sz w:val="16"/>
                <w:szCs w:val="16"/>
              </w:rPr>
              <w:t>Description</w:t>
            </w:r>
          </w:p>
        </w:tc>
        <w:tc>
          <w:tcPr>
            <w:tcW w:w="809" w:type="dxa"/>
            <w:shd w:val="clear" w:color="auto" w:fill="D9D9D9" w:themeFill="background1" w:themeFillShade="D9"/>
          </w:tcPr>
          <w:p w14:paraId="24F39877" w14:textId="77777777" w:rsidR="00DC684D" w:rsidRPr="003A450C" w:rsidRDefault="00DC684D" w:rsidP="004B466C">
            <w:pPr>
              <w:snapToGrid w:val="0"/>
              <w:spacing w:before="60" w:after="60" w:line="240" w:lineRule="auto"/>
              <w:jc w:val="center"/>
              <w:rPr>
                <w:b/>
                <w:sz w:val="16"/>
                <w:szCs w:val="16"/>
              </w:rPr>
            </w:pPr>
            <w:r w:rsidRPr="003A450C">
              <w:rPr>
                <w:b/>
                <w:sz w:val="16"/>
                <w:szCs w:val="16"/>
              </w:rPr>
              <w:t>Code</w:t>
            </w:r>
          </w:p>
        </w:tc>
        <w:tc>
          <w:tcPr>
            <w:tcW w:w="5921" w:type="dxa"/>
            <w:shd w:val="clear" w:color="auto" w:fill="D9D9D9" w:themeFill="background1" w:themeFillShade="D9"/>
          </w:tcPr>
          <w:p w14:paraId="302CE4E6" w14:textId="77777777" w:rsidR="00DC684D" w:rsidRPr="003A450C" w:rsidRDefault="00DC684D" w:rsidP="004B466C">
            <w:pPr>
              <w:snapToGrid w:val="0"/>
              <w:spacing w:before="60" w:after="60" w:line="240" w:lineRule="auto"/>
              <w:jc w:val="left"/>
              <w:rPr>
                <w:b/>
                <w:sz w:val="16"/>
                <w:szCs w:val="16"/>
              </w:rPr>
            </w:pPr>
            <w:r w:rsidRPr="003A450C">
              <w:rPr>
                <w:b/>
                <w:sz w:val="16"/>
                <w:szCs w:val="16"/>
              </w:rPr>
              <w:t>Remarks</w:t>
            </w:r>
          </w:p>
        </w:tc>
      </w:tr>
      <w:tr w:rsidR="00DC684D" w:rsidRPr="003A450C" w14:paraId="1327191E" w14:textId="77777777" w:rsidTr="004B466C">
        <w:trPr>
          <w:cantSplit/>
          <w:trHeight w:val="305"/>
        </w:trPr>
        <w:tc>
          <w:tcPr>
            <w:tcW w:w="1140" w:type="dxa"/>
          </w:tcPr>
          <w:p w14:paraId="1222452E" w14:textId="77777777" w:rsidR="00DC684D" w:rsidRPr="003A450C" w:rsidRDefault="00DC684D" w:rsidP="004B466C">
            <w:pPr>
              <w:snapToGrid w:val="0"/>
              <w:spacing w:before="60" w:after="60" w:line="240" w:lineRule="auto"/>
              <w:jc w:val="left"/>
              <w:rPr>
                <w:sz w:val="16"/>
                <w:szCs w:val="16"/>
              </w:rPr>
            </w:pPr>
            <w:r w:rsidRPr="003A450C">
              <w:rPr>
                <w:sz w:val="16"/>
                <w:szCs w:val="16"/>
              </w:rPr>
              <w:t>Enumeration</w:t>
            </w:r>
          </w:p>
        </w:tc>
        <w:tc>
          <w:tcPr>
            <w:tcW w:w="3024" w:type="dxa"/>
          </w:tcPr>
          <w:p w14:paraId="47C4B912" w14:textId="77777777" w:rsidR="00DC684D" w:rsidRPr="003A450C" w:rsidRDefault="00DC684D" w:rsidP="004B466C">
            <w:pPr>
              <w:snapToGrid w:val="0"/>
              <w:spacing w:before="60" w:after="60" w:line="240" w:lineRule="auto"/>
              <w:jc w:val="left"/>
              <w:rPr>
                <w:sz w:val="16"/>
                <w:szCs w:val="16"/>
              </w:rPr>
            </w:pPr>
            <w:r>
              <w:rPr>
                <w:sz w:val="16"/>
                <w:szCs w:val="16"/>
              </w:rPr>
              <w:t>S100_Purpose</w:t>
            </w:r>
          </w:p>
        </w:tc>
        <w:tc>
          <w:tcPr>
            <w:tcW w:w="3440" w:type="dxa"/>
          </w:tcPr>
          <w:p w14:paraId="60FCCCB1" w14:textId="77777777" w:rsidR="00DC684D" w:rsidRPr="003A450C" w:rsidRDefault="00DC684D" w:rsidP="004B466C">
            <w:pPr>
              <w:snapToGrid w:val="0"/>
              <w:spacing w:before="60" w:after="60" w:line="240" w:lineRule="auto"/>
              <w:jc w:val="left"/>
              <w:rPr>
                <w:sz w:val="16"/>
                <w:szCs w:val="16"/>
              </w:rPr>
            </w:pPr>
            <w:r>
              <w:rPr>
                <w:sz w:val="16"/>
                <w:szCs w:val="16"/>
              </w:rPr>
              <w:t>The purpose of the dataset</w:t>
            </w:r>
          </w:p>
        </w:tc>
        <w:tc>
          <w:tcPr>
            <w:tcW w:w="809" w:type="dxa"/>
          </w:tcPr>
          <w:p w14:paraId="5D458461" w14:textId="77777777" w:rsidR="00DC684D" w:rsidRPr="003A450C" w:rsidRDefault="00DC684D" w:rsidP="004B466C">
            <w:pPr>
              <w:snapToGrid w:val="0"/>
              <w:spacing w:before="60" w:after="60" w:line="240" w:lineRule="auto"/>
              <w:jc w:val="center"/>
              <w:rPr>
                <w:sz w:val="16"/>
                <w:szCs w:val="16"/>
              </w:rPr>
            </w:pPr>
            <w:r w:rsidRPr="003A450C">
              <w:rPr>
                <w:sz w:val="16"/>
                <w:szCs w:val="16"/>
              </w:rPr>
              <w:t>-</w:t>
            </w:r>
          </w:p>
        </w:tc>
        <w:tc>
          <w:tcPr>
            <w:tcW w:w="5921" w:type="dxa"/>
          </w:tcPr>
          <w:p w14:paraId="4EF47486" w14:textId="77777777" w:rsidR="00DC684D" w:rsidRPr="003A450C" w:rsidRDefault="00DC684D" w:rsidP="004B466C">
            <w:pPr>
              <w:spacing w:before="60" w:after="60" w:line="240" w:lineRule="auto"/>
              <w:jc w:val="left"/>
              <w:rPr>
                <w:sz w:val="16"/>
                <w:szCs w:val="16"/>
              </w:rPr>
            </w:pPr>
            <w:r w:rsidRPr="003A450C" w:rsidDel="006A2EDF">
              <w:rPr>
                <w:rFonts w:cs="Arial"/>
                <w:sz w:val="16"/>
                <w:szCs w:val="16"/>
                <w:lang w:eastAsia="en-US"/>
              </w:rPr>
              <w:t xml:space="preserve"> </w:t>
            </w:r>
          </w:p>
        </w:tc>
      </w:tr>
      <w:tr w:rsidR="00DC684D" w:rsidRPr="003A450C" w14:paraId="33EAF4D4" w14:textId="77777777" w:rsidTr="004B466C">
        <w:trPr>
          <w:cantSplit/>
          <w:trHeight w:val="277"/>
        </w:trPr>
        <w:tc>
          <w:tcPr>
            <w:tcW w:w="1140" w:type="dxa"/>
          </w:tcPr>
          <w:p w14:paraId="5DFB3E9B" w14:textId="77777777" w:rsidR="00DC684D" w:rsidRPr="003A450C" w:rsidRDefault="00DC684D" w:rsidP="004B466C">
            <w:pPr>
              <w:snapToGrid w:val="0"/>
              <w:spacing w:before="60" w:after="60" w:line="240" w:lineRule="auto"/>
              <w:jc w:val="left"/>
              <w:rPr>
                <w:sz w:val="16"/>
                <w:szCs w:val="16"/>
              </w:rPr>
            </w:pPr>
            <w:r w:rsidRPr="003A450C">
              <w:rPr>
                <w:sz w:val="16"/>
                <w:szCs w:val="16"/>
              </w:rPr>
              <w:t>Value</w:t>
            </w:r>
          </w:p>
        </w:tc>
        <w:tc>
          <w:tcPr>
            <w:tcW w:w="3024" w:type="dxa"/>
          </w:tcPr>
          <w:p w14:paraId="0A9DAEAE" w14:textId="77777777" w:rsidR="00DC684D" w:rsidRPr="003A450C" w:rsidRDefault="00DC684D" w:rsidP="004B466C">
            <w:pPr>
              <w:snapToGrid w:val="0"/>
              <w:spacing w:before="60" w:after="60" w:line="240" w:lineRule="auto"/>
              <w:jc w:val="left"/>
              <w:rPr>
                <w:sz w:val="16"/>
                <w:szCs w:val="16"/>
              </w:rPr>
            </w:pPr>
            <w:r>
              <w:rPr>
                <w:sz w:val="16"/>
                <w:szCs w:val="16"/>
              </w:rPr>
              <w:t>newDataset</w:t>
            </w:r>
          </w:p>
        </w:tc>
        <w:tc>
          <w:tcPr>
            <w:tcW w:w="3440" w:type="dxa"/>
          </w:tcPr>
          <w:p w14:paraId="5E43120A" w14:textId="77777777" w:rsidR="00DC684D" w:rsidRPr="003A450C" w:rsidRDefault="00DC684D" w:rsidP="004B466C">
            <w:pPr>
              <w:snapToGrid w:val="0"/>
              <w:spacing w:before="60" w:after="60" w:line="240" w:lineRule="auto"/>
              <w:jc w:val="left"/>
              <w:rPr>
                <w:sz w:val="16"/>
                <w:szCs w:val="16"/>
              </w:rPr>
            </w:pPr>
            <w:r>
              <w:rPr>
                <w:sz w:val="16"/>
                <w:szCs w:val="16"/>
              </w:rPr>
              <w:t>Brand new dataset</w:t>
            </w:r>
          </w:p>
        </w:tc>
        <w:tc>
          <w:tcPr>
            <w:tcW w:w="809" w:type="dxa"/>
          </w:tcPr>
          <w:p w14:paraId="4E17F8C0" w14:textId="77777777" w:rsidR="00DC684D" w:rsidRPr="003A450C" w:rsidRDefault="00DC684D" w:rsidP="004B466C">
            <w:pPr>
              <w:snapToGrid w:val="0"/>
              <w:spacing w:before="60" w:after="60" w:line="240" w:lineRule="auto"/>
              <w:jc w:val="center"/>
              <w:rPr>
                <w:sz w:val="16"/>
                <w:szCs w:val="16"/>
              </w:rPr>
            </w:pPr>
            <w:r>
              <w:rPr>
                <w:sz w:val="16"/>
                <w:szCs w:val="16"/>
              </w:rPr>
              <w:t>1</w:t>
            </w:r>
          </w:p>
        </w:tc>
        <w:tc>
          <w:tcPr>
            <w:tcW w:w="5921" w:type="dxa"/>
          </w:tcPr>
          <w:p w14:paraId="08AEC5E7" w14:textId="77777777" w:rsidR="00DC684D" w:rsidRPr="003A450C" w:rsidRDefault="00DC684D" w:rsidP="004B466C">
            <w:pPr>
              <w:snapToGrid w:val="0"/>
              <w:spacing w:before="60" w:after="60" w:line="240" w:lineRule="auto"/>
              <w:jc w:val="left"/>
              <w:rPr>
                <w:sz w:val="16"/>
                <w:szCs w:val="16"/>
              </w:rPr>
            </w:pPr>
            <w:r>
              <w:rPr>
                <w:sz w:val="16"/>
                <w:szCs w:val="16"/>
              </w:rPr>
              <w:t xml:space="preserve">No data has previously been produced for this area </w:t>
            </w:r>
          </w:p>
        </w:tc>
      </w:tr>
      <w:tr w:rsidR="00DC684D" w:rsidRPr="003A450C" w14:paraId="761EDA1A" w14:textId="77777777" w:rsidTr="004B466C">
        <w:trPr>
          <w:cantSplit/>
          <w:trHeight w:val="277"/>
        </w:trPr>
        <w:tc>
          <w:tcPr>
            <w:tcW w:w="1140" w:type="dxa"/>
          </w:tcPr>
          <w:p w14:paraId="57BF2E8C" w14:textId="77777777" w:rsidR="00DC684D" w:rsidRPr="003A450C" w:rsidRDefault="00DC684D" w:rsidP="004B466C">
            <w:pPr>
              <w:snapToGrid w:val="0"/>
              <w:spacing w:before="60" w:after="60" w:line="240" w:lineRule="auto"/>
              <w:jc w:val="left"/>
              <w:rPr>
                <w:sz w:val="16"/>
                <w:szCs w:val="16"/>
              </w:rPr>
            </w:pPr>
            <w:r w:rsidRPr="003A450C">
              <w:rPr>
                <w:sz w:val="16"/>
                <w:szCs w:val="16"/>
              </w:rPr>
              <w:t>Value</w:t>
            </w:r>
          </w:p>
        </w:tc>
        <w:tc>
          <w:tcPr>
            <w:tcW w:w="3024" w:type="dxa"/>
          </w:tcPr>
          <w:p w14:paraId="5C69A047" w14:textId="77777777" w:rsidR="00DC684D" w:rsidRPr="003A450C" w:rsidRDefault="00DC684D" w:rsidP="004B466C">
            <w:pPr>
              <w:snapToGrid w:val="0"/>
              <w:spacing w:before="60" w:after="60" w:line="240" w:lineRule="auto"/>
              <w:jc w:val="left"/>
              <w:rPr>
                <w:sz w:val="16"/>
                <w:szCs w:val="16"/>
              </w:rPr>
            </w:pPr>
            <w:r>
              <w:rPr>
                <w:sz w:val="16"/>
                <w:szCs w:val="16"/>
              </w:rPr>
              <w:t>newEdition</w:t>
            </w:r>
          </w:p>
        </w:tc>
        <w:tc>
          <w:tcPr>
            <w:tcW w:w="3440" w:type="dxa"/>
          </w:tcPr>
          <w:p w14:paraId="5B36A174" w14:textId="77777777" w:rsidR="00DC684D" w:rsidRPr="003A450C" w:rsidRDefault="00DC684D" w:rsidP="004B466C">
            <w:pPr>
              <w:snapToGrid w:val="0"/>
              <w:spacing w:before="60" w:after="60" w:line="240" w:lineRule="auto"/>
              <w:jc w:val="left"/>
              <w:rPr>
                <w:sz w:val="16"/>
                <w:szCs w:val="16"/>
              </w:rPr>
            </w:pPr>
            <w:r>
              <w:rPr>
                <w:sz w:val="16"/>
                <w:szCs w:val="16"/>
              </w:rPr>
              <w:t xml:space="preserve">New edition of the dataset or </w:t>
            </w:r>
            <w:r w:rsidRPr="00A93CCB">
              <w:rPr>
                <w:sz w:val="16"/>
                <w:szCs w:val="16"/>
              </w:rPr>
              <w:t>Catalogue</w:t>
            </w:r>
          </w:p>
        </w:tc>
        <w:tc>
          <w:tcPr>
            <w:tcW w:w="809" w:type="dxa"/>
          </w:tcPr>
          <w:p w14:paraId="59DCBAED" w14:textId="77777777" w:rsidR="00DC684D" w:rsidRPr="003A450C" w:rsidRDefault="00DC684D" w:rsidP="004B466C">
            <w:pPr>
              <w:snapToGrid w:val="0"/>
              <w:spacing w:before="60" w:after="60" w:line="240" w:lineRule="auto"/>
              <w:jc w:val="center"/>
              <w:rPr>
                <w:sz w:val="16"/>
                <w:szCs w:val="16"/>
              </w:rPr>
            </w:pPr>
            <w:r>
              <w:rPr>
                <w:sz w:val="16"/>
                <w:szCs w:val="16"/>
              </w:rPr>
              <w:t>2</w:t>
            </w:r>
          </w:p>
        </w:tc>
        <w:tc>
          <w:tcPr>
            <w:tcW w:w="5921" w:type="dxa"/>
          </w:tcPr>
          <w:p w14:paraId="03FC037F" w14:textId="77777777" w:rsidR="00DC684D" w:rsidRPr="003A450C" w:rsidRDefault="00DC684D" w:rsidP="004B466C">
            <w:pPr>
              <w:snapToGrid w:val="0"/>
              <w:spacing w:before="60" w:after="60" w:line="240" w:lineRule="auto"/>
              <w:jc w:val="left"/>
              <w:rPr>
                <w:sz w:val="16"/>
                <w:szCs w:val="16"/>
              </w:rPr>
            </w:pPr>
            <w:r>
              <w:rPr>
                <w:sz w:val="16"/>
                <w:szCs w:val="16"/>
              </w:rPr>
              <w:t>Includes new information which has not been previously distributed by updates</w:t>
            </w:r>
          </w:p>
        </w:tc>
      </w:tr>
      <w:tr w:rsidR="00DC684D" w:rsidRPr="003A450C" w14:paraId="68E5C7A1" w14:textId="77777777" w:rsidTr="004B466C">
        <w:trPr>
          <w:cantSplit/>
          <w:trHeight w:val="305"/>
        </w:trPr>
        <w:tc>
          <w:tcPr>
            <w:tcW w:w="1140" w:type="dxa"/>
          </w:tcPr>
          <w:p w14:paraId="18A215C7" w14:textId="77777777" w:rsidR="00DC684D" w:rsidRPr="003A450C" w:rsidRDefault="00DC684D" w:rsidP="004B466C">
            <w:pPr>
              <w:snapToGrid w:val="0"/>
              <w:spacing w:before="60" w:after="60" w:line="240" w:lineRule="auto"/>
              <w:jc w:val="left"/>
              <w:rPr>
                <w:sz w:val="16"/>
                <w:szCs w:val="16"/>
              </w:rPr>
            </w:pPr>
            <w:r w:rsidRPr="003A450C">
              <w:rPr>
                <w:sz w:val="16"/>
                <w:szCs w:val="16"/>
              </w:rPr>
              <w:t>Value</w:t>
            </w:r>
          </w:p>
        </w:tc>
        <w:tc>
          <w:tcPr>
            <w:tcW w:w="3024" w:type="dxa"/>
          </w:tcPr>
          <w:p w14:paraId="1D2A305D" w14:textId="77777777" w:rsidR="00DC684D" w:rsidRPr="003A450C" w:rsidRDefault="00DC684D" w:rsidP="004B466C">
            <w:pPr>
              <w:snapToGrid w:val="0"/>
              <w:spacing w:before="60" w:after="60" w:line="240" w:lineRule="auto"/>
              <w:jc w:val="left"/>
              <w:rPr>
                <w:sz w:val="16"/>
                <w:szCs w:val="16"/>
              </w:rPr>
            </w:pPr>
            <w:r>
              <w:rPr>
                <w:sz w:val="16"/>
                <w:szCs w:val="16"/>
              </w:rPr>
              <w:t>update</w:t>
            </w:r>
          </w:p>
        </w:tc>
        <w:tc>
          <w:tcPr>
            <w:tcW w:w="3440" w:type="dxa"/>
          </w:tcPr>
          <w:p w14:paraId="768E14AE" w14:textId="77777777" w:rsidR="00DC684D" w:rsidRPr="003A450C" w:rsidRDefault="00DC684D" w:rsidP="004B466C">
            <w:pPr>
              <w:snapToGrid w:val="0"/>
              <w:spacing w:before="60" w:after="60" w:line="240" w:lineRule="auto"/>
              <w:jc w:val="left"/>
              <w:rPr>
                <w:sz w:val="16"/>
                <w:szCs w:val="16"/>
              </w:rPr>
            </w:pPr>
            <w:r>
              <w:rPr>
                <w:sz w:val="16"/>
                <w:szCs w:val="16"/>
              </w:rPr>
              <w:t>Dataset update</w:t>
            </w:r>
          </w:p>
        </w:tc>
        <w:tc>
          <w:tcPr>
            <w:tcW w:w="809" w:type="dxa"/>
          </w:tcPr>
          <w:p w14:paraId="43BC608E" w14:textId="77777777" w:rsidR="00DC684D" w:rsidRPr="003A450C" w:rsidRDefault="00DC684D" w:rsidP="004B466C">
            <w:pPr>
              <w:snapToGrid w:val="0"/>
              <w:spacing w:before="60" w:after="60" w:line="240" w:lineRule="auto"/>
              <w:jc w:val="center"/>
              <w:rPr>
                <w:sz w:val="16"/>
                <w:szCs w:val="16"/>
              </w:rPr>
            </w:pPr>
            <w:r>
              <w:rPr>
                <w:sz w:val="16"/>
                <w:szCs w:val="16"/>
              </w:rPr>
              <w:t>3</w:t>
            </w:r>
          </w:p>
        </w:tc>
        <w:tc>
          <w:tcPr>
            <w:tcW w:w="5921" w:type="dxa"/>
          </w:tcPr>
          <w:p w14:paraId="2CD0FF7A" w14:textId="77777777" w:rsidR="00DC684D" w:rsidRPr="003A450C" w:rsidRDefault="00DC684D" w:rsidP="004B466C">
            <w:pPr>
              <w:snapToGrid w:val="0"/>
              <w:spacing w:before="60" w:after="60" w:line="240" w:lineRule="auto"/>
              <w:jc w:val="left"/>
              <w:rPr>
                <w:sz w:val="16"/>
                <w:szCs w:val="16"/>
              </w:rPr>
            </w:pPr>
            <w:r>
              <w:rPr>
                <w:sz w:val="16"/>
                <w:szCs w:val="16"/>
              </w:rPr>
              <w:t>Changing some information in an existing dataset</w:t>
            </w:r>
          </w:p>
        </w:tc>
      </w:tr>
      <w:tr w:rsidR="00DC684D" w:rsidRPr="003A450C" w14:paraId="00B4C83E" w14:textId="77777777" w:rsidTr="004B466C">
        <w:trPr>
          <w:cantSplit/>
          <w:trHeight w:val="305"/>
        </w:trPr>
        <w:tc>
          <w:tcPr>
            <w:tcW w:w="1140" w:type="dxa"/>
          </w:tcPr>
          <w:p w14:paraId="5228634C" w14:textId="77777777" w:rsidR="00DC684D" w:rsidRPr="003A450C" w:rsidRDefault="00DC684D" w:rsidP="004B466C">
            <w:pPr>
              <w:snapToGrid w:val="0"/>
              <w:spacing w:before="60" w:after="60" w:line="240" w:lineRule="auto"/>
              <w:jc w:val="left"/>
              <w:rPr>
                <w:sz w:val="16"/>
                <w:szCs w:val="16"/>
              </w:rPr>
            </w:pPr>
            <w:r w:rsidRPr="003A450C">
              <w:rPr>
                <w:sz w:val="16"/>
                <w:szCs w:val="16"/>
              </w:rPr>
              <w:t>Value</w:t>
            </w:r>
          </w:p>
        </w:tc>
        <w:tc>
          <w:tcPr>
            <w:tcW w:w="3024" w:type="dxa"/>
          </w:tcPr>
          <w:p w14:paraId="72764574" w14:textId="77777777" w:rsidR="00DC684D" w:rsidRPr="003A450C" w:rsidRDefault="00DC684D" w:rsidP="004B466C">
            <w:pPr>
              <w:snapToGrid w:val="0"/>
              <w:spacing w:before="60" w:after="60" w:line="240" w:lineRule="auto"/>
              <w:jc w:val="left"/>
              <w:rPr>
                <w:sz w:val="16"/>
                <w:szCs w:val="16"/>
              </w:rPr>
            </w:pPr>
            <w:r>
              <w:rPr>
                <w:sz w:val="16"/>
                <w:szCs w:val="16"/>
              </w:rPr>
              <w:t>reissue</w:t>
            </w:r>
          </w:p>
        </w:tc>
        <w:tc>
          <w:tcPr>
            <w:tcW w:w="3440" w:type="dxa"/>
          </w:tcPr>
          <w:p w14:paraId="3E537418" w14:textId="77777777" w:rsidR="00DC684D" w:rsidRPr="003A450C" w:rsidRDefault="00DC684D" w:rsidP="004B466C">
            <w:pPr>
              <w:snapToGrid w:val="0"/>
              <w:spacing w:before="60" w:after="60" w:line="240" w:lineRule="auto"/>
              <w:jc w:val="left"/>
              <w:rPr>
                <w:sz w:val="16"/>
                <w:szCs w:val="16"/>
              </w:rPr>
            </w:pPr>
            <w:r>
              <w:rPr>
                <w:sz w:val="16"/>
                <w:szCs w:val="16"/>
              </w:rPr>
              <w:t>Dataset that has been re-issued</w:t>
            </w:r>
          </w:p>
        </w:tc>
        <w:tc>
          <w:tcPr>
            <w:tcW w:w="809" w:type="dxa"/>
          </w:tcPr>
          <w:p w14:paraId="2299876D" w14:textId="77777777" w:rsidR="00DC684D" w:rsidRPr="003A450C" w:rsidRDefault="00DC684D" w:rsidP="004B466C">
            <w:pPr>
              <w:snapToGrid w:val="0"/>
              <w:spacing w:before="60" w:after="60" w:line="240" w:lineRule="auto"/>
              <w:jc w:val="center"/>
              <w:rPr>
                <w:sz w:val="16"/>
                <w:szCs w:val="16"/>
              </w:rPr>
            </w:pPr>
            <w:r>
              <w:rPr>
                <w:sz w:val="16"/>
                <w:szCs w:val="16"/>
              </w:rPr>
              <w:t>4</w:t>
            </w:r>
          </w:p>
        </w:tc>
        <w:tc>
          <w:tcPr>
            <w:tcW w:w="5921" w:type="dxa"/>
          </w:tcPr>
          <w:p w14:paraId="76ED17BE" w14:textId="78F08829" w:rsidR="00DC684D" w:rsidRPr="003A450C" w:rsidRDefault="00DC684D" w:rsidP="004B466C">
            <w:pPr>
              <w:snapToGrid w:val="0"/>
              <w:spacing w:before="60" w:after="60" w:line="240" w:lineRule="auto"/>
              <w:jc w:val="left"/>
              <w:rPr>
                <w:sz w:val="16"/>
                <w:szCs w:val="16"/>
              </w:rPr>
            </w:pPr>
            <w:r>
              <w:rPr>
                <w:sz w:val="16"/>
                <w:szCs w:val="16"/>
              </w:rPr>
              <w:t>Includes all the updates applied to the original dataset up to the date of the re-issue. A re-issue does not contain any new information additional to that previously issued by updates</w:t>
            </w:r>
          </w:p>
        </w:tc>
      </w:tr>
      <w:tr w:rsidR="00DC684D" w:rsidRPr="003A450C" w14:paraId="5F26C210" w14:textId="77777777" w:rsidTr="004B466C">
        <w:trPr>
          <w:cantSplit/>
          <w:trHeight w:val="305"/>
        </w:trPr>
        <w:tc>
          <w:tcPr>
            <w:tcW w:w="1140" w:type="dxa"/>
          </w:tcPr>
          <w:p w14:paraId="32729B83" w14:textId="77777777" w:rsidR="00DC684D" w:rsidRPr="003A450C" w:rsidRDefault="00DC684D" w:rsidP="004B466C">
            <w:pPr>
              <w:snapToGrid w:val="0"/>
              <w:spacing w:before="60" w:after="60" w:line="240" w:lineRule="auto"/>
              <w:jc w:val="left"/>
              <w:rPr>
                <w:sz w:val="16"/>
                <w:szCs w:val="16"/>
              </w:rPr>
            </w:pPr>
            <w:r>
              <w:rPr>
                <w:sz w:val="16"/>
                <w:szCs w:val="16"/>
              </w:rPr>
              <w:t>Value</w:t>
            </w:r>
          </w:p>
        </w:tc>
        <w:tc>
          <w:tcPr>
            <w:tcW w:w="3024" w:type="dxa"/>
          </w:tcPr>
          <w:p w14:paraId="71C4B1C7" w14:textId="77777777" w:rsidR="00DC684D" w:rsidRDefault="00DC684D" w:rsidP="004B466C">
            <w:pPr>
              <w:snapToGrid w:val="0"/>
              <w:spacing w:before="60" w:after="60" w:line="240" w:lineRule="auto"/>
              <w:jc w:val="left"/>
              <w:rPr>
                <w:sz w:val="16"/>
                <w:szCs w:val="16"/>
              </w:rPr>
            </w:pPr>
            <w:r>
              <w:rPr>
                <w:sz w:val="16"/>
                <w:szCs w:val="16"/>
              </w:rPr>
              <w:t>cancellation</w:t>
            </w:r>
          </w:p>
        </w:tc>
        <w:tc>
          <w:tcPr>
            <w:tcW w:w="3440" w:type="dxa"/>
          </w:tcPr>
          <w:p w14:paraId="21E505AF" w14:textId="77777777" w:rsidR="00DC684D" w:rsidRDefault="00DC684D" w:rsidP="004B466C">
            <w:pPr>
              <w:snapToGrid w:val="0"/>
              <w:spacing w:before="60" w:after="60" w:line="240" w:lineRule="auto"/>
              <w:jc w:val="left"/>
              <w:rPr>
                <w:sz w:val="16"/>
                <w:szCs w:val="16"/>
              </w:rPr>
            </w:pPr>
            <w:r>
              <w:rPr>
                <w:sz w:val="16"/>
                <w:szCs w:val="16"/>
              </w:rPr>
              <w:t xml:space="preserve">Dataset or </w:t>
            </w:r>
            <w:r w:rsidRPr="00A93CCB">
              <w:rPr>
                <w:sz w:val="16"/>
                <w:szCs w:val="16"/>
              </w:rPr>
              <w:t>Catalogue</w:t>
            </w:r>
            <w:r>
              <w:rPr>
                <w:sz w:val="16"/>
                <w:szCs w:val="16"/>
              </w:rPr>
              <w:t xml:space="preserve"> that has been cancelled</w:t>
            </w:r>
          </w:p>
        </w:tc>
        <w:tc>
          <w:tcPr>
            <w:tcW w:w="809" w:type="dxa"/>
          </w:tcPr>
          <w:p w14:paraId="6A17D979" w14:textId="77777777" w:rsidR="00DC684D" w:rsidRPr="003A450C" w:rsidRDefault="00DC684D" w:rsidP="004B466C">
            <w:pPr>
              <w:snapToGrid w:val="0"/>
              <w:spacing w:before="60" w:after="60" w:line="240" w:lineRule="auto"/>
              <w:jc w:val="center"/>
              <w:rPr>
                <w:sz w:val="16"/>
                <w:szCs w:val="16"/>
              </w:rPr>
            </w:pPr>
            <w:r>
              <w:rPr>
                <w:sz w:val="16"/>
                <w:szCs w:val="16"/>
              </w:rPr>
              <w:t>5</w:t>
            </w:r>
          </w:p>
        </w:tc>
        <w:tc>
          <w:tcPr>
            <w:tcW w:w="5921" w:type="dxa"/>
          </w:tcPr>
          <w:p w14:paraId="2FFEDB10" w14:textId="77777777" w:rsidR="00DC684D" w:rsidRPr="003A450C" w:rsidRDefault="00DC684D" w:rsidP="004B466C">
            <w:pPr>
              <w:snapToGrid w:val="0"/>
              <w:spacing w:before="60" w:after="60" w:line="240" w:lineRule="auto"/>
              <w:jc w:val="left"/>
              <w:rPr>
                <w:sz w:val="16"/>
                <w:szCs w:val="16"/>
              </w:rPr>
            </w:pPr>
            <w:r>
              <w:rPr>
                <w:sz w:val="16"/>
                <w:szCs w:val="16"/>
              </w:rPr>
              <w:t xml:space="preserve">Indicates the dataset or </w:t>
            </w:r>
            <w:r w:rsidRPr="00A93CCB">
              <w:rPr>
                <w:sz w:val="16"/>
                <w:szCs w:val="16"/>
              </w:rPr>
              <w:t>Catalogue</w:t>
            </w:r>
            <w:r>
              <w:rPr>
                <w:sz w:val="16"/>
                <w:szCs w:val="16"/>
              </w:rPr>
              <w:t xml:space="preserve"> should no longer be used and can be deleted</w:t>
            </w:r>
          </w:p>
        </w:tc>
      </w:tr>
    </w:tbl>
    <w:p w14:paraId="687C2CC7" w14:textId="77777777" w:rsidR="00261D89" w:rsidRDefault="00261D89" w:rsidP="004B466C">
      <w:pPr>
        <w:spacing w:after="0" w:line="240" w:lineRule="auto"/>
      </w:pPr>
    </w:p>
    <w:p w14:paraId="1AF67719" w14:textId="5FF35E9B" w:rsidR="004B466C" w:rsidRPr="009D36B5" w:rsidRDefault="004B466C" w:rsidP="00681EDD">
      <w:pPr>
        <w:pStyle w:val="Heading4"/>
        <w:keepLines/>
        <w:tabs>
          <w:tab w:val="clear" w:pos="940"/>
          <w:tab w:val="clear" w:pos="1140"/>
          <w:tab w:val="clear" w:pos="1360"/>
          <w:tab w:val="left" w:pos="993"/>
        </w:tabs>
        <w:spacing w:before="120" w:after="120" w:line="240" w:lineRule="auto"/>
        <w:ind w:left="993" w:hanging="993"/>
      </w:pPr>
      <w:r w:rsidRPr="009D36B5">
        <w:lastRenderedPageBreak/>
        <w:t>S100_TemporalExtent</w:t>
      </w:r>
    </w:p>
    <w:tbl>
      <w:tblPr>
        <w:tblW w:w="1433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17"/>
        <w:gridCol w:w="3165"/>
        <w:gridCol w:w="3537"/>
        <w:gridCol w:w="831"/>
        <w:gridCol w:w="2519"/>
        <w:gridCol w:w="3165"/>
      </w:tblGrid>
      <w:tr w:rsidR="008621DA" w:rsidRPr="00B81B69" w14:paraId="467C6E99" w14:textId="77777777" w:rsidTr="009D36B5">
        <w:trPr>
          <w:cantSplit/>
        </w:trPr>
        <w:tc>
          <w:tcPr>
            <w:tcW w:w="1117" w:type="dxa"/>
            <w:shd w:val="clear" w:color="auto" w:fill="D9D9D9" w:themeFill="background1" w:themeFillShade="D9"/>
          </w:tcPr>
          <w:p w14:paraId="652A5250" w14:textId="77777777" w:rsidR="008621DA" w:rsidRPr="00B81B69" w:rsidRDefault="008621DA" w:rsidP="00C128E3">
            <w:pPr>
              <w:keepNext/>
              <w:keepLines/>
              <w:snapToGrid w:val="0"/>
              <w:spacing w:before="60" w:after="60" w:line="240" w:lineRule="auto"/>
              <w:jc w:val="left"/>
              <w:rPr>
                <w:b/>
                <w:sz w:val="16"/>
                <w:szCs w:val="16"/>
              </w:rPr>
            </w:pPr>
            <w:r w:rsidRPr="00B81B69">
              <w:rPr>
                <w:b/>
                <w:sz w:val="16"/>
                <w:szCs w:val="16"/>
              </w:rPr>
              <w:t>Role Name</w:t>
            </w:r>
          </w:p>
        </w:tc>
        <w:tc>
          <w:tcPr>
            <w:tcW w:w="3165" w:type="dxa"/>
            <w:shd w:val="clear" w:color="auto" w:fill="D9D9D9" w:themeFill="background1" w:themeFillShade="D9"/>
          </w:tcPr>
          <w:p w14:paraId="23A4A852" w14:textId="77777777" w:rsidR="008621DA" w:rsidRPr="00B81B69" w:rsidRDefault="008621DA" w:rsidP="00C128E3">
            <w:pPr>
              <w:keepNext/>
              <w:keepLines/>
              <w:snapToGrid w:val="0"/>
              <w:spacing w:before="60" w:after="60" w:line="240" w:lineRule="auto"/>
              <w:jc w:val="left"/>
              <w:rPr>
                <w:b/>
                <w:sz w:val="16"/>
                <w:szCs w:val="16"/>
              </w:rPr>
            </w:pPr>
            <w:r w:rsidRPr="00B81B69">
              <w:rPr>
                <w:b/>
                <w:sz w:val="16"/>
                <w:szCs w:val="16"/>
              </w:rPr>
              <w:t>Name</w:t>
            </w:r>
          </w:p>
        </w:tc>
        <w:tc>
          <w:tcPr>
            <w:tcW w:w="3537" w:type="dxa"/>
            <w:shd w:val="clear" w:color="auto" w:fill="D9D9D9" w:themeFill="background1" w:themeFillShade="D9"/>
          </w:tcPr>
          <w:p w14:paraId="7EDA22C8" w14:textId="77777777" w:rsidR="008621DA" w:rsidRPr="00B81B69" w:rsidRDefault="008621DA" w:rsidP="00C128E3">
            <w:pPr>
              <w:keepNext/>
              <w:keepLines/>
              <w:snapToGrid w:val="0"/>
              <w:spacing w:before="60" w:after="60" w:line="240" w:lineRule="auto"/>
              <w:jc w:val="left"/>
              <w:rPr>
                <w:b/>
                <w:sz w:val="16"/>
                <w:szCs w:val="16"/>
              </w:rPr>
            </w:pPr>
            <w:r w:rsidRPr="00B81B69">
              <w:rPr>
                <w:b/>
                <w:sz w:val="16"/>
                <w:szCs w:val="16"/>
              </w:rPr>
              <w:t>Description</w:t>
            </w:r>
          </w:p>
        </w:tc>
        <w:tc>
          <w:tcPr>
            <w:tcW w:w="831" w:type="dxa"/>
            <w:shd w:val="clear" w:color="auto" w:fill="D9D9D9" w:themeFill="background1" w:themeFillShade="D9"/>
          </w:tcPr>
          <w:p w14:paraId="1175606C" w14:textId="77777777" w:rsidR="008621DA" w:rsidRPr="00B81B69" w:rsidRDefault="008621DA" w:rsidP="00C128E3">
            <w:pPr>
              <w:keepNext/>
              <w:keepLines/>
              <w:snapToGrid w:val="0"/>
              <w:spacing w:before="60" w:after="60" w:line="240" w:lineRule="auto"/>
              <w:jc w:val="center"/>
              <w:rPr>
                <w:b/>
                <w:sz w:val="16"/>
                <w:szCs w:val="16"/>
              </w:rPr>
            </w:pPr>
            <w:r w:rsidRPr="00B81B69">
              <w:rPr>
                <w:b/>
                <w:sz w:val="16"/>
                <w:szCs w:val="16"/>
              </w:rPr>
              <w:t>Mult</w:t>
            </w:r>
          </w:p>
        </w:tc>
        <w:tc>
          <w:tcPr>
            <w:tcW w:w="2519" w:type="dxa"/>
            <w:shd w:val="clear" w:color="auto" w:fill="D9D9D9" w:themeFill="background1" w:themeFillShade="D9"/>
          </w:tcPr>
          <w:p w14:paraId="5F00DC2F" w14:textId="77777777" w:rsidR="008621DA" w:rsidRPr="00B81B69" w:rsidRDefault="008621DA" w:rsidP="00C128E3">
            <w:pPr>
              <w:keepNext/>
              <w:keepLines/>
              <w:snapToGrid w:val="0"/>
              <w:spacing w:before="60" w:after="60" w:line="240" w:lineRule="auto"/>
              <w:jc w:val="left"/>
              <w:rPr>
                <w:b/>
                <w:sz w:val="16"/>
                <w:szCs w:val="16"/>
              </w:rPr>
            </w:pPr>
            <w:r w:rsidRPr="00B81B69">
              <w:rPr>
                <w:b/>
                <w:sz w:val="16"/>
                <w:szCs w:val="16"/>
              </w:rPr>
              <w:t>Type</w:t>
            </w:r>
          </w:p>
        </w:tc>
        <w:tc>
          <w:tcPr>
            <w:tcW w:w="3165" w:type="dxa"/>
            <w:shd w:val="clear" w:color="auto" w:fill="D9D9D9" w:themeFill="background1" w:themeFillShade="D9"/>
          </w:tcPr>
          <w:p w14:paraId="3F0BE5D2" w14:textId="77777777" w:rsidR="008621DA" w:rsidRPr="00B81B69" w:rsidRDefault="008621DA" w:rsidP="00C128E3">
            <w:pPr>
              <w:keepNext/>
              <w:keepLines/>
              <w:snapToGrid w:val="0"/>
              <w:spacing w:before="60" w:after="60" w:line="240" w:lineRule="auto"/>
              <w:jc w:val="left"/>
              <w:rPr>
                <w:b/>
                <w:sz w:val="16"/>
                <w:szCs w:val="16"/>
              </w:rPr>
            </w:pPr>
            <w:r w:rsidRPr="00B81B69">
              <w:rPr>
                <w:b/>
                <w:sz w:val="16"/>
                <w:szCs w:val="16"/>
              </w:rPr>
              <w:t>Remarks</w:t>
            </w:r>
          </w:p>
        </w:tc>
      </w:tr>
      <w:tr w:rsidR="008621DA" w:rsidRPr="00B81B69" w14:paraId="53081F93" w14:textId="77777777" w:rsidTr="009D36B5">
        <w:trPr>
          <w:cantSplit/>
        </w:trPr>
        <w:tc>
          <w:tcPr>
            <w:tcW w:w="1117" w:type="dxa"/>
          </w:tcPr>
          <w:p w14:paraId="2EABBE19" w14:textId="77777777" w:rsidR="008621DA" w:rsidRPr="00B81B69" w:rsidRDefault="008621DA" w:rsidP="00C128E3">
            <w:pPr>
              <w:snapToGrid w:val="0"/>
              <w:spacing w:before="60" w:after="60" w:line="240" w:lineRule="auto"/>
              <w:jc w:val="left"/>
              <w:rPr>
                <w:sz w:val="16"/>
                <w:szCs w:val="16"/>
              </w:rPr>
            </w:pPr>
            <w:r w:rsidRPr="00B81B69">
              <w:rPr>
                <w:sz w:val="16"/>
                <w:szCs w:val="16"/>
              </w:rPr>
              <w:t>Class</w:t>
            </w:r>
          </w:p>
        </w:tc>
        <w:tc>
          <w:tcPr>
            <w:tcW w:w="3165" w:type="dxa"/>
          </w:tcPr>
          <w:p w14:paraId="0DA888BF" w14:textId="77777777" w:rsidR="008621DA" w:rsidRPr="00B81B69" w:rsidRDefault="008621DA" w:rsidP="00C128E3">
            <w:pPr>
              <w:snapToGrid w:val="0"/>
              <w:spacing w:before="60" w:after="60" w:line="240" w:lineRule="auto"/>
              <w:jc w:val="left"/>
              <w:rPr>
                <w:sz w:val="16"/>
                <w:szCs w:val="16"/>
              </w:rPr>
            </w:pPr>
            <w:r w:rsidRPr="00B81B69">
              <w:rPr>
                <w:sz w:val="16"/>
                <w:szCs w:val="16"/>
              </w:rPr>
              <w:t>S100_TemporalExtent</w:t>
            </w:r>
          </w:p>
        </w:tc>
        <w:tc>
          <w:tcPr>
            <w:tcW w:w="3537" w:type="dxa"/>
          </w:tcPr>
          <w:p w14:paraId="1592BBB1" w14:textId="77777777" w:rsidR="008621DA" w:rsidRPr="00B81B69" w:rsidRDefault="008621DA" w:rsidP="00C128E3">
            <w:pPr>
              <w:spacing w:before="60" w:after="60" w:line="240" w:lineRule="auto"/>
              <w:rPr>
                <w:rFonts w:eastAsia="Times New Roman"/>
                <w:sz w:val="16"/>
                <w:szCs w:val="16"/>
                <w:lang w:eastAsia="en-US"/>
              </w:rPr>
            </w:pPr>
            <w:r w:rsidRPr="00B81B69">
              <w:rPr>
                <w:rFonts w:eastAsia="Times New Roman"/>
                <w:sz w:val="16"/>
                <w:szCs w:val="16"/>
                <w:lang w:eastAsia="en-US"/>
              </w:rPr>
              <w:t>Temporal extent</w:t>
            </w:r>
          </w:p>
          <w:p w14:paraId="39372089" w14:textId="77777777" w:rsidR="008621DA" w:rsidRPr="00B81B69" w:rsidRDefault="008621DA" w:rsidP="00C128E3">
            <w:pPr>
              <w:snapToGrid w:val="0"/>
              <w:spacing w:before="60" w:after="60" w:line="240" w:lineRule="auto"/>
              <w:jc w:val="left"/>
              <w:rPr>
                <w:sz w:val="16"/>
                <w:szCs w:val="16"/>
              </w:rPr>
            </w:pPr>
          </w:p>
        </w:tc>
        <w:tc>
          <w:tcPr>
            <w:tcW w:w="831" w:type="dxa"/>
          </w:tcPr>
          <w:p w14:paraId="12E7FA32" w14:textId="77777777" w:rsidR="008621DA" w:rsidRPr="00B81B69" w:rsidRDefault="008621DA" w:rsidP="00C128E3">
            <w:pPr>
              <w:snapToGrid w:val="0"/>
              <w:spacing w:before="60" w:after="60" w:line="240" w:lineRule="auto"/>
              <w:jc w:val="center"/>
              <w:rPr>
                <w:sz w:val="16"/>
                <w:szCs w:val="16"/>
              </w:rPr>
            </w:pPr>
            <w:r w:rsidRPr="00B81B69">
              <w:rPr>
                <w:sz w:val="16"/>
                <w:szCs w:val="16"/>
              </w:rPr>
              <w:t>--</w:t>
            </w:r>
          </w:p>
        </w:tc>
        <w:tc>
          <w:tcPr>
            <w:tcW w:w="2519" w:type="dxa"/>
          </w:tcPr>
          <w:p w14:paraId="6875FC25" w14:textId="77777777" w:rsidR="008621DA" w:rsidRPr="00B81B69" w:rsidRDefault="008621DA" w:rsidP="00C128E3">
            <w:pPr>
              <w:snapToGrid w:val="0"/>
              <w:spacing w:before="60" w:after="60" w:line="240" w:lineRule="auto"/>
              <w:jc w:val="left"/>
              <w:rPr>
                <w:sz w:val="16"/>
                <w:szCs w:val="16"/>
              </w:rPr>
            </w:pPr>
          </w:p>
        </w:tc>
        <w:tc>
          <w:tcPr>
            <w:tcW w:w="3165" w:type="dxa"/>
          </w:tcPr>
          <w:p w14:paraId="11570930" w14:textId="77777777" w:rsidR="008621DA" w:rsidRPr="00B81B69" w:rsidRDefault="008621DA" w:rsidP="00C128E3">
            <w:pPr>
              <w:snapToGrid w:val="0"/>
              <w:spacing w:before="60" w:after="60" w:line="240" w:lineRule="auto"/>
              <w:jc w:val="left"/>
              <w:rPr>
                <w:sz w:val="16"/>
                <w:szCs w:val="16"/>
              </w:rPr>
            </w:pPr>
            <w:r w:rsidRPr="00B81B69">
              <w:rPr>
                <w:sz w:val="16"/>
                <w:szCs w:val="16"/>
              </w:rPr>
              <w:t>At least one of the timeInstantBegin and timeInstantEnd attributes must be populated; if both are known, both must be populated. The absence of either begin or end indicates indefinite validity in the corresponding direction, limited by the issue date/time or the cancellation or supersession of the dataset</w:t>
            </w:r>
          </w:p>
        </w:tc>
      </w:tr>
      <w:tr w:rsidR="008621DA" w:rsidRPr="00B81B69" w14:paraId="3104C3C9" w14:textId="77777777" w:rsidTr="009D36B5">
        <w:trPr>
          <w:cantSplit/>
        </w:trPr>
        <w:tc>
          <w:tcPr>
            <w:tcW w:w="1117" w:type="dxa"/>
          </w:tcPr>
          <w:p w14:paraId="79B01986" w14:textId="77777777" w:rsidR="008621DA" w:rsidRPr="00B81B69" w:rsidRDefault="008621DA" w:rsidP="00C128E3">
            <w:pPr>
              <w:snapToGrid w:val="0"/>
              <w:spacing w:before="60" w:after="60" w:line="240" w:lineRule="auto"/>
              <w:jc w:val="left"/>
              <w:rPr>
                <w:sz w:val="16"/>
                <w:szCs w:val="16"/>
              </w:rPr>
            </w:pPr>
            <w:r w:rsidRPr="00B81B69">
              <w:rPr>
                <w:sz w:val="16"/>
                <w:szCs w:val="16"/>
              </w:rPr>
              <w:t>Attribute</w:t>
            </w:r>
          </w:p>
        </w:tc>
        <w:tc>
          <w:tcPr>
            <w:tcW w:w="3165" w:type="dxa"/>
          </w:tcPr>
          <w:p w14:paraId="73D022B0" w14:textId="77777777" w:rsidR="008621DA" w:rsidRPr="00B81B69" w:rsidRDefault="008621DA" w:rsidP="00C128E3">
            <w:pPr>
              <w:snapToGrid w:val="0"/>
              <w:spacing w:before="60" w:after="60" w:line="240" w:lineRule="auto"/>
              <w:jc w:val="left"/>
              <w:rPr>
                <w:sz w:val="16"/>
                <w:szCs w:val="16"/>
              </w:rPr>
            </w:pPr>
            <w:r w:rsidRPr="00B81B69">
              <w:rPr>
                <w:sz w:val="16"/>
                <w:szCs w:val="16"/>
              </w:rPr>
              <w:t>timeInstantBegin</w:t>
            </w:r>
          </w:p>
        </w:tc>
        <w:tc>
          <w:tcPr>
            <w:tcW w:w="3537" w:type="dxa"/>
          </w:tcPr>
          <w:p w14:paraId="12CFA144" w14:textId="77777777" w:rsidR="008621DA" w:rsidRPr="00B81B69" w:rsidRDefault="008621DA" w:rsidP="00C128E3">
            <w:pPr>
              <w:snapToGrid w:val="0"/>
              <w:spacing w:before="60" w:after="60" w:line="240" w:lineRule="auto"/>
              <w:jc w:val="left"/>
              <w:rPr>
                <w:sz w:val="16"/>
                <w:szCs w:val="16"/>
              </w:rPr>
            </w:pPr>
            <w:r w:rsidRPr="00B81B69">
              <w:rPr>
                <w:sz w:val="16"/>
                <w:szCs w:val="16"/>
              </w:rPr>
              <w:t>The instant at which the temporal extent begins</w:t>
            </w:r>
          </w:p>
        </w:tc>
        <w:tc>
          <w:tcPr>
            <w:tcW w:w="831" w:type="dxa"/>
          </w:tcPr>
          <w:p w14:paraId="426A73C3" w14:textId="77777777" w:rsidR="008621DA" w:rsidRPr="00B81B69" w:rsidRDefault="008621DA" w:rsidP="00C128E3">
            <w:pPr>
              <w:snapToGrid w:val="0"/>
              <w:spacing w:before="60" w:after="60" w:line="240" w:lineRule="auto"/>
              <w:jc w:val="center"/>
              <w:rPr>
                <w:sz w:val="16"/>
                <w:szCs w:val="16"/>
              </w:rPr>
            </w:pPr>
            <w:r w:rsidRPr="00B81B69">
              <w:rPr>
                <w:sz w:val="16"/>
                <w:szCs w:val="16"/>
              </w:rPr>
              <w:t>0..1</w:t>
            </w:r>
          </w:p>
        </w:tc>
        <w:tc>
          <w:tcPr>
            <w:tcW w:w="2519" w:type="dxa"/>
          </w:tcPr>
          <w:p w14:paraId="08E7D350" w14:textId="77777777" w:rsidR="008621DA" w:rsidRPr="00B81B69" w:rsidRDefault="008621DA" w:rsidP="00C128E3">
            <w:pPr>
              <w:snapToGrid w:val="0"/>
              <w:spacing w:before="60" w:after="60" w:line="240" w:lineRule="auto"/>
              <w:jc w:val="left"/>
              <w:rPr>
                <w:sz w:val="16"/>
                <w:szCs w:val="16"/>
              </w:rPr>
            </w:pPr>
            <w:r w:rsidRPr="00B81B69">
              <w:rPr>
                <w:sz w:val="16"/>
                <w:szCs w:val="16"/>
              </w:rPr>
              <w:t>DateTime</w:t>
            </w:r>
          </w:p>
        </w:tc>
        <w:tc>
          <w:tcPr>
            <w:tcW w:w="3165" w:type="dxa"/>
          </w:tcPr>
          <w:p w14:paraId="40A264E0" w14:textId="77777777" w:rsidR="008621DA" w:rsidRPr="00B81B69" w:rsidRDefault="008621DA" w:rsidP="00C128E3">
            <w:pPr>
              <w:snapToGrid w:val="0"/>
              <w:spacing w:before="60" w:after="60" w:line="240" w:lineRule="auto"/>
              <w:jc w:val="left"/>
              <w:rPr>
                <w:sz w:val="16"/>
                <w:szCs w:val="16"/>
              </w:rPr>
            </w:pPr>
          </w:p>
        </w:tc>
      </w:tr>
      <w:tr w:rsidR="008621DA" w:rsidRPr="00B81B69" w14:paraId="23920A3B" w14:textId="77777777" w:rsidTr="009D36B5">
        <w:trPr>
          <w:cantSplit/>
        </w:trPr>
        <w:tc>
          <w:tcPr>
            <w:tcW w:w="1117" w:type="dxa"/>
          </w:tcPr>
          <w:p w14:paraId="1ED7CAC4" w14:textId="77777777" w:rsidR="008621DA" w:rsidRPr="00B81B69" w:rsidRDefault="008621DA" w:rsidP="00C128E3">
            <w:pPr>
              <w:snapToGrid w:val="0"/>
              <w:spacing w:before="60" w:after="60" w:line="240" w:lineRule="auto"/>
              <w:jc w:val="left"/>
              <w:rPr>
                <w:sz w:val="16"/>
                <w:szCs w:val="16"/>
              </w:rPr>
            </w:pPr>
            <w:r w:rsidRPr="00B81B69">
              <w:rPr>
                <w:sz w:val="16"/>
                <w:szCs w:val="16"/>
              </w:rPr>
              <w:t>Attribute</w:t>
            </w:r>
          </w:p>
        </w:tc>
        <w:tc>
          <w:tcPr>
            <w:tcW w:w="3165" w:type="dxa"/>
          </w:tcPr>
          <w:p w14:paraId="578A8563" w14:textId="77777777" w:rsidR="008621DA" w:rsidRPr="00B81B69" w:rsidRDefault="008621DA" w:rsidP="00C128E3">
            <w:pPr>
              <w:snapToGrid w:val="0"/>
              <w:spacing w:before="60" w:after="60" w:line="240" w:lineRule="auto"/>
              <w:jc w:val="left"/>
              <w:rPr>
                <w:sz w:val="16"/>
                <w:szCs w:val="16"/>
              </w:rPr>
            </w:pPr>
            <w:r w:rsidRPr="00B81B69">
              <w:rPr>
                <w:sz w:val="16"/>
                <w:szCs w:val="16"/>
              </w:rPr>
              <w:t>timeInstantEnd</w:t>
            </w:r>
          </w:p>
        </w:tc>
        <w:tc>
          <w:tcPr>
            <w:tcW w:w="3537" w:type="dxa"/>
          </w:tcPr>
          <w:p w14:paraId="782C0C0A" w14:textId="77777777" w:rsidR="008621DA" w:rsidRPr="00B81B69" w:rsidRDefault="008621DA" w:rsidP="00C128E3">
            <w:pPr>
              <w:snapToGrid w:val="0"/>
              <w:spacing w:before="60" w:after="60" w:line="240" w:lineRule="auto"/>
              <w:jc w:val="left"/>
              <w:rPr>
                <w:sz w:val="16"/>
                <w:szCs w:val="16"/>
              </w:rPr>
            </w:pPr>
            <w:r w:rsidRPr="00B81B69">
              <w:rPr>
                <w:sz w:val="16"/>
                <w:szCs w:val="16"/>
              </w:rPr>
              <w:t>The instant at which the temporal extent ends</w:t>
            </w:r>
          </w:p>
        </w:tc>
        <w:tc>
          <w:tcPr>
            <w:tcW w:w="831" w:type="dxa"/>
          </w:tcPr>
          <w:p w14:paraId="4CD6DD1C" w14:textId="77777777" w:rsidR="008621DA" w:rsidRPr="00B81B69" w:rsidRDefault="008621DA" w:rsidP="00C128E3">
            <w:pPr>
              <w:snapToGrid w:val="0"/>
              <w:spacing w:before="60" w:after="60" w:line="240" w:lineRule="auto"/>
              <w:jc w:val="center"/>
              <w:rPr>
                <w:sz w:val="16"/>
                <w:szCs w:val="16"/>
              </w:rPr>
            </w:pPr>
            <w:r w:rsidRPr="00B81B69">
              <w:rPr>
                <w:sz w:val="16"/>
                <w:szCs w:val="16"/>
              </w:rPr>
              <w:t>0..1</w:t>
            </w:r>
          </w:p>
        </w:tc>
        <w:tc>
          <w:tcPr>
            <w:tcW w:w="2519" w:type="dxa"/>
          </w:tcPr>
          <w:p w14:paraId="69ED5037" w14:textId="77777777" w:rsidR="008621DA" w:rsidRPr="00B81B69" w:rsidRDefault="008621DA" w:rsidP="00C128E3">
            <w:pPr>
              <w:snapToGrid w:val="0"/>
              <w:spacing w:before="60" w:after="60" w:line="240" w:lineRule="auto"/>
              <w:jc w:val="left"/>
              <w:rPr>
                <w:sz w:val="16"/>
                <w:szCs w:val="16"/>
              </w:rPr>
            </w:pPr>
            <w:r w:rsidRPr="00B81B69">
              <w:rPr>
                <w:sz w:val="16"/>
                <w:szCs w:val="16"/>
              </w:rPr>
              <w:t>DateTime</w:t>
            </w:r>
          </w:p>
        </w:tc>
        <w:tc>
          <w:tcPr>
            <w:tcW w:w="3165" w:type="dxa"/>
          </w:tcPr>
          <w:p w14:paraId="502B2E0A" w14:textId="77777777" w:rsidR="008621DA" w:rsidRPr="00B81B69" w:rsidRDefault="008621DA" w:rsidP="00C128E3">
            <w:pPr>
              <w:snapToGrid w:val="0"/>
              <w:spacing w:before="60" w:after="60" w:line="240" w:lineRule="auto"/>
              <w:jc w:val="left"/>
              <w:rPr>
                <w:sz w:val="16"/>
                <w:szCs w:val="16"/>
              </w:rPr>
            </w:pPr>
          </w:p>
        </w:tc>
      </w:tr>
    </w:tbl>
    <w:p w14:paraId="52279E25" w14:textId="77777777" w:rsidR="00261D89" w:rsidRPr="00261D89" w:rsidRDefault="00261D89" w:rsidP="007B1DD6">
      <w:pPr>
        <w:spacing w:after="0" w:line="240" w:lineRule="auto"/>
      </w:pPr>
    </w:p>
    <w:p w14:paraId="39C4D5CE" w14:textId="0FE275B9" w:rsidR="00E73EDF" w:rsidRPr="002455BA" w:rsidRDefault="007653F1" w:rsidP="00323239">
      <w:pPr>
        <w:pStyle w:val="Heading4"/>
        <w:keepLines/>
        <w:tabs>
          <w:tab w:val="clear" w:pos="940"/>
          <w:tab w:val="clear" w:pos="1140"/>
          <w:tab w:val="clear" w:pos="1360"/>
          <w:tab w:val="left" w:pos="993"/>
        </w:tabs>
        <w:spacing w:before="120" w:after="120" w:line="240" w:lineRule="auto"/>
        <w:ind w:left="993" w:hanging="993"/>
      </w:pPr>
      <w:r w:rsidRPr="002455BA">
        <w:t>S10</w:t>
      </w:r>
      <w:r w:rsidR="00E4720B" w:rsidRPr="002455BA">
        <w:t>0</w:t>
      </w:r>
      <w:r w:rsidRPr="002455BA">
        <w:t>_</w:t>
      </w:r>
      <w:r w:rsidR="004632BA">
        <w:t>Encoding</w:t>
      </w:r>
      <w:r w:rsidR="004632BA" w:rsidRPr="002455BA">
        <w:t>Format</w:t>
      </w:r>
    </w:p>
    <w:tbl>
      <w:tblPr>
        <w:tblW w:w="1433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159"/>
        <w:gridCol w:w="3070"/>
        <w:gridCol w:w="3493"/>
        <w:gridCol w:w="821"/>
        <w:gridCol w:w="5791"/>
      </w:tblGrid>
      <w:tr w:rsidR="002455BA" w:rsidRPr="002455BA" w14:paraId="19E9466A" w14:textId="77777777" w:rsidTr="007028DE">
        <w:trPr>
          <w:cantSplit/>
        </w:trPr>
        <w:tc>
          <w:tcPr>
            <w:tcW w:w="1134" w:type="dxa"/>
            <w:shd w:val="clear" w:color="auto" w:fill="D9D9D9" w:themeFill="background1" w:themeFillShade="D9"/>
          </w:tcPr>
          <w:p w14:paraId="0E1C5F6C" w14:textId="326A8B4F" w:rsidR="00D85821" w:rsidRPr="002455BA" w:rsidRDefault="00A4519A" w:rsidP="00323239">
            <w:pPr>
              <w:keepNext/>
              <w:keepLines/>
              <w:suppressAutoHyphens/>
              <w:snapToGrid w:val="0"/>
              <w:spacing w:before="60" w:after="60" w:line="240" w:lineRule="auto"/>
              <w:rPr>
                <w:b/>
                <w:bCs/>
                <w:sz w:val="16"/>
                <w:szCs w:val="16"/>
                <w:lang w:eastAsia="ar-SA"/>
              </w:rPr>
            </w:pPr>
            <w:r>
              <w:rPr>
                <w:b/>
                <w:sz w:val="16"/>
                <w:szCs w:val="16"/>
                <w:lang w:eastAsia="ar-SA"/>
              </w:rPr>
              <w:t>Item</w:t>
            </w:r>
          </w:p>
        </w:tc>
        <w:tc>
          <w:tcPr>
            <w:tcW w:w="3006" w:type="dxa"/>
            <w:shd w:val="clear" w:color="auto" w:fill="D9D9D9" w:themeFill="background1" w:themeFillShade="D9"/>
          </w:tcPr>
          <w:p w14:paraId="718560C3" w14:textId="77777777" w:rsidR="00D85821" w:rsidRPr="002455BA" w:rsidRDefault="00D85821" w:rsidP="00323239">
            <w:pPr>
              <w:keepNext/>
              <w:keepLines/>
              <w:suppressAutoHyphens/>
              <w:snapToGrid w:val="0"/>
              <w:spacing w:before="60" w:after="60" w:line="240" w:lineRule="auto"/>
              <w:rPr>
                <w:b/>
                <w:bCs/>
                <w:sz w:val="16"/>
                <w:szCs w:val="16"/>
                <w:lang w:eastAsia="ar-SA"/>
              </w:rPr>
            </w:pPr>
            <w:r w:rsidRPr="002455BA">
              <w:rPr>
                <w:b/>
                <w:sz w:val="16"/>
                <w:szCs w:val="16"/>
                <w:lang w:eastAsia="ar-SA"/>
              </w:rPr>
              <w:t>Name</w:t>
            </w:r>
          </w:p>
        </w:tc>
        <w:tc>
          <w:tcPr>
            <w:tcW w:w="3420" w:type="dxa"/>
            <w:shd w:val="clear" w:color="auto" w:fill="D9D9D9" w:themeFill="background1" w:themeFillShade="D9"/>
          </w:tcPr>
          <w:p w14:paraId="24DE1154" w14:textId="77777777" w:rsidR="00D85821" w:rsidRPr="002455BA" w:rsidRDefault="00D85821" w:rsidP="00323239">
            <w:pPr>
              <w:keepNext/>
              <w:keepLines/>
              <w:suppressAutoHyphens/>
              <w:snapToGrid w:val="0"/>
              <w:spacing w:before="60" w:after="60" w:line="240" w:lineRule="auto"/>
              <w:rPr>
                <w:b/>
                <w:bCs/>
                <w:sz w:val="16"/>
                <w:szCs w:val="16"/>
                <w:lang w:eastAsia="ar-SA"/>
              </w:rPr>
            </w:pPr>
            <w:r w:rsidRPr="002455BA">
              <w:rPr>
                <w:b/>
                <w:sz w:val="16"/>
                <w:szCs w:val="16"/>
                <w:lang w:eastAsia="ar-SA"/>
              </w:rPr>
              <w:t>Description</w:t>
            </w:r>
          </w:p>
        </w:tc>
        <w:tc>
          <w:tcPr>
            <w:tcW w:w="804" w:type="dxa"/>
            <w:shd w:val="clear" w:color="auto" w:fill="D9D9D9" w:themeFill="background1" w:themeFillShade="D9"/>
          </w:tcPr>
          <w:p w14:paraId="764B79FC" w14:textId="3770F4AB" w:rsidR="00D85821" w:rsidRPr="002455BA" w:rsidRDefault="00D85821" w:rsidP="00323239">
            <w:pPr>
              <w:keepNext/>
              <w:keepLines/>
              <w:suppressAutoHyphens/>
              <w:snapToGrid w:val="0"/>
              <w:spacing w:before="60" w:after="60" w:line="240" w:lineRule="auto"/>
              <w:jc w:val="center"/>
              <w:rPr>
                <w:b/>
                <w:bCs/>
                <w:sz w:val="16"/>
                <w:szCs w:val="16"/>
                <w:lang w:eastAsia="ar-SA"/>
              </w:rPr>
            </w:pPr>
            <w:r w:rsidRPr="002455BA">
              <w:rPr>
                <w:b/>
                <w:sz w:val="16"/>
                <w:szCs w:val="16"/>
                <w:lang w:eastAsia="ar-SA"/>
              </w:rPr>
              <w:t>Code</w:t>
            </w:r>
          </w:p>
        </w:tc>
        <w:tc>
          <w:tcPr>
            <w:tcW w:w="5670" w:type="dxa"/>
            <w:shd w:val="clear" w:color="auto" w:fill="D9D9D9" w:themeFill="background1" w:themeFillShade="D9"/>
          </w:tcPr>
          <w:p w14:paraId="66710C14" w14:textId="77777777" w:rsidR="00D85821" w:rsidRPr="002455BA" w:rsidRDefault="00D85821" w:rsidP="00323239">
            <w:pPr>
              <w:keepNext/>
              <w:keepLines/>
              <w:suppressAutoHyphens/>
              <w:snapToGrid w:val="0"/>
              <w:spacing w:before="60" w:after="60" w:line="240" w:lineRule="auto"/>
              <w:rPr>
                <w:b/>
                <w:bCs/>
                <w:sz w:val="16"/>
                <w:szCs w:val="16"/>
                <w:lang w:eastAsia="ar-SA"/>
              </w:rPr>
            </w:pPr>
            <w:r w:rsidRPr="002455BA">
              <w:rPr>
                <w:b/>
                <w:sz w:val="16"/>
                <w:szCs w:val="16"/>
                <w:lang w:eastAsia="ar-SA"/>
              </w:rPr>
              <w:t>Remarks</w:t>
            </w:r>
          </w:p>
        </w:tc>
      </w:tr>
      <w:tr w:rsidR="002455BA" w:rsidRPr="002455BA" w14:paraId="3DC1021B" w14:textId="77777777" w:rsidTr="007028DE">
        <w:trPr>
          <w:cantSplit/>
        </w:trPr>
        <w:tc>
          <w:tcPr>
            <w:tcW w:w="1134" w:type="dxa"/>
          </w:tcPr>
          <w:p w14:paraId="253F209C" w14:textId="03670696" w:rsidR="00D85821" w:rsidRPr="002455BA" w:rsidRDefault="00D85821" w:rsidP="00323239">
            <w:pPr>
              <w:keepNext/>
              <w:keepLines/>
              <w:suppressAutoHyphens/>
              <w:snapToGrid w:val="0"/>
              <w:spacing w:before="60" w:after="60" w:line="240" w:lineRule="auto"/>
              <w:rPr>
                <w:b/>
                <w:bCs/>
                <w:sz w:val="16"/>
                <w:szCs w:val="16"/>
                <w:lang w:eastAsia="ar-SA"/>
              </w:rPr>
            </w:pPr>
            <w:r w:rsidRPr="002455BA">
              <w:rPr>
                <w:sz w:val="16"/>
                <w:szCs w:val="16"/>
                <w:lang w:eastAsia="ar-SA"/>
              </w:rPr>
              <w:t>Enumeration</w:t>
            </w:r>
          </w:p>
        </w:tc>
        <w:tc>
          <w:tcPr>
            <w:tcW w:w="3006" w:type="dxa"/>
          </w:tcPr>
          <w:p w14:paraId="01D2BAD2" w14:textId="7DCAED61" w:rsidR="00D85821" w:rsidRPr="002455BA" w:rsidRDefault="00D85821" w:rsidP="00323239">
            <w:pPr>
              <w:keepNext/>
              <w:keepLines/>
              <w:suppressAutoHyphens/>
              <w:snapToGrid w:val="0"/>
              <w:spacing w:before="60" w:after="60" w:line="240" w:lineRule="auto"/>
              <w:rPr>
                <w:b/>
                <w:bCs/>
                <w:sz w:val="16"/>
                <w:szCs w:val="16"/>
                <w:lang w:eastAsia="ar-SA"/>
              </w:rPr>
            </w:pPr>
            <w:r w:rsidRPr="002455BA">
              <w:rPr>
                <w:sz w:val="16"/>
                <w:szCs w:val="16"/>
                <w:lang w:eastAsia="ar-SA"/>
              </w:rPr>
              <w:t>S100_</w:t>
            </w:r>
            <w:r w:rsidR="00C82A29">
              <w:rPr>
                <w:sz w:val="16"/>
                <w:szCs w:val="16"/>
                <w:lang w:eastAsia="ar-SA"/>
              </w:rPr>
              <w:t>Encoding</w:t>
            </w:r>
            <w:r w:rsidR="00C82A29" w:rsidRPr="002455BA">
              <w:rPr>
                <w:sz w:val="16"/>
                <w:szCs w:val="16"/>
                <w:lang w:eastAsia="ar-SA"/>
              </w:rPr>
              <w:t>Format</w:t>
            </w:r>
          </w:p>
        </w:tc>
        <w:tc>
          <w:tcPr>
            <w:tcW w:w="3420" w:type="dxa"/>
          </w:tcPr>
          <w:p w14:paraId="0C55BBF8" w14:textId="77777777" w:rsidR="00D85821" w:rsidRPr="002455BA" w:rsidRDefault="00D85821" w:rsidP="00323239">
            <w:pPr>
              <w:keepNext/>
              <w:keepLines/>
              <w:suppressAutoHyphens/>
              <w:snapToGrid w:val="0"/>
              <w:spacing w:before="60" w:after="60" w:line="240" w:lineRule="auto"/>
              <w:rPr>
                <w:b/>
                <w:bCs/>
                <w:sz w:val="16"/>
                <w:szCs w:val="16"/>
                <w:lang w:eastAsia="ar-SA"/>
              </w:rPr>
            </w:pPr>
            <w:r w:rsidRPr="002455BA">
              <w:rPr>
                <w:sz w:val="16"/>
                <w:szCs w:val="16"/>
                <w:lang w:eastAsia="ar-SA"/>
              </w:rPr>
              <w:t>The encoding format</w:t>
            </w:r>
          </w:p>
        </w:tc>
        <w:tc>
          <w:tcPr>
            <w:tcW w:w="804" w:type="dxa"/>
          </w:tcPr>
          <w:p w14:paraId="5018DCFB" w14:textId="77777777" w:rsidR="00D85821" w:rsidRPr="002455BA" w:rsidRDefault="00D85821" w:rsidP="00323239">
            <w:pPr>
              <w:keepNext/>
              <w:keepLines/>
              <w:suppressAutoHyphens/>
              <w:snapToGrid w:val="0"/>
              <w:spacing w:before="60" w:after="60" w:line="240" w:lineRule="auto"/>
              <w:jc w:val="center"/>
              <w:rPr>
                <w:b/>
                <w:bCs/>
                <w:sz w:val="16"/>
                <w:szCs w:val="16"/>
                <w:lang w:eastAsia="ar-SA"/>
              </w:rPr>
            </w:pPr>
            <w:r w:rsidRPr="002455BA">
              <w:rPr>
                <w:sz w:val="16"/>
                <w:szCs w:val="16"/>
                <w:lang w:eastAsia="ar-SA"/>
              </w:rPr>
              <w:t>-</w:t>
            </w:r>
          </w:p>
        </w:tc>
        <w:tc>
          <w:tcPr>
            <w:tcW w:w="5670" w:type="dxa"/>
          </w:tcPr>
          <w:p w14:paraId="5CF1A7D8" w14:textId="6D01A4C3" w:rsidR="00D85821" w:rsidRPr="002455BA" w:rsidRDefault="00D85821" w:rsidP="00323239">
            <w:pPr>
              <w:keepNext/>
              <w:keepLines/>
              <w:suppressAutoHyphens/>
              <w:snapToGrid w:val="0"/>
              <w:spacing w:before="60" w:after="60" w:line="240" w:lineRule="auto"/>
              <w:rPr>
                <w:b/>
                <w:bCs/>
                <w:sz w:val="16"/>
                <w:szCs w:val="16"/>
                <w:lang w:eastAsia="ar-SA"/>
              </w:rPr>
            </w:pPr>
            <w:r w:rsidRPr="002455BA">
              <w:rPr>
                <w:sz w:val="16"/>
                <w:szCs w:val="16"/>
                <w:lang w:eastAsia="ar-SA"/>
              </w:rPr>
              <w:t xml:space="preserve">Values listed in S-100 Part </w:t>
            </w:r>
            <w:r w:rsidR="00F843F9">
              <w:rPr>
                <w:sz w:val="16"/>
                <w:szCs w:val="16"/>
                <w:lang w:eastAsia="ar-SA"/>
              </w:rPr>
              <w:t>17</w:t>
            </w:r>
            <w:r w:rsidR="00F843F9" w:rsidRPr="002455BA">
              <w:rPr>
                <w:sz w:val="16"/>
                <w:szCs w:val="16"/>
                <w:lang w:eastAsia="ar-SA"/>
              </w:rPr>
              <w:t xml:space="preserve"> </w:t>
            </w:r>
            <w:r w:rsidRPr="002455BA">
              <w:rPr>
                <w:sz w:val="16"/>
                <w:szCs w:val="16"/>
                <w:lang w:eastAsia="ar-SA"/>
              </w:rPr>
              <w:t>but not mentioned in this table are not allowed</w:t>
            </w:r>
          </w:p>
        </w:tc>
      </w:tr>
      <w:tr w:rsidR="002455BA" w:rsidRPr="002455BA" w14:paraId="4192D348" w14:textId="77777777" w:rsidTr="007028DE">
        <w:trPr>
          <w:cantSplit/>
        </w:trPr>
        <w:tc>
          <w:tcPr>
            <w:tcW w:w="1134" w:type="dxa"/>
          </w:tcPr>
          <w:p w14:paraId="307A8A38" w14:textId="77777777" w:rsidR="00D85821" w:rsidRPr="002455BA" w:rsidRDefault="00D85821" w:rsidP="00C128E3">
            <w:pPr>
              <w:suppressAutoHyphens/>
              <w:snapToGrid w:val="0"/>
              <w:spacing w:before="60" w:after="60" w:line="240" w:lineRule="auto"/>
              <w:rPr>
                <w:b/>
                <w:bCs/>
                <w:sz w:val="16"/>
                <w:szCs w:val="16"/>
                <w:lang w:eastAsia="ar-SA"/>
              </w:rPr>
            </w:pPr>
            <w:r w:rsidRPr="002455BA">
              <w:rPr>
                <w:sz w:val="16"/>
                <w:szCs w:val="16"/>
                <w:lang w:eastAsia="ar-SA"/>
              </w:rPr>
              <w:t>Value</w:t>
            </w:r>
          </w:p>
        </w:tc>
        <w:tc>
          <w:tcPr>
            <w:tcW w:w="3006" w:type="dxa"/>
          </w:tcPr>
          <w:p w14:paraId="681559F6" w14:textId="2B594225" w:rsidR="00D85821" w:rsidRPr="002455BA" w:rsidRDefault="00D85821" w:rsidP="00C128E3">
            <w:pPr>
              <w:suppressAutoHyphens/>
              <w:snapToGrid w:val="0"/>
              <w:spacing w:before="60" w:after="60" w:line="240" w:lineRule="auto"/>
              <w:rPr>
                <w:b/>
                <w:bCs/>
                <w:sz w:val="16"/>
                <w:szCs w:val="16"/>
                <w:lang w:eastAsia="ar-SA"/>
              </w:rPr>
            </w:pPr>
            <w:r w:rsidRPr="002455BA">
              <w:rPr>
                <w:sz w:val="16"/>
                <w:szCs w:val="16"/>
                <w:lang w:eastAsia="ar-SA"/>
              </w:rPr>
              <w:t>ISO/IEC 8211</w:t>
            </w:r>
          </w:p>
        </w:tc>
        <w:tc>
          <w:tcPr>
            <w:tcW w:w="3420" w:type="dxa"/>
          </w:tcPr>
          <w:p w14:paraId="1629277C" w14:textId="76D7DA17" w:rsidR="00D85821" w:rsidRPr="002455BA" w:rsidRDefault="00D85821" w:rsidP="00C128E3">
            <w:pPr>
              <w:suppressAutoHyphens/>
              <w:snapToGrid w:val="0"/>
              <w:spacing w:before="60" w:after="60" w:line="240" w:lineRule="auto"/>
              <w:rPr>
                <w:b/>
                <w:bCs/>
                <w:sz w:val="16"/>
                <w:szCs w:val="16"/>
                <w:lang w:eastAsia="ar-SA"/>
              </w:rPr>
            </w:pPr>
            <w:r w:rsidRPr="002455BA">
              <w:rPr>
                <w:sz w:val="16"/>
                <w:szCs w:val="16"/>
              </w:rPr>
              <w:t>The ISO 8211 data format as defined in S-100 Part 10a</w:t>
            </w:r>
          </w:p>
        </w:tc>
        <w:tc>
          <w:tcPr>
            <w:tcW w:w="804" w:type="dxa"/>
          </w:tcPr>
          <w:p w14:paraId="43DC6FDA" w14:textId="34FC3C99" w:rsidR="00D85821" w:rsidRPr="002455BA" w:rsidRDefault="004D0544" w:rsidP="00C128E3">
            <w:pPr>
              <w:suppressAutoHyphens/>
              <w:snapToGrid w:val="0"/>
              <w:spacing w:before="60" w:after="60" w:line="240" w:lineRule="auto"/>
              <w:jc w:val="center"/>
              <w:rPr>
                <w:b/>
                <w:bCs/>
                <w:sz w:val="16"/>
                <w:szCs w:val="16"/>
                <w:lang w:eastAsia="ar-SA"/>
              </w:rPr>
            </w:pPr>
            <w:r>
              <w:rPr>
                <w:b/>
                <w:bCs/>
                <w:sz w:val="16"/>
                <w:szCs w:val="16"/>
                <w:lang w:eastAsia="ar-SA"/>
              </w:rPr>
              <w:t>1</w:t>
            </w:r>
          </w:p>
        </w:tc>
        <w:tc>
          <w:tcPr>
            <w:tcW w:w="5670" w:type="dxa"/>
          </w:tcPr>
          <w:p w14:paraId="12B4EA72" w14:textId="5465CEF0" w:rsidR="00D85821" w:rsidRPr="002455BA" w:rsidRDefault="00D85821" w:rsidP="00C128E3">
            <w:pPr>
              <w:suppressAutoHyphens/>
              <w:snapToGrid w:val="0"/>
              <w:spacing w:before="60" w:after="60" w:line="240" w:lineRule="auto"/>
              <w:rPr>
                <w:b/>
                <w:bCs/>
                <w:sz w:val="16"/>
                <w:szCs w:val="16"/>
                <w:lang w:eastAsia="ar-SA"/>
              </w:rPr>
            </w:pPr>
          </w:p>
        </w:tc>
      </w:tr>
    </w:tbl>
    <w:p w14:paraId="38C05004" w14:textId="77777777" w:rsidR="00E73EDF" w:rsidRPr="002455BA" w:rsidRDefault="00E73EDF" w:rsidP="007028DE">
      <w:pPr>
        <w:spacing w:after="0" w:line="240" w:lineRule="auto"/>
      </w:pPr>
    </w:p>
    <w:p w14:paraId="44CA81A5" w14:textId="77777777" w:rsidR="00E73EDF" w:rsidRPr="002455BA" w:rsidRDefault="007653F1" w:rsidP="007028DE">
      <w:pPr>
        <w:pStyle w:val="Heading4"/>
        <w:tabs>
          <w:tab w:val="clear" w:pos="940"/>
          <w:tab w:val="clear" w:pos="1140"/>
          <w:tab w:val="clear" w:pos="1360"/>
          <w:tab w:val="left" w:pos="993"/>
        </w:tabs>
        <w:spacing w:before="120" w:after="120" w:line="240" w:lineRule="auto"/>
        <w:ind w:left="993" w:hanging="993"/>
      </w:pPr>
      <w:r w:rsidRPr="002455BA">
        <w:t>S100_ProductSpecification</w:t>
      </w:r>
    </w:p>
    <w:tbl>
      <w:tblPr>
        <w:tblW w:w="1442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135"/>
        <w:gridCol w:w="3079"/>
        <w:gridCol w:w="3541"/>
        <w:gridCol w:w="825"/>
        <w:gridCol w:w="2499"/>
        <w:gridCol w:w="3341"/>
      </w:tblGrid>
      <w:tr w:rsidR="00E73EDF" w:rsidRPr="007028DE" w14:paraId="32383B40" w14:textId="77777777" w:rsidTr="0050482B">
        <w:trPr>
          <w:trHeight w:val="153"/>
          <w:tblHeader/>
        </w:trPr>
        <w:tc>
          <w:tcPr>
            <w:tcW w:w="1135" w:type="dxa"/>
            <w:shd w:val="clear" w:color="auto" w:fill="D9D9D9" w:themeFill="background1" w:themeFillShade="D9"/>
          </w:tcPr>
          <w:p w14:paraId="27DC68C4" w14:textId="77777777" w:rsidR="00E73EDF" w:rsidRPr="007028DE" w:rsidRDefault="007653F1" w:rsidP="00C128E3">
            <w:pPr>
              <w:snapToGrid w:val="0"/>
              <w:spacing w:before="60" w:after="60" w:line="240" w:lineRule="auto"/>
              <w:rPr>
                <w:rFonts w:cs="Arial"/>
                <w:b/>
                <w:bCs/>
                <w:sz w:val="16"/>
                <w:szCs w:val="16"/>
              </w:rPr>
            </w:pPr>
            <w:r w:rsidRPr="007028DE">
              <w:rPr>
                <w:rFonts w:cs="Arial"/>
                <w:b/>
                <w:sz w:val="16"/>
                <w:szCs w:val="16"/>
              </w:rPr>
              <w:t>Role Name</w:t>
            </w:r>
          </w:p>
        </w:tc>
        <w:tc>
          <w:tcPr>
            <w:tcW w:w="3079" w:type="dxa"/>
            <w:shd w:val="clear" w:color="auto" w:fill="D9D9D9" w:themeFill="background1" w:themeFillShade="D9"/>
          </w:tcPr>
          <w:p w14:paraId="4DABE82A" w14:textId="77777777" w:rsidR="00E73EDF" w:rsidRPr="007028DE" w:rsidRDefault="007653F1" w:rsidP="00C128E3">
            <w:pPr>
              <w:snapToGrid w:val="0"/>
              <w:spacing w:before="60" w:after="60" w:line="240" w:lineRule="auto"/>
              <w:rPr>
                <w:rFonts w:cs="Arial"/>
                <w:b/>
                <w:bCs/>
                <w:sz w:val="16"/>
                <w:szCs w:val="16"/>
              </w:rPr>
            </w:pPr>
            <w:r w:rsidRPr="007028DE">
              <w:rPr>
                <w:rFonts w:cs="Arial"/>
                <w:b/>
                <w:sz w:val="16"/>
                <w:szCs w:val="16"/>
              </w:rPr>
              <w:t>Name</w:t>
            </w:r>
          </w:p>
        </w:tc>
        <w:tc>
          <w:tcPr>
            <w:tcW w:w="3541" w:type="dxa"/>
            <w:shd w:val="clear" w:color="auto" w:fill="D9D9D9" w:themeFill="background1" w:themeFillShade="D9"/>
          </w:tcPr>
          <w:p w14:paraId="56F67F9A" w14:textId="77777777" w:rsidR="00E73EDF" w:rsidRPr="007028DE" w:rsidRDefault="007653F1" w:rsidP="00C128E3">
            <w:pPr>
              <w:snapToGrid w:val="0"/>
              <w:spacing w:before="60" w:after="60" w:line="240" w:lineRule="auto"/>
              <w:rPr>
                <w:rFonts w:cs="Arial"/>
                <w:b/>
                <w:bCs/>
                <w:sz w:val="16"/>
                <w:szCs w:val="16"/>
              </w:rPr>
            </w:pPr>
            <w:r w:rsidRPr="007028DE">
              <w:rPr>
                <w:rFonts w:cs="Arial"/>
                <w:b/>
                <w:sz w:val="16"/>
                <w:szCs w:val="16"/>
              </w:rPr>
              <w:t>Description</w:t>
            </w:r>
          </w:p>
        </w:tc>
        <w:tc>
          <w:tcPr>
            <w:tcW w:w="825" w:type="dxa"/>
            <w:shd w:val="clear" w:color="auto" w:fill="D9D9D9" w:themeFill="background1" w:themeFillShade="D9"/>
          </w:tcPr>
          <w:p w14:paraId="498A29CF" w14:textId="77777777" w:rsidR="00E73EDF" w:rsidRPr="007028DE" w:rsidRDefault="007653F1" w:rsidP="00C128E3">
            <w:pPr>
              <w:snapToGrid w:val="0"/>
              <w:spacing w:before="60" w:after="60" w:line="240" w:lineRule="auto"/>
              <w:jc w:val="center"/>
              <w:rPr>
                <w:rFonts w:cs="Arial"/>
                <w:b/>
                <w:bCs/>
                <w:sz w:val="16"/>
                <w:szCs w:val="16"/>
              </w:rPr>
            </w:pPr>
            <w:r w:rsidRPr="007028DE">
              <w:rPr>
                <w:rFonts w:cs="Arial"/>
                <w:b/>
                <w:sz w:val="16"/>
                <w:szCs w:val="16"/>
              </w:rPr>
              <w:t>Mult</w:t>
            </w:r>
          </w:p>
        </w:tc>
        <w:tc>
          <w:tcPr>
            <w:tcW w:w="2499" w:type="dxa"/>
            <w:shd w:val="clear" w:color="auto" w:fill="D9D9D9" w:themeFill="background1" w:themeFillShade="D9"/>
          </w:tcPr>
          <w:p w14:paraId="5472D57F" w14:textId="77777777" w:rsidR="00E73EDF" w:rsidRPr="007028DE" w:rsidRDefault="007653F1" w:rsidP="00C128E3">
            <w:pPr>
              <w:snapToGrid w:val="0"/>
              <w:spacing w:before="60" w:after="60" w:line="240" w:lineRule="auto"/>
              <w:rPr>
                <w:rFonts w:cs="Arial"/>
                <w:b/>
                <w:bCs/>
                <w:sz w:val="16"/>
                <w:szCs w:val="16"/>
              </w:rPr>
            </w:pPr>
            <w:r w:rsidRPr="007028DE">
              <w:rPr>
                <w:rFonts w:cs="Arial"/>
                <w:b/>
                <w:sz w:val="16"/>
                <w:szCs w:val="16"/>
              </w:rPr>
              <w:t>Type</w:t>
            </w:r>
          </w:p>
        </w:tc>
        <w:tc>
          <w:tcPr>
            <w:tcW w:w="3341" w:type="dxa"/>
            <w:shd w:val="clear" w:color="auto" w:fill="D9D9D9" w:themeFill="background1" w:themeFillShade="D9"/>
          </w:tcPr>
          <w:p w14:paraId="5475472C" w14:textId="77777777" w:rsidR="00E73EDF" w:rsidRPr="007028DE" w:rsidRDefault="007653F1" w:rsidP="00C128E3">
            <w:pPr>
              <w:snapToGrid w:val="0"/>
              <w:spacing w:before="60" w:after="60" w:line="240" w:lineRule="auto"/>
              <w:rPr>
                <w:rFonts w:cs="Arial"/>
                <w:b/>
                <w:bCs/>
                <w:sz w:val="16"/>
                <w:szCs w:val="16"/>
              </w:rPr>
            </w:pPr>
            <w:r w:rsidRPr="007028DE">
              <w:rPr>
                <w:rFonts w:cs="Arial"/>
                <w:b/>
                <w:sz w:val="16"/>
                <w:szCs w:val="16"/>
              </w:rPr>
              <w:t>Remarks</w:t>
            </w:r>
          </w:p>
        </w:tc>
      </w:tr>
      <w:tr w:rsidR="00E73EDF" w:rsidRPr="007028DE" w14:paraId="61423D79" w14:textId="77777777" w:rsidTr="0050482B">
        <w:trPr>
          <w:trHeight w:val="490"/>
        </w:trPr>
        <w:tc>
          <w:tcPr>
            <w:tcW w:w="1135" w:type="dxa"/>
          </w:tcPr>
          <w:p w14:paraId="3245DF0B" w14:textId="77777777" w:rsidR="00E73EDF" w:rsidRPr="007028DE" w:rsidRDefault="007653F1" w:rsidP="00C128E3">
            <w:pPr>
              <w:snapToGrid w:val="0"/>
              <w:spacing w:before="60" w:after="60" w:line="240" w:lineRule="auto"/>
              <w:rPr>
                <w:rFonts w:cs="Arial"/>
                <w:b/>
                <w:bCs/>
                <w:sz w:val="16"/>
                <w:szCs w:val="16"/>
              </w:rPr>
            </w:pPr>
            <w:r w:rsidRPr="007028DE">
              <w:rPr>
                <w:rFonts w:cs="Arial"/>
                <w:sz w:val="16"/>
                <w:szCs w:val="16"/>
              </w:rPr>
              <w:t>Class</w:t>
            </w:r>
          </w:p>
        </w:tc>
        <w:tc>
          <w:tcPr>
            <w:tcW w:w="3079" w:type="dxa"/>
          </w:tcPr>
          <w:p w14:paraId="3D8A65D7" w14:textId="77777777" w:rsidR="00E73EDF" w:rsidRPr="007028DE" w:rsidRDefault="007653F1" w:rsidP="00C128E3">
            <w:pPr>
              <w:snapToGrid w:val="0"/>
              <w:spacing w:before="60" w:after="60" w:line="240" w:lineRule="auto"/>
              <w:rPr>
                <w:rFonts w:cs="Arial"/>
                <w:b/>
                <w:bCs/>
                <w:sz w:val="16"/>
                <w:szCs w:val="16"/>
              </w:rPr>
            </w:pPr>
            <w:r w:rsidRPr="007028DE">
              <w:rPr>
                <w:rFonts w:cs="Arial"/>
                <w:sz w:val="16"/>
                <w:szCs w:val="16"/>
              </w:rPr>
              <w:t>S100_ProductSpecification</w:t>
            </w:r>
          </w:p>
        </w:tc>
        <w:tc>
          <w:tcPr>
            <w:tcW w:w="3541" w:type="dxa"/>
          </w:tcPr>
          <w:p w14:paraId="0171AF78" w14:textId="77777777" w:rsidR="00E73EDF" w:rsidRPr="007028DE" w:rsidRDefault="007653F1" w:rsidP="00C128E3">
            <w:pPr>
              <w:snapToGrid w:val="0"/>
              <w:spacing w:before="60" w:after="60" w:line="240" w:lineRule="auto"/>
              <w:jc w:val="left"/>
              <w:rPr>
                <w:rFonts w:cs="Arial"/>
                <w:b/>
                <w:bCs/>
                <w:sz w:val="16"/>
                <w:szCs w:val="16"/>
              </w:rPr>
            </w:pPr>
            <w:r w:rsidRPr="007028DE">
              <w:rPr>
                <w:rFonts w:cs="Arial"/>
                <w:sz w:val="16"/>
                <w:szCs w:val="16"/>
              </w:rPr>
              <w:t>The Product Specification contains the information needed to build the specified product</w:t>
            </w:r>
          </w:p>
        </w:tc>
        <w:tc>
          <w:tcPr>
            <w:tcW w:w="825" w:type="dxa"/>
          </w:tcPr>
          <w:p w14:paraId="01653137" w14:textId="77777777" w:rsidR="00E73EDF" w:rsidRPr="007028DE" w:rsidRDefault="007653F1" w:rsidP="00C128E3">
            <w:pPr>
              <w:snapToGrid w:val="0"/>
              <w:spacing w:before="60" w:after="60" w:line="240" w:lineRule="auto"/>
              <w:jc w:val="center"/>
              <w:rPr>
                <w:rFonts w:cs="Arial"/>
                <w:b/>
                <w:bCs/>
                <w:sz w:val="16"/>
                <w:szCs w:val="16"/>
              </w:rPr>
            </w:pPr>
            <w:r w:rsidRPr="007028DE">
              <w:rPr>
                <w:rFonts w:cs="Arial"/>
                <w:sz w:val="16"/>
                <w:szCs w:val="16"/>
              </w:rPr>
              <w:t>-</w:t>
            </w:r>
          </w:p>
        </w:tc>
        <w:tc>
          <w:tcPr>
            <w:tcW w:w="2499" w:type="dxa"/>
          </w:tcPr>
          <w:p w14:paraId="221DBB50" w14:textId="77777777" w:rsidR="00E73EDF" w:rsidRPr="007028DE" w:rsidRDefault="007653F1" w:rsidP="00C128E3">
            <w:pPr>
              <w:snapToGrid w:val="0"/>
              <w:spacing w:before="60" w:after="60" w:line="240" w:lineRule="auto"/>
              <w:rPr>
                <w:rFonts w:cs="Arial"/>
                <w:b/>
                <w:bCs/>
                <w:sz w:val="16"/>
                <w:szCs w:val="16"/>
              </w:rPr>
            </w:pPr>
            <w:r w:rsidRPr="007028DE">
              <w:rPr>
                <w:rFonts w:cs="Arial"/>
                <w:sz w:val="16"/>
                <w:szCs w:val="16"/>
              </w:rPr>
              <w:t>-</w:t>
            </w:r>
          </w:p>
        </w:tc>
        <w:tc>
          <w:tcPr>
            <w:tcW w:w="3341" w:type="dxa"/>
          </w:tcPr>
          <w:p w14:paraId="69A7B11B" w14:textId="77777777" w:rsidR="00E73EDF" w:rsidRPr="007028DE" w:rsidRDefault="007653F1" w:rsidP="00C128E3">
            <w:pPr>
              <w:snapToGrid w:val="0"/>
              <w:spacing w:before="60" w:after="60" w:line="240" w:lineRule="auto"/>
              <w:rPr>
                <w:rFonts w:cs="Arial"/>
                <w:b/>
                <w:bCs/>
                <w:sz w:val="16"/>
                <w:szCs w:val="16"/>
              </w:rPr>
            </w:pPr>
            <w:r w:rsidRPr="007028DE">
              <w:rPr>
                <w:rFonts w:cs="Arial"/>
                <w:sz w:val="16"/>
                <w:szCs w:val="16"/>
              </w:rPr>
              <w:t>-</w:t>
            </w:r>
          </w:p>
        </w:tc>
      </w:tr>
      <w:tr w:rsidR="00E73EDF" w:rsidRPr="007028DE" w14:paraId="0BCE4A6A" w14:textId="77777777" w:rsidTr="0050482B">
        <w:trPr>
          <w:trHeight w:val="321"/>
        </w:trPr>
        <w:tc>
          <w:tcPr>
            <w:tcW w:w="1135" w:type="dxa"/>
          </w:tcPr>
          <w:p w14:paraId="453D3940" w14:textId="77777777" w:rsidR="00E73EDF" w:rsidRPr="007028DE" w:rsidRDefault="007653F1" w:rsidP="00C128E3">
            <w:pPr>
              <w:snapToGrid w:val="0"/>
              <w:spacing w:before="60" w:after="60" w:line="240" w:lineRule="auto"/>
              <w:rPr>
                <w:rFonts w:cs="Arial"/>
                <w:b/>
                <w:bCs/>
                <w:sz w:val="16"/>
                <w:szCs w:val="16"/>
              </w:rPr>
            </w:pPr>
            <w:r w:rsidRPr="007028DE">
              <w:rPr>
                <w:rFonts w:cs="Arial"/>
                <w:sz w:val="16"/>
                <w:szCs w:val="16"/>
              </w:rPr>
              <w:t>Attribute</w:t>
            </w:r>
          </w:p>
        </w:tc>
        <w:tc>
          <w:tcPr>
            <w:tcW w:w="3079" w:type="dxa"/>
          </w:tcPr>
          <w:p w14:paraId="58CA3479" w14:textId="77777777" w:rsidR="00E73EDF" w:rsidRPr="007028DE" w:rsidRDefault="007653F1" w:rsidP="00C128E3">
            <w:pPr>
              <w:snapToGrid w:val="0"/>
              <w:spacing w:before="60" w:after="60" w:line="240" w:lineRule="auto"/>
              <w:rPr>
                <w:rFonts w:cs="Arial"/>
                <w:b/>
                <w:bCs/>
                <w:sz w:val="16"/>
                <w:szCs w:val="16"/>
              </w:rPr>
            </w:pPr>
            <w:r w:rsidRPr="007028DE">
              <w:rPr>
                <w:rFonts w:cs="Arial"/>
                <w:sz w:val="16"/>
                <w:szCs w:val="16"/>
              </w:rPr>
              <w:t>name</w:t>
            </w:r>
          </w:p>
        </w:tc>
        <w:tc>
          <w:tcPr>
            <w:tcW w:w="3541" w:type="dxa"/>
          </w:tcPr>
          <w:p w14:paraId="604BF932" w14:textId="2B5AC233" w:rsidR="00E73EDF" w:rsidRPr="007028DE" w:rsidRDefault="007653F1" w:rsidP="001B75EB">
            <w:pPr>
              <w:snapToGrid w:val="0"/>
              <w:spacing w:before="60" w:after="60" w:line="240" w:lineRule="auto"/>
              <w:jc w:val="left"/>
              <w:rPr>
                <w:rFonts w:cs="Arial"/>
                <w:b/>
                <w:bCs/>
                <w:sz w:val="16"/>
                <w:szCs w:val="16"/>
              </w:rPr>
            </w:pPr>
            <w:r w:rsidRPr="007028DE">
              <w:rPr>
                <w:rFonts w:cs="Arial"/>
                <w:sz w:val="16"/>
                <w:szCs w:val="16"/>
              </w:rPr>
              <w:t xml:space="preserve">The name of the </w:t>
            </w:r>
            <w:r w:rsidR="001B75EB">
              <w:rPr>
                <w:rFonts w:cs="Arial"/>
                <w:sz w:val="16"/>
                <w:szCs w:val="16"/>
              </w:rPr>
              <w:t>P</w:t>
            </w:r>
            <w:r w:rsidRPr="007028DE">
              <w:rPr>
                <w:rFonts w:cs="Arial"/>
                <w:sz w:val="16"/>
                <w:szCs w:val="16"/>
              </w:rPr>
              <w:t xml:space="preserve">roduct </w:t>
            </w:r>
            <w:r w:rsidR="001B75EB">
              <w:rPr>
                <w:rFonts w:cs="Arial"/>
                <w:sz w:val="16"/>
                <w:szCs w:val="16"/>
              </w:rPr>
              <w:t>S</w:t>
            </w:r>
            <w:r w:rsidRPr="007028DE">
              <w:rPr>
                <w:rFonts w:cs="Arial"/>
                <w:sz w:val="16"/>
                <w:szCs w:val="16"/>
              </w:rPr>
              <w:t>pecification used to create the datasets</w:t>
            </w:r>
          </w:p>
        </w:tc>
        <w:tc>
          <w:tcPr>
            <w:tcW w:w="825" w:type="dxa"/>
          </w:tcPr>
          <w:p w14:paraId="5DA3DAF0" w14:textId="77777777" w:rsidR="00E73EDF" w:rsidRPr="007028DE" w:rsidRDefault="007653F1" w:rsidP="00C128E3">
            <w:pPr>
              <w:snapToGrid w:val="0"/>
              <w:spacing w:before="60" w:after="60" w:line="240" w:lineRule="auto"/>
              <w:jc w:val="center"/>
              <w:rPr>
                <w:rFonts w:cs="Arial"/>
                <w:b/>
                <w:bCs/>
                <w:sz w:val="16"/>
                <w:szCs w:val="16"/>
              </w:rPr>
            </w:pPr>
            <w:r w:rsidRPr="007028DE">
              <w:rPr>
                <w:rFonts w:cs="Arial"/>
                <w:sz w:val="16"/>
                <w:szCs w:val="16"/>
              </w:rPr>
              <w:t>1</w:t>
            </w:r>
          </w:p>
        </w:tc>
        <w:tc>
          <w:tcPr>
            <w:tcW w:w="2499" w:type="dxa"/>
          </w:tcPr>
          <w:p w14:paraId="721318FA" w14:textId="77777777" w:rsidR="00E73EDF" w:rsidRPr="007028DE" w:rsidRDefault="007653F1" w:rsidP="00C128E3">
            <w:pPr>
              <w:snapToGrid w:val="0"/>
              <w:spacing w:before="60" w:after="60" w:line="240" w:lineRule="auto"/>
              <w:rPr>
                <w:rFonts w:cs="Arial"/>
                <w:b/>
                <w:bCs/>
                <w:sz w:val="16"/>
                <w:szCs w:val="16"/>
              </w:rPr>
            </w:pPr>
            <w:r w:rsidRPr="007028DE">
              <w:rPr>
                <w:rFonts w:cs="Arial"/>
                <w:sz w:val="16"/>
                <w:szCs w:val="16"/>
              </w:rPr>
              <w:t>CharacterString</w:t>
            </w:r>
          </w:p>
        </w:tc>
        <w:tc>
          <w:tcPr>
            <w:tcW w:w="3341" w:type="dxa"/>
          </w:tcPr>
          <w:p w14:paraId="28AA6FD1" w14:textId="2801628F" w:rsidR="00E73EDF" w:rsidRDefault="007653F1" w:rsidP="00C128E3">
            <w:pPr>
              <w:snapToGrid w:val="0"/>
              <w:spacing w:before="60" w:after="60" w:line="240" w:lineRule="auto"/>
              <w:rPr>
                <w:rFonts w:cs="Arial"/>
                <w:sz w:val="16"/>
                <w:szCs w:val="16"/>
                <w:lang w:eastAsia="en-US"/>
              </w:rPr>
            </w:pPr>
            <w:r w:rsidRPr="007028DE">
              <w:rPr>
                <w:rFonts w:cs="Arial"/>
                <w:sz w:val="16"/>
                <w:szCs w:val="16"/>
                <w:lang w:eastAsia="en-US"/>
              </w:rPr>
              <w:t>Electronic Navigational Chart</w:t>
            </w:r>
          </w:p>
          <w:p w14:paraId="61B22F52" w14:textId="649A4AD1" w:rsidR="002C6BD2" w:rsidRPr="007028DE" w:rsidRDefault="002C6BD2" w:rsidP="00C128E3">
            <w:pPr>
              <w:snapToGrid w:val="0"/>
              <w:spacing w:before="60" w:after="60" w:line="240" w:lineRule="auto"/>
              <w:rPr>
                <w:rFonts w:cs="Arial"/>
                <w:b/>
                <w:bCs/>
                <w:sz w:val="16"/>
                <w:szCs w:val="16"/>
              </w:rPr>
            </w:pPr>
            <w:r w:rsidRPr="009F0C13">
              <w:rPr>
                <w:rFonts w:cs="Arial"/>
                <w:bCs/>
                <w:sz w:val="16"/>
                <w:szCs w:val="16"/>
                <w:lang w:eastAsia="en-US"/>
              </w:rPr>
              <w:t>0..1 multiplicity in S-100 restricted to 1 in S-101</w:t>
            </w:r>
          </w:p>
        </w:tc>
      </w:tr>
      <w:tr w:rsidR="00E73EDF" w:rsidRPr="007028DE" w14:paraId="7660AB4F" w14:textId="77777777" w:rsidTr="0050482B">
        <w:trPr>
          <w:trHeight w:val="337"/>
        </w:trPr>
        <w:tc>
          <w:tcPr>
            <w:tcW w:w="1135" w:type="dxa"/>
          </w:tcPr>
          <w:p w14:paraId="04096E06" w14:textId="77777777" w:rsidR="00E73EDF" w:rsidRPr="007028DE" w:rsidRDefault="007653F1" w:rsidP="00C128E3">
            <w:pPr>
              <w:snapToGrid w:val="0"/>
              <w:spacing w:before="60" w:after="60" w:line="240" w:lineRule="auto"/>
              <w:rPr>
                <w:rFonts w:cs="Arial"/>
                <w:b/>
                <w:bCs/>
                <w:sz w:val="16"/>
                <w:szCs w:val="16"/>
              </w:rPr>
            </w:pPr>
            <w:r w:rsidRPr="007028DE">
              <w:rPr>
                <w:rFonts w:cs="Arial"/>
                <w:sz w:val="16"/>
                <w:szCs w:val="16"/>
              </w:rPr>
              <w:t>Attribute</w:t>
            </w:r>
          </w:p>
        </w:tc>
        <w:tc>
          <w:tcPr>
            <w:tcW w:w="3079" w:type="dxa"/>
          </w:tcPr>
          <w:p w14:paraId="78CE816A" w14:textId="77777777" w:rsidR="00E73EDF" w:rsidRPr="007028DE" w:rsidRDefault="007653F1" w:rsidP="00C128E3">
            <w:pPr>
              <w:snapToGrid w:val="0"/>
              <w:spacing w:before="60" w:after="60" w:line="240" w:lineRule="auto"/>
              <w:rPr>
                <w:rFonts w:cs="Arial"/>
                <w:b/>
                <w:bCs/>
                <w:sz w:val="16"/>
                <w:szCs w:val="16"/>
              </w:rPr>
            </w:pPr>
            <w:r w:rsidRPr="007028DE">
              <w:rPr>
                <w:rFonts w:cs="Arial"/>
                <w:sz w:val="16"/>
                <w:szCs w:val="16"/>
              </w:rPr>
              <w:t>version</w:t>
            </w:r>
          </w:p>
        </w:tc>
        <w:tc>
          <w:tcPr>
            <w:tcW w:w="3541" w:type="dxa"/>
          </w:tcPr>
          <w:p w14:paraId="2547CA47" w14:textId="29214FDF" w:rsidR="00E73EDF" w:rsidRPr="007028DE" w:rsidRDefault="007653F1" w:rsidP="001B75EB">
            <w:pPr>
              <w:snapToGrid w:val="0"/>
              <w:spacing w:before="60" w:after="60" w:line="240" w:lineRule="auto"/>
              <w:jc w:val="left"/>
              <w:rPr>
                <w:rFonts w:cs="Arial"/>
                <w:b/>
                <w:bCs/>
                <w:sz w:val="16"/>
                <w:szCs w:val="16"/>
              </w:rPr>
            </w:pPr>
            <w:r w:rsidRPr="007028DE">
              <w:rPr>
                <w:rFonts w:cs="Arial"/>
                <w:sz w:val="16"/>
                <w:szCs w:val="16"/>
              </w:rPr>
              <w:t xml:space="preserve">The version number of the </w:t>
            </w:r>
            <w:r w:rsidR="001B75EB">
              <w:rPr>
                <w:rFonts w:cs="Arial"/>
                <w:sz w:val="16"/>
                <w:szCs w:val="16"/>
              </w:rPr>
              <w:t>P</w:t>
            </w:r>
            <w:r w:rsidRPr="007028DE">
              <w:rPr>
                <w:rFonts w:cs="Arial"/>
                <w:sz w:val="16"/>
                <w:szCs w:val="16"/>
              </w:rPr>
              <w:t xml:space="preserve">roduct </w:t>
            </w:r>
            <w:r w:rsidR="001B75EB">
              <w:rPr>
                <w:rFonts w:cs="Arial"/>
                <w:sz w:val="16"/>
                <w:szCs w:val="16"/>
              </w:rPr>
              <w:t>S</w:t>
            </w:r>
            <w:r w:rsidRPr="007028DE">
              <w:rPr>
                <w:rFonts w:cs="Arial"/>
                <w:sz w:val="16"/>
                <w:szCs w:val="16"/>
              </w:rPr>
              <w:t>pecification</w:t>
            </w:r>
          </w:p>
        </w:tc>
        <w:tc>
          <w:tcPr>
            <w:tcW w:w="825" w:type="dxa"/>
          </w:tcPr>
          <w:p w14:paraId="4E27C88E" w14:textId="77777777" w:rsidR="00E73EDF" w:rsidRPr="007028DE" w:rsidRDefault="007653F1" w:rsidP="00C128E3">
            <w:pPr>
              <w:snapToGrid w:val="0"/>
              <w:spacing w:before="60" w:after="60" w:line="240" w:lineRule="auto"/>
              <w:jc w:val="center"/>
              <w:rPr>
                <w:rFonts w:cs="Arial"/>
                <w:b/>
                <w:bCs/>
                <w:sz w:val="16"/>
                <w:szCs w:val="16"/>
              </w:rPr>
            </w:pPr>
            <w:r w:rsidRPr="007028DE">
              <w:rPr>
                <w:rFonts w:cs="Arial"/>
                <w:sz w:val="16"/>
                <w:szCs w:val="16"/>
              </w:rPr>
              <w:t>1</w:t>
            </w:r>
          </w:p>
        </w:tc>
        <w:tc>
          <w:tcPr>
            <w:tcW w:w="2499" w:type="dxa"/>
          </w:tcPr>
          <w:p w14:paraId="6745C35B" w14:textId="77777777" w:rsidR="00E73EDF" w:rsidRPr="007028DE" w:rsidRDefault="007653F1" w:rsidP="00C128E3">
            <w:pPr>
              <w:snapToGrid w:val="0"/>
              <w:spacing w:before="60" w:after="60" w:line="240" w:lineRule="auto"/>
              <w:rPr>
                <w:rFonts w:cs="Arial"/>
                <w:b/>
                <w:bCs/>
                <w:sz w:val="16"/>
                <w:szCs w:val="16"/>
              </w:rPr>
            </w:pPr>
            <w:r w:rsidRPr="007028DE">
              <w:rPr>
                <w:rFonts w:cs="Arial"/>
                <w:sz w:val="16"/>
                <w:szCs w:val="16"/>
              </w:rPr>
              <w:t>CharacterString</w:t>
            </w:r>
          </w:p>
        </w:tc>
        <w:tc>
          <w:tcPr>
            <w:tcW w:w="3341" w:type="dxa"/>
          </w:tcPr>
          <w:p w14:paraId="227501FC" w14:textId="750A7F62" w:rsidR="00E73EDF" w:rsidRDefault="00304936" w:rsidP="00C128E3">
            <w:pPr>
              <w:snapToGrid w:val="0"/>
              <w:spacing w:before="60" w:after="60" w:line="240" w:lineRule="auto"/>
              <w:rPr>
                <w:rFonts w:cs="Arial"/>
                <w:sz w:val="16"/>
                <w:szCs w:val="16"/>
              </w:rPr>
            </w:pPr>
            <w:del w:id="1338" w:author="Jeff Wootton" w:date="2024-04-17T09:54:00Z">
              <w:r w:rsidRPr="007028DE" w:rsidDel="00C72AA6">
                <w:rPr>
                  <w:rFonts w:cs="Arial"/>
                  <w:sz w:val="16"/>
                  <w:szCs w:val="16"/>
                </w:rPr>
                <w:delText>1.</w:delText>
              </w:r>
              <w:r w:rsidR="00BF5ECA" w:rsidDel="00C72AA6">
                <w:rPr>
                  <w:rFonts w:cs="Arial"/>
                  <w:sz w:val="16"/>
                  <w:szCs w:val="16"/>
                </w:rPr>
                <w:delText>2</w:delText>
              </w:r>
            </w:del>
            <w:ins w:id="1339" w:author="Jeff Wootton" w:date="2024-04-17T09:54:00Z">
              <w:r w:rsidR="00C72AA6">
                <w:rPr>
                  <w:rFonts w:cs="Arial"/>
                  <w:sz w:val="16"/>
                  <w:szCs w:val="16"/>
                </w:rPr>
                <w:t>2.0</w:t>
              </w:r>
            </w:ins>
            <w:r w:rsidRPr="007028DE">
              <w:rPr>
                <w:rFonts w:cs="Arial"/>
                <w:sz w:val="16"/>
                <w:szCs w:val="16"/>
              </w:rPr>
              <w:t>.0</w:t>
            </w:r>
          </w:p>
          <w:p w14:paraId="7A6456BE" w14:textId="1B7BB1E2" w:rsidR="002C6BD2" w:rsidRPr="007028DE" w:rsidRDefault="002C6BD2" w:rsidP="00C128E3">
            <w:pPr>
              <w:snapToGrid w:val="0"/>
              <w:spacing w:before="60" w:after="60" w:line="240" w:lineRule="auto"/>
              <w:rPr>
                <w:rFonts w:cs="Arial"/>
                <w:b/>
                <w:bCs/>
                <w:sz w:val="16"/>
                <w:szCs w:val="16"/>
              </w:rPr>
            </w:pPr>
            <w:r w:rsidRPr="009F0C13">
              <w:rPr>
                <w:rFonts w:cs="Arial"/>
                <w:bCs/>
                <w:sz w:val="16"/>
                <w:szCs w:val="16"/>
                <w:lang w:eastAsia="en-US"/>
              </w:rPr>
              <w:t>0..1 multiplicity in S-100 restricted to 1 in S-101</w:t>
            </w:r>
          </w:p>
        </w:tc>
      </w:tr>
      <w:tr w:rsidR="00E73EDF" w:rsidRPr="007028DE" w14:paraId="7FB7AE88" w14:textId="77777777" w:rsidTr="0050482B">
        <w:trPr>
          <w:trHeight w:val="321"/>
        </w:trPr>
        <w:tc>
          <w:tcPr>
            <w:tcW w:w="1135" w:type="dxa"/>
          </w:tcPr>
          <w:p w14:paraId="7598F24D" w14:textId="77777777" w:rsidR="00E73EDF" w:rsidRPr="007028DE" w:rsidRDefault="007653F1" w:rsidP="00C128E3">
            <w:pPr>
              <w:snapToGrid w:val="0"/>
              <w:spacing w:before="60" w:after="60" w:line="240" w:lineRule="auto"/>
              <w:rPr>
                <w:rFonts w:cs="Arial"/>
                <w:b/>
                <w:bCs/>
                <w:sz w:val="16"/>
                <w:szCs w:val="16"/>
              </w:rPr>
            </w:pPr>
            <w:r w:rsidRPr="007028DE">
              <w:rPr>
                <w:rFonts w:cs="Arial"/>
                <w:sz w:val="16"/>
                <w:szCs w:val="16"/>
              </w:rPr>
              <w:t>Attribute</w:t>
            </w:r>
          </w:p>
        </w:tc>
        <w:tc>
          <w:tcPr>
            <w:tcW w:w="3079" w:type="dxa"/>
          </w:tcPr>
          <w:p w14:paraId="079476E0" w14:textId="77777777" w:rsidR="00E73EDF" w:rsidRPr="007028DE" w:rsidRDefault="007653F1" w:rsidP="00C128E3">
            <w:pPr>
              <w:snapToGrid w:val="0"/>
              <w:spacing w:before="60" w:after="60" w:line="240" w:lineRule="auto"/>
              <w:rPr>
                <w:rFonts w:cs="Arial"/>
                <w:b/>
                <w:bCs/>
                <w:sz w:val="16"/>
                <w:szCs w:val="16"/>
              </w:rPr>
            </w:pPr>
            <w:r w:rsidRPr="007028DE">
              <w:rPr>
                <w:rFonts w:cs="Arial"/>
                <w:sz w:val="16"/>
                <w:szCs w:val="16"/>
              </w:rPr>
              <w:t>date</w:t>
            </w:r>
          </w:p>
        </w:tc>
        <w:tc>
          <w:tcPr>
            <w:tcW w:w="3541" w:type="dxa"/>
          </w:tcPr>
          <w:p w14:paraId="65A12F70" w14:textId="308A8192" w:rsidR="00E73EDF" w:rsidRPr="007028DE" w:rsidRDefault="007653F1" w:rsidP="001B75EB">
            <w:pPr>
              <w:snapToGrid w:val="0"/>
              <w:spacing w:before="60" w:after="60" w:line="240" w:lineRule="auto"/>
              <w:jc w:val="left"/>
              <w:rPr>
                <w:rFonts w:cs="Arial"/>
                <w:b/>
                <w:bCs/>
                <w:sz w:val="16"/>
                <w:szCs w:val="16"/>
              </w:rPr>
            </w:pPr>
            <w:r w:rsidRPr="007028DE">
              <w:rPr>
                <w:rFonts w:cs="Arial"/>
                <w:sz w:val="16"/>
                <w:szCs w:val="16"/>
              </w:rPr>
              <w:t xml:space="preserve">The version date of the </w:t>
            </w:r>
            <w:r w:rsidR="001B75EB">
              <w:rPr>
                <w:rFonts w:cs="Arial"/>
                <w:sz w:val="16"/>
                <w:szCs w:val="16"/>
              </w:rPr>
              <w:t>P</w:t>
            </w:r>
            <w:r w:rsidRPr="007028DE">
              <w:rPr>
                <w:rFonts w:cs="Arial"/>
                <w:sz w:val="16"/>
                <w:szCs w:val="16"/>
              </w:rPr>
              <w:t xml:space="preserve">roduct </w:t>
            </w:r>
            <w:r w:rsidR="001B75EB">
              <w:rPr>
                <w:rFonts w:cs="Arial"/>
                <w:sz w:val="16"/>
                <w:szCs w:val="16"/>
              </w:rPr>
              <w:t>S</w:t>
            </w:r>
            <w:r w:rsidRPr="007028DE">
              <w:rPr>
                <w:rFonts w:cs="Arial"/>
                <w:sz w:val="16"/>
                <w:szCs w:val="16"/>
              </w:rPr>
              <w:t>pecification</w:t>
            </w:r>
          </w:p>
        </w:tc>
        <w:tc>
          <w:tcPr>
            <w:tcW w:w="825" w:type="dxa"/>
          </w:tcPr>
          <w:p w14:paraId="73A5C123" w14:textId="77777777" w:rsidR="00E73EDF" w:rsidRPr="007028DE" w:rsidRDefault="007653F1" w:rsidP="00C128E3">
            <w:pPr>
              <w:snapToGrid w:val="0"/>
              <w:spacing w:before="60" w:after="60" w:line="240" w:lineRule="auto"/>
              <w:jc w:val="center"/>
              <w:rPr>
                <w:rFonts w:cs="Arial"/>
                <w:b/>
                <w:bCs/>
                <w:sz w:val="16"/>
                <w:szCs w:val="16"/>
              </w:rPr>
            </w:pPr>
            <w:r w:rsidRPr="007028DE">
              <w:rPr>
                <w:rFonts w:cs="Arial"/>
                <w:sz w:val="16"/>
                <w:szCs w:val="16"/>
              </w:rPr>
              <w:t>1</w:t>
            </w:r>
          </w:p>
        </w:tc>
        <w:tc>
          <w:tcPr>
            <w:tcW w:w="2499" w:type="dxa"/>
          </w:tcPr>
          <w:p w14:paraId="38EF59AC" w14:textId="77777777" w:rsidR="00E73EDF" w:rsidRPr="007028DE" w:rsidRDefault="007653F1" w:rsidP="00C128E3">
            <w:pPr>
              <w:snapToGrid w:val="0"/>
              <w:spacing w:before="60" w:after="60" w:line="240" w:lineRule="auto"/>
              <w:rPr>
                <w:rFonts w:cs="Arial"/>
                <w:b/>
                <w:bCs/>
                <w:sz w:val="16"/>
                <w:szCs w:val="16"/>
              </w:rPr>
            </w:pPr>
            <w:r w:rsidRPr="007028DE">
              <w:rPr>
                <w:rFonts w:cs="Arial"/>
                <w:sz w:val="16"/>
                <w:szCs w:val="16"/>
              </w:rPr>
              <w:t>Date</w:t>
            </w:r>
          </w:p>
        </w:tc>
        <w:tc>
          <w:tcPr>
            <w:tcW w:w="3341" w:type="dxa"/>
          </w:tcPr>
          <w:p w14:paraId="514FDBFF" w14:textId="2B7C8C38" w:rsidR="00E73EDF" w:rsidRPr="007028DE" w:rsidRDefault="002C6BD2" w:rsidP="00C128E3">
            <w:pPr>
              <w:snapToGrid w:val="0"/>
              <w:spacing w:before="60" w:after="60" w:line="240" w:lineRule="auto"/>
              <w:rPr>
                <w:rFonts w:cs="Arial"/>
                <w:b/>
                <w:bCs/>
                <w:sz w:val="16"/>
                <w:szCs w:val="16"/>
              </w:rPr>
            </w:pPr>
            <w:r w:rsidRPr="009F0C13">
              <w:rPr>
                <w:rFonts w:cs="Arial"/>
                <w:bCs/>
                <w:sz w:val="16"/>
                <w:szCs w:val="16"/>
                <w:lang w:eastAsia="en-US"/>
              </w:rPr>
              <w:t>0..1 multiplicity in S-100 restricted to 1 in S-101</w:t>
            </w:r>
          </w:p>
        </w:tc>
      </w:tr>
      <w:tr w:rsidR="0001045F" w:rsidRPr="007028DE" w14:paraId="29E40610" w14:textId="77777777" w:rsidTr="0050482B">
        <w:trPr>
          <w:trHeight w:val="321"/>
        </w:trPr>
        <w:tc>
          <w:tcPr>
            <w:tcW w:w="1135" w:type="dxa"/>
          </w:tcPr>
          <w:p w14:paraId="133174A7" w14:textId="7CB172AA" w:rsidR="00E81EF1" w:rsidRPr="007028DE" w:rsidRDefault="0001045F" w:rsidP="00C128E3">
            <w:pPr>
              <w:snapToGrid w:val="0"/>
              <w:spacing w:before="60" w:after="60" w:line="240" w:lineRule="auto"/>
              <w:rPr>
                <w:rFonts w:cs="Arial"/>
                <w:sz w:val="16"/>
                <w:szCs w:val="16"/>
              </w:rPr>
            </w:pPr>
            <w:r>
              <w:rPr>
                <w:rFonts w:cs="Arial"/>
                <w:sz w:val="16"/>
                <w:szCs w:val="16"/>
              </w:rPr>
              <w:lastRenderedPageBreak/>
              <w:t>Attribute</w:t>
            </w:r>
          </w:p>
        </w:tc>
        <w:tc>
          <w:tcPr>
            <w:tcW w:w="3079" w:type="dxa"/>
          </w:tcPr>
          <w:p w14:paraId="6B54E82F" w14:textId="530C1D5B" w:rsidR="00E81EF1" w:rsidRPr="007028DE" w:rsidRDefault="00E81EF1" w:rsidP="00C128E3">
            <w:pPr>
              <w:snapToGrid w:val="0"/>
              <w:spacing w:before="60" w:after="60" w:line="240" w:lineRule="auto"/>
              <w:rPr>
                <w:rFonts w:cs="Arial"/>
                <w:sz w:val="16"/>
                <w:szCs w:val="16"/>
              </w:rPr>
            </w:pPr>
            <w:r w:rsidRPr="007028DE">
              <w:rPr>
                <w:rFonts w:cs="Arial"/>
                <w:sz w:val="16"/>
                <w:szCs w:val="16"/>
              </w:rPr>
              <w:t>productIdentifier</w:t>
            </w:r>
          </w:p>
        </w:tc>
        <w:tc>
          <w:tcPr>
            <w:tcW w:w="3541" w:type="dxa"/>
          </w:tcPr>
          <w:p w14:paraId="335C31C9" w14:textId="1F4AC6DB" w:rsidR="00E81EF1" w:rsidRPr="007028DE" w:rsidRDefault="007863CD" w:rsidP="00C128E3">
            <w:pPr>
              <w:snapToGrid w:val="0"/>
              <w:spacing w:before="60" w:after="60" w:line="240" w:lineRule="auto"/>
              <w:jc w:val="left"/>
              <w:rPr>
                <w:rFonts w:cs="Arial"/>
                <w:sz w:val="16"/>
                <w:szCs w:val="16"/>
              </w:rPr>
            </w:pPr>
            <w:r w:rsidRPr="007028DE">
              <w:rPr>
                <w:rFonts w:cs="Arial"/>
                <w:sz w:val="16"/>
                <w:szCs w:val="16"/>
              </w:rPr>
              <w:t>Machine readable unique identifier of a product type</w:t>
            </w:r>
          </w:p>
        </w:tc>
        <w:tc>
          <w:tcPr>
            <w:tcW w:w="825" w:type="dxa"/>
          </w:tcPr>
          <w:p w14:paraId="72EEB645" w14:textId="3F186767" w:rsidR="00E81EF1" w:rsidRPr="007028DE" w:rsidRDefault="00304936" w:rsidP="00C128E3">
            <w:pPr>
              <w:snapToGrid w:val="0"/>
              <w:spacing w:before="60" w:after="60" w:line="240" w:lineRule="auto"/>
              <w:jc w:val="center"/>
              <w:rPr>
                <w:rFonts w:cs="Arial"/>
                <w:sz w:val="16"/>
                <w:szCs w:val="16"/>
              </w:rPr>
            </w:pPr>
            <w:r w:rsidRPr="007028DE">
              <w:rPr>
                <w:rFonts w:cs="Arial"/>
                <w:sz w:val="16"/>
                <w:szCs w:val="16"/>
              </w:rPr>
              <w:t>1</w:t>
            </w:r>
          </w:p>
        </w:tc>
        <w:tc>
          <w:tcPr>
            <w:tcW w:w="2499" w:type="dxa"/>
          </w:tcPr>
          <w:p w14:paraId="3AAC0262" w14:textId="77777777" w:rsidR="00C637F9" w:rsidRPr="007028DE" w:rsidRDefault="00C637F9" w:rsidP="00C128E3">
            <w:pPr>
              <w:snapToGrid w:val="0"/>
              <w:spacing w:before="60" w:after="60" w:line="240" w:lineRule="auto"/>
              <w:jc w:val="left"/>
              <w:rPr>
                <w:rFonts w:cs="Arial"/>
                <w:sz w:val="16"/>
                <w:szCs w:val="16"/>
              </w:rPr>
            </w:pPr>
            <w:r w:rsidRPr="007028DE">
              <w:rPr>
                <w:rFonts w:cs="Arial"/>
                <w:sz w:val="16"/>
                <w:szCs w:val="16"/>
              </w:rPr>
              <w:t>CharacterString</w:t>
            </w:r>
          </w:p>
          <w:p w14:paraId="4AD3757E" w14:textId="27C472A3" w:rsidR="00E81EF1" w:rsidRPr="007028DE" w:rsidRDefault="00C637F9" w:rsidP="007028DE">
            <w:pPr>
              <w:snapToGrid w:val="0"/>
              <w:spacing w:before="60" w:after="60" w:line="240" w:lineRule="auto"/>
              <w:jc w:val="left"/>
              <w:rPr>
                <w:rFonts w:cs="Arial"/>
                <w:sz w:val="16"/>
                <w:szCs w:val="16"/>
              </w:rPr>
            </w:pPr>
            <w:r w:rsidRPr="007028DE">
              <w:rPr>
                <w:rFonts w:cs="Arial"/>
                <w:sz w:val="16"/>
                <w:szCs w:val="16"/>
              </w:rPr>
              <w:t xml:space="preserve">(Restricted to Product ID values from the IHO Product Specification Register, in the IHO Geospatial Information </w:t>
            </w:r>
            <w:r w:rsidR="007028DE">
              <w:rPr>
                <w:rFonts w:cs="Arial"/>
                <w:sz w:val="16"/>
                <w:szCs w:val="16"/>
              </w:rPr>
              <w:t xml:space="preserve">(GI) </w:t>
            </w:r>
            <w:r w:rsidRPr="007028DE">
              <w:rPr>
                <w:rFonts w:cs="Arial"/>
                <w:sz w:val="16"/>
                <w:szCs w:val="16"/>
              </w:rPr>
              <w:t>Registry)</w:t>
            </w:r>
          </w:p>
        </w:tc>
        <w:tc>
          <w:tcPr>
            <w:tcW w:w="3341" w:type="dxa"/>
          </w:tcPr>
          <w:p w14:paraId="2D4F4980" w14:textId="2E7DA467" w:rsidR="00E81EF1" w:rsidRPr="007028DE" w:rsidRDefault="0001045F" w:rsidP="00C128E3">
            <w:pPr>
              <w:snapToGrid w:val="0"/>
              <w:spacing w:before="60" w:after="60" w:line="240" w:lineRule="auto"/>
              <w:jc w:val="left"/>
              <w:rPr>
                <w:rFonts w:cs="Arial"/>
                <w:bCs/>
                <w:sz w:val="16"/>
                <w:szCs w:val="16"/>
              </w:rPr>
            </w:pPr>
            <w:r w:rsidRPr="00B73A79">
              <w:rPr>
                <w:rFonts w:cs="Arial"/>
                <w:bCs/>
                <w:sz w:val="16"/>
                <w:szCs w:val="16"/>
              </w:rPr>
              <w:t>“S-101”</w:t>
            </w:r>
            <w:r>
              <w:rPr>
                <w:rFonts w:cs="Arial"/>
                <w:bCs/>
                <w:sz w:val="16"/>
                <w:szCs w:val="16"/>
              </w:rPr>
              <w:t xml:space="preserve"> (without quotes)</w:t>
            </w:r>
          </w:p>
        </w:tc>
      </w:tr>
      <w:tr w:rsidR="008A3326" w:rsidRPr="007028DE" w14:paraId="2F0E305B" w14:textId="77777777" w:rsidTr="0050482B">
        <w:trPr>
          <w:trHeight w:val="321"/>
        </w:trPr>
        <w:tc>
          <w:tcPr>
            <w:tcW w:w="1135" w:type="dxa"/>
          </w:tcPr>
          <w:p w14:paraId="4635BC35" w14:textId="15BD01AB" w:rsidR="008A3326" w:rsidRPr="007028DE" w:rsidRDefault="008A3326" w:rsidP="00C128E3">
            <w:pPr>
              <w:snapToGrid w:val="0"/>
              <w:spacing w:before="60" w:after="60" w:line="240" w:lineRule="auto"/>
              <w:rPr>
                <w:rFonts w:cs="Arial"/>
                <w:sz w:val="16"/>
                <w:szCs w:val="16"/>
              </w:rPr>
            </w:pPr>
            <w:r w:rsidRPr="007028DE">
              <w:rPr>
                <w:rFonts w:cs="Arial"/>
                <w:sz w:val="16"/>
                <w:szCs w:val="16"/>
              </w:rPr>
              <w:t>Attribute</w:t>
            </w:r>
          </w:p>
        </w:tc>
        <w:tc>
          <w:tcPr>
            <w:tcW w:w="3079" w:type="dxa"/>
          </w:tcPr>
          <w:p w14:paraId="16821898" w14:textId="04C95522" w:rsidR="008A3326" w:rsidRPr="007028DE" w:rsidRDefault="008A3326" w:rsidP="00C128E3">
            <w:pPr>
              <w:snapToGrid w:val="0"/>
              <w:spacing w:before="60" w:after="60" w:line="240" w:lineRule="auto"/>
              <w:rPr>
                <w:rFonts w:cs="Arial"/>
                <w:sz w:val="16"/>
                <w:szCs w:val="16"/>
              </w:rPr>
            </w:pPr>
            <w:r w:rsidRPr="007028DE">
              <w:rPr>
                <w:rFonts w:cs="Arial"/>
                <w:sz w:val="16"/>
                <w:szCs w:val="16"/>
              </w:rPr>
              <w:t>number</w:t>
            </w:r>
          </w:p>
        </w:tc>
        <w:tc>
          <w:tcPr>
            <w:tcW w:w="3541" w:type="dxa"/>
          </w:tcPr>
          <w:p w14:paraId="17F642CF" w14:textId="7E3A6593" w:rsidR="008A3326" w:rsidRPr="007028DE" w:rsidRDefault="008A3326" w:rsidP="00C128E3">
            <w:pPr>
              <w:snapToGrid w:val="0"/>
              <w:spacing w:before="60" w:after="60" w:line="240" w:lineRule="auto"/>
              <w:jc w:val="left"/>
              <w:rPr>
                <w:rFonts w:cs="Arial"/>
                <w:sz w:val="16"/>
                <w:szCs w:val="16"/>
              </w:rPr>
            </w:pPr>
            <w:r w:rsidRPr="007028DE">
              <w:rPr>
                <w:rFonts w:cs="Arial"/>
                <w:sz w:val="16"/>
                <w:szCs w:val="16"/>
              </w:rPr>
              <w:t xml:space="preserve">The number (registry index) used to lookup the product in the </w:t>
            </w:r>
            <w:r w:rsidR="00E06B9A" w:rsidRPr="007028DE">
              <w:rPr>
                <w:rFonts w:cs="Arial"/>
                <w:sz w:val="16"/>
                <w:szCs w:val="16"/>
              </w:rPr>
              <w:t>P</w:t>
            </w:r>
            <w:r w:rsidRPr="007028DE">
              <w:rPr>
                <w:rFonts w:cs="Arial"/>
                <w:sz w:val="16"/>
                <w:szCs w:val="16"/>
              </w:rPr>
              <w:t xml:space="preserve">roduct </w:t>
            </w:r>
            <w:r w:rsidR="00E06B9A" w:rsidRPr="007028DE">
              <w:rPr>
                <w:rFonts w:cs="Arial"/>
                <w:sz w:val="16"/>
                <w:szCs w:val="16"/>
              </w:rPr>
              <w:t>S</w:t>
            </w:r>
            <w:r w:rsidRPr="007028DE">
              <w:rPr>
                <w:rFonts w:cs="Arial"/>
                <w:sz w:val="16"/>
                <w:szCs w:val="16"/>
              </w:rPr>
              <w:t xml:space="preserve">pecification </w:t>
            </w:r>
            <w:r w:rsidR="00E06B9A" w:rsidRPr="007028DE">
              <w:rPr>
                <w:rFonts w:cs="Arial"/>
                <w:sz w:val="16"/>
                <w:szCs w:val="16"/>
              </w:rPr>
              <w:t>Register</w:t>
            </w:r>
          </w:p>
        </w:tc>
        <w:tc>
          <w:tcPr>
            <w:tcW w:w="825" w:type="dxa"/>
          </w:tcPr>
          <w:p w14:paraId="5D6DAC88" w14:textId="0B2A3664" w:rsidR="008A3326" w:rsidRPr="007028DE" w:rsidRDefault="008A3326" w:rsidP="00C128E3">
            <w:pPr>
              <w:snapToGrid w:val="0"/>
              <w:spacing w:before="60" w:after="60" w:line="240" w:lineRule="auto"/>
              <w:jc w:val="center"/>
              <w:rPr>
                <w:rFonts w:cs="Arial"/>
                <w:sz w:val="16"/>
                <w:szCs w:val="16"/>
              </w:rPr>
            </w:pPr>
            <w:r w:rsidRPr="007028DE">
              <w:rPr>
                <w:rFonts w:cs="Arial"/>
                <w:sz w:val="16"/>
                <w:szCs w:val="16"/>
              </w:rPr>
              <w:t>1</w:t>
            </w:r>
          </w:p>
        </w:tc>
        <w:tc>
          <w:tcPr>
            <w:tcW w:w="2499" w:type="dxa"/>
          </w:tcPr>
          <w:p w14:paraId="5380B320" w14:textId="6D75536C" w:rsidR="008A3326" w:rsidRPr="007028DE" w:rsidRDefault="008A3326" w:rsidP="00C128E3">
            <w:pPr>
              <w:snapToGrid w:val="0"/>
              <w:spacing w:before="60" w:after="60" w:line="240" w:lineRule="auto"/>
              <w:rPr>
                <w:rFonts w:cs="Arial"/>
                <w:sz w:val="16"/>
                <w:szCs w:val="16"/>
              </w:rPr>
            </w:pPr>
            <w:r w:rsidRPr="007028DE">
              <w:rPr>
                <w:rFonts w:cs="Arial"/>
                <w:sz w:val="16"/>
                <w:szCs w:val="16"/>
              </w:rPr>
              <w:t>Integer</w:t>
            </w:r>
          </w:p>
        </w:tc>
        <w:tc>
          <w:tcPr>
            <w:tcW w:w="3341" w:type="dxa"/>
          </w:tcPr>
          <w:p w14:paraId="0B64A4AD" w14:textId="366EA24B" w:rsidR="008A3326" w:rsidRPr="007028DE" w:rsidRDefault="008A3326" w:rsidP="00C128E3">
            <w:pPr>
              <w:snapToGrid w:val="0"/>
              <w:spacing w:before="60" w:after="60" w:line="240" w:lineRule="auto"/>
              <w:jc w:val="left"/>
              <w:rPr>
                <w:rFonts w:cs="Arial"/>
                <w:bCs/>
                <w:sz w:val="16"/>
                <w:szCs w:val="16"/>
              </w:rPr>
            </w:pPr>
            <w:r w:rsidRPr="007028DE">
              <w:rPr>
                <w:rFonts w:cs="Arial"/>
                <w:bCs/>
                <w:sz w:val="16"/>
                <w:szCs w:val="16"/>
              </w:rPr>
              <w:t xml:space="preserve">From the Product Specification Register in the IHO Geospatial Information </w:t>
            </w:r>
            <w:r w:rsidR="007028DE">
              <w:rPr>
                <w:rFonts w:cs="Arial"/>
                <w:bCs/>
                <w:sz w:val="16"/>
                <w:szCs w:val="16"/>
              </w:rPr>
              <w:t xml:space="preserve">(GI) </w:t>
            </w:r>
            <w:r w:rsidRPr="007028DE">
              <w:rPr>
                <w:rFonts w:cs="Arial"/>
                <w:bCs/>
                <w:sz w:val="16"/>
                <w:szCs w:val="16"/>
              </w:rPr>
              <w:t>Registry</w:t>
            </w:r>
          </w:p>
        </w:tc>
      </w:tr>
      <w:tr w:rsidR="00241305" w:rsidRPr="007028DE" w14:paraId="1736B440" w14:textId="77777777" w:rsidTr="0050482B">
        <w:trPr>
          <w:trHeight w:val="321"/>
        </w:trPr>
        <w:tc>
          <w:tcPr>
            <w:tcW w:w="1135" w:type="dxa"/>
          </w:tcPr>
          <w:p w14:paraId="1999B7F8" w14:textId="7C1876CC" w:rsidR="009952E2" w:rsidRPr="007028DE" w:rsidRDefault="00BC3507" w:rsidP="00C128E3">
            <w:pPr>
              <w:snapToGrid w:val="0"/>
              <w:spacing w:before="60" w:after="60" w:line="240" w:lineRule="auto"/>
              <w:rPr>
                <w:rFonts w:cs="Arial"/>
                <w:sz w:val="16"/>
                <w:szCs w:val="16"/>
              </w:rPr>
            </w:pPr>
            <w:r w:rsidRPr="007028DE">
              <w:rPr>
                <w:rFonts w:cs="Arial"/>
                <w:sz w:val="16"/>
                <w:szCs w:val="16"/>
              </w:rPr>
              <w:t>Attribute</w:t>
            </w:r>
          </w:p>
        </w:tc>
        <w:tc>
          <w:tcPr>
            <w:tcW w:w="3079" w:type="dxa"/>
          </w:tcPr>
          <w:p w14:paraId="393364A2" w14:textId="7A860EF1" w:rsidR="009952E2" w:rsidRPr="007028DE" w:rsidRDefault="00BC3507" w:rsidP="00C128E3">
            <w:pPr>
              <w:snapToGrid w:val="0"/>
              <w:spacing w:before="60" w:after="60" w:line="240" w:lineRule="auto"/>
              <w:rPr>
                <w:rFonts w:cs="Arial"/>
                <w:sz w:val="16"/>
                <w:szCs w:val="16"/>
              </w:rPr>
            </w:pPr>
            <w:r w:rsidRPr="007028DE">
              <w:rPr>
                <w:rFonts w:cs="Arial"/>
                <w:sz w:val="16"/>
                <w:szCs w:val="16"/>
              </w:rPr>
              <w:t>compliancyCategory</w:t>
            </w:r>
          </w:p>
        </w:tc>
        <w:tc>
          <w:tcPr>
            <w:tcW w:w="3541" w:type="dxa"/>
          </w:tcPr>
          <w:p w14:paraId="03A875E5" w14:textId="5A5870B8" w:rsidR="009952E2" w:rsidRPr="007028DE" w:rsidRDefault="009731E5" w:rsidP="00C128E3">
            <w:pPr>
              <w:snapToGrid w:val="0"/>
              <w:spacing w:before="60" w:after="60" w:line="240" w:lineRule="auto"/>
              <w:jc w:val="left"/>
              <w:rPr>
                <w:rFonts w:cs="Arial"/>
                <w:sz w:val="16"/>
                <w:szCs w:val="16"/>
              </w:rPr>
            </w:pPr>
            <w:r w:rsidRPr="007028DE">
              <w:rPr>
                <w:rFonts w:cs="Arial"/>
                <w:sz w:val="16"/>
                <w:szCs w:val="16"/>
              </w:rPr>
              <w:t>The level of compliance of the Product Specification to S-100</w:t>
            </w:r>
          </w:p>
        </w:tc>
        <w:tc>
          <w:tcPr>
            <w:tcW w:w="825" w:type="dxa"/>
          </w:tcPr>
          <w:p w14:paraId="70BF79E7" w14:textId="17E9A775" w:rsidR="009952E2" w:rsidRPr="007028DE" w:rsidRDefault="007F5602" w:rsidP="00C128E3">
            <w:pPr>
              <w:snapToGrid w:val="0"/>
              <w:spacing w:before="60" w:after="60" w:line="240" w:lineRule="auto"/>
              <w:jc w:val="center"/>
              <w:rPr>
                <w:rFonts w:cs="Arial"/>
                <w:sz w:val="16"/>
                <w:szCs w:val="16"/>
              </w:rPr>
            </w:pPr>
            <w:r w:rsidRPr="007028DE">
              <w:rPr>
                <w:rFonts w:cs="Arial"/>
                <w:sz w:val="16"/>
                <w:szCs w:val="16"/>
              </w:rPr>
              <w:t>1</w:t>
            </w:r>
          </w:p>
        </w:tc>
        <w:tc>
          <w:tcPr>
            <w:tcW w:w="2499" w:type="dxa"/>
          </w:tcPr>
          <w:p w14:paraId="7CB47718" w14:textId="21127430" w:rsidR="009952E2" w:rsidRPr="007028DE" w:rsidRDefault="00BC6888" w:rsidP="00C128E3">
            <w:pPr>
              <w:snapToGrid w:val="0"/>
              <w:spacing w:before="60" w:after="60" w:line="240" w:lineRule="auto"/>
              <w:rPr>
                <w:rFonts w:cs="Arial"/>
                <w:sz w:val="16"/>
                <w:szCs w:val="16"/>
              </w:rPr>
            </w:pPr>
            <w:r w:rsidRPr="007028DE">
              <w:rPr>
                <w:rFonts w:cs="Arial"/>
                <w:sz w:val="16"/>
                <w:szCs w:val="16"/>
              </w:rPr>
              <w:t>S100_CompliancyCategory</w:t>
            </w:r>
          </w:p>
        </w:tc>
        <w:tc>
          <w:tcPr>
            <w:tcW w:w="3341" w:type="dxa"/>
          </w:tcPr>
          <w:p w14:paraId="3249CE61" w14:textId="675B8BC8" w:rsidR="009952E2" w:rsidRPr="007028DE" w:rsidRDefault="0001045F" w:rsidP="00C128E3">
            <w:pPr>
              <w:snapToGrid w:val="0"/>
              <w:spacing w:before="60" w:after="60" w:line="240" w:lineRule="auto"/>
              <w:jc w:val="left"/>
              <w:rPr>
                <w:rFonts w:cs="Arial"/>
                <w:bCs/>
                <w:sz w:val="16"/>
                <w:szCs w:val="16"/>
              </w:rPr>
            </w:pPr>
            <w:r w:rsidRPr="00CA7F2D">
              <w:rPr>
                <w:rFonts w:cs="Arial"/>
                <w:sz w:val="16"/>
                <w:szCs w:val="16"/>
                <w:lang w:eastAsia="en-US"/>
              </w:rPr>
              <w:t>0..</w:t>
            </w:r>
            <w:r>
              <w:rPr>
                <w:rFonts w:cs="Arial"/>
                <w:sz w:val="16"/>
                <w:szCs w:val="16"/>
                <w:lang w:eastAsia="en-US"/>
              </w:rPr>
              <w:t>1</w:t>
            </w:r>
            <w:r w:rsidRPr="00CA7F2D">
              <w:rPr>
                <w:rFonts w:cs="Arial"/>
                <w:sz w:val="16"/>
                <w:szCs w:val="16"/>
                <w:lang w:eastAsia="en-US"/>
              </w:rPr>
              <w:t xml:space="preserve"> multiplicity in S-100 restricted to 1 in S-101</w:t>
            </w:r>
            <w:r>
              <w:rPr>
                <w:rFonts w:cs="Arial"/>
                <w:sz w:val="16"/>
                <w:szCs w:val="16"/>
                <w:lang w:eastAsia="en-US"/>
              </w:rPr>
              <w:t xml:space="preserve">. </w:t>
            </w:r>
            <w:r>
              <w:rPr>
                <w:rFonts w:cs="Arial"/>
                <w:bCs/>
                <w:sz w:val="16"/>
                <w:szCs w:val="16"/>
              </w:rPr>
              <w:t>Needed for S-98 interoperability</w:t>
            </w:r>
          </w:p>
        </w:tc>
      </w:tr>
    </w:tbl>
    <w:p w14:paraId="44AFA2FF" w14:textId="77777777" w:rsidR="00E73EDF" w:rsidRDefault="00E73EDF" w:rsidP="001B75EB">
      <w:pPr>
        <w:spacing w:after="0" w:line="240" w:lineRule="auto"/>
      </w:pPr>
    </w:p>
    <w:p w14:paraId="38DE470D" w14:textId="79C9EADF" w:rsidR="001B75EB" w:rsidRPr="002455BA" w:rsidRDefault="001B75EB" w:rsidP="001B75EB">
      <w:pPr>
        <w:pStyle w:val="Heading4"/>
        <w:tabs>
          <w:tab w:val="clear" w:pos="940"/>
          <w:tab w:val="clear" w:pos="1140"/>
          <w:tab w:val="clear" w:pos="1360"/>
          <w:tab w:val="left" w:pos="993"/>
        </w:tabs>
        <w:spacing w:before="120" w:after="120" w:line="240" w:lineRule="auto"/>
        <w:ind w:left="993" w:hanging="993"/>
      </w:pPr>
      <w:r w:rsidRPr="002455BA">
        <w:t>S100_</w:t>
      </w:r>
      <w:r>
        <w:t>Comp</w:t>
      </w:r>
      <w:r w:rsidR="00641B93">
        <w:t>li</w:t>
      </w:r>
      <w:r>
        <w:t>ancyCategory</w:t>
      </w:r>
    </w:p>
    <w:tbl>
      <w:tblPr>
        <w:tblW w:w="1433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69"/>
        <w:gridCol w:w="3102"/>
        <w:gridCol w:w="3529"/>
        <w:gridCol w:w="830"/>
        <w:gridCol w:w="5704"/>
      </w:tblGrid>
      <w:tr w:rsidR="00BC3507" w:rsidRPr="003A450C" w14:paraId="21BB022A" w14:textId="77777777" w:rsidTr="00A535A0">
        <w:trPr>
          <w:cantSplit/>
        </w:trPr>
        <w:tc>
          <w:tcPr>
            <w:tcW w:w="1169" w:type="dxa"/>
            <w:shd w:val="clear" w:color="auto" w:fill="D9D9D9" w:themeFill="background1" w:themeFillShade="D9"/>
          </w:tcPr>
          <w:p w14:paraId="5403E557" w14:textId="1131CACA" w:rsidR="00BC3507" w:rsidRPr="00AF45B2" w:rsidRDefault="00A4519A" w:rsidP="00C128E3">
            <w:pPr>
              <w:keepNext/>
              <w:keepLines/>
              <w:snapToGrid w:val="0"/>
              <w:spacing w:before="60" w:after="60" w:line="240" w:lineRule="auto"/>
              <w:jc w:val="left"/>
              <w:rPr>
                <w:b/>
                <w:sz w:val="16"/>
                <w:szCs w:val="16"/>
              </w:rPr>
            </w:pPr>
            <w:r>
              <w:rPr>
                <w:b/>
                <w:sz w:val="16"/>
                <w:szCs w:val="16"/>
              </w:rPr>
              <w:t>Item</w:t>
            </w:r>
          </w:p>
        </w:tc>
        <w:tc>
          <w:tcPr>
            <w:tcW w:w="3102" w:type="dxa"/>
            <w:shd w:val="clear" w:color="auto" w:fill="D9D9D9" w:themeFill="background1" w:themeFillShade="D9"/>
          </w:tcPr>
          <w:p w14:paraId="34821113" w14:textId="77777777" w:rsidR="00BC3507" w:rsidRPr="00AF45B2" w:rsidRDefault="00BC3507" w:rsidP="00C128E3">
            <w:pPr>
              <w:keepNext/>
              <w:keepLines/>
              <w:snapToGrid w:val="0"/>
              <w:spacing w:before="60" w:after="60" w:line="240" w:lineRule="auto"/>
              <w:jc w:val="left"/>
              <w:rPr>
                <w:b/>
                <w:sz w:val="16"/>
                <w:szCs w:val="16"/>
              </w:rPr>
            </w:pPr>
            <w:r w:rsidRPr="00AF45B2">
              <w:rPr>
                <w:b/>
                <w:sz w:val="16"/>
                <w:szCs w:val="16"/>
              </w:rPr>
              <w:t>Name</w:t>
            </w:r>
          </w:p>
        </w:tc>
        <w:tc>
          <w:tcPr>
            <w:tcW w:w="3529" w:type="dxa"/>
            <w:shd w:val="clear" w:color="auto" w:fill="D9D9D9" w:themeFill="background1" w:themeFillShade="D9"/>
          </w:tcPr>
          <w:p w14:paraId="7CD5D0E7" w14:textId="77777777" w:rsidR="00BC3507" w:rsidRPr="00AF45B2" w:rsidRDefault="00BC3507" w:rsidP="00C128E3">
            <w:pPr>
              <w:keepNext/>
              <w:keepLines/>
              <w:snapToGrid w:val="0"/>
              <w:spacing w:before="60" w:after="60" w:line="240" w:lineRule="auto"/>
              <w:jc w:val="left"/>
              <w:rPr>
                <w:b/>
                <w:sz w:val="16"/>
                <w:szCs w:val="16"/>
              </w:rPr>
            </w:pPr>
            <w:r w:rsidRPr="00AF45B2">
              <w:rPr>
                <w:b/>
                <w:sz w:val="16"/>
                <w:szCs w:val="16"/>
              </w:rPr>
              <w:t>Description</w:t>
            </w:r>
          </w:p>
        </w:tc>
        <w:tc>
          <w:tcPr>
            <w:tcW w:w="830" w:type="dxa"/>
            <w:shd w:val="clear" w:color="auto" w:fill="D9D9D9" w:themeFill="background1" w:themeFillShade="D9"/>
          </w:tcPr>
          <w:p w14:paraId="31BC274E" w14:textId="77777777" w:rsidR="00BC3507" w:rsidRPr="003A450C" w:rsidRDefault="00BC3507" w:rsidP="00C128E3">
            <w:pPr>
              <w:keepNext/>
              <w:keepLines/>
              <w:snapToGrid w:val="0"/>
              <w:spacing w:before="60" w:after="60" w:line="240" w:lineRule="auto"/>
              <w:jc w:val="center"/>
              <w:rPr>
                <w:b/>
                <w:sz w:val="16"/>
                <w:szCs w:val="16"/>
              </w:rPr>
            </w:pPr>
            <w:r w:rsidRPr="003A450C">
              <w:rPr>
                <w:b/>
                <w:sz w:val="16"/>
                <w:szCs w:val="16"/>
              </w:rPr>
              <w:t>Code</w:t>
            </w:r>
          </w:p>
        </w:tc>
        <w:tc>
          <w:tcPr>
            <w:tcW w:w="5704" w:type="dxa"/>
            <w:shd w:val="clear" w:color="auto" w:fill="D9D9D9" w:themeFill="background1" w:themeFillShade="D9"/>
          </w:tcPr>
          <w:p w14:paraId="1A3C98B4" w14:textId="77777777" w:rsidR="00BC3507" w:rsidRPr="003A450C" w:rsidRDefault="00BC3507" w:rsidP="00C128E3">
            <w:pPr>
              <w:keepNext/>
              <w:keepLines/>
              <w:snapToGrid w:val="0"/>
              <w:spacing w:before="60" w:after="60" w:line="240" w:lineRule="auto"/>
              <w:jc w:val="left"/>
              <w:rPr>
                <w:b/>
                <w:sz w:val="16"/>
                <w:szCs w:val="16"/>
              </w:rPr>
            </w:pPr>
            <w:r w:rsidRPr="003A450C">
              <w:rPr>
                <w:b/>
                <w:sz w:val="16"/>
                <w:szCs w:val="16"/>
              </w:rPr>
              <w:t>Remarks</w:t>
            </w:r>
          </w:p>
        </w:tc>
      </w:tr>
      <w:tr w:rsidR="00BC3507" w:rsidRPr="003A450C" w14:paraId="1D0F3E52" w14:textId="77777777" w:rsidTr="00A535A0">
        <w:trPr>
          <w:cantSplit/>
        </w:trPr>
        <w:tc>
          <w:tcPr>
            <w:tcW w:w="1169" w:type="dxa"/>
          </w:tcPr>
          <w:p w14:paraId="1E4ED7C2" w14:textId="77777777" w:rsidR="00BC3507" w:rsidRPr="00AF45B2" w:rsidRDefault="00BC3507" w:rsidP="00C128E3">
            <w:pPr>
              <w:snapToGrid w:val="0"/>
              <w:spacing w:before="60" w:after="60" w:line="240" w:lineRule="auto"/>
              <w:jc w:val="left"/>
              <w:rPr>
                <w:sz w:val="16"/>
                <w:szCs w:val="16"/>
              </w:rPr>
            </w:pPr>
            <w:r w:rsidRPr="00AF45B2">
              <w:rPr>
                <w:sz w:val="16"/>
                <w:szCs w:val="16"/>
              </w:rPr>
              <w:t>Enumeration</w:t>
            </w:r>
          </w:p>
        </w:tc>
        <w:tc>
          <w:tcPr>
            <w:tcW w:w="3102" w:type="dxa"/>
          </w:tcPr>
          <w:p w14:paraId="51B7E06D" w14:textId="77777777" w:rsidR="00BC3507" w:rsidRPr="00AF45B2" w:rsidRDefault="00BC3507" w:rsidP="00C128E3">
            <w:pPr>
              <w:snapToGrid w:val="0"/>
              <w:spacing w:before="60" w:after="60" w:line="240" w:lineRule="auto"/>
              <w:jc w:val="left"/>
              <w:rPr>
                <w:sz w:val="16"/>
                <w:szCs w:val="16"/>
              </w:rPr>
            </w:pPr>
            <w:r w:rsidRPr="00AF45B2">
              <w:rPr>
                <w:sz w:val="16"/>
                <w:szCs w:val="16"/>
              </w:rPr>
              <w:t>S100_CompliancyCategory</w:t>
            </w:r>
          </w:p>
        </w:tc>
        <w:tc>
          <w:tcPr>
            <w:tcW w:w="3529" w:type="dxa"/>
          </w:tcPr>
          <w:p w14:paraId="1629A338" w14:textId="77777777" w:rsidR="00BC3507" w:rsidRPr="00AF45B2" w:rsidRDefault="00BC3507" w:rsidP="00C128E3">
            <w:pPr>
              <w:snapToGrid w:val="0"/>
              <w:spacing w:before="60" w:after="60" w:line="240" w:lineRule="auto"/>
              <w:jc w:val="left"/>
              <w:rPr>
                <w:sz w:val="16"/>
                <w:szCs w:val="16"/>
              </w:rPr>
            </w:pPr>
          </w:p>
        </w:tc>
        <w:tc>
          <w:tcPr>
            <w:tcW w:w="830" w:type="dxa"/>
          </w:tcPr>
          <w:p w14:paraId="56676B37" w14:textId="77777777" w:rsidR="00BC3507" w:rsidRPr="003A450C" w:rsidRDefault="00BC3507" w:rsidP="00C128E3">
            <w:pPr>
              <w:snapToGrid w:val="0"/>
              <w:spacing w:before="60" w:after="60" w:line="240" w:lineRule="auto"/>
              <w:jc w:val="center"/>
              <w:rPr>
                <w:sz w:val="16"/>
                <w:szCs w:val="16"/>
              </w:rPr>
            </w:pPr>
            <w:r w:rsidRPr="003A450C">
              <w:rPr>
                <w:sz w:val="16"/>
                <w:szCs w:val="16"/>
              </w:rPr>
              <w:t>-</w:t>
            </w:r>
          </w:p>
        </w:tc>
        <w:tc>
          <w:tcPr>
            <w:tcW w:w="5704" w:type="dxa"/>
          </w:tcPr>
          <w:p w14:paraId="58890EF2" w14:textId="52447621" w:rsidR="00BC3507" w:rsidRPr="003A450C" w:rsidRDefault="0001045F" w:rsidP="00C128E3">
            <w:pPr>
              <w:snapToGrid w:val="0"/>
              <w:spacing w:before="60" w:after="60" w:line="240" w:lineRule="auto"/>
              <w:jc w:val="left"/>
              <w:rPr>
                <w:sz w:val="16"/>
                <w:szCs w:val="16"/>
              </w:rPr>
            </w:pPr>
            <w:r>
              <w:rPr>
                <w:rFonts w:cs="Arial"/>
                <w:bCs/>
                <w:sz w:val="16"/>
                <w:szCs w:val="16"/>
              </w:rPr>
              <w:t>All S-101 products fully conforming to this Product Specification would be category3 or category4. (S-101 is expected to be category4, but the requirements for harmonized display are being determined, so category3 is provisionally retained to allow for potential divergences between S-101 and those requirements while both specifications are being finalised. In the absence of specific guidance to the contrary from the S-101 project team use category4)</w:t>
            </w:r>
          </w:p>
        </w:tc>
      </w:tr>
      <w:tr w:rsidR="00BC3507" w:rsidRPr="003A450C" w14:paraId="11B9AE63" w14:textId="77777777" w:rsidTr="00A535A0">
        <w:trPr>
          <w:cantSplit/>
        </w:trPr>
        <w:tc>
          <w:tcPr>
            <w:tcW w:w="1169" w:type="dxa"/>
          </w:tcPr>
          <w:p w14:paraId="09B74275" w14:textId="77777777" w:rsidR="00BC3507" w:rsidRPr="00AF45B2" w:rsidRDefault="00BC3507" w:rsidP="00C128E3">
            <w:pPr>
              <w:snapToGrid w:val="0"/>
              <w:spacing w:before="60" w:after="60" w:line="240" w:lineRule="auto"/>
              <w:jc w:val="left"/>
              <w:rPr>
                <w:sz w:val="16"/>
                <w:szCs w:val="16"/>
              </w:rPr>
            </w:pPr>
            <w:r w:rsidRPr="00AF45B2">
              <w:rPr>
                <w:sz w:val="16"/>
                <w:szCs w:val="16"/>
              </w:rPr>
              <w:t>Value</w:t>
            </w:r>
          </w:p>
        </w:tc>
        <w:tc>
          <w:tcPr>
            <w:tcW w:w="3102" w:type="dxa"/>
          </w:tcPr>
          <w:p w14:paraId="567D2C63" w14:textId="77777777" w:rsidR="00BC3507" w:rsidRPr="00AF45B2" w:rsidRDefault="00BC3507" w:rsidP="00C128E3">
            <w:pPr>
              <w:snapToGrid w:val="0"/>
              <w:spacing w:before="60" w:after="60" w:line="240" w:lineRule="auto"/>
              <w:jc w:val="left"/>
              <w:rPr>
                <w:sz w:val="16"/>
                <w:szCs w:val="16"/>
              </w:rPr>
            </w:pPr>
            <w:r w:rsidRPr="00AF45B2">
              <w:rPr>
                <w:sz w:val="16"/>
                <w:szCs w:val="16"/>
              </w:rPr>
              <w:t>category3</w:t>
            </w:r>
          </w:p>
        </w:tc>
        <w:tc>
          <w:tcPr>
            <w:tcW w:w="3529" w:type="dxa"/>
          </w:tcPr>
          <w:p w14:paraId="1B1CC069" w14:textId="77777777" w:rsidR="00BC3507" w:rsidRPr="00AF45B2" w:rsidRDefault="00BC3507" w:rsidP="00C128E3">
            <w:pPr>
              <w:snapToGrid w:val="0"/>
              <w:spacing w:before="60" w:after="60" w:line="240" w:lineRule="auto"/>
              <w:jc w:val="left"/>
              <w:rPr>
                <w:sz w:val="16"/>
                <w:szCs w:val="16"/>
              </w:rPr>
            </w:pPr>
            <w:r w:rsidRPr="00AF45B2">
              <w:rPr>
                <w:sz w:val="16"/>
                <w:szCs w:val="16"/>
              </w:rPr>
              <w:t>IHO S-100 compliant with standard encoding</w:t>
            </w:r>
          </w:p>
        </w:tc>
        <w:tc>
          <w:tcPr>
            <w:tcW w:w="830" w:type="dxa"/>
          </w:tcPr>
          <w:p w14:paraId="390E4BF2" w14:textId="60A77A77" w:rsidR="00BC3507" w:rsidRPr="003A450C" w:rsidRDefault="004D0544" w:rsidP="00C128E3">
            <w:pPr>
              <w:snapToGrid w:val="0"/>
              <w:spacing w:before="60" w:after="60" w:line="240" w:lineRule="auto"/>
              <w:jc w:val="center"/>
              <w:rPr>
                <w:sz w:val="16"/>
                <w:szCs w:val="16"/>
              </w:rPr>
            </w:pPr>
            <w:r>
              <w:rPr>
                <w:sz w:val="16"/>
                <w:szCs w:val="16"/>
              </w:rPr>
              <w:t>3</w:t>
            </w:r>
          </w:p>
        </w:tc>
        <w:tc>
          <w:tcPr>
            <w:tcW w:w="5704" w:type="dxa"/>
          </w:tcPr>
          <w:p w14:paraId="7484478C" w14:textId="77777777" w:rsidR="00BC3507" w:rsidRPr="003A450C" w:rsidRDefault="00BC3507" w:rsidP="00C128E3">
            <w:pPr>
              <w:snapToGrid w:val="0"/>
              <w:spacing w:before="60" w:after="60" w:line="240" w:lineRule="auto"/>
              <w:jc w:val="left"/>
              <w:rPr>
                <w:sz w:val="16"/>
                <w:szCs w:val="16"/>
              </w:rPr>
            </w:pPr>
          </w:p>
        </w:tc>
      </w:tr>
      <w:tr w:rsidR="00BC3507" w:rsidRPr="003A450C" w14:paraId="58FD71FB" w14:textId="77777777" w:rsidTr="00A535A0">
        <w:trPr>
          <w:cantSplit/>
        </w:trPr>
        <w:tc>
          <w:tcPr>
            <w:tcW w:w="1169" w:type="dxa"/>
          </w:tcPr>
          <w:p w14:paraId="1B63CE6E" w14:textId="77777777" w:rsidR="00BC3507" w:rsidRPr="00AF45B2" w:rsidRDefault="00BC3507" w:rsidP="00C128E3">
            <w:pPr>
              <w:snapToGrid w:val="0"/>
              <w:spacing w:before="60" w:after="60" w:line="240" w:lineRule="auto"/>
              <w:jc w:val="left"/>
              <w:rPr>
                <w:sz w:val="16"/>
                <w:szCs w:val="16"/>
              </w:rPr>
            </w:pPr>
            <w:r w:rsidRPr="00AF45B2">
              <w:rPr>
                <w:sz w:val="16"/>
                <w:szCs w:val="16"/>
              </w:rPr>
              <w:t>Value</w:t>
            </w:r>
          </w:p>
        </w:tc>
        <w:tc>
          <w:tcPr>
            <w:tcW w:w="3102" w:type="dxa"/>
          </w:tcPr>
          <w:p w14:paraId="5EF309DB" w14:textId="77777777" w:rsidR="00BC3507" w:rsidRPr="00AF45B2" w:rsidRDefault="00BC3507" w:rsidP="00C128E3">
            <w:pPr>
              <w:snapToGrid w:val="0"/>
              <w:spacing w:before="60" w:after="60" w:line="240" w:lineRule="auto"/>
              <w:jc w:val="left"/>
              <w:rPr>
                <w:sz w:val="16"/>
                <w:szCs w:val="16"/>
              </w:rPr>
            </w:pPr>
            <w:r w:rsidRPr="00AF45B2">
              <w:rPr>
                <w:sz w:val="16"/>
                <w:szCs w:val="16"/>
              </w:rPr>
              <w:t>category4</w:t>
            </w:r>
          </w:p>
        </w:tc>
        <w:tc>
          <w:tcPr>
            <w:tcW w:w="3529" w:type="dxa"/>
          </w:tcPr>
          <w:p w14:paraId="2CCE03BB" w14:textId="77777777" w:rsidR="00BC3507" w:rsidRPr="00AF45B2" w:rsidRDefault="00BC3507" w:rsidP="00C128E3">
            <w:pPr>
              <w:snapToGrid w:val="0"/>
              <w:spacing w:before="60" w:after="60" w:line="240" w:lineRule="auto"/>
              <w:jc w:val="left"/>
              <w:rPr>
                <w:sz w:val="16"/>
                <w:szCs w:val="16"/>
              </w:rPr>
            </w:pPr>
            <w:r w:rsidRPr="00AF45B2">
              <w:rPr>
                <w:sz w:val="16"/>
                <w:szCs w:val="16"/>
              </w:rPr>
              <w:t>IHO S-100 and IMO harmonized display compliant</w:t>
            </w:r>
          </w:p>
        </w:tc>
        <w:tc>
          <w:tcPr>
            <w:tcW w:w="830" w:type="dxa"/>
          </w:tcPr>
          <w:p w14:paraId="7671E95C" w14:textId="141217C7" w:rsidR="00BC3507" w:rsidRPr="003A450C" w:rsidRDefault="004D0544" w:rsidP="00C128E3">
            <w:pPr>
              <w:snapToGrid w:val="0"/>
              <w:spacing w:before="60" w:after="60" w:line="240" w:lineRule="auto"/>
              <w:jc w:val="center"/>
              <w:rPr>
                <w:sz w:val="16"/>
                <w:szCs w:val="16"/>
              </w:rPr>
            </w:pPr>
            <w:r>
              <w:rPr>
                <w:sz w:val="16"/>
                <w:szCs w:val="16"/>
              </w:rPr>
              <w:t>4</w:t>
            </w:r>
          </w:p>
        </w:tc>
        <w:tc>
          <w:tcPr>
            <w:tcW w:w="5704" w:type="dxa"/>
          </w:tcPr>
          <w:p w14:paraId="0B1252C1" w14:textId="77777777" w:rsidR="00BC3507" w:rsidRPr="003A450C" w:rsidRDefault="00BC3507" w:rsidP="00C128E3">
            <w:pPr>
              <w:snapToGrid w:val="0"/>
              <w:spacing w:before="60" w:after="60" w:line="240" w:lineRule="auto"/>
              <w:jc w:val="left"/>
              <w:rPr>
                <w:sz w:val="16"/>
                <w:szCs w:val="16"/>
              </w:rPr>
            </w:pPr>
          </w:p>
        </w:tc>
      </w:tr>
    </w:tbl>
    <w:p w14:paraId="245CC0ED" w14:textId="77777777" w:rsidR="009952E2" w:rsidRPr="00F7772D" w:rsidRDefault="009952E2" w:rsidP="001B75EB">
      <w:pPr>
        <w:spacing w:after="0" w:line="240" w:lineRule="auto"/>
      </w:pPr>
    </w:p>
    <w:p w14:paraId="178BBF57" w14:textId="5E8BDBD3" w:rsidR="00962982" w:rsidRPr="00F7772D" w:rsidRDefault="00962982" w:rsidP="001B75EB">
      <w:pPr>
        <w:pStyle w:val="Heading4"/>
        <w:tabs>
          <w:tab w:val="clear" w:pos="940"/>
          <w:tab w:val="clear" w:pos="1140"/>
          <w:tab w:val="clear" w:pos="1360"/>
          <w:tab w:val="left" w:pos="993"/>
        </w:tabs>
        <w:spacing w:before="120" w:after="120" w:line="240" w:lineRule="auto"/>
        <w:ind w:left="993" w:hanging="993"/>
      </w:pPr>
      <w:r w:rsidRPr="00F7772D">
        <w:t>S100_ProtectionScheme</w:t>
      </w:r>
    </w:p>
    <w:tbl>
      <w:tblPr>
        <w:tblW w:w="1433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179"/>
        <w:gridCol w:w="3128"/>
        <w:gridCol w:w="3559"/>
        <w:gridCol w:w="837"/>
        <w:gridCol w:w="5631"/>
      </w:tblGrid>
      <w:tr w:rsidR="00F7772D" w:rsidRPr="00F7772D" w14:paraId="6C41154F" w14:textId="77777777" w:rsidTr="001B75EB">
        <w:trPr>
          <w:cantSplit/>
        </w:trPr>
        <w:tc>
          <w:tcPr>
            <w:tcW w:w="1134" w:type="dxa"/>
            <w:shd w:val="clear" w:color="auto" w:fill="D9D9D9" w:themeFill="background1" w:themeFillShade="D9"/>
            <w:tcMar>
              <w:top w:w="0" w:type="dxa"/>
              <w:bottom w:w="0" w:type="dxa"/>
            </w:tcMar>
            <w:vAlign w:val="center"/>
          </w:tcPr>
          <w:p w14:paraId="67382553" w14:textId="3E3D6772" w:rsidR="00D85821" w:rsidRPr="00F7772D" w:rsidRDefault="00A4519A" w:rsidP="00C128E3">
            <w:pPr>
              <w:suppressAutoHyphens/>
              <w:snapToGrid w:val="0"/>
              <w:spacing w:before="60" w:after="60" w:line="240" w:lineRule="auto"/>
              <w:rPr>
                <w:b/>
                <w:sz w:val="16"/>
                <w:szCs w:val="16"/>
                <w:lang w:eastAsia="ar-SA"/>
              </w:rPr>
            </w:pPr>
            <w:r>
              <w:rPr>
                <w:b/>
                <w:sz w:val="16"/>
                <w:szCs w:val="16"/>
                <w:lang w:eastAsia="ar-SA"/>
              </w:rPr>
              <w:t>Item</w:t>
            </w:r>
          </w:p>
        </w:tc>
        <w:tc>
          <w:tcPr>
            <w:tcW w:w="3006" w:type="dxa"/>
            <w:shd w:val="clear" w:color="auto" w:fill="D9D9D9" w:themeFill="background1" w:themeFillShade="D9"/>
            <w:tcMar>
              <w:top w:w="0" w:type="dxa"/>
              <w:bottom w:w="0" w:type="dxa"/>
            </w:tcMar>
            <w:vAlign w:val="center"/>
          </w:tcPr>
          <w:p w14:paraId="6FFCCE3F" w14:textId="77777777" w:rsidR="00D85821" w:rsidRPr="00F7772D" w:rsidRDefault="00D85821" w:rsidP="00C128E3">
            <w:pPr>
              <w:suppressAutoHyphens/>
              <w:snapToGrid w:val="0"/>
              <w:spacing w:before="60" w:after="60" w:line="240" w:lineRule="auto"/>
              <w:rPr>
                <w:b/>
                <w:sz w:val="16"/>
                <w:szCs w:val="16"/>
                <w:lang w:eastAsia="ar-SA"/>
              </w:rPr>
            </w:pPr>
            <w:r w:rsidRPr="00F7772D">
              <w:rPr>
                <w:b/>
                <w:sz w:val="16"/>
                <w:szCs w:val="16"/>
                <w:lang w:eastAsia="ar-SA"/>
              </w:rPr>
              <w:t>Name</w:t>
            </w:r>
          </w:p>
        </w:tc>
        <w:tc>
          <w:tcPr>
            <w:tcW w:w="3420" w:type="dxa"/>
            <w:shd w:val="clear" w:color="auto" w:fill="D9D9D9" w:themeFill="background1" w:themeFillShade="D9"/>
            <w:tcMar>
              <w:top w:w="0" w:type="dxa"/>
              <w:bottom w:w="0" w:type="dxa"/>
            </w:tcMar>
            <w:vAlign w:val="center"/>
          </w:tcPr>
          <w:p w14:paraId="508132B5" w14:textId="77777777" w:rsidR="00D85821" w:rsidRPr="00F7772D" w:rsidRDefault="00D85821" w:rsidP="00C128E3">
            <w:pPr>
              <w:suppressAutoHyphens/>
              <w:snapToGrid w:val="0"/>
              <w:spacing w:before="60" w:after="60" w:line="240" w:lineRule="auto"/>
              <w:rPr>
                <w:b/>
                <w:sz w:val="16"/>
                <w:szCs w:val="16"/>
                <w:lang w:eastAsia="ar-SA"/>
              </w:rPr>
            </w:pPr>
            <w:r w:rsidRPr="00F7772D">
              <w:rPr>
                <w:b/>
                <w:sz w:val="16"/>
                <w:szCs w:val="16"/>
                <w:lang w:eastAsia="ar-SA"/>
              </w:rPr>
              <w:t>Description</w:t>
            </w:r>
          </w:p>
        </w:tc>
        <w:tc>
          <w:tcPr>
            <w:tcW w:w="804" w:type="dxa"/>
            <w:shd w:val="clear" w:color="auto" w:fill="D9D9D9" w:themeFill="background1" w:themeFillShade="D9"/>
          </w:tcPr>
          <w:p w14:paraId="07833248" w14:textId="77777777" w:rsidR="00D85821" w:rsidRPr="00F7772D" w:rsidRDefault="00D85821" w:rsidP="00C128E3">
            <w:pPr>
              <w:suppressAutoHyphens/>
              <w:snapToGrid w:val="0"/>
              <w:spacing w:before="60" w:after="60" w:line="240" w:lineRule="auto"/>
              <w:jc w:val="center"/>
              <w:rPr>
                <w:b/>
                <w:sz w:val="16"/>
                <w:szCs w:val="16"/>
                <w:lang w:eastAsia="ar-SA"/>
              </w:rPr>
            </w:pPr>
            <w:r w:rsidRPr="00F7772D">
              <w:rPr>
                <w:b/>
                <w:sz w:val="16"/>
                <w:szCs w:val="16"/>
              </w:rPr>
              <w:t>Code</w:t>
            </w:r>
          </w:p>
        </w:tc>
        <w:tc>
          <w:tcPr>
            <w:tcW w:w="5411" w:type="dxa"/>
            <w:shd w:val="clear" w:color="auto" w:fill="D9D9D9" w:themeFill="background1" w:themeFillShade="D9"/>
            <w:tcMar>
              <w:top w:w="0" w:type="dxa"/>
              <w:bottom w:w="0" w:type="dxa"/>
            </w:tcMar>
            <w:vAlign w:val="center"/>
          </w:tcPr>
          <w:p w14:paraId="0163C9CB" w14:textId="77777777" w:rsidR="00D85821" w:rsidRPr="00F7772D" w:rsidRDefault="00D85821" w:rsidP="00C128E3">
            <w:pPr>
              <w:suppressAutoHyphens/>
              <w:snapToGrid w:val="0"/>
              <w:spacing w:before="60" w:after="60" w:line="240" w:lineRule="auto"/>
              <w:rPr>
                <w:b/>
                <w:sz w:val="16"/>
                <w:szCs w:val="16"/>
                <w:lang w:eastAsia="ar-SA"/>
              </w:rPr>
            </w:pPr>
            <w:r w:rsidRPr="00F7772D">
              <w:rPr>
                <w:b/>
                <w:sz w:val="16"/>
                <w:szCs w:val="16"/>
                <w:lang w:eastAsia="ar-SA"/>
              </w:rPr>
              <w:t>Remarks</w:t>
            </w:r>
          </w:p>
        </w:tc>
      </w:tr>
      <w:tr w:rsidR="00F7772D" w:rsidRPr="00F7772D" w14:paraId="0FB0D3E3" w14:textId="77777777" w:rsidTr="001B75EB">
        <w:trPr>
          <w:cantSplit/>
        </w:trPr>
        <w:tc>
          <w:tcPr>
            <w:tcW w:w="1134" w:type="dxa"/>
            <w:tcMar>
              <w:top w:w="0" w:type="dxa"/>
              <w:bottom w:w="0" w:type="dxa"/>
            </w:tcMar>
          </w:tcPr>
          <w:p w14:paraId="17DB6A1E" w14:textId="77777777" w:rsidR="00D85821" w:rsidRPr="00F7772D" w:rsidRDefault="00D85821" w:rsidP="00C128E3">
            <w:pPr>
              <w:suppressAutoHyphens/>
              <w:snapToGrid w:val="0"/>
              <w:spacing w:before="60" w:after="60" w:line="240" w:lineRule="auto"/>
              <w:rPr>
                <w:sz w:val="16"/>
                <w:szCs w:val="16"/>
                <w:lang w:eastAsia="ar-SA"/>
              </w:rPr>
            </w:pPr>
            <w:r w:rsidRPr="00F7772D">
              <w:rPr>
                <w:sz w:val="16"/>
                <w:szCs w:val="16"/>
              </w:rPr>
              <w:t>Enumeration</w:t>
            </w:r>
          </w:p>
        </w:tc>
        <w:tc>
          <w:tcPr>
            <w:tcW w:w="3006" w:type="dxa"/>
            <w:tcMar>
              <w:top w:w="0" w:type="dxa"/>
              <w:bottom w:w="0" w:type="dxa"/>
            </w:tcMar>
          </w:tcPr>
          <w:p w14:paraId="5782CE00" w14:textId="54EFB25D" w:rsidR="00D85821" w:rsidRPr="00F7772D" w:rsidRDefault="00D85821" w:rsidP="00C128E3">
            <w:pPr>
              <w:suppressAutoHyphens/>
              <w:snapToGrid w:val="0"/>
              <w:spacing w:before="60" w:after="60" w:line="240" w:lineRule="auto"/>
              <w:rPr>
                <w:sz w:val="16"/>
                <w:szCs w:val="16"/>
                <w:lang w:eastAsia="ar-SA"/>
              </w:rPr>
            </w:pPr>
            <w:r w:rsidRPr="00F7772D">
              <w:rPr>
                <w:sz w:val="16"/>
                <w:szCs w:val="16"/>
              </w:rPr>
              <w:t>S100_ProtectionScheme</w:t>
            </w:r>
          </w:p>
        </w:tc>
        <w:tc>
          <w:tcPr>
            <w:tcW w:w="3420" w:type="dxa"/>
            <w:tcMar>
              <w:top w:w="0" w:type="dxa"/>
              <w:bottom w:w="0" w:type="dxa"/>
            </w:tcMar>
          </w:tcPr>
          <w:p w14:paraId="5025AC51" w14:textId="667FE2B0" w:rsidR="00D85821" w:rsidRPr="00F7772D" w:rsidRDefault="00D85821" w:rsidP="00C128E3">
            <w:pPr>
              <w:suppressAutoHyphens/>
              <w:snapToGrid w:val="0"/>
              <w:spacing w:before="60" w:after="60" w:line="240" w:lineRule="auto"/>
              <w:jc w:val="left"/>
              <w:rPr>
                <w:sz w:val="16"/>
                <w:szCs w:val="16"/>
                <w:lang w:eastAsia="ar-SA"/>
              </w:rPr>
            </w:pPr>
            <w:r w:rsidRPr="00F7772D">
              <w:rPr>
                <w:sz w:val="16"/>
                <w:szCs w:val="16"/>
              </w:rPr>
              <w:t>Data protection schemes</w:t>
            </w:r>
          </w:p>
        </w:tc>
        <w:tc>
          <w:tcPr>
            <w:tcW w:w="804" w:type="dxa"/>
          </w:tcPr>
          <w:p w14:paraId="505082DB" w14:textId="4D4B0927" w:rsidR="00D85821" w:rsidRPr="00F7772D" w:rsidRDefault="00D85821" w:rsidP="00C128E3">
            <w:pPr>
              <w:suppressAutoHyphens/>
              <w:snapToGrid w:val="0"/>
              <w:spacing w:before="60" w:after="60" w:line="240" w:lineRule="auto"/>
              <w:jc w:val="center"/>
              <w:rPr>
                <w:sz w:val="16"/>
                <w:szCs w:val="16"/>
              </w:rPr>
            </w:pPr>
            <w:r w:rsidRPr="00F7772D">
              <w:rPr>
                <w:sz w:val="16"/>
                <w:szCs w:val="16"/>
              </w:rPr>
              <w:t>-</w:t>
            </w:r>
          </w:p>
        </w:tc>
        <w:tc>
          <w:tcPr>
            <w:tcW w:w="5411" w:type="dxa"/>
            <w:tcMar>
              <w:top w:w="0" w:type="dxa"/>
              <w:bottom w:w="0" w:type="dxa"/>
            </w:tcMar>
          </w:tcPr>
          <w:p w14:paraId="3F7BE945" w14:textId="651150EC" w:rsidR="00D85821" w:rsidRPr="00F7772D" w:rsidRDefault="00D85821" w:rsidP="00C128E3">
            <w:pPr>
              <w:suppressAutoHyphens/>
              <w:snapToGrid w:val="0"/>
              <w:spacing w:before="60" w:after="60" w:line="240" w:lineRule="auto"/>
              <w:rPr>
                <w:sz w:val="16"/>
                <w:szCs w:val="16"/>
                <w:lang w:eastAsia="ar-SA"/>
              </w:rPr>
            </w:pPr>
            <w:r w:rsidRPr="00F7772D">
              <w:rPr>
                <w:sz w:val="16"/>
                <w:szCs w:val="16"/>
              </w:rPr>
              <w:t>-</w:t>
            </w:r>
          </w:p>
        </w:tc>
      </w:tr>
      <w:tr w:rsidR="00F7772D" w:rsidRPr="00F7772D" w14:paraId="66CD1483" w14:textId="77777777" w:rsidTr="001B75EB">
        <w:trPr>
          <w:cantSplit/>
        </w:trPr>
        <w:tc>
          <w:tcPr>
            <w:tcW w:w="1134" w:type="dxa"/>
            <w:tcMar>
              <w:top w:w="0" w:type="dxa"/>
              <w:bottom w:w="0" w:type="dxa"/>
            </w:tcMar>
          </w:tcPr>
          <w:p w14:paraId="0DBD5A73" w14:textId="77777777" w:rsidR="00F7772D" w:rsidRPr="00F7772D" w:rsidRDefault="00F7772D" w:rsidP="00C128E3">
            <w:pPr>
              <w:suppressAutoHyphens/>
              <w:snapToGrid w:val="0"/>
              <w:spacing w:before="60" w:after="60" w:line="240" w:lineRule="auto"/>
              <w:rPr>
                <w:sz w:val="16"/>
                <w:szCs w:val="16"/>
                <w:lang w:eastAsia="ar-SA"/>
              </w:rPr>
            </w:pPr>
            <w:r w:rsidRPr="00F7772D">
              <w:rPr>
                <w:sz w:val="16"/>
                <w:szCs w:val="16"/>
              </w:rPr>
              <w:t>Value</w:t>
            </w:r>
          </w:p>
        </w:tc>
        <w:tc>
          <w:tcPr>
            <w:tcW w:w="3006" w:type="dxa"/>
            <w:tcMar>
              <w:top w:w="0" w:type="dxa"/>
              <w:bottom w:w="0" w:type="dxa"/>
            </w:tcMar>
          </w:tcPr>
          <w:p w14:paraId="34439CFC" w14:textId="2774B96A" w:rsidR="00F7772D" w:rsidRPr="00F7772D" w:rsidRDefault="00F7772D" w:rsidP="00C128E3">
            <w:pPr>
              <w:suppressAutoHyphens/>
              <w:snapToGrid w:val="0"/>
              <w:spacing w:before="60" w:after="60" w:line="240" w:lineRule="auto"/>
              <w:rPr>
                <w:sz w:val="16"/>
                <w:szCs w:val="16"/>
                <w:lang w:eastAsia="ar-SA"/>
              </w:rPr>
            </w:pPr>
            <w:r w:rsidRPr="00F7772D">
              <w:rPr>
                <w:sz w:val="16"/>
                <w:szCs w:val="16"/>
              </w:rPr>
              <w:t>S100p15</w:t>
            </w:r>
          </w:p>
        </w:tc>
        <w:tc>
          <w:tcPr>
            <w:tcW w:w="3420" w:type="dxa"/>
            <w:tcMar>
              <w:top w:w="0" w:type="dxa"/>
              <w:bottom w:w="0" w:type="dxa"/>
            </w:tcMar>
          </w:tcPr>
          <w:p w14:paraId="20EA33A9" w14:textId="43F9E0CA" w:rsidR="00F7772D" w:rsidRPr="00F7772D" w:rsidRDefault="00F7772D" w:rsidP="00C128E3">
            <w:pPr>
              <w:suppressAutoHyphens/>
              <w:snapToGrid w:val="0"/>
              <w:spacing w:before="60" w:after="60" w:line="240" w:lineRule="auto"/>
              <w:jc w:val="left"/>
              <w:rPr>
                <w:sz w:val="16"/>
                <w:szCs w:val="16"/>
                <w:lang w:val="fr-MC" w:eastAsia="ar-SA"/>
              </w:rPr>
            </w:pPr>
            <w:r w:rsidRPr="00F7772D">
              <w:rPr>
                <w:sz w:val="16"/>
                <w:szCs w:val="16"/>
              </w:rPr>
              <w:t>IHO S-100 Part 15</w:t>
            </w:r>
          </w:p>
        </w:tc>
        <w:tc>
          <w:tcPr>
            <w:tcW w:w="804" w:type="dxa"/>
          </w:tcPr>
          <w:p w14:paraId="53CC9224" w14:textId="54B665DE" w:rsidR="00F7772D" w:rsidRPr="00F7772D" w:rsidDel="007A5525" w:rsidRDefault="004D0544" w:rsidP="00C128E3">
            <w:pPr>
              <w:suppressAutoHyphens/>
              <w:snapToGrid w:val="0"/>
              <w:spacing w:before="60" w:after="60" w:line="240" w:lineRule="auto"/>
              <w:jc w:val="center"/>
              <w:rPr>
                <w:sz w:val="16"/>
                <w:szCs w:val="16"/>
              </w:rPr>
            </w:pPr>
            <w:r>
              <w:rPr>
                <w:sz w:val="16"/>
                <w:szCs w:val="16"/>
              </w:rPr>
              <w:t>1</w:t>
            </w:r>
          </w:p>
        </w:tc>
        <w:tc>
          <w:tcPr>
            <w:tcW w:w="5411" w:type="dxa"/>
            <w:tcMar>
              <w:top w:w="0" w:type="dxa"/>
              <w:bottom w:w="0" w:type="dxa"/>
            </w:tcMar>
          </w:tcPr>
          <w:p w14:paraId="683C27BB" w14:textId="7BBF2AB0" w:rsidR="00F7772D" w:rsidRPr="00F7772D" w:rsidRDefault="00F7772D" w:rsidP="00C128E3">
            <w:pPr>
              <w:suppressAutoHyphens/>
              <w:snapToGrid w:val="0"/>
              <w:spacing w:before="60" w:after="60" w:line="240" w:lineRule="auto"/>
              <w:rPr>
                <w:sz w:val="16"/>
                <w:szCs w:val="16"/>
                <w:lang w:eastAsia="ar-SA"/>
              </w:rPr>
            </w:pPr>
            <w:r w:rsidRPr="00F7772D">
              <w:rPr>
                <w:sz w:val="16"/>
                <w:szCs w:val="16"/>
              </w:rPr>
              <w:t>See S-100 Part 15</w:t>
            </w:r>
          </w:p>
        </w:tc>
      </w:tr>
    </w:tbl>
    <w:p w14:paraId="6CFAC503" w14:textId="77777777" w:rsidR="00565A9C" w:rsidRPr="00F7772D" w:rsidRDefault="00565A9C" w:rsidP="001B75EB">
      <w:pPr>
        <w:spacing w:after="0" w:line="240" w:lineRule="auto"/>
      </w:pPr>
    </w:p>
    <w:p w14:paraId="210CF9C3" w14:textId="60C0A514" w:rsidR="00E73EDF" w:rsidRPr="003713AD" w:rsidRDefault="00E4720B" w:rsidP="008A2C29">
      <w:pPr>
        <w:pStyle w:val="Heading3"/>
        <w:tabs>
          <w:tab w:val="clear" w:pos="660"/>
          <w:tab w:val="clear" w:pos="880"/>
          <w:tab w:val="left" w:pos="851"/>
        </w:tabs>
        <w:spacing w:before="120" w:after="120" w:line="240" w:lineRule="auto"/>
        <w:ind w:left="851" w:hanging="851"/>
        <w:jc w:val="both"/>
      </w:pPr>
      <w:bookmarkStart w:id="1340" w:name="_Toc439685326"/>
      <w:bookmarkStart w:id="1341" w:name="_Toc170072441"/>
      <w:r w:rsidRPr="003713AD">
        <w:lastRenderedPageBreak/>
        <w:t>S100</w:t>
      </w:r>
      <w:r w:rsidR="007653F1" w:rsidRPr="003713AD">
        <w:t>_SupportFileDiscoveryMetadata</w:t>
      </w:r>
      <w:bookmarkEnd w:id="1340"/>
      <w:bookmarkEnd w:id="1341"/>
    </w:p>
    <w:tbl>
      <w:tblPr>
        <w:tblW w:w="14278" w:type="dxa"/>
        <w:tblInd w:w="-108" w:type="dxa"/>
        <w:tblLayout w:type="fixed"/>
        <w:tblCellMar>
          <w:left w:w="0" w:type="dxa"/>
          <w:right w:w="0" w:type="dxa"/>
        </w:tblCellMar>
        <w:tblLook w:val="04A0" w:firstRow="1" w:lastRow="0" w:firstColumn="1" w:lastColumn="0" w:noHBand="0" w:noVBand="1"/>
      </w:tblPr>
      <w:tblGrid>
        <w:gridCol w:w="2938"/>
        <w:gridCol w:w="3261"/>
        <w:gridCol w:w="708"/>
        <w:gridCol w:w="3213"/>
        <w:gridCol w:w="4158"/>
      </w:tblGrid>
      <w:tr w:rsidR="00A66719" w:rsidRPr="008A2C29" w14:paraId="02842DAC" w14:textId="77777777" w:rsidTr="00A66719">
        <w:trPr>
          <w:cantSplit/>
        </w:trPr>
        <w:tc>
          <w:tcPr>
            <w:tcW w:w="2938" w:type="dxa"/>
            <w:tcBorders>
              <w:top w:val="single" w:sz="4" w:space="0" w:color="auto"/>
              <w:left w:val="single" w:sz="4" w:space="0" w:color="auto"/>
              <w:bottom w:val="single" w:sz="8" w:space="0" w:color="000000"/>
              <w:right w:val="single" w:sz="4" w:space="0" w:color="auto"/>
            </w:tcBorders>
            <w:shd w:val="clear" w:color="auto" w:fill="D9D9D9" w:themeFill="background1" w:themeFillShade="D9"/>
            <w:tcMar>
              <w:left w:w="108" w:type="dxa"/>
              <w:right w:w="108" w:type="dxa"/>
            </w:tcMar>
          </w:tcPr>
          <w:p w14:paraId="09D6819D" w14:textId="77777777" w:rsidR="00E73EDF" w:rsidRPr="008A2C29" w:rsidRDefault="007653F1" w:rsidP="008A2C29">
            <w:pPr>
              <w:keepNext/>
              <w:spacing w:before="60" w:after="60" w:line="240" w:lineRule="auto"/>
              <w:rPr>
                <w:rFonts w:cs="Arial"/>
                <w:b/>
                <w:bCs/>
                <w:sz w:val="16"/>
                <w:szCs w:val="16"/>
                <w:lang w:eastAsia="en-US"/>
              </w:rPr>
            </w:pPr>
            <w:r w:rsidRPr="008A2C29">
              <w:rPr>
                <w:rFonts w:cs="Arial"/>
                <w:b/>
                <w:bCs/>
                <w:sz w:val="16"/>
                <w:szCs w:val="16"/>
                <w:lang w:eastAsia="en-US"/>
              </w:rPr>
              <w:t>Name</w:t>
            </w:r>
          </w:p>
        </w:tc>
        <w:tc>
          <w:tcPr>
            <w:tcW w:w="3261" w:type="dxa"/>
            <w:tcBorders>
              <w:top w:val="single" w:sz="8" w:space="0" w:color="000000"/>
              <w:left w:val="nil"/>
              <w:bottom w:val="single" w:sz="8" w:space="0" w:color="000000"/>
              <w:right w:val="single" w:sz="4" w:space="0" w:color="auto"/>
            </w:tcBorders>
            <w:shd w:val="clear" w:color="auto" w:fill="D9D9D9" w:themeFill="background1" w:themeFillShade="D9"/>
            <w:tcMar>
              <w:left w:w="108" w:type="dxa"/>
              <w:right w:w="108" w:type="dxa"/>
            </w:tcMar>
          </w:tcPr>
          <w:p w14:paraId="05371A5D" w14:textId="57DF56EA" w:rsidR="00E73EDF" w:rsidRPr="008A2C29" w:rsidRDefault="00A66719" w:rsidP="00A66719">
            <w:pPr>
              <w:keepNext/>
              <w:spacing w:before="60" w:after="60" w:line="240" w:lineRule="auto"/>
              <w:jc w:val="left"/>
              <w:rPr>
                <w:rFonts w:cs="Arial"/>
                <w:b/>
                <w:bCs/>
                <w:sz w:val="16"/>
                <w:szCs w:val="16"/>
                <w:lang w:eastAsia="en-US"/>
              </w:rPr>
            </w:pPr>
            <w:r>
              <w:rPr>
                <w:rFonts w:cs="Arial"/>
                <w:b/>
                <w:bCs/>
                <w:sz w:val="16"/>
                <w:szCs w:val="16"/>
                <w:lang w:eastAsia="en-US"/>
              </w:rPr>
              <w:t>Description</w:t>
            </w:r>
          </w:p>
        </w:tc>
        <w:tc>
          <w:tcPr>
            <w:tcW w:w="708" w:type="dxa"/>
            <w:tcBorders>
              <w:top w:val="single" w:sz="4" w:space="0" w:color="auto"/>
              <w:left w:val="single" w:sz="4" w:space="0" w:color="auto"/>
              <w:bottom w:val="single" w:sz="8" w:space="0" w:color="000000"/>
              <w:right w:val="single" w:sz="4" w:space="0" w:color="auto"/>
            </w:tcBorders>
            <w:shd w:val="clear" w:color="auto" w:fill="D9D9D9" w:themeFill="background1" w:themeFillShade="D9"/>
            <w:tcMar>
              <w:left w:w="108" w:type="dxa"/>
              <w:right w:w="108" w:type="dxa"/>
            </w:tcMar>
          </w:tcPr>
          <w:p w14:paraId="2DFB0959" w14:textId="020A6E7B" w:rsidR="00E73EDF" w:rsidRPr="008A2C29" w:rsidRDefault="003713AD" w:rsidP="003713AD">
            <w:pPr>
              <w:keepNext/>
              <w:spacing w:before="60" w:after="60" w:line="240" w:lineRule="auto"/>
              <w:jc w:val="center"/>
              <w:rPr>
                <w:rFonts w:cs="Arial"/>
                <w:b/>
                <w:bCs/>
                <w:sz w:val="16"/>
                <w:szCs w:val="16"/>
                <w:lang w:eastAsia="en-US"/>
              </w:rPr>
            </w:pPr>
            <w:r>
              <w:rPr>
                <w:rFonts w:cs="Arial"/>
                <w:b/>
                <w:bCs/>
                <w:sz w:val="16"/>
                <w:szCs w:val="16"/>
                <w:lang w:eastAsia="en-US"/>
              </w:rPr>
              <w:t>Mult</w:t>
            </w:r>
          </w:p>
        </w:tc>
        <w:tc>
          <w:tcPr>
            <w:tcW w:w="3213" w:type="dxa"/>
            <w:tcBorders>
              <w:top w:val="single" w:sz="4" w:space="0" w:color="auto"/>
              <w:left w:val="single" w:sz="4" w:space="0" w:color="auto"/>
              <w:bottom w:val="single" w:sz="8" w:space="0" w:color="000000"/>
              <w:right w:val="single" w:sz="4" w:space="0" w:color="auto"/>
            </w:tcBorders>
            <w:shd w:val="clear" w:color="auto" w:fill="D9D9D9" w:themeFill="background1" w:themeFillShade="D9"/>
            <w:tcMar>
              <w:top w:w="0" w:type="dxa"/>
              <w:left w:w="108" w:type="dxa"/>
              <w:bottom w:w="0" w:type="dxa"/>
              <w:right w:w="108" w:type="dxa"/>
            </w:tcMar>
          </w:tcPr>
          <w:p w14:paraId="12A27194" w14:textId="77777777" w:rsidR="00E73EDF" w:rsidRPr="008A2C29" w:rsidRDefault="007653F1" w:rsidP="008A2C29">
            <w:pPr>
              <w:keepNext/>
              <w:spacing w:before="60" w:after="60" w:line="240" w:lineRule="auto"/>
              <w:rPr>
                <w:rFonts w:cs="Arial"/>
                <w:b/>
                <w:bCs/>
                <w:sz w:val="16"/>
                <w:szCs w:val="16"/>
                <w:lang w:eastAsia="en-US"/>
              </w:rPr>
            </w:pPr>
            <w:r w:rsidRPr="008A2C29">
              <w:rPr>
                <w:rFonts w:cs="Arial"/>
                <w:b/>
                <w:bCs/>
                <w:sz w:val="16"/>
                <w:szCs w:val="16"/>
                <w:lang w:eastAsia="en-US"/>
              </w:rPr>
              <w:t>Type</w:t>
            </w:r>
          </w:p>
        </w:tc>
        <w:tc>
          <w:tcPr>
            <w:tcW w:w="4158" w:type="dxa"/>
            <w:tcBorders>
              <w:top w:val="single" w:sz="8" w:space="0" w:color="000000"/>
              <w:left w:val="single" w:sz="4" w:space="0" w:color="auto"/>
              <w:bottom w:val="single" w:sz="8" w:space="0" w:color="000000"/>
              <w:right w:val="single" w:sz="8" w:space="0" w:color="000000"/>
            </w:tcBorders>
            <w:shd w:val="clear" w:color="auto" w:fill="D9D9D9" w:themeFill="background1" w:themeFillShade="D9"/>
            <w:tcMar>
              <w:top w:w="0" w:type="dxa"/>
              <w:left w:w="108" w:type="dxa"/>
              <w:bottom w:w="0" w:type="dxa"/>
              <w:right w:w="108" w:type="dxa"/>
            </w:tcMar>
          </w:tcPr>
          <w:p w14:paraId="7CEBF0DC" w14:textId="77777777" w:rsidR="00E73EDF" w:rsidRPr="008A2C29" w:rsidRDefault="007653F1" w:rsidP="008A2C29">
            <w:pPr>
              <w:keepNext/>
              <w:spacing w:before="60" w:after="60" w:line="240" w:lineRule="auto"/>
              <w:rPr>
                <w:rFonts w:cs="Arial"/>
                <w:b/>
                <w:bCs/>
                <w:sz w:val="16"/>
                <w:szCs w:val="16"/>
                <w:lang w:eastAsia="en-US"/>
              </w:rPr>
            </w:pPr>
            <w:r w:rsidRPr="008A2C29">
              <w:rPr>
                <w:rFonts w:cs="Arial"/>
                <w:b/>
                <w:bCs/>
                <w:sz w:val="16"/>
                <w:szCs w:val="16"/>
                <w:lang w:eastAsia="en-US"/>
              </w:rPr>
              <w:t>Remarks</w:t>
            </w:r>
          </w:p>
        </w:tc>
      </w:tr>
      <w:tr w:rsidR="00A66719" w:rsidRPr="008A2C29" w14:paraId="74DEEFF4" w14:textId="77777777" w:rsidTr="00A66719">
        <w:trPr>
          <w:cantSplit/>
        </w:trPr>
        <w:tc>
          <w:tcPr>
            <w:tcW w:w="2938"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23D8DBCE" w14:textId="46D92D4C" w:rsidR="003713AD" w:rsidRPr="008A2C29" w:rsidRDefault="003713AD" w:rsidP="003713AD">
            <w:pPr>
              <w:pStyle w:val="NormalWeb"/>
              <w:spacing w:before="60" w:beforeAutospacing="0" w:after="60" w:afterAutospacing="0"/>
              <w:jc w:val="both"/>
              <w:rPr>
                <w:rFonts w:ascii="Arial" w:hAnsi="Arial" w:cs="Arial"/>
                <w:b/>
                <w:bCs/>
                <w:sz w:val="16"/>
                <w:szCs w:val="16"/>
              </w:rPr>
            </w:pPr>
            <w:r w:rsidRPr="008A2C29">
              <w:rPr>
                <w:rFonts w:ascii="Arial" w:hAnsi="Arial" w:cs="Arial"/>
                <w:sz w:val="16"/>
                <w:szCs w:val="16"/>
              </w:rPr>
              <w:t>S100_SupportFileDiscoveryMetadata</w:t>
            </w:r>
          </w:p>
        </w:tc>
        <w:tc>
          <w:tcPr>
            <w:tcW w:w="3261"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517529C8" w14:textId="2E163D87" w:rsidR="003713AD" w:rsidRPr="008A2C29" w:rsidRDefault="00A66719" w:rsidP="00A66719">
            <w:pPr>
              <w:pStyle w:val="NormalWeb"/>
              <w:spacing w:before="60" w:beforeAutospacing="0" w:after="60" w:afterAutospacing="0"/>
              <w:rPr>
                <w:rFonts w:ascii="Arial" w:hAnsi="Arial" w:cs="Arial"/>
                <w:b/>
                <w:bCs/>
                <w:sz w:val="16"/>
                <w:szCs w:val="16"/>
              </w:rPr>
            </w:pPr>
            <w:r w:rsidRPr="00A66719">
              <w:rPr>
                <w:rFonts w:ascii="Arial" w:hAnsi="Arial" w:cs="Arial"/>
                <w:sz w:val="16"/>
                <w:szCs w:val="16"/>
              </w:rPr>
              <w:t>Metadata about the individual support files in the Exchange Catalogue</w:t>
            </w:r>
          </w:p>
        </w:tc>
        <w:tc>
          <w:tcPr>
            <w:tcW w:w="708"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16D0B420" w14:textId="156BCEE2" w:rsidR="003713AD" w:rsidRPr="008A2C29" w:rsidRDefault="003713AD" w:rsidP="003713AD">
            <w:pPr>
              <w:pStyle w:val="NormalWeb"/>
              <w:spacing w:before="60" w:beforeAutospacing="0" w:after="60" w:afterAutospacing="0"/>
              <w:jc w:val="center"/>
              <w:rPr>
                <w:rFonts w:ascii="Arial" w:hAnsi="Arial" w:cs="Arial"/>
                <w:b/>
                <w:bCs/>
                <w:sz w:val="16"/>
                <w:szCs w:val="16"/>
              </w:rPr>
            </w:pPr>
            <w:r w:rsidRPr="008A2C29">
              <w:rPr>
                <w:rFonts w:ascii="Arial" w:hAnsi="Arial" w:cs="Arial"/>
                <w:sz w:val="16"/>
                <w:szCs w:val="16"/>
              </w:rPr>
              <w:t>-</w:t>
            </w:r>
          </w:p>
        </w:tc>
        <w:tc>
          <w:tcPr>
            <w:tcW w:w="3213" w:type="dxa"/>
            <w:tcBorders>
              <w:top w:val="single" w:sz="8" w:space="0" w:color="000000"/>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5F9AFAA0" w14:textId="77777777" w:rsidR="003713AD" w:rsidRPr="008A2C29" w:rsidRDefault="003713AD" w:rsidP="003713AD">
            <w:pPr>
              <w:pStyle w:val="NormalWeb"/>
              <w:spacing w:before="60" w:beforeAutospacing="0" w:after="60" w:afterAutospacing="0"/>
              <w:jc w:val="both"/>
              <w:rPr>
                <w:rFonts w:ascii="Arial" w:hAnsi="Arial" w:cs="Arial"/>
                <w:b/>
                <w:bCs/>
                <w:sz w:val="16"/>
                <w:szCs w:val="16"/>
              </w:rPr>
            </w:pPr>
            <w:r w:rsidRPr="008A2C29">
              <w:rPr>
                <w:rFonts w:ascii="Arial" w:hAnsi="Arial" w:cs="Arial"/>
                <w:sz w:val="16"/>
                <w:szCs w:val="16"/>
              </w:rPr>
              <w:t>-</w:t>
            </w:r>
          </w:p>
        </w:tc>
        <w:tc>
          <w:tcPr>
            <w:tcW w:w="4158"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578DC582" w14:textId="77777777" w:rsidR="003713AD" w:rsidRPr="008A2C29" w:rsidRDefault="003713AD" w:rsidP="003713AD">
            <w:pPr>
              <w:pStyle w:val="NormalWeb"/>
              <w:spacing w:before="60" w:beforeAutospacing="0" w:after="60" w:afterAutospacing="0"/>
              <w:jc w:val="both"/>
              <w:rPr>
                <w:rFonts w:ascii="Arial" w:hAnsi="Arial" w:cs="Arial"/>
                <w:b/>
                <w:bCs/>
                <w:sz w:val="16"/>
                <w:szCs w:val="16"/>
              </w:rPr>
            </w:pPr>
            <w:r w:rsidRPr="008A2C29">
              <w:rPr>
                <w:rFonts w:ascii="Arial" w:hAnsi="Arial" w:cs="Arial"/>
                <w:sz w:val="16"/>
                <w:szCs w:val="16"/>
              </w:rPr>
              <w:t>-</w:t>
            </w:r>
          </w:p>
        </w:tc>
      </w:tr>
      <w:tr w:rsidR="00A66719" w:rsidRPr="008A2C29" w14:paraId="4906DF3F" w14:textId="77777777" w:rsidTr="00A66719">
        <w:trPr>
          <w:cantSplit/>
        </w:trPr>
        <w:tc>
          <w:tcPr>
            <w:tcW w:w="2938"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27A85AC7" w14:textId="77777777" w:rsidR="003713AD" w:rsidRPr="008A2C29" w:rsidRDefault="003713AD" w:rsidP="003713AD">
            <w:pPr>
              <w:pStyle w:val="NormalWeb"/>
              <w:spacing w:before="60" w:beforeAutospacing="0" w:after="60" w:afterAutospacing="0"/>
              <w:jc w:val="both"/>
              <w:rPr>
                <w:rFonts w:ascii="Arial" w:hAnsi="Arial" w:cs="Arial"/>
                <w:b/>
                <w:bCs/>
                <w:sz w:val="16"/>
                <w:szCs w:val="16"/>
              </w:rPr>
            </w:pPr>
            <w:r w:rsidRPr="008A2C29">
              <w:rPr>
                <w:rFonts w:ascii="Arial" w:hAnsi="Arial" w:cs="Arial"/>
                <w:sz w:val="16"/>
                <w:szCs w:val="16"/>
              </w:rPr>
              <w:t>fileName</w:t>
            </w:r>
          </w:p>
        </w:tc>
        <w:tc>
          <w:tcPr>
            <w:tcW w:w="3261"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00AF56F1" w14:textId="26433AD0" w:rsidR="003713AD" w:rsidRPr="008A2C29" w:rsidRDefault="00A66719" w:rsidP="00A66719">
            <w:pPr>
              <w:pStyle w:val="NormalWeb"/>
              <w:spacing w:before="60" w:beforeAutospacing="0" w:after="60" w:afterAutospacing="0"/>
              <w:rPr>
                <w:rFonts w:ascii="Arial" w:hAnsi="Arial" w:cs="Arial"/>
                <w:b/>
                <w:bCs/>
                <w:sz w:val="16"/>
                <w:szCs w:val="16"/>
              </w:rPr>
            </w:pPr>
            <w:r w:rsidRPr="00A66719">
              <w:rPr>
                <w:rFonts w:ascii="Arial" w:hAnsi="Arial" w:cs="Arial"/>
                <w:sz w:val="16"/>
                <w:szCs w:val="16"/>
              </w:rPr>
              <w:t>Name of the support file</w:t>
            </w:r>
          </w:p>
        </w:tc>
        <w:tc>
          <w:tcPr>
            <w:tcW w:w="708"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61A71C70" w14:textId="63EC7A28" w:rsidR="003713AD" w:rsidRPr="008A2C29" w:rsidRDefault="003713AD" w:rsidP="003713AD">
            <w:pPr>
              <w:pStyle w:val="NormalWeb"/>
              <w:spacing w:before="60" w:beforeAutospacing="0" w:after="60" w:afterAutospacing="0"/>
              <w:jc w:val="center"/>
              <w:rPr>
                <w:rFonts w:ascii="Arial" w:hAnsi="Arial" w:cs="Arial"/>
                <w:b/>
                <w:bCs/>
                <w:sz w:val="16"/>
                <w:szCs w:val="16"/>
              </w:rPr>
            </w:pPr>
            <w:r w:rsidRPr="008A2C29">
              <w:rPr>
                <w:rFonts w:ascii="Arial" w:hAnsi="Arial" w:cs="Arial"/>
                <w:sz w:val="16"/>
                <w:szCs w:val="16"/>
              </w:rPr>
              <w:t>1</w:t>
            </w:r>
          </w:p>
        </w:tc>
        <w:tc>
          <w:tcPr>
            <w:tcW w:w="3213" w:type="dxa"/>
            <w:tcBorders>
              <w:top w:val="single" w:sz="8" w:space="0" w:color="000000"/>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62FADA11" w14:textId="7C33FE13" w:rsidR="003713AD" w:rsidRPr="008A2C29" w:rsidRDefault="00353431" w:rsidP="003713AD">
            <w:pPr>
              <w:pStyle w:val="NormalWeb"/>
              <w:spacing w:before="60" w:beforeAutospacing="0" w:after="60" w:afterAutospacing="0"/>
              <w:jc w:val="both"/>
              <w:rPr>
                <w:rFonts w:ascii="Arial" w:hAnsi="Arial" w:cs="Arial"/>
                <w:b/>
                <w:bCs/>
                <w:sz w:val="16"/>
                <w:szCs w:val="16"/>
              </w:rPr>
            </w:pPr>
            <w:r>
              <w:rPr>
                <w:rFonts w:ascii="Arial" w:hAnsi="Arial" w:cs="Arial"/>
                <w:sz w:val="16"/>
                <w:szCs w:val="16"/>
              </w:rPr>
              <w:t>URI</w:t>
            </w:r>
          </w:p>
        </w:tc>
        <w:tc>
          <w:tcPr>
            <w:tcW w:w="4158"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4C8C9A43" w14:textId="71A707CD" w:rsidR="003713AD" w:rsidRPr="008A2C29" w:rsidRDefault="00353431" w:rsidP="003713AD">
            <w:pPr>
              <w:pStyle w:val="NormalWeb"/>
              <w:spacing w:before="60" w:beforeAutospacing="0" w:after="60" w:afterAutospacing="0"/>
              <w:jc w:val="both"/>
              <w:rPr>
                <w:rFonts w:ascii="Arial" w:hAnsi="Arial" w:cs="Arial"/>
                <w:b/>
                <w:bCs/>
                <w:sz w:val="16"/>
                <w:szCs w:val="16"/>
              </w:rPr>
            </w:pPr>
            <w:r w:rsidRPr="00353431">
              <w:rPr>
                <w:rFonts w:ascii="Arial" w:hAnsi="Arial" w:cs="Arial"/>
                <w:sz w:val="16"/>
                <w:szCs w:val="16"/>
              </w:rPr>
              <w:t xml:space="preserve">See </w:t>
            </w:r>
            <w:r>
              <w:rPr>
                <w:rFonts w:ascii="Arial" w:hAnsi="Arial" w:cs="Arial"/>
                <w:sz w:val="16"/>
                <w:szCs w:val="16"/>
              </w:rPr>
              <w:t xml:space="preserve">S-100 </w:t>
            </w:r>
            <w:r w:rsidRPr="00353431">
              <w:rPr>
                <w:rFonts w:ascii="Arial" w:hAnsi="Arial" w:cs="Arial"/>
                <w:sz w:val="16"/>
                <w:szCs w:val="16"/>
              </w:rPr>
              <w:t>Part1, clause 1-4.6</w:t>
            </w:r>
          </w:p>
        </w:tc>
      </w:tr>
      <w:tr w:rsidR="00A66719" w:rsidRPr="008A2C29" w14:paraId="57C4B151" w14:textId="77777777" w:rsidTr="00A66719">
        <w:trPr>
          <w:cantSplit/>
        </w:trPr>
        <w:tc>
          <w:tcPr>
            <w:tcW w:w="2938" w:type="dxa"/>
            <w:tcBorders>
              <w:top w:val="nil"/>
              <w:left w:val="single" w:sz="4" w:space="0" w:color="auto"/>
              <w:bottom w:val="single" w:sz="8" w:space="0" w:color="000000"/>
              <w:right w:val="single" w:sz="4" w:space="0" w:color="auto"/>
            </w:tcBorders>
            <w:shd w:val="clear" w:color="auto" w:fill="auto"/>
            <w:tcMar>
              <w:left w:w="108" w:type="dxa"/>
              <w:right w:w="108" w:type="dxa"/>
            </w:tcMar>
          </w:tcPr>
          <w:p w14:paraId="6300AD06" w14:textId="2FE328B4" w:rsidR="003713AD" w:rsidRPr="008A2C29" w:rsidRDefault="003713AD" w:rsidP="003713AD">
            <w:pPr>
              <w:pStyle w:val="NormalWeb"/>
              <w:spacing w:before="60" w:beforeAutospacing="0" w:after="60" w:afterAutospacing="0"/>
              <w:jc w:val="both"/>
              <w:rPr>
                <w:rFonts w:ascii="Arial" w:hAnsi="Arial" w:cs="Arial"/>
                <w:b/>
                <w:bCs/>
                <w:sz w:val="16"/>
                <w:szCs w:val="16"/>
              </w:rPr>
            </w:pPr>
            <w:r w:rsidRPr="008A2C29">
              <w:rPr>
                <w:rFonts w:ascii="Arial" w:hAnsi="Arial" w:cs="Arial"/>
                <w:sz w:val="16"/>
                <w:szCs w:val="16"/>
              </w:rPr>
              <w:t>revisionStatus</w:t>
            </w:r>
          </w:p>
        </w:tc>
        <w:tc>
          <w:tcPr>
            <w:tcW w:w="3261" w:type="dxa"/>
            <w:tcBorders>
              <w:top w:val="nil"/>
              <w:left w:val="nil"/>
              <w:bottom w:val="single" w:sz="8" w:space="0" w:color="000000"/>
              <w:right w:val="single" w:sz="4" w:space="0" w:color="auto"/>
            </w:tcBorders>
            <w:shd w:val="clear" w:color="auto" w:fill="auto"/>
            <w:tcMar>
              <w:left w:w="108" w:type="dxa"/>
              <w:right w:w="108" w:type="dxa"/>
            </w:tcMar>
          </w:tcPr>
          <w:p w14:paraId="2BFAA4B6" w14:textId="389D4427" w:rsidR="003713AD" w:rsidRPr="008A2C29" w:rsidRDefault="00353431" w:rsidP="00A66719">
            <w:pPr>
              <w:pStyle w:val="NormalWeb"/>
              <w:spacing w:before="60" w:beforeAutospacing="0" w:after="60" w:afterAutospacing="0"/>
              <w:rPr>
                <w:rFonts w:ascii="Arial" w:hAnsi="Arial" w:cs="Arial"/>
                <w:b/>
                <w:bCs/>
                <w:sz w:val="16"/>
                <w:szCs w:val="16"/>
              </w:rPr>
            </w:pPr>
            <w:r w:rsidRPr="00353431">
              <w:rPr>
                <w:rFonts w:ascii="Arial" w:hAnsi="Arial" w:cs="Arial"/>
                <w:sz w:val="16"/>
                <w:szCs w:val="16"/>
              </w:rPr>
              <w:t>The purpose for which the support file has been issued</w:t>
            </w:r>
          </w:p>
        </w:tc>
        <w:tc>
          <w:tcPr>
            <w:tcW w:w="708" w:type="dxa"/>
            <w:tcBorders>
              <w:top w:val="nil"/>
              <w:left w:val="single" w:sz="4" w:space="0" w:color="auto"/>
              <w:bottom w:val="single" w:sz="8" w:space="0" w:color="000000"/>
              <w:right w:val="single" w:sz="4" w:space="0" w:color="auto"/>
            </w:tcBorders>
            <w:shd w:val="clear" w:color="auto" w:fill="auto"/>
            <w:tcMar>
              <w:left w:w="108" w:type="dxa"/>
              <w:right w:w="108" w:type="dxa"/>
            </w:tcMar>
          </w:tcPr>
          <w:p w14:paraId="498D9250" w14:textId="528CB8F6" w:rsidR="003713AD" w:rsidRPr="008A2C29" w:rsidRDefault="003713AD" w:rsidP="003713AD">
            <w:pPr>
              <w:pStyle w:val="NormalWeb"/>
              <w:spacing w:before="60" w:beforeAutospacing="0" w:after="60" w:afterAutospacing="0"/>
              <w:jc w:val="center"/>
              <w:rPr>
                <w:rFonts w:ascii="Arial" w:hAnsi="Arial" w:cs="Arial"/>
                <w:b/>
                <w:bCs/>
                <w:sz w:val="16"/>
                <w:szCs w:val="16"/>
              </w:rPr>
            </w:pPr>
            <w:r w:rsidRPr="008A2C29">
              <w:rPr>
                <w:rFonts w:ascii="Arial" w:hAnsi="Arial" w:cs="Arial"/>
                <w:sz w:val="16"/>
                <w:szCs w:val="16"/>
              </w:rPr>
              <w:t>1</w:t>
            </w:r>
          </w:p>
        </w:tc>
        <w:tc>
          <w:tcPr>
            <w:tcW w:w="3213" w:type="dxa"/>
            <w:tcBorders>
              <w:top w:val="nil"/>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573E0054" w14:textId="044C5FF1" w:rsidR="003713AD" w:rsidRPr="008A2C29" w:rsidRDefault="003713AD" w:rsidP="003713AD">
            <w:pPr>
              <w:pStyle w:val="NormalWeb"/>
              <w:spacing w:before="60" w:beforeAutospacing="0" w:after="60" w:afterAutospacing="0"/>
              <w:jc w:val="both"/>
              <w:rPr>
                <w:rFonts w:ascii="Arial" w:hAnsi="Arial" w:cs="Arial"/>
                <w:sz w:val="16"/>
                <w:szCs w:val="16"/>
              </w:rPr>
            </w:pPr>
            <w:r w:rsidRPr="008A2C29">
              <w:rPr>
                <w:rFonts w:ascii="Arial" w:hAnsi="Arial" w:cs="Arial"/>
                <w:sz w:val="16"/>
                <w:szCs w:val="16"/>
              </w:rPr>
              <w:t>S100_SupportFileRevisionStatus</w:t>
            </w:r>
          </w:p>
        </w:tc>
        <w:tc>
          <w:tcPr>
            <w:tcW w:w="4158" w:type="dxa"/>
            <w:tcBorders>
              <w:top w:val="nil"/>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0FDE21D5" w14:textId="27EDD929" w:rsidR="003713AD" w:rsidRPr="008A2C29" w:rsidRDefault="003713AD" w:rsidP="003713AD">
            <w:pPr>
              <w:pStyle w:val="NormalWeb"/>
              <w:spacing w:before="60" w:beforeAutospacing="0" w:after="60" w:afterAutospacing="0"/>
              <w:rPr>
                <w:rFonts w:ascii="Arial" w:hAnsi="Arial" w:cs="Arial"/>
                <w:b/>
                <w:bCs/>
                <w:sz w:val="16"/>
                <w:szCs w:val="16"/>
              </w:rPr>
            </w:pPr>
            <w:r w:rsidRPr="008A2C29">
              <w:rPr>
                <w:rFonts w:ascii="Arial" w:hAnsi="Arial" w:cs="Arial"/>
                <w:sz w:val="16"/>
                <w:szCs w:val="16"/>
              </w:rPr>
              <w:t>For example new, replacement, etc</w:t>
            </w:r>
          </w:p>
        </w:tc>
      </w:tr>
      <w:tr w:rsidR="00A66719" w:rsidRPr="008A2C29" w14:paraId="3C9F00F8" w14:textId="77777777" w:rsidTr="00A66719">
        <w:trPr>
          <w:cantSplit/>
        </w:trPr>
        <w:tc>
          <w:tcPr>
            <w:tcW w:w="2938" w:type="dxa"/>
            <w:tcBorders>
              <w:top w:val="nil"/>
              <w:left w:val="single" w:sz="4" w:space="0" w:color="auto"/>
              <w:bottom w:val="single" w:sz="8" w:space="0" w:color="000000"/>
              <w:right w:val="single" w:sz="4" w:space="0" w:color="auto"/>
            </w:tcBorders>
            <w:shd w:val="clear" w:color="auto" w:fill="auto"/>
            <w:tcMar>
              <w:left w:w="108" w:type="dxa"/>
              <w:right w:w="108" w:type="dxa"/>
            </w:tcMar>
          </w:tcPr>
          <w:p w14:paraId="2FD3662D" w14:textId="77777777" w:rsidR="003713AD" w:rsidRPr="008A2C29" w:rsidRDefault="003713AD" w:rsidP="003713AD">
            <w:pPr>
              <w:pStyle w:val="NormalWeb"/>
              <w:spacing w:before="60" w:beforeAutospacing="0" w:after="60" w:afterAutospacing="0"/>
              <w:ind w:right="72"/>
              <w:jc w:val="both"/>
              <w:rPr>
                <w:rFonts w:ascii="Arial" w:hAnsi="Arial" w:cs="Arial"/>
                <w:b/>
                <w:bCs/>
                <w:sz w:val="16"/>
                <w:szCs w:val="16"/>
              </w:rPr>
            </w:pPr>
            <w:r w:rsidRPr="008A2C29">
              <w:rPr>
                <w:rFonts w:ascii="Arial" w:hAnsi="Arial" w:cs="Arial"/>
                <w:sz w:val="16"/>
                <w:szCs w:val="16"/>
              </w:rPr>
              <w:t>editionNumber</w:t>
            </w:r>
          </w:p>
        </w:tc>
        <w:tc>
          <w:tcPr>
            <w:tcW w:w="3261" w:type="dxa"/>
            <w:tcBorders>
              <w:top w:val="nil"/>
              <w:left w:val="nil"/>
              <w:bottom w:val="single" w:sz="8" w:space="0" w:color="000000"/>
              <w:right w:val="single" w:sz="4" w:space="0" w:color="auto"/>
            </w:tcBorders>
            <w:shd w:val="clear" w:color="auto" w:fill="auto"/>
            <w:tcMar>
              <w:left w:w="108" w:type="dxa"/>
              <w:right w:w="108" w:type="dxa"/>
            </w:tcMar>
          </w:tcPr>
          <w:p w14:paraId="5C03A42A" w14:textId="010956E1" w:rsidR="003713AD" w:rsidRPr="008A2C29" w:rsidRDefault="00353431" w:rsidP="00A66719">
            <w:pPr>
              <w:pStyle w:val="NormalWeb"/>
              <w:spacing w:before="60" w:beforeAutospacing="0" w:after="60" w:afterAutospacing="0"/>
              <w:rPr>
                <w:rFonts w:ascii="Arial" w:hAnsi="Arial" w:cs="Arial"/>
                <w:sz w:val="16"/>
                <w:szCs w:val="16"/>
              </w:rPr>
            </w:pPr>
            <w:r w:rsidRPr="00353431">
              <w:rPr>
                <w:rFonts w:ascii="Arial" w:hAnsi="Arial" w:cs="Arial"/>
                <w:sz w:val="16"/>
                <w:szCs w:val="16"/>
              </w:rPr>
              <w:t>The Edition number of the support file</w:t>
            </w:r>
          </w:p>
        </w:tc>
        <w:tc>
          <w:tcPr>
            <w:tcW w:w="708" w:type="dxa"/>
            <w:tcBorders>
              <w:top w:val="nil"/>
              <w:left w:val="single" w:sz="4" w:space="0" w:color="auto"/>
              <w:bottom w:val="single" w:sz="8" w:space="0" w:color="000000"/>
              <w:right w:val="single" w:sz="4" w:space="0" w:color="auto"/>
            </w:tcBorders>
            <w:shd w:val="clear" w:color="auto" w:fill="auto"/>
            <w:tcMar>
              <w:left w:w="108" w:type="dxa"/>
              <w:right w:w="108" w:type="dxa"/>
            </w:tcMar>
          </w:tcPr>
          <w:p w14:paraId="12BDB49B" w14:textId="7BA093C7" w:rsidR="003713AD" w:rsidRPr="008A2C29" w:rsidRDefault="003713AD" w:rsidP="003713AD">
            <w:pPr>
              <w:pStyle w:val="NormalWeb"/>
              <w:spacing w:before="60" w:beforeAutospacing="0" w:after="60" w:afterAutospacing="0"/>
              <w:jc w:val="center"/>
              <w:rPr>
                <w:rFonts w:ascii="Arial" w:hAnsi="Arial" w:cs="Arial"/>
                <w:b/>
                <w:bCs/>
                <w:sz w:val="16"/>
                <w:szCs w:val="16"/>
              </w:rPr>
            </w:pPr>
            <w:r w:rsidRPr="008A2C29">
              <w:rPr>
                <w:rFonts w:ascii="Arial" w:hAnsi="Arial" w:cs="Arial"/>
                <w:sz w:val="16"/>
                <w:szCs w:val="16"/>
              </w:rPr>
              <w:t>1</w:t>
            </w:r>
          </w:p>
        </w:tc>
        <w:tc>
          <w:tcPr>
            <w:tcW w:w="3213" w:type="dxa"/>
            <w:tcBorders>
              <w:top w:val="nil"/>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12C64D84" w14:textId="5E569D4D" w:rsidR="003713AD" w:rsidRPr="008A2C29" w:rsidRDefault="003713AD" w:rsidP="003713AD">
            <w:pPr>
              <w:pStyle w:val="NormalWeb"/>
              <w:spacing w:before="60" w:beforeAutospacing="0" w:after="60" w:afterAutospacing="0"/>
              <w:jc w:val="both"/>
              <w:rPr>
                <w:rFonts w:ascii="Arial" w:hAnsi="Arial" w:cs="Arial"/>
                <w:b/>
                <w:bCs/>
                <w:sz w:val="16"/>
                <w:szCs w:val="16"/>
              </w:rPr>
            </w:pPr>
            <w:r w:rsidRPr="008A2C29">
              <w:rPr>
                <w:rFonts w:ascii="Arial" w:hAnsi="Arial" w:cs="Arial"/>
                <w:sz w:val="16"/>
                <w:szCs w:val="16"/>
              </w:rPr>
              <w:t>Integer</w:t>
            </w:r>
          </w:p>
        </w:tc>
        <w:tc>
          <w:tcPr>
            <w:tcW w:w="4158" w:type="dxa"/>
            <w:tcBorders>
              <w:top w:val="nil"/>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623594EC" w14:textId="63B87DA5" w:rsidR="003713AD" w:rsidRPr="008A2C29" w:rsidRDefault="003713AD" w:rsidP="003713AD">
            <w:pPr>
              <w:spacing w:before="60" w:after="60" w:line="240" w:lineRule="auto"/>
              <w:jc w:val="left"/>
              <w:rPr>
                <w:rFonts w:cs="Arial"/>
                <w:b/>
                <w:bCs/>
                <w:sz w:val="16"/>
                <w:szCs w:val="16"/>
                <w:lang w:eastAsia="en-US"/>
              </w:rPr>
            </w:pPr>
            <w:r w:rsidRPr="008A2C29">
              <w:rPr>
                <w:rFonts w:eastAsia="Times New Roman" w:cs="Arial"/>
                <w:sz w:val="16"/>
                <w:szCs w:val="16"/>
              </w:rPr>
              <w:t>When a data set is initially created, the Edition number 1 is assigned to it. The Edition number is increased by 1 at each new Edition. Edition number remains the same for a re-issue</w:t>
            </w:r>
          </w:p>
        </w:tc>
      </w:tr>
      <w:tr w:rsidR="00A66719" w:rsidRPr="008A2C29" w14:paraId="38F614DF" w14:textId="77777777" w:rsidTr="00A66719">
        <w:trPr>
          <w:cantSplit/>
        </w:trPr>
        <w:tc>
          <w:tcPr>
            <w:tcW w:w="2938" w:type="dxa"/>
            <w:tcBorders>
              <w:top w:val="nil"/>
              <w:left w:val="single" w:sz="4" w:space="0" w:color="auto"/>
              <w:bottom w:val="single" w:sz="8" w:space="0" w:color="000000"/>
              <w:right w:val="single" w:sz="4" w:space="0" w:color="auto"/>
            </w:tcBorders>
            <w:shd w:val="clear" w:color="auto" w:fill="auto"/>
            <w:tcMar>
              <w:left w:w="108" w:type="dxa"/>
              <w:right w:w="108" w:type="dxa"/>
            </w:tcMar>
          </w:tcPr>
          <w:p w14:paraId="3AF4FEC3" w14:textId="77777777" w:rsidR="003713AD" w:rsidRPr="008A2C29" w:rsidRDefault="003713AD" w:rsidP="003713AD">
            <w:pPr>
              <w:pStyle w:val="NormalWeb"/>
              <w:spacing w:before="60" w:beforeAutospacing="0" w:after="60" w:afterAutospacing="0"/>
              <w:jc w:val="both"/>
              <w:rPr>
                <w:rFonts w:ascii="Arial" w:hAnsi="Arial" w:cs="Arial"/>
                <w:b/>
                <w:bCs/>
                <w:sz w:val="16"/>
                <w:szCs w:val="16"/>
              </w:rPr>
            </w:pPr>
            <w:r w:rsidRPr="008A2C29">
              <w:rPr>
                <w:rFonts w:ascii="Arial" w:hAnsi="Arial" w:cs="Arial"/>
                <w:sz w:val="16"/>
                <w:szCs w:val="16"/>
              </w:rPr>
              <w:t>issueDate</w:t>
            </w:r>
          </w:p>
        </w:tc>
        <w:tc>
          <w:tcPr>
            <w:tcW w:w="3261" w:type="dxa"/>
            <w:tcBorders>
              <w:top w:val="nil"/>
              <w:left w:val="nil"/>
              <w:bottom w:val="single" w:sz="8" w:space="0" w:color="000000"/>
              <w:right w:val="single" w:sz="4" w:space="0" w:color="auto"/>
            </w:tcBorders>
            <w:shd w:val="clear" w:color="auto" w:fill="auto"/>
            <w:tcMar>
              <w:left w:w="108" w:type="dxa"/>
              <w:right w:w="108" w:type="dxa"/>
            </w:tcMar>
          </w:tcPr>
          <w:p w14:paraId="63DE626B" w14:textId="37B91B34" w:rsidR="003713AD" w:rsidRPr="008A2C29" w:rsidRDefault="00353431" w:rsidP="00A66719">
            <w:pPr>
              <w:pStyle w:val="NormalWeb"/>
              <w:spacing w:before="60" w:beforeAutospacing="0" w:after="60" w:afterAutospacing="0"/>
              <w:rPr>
                <w:rFonts w:ascii="Arial" w:hAnsi="Arial" w:cs="Arial"/>
                <w:b/>
                <w:bCs/>
                <w:sz w:val="16"/>
                <w:szCs w:val="16"/>
              </w:rPr>
            </w:pPr>
            <w:r w:rsidRPr="00353431">
              <w:rPr>
                <w:rFonts w:ascii="Arial" w:hAnsi="Arial" w:cs="Arial"/>
                <w:sz w:val="16"/>
                <w:szCs w:val="16"/>
              </w:rPr>
              <w:t>Date on which the data was made available by the Data Producer</w:t>
            </w:r>
          </w:p>
        </w:tc>
        <w:tc>
          <w:tcPr>
            <w:tcW w:w="708" w:type="dxa"/>
            <w:tcBorders>
              <w:top w:val="nil"/>
              <w:left w:val="single" w:sz="4" w:space="0" w:color="auto"/>
              <w:bottom w:val="single" w:sz="8" w:space="0" w:color="000000"/>
              <w:right w:val="single" w:sz="4" w:space="0" w:color="auto"/>
            </w:tcBorders>
            <w:shd w:val="clear" w:color="auto" w:fill="auto"/>
            <w:tcMar>
              <w:left w:w="108" w:type="dxa"/>
              <w:right w:w="108" w:type="dxa"/>
            </w:tcMar>
          </w:tcPr>
          <w:p w14:paraId="65728C12" w14:textId="535561D2" w:rsidR="003713AD" w:rsidRPr="008A2C29" w:rsidRDefault="003713AD" w:rsidP="003713AD">
            <w:pPr>
              <w:pStyle w:val="NormalWeb"/>
              <w:spacing w:before="60" w:beforeAutospacing="0" w:after="60" w:afterAutospacing="0"/>
              <w:jc w:val="center"/>
              <w:rPr>
                <w:rFonts w:ascii="Arial" w:hAnsi="Arial" w:cs="Arial"/>
                <w:b/>
                <w:bCs/>
                <w:sz w:val="16"/>
                <w:szCs w:val="16"/>
              </w:rPr>
            </w:pPr>
            <w:r w:rsidRPr="008A2C29">
              <w:rPr>
                <w:rFonts w:ascii="Arial" w:hAnsi="Arial" w:cs="Arial"/>
                <w:sz w:val="16"/>
                <w:szCs w:val="16"/>
              </w:rPr>
              <w:t>0..1</w:t>
            </w:r>
          </w:p>
        </w:tc>
        <w:tc>
          <w:tcPr>
            <w:tcW w:w="3213" w:type="dxa"/>
            <w:tcBorders>
              <w:top w:val="nil"/>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76746946" w14:textId="77777777" w:rsidR="003713AD" w:rsidRPr="008A2C29" w:rsidRDefault="003713AD" w:rsidP="003713AD">
            <w:pPr>
              <w:pStyle w:val="NormalWeb"/>
              <w:spacing w:before="60" w:beforeAutospacing="0" w:after="60" w:afterAutospacing="0"/>
              <w:jc w:val="both"/>
              <w:rPr>
                <w:rFonts w:ascii="Arial" w:hAnsi="Arial" w:cs="Arial"/>
                <w:b/>
                <w:bCs/>
                <w:sz w:val="16"/>
                <w:szCs w:val="16"/>
              </w:rPr>
            </w:pPr>
            <w:r w:rsidRPr="008A2C29">
              <w:rPr>
                <w:rFonts w:ascii="Arial" w:hAnsi="Arial" w:cs="Arial"/>
                <w:sz w:val="16"/>
                <w:szCs w:val="16"/>
              </w:rPr>
              <w:t>Date</w:t>
            </w:r>
          </w:p>
        </w:tc>
        <w:tc>
          <w:tcPr>
            <w:tcW w:w="4158" w:type="dxa"/>
            <w:tcBorders>
              <w:top w:val="nil"/>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6AF7A15B" w14:textId="0D969D85" w:rsidR="003713AD" w:rsidRPr="008A2C29" w:rsidRDefault="003713AD" w:rsidP="003713AD">
            <w:pPr>
              <w:pStyle w:val="NormalWeb"/>
              <w:spacing w:before="60" w:beforeAutospacing="0" w:after="60" w:afterAutospacing="0"/>
              <w:rPr>
                <w:rFonts w:ascii="Arial" w:hAnsi="Arial" w:cs="Arial"/>
                <w:b/>
                <w:bCs/>
                <w:sz w:val="16"/>
                <w:szCs w:val="16"/>
              </w:rPr>
            </w:pPr>
          </w:p>
        </w:tc>
      </w:tr>
      <w:tr w:rsidR="00A66719" w:rsidRPr="008A2C29" w14:paraId="10F5CA38" w14:textId="77777777" w:rsidTr="00A66719">
        <w:trPr>
          <w:cantSplit/>
        </w:trPr>
        <w:tc>
          <w:tcPr>
            <w:tcW w:w="2938" w:type="dxa"/>
            <w:tcBorders>
              <w:top w:val="nil"/>
              <w:left w:val="single" w:sz="4" w:space="0" w:color="auto"/>
              <w:bottom w:val="single" w:sz="8" w:space="0" w:color="000000"/>
              <w:right w:val="single" w:sz="4" w:space="0" w:color="auto"/>
            </w:tcBorders>
            <w:shd w:val="clear" w:color="auto" w:fill="auto"/>
            <w:tcMar>
              <w:left w:w="108" w:type="dxa"/>
              <w:right w:w="108" w:type="dxa"/>
            </w:tcMar>
          </w:tcPr>
          <w:p w14:paraId="538B8FBE" w14:textId="3B68E76B" w:rsidR="003713AD" w:rsidRPr="008A2C29" w:rsidRDefault="003713AD" w:rsidP="003713AD">
            <w:pPr>
              <w:pStyle w:val="NormalWeb"/>
              <w:spacing w:before="60" w:beforeAutospacing="0" w:after="60" w:afterAutospacing="0"/>
              <w:jc w:val="both"/>
              <w:rPr>
                <w:rFonts w:ascii="Arial" w:hAnsi="Arial" w:cs="Arial"/>
                <w:b/>
                <w:bCs/>
                <w:sz w:val="16"/>
                <w:szCs w:val="16"/>
              </w:rPr>
            </w:pPr>
            <w:r w:rsidRPr="008A2C29">
              <w:rPr>
                <w:rFonts w:ascii="Arial" w:hAnsi="Arial" w:cs="Arial"/>
                <w:sz w:val="16"/>
                <w:szCs w:val="16"/>
              </w:rPr>
              <w:t>supportFileSpecification</w:t>
            </w:r>
          </w:p>
        </w:tc>
        <w:tc>
          <w:tcPr>
            <w:tcW w:w="3261" w:type="dxa"/>
            <w:tcBorders>
              <w:top w:val="nil"/>
              <w:left w:val="nil"/>
              <w:bottom w:val="single" w:sz="8" w:space="0" w:color="000000"/>
              <w:right w:val="single" w:sz="4" w:space="0" w:color="auto"/>
            </w:tcBorders>
            <w:shd w:val="clear" w:color="auto" w:fill="auto"/>
            <w:tcMar>
              <w:left w:w="108" w:type="dxa"/>
              <w:right w:w="108" w:type="dxa"/>
            </w:tcMar>
          </w:tcPr>
          <w:p w14:paraId="2C1658F9" w14:textId="66259DD4" w:rsidR="003713AD" w:rsidRPr="008A2C29" w:rsidRDefault="00353431" w:rsidP="00A66719">
            <w:pPr>
              <w:pStyle w:val="NormalWeb"/>
              <w:spacing w:before="60" w:beforeAutospacing="0" w:after="60" w:afterAutospacing="0"/>
              <w:rPr>
                <w:rFonts w:ascii="Arial" w:hAnsi="Arial" w:cs="Arial"/>
                <w:b/>
                <w:bCs/>
                <w:sz w:val="16"/>
                <w:szCs w:val="16"/>
              </w:rPr>
            </w:pPr>
            <w:r w:rsidRPr="00353431">
              <w:rPr>
                <w:rFonts w:ascii="Arial" w:hAnsi="Arial" w:cs="Arial"/>
                <w:sz w:val="16"/>
                <w:szCs w:val="16"/>
              </w:rPr>
              <w:t>The specification used to create this file</w:t>
            </w:r>
          </w:p>
        </w:tc>
        <w:tc>
          <w:tcPr>
            <w:tcW w:w="708" w:type="dxa"/>
            <w:tcBorders>
              <w:top w:val="nil"/>
              <w:left w:val="single" w:sz="4" w:space="0" w:color="auto"/>
              <w:bottom w:val="single" w:sz="8" w:space="0" w:color="000000"/>
              <w:right w:val="single" w:sz="4" w:space="0" w:color="auto"/>
            </w:tcBorders>
            <w:shd w:val="clear" w:color="auto" w:fill="auto"/>
            <w:tcMar>
              <w:left w:w="108" w:type="dxa"/>
              <w:right w:w="108" w:type="dxa"/>
            </w:tcMar>
          </w:tcPr>
          <w:p w14:paraId="705FFFFA" w14:textId="1C63D244" w:rsidR="003713AD" w:rsidRPr="008A2C29" w:rsidRDefault="003713AD" w:rsidP="003713AD">
            <w:pPr>
              <w:pStyle w:val="NormalWeb"/>
              <w:spacing w:before="60" w:beforeAutospacing="0" w:after="60" w:afterAutospacing="0"/>
              <w:jc w:val="center"/>
              <w:rPr>
                <w:rFonts w:ascii="Arial" w:hAnsi="Arial" w:cs="Arial"/>
                <w:b/>
                <w:bCs/>
                <w:sz w:val="16"/>
                <w:szCs w:val="16"/>
              </w:rPr>
            </w:pPr>
            <w:r w:rsidRPr="008A2C29">
              <w:rPr>
                <w:rFonts w:ascii="Arial" w:hAnsi="Arial" w:cs="Arial"/>
                <w:sz w:val="16"/>
                <w:szCs w:val="16"/>
              </w:rPr>
              <w:t>1</w:t>
            </w:r>
          </w:p>
        </w:tc>
        <w:tc>
          <w:tcPr>
            <w:tcW w:w="3213" w:type="dxa"/>
            <w:tcBorders>
              <w:top w:val="nil"/>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2DEC0A84" w14:textId="2C5490BC" w:rsidR="003713AD" w:rsidRPr="008A2C29" w:rsidRDefault="003713AD" w:rsidP="003713AD">
            <w:pPr>
              <w:pStyle w:val="NormalWeb"/>
              <w:spacing w:before="60" w:beforeAutospacing="0" w:after="60" w:afterAutospacing="0"/>
              <w:jc w:val="both"/>
              <w:rPr>
                <w:rFonts w:ascii="Arial" w:hAnsi="Arial" w:cs="Arial"/>
                <w:b/>
                <w:bCs/>
                <w:sz w:val="16"/>
                <w:szCs w:val="16"/>
              </w:rPr>
            </w:pPr>
            <w:r w:rsidRPr="008A2C29">
              <w:rPr>
                <w:rFonts w:ascii="Arial" w:hAnsi="Arial" w:cs="Arial"/>
                <w:sz w:val="16"/>
                <w:szCs w:val="16"/>
              </w:rPr>
              <w:t>S100_SupportFileSpecification</w:t>
            </w:r>
          </w:p>
        </w:tc>
        <w:tc>
          <w:tcPr>
            <w:tcW w:w="4158" w:type="dxa"/>
            <w:tcBorders>
              <w:top w:val="nil"/>
              <w:left w:val="nil"/>
              <w:bottom w:val="single" w:sz="8" w:space="0" w:color="000000"/>
              <w:right w:val="single" w:sz="8" w:space="0" w:color="000000"/>
            </w:tcBorders>
            <w:shd w:val="clear" w:color="auto" w:fill="auto"/>
            <w:tcMar>
              <w:top w:w="0" w:type="dxa"/>
              <w:left w:w="108" w:type="dxa"/>
              <w:bottom w:w="0" w:type="dxa"/>
              <w:right w:w="108" w:type="dxa"/>
            </w:tcMar>
          </w:tcPr>
          <w:p w14:paraId="535C249F" w14:textId="4C24B5CA" w:rsidR="003713AD" w:rsidRPr="008A2C29" w:rsidRDefault="00353431" w:rsidP="003713AD">
            <w:pPr>
              <w:pStyle w:val="NormalWeb"/>
              <w:spacing w:before="60" w:beforeAutospacing="0" w:after="60" w:afterAutospacing="0"/>
              <w:jc w:val="both"/>
              <w:rPr>
                <w:rFonts w:ascii="Arial" w:hAnsi="Arial" w:cs="Arial"/>
                <w:b/>
                <w:bCs/>
                <w:sz w:val="16"/>
                <w:szCs w:val="16"/>
              </w:rPr>
            </w:pPr>
            <w:r w:rsidRPr="00353431">
              <w:rPr>
                <w:rFonts w:ascii="Arial" w:hAnsi="Arial" w:cs="Arial"/>
                <w:sz w:val="16"/>
                <w:szCs w:val="16"/>
              </w:rPr>
              <w:t>0..1 multiplicity in S-100 restricted to 1 in S-101</w:t>
            </w:r>
          </w:p>
        </w:tc>
      </w:tr>
      <w:tr w:rsidR="00A66719" w:rsidRPr="008A2C29" w14:paraId="0B8B8F01" w14:textId="77777777" w:rsidTr="00A66719">
        <w:trPr>
          <w:cantSplit/>
        </w:trPr>
        <w:tc>
          <w:tcPr>
            <w:tcW w:w="2938" w:type="dxa"/>
            <w:tcBorders>
              <w:top w:val="nil"/>
              <w:left w:val="single" w:sz="4" w:space="0" w:color="auto"/>
              <w:bottom w:val="single" w:sz="8" w:space="0" w:color="000000"/>
              <w:right w:val="single" w:sz="4" w:space="0" w:color="auto"/>
            </w:tcBorders>
            <w:shd w:val="clear" w:color="auto" w:fill="auto"/>
            <w:tcMar>
              <w:left w:w="108" w:type="dxa"/>
              <w:right w:w="108" w:type="dxa"/>
            </w:tcMar>
          </w:tcPr>
          <w:p w14:paraId="405B93BF" w14:textId="77777777" w:rsidR="003713AD" w:rsidRPr="008A2C29" w:rsidRDefault="003713AD" w:rsidP="003713AD">
            <w:pPr>
              <w:pStyle w:val="NormalWeb"/>
              <w:spacing w:before="60" w:beforeAutospacing="0" w:after="60" w:afterAutospacing="0"/>
              <w:jc w:val="both"/>
              <w:rPr>
                <w:rFonts w:ascii="Arial" w:hAnsi="Arial" w:cs="Arial"/>
                <w:b/>
                <w:bCs/>
                <w:sz w:val="16"/>
                <w:szCs w:val="16"/>
              </w:rPr>
            </w:pPr>
            <w:r w:rsidRPr="008A2C29">
              <w:rPr>
                <w:rFonts w:ascii="Arial" w:hAnsi="Arial" w:cs="Arial"/>
                <w:sz w:val="16"/>
                <w:szCs w:val="16"/>
              </w:rPr>
              <w:t>dataType</w:t>
            </w:r>
          </w:p>
        </w:tc>
        <w:tc>
          <w:tcPr>
            <w:tcW w:w="3261" w:type="dxa"/>
            <w:tcBorders>
              <w:top w:val="nil"/>
              <w:left w:val="nil"/>
              <w:bottom w:val="single" w:sz="8" w:space="0" w:color="000000"/>
              <w:right w:val="single" w:sz="4" w:space="0" w:color="auto"/>
            </w:tcBorders>
            <w:shd w:val="clear" w:color="auto" w:fill="auto"/>
            <w:tcMar>
              <w:left w:w="108" w:type="dxa"/>
              <w:right w:w="108" w:type="dxa"/>
            </w:tcMar>
          </w:tcPr>
          <w:p w14:paraId="143FD238" w14:textId="375EF62D" w:rsidR="003713AD" w:rsidRPr="008A2C29" w:rsidRDefault="00353431" w:rsidP="00A66719">
            <w:pPr>
              <w:pStyle w:val="NormalWeb"/>
              <w:spacing w:before="60" w:beforeAutospacing="0" w:after="60" w:afterAutospacing="0"/>
              <w:rPr>
                <w:rFonts w:ascii="Arial" w:hAnsi="Arial" w:cs="Arial"/>
                <w:b/>
                <w:bCs/>
                <w:sz w:val="16"/>
                <w:szCs w:val="16"/>
              </w:rPr>
            </w:pPr>
            <w:r w:rsidRPr="00353431">
              <w:rPr>
                <w:rFonts w:ascii="Arial" w:hAnsi="Arial" w:cs="Arial"/>
                <w:sz w:val="16"/>
                <w:szCs w:val="16"/>
              </w:rPr>
              <w:t>The format of the support file</w:t>
            </w:r>
          </w:p>
        </w:tc>
        <w:tc>
          <w:tcPr>
            <w:tcW w:w="708" w:type="dxa"/>
            <w:tcBorders>
              <w:top w:val="nil"/>
              <w:left w:val="single" w:sz="4" w:space="0" w:color="auto"/>
              <w:bottom w:val="single" w:sz="8" w:space="0" w:color="000000"/>
              <w:right w:val="single" w:sz="4" w:space="0" w:color="auto"/>
            </w:tcBorders>
            <w:shd w:val="clear" w:color="auto" w:fill="auto"/>
            <w:tcMar>
              <w:left w:w="108" w:type="dxa"/>
              <w:right w:w="108" w:type="dxa"/>
            </w:tcMar>
          </w:tcPr>
          <w:p w14:paraId="6F705AEC" w14:textId="3C86482E" w:rsidR="003713AD" w:rsidRPr="008A2C29" w:rsidRDefault="003713AD" w:rsidP="003713AD">
            <w:pPr>
              <w:pStyle w:val="NormalWeb"/>
              <w:spacing w:before="60" w:beforeAutospacing="0" w:after="60" w:afterAutospacing="0"/>
              <w:jc w:val="center"/>
              <w:rPr>
                <w:rFonts w:ascii="Arial" w:hAnsi="Arial" w:cs="Arial"/>
                <w:b/>
                <w:bCs/>
                <w:sz w:val="16"/>
                <w:szCs w:val="16"/>
              </w:rPr>
            </w:pPr>
            <w:r w:rsidRPr="008A2C29">
              <w:rPr>
                <w:rFonts w:ascii="Arial" w:hAnsi="Arial" w:cs="Arial"/>
                <w:sz w:val="16"/>
                <w:szCs w:val="16"/>
              </w:rPr>
              <w:t>1</w:t>
            </w:r>
          </w:p>
        </w:tc>
        <w:tc>
          <w:tcPr>
            <w:tcW w:w="3213" w:type="dxa"/>
            <w:tcBorders>
              <w:top w:val="nil"/>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41A956F7" w14:textId="2C8F809C" w:rsidR="003713AD" w:rsidRPr="008A2C29" w:rsidRDefault="003713AD" w:rsidP="003713AD">
            <w:pPr>
              <w:pStyle w:val="NormalWeb"/>
              <w:spacing w:before="60" w:beforeAutospacing="0" w:after="60" w:afterAutospacing="0"/>
              <w:jc w:val="both"/>
              <w:rPr>
                <w:rFonts w:ascii="Arial" w:hAnsi="Arial" w:cs="Arial"/>
                <w:b/>
                <w:bCs/>
                <w:sz w:val="16"/>
                <w:szCs w:val="16"/>
              </w:rPr>
            </w:pPr>
            <w:r w:rsidRPr="008A2C29">
              <w:rPr>
                <w:rFonts w:ascii="Arial" w:hAnsi="Arial" w:cs="Arial"/>
                <w:sz w:val="16"/>
                <w:szCs w:val="16"/>
              </w:rPr>
              <w:t>S100_SupportFileFormat</w:t>
            </w:r>
          </w:p>
        </w:tc>
        <w:tc>
          <w:tcPr>
            <w:tcW w:w="4158" w:type="dxa"/>
            <w:tcBorders>
              <w:top w:val="nil"/>
              <w:left w:val="nil"/>
              <w:bottom w:val="single" w:sz="8" w:space="0" w:color="000000"/>
              <w:right w:val="single" w:sz="8" w:space="0" w:color="000000"/>
            </w:tcBorders>
            <w:shd w:val="clear" w:color="auto" w:fill="auto"/>
            <w:tcMar>
              <w:top w:w="0" w:type="dxa"/>
              <w:left w:w="108" w:type="dxa"/>
              <w:bottom w:w="0" w:type="dxa"/>
              <w:right w:w="108" w:type="dxa"/>
            </w:tcMar>
          </w:tcPr>
          <w:p w14:paraId="58BAA652" w14:textId="5E608D1D" w:rsidR="003713AD" w:rsidRPr="008A2C29" w:rsidRDefault="003713AD" w:rsidP="003713AD">
            <w:pPr>
              <w:pStyle w:val="NormalWeb"/>
              <w:spacing w:before="60" w:beforeAutospacing="0" w:after="60" w:afterAutospacing="0"/>
              <w:ind w:left="448"/>
              <w:jc w:val="both"/>
              <w:rPr>
                <w:rFonts w:ascii="Arial" w:hAnsi="Arial" w:cs="Arial"/>
                <w:b/>
                <w:bCs/>
                <w:sz w:val="16"/>
                <w:szCs w:val="16"/>
              </w:rPr>
            </w:pPr>
          </w:p>
        </w:tc>
      </w:tr>
      <w:tr w:rsidR="00A66719" w:rsidRPr="008A2C29" w14:paraId="2D614B49" w14:textId="77777777" w:rsidTr="00A66719">
        <w:trPr>
          <w:cantSplit/>
        </w:trPr>
        <w:tc>
          <w:tcPr>
            <w:tcW w:w="2938"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5DF7B849" w14:textId="77777777" w:rsidR="003713AD" w:rsidRPr="008A2C29" w:rsidRDefault="003713AD" w:rsidP="003713AD">
            <w:pPr>
              <w:pStyle w:val="NormalWeb"/>
              <w:spacing w:before="60" w:beforeAutospacing="0" w:after="60" w:afterAutospacing="0"/>
              <w:jc w:val="both"/>
              <w:rPr>
                <w:rFonts w:ascii="Arial" w:hAnsi="Arial" w:cs="Arial"/>
                <w:b/>
                <w:bCs/>
                <w:sz w:val="16"/>
                <w:szCs w:val="16"/>
              </w:rPr>
            </w:pPr>
            <w:r w:rsidRPr="008A2C29">
              <w:rPr>
                <w:rFonts w:ascii="Arial" w:hAnsi="Arial" w:cs="Arial"/>
                <w:sz w:val="16"/>
                <w:szCs w:val="16"/>
              </w:rPr>
              <w:t>comment</w:t>
            </w:r>
          </w:p>
        </w:tc>
        <w:tc>
          <w:tcPr>
            <w:tcW w:w="3261" w:type="dxa"/>
            <w:tcBorders>
              <w:top w:val="single" w:sz="4" w:space="0" w:color="auto"/>
              <w:left w:val="nil"/>
              <w:bottom w:val="single" w:sz="4" w:space="0" w:color="auto"/>
              <w:right w:val="single" w:sz="4" w:space="0" w:color="auto"/>
            </w:tcBorders>
            <w:shd w:val="clear" w:color="auto" w:fill="auto"/>
            <w:tcMar>
              <w:left w:w="108" w:type="dxa"/>
              <w:right w:w="108" w:type="dxa"/>
            </w:tcMar>
          </w:tcPr>
          <w:p w14:paraId="0365A715" w14:textId="5116F67C" w:rsidR="003713AD" w:rsidRPr="008A2C29" w:rsidRDefault="00353431" w:rsidP="00A66719">
            <w:pPr>
              <w:pStyle w:val="NormalWeb"/>
              <w:spacing w:before="60" w:beforeAutospacing="0" w:after="60" w:afterAutospacing="0"/>
              <w:rPr>
                <w:rFonts w:ascii="Arial" w:hAnsi="Arial" w:cs="Arial"/>
                <w:b/>
                <w:bCs/>
                <w:sz w:val="16"/>
                <w:szCs w:val="16"/>
              </w:rPr>
            </w:pPr>
            <w:r w:rsidRPr="00353431">
              <w:rPr>
                <w:rFonts w:ascii="Arial" w:hAnsi="Arial" w:cs="Arial"/>
                <w:sz w:val="16"/>
                <w:szCs w:val="16"/>
              </w:rPr>
              <w:t>Optional comment</w:t>
            </w:r>
          </w:p>
        </w:tc>
        <w:tc>
          <w:tcPr>
            <w:tcW w:w="708"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6DC78CF2" w14:textId="068BDF83" w:rsidR="003713AD" w:rsidRPr="008A2C29" w:rsidRDefault="003713AD" w:rsidP="003713AD">
            <w:pPr>
              <w:pStyle w:val="NormalWeb"/>
              <w:spacing w:before="60" w:beforeAutospacing="0" w:after="60" w:afterAutospacing="0"/>
              <w:jc w:val="center"/>
              <w:rPr>
                <w:rFonts w:ascii="Arial" w:hAnsi="Arial" w:cs="Arial"/>
                <w:b/>
                <w:bCs/>
                <w:sz w:val="16"/>
                <w:szCs w:val="16"/>
              </w:rPr>
            </w:pPr>
            <w:r w:rsidRPr="008A2C29">
              <w:rPr>
                <w:rFonts w:ascii="Arial" w:hAnsi="Arial" w:cs="Arial"/>
                <w:sz w:val="16"/>
                <w:szCs w:val="16"/>
              </w:rPr>
              <w:t>0..1</w:t>
            </w:r>
          </w:p>
        </w:tc>
        <w:tc>
          <w:tcPr>
            <w:tcW w:w="3213" w:type="dxa"/>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1B770239" w14:textId="77777777" w:rsidR="003713AD" w:rsidRPr="008A2C29" w:rsidRDefault="003713AD" w:rsidP="003713AD">
            <w:pPr>
              <w:pStyle w:val="NormalWeb"/>
              <w:spacing w:before="60" w:beforeAutospacing="0" w:after="60" w:afterAutospacing="0"/>
              <w:jc w:val="both"/>
              <w:rPr>
                <w:rFonts w:ascii="Arial" w:hAnsi="Arial" w:cs="Arial"/>
                <w:b/>
                <w:bCs/>
                <w:sz w:val="16"/>
                <w:szCs w:val="16"/>
              </w:rPr>
            </w:pPr>
            <w:r w:rsidRPr="008A2C29">
              <w:rPr>
                <w:rFonts w:ascii="Arial" w:hAnsi="Arial" w:cs="Arial"/>
                <w:sz w:val="16"/>
                <w:szCs w:val="16"/>
              </w:rPr>
              <w:t>CharacterString</w:t>
            </w:r>
          </w:p>
        </w:tc>
        <w:tc>
          <w:tcPr>
            <w:tcW w:w="4158" w:type="dxa"/>
            <w:tcBorders>
              <w:top w:val="single" w:sz="4" w:space="0" w:color="auto"/>
              <w:left w:val="nil"/>
              <w:bottom w:val="single" w:sz="4" w:space="0" w:color="auto"/>
              <w:right w:val="single" w:sz="4" w:space="0" w:color="auto"/>
            </w:tcBorders>
            <w:shd w:val="clear" w:color="auto" w:fill="auto"/>
            <w:tcMar>
              <w:top w:w="0" w:type="dxa"/>
              <w:left w:w="108" w:type="dxa"/>
              <w:bottom w:w="0" w:type="dxa"/>
              <w:right w:w="108" w:type="dxa"/>
            </w:tcMar>
          </w:tcPr>
          <w:p w14:paraId="3F9D042C" w14:textId="1494DB42" w:rsidR="003713AD" w:rsidRPr="008A2C29" w:rsidRDefault="003713AD" w:rsidP="003713AD">
            <w:pPr>
              <w:spacing w:before="60" w:after="60" w:line="240" w:lineRule="auto"/>
              <w:rPr>
                <w:rFonts w:cs="Arial"/>
                <w:sz w:val="16"/>
                <w:szCs w:val="16"/>
                <w:lang w:eastAsia="en-US"/>
              </w:rPr>
            </w:pPr>
            <w:r w:rsidRPr="008A2C29">
              <w:rPr>
                <w:rFonts w:cs="Arial"/>
                <w:sz w:val="16"/>
                <w:szCs w:val="16"/>
                <w:lang w:eastAsia="en-US"/>
              </w:rPr>
              <w:t>Any additional Information</w:t>
            </w:r>
          </w:p>
          <w:p w14:paraId="05B5E00F" w14:textId="78FAE097" w:rsidR="003713AD" w:rsidRPr="008A2C29" w:rsidRDefault="003713AD" w:rsidP="003713AD">
            <w:pPr>
              <w:pStyle w:val="NormalWeb"/>
              <w:spacing w:before="60" w:beforeAutospacing="0" w:after="60" w:afterAutospacing="0"/>
              <w:jc w:val="both"/>
              <w:rPr>
                <w:rFonts w:ascii="Arial" w:hAnsi="Arial" w:cs="Arial"/>
                <w:b/>
                <w:bCs/>
                <w:sz w:val="16"/>
                <w:szCs w:val="16"/>
              </w:rPr>
            </w:pPr>
          </w:p>
        </w:tc>
      </w:tr>
      <w:tr w:rsidR="00A66719" w:rsidRPr="008A2C29" w14:paraId="41CD9744" w14:textId="77777777" w:rsidTr="00A66719">
        <w:trPr>
          <w:cantSplit/>
        </w:trPr>
        <w:tc>
          <w:tcPr>
            <w:tcW w:w="2938"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2AD54B06" w14:textId="78E25EA8" w:rsidR="003713AD" w:rsidRPr="008A2C29" w:rsidRDefault="003713AD" w:rsidP="003713AD">
            <w:pPr>
              <w:pStyle w:val="NormalWeb"/>
              <w:spacing w:before="60" w:beforeAutospacing="0" w:after="60" w:afterAutospacing="0"/>
              <w:jc w:val="both"/>
              <w:rPr>
                <w:rFonts w:ascii="Arial" w:hAnsi="Arial" w:cs="Arial"/>
                <w:sz w:val="16"/>
                <w:szCs w:val="16"/>
              </w:rPr>
            </w:pPr>
            <w:r w:rsidRPr="008A2C29">
              <w:rPr>
                <w:rFonts w:ascii="Arial" w:hAnsi="Arial" w:cs="Arial"/>
                <w:sz w:val="16"/>
                <w:szCs w:val="16"/>
              </w:rPr>
              <w:t>compressionFlag</w:t>
            </w:r>
          </w:p>
        </w:tc>
        <w:tc>
          <w:tcPr>
            <w:tcW w:w="3261" w:type="dxa"/>
            <w:tcBorders>
              <w:top w:val="single" w:sz="4" w:space="0" w:color="auto"/>
              <w:left w:val="nil"/>
              <w:bottom w:val="single" w:sz="4" w:space="0" w:color="auto"/>
              <w:right w:val="single" w:sz="4" w:space="0" w:color="auto"/>
            </w:tcBorders>
            <w:shd w:val="clear" w:color="auto" w:fill="auto"/>
            <w:tcMar>
              <w:left w:w="108" w:type="dxa"/>
              <w:right w:w="108" w:type="dxa"/>
            </w:tcMar>
          </w:tcPr>
          <w:p w14:paraId="53ABDEE0" w14:textId="4B86F020" w:rsidR="003713AD" w:rsidRPr="008A2C29" w:rsidRDefault="00353431" w:rsidP="00A66719">
            <w:pPr>
              <w:pStyle w:val="NormalWeb"/>
              <w:spacing w:before="60" w:beforeAutospacing="0" w:after="60" w:afterAutospacing="0"/>
              <w:rPr>
                <w:rFonts w:ascii="Arial" w:hAnsi="Arial" w:cs="Arial"/>
                <w:sz w:val="16"/>
                <w:szCs w:val="16"/>
              </w:rPr>
            </w:pPr>
            <w:r w:rsidRPr="006834DB">
              <w:rPr>
                <w:rFonts w:ascii="Arial" w:hAnsi="Arial" w:cs="Arial"/>
                <w:sz w:val="16"/>
                <w:szCs w:val="16"/>
              </w:rPr>
              <w:t>Indicates if the resource is compressed</w:t>
            </w:r>
          </w:p>
        </w:tc>
        <w:tc>
          <w:tcPr>
            <w:tcW w:w="708"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03920BF9" w14:textId="3F0A4D0D" w:rsidR="003713AD" w:rsidRPr="008A2C29" w:rsidRDefault="003713AD" w:rsidP="003713AD">
            <w:pPr>
              <w:pStyle w:val="NormalWeb"/>
              <w:spacing w:before="60" w:beforeAutospacing="0" w:after="60" w:afterAutospacing="0"/>
              <w:jc w:val="center"/>
              <w:rPr>
                <w:rFonts w:ascii="Arial" w:hAnsi="Arial" w:cs="Arial"/>
                <w:b/>
                <w:bCs/>
                <w:sz w:val="16"/>
                <w:szCs w:val="16"/>
              </w:rPr>
            </w:pPr>
            <w:r w:rsidRPr="008A2C29">
              <w:rPr>
                <w:rFonts w:ascii="Arial" w:hAnsi="Arial" w:cs="Arial"/>
                <w:sz w:val="16"/>
                <w:szCs w:val="16"/>
              </w:rPr>
              <w:t>1</w:t>
            </w:r>
          </w:p>
        </w:tc>
        <w:tc>
          <w:tcPr>
            <w:tcW w:w="3213" w:type="dxa"/>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14E205B5" w14:textId="2B9F8FBE" w:rsidR="003713AD" w:rsidRPr="008A2C29" w:rsidRDefault="003713AD" w:rsidP="003713AD">
            <w:pPr>
              <w:pStyle w:val="NormalWeb"/>
              <w:spacing w:before="60" w:beforeAutospacing="0" w:after="60" w:afterAutospacing="0"/>
              <w:jc w:val="both"/>
              <w:rPr>
                <w:rFonts w:ascii="Arial" w:hAnsi="Arial" w:cs="Arial"/>
                <w:sz w:val="16"/>
                <w:szCs w:val="16"/>
              </w:rPr>
            </w:pPr>
            <w:r w:rsidRPr="008A2C29">
              <w:rPr>
                <w:rFonts w:ascii="Arial" w:hAnsi="Arial" w:cs="Arial"/>
                <w:sz w:val="16"/>
                <w:szCs w:val="16"/>
              </w:rPr>
              <w:t>Boolean</w:t>
            </w:r>
          </w:p>
        </w:tc>
        <w:tc>
          <w:tcPr>
            <w:tcW w:w="4158" w:type="dxa"/>
            <w:tcBorders>
              <w:top w:val="single" w:sz="4" w:space="0" w:color="auto"/>
              <w:left w:val="nil"/>
              <w:bottom w:val="single" w:sz="4" w:space="0" w:color="auto"/>
              <w:right w:val="single" w:sz="4" w:space="0" w:color="auto"/>
            </w:tcBorders>
            <w:shd w:val="clear" w:color="auto" w:fill="auto"/>
            <w:tcMar>
              <w:top w:w="0" w:type="dxa"/>
              <w:left w:w="108" w:type="dxa"/>
              <w:bottom w:w="0" w:type="dxa"/>
              <w:right w:w="108" w:type="dxa"/>
            </w:tcMar>
          </w:tcPr>
          <w:p w14:paraId="3F1CAA7D" w14:textId="77777777" w:rsidR="003713AD" w:rsidRPr="008A2C29" w:rsidRDefault="003713AD" w:rsidP="003713AD">
            <w:pPr>
              <w:snapToGrid w:val="0"/>
              <w:spacing w:before="60" w:after="60" w:line="240" w:lineRule="auto"/>
              <w:jc w:val="left"/>
              <w:rPr>
                <w:rFonts w:cs="Arial"/>
                <w:sz w:val="16"/>
                <w:szCs w:val="16"/>
              </w:rPr>
            </w:pPr>
            <w:r w:rsidRPr="008A2C29">
              <w:rPr>
                <w:rFonts w:cs="Arial"/>
                <w:i/>
                <w:sz w:val="16"/>
                <w:szCs w:val="16"/>
              </w:rPr>
              <w:t>True</w:t>
            </w:r>
            <w:r w:rsidRPr="008A2C29">
              <w:rPr>
                <w:rFonts w:cs="Arial"/>
                <w:sz w:val="16"/>
                <w:szCs w:val="16"/>
              </w:rPr>
              <w:t xml:space="preserve"> indicates a compressed resource</w:t>
            </w:r>
          </w:p>
          <w:p w14:paraId="3E01B7B6" w14:textId="49C5505B" w:rsidR="003713AD" w:rsidRPr="008A2C29" w:rsidRDefault="003713AD" w:rsidP="003713AD">
            <w:pPr>
              <w:pStyle w:val="NormalWeb"/>
              <w:spacing w:before="60" w:beforeAutospacing="0" w:after="60" w:afterAutospacing="0"/>
              <w:jc w:val="both"/>
              <w:rPr>
                <w:rFonts w:ascii="Arial" w:hAnsi="Arial" w:cs="Arial"/>
                <w:b/>
                <w:bCs/>
                <w:sz w:val="16"/>
                <w:szCs w:val="16"/>
              </w:rPr>
            </w:pPr>
            <w:r w:rsidRPr="008A2C29">
              <w:rPr>
                <w:rFonts w:ascii="Arial" w:hAnsi="Arial" w:cs="Arial"/>
                <w:i/>
                <w:sz w:val="16"/>
                <w:szCs w:val="16"/>
              </w:rPr>
              <w:t>False</w:t>
            </w:r>
            <w:r w:rsidRPr="008A2C29">
              <w:rPr>
                <w:rFonts w:ascii="Arial" w:hAnsi="Arial" w:cs="Arial"/>
                <w:sz w:val="16"/>
                <w:szCs w:val="16"/>
              </w:rPr>
              <w:t xml:space="preserve"> indicates an uncompressed resource</w:t>
            </w:r>
          </w:p>
        </w:tc>
      </w:tr>
      <w:tr w:rsidR="00A66719" w:rsidRPr="008A2C29" w14:paraId="149121A3" w14:textId="77777777" w:rsidTr="00A66719">
        <w:trPr>
          <w:cantSplit/>
        </w:trPr>
        <w:tc>
          <w:tcPr>
            <w:tcW w:w="2938"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0891ECF7" w14:textId="1770A226" w:rsidR="003713AD" w:rsidRPr="008A2C29" w:rsidRDefault="003713AD" w:rsidP="003713AD">
            <w:pPr>
              <w:pStyle w:val="NormalWeb"/>
              <w:spacing w:before="60" w:beforeAutospacing="0" w:after="60" w:afterAutospacing="0"/>
              <w:jc w:val="both"/>
              <w:rPr>
                <w:rFonts w:ascii="Arial" w:hAnsi="Arial" w:cs="Arial"/>
                <w:b/>
                <w:bCs/>
                <w:sz w:val="16"/>
                <w:szCs w:val="16"/>
              </w:rPr>
            </w:pPr>
            <w:r w:rsidRPr="008A2C29">
              <w:rPr>
                <w:rFonts w:ascii="Arial" w:hAnsi="Arial" w:cs="Arial"/>
                <w:sz w:val="16"/>
                <w:szCs w:val="16"/>
              </w:rPr>
              <w:t>digitalSignatureReference</w:t>
            </w:r>
          </w:p>
        </w:tc>
        <w:tc>
          <w:tcPr>
            <w:tcW w:w="3261" w:type="dxa"/>
            <w:tcBorders>
              <w:top w:val="single" w:sz="4" w:space="0" w:color="auto"/>
              <w:left w:val="nil"/>
              <w:bottom w:val="single" w:sz="4" w:space="0" w:color="auto"/>
              <w:right w:val="single" w:sz="4" w:space="0" w:color="auto"/>
            </w:tcBorders>
            <w:shd w:val="clear" w:color="auto" w:fill="auto"/>
            <w:tcMar>
              <w:left w:w="108" w:type="dxa"/>
              <w:right w:w="108" w:type="dxa"/>
            </w:tcMar>
          </w:tcPr>
          <w:p w14:paraId="613C711B" w14:textId="12B6CB6D" w:rsidR="003713AD" w:rsidRPr="008A2C29" w:rsidRDefault="00353431" w:rsidP="00A66719">
            <w:pPr>
              <w:pStyle w:val="NormalWeb"/>
              <w:spacing w:before="60" w:beforeAutospacing="0" w:after="60" w:afterAutospacing="0"/>
              <w:rPr>
                <w:rFonts w:ascii="Arial" w:hAnsi="Arial" w:cs="Arial"/>
                <w:sz w:val="16"/>
                <w:szCs w:val="16"/>
              </w:rPr>
            </w:pPr>
            <w:r w:rsidRPr="00353431">
              <w:rPr>
                <w:rFonts w:ascii="Arial" w:hAnsi="Arial" w:cs="Arial"/>
                <w:sz w:val="16"/>
                <w:szCs w:val="16"/>
              </w:rPr>
              <w:t>Specifies the algorithm used to compute digitalSignatureValue</w:t>
            </w:r>
          </w:p>
        </w:tc>
        <w:tc>
          <w:tcPr>
            <w:tcW w:w="708"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66CC0D8B" w14:textId="09A6D93C" w:rsidR="003713AD" w:rsidRPr="008A2C29" w:rsidRDefault="003713AD" w:rsidP="003713AD">
            <w:pPr>
              <w:pStyle w:val="NormalWeb"/>
              <w:spacing w:before="60" w:beforeAutospacing="0" w:after="60" w:afterAutospacing="0"/>
              <w:jc w:val="center"/>
              <w:rPr>
                <w:rFonts w:ascii="Arial" w:hAnsi="Arial" w:cs="Arial"/>
                <w:b/>
                <w:bCs/>
                <w:sz w:val="16"/>
                <w:szCs w:val="16"/>
              </w:rPr>
            </w:pPr>
            <w:r w:rsidRPr="008A2C29">
              <w:rPr>
                <w:rFonts w:ascii="Arial" w:hAnsi="Arial" w:cs="Arial"/>
                <w:sz w:val="16"/>
                <w:szCs w:val="16"/>
              </w:rPr>
              <w:t>1</w:t>
            </w:r>
          </w:p>
        </w:tc>
        <w:tc>
          <w:tcPr>
            <w:tcW w:w="3213" w:type="dxa"/>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3D308D8D" w14:textId="58F270A1" w:rsidR="003713AD" w:rsidRPr="008A2C29" w:rsidRDefault="003713AD" w:rsidP="003713AD">
            <w:pPr>
              <w:snapToGrid w:val="0"/>
              <w:spacing w:before="60" w:after="60" w:line="240" w:lineRule="auto"/>
              <w:jc w:val="left"/>
              <w:rPr>
                <w:rFonts w:cs="Arial"/>
                <w:sz w:val="16"/>
                <w:szCs w:val="16"/>
              </w:rPr>
            </w:pPr>
            <w:r w:rsidRPr="008A2C29">
              <w:rPr>
                <w:rFonts w:cs="Arial"/>
                <w:sz w:val="16"/>
                <w:szCs w:val="16"/>
              </w:rPr>
              <w:t>S100_</w:t>
            </w:r>
            <w:r w:rsidR="004B3B4E">
              <w:rPr>
                <w:rFonts w:cs="Arial"/>
                <w:sz w:val="16"/>
                <w:szCs w:val="16"/>
              </w:rPr>
              <w:t>SE_</w:t>
            </w:r>
            <w:r w:rsidRPr="008A2C29">
              <w:rPr>
                <w:rFonts w:cs="Arial"/>
                <w:sz w:val="16"/>
                <w:szCs w:val="16"/>
              </w:rPr>
              <w:t>DigitalSignatureReference</w:t>
            </w:r>
            <w:r>
              <w:rPr>
                <w:rFonts w:cs="Arial"/>
                <w:sz w:val="16"/>
                <w:szCs w:val="16"/>
              </w:rPr>
              <w:t xml:space="preserve"> </w:t>
            </w:r>
            <w:r w:rsidRPr="008A2C29">
              <w:rPr>
                <w:rFonts w:cs="Arial"/>
                <w:sz w:val="16"/>
                <w:szCs w:val="16"/>
              </w:rPr>
              <w:t>(see Part 15)</w:t>
            </w:r>
          </w:p>
        </w:tc>
        <w:tc>
          <w:tcPr>
            <w:tcW w:w="4158" w:type="dxa"/>
            <w:tcBorders>
              <w:top w:val="single" w:sz="4" w:space="0" w:color="auto"/>
              <w:left w:val="nil"/>
              <w:bottom w:val="single" w:sz="4" w:space="0" w:color="auto"/>
              <w:right w:val="single" w:sz="4" w:space="0" w:color="auto"/>
            </w:tcBorders>
            <w:shd w:val="clear" w:color="auto" w:fill="auto"/>
            <w:tcMar>
              <w:top w:w="0" w:type="dxa"/>
              <w:left w:w="108" w:type="dxa"/>
              <w:bottom w:w="0" w:type="dxa"/>
              <w:right w:w="108" w:type="dxa"/>
            </w:tcMar>
          </w:tcPr>
          <w:p w14:paraId="0AB31DF6" w14:textId="77777777" w:rsidR="003713AD" w:rsidRPr="008A2C29" w:rsidRDefault="003713AD" w:rsidP="003713AD">
            <w:pPr>
              <w:pStyle w:val="NormalWeb"/>
              <w:spacing w:before="60" w:beforeAutospacing="0" w:after="60" w:afterAutospacing="0"/>
              <w:jc w:val="both"/>
              <w:rPr>
                <w:rFonts w:ascii="Arial" w:hAnsi="Arial" w:cs="Arial"/>
                <w:b/>
                <w:bCs/>
                <w:sz w:val="16"/>
                <w:szCs w:val="16"/>
              </w:rPr>
            </w:pPr>
          </w:p>
        </w:tc>
      </w:tr>
      <w:tr w:rsidR="00A66719" w:rsidRPr="008A2C29" w14:paraId="20A41E68" w14:textId="77777777" w:rsidTr="00A66719">
        <w:trPr>
          <w:cantSplit/>
        </w:trPr>
        <w:tc>
          <w:tcPr>
            <w:tcW w:w="2938"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1EC437B1" w14:textId="77777777" w:rsidR="003713AD" w:rsidRPr="008A2C29" w:rsidRDefault="003713AD" w:rsidP="003713AD">
            <w:pPr>
              <w:pStyle w:val="NormalWeb"/>
              <w:spacing w:before="60" w:beforeAutospacing="0" w:after="60" w:afterAutospacing="0"/>
              <w:jc w:val="both"/>
              <w:rPr>
                <w:rFonts w:ascii="Arial" w:hAnsi="Arial" w:cs="Arial"/>
                <w:b/>
                <w:bCs/>
                <w:sz w:val="16"/>
                <w:szCs w:val="16"/>
              </w:rPr>
            </w:pPr>
            <w:r w:rsidRPr="008A2C29">
              <w:rPr>
                <w:rFonts w:ascii="Arial" w:hAnsi="Arial" w:cs="Arial"/>
                <w:sz w:val="16"/>
                <w:szCs w:val="16"/>
              </w:rPr>
              <w:t>digitalSignatureValue</w:t>
            </w:r>
          </w:p>
        </w:tc>
        <w:tc>
          <w:tcPr>
            <w:tcW w:w="3261" w:type="dxa"/>
            <w:tcBorders>
              <w:top w:val="single" w:sz="4" w:space="0" w:color="auto"/>
              <w:left w:val="nil"/>
              <w:bottom w:val="single" w:sz="4" w:space="0" w:color="auto"/>
              <w:right w:val="single" w:sz="4" w:space="0" w:color="auto"/>
            </w:tcBorders>
            <w:shd w:val="clear" w:color="auto" w:fill="auto"/>
            <w:tcMar>
              <w:left w:w="108" w:type="dxa"/>
              <w:right w:w="108" w:type="dxa"/>
            </w:tcMar>
          </w:tcPr>
          <w:p w14:paraId="68995418" w14:textId="55A763C1" w:rsidR="003713AD" w:rsidRPr="008A2C29" w:rsidRDefault="00353431" w:rsidP="00A66719">
            <w:pPr>
              <w:pStyle w:val="NormalWeb"/>
              <w:spacing w:before="60" w:beforeAutospacing="0" w:after="60" w:afterAutospacing="0"/>
              <w:rPr>
                <w:rFonts w:ascii="Arial" w:hAnsi="Arial" w:cs="Arial"/>
                <w:b/>
                <w:bCs/>
                <w:sz w:val="16"/>
                <w:szCs w:val="16"/>
              </w:rPr>
            </w:pPr>
            <w:r w:rsidRPr="00353431">
              <w:rPr>
                <w:rFonts w:ascii="Arial" w:hAnsi="Arial" w:cs="Arial"/>
                <w:sz w:val="16"/>
                <w:szCs w:val="16"/>
              </w:rPr>
              <w:t>Value derived from the digital signature</w:t>
            </w:r>
          </w:p>
        </w:tc>
        <w:tc>
          <w:tcPr>
            <w:tcW w:w="708"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5D3C11E8" w14:textId="11AABA68" w:rsidR="003713AD" w:rsidRPr="008A2C29" w:rsidRDefault="003713AD" w:rsidP="003713AD">
            <w:pPr>
              <w:pStyle w:val="NormalWeb"/>
              <w:spacing w:before="60" w:beforeAutospacing="0" w:after="60" w:afterAutospacing="0"/>
              <w:jc w:val="center"/>
              <w:rPr>
                <w:rFonts w:ascii="Arial" w:hAnsi="Arial" w:cs="Arial"/>
                <w:bCs/>
                <w:sz w:val="16"/>
                <w:szCs w:val="16"/>
              </w:rPr>
            </w:pPr>
            <w:r w:rsidRPr="008A2C29">
              <w:rPr>
                <w:rFonts w:ascii="Arial" w:hAnsi="Arial" w:cs="Arial"/>
                <w:sz w:val="16"/>
                <w:szCs w:val="16"/>
              </w:rPr>
              <w:t>1..*</w:t>
            </w:r>
          </w:p>
        </w:tc>
        <w:tc>
          <w:tcPr>
            <w:tcW w:w="3213" w:type="dxa"/>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6487CE6A" w14:textId="746ECD3D" w:rsidR="003713AD" w:rsidRPr="008A2C29" w:rsidRDefault="003713AD" w:rsidP="004B3B4E">
            <w:pPr>
              <w:pStyle w:val="NormalWeb"/>
              <w:spacing w:before="60" w:beforeAutospacing="0" w:after="60" w:afterAutospacing="0"/>
              <w:jc w:val="both"/>
              <w:rPr>
                <w:rFonts w:ascii="Arial" w:hAnsi="Arial" w:cs="Arial"/>
                <w:b/>
                <w:bCs/>
                <w:sz w:val="16"/>
                <w:szCs w:val="16"/>
              </w:rPr>
            </w:pPr>
            <w:r w:rsidRPr="008A2C29">
              <w:rPr>
                <w:rFonts w:ascii="Arial" w:hAnsi="Arial" w:cs="Arial"/>
                <w:sz w:val="16"/>
                <w:szCs w:val="16"/>
              </w:rPr>
              <w:t>S100_</w:t>
            </w:r>
            <w:r w:rsidR="004B3B4E">
              <w:rPr>
                <w:rFonts w:ascii="Arial" w:hAnsi="Arial" w:cs="Arial"/>
                <w:sz w:val="16"/>
                <w:szCs w:val="16"/>
              </w:rPr>
              <w:t>SE_</w:t>
            </w:r>
            <w:r w:rsidRPr="008A2C29">
              <w:rPr>
                <w:rFonts w:ascii="Arial" w:hAnsi="Arial" w:cs="Arial"/>
                <w:sz w:val="16"/>
                <w:szCs w:val="16"/>
              </w:rPr>
              <w:t>DigitalSignature (see Part 15)</w:t>
            </w:r>
          </w:p>
        </w:tc>
        <w:tc>
          <w:tcPr>
            <w:tcW w:w="4158" w:type="dxa"/>
            <w:tcBorders>
              <w:top w:val="single" w:sz="4" w:space="0" w:color="auto"/>
              <w:left w:val="nil"/>
              <w:bottom w:val="single" w:sz="4" w:space="0" w:color="auto"/>
              <w:right w:val="single" w:sz="4" w:space="0" w:color="auto"/>
            </w:tcBorders>
            <w:shd w:val="clear" w:color="auto" w:fill="auto"/>
            <w:tcMar>
              <w:top w:w="0" w:type="dxa"/>
              <w:left w:w="108" w:type="dxa"/>
              <w:bottom w:w="0" w:type="dxa"/>
              <w:right w:w="108" w:type="dxa"/>
            </w:tcMar>
          </w:tcPr>
          <w:p w14:paraId="7346E13B" w14:textId="4B44A9F6" w:rsidR="003713AD" w:rsidRPr="008A2C29" w:rsidRDefault="003713AD" w:rsidP="003713AD">
            <w:pPr>
              <w:snapToGrid w:val="0"/>
              <w:spacing w:before="60" w:after="60" w:line="240" w:lineRule="auto"/>
              <w:jc w:val="left"/>
              <w:rPr>
                <w:rFonts w:cs="Arial"/>
                <w:sz w:val="16"/>
                <w:szCs w:val="16"/>
              </w:rPr>
            </w:pPr>
            <w:r w:rsidRPr="008A2C29">
              <w:rPr>
                <w:rFonts w:cs="Arial"/>
                <w:sz w:val="16"/>
                <w:szCs w:val="16"/>
              </w:rPr>
              <w:t>The value resulting from application of digitalSignatureReference</w:t>
            </w:r>
          </w:p>
          <w:p w14:paraId="4906B03E" w14:textId="5DBDF2B5" w:rsidR="003713AD" w:rsidRPr="008A2C29" w:rsidRDefault="003713AD" w:rsidP="003713AD">
            <w:pPr>
              <w:pStyle w:val="NormalWeb"/>
              <w:spacing w:before="60" w:beforeAutospacing="0" w:after="60" w:afterAutospacing="0"/>
              <w:jc w:val="both"/>
              <w:rPr>
                <w:rFonts w:ascii="Arial" w:hAnsi="Arial" w:cs="Arial"/>
                <w:sz w:val="16"/>
                <w:szCs w:val="16"/>
              </w:rPr>
            </w:pPr>
            <w:r w:rsidRPr="008A2C29">
              <w:rPr>
                <w:rFonts w:ascii="Arial" w:hAnsi="Arial" w:cs="Arial"/>
                <w:sz w:val="16"/>
                <w:szCs w:val="16"/>
              </w:rPr>
              <w:t>Implemented as the digital signature format specifi</w:t>
            </w:r>
            <w:r>
              <w:rPr>
                <w:rFonts w:ascii="Arial" w:hAnsi="Arial" w:cs="Arial"/>
                <w:sz w:val="16"/>
                <w:szCs w:val="16"/>
              </w:rPr>
              <w:t>ed in S-100 Part 15</w:t>
            </w:r>
          </w:p>
        </w:tc>
      </w:tr>
      <w:tr w:rsidR="00A66719" w:rsidRPr="008A2C29" w14:paraId="6198B17F" w14:textId="77777777" w:rsidTr="00A66719">
        <w:trPr>
          <w:cantSplit/>
        </w:trPr>
        <w:tc>
          <w:tcPr>
            <w:tcW w:w="2938"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575FC049" w14:textId="5C0CB861" w:rsidR="003713AD" w:rsidRPr="008A2C29" w:rsidRDefault="003713AD" w:rsidP="003713AD">
            <w:pPr>
              <w:pStyle w:val="NormalWeb"/>
              <w:spacing w:before="60" w:beforeAutospacing="0" w:after="60" w:afterAutospacing="0"/>
              <w:rPr>
                <w:rFonts w:ascii="Arial" w:hAnsi="Arial" w:cs="Arial"/>
                <w:sz w:val="16"/>
                <w:szCs w:val="16"/>
              </w:rPr>
            </w:pPr>
            <w:r w:rsidRPr="008A2C29">
              <w:rPr>
                <w:rFonts w:ascii="Arial" w:hAnsi="Arial" w:cs="Arial"/>
                <w:sz w:val="16"/>
                <w:szCs w:val="16"/>
              </w:rPr>
              <w:t>defaultLocale</w:t>
            </w:r>
          </w:p>
        </w:tc>
        <w:tc>
          <w:tcPr>
            <w:tcW w:w="3261" w:type="dxa"/>
            <w:tcBorders>
              <w:top w:val="single" w:sz="4" w:space="0" w:color="auto"/>
              <w:left w:val="nil"/>
              <w:bottom w:val="single" w:sz="4" w:space="0" w:color="auto"/>
              <w:right w:val="single" w:sz="4" w:space="0" w:color="auto"/>
            </w:tcBorders>
            <w:shd w:val="clear" w:color="auto" w:fill="auto"/>
            <w:tcMar>
              <w:left w:w="108" w:type="dxa"/>
              <w:right w:w="108" w:type="dxa"/>
            </w:tcMar>
          </w:tcPr>
          <w:p w14:paraId="0F608B1C" w14:textId="5B14FC2B" w:rsidR="003713AD" w:rsidRPr="008A2C29" w:rsidRDefault="00353431" w:rsidP="00A66719">
            <w:pPr>
              <w:pStyle w:val="NormalWeb"/>
              <w:spacing w:before="60" w:beforeAutospacing="0" w:after="60" w:afterAutospacing="0"/>
              <w:rPr>
                <w:rFonts w:ascii="Arial" w:hAnsi="Arial" w:cs="Arial"/>
                <w:sz w:val="16"/>
                <w:szCs w:val="16"/>
              </w:rPr>
            </w:pPr>
            <w:r w:rsidRPr="00353431">
              <w:rPr>
                <w:rFonts w:ascii="Arial" w:hAnsi="Arial" w:cs="Arial"/>
                <w:sz w:val="16"/>
                <w:szCs w:val="16"/>
              </w:rPr>
              <w:t>Default language and character set used in the support file</w:t>
            </w:r>
          </w:p>
        </w:tc>
        <w:tc>
          <w:tcPr>
            <w:tcW w:w="708"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05C57BCE" w14:textId="15796056" w:rsidR="003713AD" w:rsidRPr="008A2C29" w:rsidRDefault="003713AD" w:rsidP="003713AD">
            <w:pPr>
              <w:pStyle w:val="NormalWeb"/>
              <w:spacing w:before="60" w:beforeAutospacing="0" w:after="60" w:afterAutospacing="0"/>
              <w:jc w:val="center"/>
              <w:rPr>
                <w:rFonts w:ascii="Arial" w:hAnsi="Arial" w:cs="Arial"/>
                <w:b/>
                <w:bCs/>
                <w:sz w:val="16"/>
                <w:szCs w:val="16"/>
              </w:rPr>
            </w:pPr>
            <w:r w:rsidRPr="008A2C29">
              <w:rPr>
                <w:rFonts w:ascii="Arial" w:hAnsi="Arial" w:cs="Arial"/>
                <w:sz w:val="16"/>
                <w:szCs w:val="16"/>
              </w:rPr>
              <w:t>0..1</w:t>
            </w:r>
          </w:p>
        </w:tc>
        <w:tc>
          <w:tcPr>
            <w:tcW w:w="3213" w:type="dxa"/>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042B3E05" w14:textId="1D77B5BA" w:rsidR="003713AD" w:rsidRPr="008A2C29" w:rsidRDefault="003713AD" w:rsidP="003713AD">
            <w:pPr>
              <w:pStyle w:val="NormalWeb"/>
              <w:spacing w:before="60" w:beforeAutospacing="0" w:after="60" w:afterAutospacing="0"/>
              <w:rPr>
                <w:rFonts w:ascii="Arial" w:hAnsi="Arial" w:cs="Arial"/>
                <w:i/>
                <w:sz w:val="16"/>
                <w:szCs w:val="16"/>
              </w:rPr>
            </w:pPr>
            <w:r w:rsidRPr="008A2C29">
              <w:rPr>
                <w:rFonts w:ascii="Arial" w:hAnsi="Arial" w:cs="Arial"/>
                <w:sz w:val="16"/>
                <w:szCs w:val="16"/>
              </w:rPr>
              <w:t>PT_Locale</w:t>
            </w:r>
          </w:p>
        </w:tc>
        <w:tc>
          <w:tcPr>
            <w:tcW w:w="4158" w:type="dxa"/>
            <w:tcBorders>
              <w:top w:val="single" w:sz="4" w:space="0" w:color="auto"/>
              <w:left w:val="nil"/>
              <w:bottom w:val="single" w:sz="4" w:space="0" w:color="auto"/>
              <w:right w:val="single" w:sz="4" w:space="0" w:color="auto"/>
            </w:tcBorders>
            <w:shd w:val="clear" w:color="auto" w:fill="auto"/>
            <w:tcMar>
              <w:top w:w="0" w:type="dxa"/>
              <w:left w:w="108" w:type="dxa"/>
              <w:bottom w:w="0" w:type="dxa"/>
              <w:right w:w="108" w:type="dxa"/>
            </w:tcMar>
          </w:tcPr>
          <w:p w14:paraId="09F6F16E" w14:textId="5F733013" w:rsidR="003713AD" w:rsidRPr="008A2C29" w:rsidRDefault="003713AD" w:rsidP="003713AD">
            <w:pPr>
              <w:snapToGrid w:val="0"/>
              <w:spacing w:before="60" w:after="60" w:line="240" w:lineRule="auto"/>
              <w:jc w:val="left"/>
              <w:rPr>
                <w:rFonts w:cs="Arial"/>
                <w:sz w:val="16"/>
                <w:szCs w:val="16"/>
              </w:rPr>
            </w:pPr>
            <w:r w:rsidRPr="008A2C29">
              <w:rPr>
                <w:rFonts w:cs="Arial"/>
                <w:sz w:val="16"/>
                <w:szCs w:val="16"/>
              </w:rPr>
              <w:t xml:space="preserve">A support file is expected to use only one </w:t>
            </w:r>
            <w:r w:rsidR="00353431">
              <w:rPr>
                <w:rFonts w:cs="Arial"/>
                <w:sz w:val="16"/>
                <w:szCs w:val="16"/>
              </w:rPr>
              <w:t xml:space="preserve">as </w:t>
            </w:r>
            <w:r w:rsidRPr="008A2C29">
              <w:rPr>
                <w:rFonts w:cs="Arial"/>
                <w:sz w:val="16"/>
                <w:szCs w:val="16"/>
              </w:rPr>
              <w:t>locale</w:t>
            </w:r>
            <w:r w:rsidR="00353431">
              <w:rPr>
                <w:rFonts w:cs="Arial"/>
                <w:sz w:val="16"/>
                <w:szCs w:val="16"/>
              </w:rPr>
              <w:t>.</w:t>
            </w:r>
            <w:r w:rsidR="00353431" w:rsidRPr="008A2C29">
              <w:rPr>
                <w:rFonts w:cs="Arial"/>
                <w:sz w:val="16"/>
                <w:szCs w:val="16"/>
              </w:rPr>
              <w:t xml:space="preserve"> </w:t>
            </w:r>
            <w:r w:rsidR="00353431">
              <w:rPr>
                <w:rFonts w:cs="Arial"/>
                <w:sz w:val="16"/>
                <w:szCs w:val="16"/>
              </w:rPr>
              <w:t>Additional support</w:t>
            </w:r>
            <w:r w:rsidRPr="008A2C29">
              <w:rPr>
                <w:rFonts w:cs="Arial"/>
                <w:sz w:val="16"/>
                <w:szCs w:val="16"/>
              </w:rPr>
              <w:t xml:space="preserve"> files can be created for other </w:t>
            </w:r>
            <w:r w:rsidR="00353431">
              <w:rPr>
                <w:rFonts w:cs="Arial"/>
                <w:sz w:val="16"/>
                <w:szCs w:val="16"/>
              </w:rPr>
              <w:t>locales</w:t>
            </w:r>
          </w:p>
        </w:tc>
      </w:tr>
      <w:tr w:rsidR="00A66719" w:rsidRPr="008A2C29" w14:paraId="5431AB96" w14:textId="77777777" w:rsidTr="00A66719">
        <w:trPr>
          <w:cantSplit/>
        </w:trPr>
        <w:tc>
          <w:tcPr>
            <w:tcW w:w="2938"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25B92A47" w14:textId="6B538979" w:rsidR="003713AD" w:rsidRPr="008A2C29" w:rsidRDefault="003713AD" w:rsidP="003713AD">
            <w:pPr>
              <w:pStyle w:val="NormalWeb"/>
              <w:spacing w:before="60" w:beforeAutospacing="0" w:after="60" w:afterAutospacing="0"/>
              <w:rPr>
                <w:rFonts w:ascii="Arial" w:hAnsi="Arial" w:cs="Arial"/>
                <w:sz w:val="16"/>
                <w:szCs w:val="16"/>
              </w:rPr>
            </w:pPr>
            <w:r w:rsidRPr="008A2C29">
              <w:rPr>
                <w:rFonts w:ascii="Arial" w:hAnsi="Arial" w:cs="Arial"/>
                <w:sz w:val="16"/>
                <w:szCs w:val="16"/>
              </w:rPr>
              <w:t>supportedResource</w:t>
            </w:r>
          </w:p>
        </w:tc>
        <w:tc>
          <w:tcPr>
            <w:tcW w:w="3261" w:type="dxa"/>
            <w:tcBorders>
              <w:top w:val="single" w:sz="4" w:space="0" w:color="auto"/>
              <w:left w:val="nil"/>
              <w:bottom w:val="single" w:sz="4" w:space="0" w:color="auto"/>
              <w:right w:val="single" w:sz="4" w:space="0" w:color="auto"/>
            </w:tcBorders>
            <w:shd w:val="clear" w:color="auto" w:fill="auto"/>
            <w:tcMar>
              <w:left w:w="108" w:type="dxa"/>
              <w:right w:w="108" w:type="dxa"/>
            </w:tcMar>
          </w:tcPr>
          <w:p w14:paraId="4B97A628" w14:textId="610836D2" w:rsidR="003713AD" w:rsidRPr="008A2C29" w:rsidRDefault="00353431" w:rsidP="00A66719">
            <w:pPr>
              <w:pStyle w:val="NormalWeb"/>
              <w:spacing w:before="60" w:beforeAutospacing="0" w:after="60" w:afterAutospacing="0"/>
              <w:rPr>
                <w:rFonts w:ascii="Arial" w:hAnsi="Arial" w:cs="Arial"/>
                <w:sz w:val="16"/>
                <w:szCs w:val="16"/>
              </w:rPr>
            </w:pPr>
            <w:r w:rsidRPr="00353431">
              <w:rPr>
                <w:rFonts w:ascii="Arial" w:hAnsi="Arial" w:cs="Arial"/>
                <w:sz w:val="16"/>
                <w:szCs w:val="16"/>
              </w:rPr>
              <w:t>Identifier of the resource supported by this support file</w:t>
            </w:r>
          </w:p>
        </w:tc>
        <w:tc>
          <w:tcPr>
            <w:tcW w:w="708"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13CE277F" w14:textId="6C718D7E" w:rsidR="003713AD" w:rsidRPr="008A2C29" w:rsidRDefault="003713AD" w:rsidP="003713AD">
            <w:pPr>
              <w:pStyle w:val="NormalWeb"/>
              <w:spacing w:before="60" w:beforeAutospacing="0" w:after="60" w:afterAutospacing="0"/>
              <w:jc w:val="center"/>
              <w:rPr>
                <w:rFonts w:ascii="Arial" w:hAnsi="Arial" w:cs="Arial"/>
                <w:b/>
                <w:bCs/>
                <w:sz w:val="16"/>
                <w:szCs w:val="16"/>
              </w:rPr>
            </w:pPr>
            <w:r w:rsidRPr="008A2C29">
              <w:rPr>
                <w:rFonts w:ascii="Arial" w:hAnsi="Arial" w:cs="Arial"/>
                <w:sz w:val="16"/>
                <w:szCs w:val="16"/>
              </w:rPr>
              <w:t>0..*</w:t>
            </w:r>
          </w:p>
        </w:tc>
        <w:tc>
          <w:tcPr>
            <w:tcW w:w="3213" w:type="dxa"/>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66CDFA3E" w14:textId="605EB419" w:rsidR="003713AD" w:rsidRPr="008A2C29" w:rsidRDefault="003713AD" w:rsidP="003713AD">
            <w:pPr>
              <w:pStyle w:val="NormalWeb"/>
              <w:spacing w:before="60" w:beforeAutospacing="0" w:after="60" w:afterAutospacing="0"/>
              <w:rPr>
                <w:rFonts w:ascii="Arial" w:hAnsi="Arial" w:cs="Arial"/>
                <w:sz w:val="16"/>
                <w:szCs w:val="16"/>
              </w:rPr>
            </w:pPr>
            <w:r w:rsidRPr="008A2C29">
              <w:rPr>
                <w:rFonts w:ascii="Arial" w:hAnsi="Arial" w:cs="Arial"/>
                <w:sz w:val="16"/>
                <w:szCs w:val="16"/>
              </w:rPr>
              <w:t>CharacterString</w:t>
            </w:r>
          </w:p>
        </w:tc>
        <w:tc>
          <w:tcPr>
            <w:tcW w:w="4158" w:type="dxa"/>
            <w:tcBorders>
              <w:top w:val="single" w:sz="4" w:space="0" w:color="auto"/>
              <w:left w:val="nil"/>
              <w:bottom w:val="single" w:sz="4" w:space="0" w:color="auto"/>
              <w:right w:val="single" w:sz="4" w:space="0" w:color="auto"/>
            </w:tcBorders>
            <w:shd w:val="clear" w:color="auto" w:fill="auto"/>
            <w:tcMar>
              <w:top w:w="0" w:type="dxa"/>
              <w:left w:w="108" w:type="dxa"/>
              <w:bottom w:w="0" w:type="dxa"/>
              <w:right w:w="108" w:type="dxa"/>
            </w:tcMar>
          </w:tcPr>
          <w:p w14:paraId="070604D4" w14:textId="59C483F6" w:rsidR="003713AD" w:rsidRPr="008A2C29" w:rsidRDefault="003713AD" w:rsidP="003713AD">
            <w:pPr>
              <w:snapToGrid w:val="0"/>
              <w:spacing w:before="60" w:after="60" w:line="240" w:lineRule="auto"/>
              <w:jc w:val="left"/>
              <w:rPr>
                <w:rFonts w:cs="Arial"/>
                <w:sz w:val="16"/>
                <w:szCs w:val="16"/>
              </w:rPr>
            </w:pPr>
            <w:r w:rsidRPr="008A2C29">
              <w:rPr>
                <w:rFonts w:cs="Arial"/>
                <w:sz w:val="16"/>
                <w:szCs w:val="16"/>
              </w:rPr>
              <w:t xml:space="preserve">Conventions for identifiers are </w:t>
            </w:r>
            <w:r w:rsidR="00741D53">
              <w:rPr>
                <w:rFonts w:cs="Arial"/>
                <w:sz w:val="16"/>
                <w:szCs w:val="16"/>
              </w:rPr>
              <w:t>detailed in S-100 Part 15. S-100 allows file URI, digital signature or cryptographic hash checksums to be used</w:t>
            </w:r>
          </w:p>
        </w:tc>
      </w:tr>
      <w:tr w:rsidR="00A66719" w:rsidRPr="008A2C29" w14:paraId="12758064" w14:textId="77777777" w:rsidTr="00A66719">
        <w:trPr>
          <w:cantSplit/>
        </w:trPr>
        <w:tc>
          <w:tcPr>
            <w:tcW w:w="2938"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7EBC8B95" w14:textId="69D3E332" w:rsidR="003713AD" w:rsidRPr="008A2C29" w:rsidRDefault="003713AD" w:rsidP="003713AD">
            <w:pPr>
              <w:pStyle w:val="NormalWeb"/>
              <w:spacing w:before="60" w:beforeAutospacing="0" w:after="60" w:afterAutospacing="0"/>
              <w:rPr>
                <w:rFonts w:ascii="Arial" w:hAnsi="Arial" w:cs="Arial"/>
                <w:sz w:val="16"/>
                <w:szCs w:val="16"/>
              </w:rPr>
            </w:pPr>
            <w:r w:rsidRPr="008A2C29">
              <w:rPr>
                <w:rFonts w:ascii="Arial" w:hAnsi="Arial" w:cs="Arial"/>
                <w:sz w:val="16"/>
                <w:szCs w:val="16"/>
              </w:rPr>
              <w:t>resourcePurpose</w:t>
            </w:r>
          </w:p>
        </w:tc>
        <w:tc>
          <w:tcPr>
            <w:tcW w:w="3261" w:type="dxa"/>
            <w:tcBorders>
              <w:top w:val="single" w:sz="4" w:space="0" w:color="auto"/>
              <w:left w:val="nil"/>
              <w:bottom w:val="single" w:sz="4" w:space="0" w:color="auto"/>
              <w:right w:val="single" w:sz="4" w:space="0" w:color="auto"/>
            </w:tcBorders>
            <w:shd w:val="clear" w:color="auto" w:fill="auto"/>
            <w:tcMar>
              <w:left w:w="108" w:type="dxa"/>
              <w:right w:w="108" w:type="dxa"/>
            </w:tcMar>
          </w:tcPr>
          <w:p w14:paraId="2243DBE0" w14:textId="132C020A" w:rsidR="003713AD" w:rsidRPr="008A2C29" w:rsidRDefault="00353431" w:rsidP="00A66719">
            <w:pPr>
              <w:pStyle w:val="NormalWeb"/>
              <w:spacing w:before="60" w:beforeAutospacing="0" w:after="60" w:afterAutospacing="0"/>
              <w:rPr>
                <w:rFonts w:ascii="Arial" w:hAnsi="Arial" w:cs="Arial"/>
                <w:sz w:val="16"/>
                <w:szCs w:val="16"/>
              </w:rPr>
            </w:pPr>
            <w:r w:rsidRPr="00353431">
              <w:rPr>
                <w:rFonts w:ascii="Arial" w:hAnsi="Arial" w:cs="Arial"/>
                <w:sz w:val="16"/>
                <w:szCs w:val="16"/>
              </w:rPr>
              <w:t>The purpose of the supporting resource</w:t>
            </w:r>
          </w:p>
        </w:tc>
        <w:tc>
          <w:tcPr>
            <w:tcW w:w="708"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2056E6E3" w14:textId="5B4E1B33" w:rsidR="003713AD" w:rsidRPr="008A2C29" w:rsidRDefault="003713AD" w:rsidP="003713AD">
            <w:pPr>
              <w:pStyle w:val="NormalWeb"/>
              <w:spacing w:before="60" w:beforeAutospacing="0" w:after="60" w:afterAutospacing="0"/>
              <w:jc w:val="center"/>
              <w:rPr>
                <w:rFonts w:ascii="Arial" w:hAnsi="Arial" w:cs="Arial"/>
                <w:b/>
                <w:bCs/>
                <w:sz w:val="16"/>
                <w:szCs w:val="16"/>
              </w:rPr>
            </w:pPr>
            <w:r w:rsidRPr="008A2C29">
              <w:rPr>
                <w:rFonts w:ascii="Arial" w:hAnsi="Arial" w:cs="Arial"/>
                <w:sz w:val="16"/>
                <w:szCs w:val="16"/>
              </w:rPr>
              <w:t>0..1</w:t>
            </w:r>
          </w:p>
        </w:tc>
        <w:tc>
          <w:tcPr>
            <w:tcW w:w="3213" w:type="dxa"/>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40E44305" w14:textId="1161CED2" w:rsidR="003713AD" w:rsidRPr="008A2C29" w:rsidRDefault="003713AD" w:rsidP="003713AD">
            <w:pPr>
              <w:pStyle w:val="NormalWeb"/>
              <w:spacing w:before="60" w:beforeAutospacing="0" w:after="60" w:afterAutospacing="0"/>
              <w:rPr>
                <w:rFonts w:ascii="Arial" w:hAnsi="Arial" w:cs="Arial"/>
                <w:sz w:val="16"/>
                <w:szCs w:val="16"/>
              </w:rPr>
            </w:pPr>
            <w:r w:rsidRPr="008A2C29">
              <w:rPr>
                <w:rFonts w:ascii="Arial" w:hAnsi="Arial" w:cs="Arial"/>
                <w:sz w:val="16"/>
                <w:szCs w:val="16"/>
              </w:rPr>
              <w:t>S100_ResourcePurpose</w:t>
            </w:r>
          </w:p>
        </w:tc>
        <w:tc>
          <w:tcPr>
            <w:tcW w:w="4158" w:type="dxa"/>
            <w:tcBorders>
              <w:top w:val="single" w:sz="4" w:space="0" w:color="auto"/>
              <w:left w:val="nil"/>
              <w:bottom w:val="single" w:sz="4" w:space="0" w:color="auto"/>
              <w:right w:val="single" w:sz="4" w:space="0" w:color="auto"/>
            </w:tcBorders>
            <w:shd w:val="clear" w:color="auto" w:fill="auto"/>
            <w:tcMar>
              <w:top w:w="0" w:type="dxa"/>
              <w:left w:w="108" w:type="dxa"/>
              <w:bottom w:w="0" w:type="dxa"/>
              <w:right w:w="108" w:type="dxa"/>
            </w:tcMar>
          </w:tcPr>
          <w:p w14:paraId="0FEBE545" w14:textId="3CC2F65A" w:rsidR="003713AD" w:rsidRPr="008A2C29" w:rsidRDefault="003713AD" w:rsidP="003713AD">
            <w:pPr>
              <w:snapToGrid w:val="0"/>
              <w:spacing w:before="60" w:after="60" w:line="240" w:lineRule="auto"/>
              <w:jc w:val="left"/>
              <w:rPr>
                <w:rFonts w:cs="Arial"/>
                <w:sz w:val="16"/>
                <w:szCs w:val="16"/>
              </w:rPr>
            </w:pPr>
            <w:r w:rsidRPr="008A2C29">
              <w:rPr>
                <w:rFonts w:cs="Arial"/>
                <w:sz w:val="16"/>
                <w:szCs w:val="16"/>
              </w:rPr>
              <w:t>Identifies how the supporting resource is used</w:t>
            </w:r>
          </w:p>
        </w:tc>
      </w:tr>
    </w:tbl>
    <w:p w14:paraId="532F3420" w14:textId="77777777" w:rsidR="00E73EDF" w:rsidRPr="00774650" w:rsidRDefault="00E73EDF" w:rsidP="00C128E3">
      <w:pPr>
        <w:spacing w:after="0" w:line="240" w:lineRule="auto"/>
      </w:pPr>
    </w:p>
    <w:p w14:paraId="6B3EF425" w14:textId="064D522B" w:rsidR="00C65996" w:rsidRPr="00774650" w:rsidRDefault="008D2619" w:rsidP="00E035EC">
      <w:pPr>
        <w:spacing w:after="120" w:line="240" w:lineRule="auto"/>
      </w:pPr>
      <w:r w:rsidRPr="00774650">
        <w:t xml:space="preserve">NOTE: The optional S-100 field </w:t>
      </w:r>
      <w:r w:rsidRPr="00774650">
        <w:rPr>
          <w:i/>
        </w:rPr>
        <w:t>otherDataTypeDescription</w:t>
      </w:r>
      <w:r w:rsidRPr="00774650">
        <w:t xml:space="preserve"> is not allowed in S-101.</w:t>
      </w:r>
    </w:p>
    <w:p w14:paraId="54EFA03E" w14:textId="1CD6A9B1" w:rsidR="00E73EDF" w:rsidRPr="00774650" w:rsidRDefault="00E4720B" w:rsidP="00E035EC">
      <w:pPr>
        <w:pStyle w:val="Heading4"/>
        <w:keepLines/>
        <w:tabs>
          <w:tab w:val="clear" w:pos="940"/>
          <w:tab w:val="clear" w:pos="1140"/>
          <w:tab w:val="clear" w:pos="1360"/>
          <w:tab w:val="left" w:pos="993"/>
        </w:tabs>
        <w:spacing w:before="120" w:after="120" w:line="240" w:lineRule="auto"/>
        <w:ind w:left="993" w:hanging="993"/>
      </w:pPr>
      <w:r w:rsidRPr="00774650">
        <w:lastRenderedPageBreak/>
        <w:t>S100</w:t>
      </w:r>
      <w:r w:rsidR="007653F1" w:rsidRPr="00774650">
        <w:t>_Support</w:t>
      </w:r>
      <w:r w:rsidR="00190F85" w:rsidRPr="00774650">
        <w:t>File</w:t>
      </w:r>
      <w:r w:rsidR="007653F1" w:rsidRPr="00774650">
        <w:t>Format</w:t>
      </w:r>
    </w:p>
    <w:tbl>
      <w:tblPr>
        <w:tblW w:w="14278"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Change w:id="1342" w:author="Jeff Wootton" w:date="2024-06-22T12:10:00Z" w16du:dateUtc="2024-06-22T10:10:00Z">
          <w:tblPr>
            <w:tblW w:w="14278"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PrChange>
      </w:tblPr>
      <w:tblGrid>
        <w:gridCol w:w="1163"/>
        <w:gridCol w:w="2994"/>
        <w:gridCol w:w="3564"/>
        <w:gridCol w:w="855"/>
        <w:gridCol w:w="5702"/>
        <w:tblGridChange w:id="1343">
          <w:tblGrid>
            <w:gridCol w:w="756"/>
            <w:gridCol w:w="407"/>
            <w:gridCol w:w="756"/>
            <w:gridCol w:w="2238"/>
            <w:gridCol w:w="756"/>
            <w:gridCol w:w="2808"/>
            <w:gridCol w:w="756"/>
            <w:gridCol w:w="99"/>
            <w:gridCol w:w="756"/>
            <w:gridCol w:w="4946"/>
            <w:gridCol w:w="756"/>
          </w:tblGrid>
        </w:tblGridChange>
      </w:tblGrid>
      <w:tr w:rsidR="00353431" w:rsidRPr="00774650" w14:paraId="1865EFAF" w14:textId="77777777" w:rsidTr="00684339">
        <w:trPr>
          <w:cantSplit/>
          <w:trPrChange w:id="1344" w:author="Jeff Wootton" w:date="2024-06-22T12:10:00Z" w16du:dateUtc="2024-06-22T10:10:00Z">
            <w:trPr>
              <w:gridBefore w:val="1"/>
              <w:cantSplit/>
            </w:trPr>
          </w:trPrChange>
        </w:trPr>
        <w:tc>
          <w:tcPr>
            <w:tcW w:w="1163" w:type="dxa"/>
            <w:shd w:val="clear" w:color="auto" w:fill="D9D9D9" w:themeFill="background1" w:themeFillShade="D9"/>
            <w:tcPrChange w:id="1345" w:author="Jeff Wootton" w:date="2024-06-22T12:10:00Z" w16du:dateUtc="2024-06-22T10:10:00Z">
              <w:tcPr>
                <w:tcW w:w="1157" w:type="dxa"/>
                <w:gridSpan w:val="2"/>
                <w:shd w:val="clear" w:color="auto" w:fill="D9D9D9" w:themeFill="background1" w:themeFillShade="D9"/>
              </w:tcPr>
            </w:tcPrChange>
          </w:tcPr>
          <w:p w14:paraId="07E34497" w14:textId="6307564C" w:rsidR="00D85821" w:rsidRPr="00774650" w:rsidRDefault="00A4519A" w:rsidP="00C128E3">
            <w:pPr>
              <w:keepNext/>
              <w:keepLines/>
              <w:suppressAutoHyphens/>
              <w:snapToGrid w:val="0"/>
              <w:spacing w:before="60" w:after="60" w:line="240" w:lineRule="auto"/>
              <w:rPr>
                <w:b/>
                <w:bCs/>
                <w:sz w:val="16"/>
                <w:szCs w:val="16"/>
                <w:lang w:eastAsia="ar-SA"/>
              </w:rPr>
            </w:pPr>
            <w:r>
              <w:rPr>
                <w:b/>
                <w:sz w:val="16"/>
                <w:szCs w:val="16"/>
                <w:lang w:eastAsia="ar-SA"/>
              </w:rPr>
              <w:t>Item</w:t>
            </w:r>
          </w:p>
        </w:tc>
        <w:tc>
          <w:tcPr>
            <w:tcW w:w="2994" w:type="dxa"/>
            <w:shd w:val="clear" w:color="auto" w:fill="D9D9D9" w:themeFill="background1" w:themeFillShade="D9"/>
            <w:tcPrChange w:id="1346" w:author="Jeff Wootton" w:date="2024-06-22T12:10:00Z" w16du:dateUtc="2024-06-22T10:10:00Z">
              <w:tcPr>
                <w:tcW w:w="2977" w:type="dxa"/>
                <w:gridSpan w:val="2"/>
                <w:shd w:val="clear" w:color="auto" w:fill="D9D9D9" w:themeFill="background1" w:themeFillShade="D9"/>
              </w:tcPr>
            </w:tcPrChange>
          </w:tcPr>
          <w:p w14:paraId="34CB1512" w14:textId="77777777" w:rsidR="00D85821" w:rsidRPr="00774650" w:rsidRDefault="00D85821" w:rsidP="00C128E3">
            <w:pPr>
              <w:keepNext/>
              <w:keepLines/>
              <w:suppressAutoHyphens/>
              <w:snapToGrid w:val="0"/>
              <w:spacing w:before="60" w:after="60" w:line="240" w:lineRule="auto"/>
              <w:rPr>
                <w:b/>
                <w:bCs/>
                <w:sz w:val="16"/>
                <w:szCs w:val="16"/>
                <w:lang w:eastAsia="ar-SA"/>
              </w:rPr>
            </w:pPr>
            <w:r w:rsidRPr="00774650">
              <w:rPr>
                <w:b/>
                <w:sz w:val="16"/>
                <w:szCs w:val="16"/>
                <w:lang w:eastAsia="ar-SA"/>
              </w:rPr>
              <w:t>Name</w:t>
            </w:r>
          </w:p>
        </w:tc>
        <w:tc>
          <w:tcPr>
            <w:tcW w:w="3564" w:type="dxa"/>
            <w:shd w:val="clear" w:color="auto" w:fill="D9D9D9" w:themeFill="background1" w:themeFillShade="D9"/>
            <w:tcPrChange w:id="1347" w:author="Jeff Wootton" w:date="2024-06-22T12:10:00Z" w16du:dateUtc="2024-06-22T10:10:00Z">
              <w:tcPr>
                <w:tcW w:w="3544" w:type="dxa"/>
                <w:gridSpan w:val="2"/>
                <w:shd w:val="clear" w:color="auto" w:fill="D9D9D9" w:themeFill="background1" w:themeFillShade="D9"/>
              </w:tcPr>
            </w:tcPrChange>
          </w:tcPr>
          <w:p w14:paraId="6DF42090" w14:textId="77777777" w:rsidR="00D85821" w:rsidRPr="00774650" w:rsidRDefault="00D85821" w:rsidP="00C128E3">
            <w:pPr>
              <w:keepNext/>
              <w:keepLines/>
              <w:suppressAutoHyphens/>
              <w:snapToGrid w:val="0"/>
              <w:spacing w:before="60" w:after="60" w:line="240" w:lineRule="auto"/>
              <w:rPr>
                <w:b/>
                <w:bCs/>
                <w:sz w:val="16"/>
                <w:szCs w:val="16"/>
                <w:lang w:eastAsia="ar-SA"/>
              </w:rPr>
            </w:pPr>
            <w:r w:rsidRPr="00774650">
              <w:rPr>
                <w:b/>
                <w:sz w:val="16"/>
                <w:szCs w:val="16"/>
                <w:lang w:eastAsia="ar-SA"/>
              </w:rPr>
              <w:t>Description</w:t>
            </w:r>
          </w:p>
        </w:tc>
        <w:tc>
          <w:tcPr>
            <w:tcW w:w="855" w:type="dxa"/>
            <w:shd w:val="clear" w:color="auto" w:fill="D9D9D9" w:themeFill="background1" w:themeFillShade="D9"/>
            <w:tcPrChange w:id="1348" w:author="Jeff Wootton" w:date="2024-06-22T12:10:00Z" w16du:dateUtc="2024-06-22T10:10:00Z">
              <w:tcPr>
                <w:tcW w:w="850" w:type="dxa"/>
                <w:gridSpan w:val="2"/>
                <w:shd w:val="clear" w:color="auto" w:fill="D9D9D9" w:themeFill="background1" w:themeFillShade="D9"/>
              </w:tcPr>
            </w:tcPrChange>
          </w:tcPr>
          <w:p w14:paraId="49922A06" w14:textId="72389CAD" w:rsidR="00D85821" w:rsidRPr="00774650" w:rsidRDefault="00D85821" w:rsidP="00C128E3">
            <w:pPr>
              <w:keepNext/>
              <w:keepLines/>
              <w:suppressAutoHyphens/>
              <w:snapToGrid w:val="0"/>
              <w:spacing w:before="60" w:after="60" w:line="240" w:lineRule="auto"/>
              <w:jc w:val="center"/>
              <w:rPr>
                <w:b/>
                <w:bCs/>
                <w:sz w:val="16"/>
                <w:szCs w:val="16"/>
                <w:lang w:eastAsia="ar-SA"/>
              </w:rPr>
            </w:pPr>
            <w:r w:rsidRPr="00774650">
              <w:rPr>
                <w:b/>
                <w:sz w:val="16"/>
                <w:szCs w:val="16"/>
                <w:lang w:eastAsia="ar-SA"/>
              </w:rPr>
              <w:t>Code</w:t>
            </w:r>
          </w:p>
        </w:tc>
        <w:tc>
          <w:tcPr>
            <w:tcW w:w="5702" w:type="dxa"/>
            <w:shd w:val="clear" w:color="auto" w:fill="D9D9D9" w:themeFill="background1" w:themeFillShade="D9"/>
            <w:tcPrChange w:id="1349" w:author="Jeff Wootton" w:date="2024-06-22T12:10:00Z" w16du:dateUtc="2024-06-22T10:10:00Z">
              <w:tcPr>
                <w:tcW w:w="5670" w:type="dxa"/>
                <w:gridSpan w:val="2"/>
                <w:shd w:val="clear" w:color="auto" w:fill="D9D9D9" w:themeFill="background1" w:themeFillShade="D9"/>
              </w:tcPr>
            </w:tcPrChange>
          </w:tcPr>
          <w:p w14:paraId="7E6233B0" w14:textId="77777777" w:rsidR="00D85821" w:rsidRPr="00774650" w:rsidRDefault="00D85821" w:rsidP="00C128E3">
            <w:pPr>
              <w:keepNext/>
              <w:keepLines/>
              <w:suppressAutoHyphens/>
              <w:snapToGrid w:val="0"/>
              <w:spacing w:before="60" w:after="60" w:line="240" w:lineRule="auto"/>
              <w:rPr>
                <w:b/>
                <w:bCs/>
                <w:sz w:val="16"/>
                <w:szCs w:val="16"/>
                <w:lang w:eastAsia="ar-SA"/>
              </w:rPr>
            </w:pPr>
            <w:r w:rsidRPr="00774650">
              <w:rPr>
                <w:b/>
                <w:sz w:val="16"/>
                <w:szCs w:val="16"/>
                <w:lang w:eastAsia="ar-SA"/>
              </w:rPr>
              <w:t>Remarks</w:t>
            </w:r>
          </w:p>
        </w:tc>
      </w:tr>
      <w:tr w:rsidR="00D85821" w:rsidRPr="00774650" w14:paraId="0DFC50F4" w14:textId="77777777" w:rsidTr="00684339">
        <w:trPr>
          <w:trHeight w:val="263"/>
          <w:trPrChange w:id="1350" w:author="Jeff Wootton" w:date="2024-06-22T12:10:00Z" w16du:dateUtc="2024-06-22T10:10:00Z">
            <w:trPr>
              <w:gridBefore w:val="1"/>
              <w:trHeight w:val="263"/>
            </w:trPr>
          </w:trPrChange>
        </w:trPr>
        <w:tc>
          <w:tcPr>
            <w:tcW w:w="1163" w:type="dxa"/>
            <w:tcPrChange w:id="1351" w:author="Jeff Wootton" w:date="2024-06-22T12:10:00Z" w16du:dateUtc="2024-06-22T10:10:00Z">
              <w:tcPr>
                <w:tcW w:w="1157" w:type="dxa"/>
                <w:gridSpan w:val="2"/>
              </w:tcPr>
            </w:tcPrChange>
          </w:tcPr>
          <w:p w14:paraId="19A8D316" w14:textId="00DF8D97" w:rsidR="00D85821" w:rsidRPr="0076198D" w:rsidRDefault="00D85821" w:rsidP="00C128E3">
            <w:pPr>
              <w:keepNext/>
              <w:keepLines/>
              <w:suppressAutoHyphens/>
              <w:snapToGrid w:val="0"/>
              <w:spacing w:before="60" w:after="60" w:line="240" w:lineRule="auto"/>
              <w:rPr>
                <w:b/>
                <w:bCs/>
                <w:sz w:val="16"/>
                <w:szCs w:val="16"/>
                <w:lang w:eastAsia="ar-SA"/>
              </w:rPr>
            </w:pPr>
            <w:r w:rsidRPr="0076198D">
              <w:rPr>
                <w:sz w:val="16"/>
                <w:szCs w:val="16"/>
                <w:lang w:eastAsia="ar-SA"/>
              </w:rPr>
              <w:t>Enumeration</w:t>
            </w:r>
          </w:p>
        </w:tc>
        <w:tc>
          <w:tcPr>
            <w:tcW w:w="2994" w:type="dxa"/>
            <w:tcPrChange w:id="1352" w:author="Jeff Wootton" w:date="2024-06-22T12:10:00Z" w16du:dateUtc="2024-06-22T10:10:00Z">
              <w:tcPr>
                <w:tcW w:w="2977" w:type="dxa"/>
                <w:gridSpan w:val="2"/>
              </w:tcPr>
            </w:tcPrChange>
          </w:tcPr>
          <w:p w14:paraId="7CB6A38B" w14:textId="49A81FB0" w:rsidR="00D85821" w:rsidRPr="00774650" w:rsidRDefault="00D85821" w:rsidP="00C128E3">
            <w:pPr>
              <w:keepNext/>
              <w:keepLines/>
              <w:suppressAutoHyphens/>
              <w:snapToGrid w:val="0"/>
              <w:spacing w:before="60" w:after="60" w:line="240" w:lineRule="auto"/>
              <w:rPr>
                <w:b/>
                <w:bCs/>
                <w:sz w:val="16"/>
                <w:szCs w:val="16"/>
                <w:lang w:eastAsia="ar-SA"/>
              </w:rPr>
            </w:pPr>
            <w:r w:rsidRPr="00774650">
              <w:rPr>
                <w:sz w:val="16"/>
                <w:szCs w:val="16"/>
                <w:lang w:eastAsia="ar-SA"/>
              </w:rPr>
              <w:t>S100_SupportFileFormat</w:t>
            </w:r>
          </w:p>
        </w:tc>
        <w:tc>
          <w:tcPr>
            <w:tcW w:w="3564" w:type="dxa"/>
            <w:tcPrChange w:id="1353" w:author="Jeff Wootton" w:date="2024-06-22T12:10:00Z" w16du:dateUtc="2024-06-22T10:10:00Z">
              <w:tcPr>
                <w:tcW w:w="3544" w:type="dxa"/>
                <w:gridSpan w:val="2"/>
              </w:tcPr>
            </w:tcPrChange>
          </w:tcPr>
          <w:p w14:paraId="05AD0050" w14:textId="1B478D55" w:rsidR="00D85821" w:rsidRPr="00774650" w:rsidRDefault="00D85821" w:rsidP="00C128E3">
            <w:pPr>
              <w:keepNext/>
              <w:keepLines/>
              <w:suppressAutoHyphens/>
              <w:snapToGrid w:val="0"/>
              <w:spacing w:before="60" w:after="60" w:line="240" w:lineRule="auto"/>
              <w:rPr>
                <w:b/>
                <w:bCs/>
                <w:sz w:val="16"/>
                <w:szCs w:val="16"/>
                <w:lang w:eastAsia="ar-SA"/>
              </w:rPr>
            </w:pPr>
            <w:r w:rsidRPr="00774650">
              <w:rPr>
                <w:sz w:val="16"/>
                <w:szCs w:val="16"/>
                <w:lang w:eastAsia="ar-SA"/>
              </w:rPr>
              <w:t>The format used for the support file</w:t>
            </w:r>
          </w:p>
        </w:tc>
        <w:tc>
          <w:tcPr>
            <w:tcW w:w="855" w:type="dxa"/>
            <w:tcPrChange w:id="1354" w:author="Jeff Wootton" w:date="2024-06-22T12:10:00Z" w16du:dateUtc="2024-06-22T10:10:00Z">
              <w:tcPr>
                <w:tcW w:w="850" w:type="dxa"/>
                <w:gridSpan w:val="2"/>
              </w:tcPr>
            </w:tcPrChange>
          </w:tcPr>
          <w:p w14:paraId="58F1B76E" w14:textId="77777777" w:rsidR="00D85821" w:rsidRPr="00774650" w:rsidRDefault="00D85821" w:rsidP="00C128E3">
            <w:pPr>
              <w:keepNext/>
              <w:keepLines/>
              <w:suppressAutoHyphens/>
              <w:snapToGrid w:val="0"/>
              <w:spacing w:before="60" w:after="60" w:line="240" w:lineRule="auto"/>
              <w:jc w:val="center"/>
              <w:rPr>
                <w:b/>
                <w:bCs/>
                <w:sz w:val="16"/>
                <w:szCs w:val="16"/>
                <w:lang w:eastAsia="ar-SA"/>
              </w:rPr>
            </w:pPr>
            <w:r w:rsidRPr="00774650">
              <w:rPr>
                <w:sz w:val="16"/>
                <w:szCs w:val="16"/>
                <w:lang w:eastAsia="ar-SA"/>
              </w:rPr>
              <w:t>-</w:t>
            </w:r>
          </w:p>
        </w:tc>
        <w:tc>
          <w:tcPr>
            <w:tcW w:w="5702" w:type="dxa"/>
            <w:tcPrChange w:id="1355" w:author="Jeff Wootton" w:date="2024-06-22T12:10:00Z" w16du:dateUtc="2024-06-22T10:10:00Z">
              <w:tcPr>
                <w:tcW w:w="5670" w:type="dxa"/>
                <w:gridSpan w:val="2"/>
              </w:tcPr>
            </w:tcPrChange>
          </w:tcPr>
          <w:p w14:paraId="2532192B" w14:textId="1A56F4C1" w:rsidR="00D85821" w:rsidRPr="00774650" w:rsidRDefault="00D85821" w:rsidP="00C128E3">
            <w:pPr>
              <w:keepNext/>
              <w:keepLines/>
              <w:suppressAutoHyphens/>
              <w:snapToGrid w:val="0"/>
              <w:spacing w:before="60" w:after="60" w:line="240" w:lineRule="auto"/>
              <w:rPr>
                <w:b/>
                <w:bCs/>
                <w:sz w:val="16"/>
                <w:szCs w:val="16"/>
                <w:lang w:eastAsia="ar-SA"/>
              </w:rPr>
            </w:pPr>
            <w:r w:rsidRPr="00774650">
              <w:rPr>
                <w:sz w:val="16"/>
                <w:szCs w:val="16"/>
                <w:lang w:eastAsia="ar-SA"/>
              </w:rPr>
              <w:t xml:space="preserve">Values listed in S-100 Part </w:t>
            </w:r>
            <w:r w:rsidR="00C16466">
              <w:rPr>
                <w:sz w:val="16"/>
                <w:szCs w:val="16"/>
                <w:lang w:eastAsia="ar-SA"/>
              </w:rPr>
              <w:t>17</w:t>
            </w:r>
            <w:r w:rsidRPr="00774650">
              <w:rPr>
                <w:sz w:val="16"/>
                <w:szCs w:val="16"/>
                <w:lang w:eastAsia="ar-SA"/>
              </w:rPr>
              <w:t xml:space="preserve"> but not mentioned in this table are not allowed</w:t>
            </w:r>
          </w:p>
        </w:tc>
      </w:tr>
      <w:tr w:rsidR="004F0A00" w:rsidRPr="00774650" w14:paraId="50BBAE01" w14:textId="77777777" w:rsidTr="00684339">
        <w:trPr>
          <w:trHeight w:val="263"/>
          <w:trPrChange w:id="1356" w:author="Jeff Wootton" w:date="2024-06-22T12:10:00Z" w16du:dateUtc="2024-06-22T10:10:00Z">
            <w:trPr>
              <w:gridBefore w:val="1"/>
              <w:trHeight w:val="263"/>
            </w:trPr>
          </w:trPrChange>
        </w:trPr>
        <w:tc>
          <w:tcPr>
            <w:tcW w:w="1163" w:type="dxa"/>
            <w:tcPrChange w:id="1357" w:author="Jeff Wootton" w:date="2024-06-22T12:10:00Z" w16du:dateUtc="2024-06-22T10:10:00Z">
              <w:tcPr>
                <w:tcW w:w="1157" w:type="dxa"/>
                <w:gridSpan w:val="2"/>
              </w:tcPr>
            </w:tcPrChange>
          </w:tcPr>
          <w:p w14:paraId="23BA5B50" w14:textId="77777777" w:rsidR="004F0A00" w:rsidRPr="00774650" w:rsidRDefault="004F0A00" w:rsidP="004F0A00">
            <w:pPr>
              <w:keepNext/>
              <w:keepLines/>
              <w:suppressAutoHyphens/>
              <w:snapToGrid w:val="0"/>
              <w:spacing w:before="60" w:after="60" w:line="240" w:lineRule="auto"/>
              <w:rPr>
                <w:b/>
                <w:bCs/>
                <w:sz w:val="16"/>
                <w:szCs w:val="16"/>
                <w:lang w:eastAsia="ar-SA"/>
              </w:rPr>
            </w:pPr>
            <w:r w:rsidRPr="00774650">
              <w:rPr>
                <w:sz w:val="16"/>
                <w:szCs w:val="16"/>
                <w:lang w:eastAsia="ar-SA"/>
              </w:rPr>
              <w:t>Value</w:t>
            </w:r>
          </w:p>
        </w:tc>
        <w:tc>
          <w:tcPr>
            <w:tcW w:w="2994" w:type="dxa"/>
            <w:tcPrChange w:id="1358" w:author="Jeff Wootton" w:date="2024-06-22T12:10:00Z" w16du:dateUtc="2024-06-22T10:10:00Z">
              <w:tcPr>
                <w:tcW w:w="2977" w:type="dxa"/>
                <w:gridSpan w:val="2"/>
              </w:tcPr>
            </w:tcPrChange>
          </w:tcPr>
          <w:p w14:paraId="3F4DC828" w14:textId="1E9DF1C1" w:rsidR="004F0A00" w:rsidRPr="00774650" w:rsidRDefault="004F0A00" w:rsidP="004F0A00">
            <w:pPr>
              <w:keepNext/>
              <w:keepLines/>
              <w:suppressAutoHyphens/>
              <w:snapToGrid w:val="0"/>
              <w:spacing w:before="60" w:after="60" w:line="240" w:lineRule="auto"/>
              <w:rPr>
                <w:b/>
                <w:bCs/>
                <w:sz w:val="16"/>
                <w:szCs w:val="16"/>
                <w:lang w:eastAsia="ar-SA"/>
              </w:rPr>
            </w:pPr>
            <w:del w:id="1359" w:author="Jeff Wootton" w:date="2024-06-22T12:10:00Z" w16du:dateUtc="2024-06-22T10:10:00Z">
              <w:r w:rsidDel="00280E57">
                <w:rPr>
                  <w:sz w:val="16"/>
                  <w:szCs w:val="16"/>
                  <w:lang w:eastAsia="ar-SA"/>
                </w:rPr>
                <w:delText xml:space="preserve">TXT </w:delText>
              </w:r>
            </w:del>
            <w:ins w:id="1360" w:author="Jeff Wootton" w:date="2024-06-22T12:10:00Z" w16du:dateUtc="2024-06-22T10:10:00Z">
              <w:r>
                <w:rPr>
                  <w:sz w:val="16"/>
                  <w:szCs w:val="16"/>
                  <w:lang w:eastAsia="ar-SA"/>
                </w:rPr>
                <w:t>TXT_</w:t>
              </w:r>
            </w:ins>
            <w:r>
              <w:rPr>
                <w:sz w:val="16"/>
                <w:szCs w:val="16"/>
                <w:lang w:eastAsia="ar-SA"/>
              </w:rPr>
              <w:t>UTF</w:t>
            </w:r>
            <w:ins w:id="1361" w:author="Jeff Wootton" w:date="2024-06-22T12:10:00Z" w16du:dateUtc="2024-06-22T10:10:00Z">
              <w:r>
                <w:rPr>
                  <w:sz w:val="16"/>
                  <w:szCs w:val="16"/>
                  <w:lang w:eastAsia="ar-SA"/>
                </w:rPr>
                <w:t>-</w:t>
              </w:r>
            </w:ins>
            <w:r>
              <w:rPr>
                <w:sz w:val="16"/>
                <w:szCs w:val="16"/>
                <w:lang w:eastAsia="ar-SA"/>
              </w:rPr>
              <w:t>8</w:t>
            </w:r>
          </w:p>
        </w:tc>
        <w:tc>
          <w:tcPr>
            <w:tcW w:w="3564" w:type="dxa"/>
            <w:tcPrChange w:id="1362" w:author="Jeff Wootton" w:date="2024-06-22T12:10:00Z" w16du:dateUtc="2024-06-22T10:10:00Z">
              <w:tcPr>
                <w:tcW w:w="3544" w:type="dxa"/>
                <w:gridSpan w:val="2"/>
              </w:tcPr>
            </w:tcPrChange>
          </w:tcPr>
          <w:p w14:paraId="260473EF" w14:textId="24C9478D" w:rsidR="004F0A00" w:rsidRPr="00774650" w:rsidRDefault="004F0A00" w:rsidP="004F0A00">
            <w:pPr>
              <w:keepNext/>
              <w:keepLines/>
              <w:suppressAutoHyphens/>
              <w:snapToGrid w:val="0"/>
              <w:spacing w:before="60" w:after="60" w:line="240" w:lineRule="auto"/>
              <w:rPr>
                <w:b/>
                <w:bCs/>
                <w:sz w:val="16"/>
                <w:szCs w:val="16"/>
                <w:lang w:eastAsia="ar-SA"/>
              </w:rPr>
            </w:pPr>
            <w:r>
              <w:rPr>
                <w:sz w:val="16"/>
                <w:szCs w:val="16"/>
              </w:rPr>
              <w:t>UTF-8 text excluding control codes</w:t>
            </w:r>
          </w:p>
        </w:tc>
        <w:tc>
          <w:tcPr>
            <w:tcW w:w="855" w:type="dxa"/>
            <w:tcPrChange w:id="1363" w:author="Jeff Wootton" w:date="2024-06-22T12:10:00Z" w16du:dateUtc="2024-06-22T10:10:00Z">
              <w:tcPr>
                <w:tcW w:w="850" w:type="dxa"/>
                <w:gridSpan w:val="2"/>
              </w:tcPr>
            </w:tcPrChange>
          </w:tcPr>
          <w:p w14:paraId="13E063A8" w14:textId="44A1DA4E" w:rsidR="004F0A00" w:rsidRPr="00E035EC" w:rsidRDefault="004F0A00" w:rsidP="004F0A00">
            <w:pPr>
              <w:keepNext/>
              <w:keepLines/>
              <w:suppressAutoHyphens/>
              <w:snapToGrid w:val="0"/>
              <w:spacing w:before="60" w:after="60" w:line="240" w:lineRule="auto"/>
              <w:jc w:val="center"/>
              <w:rPr>
                <w:bCs/>
                <w:sz w:val="16"/>
                <w:szCs w:val="16"/>
                <w:lang w:eastAsia="ar-SA"/>
              </w:rPr>
            </w:pPr>
            <w:r w:rsidRPr="00E035EC">
              <w:rPr>
                <w:bCs/>
                <w:sz w:val="16"/>
                <w:szCs w:val="16"/>
                <w:lang w:eastAsia="ar-SA"/>
              </w:rPr>
              <w:t>1</w:t>
            </w:r>
          </w:p>
        </w:tc>
        <w:tc>
          <w:tcPr>
            <w:tcW w:w="5702" w:type="dxa"/>
            <w:tcPrChange w:id="1364" w:author="Jeff Wootton" w:date="2024-06-22T12:10:00Z" w16du:dateUtc="2024-06-22T10:10:00Z">
              <w:tcPr>
                <w:tcW w:w="5670" w:type="dxa"/>
                <w:gridSpan w:val="2"/>
              </w:tcPr>
            </w:tcPrChange>
          </w:tcPr>
          <w:p w14:paraId="375EF3CC" w14:textId="51F8F8C3" w:rsidR="004F0A00" w:rsidRPr="00774650" w:rsidRDefault="004F0A00" w:rsidP="004F0A00">
            <w:pPr>
              <w:keepNext/>
              <w:keepLines/>
              <w:suppressAutoHyphens/>
              <w:snapToGrid w:val="0"/>
              <w:spacing w:before="60" w:after="60" w:line="240" w:lineRule="auto"/>
              <w:rPr>
                <w:b/>
                <w:bCs/>
                <w:sz w:val="16"/>
                <w:szCs w:val="16"/>
                <w:lang w:eastAsia="ar-SA"/>
              </w:rPr>
            </w:pPr>
            <w:ins w:id="1365" w:author="Jeff Wootton" w:date="2024-06-22T12:11:00Z" w16du:dateUtc="2024-06-22T10:11:00Z">
              <w:r w:rsidRPr="00E61F5B">
                <w:rPr>
                  <w:sz w:val="16"/>
                  <w:szCs w:val="16"/>
                  <w:lang w:eastAsia="ar-SA"/>
                </w:rPr>
                <w:t xml:space="preserve">This is </w:t>
              </w:r>
              <w:r>
                <w:rPr>
                  <w:sz w:val="16"/>
                  <w:szCs w:val="16"/>
                  <w:lang w:eastAsia="ar-SA"/>
                </w:rPr>
                <w:t xml:space="preserve">the </w:t>
              </w:r>
              <w:r w:rsidRPr="00E61F5B">
                <w:rPr>
                  <w:sz w:val="16"/>
                  <w:szCs w:val="16"/>
                  <w:lang w:eastAsia="ar-SA"/>
                </w:rPr>
                <w:t xml:space="preserve">only </w:t>
              </w:r>
              <w:r>
                <w:rPr>
                  <w:sz w:val="16"/>
                  <w:szCs w:val="16"/>
                  <w:lang w:eastAsia="ar-SA"/>
                </w:rPr>
                <w:t>format allowed</w:t>
              </w:r>
              <w:r w:rsidRPr="00E61F5B">
                <w:rPr>
                  <w:sz w:val="16"/>
                  <w:szCs w:val="16"/>
                  <w:lang w:eastAsia="ar-SA"/>
                </w:rPr>
                <w:t xml:space="preserve"> for a</w:t>
              </w:r>
              <w:r>
                <w:rPr>
                  <w:sz w:val="16"/>
                  <w:szCs w:val="16"/>
                  <w:lang w:eastAsia="ar-SA"/>
                </w:rPr>
                <w:t xml:space="preserve"> textual</w:t>
              </w:r>
              <w:r w:rsidRPr="00E61F5B">
                <w:rPr>
                  <w:sz w:val="16"/>
                  <w:szCs w:val="16"/>
                  <w:lang w:eastAsia="ar-SA"/>
                </w:rPr>
                <w:t xml:space="preserve"> ENC Support file</w:t>
              </w:r>
            </w:ins>
            <w:del w:id="1366" w:author="Jeff Wootton" w:date="2024-06-22T12:11:00Z" w16du:dateUtc="2024-06-22T10:11:00Z">
              <w:r w:rsidRPr="00774650" w:rsidDel="00CA788E">
                <w:rPr>
                  <w:sz w:val="16"/>
                  <w:szCs w:val="16"/>
                  <w:lang w:eastAsia="ar-SA"/>
                </w:rPr>
                <w:delText>Text</w:delText>
              </w:r>
            </w:del>
          </w:p>
        </w:tc>
      </w:tr>
      <w:tr w:rsidR="004F0A00" w:rsidRPr="00774650" w:rsidDel="00684339" w14:paraId="5DB244E7" w14:textId="1D0A086C" w:rsidTr="00684339">
        <w:trPr>
          <w:trHeight w:val="263"/>
          <w:del w:id="1367" w:author="Jeff Wootton" w:date="2024-06-22T12:10:00Z"/>
          <w:trPrChange w:id="1368" w:author="Jeff Wootton" w:date="2024-06-22T12:10:00Z" w16du:dateUtc="2024-06-22T10:10:00Z">
            <w:trPr>
              <w:gridBefore w:val="1"/>
              <w:trHeight w:val="263"/>
            </w:trPr>
          </w:trPrChange>
        </w:trPr>
        <w:tc>
          <w:tcPr>
            <w:tcW w:w="1163" w:type="dxa"/>
            <w:tcPrChange w:id="1369" w:author="Jeff Wootton" w:date="2024-06-22T12:10:00Z" w16du:dateUtc="2024-06-22T10:10:00Z">
              <w:tcPr>
                <w:tcW w:w="1157" w:type="dxa"/>
                <w:gridSpan w:val="2"/>
              </w:tcPr>
            </w:tcPrChange>
          </w:tcPr>
          <w:p w14:paraId="288FF748" w14:textId="6B9FCAE8" w:rsidR="004F0A00" w:rsidRPr="00774650" w:rsidDel="00684339" w:rsidRDefault="004F0A00" w:rsidP="004F0A00">
            <w:pPr>
              <w:suppressAutoHyphens/>
              <w:snapToGrid w:val="0"/>
              <w:spacing w:before="60" w:after="60" w:line="240" w:lineRule="auto"/>
              <w:rPr>
                <w:del w:id="1370" w:author="Jeff Wootton" w:date="2024-06-22T12:10:00Z" w16du:dateUtc="2024-06-22T10:10:00Z"/>
                <w:sz w:val="16"/>
                <w:szCs w:val="16"/>
                <w:lang w:eastAsia="ar-SA"/>
              </w:rPr>
            </w:pPr>
            <w:del w:id="1371" w:author="Jeff Wootton" w:date="2024-06-22T12:10:00Z" w16du:dateUtc="2024-06-22T10:10:00Z">
              <w:r w:rsidRPr="00774650" w:rsidDel="00684339">
                <w:rPr>
                  <w:sz w:val="16"/>
                  <w:szCs w:val="16"/>
                  <w:lang w:eastAsia="ar-SA"/>
                </w:rPr>
                <w:delText>Value</w:delText>
              </w:r>
            </w:del>
          </w:p>
        </w:tc>
        <w:tc>
          <w:tcPr>
            <w:tcW w:w="2994" w:type="dxa"/>
            <w:tcPrChange w:id="1372" w:author="Jeff Wootton" w:date="2024-06-22T12:10:00Z" w16du:dateUtc="2024-06-22T10:10:00Z">
              <w:tcPr>
                <w:tcW w:w="2977" w:type="dxa"/>
                <w:gridSpan w:val="2"/>
              </w:tcPr>
            </w:tcPrChange>
          </w:tcPr>
          <w:p w14:paraId="360E4020" w14:textId="3C552C68" w:rsidR="004F0A00" w:rsidRPr="00774650" w:rsidDel="00684339" w:rsidRDefault="004F0A00" w:rsidP="004F0A00">
            <w:pPr>
              <w:suppressAutoHyphens/>
              <w:snapToGrid w:val="0"/>
              <w:spacing w:before="60" w:after="60" w:line="240" w:lineRule="auto"/>
              <w:rPr>
                <w:del w:id="1373" w:author="Jeff Wootton" w:date="2024-06-22T12:10:00Z" w16du:dateUtc="2024-06-22T10:10:00Z"/>
                <w:sz w:val="16"/>
                <w:szCs w:val="16"/>
                <w:lang w:eastAsia="ar-SA"/>
              </w:rPr>
            </w:pPr>
            <w:del w:id="1374" w:author="Jeff Wootton" w:date="2024-06-22T12:10:00Z" w16du:dateUtc="2024-06-22T10:10:00Z">
              <w:r w:rsidDel="00684339">
                <w:rPr>
                  <w:sz w:val="16"/>
                  <w:szCs w:val="16"/>
                  <w:lang w:eastAsia="ar-SA"/>
                </w:rPr>
                <w:delText>JPEG2000</w:delText>
              </w:r>
            </w:del>
          </w:p>
        </w:tc>
        <w:tc>
          <w:tcPr>
            <w:tcW w:w="3564" w:type="dxa"/>
            <w:tcPrChange w:id="1375" w:author="Jeff Wootton" w:date="2024-06-22T12:10:00Z" w16du:dateUtc="2024-06-22T10:10:00Z">
              <w:tcPr>
                <w:tcW w:w="3544" w:type="dxa"/>
                <w:gridSpan w:val="2"/>
              </w:tcPr>
            </w:tcPrChange>
          </w:tcPr>
          <w:p w14:paraId="5BBEE397" w14:textId="3DA56E98" w:rsidR="004F0A00" w:rsidRPr="00774650" w:rsidDel="00684339" w:rsidRDefault="004F0A00" w:rsidP="004F0A00">
            <w:pPr>
              <w:suppressAutoHyphens/>
              <w:snapToGrid w:val="0"/>
              <w:spacing w:before="60" w:after="60" w:line="240" w:lineRule="auto"/>
              <w:rPr>
                <w:del w:id="1376" w:author="Jeff Wootton" w:date="2024-06-22T12:10:00Z" w16du:dateUtc="2024-06-22T10:10:00Z"/>
                <w:b/>
                <w:bCs/>
                <w:sz w:val="16"/>
                <w:szCs w:val="16"/>
                <w:lang w:eastAsia="ar-SA"/>
              </w:rPr>
            </w:pPr>
            <w:del w:id="1377" w:author="Jeff Wootton" w:date="2024-06-22T12:10:00Z" w16du:dateUtc="2024-06-22T10:10:00Z">
              <w:r w:rsidDel="00684339">
                <w:rPr>
                  <w:sz w:val="16"/>
                  <w:szCs w:val="16"/>
                </w:rPr>
                <w:delText>JPEG2000 format</w:delText>
              </w:r>
            </w:del>
          </w:p>
        </w:tc>
        <w:tc>
          <w:tcPr>
            <w:tcW w:w="855" w:type="dxa"/>
            <w:tcPrChange w:id="1378" w:author="Jeff Wootton" w:date="2024-06-22T12:10:00Z" w16du:dateUtc="2024-06-22T10:10:00Z">
              <w:tcPr>
                <w:tcW w:w="850" w:type="dxa"/>
                <w:gridSpan w:val="2"/>
              </w:tcPr>
            </w:tcPrChange>
          </w:tcPr>
          <w:p w14:paraId="452DFB23" w14:textId="5C0B6B9A" w:rsidR="004F0A00" w:rsidRPr="00E035EC" w:rsidDel="00684339" w:rsidRDefault="004F0A00" w:rsidP="004F0A00">
            <w:pPr>
              <w:suppressAutoHyphens/>
              <w:snapToGrid w:val="0"/>
              <w:spacing w:before="60" w:after="60" w:line="240" w:lineRule="auto"/>
              <w:jc w:val="center"/>
              <w:rPr>
                <w:del w:id="1379" w:author="Jeff Wootton" w:date="2024-06-22T12:10:00Z" w16du:dateUtc="2024-06-22T10:10:00Z"/>
                <w:sz w:val="16"/>
                <w:szCs w:val="16"/>
                <w:lang w:eastAsia="ar-SA"/>
              </w:rPr>
            </w:pPr>
            <w:del w:id="1380" w:author="Jeff Wootton" w:date="2024-06-22T12:10:00Z" w16du:dateUtc="2024-06-22T10:10:00Z">
              <w:r w:rsidRPr="00E035EC" w:rsidDel="00684339">
                <w:rPr>
                  <w:sz w:val="16"/>
                  <w:szCs w:val="16"/>
                  <w:lang w:eastAsia="ar-SA"/>
                </w:rPr>
                <w:delText>2</w:delText>
              </w:r>
            </w:del>
          </w:p>
        </w:tc>
        <w:tc>
          <w:tcPr>
            <w:tcW w:w="5702" w:type="dxa"/>
            <w:tcPrChange w:id="1381" w:author="Jeff Wootton" w:date="2024-06-22T12:10:00Z" w16du:dateUtc="2024-06-22T10:10:00Z">
              <w:tcPr>
                <w:tcW w:w="5670" w:type="dxa"/>
                <w:gridSpan w:val="2"/>
              </w:tcPr>
            </w:tcPrChange>
          </w:tcPr>
          <w:p w14:paraId="10083B0B" w14:textId="576C3E16" w:rsidR="004F0A00" w:rsidRPr="00774650" w:rsidDel="00684339" w:rsidRDefault="004F0A00" w:rsidP="004F0A00">
            <w:pPr>
              <w:suppressAutoHyphens/>
              <w:snapToGrid w:val="0"/>
              <w:spacing w:before="60" w:after="60" w:line="240" w:lineRule="auto"/>
              <w:rPr>
                <w:del w:id="1382" w:author="Jeff Wootton" w:date="2024-06-22T12:10:00Z" w16du:dateUtc="2024-06-22T10:10:00Z"/>
                <w:b/>
                <w:bCs/>
                <w:sz w:val="16"/>
                <w:szCs w:val="16"/>
                <w:lang w:eastAsia="ar-SA"/>
              </w:rPr>
            </w:pPr>
            <w:ins w:id="1383" w:author="Jeff Wootton" w:date="2024-06-22T12:11:00Z" w16du:dateUtc="2024-06-22T10:11:00Z">
              <w:r>
                <w:rPr>
                  <w:sz w:val="16"/>
                  <w:szCs w:val="16"/>
                  <w:lang w:eastAsia="ar-SA"/>
                </w:rPr>
                <w:t>Not an allowed format for ENC support files</w:t>
              </w:r>
            </w:ins>
            <w:del w:id="1384" w:author="Jeff Wootton" w:date="2024-06-22T12:10:00Z" w16du:dateUtc="2024-06-22T10:10:00Z">
              <w:r w:rsidDel="00684339">
                <w:rPr>
                  <w:sz w:val="16"/>
                  <w:szCs w:val="16"/>
                </w:rPr>
                <w:delText>ISO 15444</w:delText>
              </w:r>
            </w:del>
          </w:p>
        </w:tc>
      </w:tr>
      <w:tr w:rsidR="004F0A00" w:rsidRPr="00774650" w14:paraId="70044369" w14:textId="77777777" w:rsidTr="00684339">
        <w:trPr>
          <w:trHeight w:val="263"/>
          <w:trPrChange w:id="1385" w:author="Jeff Wootton" w:date="2024-06-22T12:10:00Z" w16du:dateUtc="2024-06-22T10:10:00Z">
            <w:trPr>
              <w:gridBefore w:val="1"/>
              <w:trHeight w:val="263"/>
            </w:trPr>
          </w:trPrChange>
        </w:trPr>
        <w:tc>
          <w:tcPr>
            <w:tcW w:w="1163" w:type="dxa"/>
            <w:tcPrChange w:id="1386" w:author="Jeff Wootton" w:date="2024-06-22T12:10:00Z" w16du:dateUtc="2024-06-22T10:10:00Z">
              <w:tcPr>
                <w:tcW w:w="1157" w:type="dxa"/>
                <w:gridSpan w:val="2"/>
              </w:tcPr>
            </w:tcPrChange>
          </w:tcPr>
          <w:p w14:paraId="4B0F2E7C" w14:textId="77777777" w:rsidR="004F0A00" w:rsidRPr="00774650" w:rsidRDefault="004F0A00" w:rsidP="004F0A00">
            <w:pPr>
              <w:suppressAutoHyphens/>
              <w:snapToGrid w:val="0"/>
              <w:spacing w:before="60" w:after="60" w:line="240" w:lineRule="auto"/>
              <w:rPr>
                <w:b/>
                <w:bCs/>
                <w:sz w:val="16"/>
                <w:szCs w:val="16"/>
                <w:lang w:eastAsia="ar-SA"/>
              </w:rPr>
            </w:pPr>
            <w:r w:rsidRPr="00774650">
              <w:rPr>
                <w:sz w:val="16"/>
                <w:szCs w:val="16"/>
                <w:lang w:eastAsia="ar-SA"/>
              </w:rPr>
              <w:t>Value</w:t>
            </w:r>
          </w:p>
        </w:tc>
        <w:tc>
          <w:tcPr>
            <w:tcW w:w="2994" w:type="dxa"/>
            <w:tcPrChange w:id="1387" w:author="Jeff Wootton" w:date="2024-06-22T12:10:00Z" w16du:dateUtc="2024-06-22T10:10:00Z">
              <w:tcPr>
                <w:tcW w:w="2977" w:type="dxa"/>
                <w:gridSpan w:val="2"/>
              </w:tcPr>
            </w:tcPrChange>
          </w:tcPr>
          <w:p w14:paraId="207727E3" w14:textId="77777777" w:rsidR="004F0A00" w:rsidRPr="00774650" w:rsidRDefault="004F0A00" w:rsidP="004F0A00">
            <w:pPr>
              <w:suppressAutoHyphens/>
              <w:snapToGrid w:val="0"/>
              <w:spacing w:before="60" w:after="60" w:line="240" w:lineRule="auto"/>
              <w:rPr>
                <w:b/>
                <w:bCs/>
                <w:sz w:val="16"/>
                <w:szCs w:val="16"/>
                <w:lang w:eastAsia="ar-SA"/>
              </w:rPr>
            </w:pPr>
            <w:r w:rsidRPr="00774650">
              <w:rPr>
                <w:sz w:val="16"/>
                <w:szCs w:val="16"/>
                <w:lang w:eastAsia="ar-SA"/>
              </w:rPr>
              <w:t>HTML</w:t>
            </w:r>
          </w:p>
        </w:tc>
        <w:tc>
          <w:tcPr>
            <w:tcW w:w="3564" w:type="dxa"/>
            <w:tcPrChange w:id="1388" w:author="Jeff Wootton" w:date="2024-06-22T12:10:00Z" w16du:dateUtc="2024-06-22T10:10:00Z">
              <w:tcPr>
                <w:tcW w:w="3544" w:type="dxa"/>
                <w:gridSpan w:val="2"/>
              </w:tcPr>
            </w:tcPrChange>
          </w:tcPr>
          <w:p w14:paraId="1641E4F7" w14:textId="09993C71" w:rsidR="004F0A00" w:rsidRPr="00774650" w:rsidRDefault="004F0A00" w:rsidP="004F0A00">
            <w:pPr>
              <w:suppressAutoHyphens/>
              <w:snapToGrid w:val="0"/>
              <w:spacing w:before="60" w:after="60" w:line="240" w:lineRule="auto"/>
              <w:rPr>
                <w:b/>
                <w:bCs/>
                <w:sz w:val="16"/>
                <w:szCs w:val="16"/>
                <w:lang w:eastAsia="ar-SA"/>
              </w:rPr>
            </w:pPr>
            <w:r>
              <w:rPr>
                <w:sz w:val="16"/>
                <w:szCs w:val="16"/>
              </w:rPr>
              <w:t>Hypertext Markup Language</w:t>
            </w:r>
          </w:p>
        </w:tc>
        <w:tc>
          <w:tcPr>
            <w:tcW w:w="855" w:type="dxa"/>
            <w:tcPrChange w:id="1389" w:author="Jeff Wootton" w:date="2024-06-22T12:10:00Z" w16du:dateUtc="2024-06-22T10:10:00Z">
              <w:tcPr>
                <w:tcW w:w="850" w:type="dxa"/>
                <w:gridSpan w:val="2"/>
              </w:tcPr>
            </w:tcPrChange>
          </w:tcPr>
          <w:p w14:paraId="78F9A5BA" w14:textId="787AE602" w:rsidR="004F0A00" w:rsidRPr="00E035EC" w:rsidRDefault="004F0A00" w:rsidP="004F0A00">
            <w:pPr>
              <w:suppressAutoHyphens/>
              <w:snapToGrid w:val="0"/>
              <w:spacing w:before="60" w:after="60" w:line="240" w:lineRule="auto"/>
              <w:jc w:val="center"/>
              <w:rPr>
                <w:sz w:val="16"/>
                <w:szCs w:val="16"/>
                <w:lang w:eastAsia="ar-SA"/>
              </w:rPr>
            </w:pPr>
            <w:r w:rsidRPr="00E035EC">
              <w:rPr>
                <w:sz w:val="16"/>
                <w:szCs w:val="16"/>
                <w:lang w:eastAsia="ar-SA"/>
              </w:rPr>
              <w:t>3</w:t>
            </w:r>
          </w:p>
        </w:tc>
        <w:tc>
          <w:tcPr>
            <w:tcW w:w="5702" w:type="dxa"/>
            <w:tcPrChange w:id="1390" w:author="Jeff Wootton" w:date="2024-06-22T12:10:00Z" w16du:dateUtc="2024-06-22T10:10:00Z">
              <w:tcPr>
                <w:tcW w:w="5670" w:type="dxa"/>
                <w:gridSpan w:val="2"/>
              </w:tcPr>
            </w:tcPrChange>
          </w:tcPr>
          <w:p w14:paraId="707267C7" w14:textId="6E96A563" w:rsidR="004F0A00" w:rsidRPr="00774650" w:rsidRDefault="004F0A00" w:rsidP="004F0A00">
            <w:pPr>
              <w:suppressAutoHyphens/>
              <w:snapToGrid w:val="0"/>
              <w:spacing w:before="60" w:after="60" w:line="240" w:lineRule="auto"/>
              <w:rPr>
                <w:b/>
                <w:bCs/>
                <w:sz w:val="16"/>
                <w:szCs w:val="16"/>
                <w:lang w:eastAsia="ar-SA"/>
              </w:rPr>
            </w:pPr>
            <w:ins w:id="1391" w:author="Jeff Wootton" w:date="2024-06-22T12:11:00Z" w16du:dateUtc="2024-06-22T10:11:00Z">
              <w:r>
                <w:rPr>
                  <w:sz w:val="16"/>
                  <w:szCs w:val="16"/>
                  <w:lang w:eastAsia="ar-SA"/>
                </w:rPr>
                <w:t>Not an allowed format for ENC support files</w:t>
              </w:r>
            </w:ins>
          </w:p>
        </w:tc>
      </w:tr>
      <w:tr w:rsidR="004F0A00" w:rsidRPr="00774650" w14:paraId="5ECA6155" w14:textId="77777777" w:rsidTr="00684339">
        <w:trPr>
          <w:trHeight w:val="289"/>
          <w:trPrChange w:id="1392" w:author="Jeff Wootton" w:date="2024-06-22T12:10:00Z" w16du:dateUtc="2024-06-22T10:10:00Z">
            <w:trPr>
              <w:gridBefore w:val="1"/>
              <w:trHeight w:val="289"/>
            </w:trPr>
          </w:trPrChange>
        </w:trPr>
        <w:tc>
          <w:tcPr>
            <w:tcW w:w="1163" w:type="dxa"/>
            <w:tcPrChange w:id="1393" w:author="Jeff Wootton" w:date="2024-06-22T12:10:00Z" w16du:dateUtc="2024-06-22T10:10:00Z">
              <w:tcPr>
                <w:tcW w:w="1157" w:type="dxa"/>
                <w:gridSpan w:val="2"/>
              </w:tcPr>
            </w:tcPrChange>
          </w:tcPr>
          <w:p w14:paraId="6E9B18BD" w14:textId="77777777" w:rsidR="004F0A00" w:rsidRPr="00774650" w:rsidRDefault="004F0A00" w:rsidP="004F0A00">
            <w:pPr>
              <w:suppressAutoHyphens/>
              <w:snapToGrid w:val="0"/>
              <w:spacing w:before="60" w:after="60" w:line="240" w:lineRule="auto"/>
              <w:rPr>
                <w:b/>
                <w:bCs/>
                <w:sz w:val="16"/>
                <w:szCs w:val="16"/>
                <w:lang w:eastAsia="ar-SA"/>
              </w:rPr>
            </w:pPr>
            <w:r w:rsidRPr="00774650">
              <w:rPr>
                <w:sz w:val="16"/>
                <w:szCs w:val="16"/>
                <w:lang w:eastAsia="ar-SA"/>
              </w:rPr>
              <w:t>Value</w:t>
            </w:r>
          </w:p>
        </w:tc>
        <w:tc>
          <w:tcPr>
            <w:tcW w:w="2994" w:type="dxa"/>
            <w:tcPrChange w:id="1394" w:author="Jeff Wootton" w:date="2024-06-22T12:10:00Z" w16du:dateUtc="2024-06-22T10:10:00Z">
              <w:tcPr>
                <w:tcW w:w="2977" w:type="dxa"/>
                <w:gridSpan w:val="2"/>
              </w:tcPr>
            </w:tcPrChange>
          </w:tcPr>
          <w:p w14:paraId="4F1105C4" w14:textId="77777777" w:rsidR="004F0A00" w:rsidRPr="00774650" w:rsidRDefault="004F0A00" w:rsidP="004F0A00">
            <w:pPr>
              <w:suppressAutoHyphens/>
              <w:snapToGrid w:val="0"/>
              <w:spacing w:before="60" w:after="60" w:line="240" w:lineRule="auto"/>
              <w:rPr>
                <w:b/>
                <w:bCs/>
                <w:sz w:val="16"/>
                <w:szCs w:val="16"/>
                <w:lang w:eastAsia="ar-SA"/>
              </w:rPr>
            </w:pPr>
            <w:r w:rsidRPr="00774650">
              <w:rPr>
                <w:sz w:val="16"/>
                <w:szCs w:val="16"/>
                <w:lang w:eastAsia="ar-SA"/>
              </w:rPr>
              <w:t>XML</w:t>
            </w:r>
          </w:p>
        </w:tc>
        <w:tc>
          <w:tcPr>
            <w:tcW w:w="3564" w:type="dxa"/>
            <w:tcPrChange w:id="1395" w:author="Jeff Wootton" w:date="2024-06-22T12:10:00Z" w16du:dateUtc="2024-06-22T10:10:00Z">
              <w:tcPr>
                <w:tcW w:w="3544" w:type="dxa"/>
                <w:gridSpan w:val="2"/>
              </w:tcPr>
            </w:tcPrChange>
          </w:tcPr>
          <w:p w14:paraId="5B171AD3" w14:textId="08510DBC" w:rsidR="004F0A00" w:rsidRPr="00774650" w:rsidRDefault="004F0A00" w:rsidP="004F0A00">
            <w:pPr>
              <w:suppressAutoHyphens/>
              <w:snapToGrid w:val="0"/>
              <w:spacing w:before="60" w:after="60" w:line="240" w:lineRule="auto"/>
              <w:rPr>
                <w:b/>
                <w:bCs/>
                <w:sz w:val="16"/>
                <w:szCs w:val="16"/>
                <w:lang w:eastAsia="ar-SA"/>
              </w:rPr>
            </w:pPr>
            <w:r>
              <w:rPr>
                <w:sz w:val="16"/>
                <w:szCs w:val="16"/>
              </w:rPr>
              <w:t>Extensible Markup Language</w:t>
            </w:r>
          </w:p>
        </w:tc>
        <w:tc>
          <w:tcPr>
            <w:tcW w:w="855" w:type="dxa"/>
            <w:tcPrChange w:id="1396" w:author="Jeff Wootton" w:date="2024-06-22T12:10:00Z" w16du:dateUtc="2024-06-22T10:10:00Z">
              <w:tcPr>
                <w:tcW w:w="850" w:type="dxa"/>
                <w:gridSpan w:val="2"/>
              </w:tcPr>
            </w:tcPrChange>
          </w:tcPr>
          <w:p w14:paraId="206CFCB4" w14:textId="163D93F3" w:rsidR="004F0A00" w:rsidRPr="00E035EC" w:rsidRDefault="004F0A00" w:rsidP="004F0A00">
            <w:pPr>
              <w:suppressAutoHyphens/>
              <w:snapToGrid w:val="0"/>
              <w:spacing w:before="60" w:after="60" w:line="240" w:lineRule="auto"/>
              <w:jc w:val="center"/>
              <w:rPr>
                <w:bCs/>
                <w:sz w:val="16"/>
                <w:szCs w:val="16"/>
                <w:lang w:eastAsia="ar-SA"/>
              </w:rPr>
            </w:pPr>
            <w:r w:rsidRPr="00E035EC">
              <w:rPr>
                <w:bCs/>
                <w:sz w:val="16"/>
                <w:szCs w:val="16"/>
                <w:lang w:eastAsia="ar-SA"/>
              </w:rPr>
              <w:t>4</w:t>
            </w:r>
          </w:p>
        </w:tc>
        <w:tc>
          <w:tcPr>
            <w:tcW w:w="5702" w:type="dxa"/>
            <w:tcPrChange w:id="1397" w:author="Jeff Wootton" w:date="2024-06-22T12:10:00Z" w16du:dateUtc="2024-06-22T10:10:00Z">
              <w:tcPr>
                <w:tcW w:w="5670" w:type="dxa"/>
                <w:gridSpan w:val="2"/>
              </w:tcPr>
            </w:tcPrChange>
          </w:tcPr>
          <w:p w14:paraId="4B50333C" w14:textId="00A71D25" w:rsidR="004F0A00" w:rsidRPr="00774650" w:rsidRDefault="00DB1A1E" w:rsidP="004F0A00">
            <w:pPr>
              <w:suppressAutoHyphens/>
              <w:snapToGrid w:val="0"/>
              <w:spacing w:before="60" w:after="60" w:line="240" w:lineRule="auto"/>
              <w:rPr>
                <w:b/>
                <w:bCs/>
                <w:sz w:val="16"/>
                <w:szCs w:val="16"/>
                <w:lang w:eastAsia="ar-SA"/>
              </w:rPr>
            </w:pPr>
            <w:ins w:id="1398" w:author="Jeff Wootton" w:date="2024-06-22T12:12:00Z" w16du:dateUtc="2024-06-22T10:12:00Z">
              <w:r>
                <w:rPr>
                  <w:sz w:val="16"/>
                  <w:szCs w:val="16"/>
                  <w:lang w:eastAsia="ar-SA"/>
                </w:rPr>
                <w:t>Not an allowed format for ENC support files</w:t>
              </w:r>
            </w:ins>
          </w:p>
        </w:tc>
      </w:tr>
      <w:tr w:rsidR="004F0A00" w:rsidRPr="00774650" w14:paraId="0E728F03" w14:textId="77777777" w:rsidTr="00684339">
        <w:trPr>
          <w:trHeight w:val="289"/>
          <w:trPrChange w:id="1399" w:author="Jeff Wootton" w:date="2024-06-22T12:10:00Z" w16du:dateUtc="2024-06-22T10:10:00Z">
            <w:trPr>
              <w:gridBefore w:val="1"/>
              <w:trHeight w:val="289"/>
            </w:trPr>
          </w:trPrChange>
        </w:trPr>
        <w:tc>
          <w:tcPr>
            <w:tcW w:w="1163" w:type="dxa"/>
            <w:tcPrChange w:id="1400" w:author="Jeff Wootton" w:date="2024-06-22T12:10:00Z" w16du:dateUtc="2024-06-22T10:10:00Z">
              <w:tcPr>
                <w:tcW w:w="1157" w:type="dxa"/>
                <w:gridSpan w:val="2"/>
              </w:tcPr>
            </w:tcPrChange>
          </w:tcPr>
          <w:p w14:paraId="1504E03C" w14:textId="77777777" w:rsidR="004F0A00" w:rsidRPr="00774650" w:rsidRDefault="004F0A00" w:rsidP="004F0A00">
            <w:pPr>
              <w:suppressAutoHyphens/>
              <w:snapToGrid w:val="0"/>
              <w:spacing w:before="60" w:after="60" w:line="240" w:lineRule="auto"/>
              <w:rPr>
                <w:b/>
                <w:bCs/>
                <w:sz w:val="16"/>
                <w:szCs w:val="16"/>
                <w:lang w:eastAsia="ar-SA"/>
              </w:rPr>
            </w:pPr>
            <w:r w:rsidRPr="00774650">
              <w:rPr>
                <w:sz w:val="16"/>
                <w:szCs w:val="16"/>
                <w:lang w:eastAsia="ar-SA"/>
              </w:rPr>
              <w:t>Value</w:t>
            </w:r>
          </w:p>
        </w:tc>
        <w:tc>
          <w:tcPr>
            <w:tcW w:w="2994" w:type="dxa"/>
            <w:tcPrChange w:id="1401" w:author="Jeff Wootton" w:date="2024-06-22T12:10:00Z" w16du:dateUtc="2024-06-22T10:10:00Z">
              <w:tcPr>
                <w:tcW w:w="2977" w:type="dxa"/>
                <w:gridSpan w:val="2"/>
              </w:tcPr>
            </w:tcPrChange>
          </w:tcPr>
          <w:p w14:paraId="771B15EA" w14:textId="00F16953" w:rsidR="004F0A00" w:rsidRPr="00774650" w:rsidRDefault="004F0A00" w:rsidP="004F0A00">
            <w:pPr>
              <w:suppressAutoHyphens/>
              <w:snapToGrid w:val="0"/>
              <w:spacing w:before="60" w:after="60" w:line="240" w:lineRule="auto"/>
              <w:rPr>
                <w:b/>
                <w:bCs/>
                <w:sz w:val="16"/>
                <w:szCs w:val="16"/>
                <w:lang w:eastAsia="ar-SA"/>
              </w:rPr>
            </w:pPr>
            <w:r w:rsidRPr="00774650">
              <w:rPr>
                <w:sz w:val="16"/>
                <w:szCs w:val="16"/>
                <w:lang w:eastAsia="ar-SA"/>
              </w:rPr>
              <w:t>TIFF</w:t>
            </w:r>
          </w:p>
        </w:tc>
        <w:tc>
          <w:tcPr>
            <w:tcW w:w="3564" w:type="dxa"/>
            <w:tcPrChange w:id="1402" w:author="Jeff Wootton" w:date="2024-06-22T12:10:00Z" w16du:dateUtc="2024-06-22T10:10:00Z">
              <w:tcPr>
                <w:tcW w:w="3544" w:type="dxa"/>
                <w:gridSpan w:val="2"/>
              </w:tcPr>
            </w:tcPrChange>
          </w:tcPr>
          <w:p w14:paraId="6524B415" w14:textId="580533B2" w:rsidR="004F0A00" w:rsidRPr="00774650" w:rsidRDefault="004F0A00" w:rsidP="004F0A00">
            <w:pPr>
              <w:tabs>
                <w:tab w:val="left" w:pos="877"/>
              </w:tabs>
              <w:suppressAutoHyphens/>
              <w:snapToGrid w:val="0"/>
              <w:spacing w:before="60" w:after="60" w:line="240" w:lineRule="auto"/>
              <w:rPr>
                <w:b/>
                <w:bCs/>
                <w:sz w:val="16"/>
                <w:szCs w:val="16"/>
                <w:lang w:eastAsia="ar-SA"/>
              </w:rPr>
            </w:pPr>
            <w:r>
              <w:rPr>
                <w:sz w:val="16"/>
                <w:szCs w:val="16"/>
              </w:rPr>
              <w:t>Tagged Image File Format</w:t>
            </w:r>
          </w:p>
        </w:tc>
        <w:tc>
          <w:tcPr>
            <w:tcW w:w="855" w:type="dxa"/>
            <w:tcPrChange w:id="1403" w:author="Jeff Wootton" w:date="2024-06-22T12:10:00Z" w16du:dateUtc="2024-06-22T10:10:00Z">
              <w:tcPr>
                <w:tcW w:w="850" w:type="dxa"/>
                <w:gridSpan w:val="2"/>
              </w:tcPr>
            </w:tcPrChange>
          </w:tcPr>
          <w:p w14:paraId="4C1D700E" w14:textId="4E26D39F" w:rsidR="004F0A00" w:rsidRPr="00E035EC" w:rsidRDefault="004F0A00" w:rsidP="004F0A00">
            <w:pPr>
              <w:suppressAutoHyphens/>
              <w:snapToGrid w:val="0"/>
              <w:spacing w:before="60" w:after="60" w:line="240" w:lineRule="auto"/>
              <w:jc w:val="center"/>
              <w:rPr>
                <w:bCs/>
                <w:sz w:val="16"/>
                <w:szCs w:val="16"/>
                <w:lang w:eastAsia="ar-SA"/>
              </w:rPr>
            </w:pPr>
            <w:r w:rsidRPr="00E035EC">
              <w:rPr>
                <w:bCs/>
                <w:sz w:val="16"/>
                <w:szCs w:val="16"/>
                <w:lang w:eastAsia="ar-SA"/>
              </w:rPr>
              <w:t>7</w:t>
            </w:r>
          </w:p>
        </w:tc>
        <w:tc>
          <w:tcPr>
            <w:tcW w:w="5702" w:type="dxa"/>
            <w:tcPrChange w:id="1404" w:author="Jeff Wootton" w:date="2024-06-22T12:10:00Z" w16du:dateUtc="2024-06-22T10:10:00Z">
              <w:tcPr>
                <w:tcW w:w="5670" w:type="dxa"/>
                <w:gridSpan w:val="2"/>
              </w:tcPr>
            </w:tcPrChange>
          </w:tcPr>
          <w:p w14:paraId="3814BBBA" w14:textId="38412584" w:rsidR="004F0A00" w:rsidRPr="00774650" w:rsidRDefault="004F0A00" w:rsidP="004F0A00">
            <w:pPr>
              <w:suppressAutoHyphens/>
              <w:snapToGrid w:val="0"/>
              <w:spacing w:before="60" w:after="60" w:line="240" w:lineRule="auto"/>
              <w:rPr>
                <w:b/>
                <w:bCs/>
                <w:sz w:val="16"/>
                <w:szCs w:val="16"/>
                <w:lang w:eastAsia="ar-SA"/>
              </w:rPr>
            </w:pPr>
            <w:ins w:id="1405" w:author="Jeff Wootton" w:date="2024-06-22T12:11:00Z" w16du:dateUtc="2024-06-22T10:11:00Z">
              <w:r w:rsidRPr="00E61F5B">
                <w:rPr>
                  <w:sz w:val="16"/>
                  <w:szCs w:val="16"/>
                  <w:lang w:eastAsia="ar-SA"/>
                </w:rPr>
                <w:t xml:space="preserve">This is </w:t>
              </w:r>
              <w:r>
                <w:rPr>
                  <w:sz w:val="16"/>
                  <w:szCs w:val="16"/>
                  <w:lang w:eastAsia="ar-SA"/>
                </w:rPr>
                <w:t xml:space="preserve">the </w:t>
              </w:r>
              <w:r w:rsidRPr="00E61F5B">
                <w:rPr>
                  <w:sz w:val="16"/>
                  <w:szCs w:val="16"/>
                  <w:lang w:eastAsia="ar-SA"/>
                </w:rPr>
                <w:t xml:space="preserve">only </w:t>
              </w:r>
              <w:r>
                <w:rPr>
                  <w:sz w:val="16"/>
                  <w:szCs w:val="16"/>
                  <w:lang w:eastAsia="ar-SA"/>
                </w:rPr>
                <w:t>format allowed</w:t>
              </w:r>
              <w:r w:rsidRPr="00E61F5B">
                <w:rPr>
                  <w:sz w:val="16"/>
                  <w:szCs w:val="16"/>
                  <w:lang w:eastAsia="ar-SA"/>
                </w:rPr>
                <w:t xml:space="preserve"> for a</w:t>
              </w:r>
              <w:r>
                <w:rPr>
                  <w:sz w:val="16"/>
                  <w:szCs w:val="16"/>
                  <w:lang w:eastAsia="ar-SA"/>
                </w:rPr>
                <w:t xml:space="preserve"> textual</w:t>
              </w:r>
              <w:r w:rsidRPr="00E61F5B">
                <w:rPr>
                  <w:sz w:val="16"/>
                  <w:szCs w:val="16"/>
                  <w:lang w:eastAsia="ar-SA"/>
                </w:rPr>
                <w:t xml:space="preserve"> ENC Support file</w:t>
              </w:r>
            </w:ins>
          </w:p>
        </w:tc>
      </w:tr>
    </w:tbl>
    <w:p w14:paraId="5BE521A8" w14:textId="77777777" w:rsidR="00E73EDF" w:rsidRPr="00774650" w:rsidRDefault="00E73EDF" w:rsidP="00E035EC">
      <w:pPr>
        <w:spacing w:after="0" w:line="240" w:lineRule="auto"/>
      </w:pPr>
    </w:p>
    <w:p w14:paraId="00491362" w14:textId="14F84FA8" w:rsidR="00E73EDF" w:rsidRPr="00774650" w:rsidRDefault="007653F1" w:rsidP="00E035EC">
      <w:pPr>
        <w:pStyle w:val="Heading4"/>
        <w:tabs>
          <w:tab w:val="clear" w:pos="940"/>
          <w:tab w:val="clear" w:pos="1140"/>
          <w:tab w:val="clear" w:pos="1360"/>
          <w:tab w:val="left" w:pos="993"/>
        </w:tabs>
        <w:spacing w:before="120" w:after="120" w:line="240" w:lineRule="auto"/>
        <w:ind w:left="993" w:hanging="993"/>
      </w:pPr>
      <w:r w:rsidRPr="00774650">
        <w:t>S100_</w:t>
      </w:r>
      <w:r w:rsidR="009F7A34" w:rsidRPr="00774650">
        <w:t>SupportFile</w:t>
      </w:r>
      <w:r w:rsidR="009F7A34">
        <w:t>RevisionStatus</w:t>
      </w:r>
    </w:p>
    <w:tbl>
      <w:tblPr>
        <w:tblW w:w="1433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159"/>
        <w:gridCol w:w="3070"/>
        <w:gridCol w:w="3529"/>
        <w:gridCol w:w="850"/>
        <w:gridCol w:w="5726"/>
      </w:tblGrid>
      <w:tr w:rsidR="00D85821" w:rsidRPr="00774650" w14:paraId="181E4795" w14:textId="77777777" w:rsidTr="00353431">
        <w:trPr>
          <w:cantSplit/>
        </w:trPr>
        <w:tc>
          <w:tcPr>
            <w:tcW w:w="1159" w:type="dxa"/>
            <w:shd w:val="clear" w:color="auto" w:fill="D9D9D9" w:themeFill="background1" w:themeFillShade="D9"/>
          </w:tcPr>
          <w:p w14:paraId="0E7958EB" w14:textId="638DC1AD" w:rsidR="00D85821" w:rsidRPr="00774650" w:rsidRDefault="00A4519A" w:rsidP="00C128E3">
            <w:pPr>
              <w:suppressAutoHyphens/>
              <w:snapToGrid w:val="0"/>
              <w:spacing w:before="60" w:after="60" w:line="240" w:lineRule="auto"/>
              <w:rPr>
                <w:b/>
                <w:bCs/>
                <w:sz w:val="16"/>
                <w:szCs w:val="16"/>
                <w:lang w:eastAsia="ar-SA"/>
              </w:rPr>
            </w:pPr>
            <w:r>
              <w:rPr>
                <w:b/>
                <w:sz w:val="16"/>
                <w:szCs w:val="16"/>
                <w:lang w:eastAsia="ar-SA"/>
              </w:rPr>
              <w:t>Item</w:t>
            </w:r>
          </w:p>
        </w:tc>
        <w:tc>
          <w:tcPr>
            <w:tcW w:w="3070" w:type="dxa"/>
            <w:shd w:val="clear" w:color="auto" w:fill="D9D9D9" w:themeFill="background1" w:themeFillShade="D9"/>
          </w:tcPr>
          <w:p w14:paraId="6054D955" w14:textId="77777777" w:rsidR="00D85821" w:rsidRPr="00774650" w:rsidRDefault="00D85821" w:rsidP="00C128E3">
            <w:pPr>
              <w:suppressAutoHyphens/>
              <w:snapToGrid w:val="0"/>
              <w:spacing w:before="60" w:after="60" w:line="240" w:lineRule="auto"/>
              <w:rPr>
                <w:b/>
                <w:bCs/>
                <w:sz w:val="16"/>
                <w:szCs w:val="16"/>
                <w:lang w:eastAsia="ar-SA"/>
              </w:rPr>
            </w:pPr>
            <w:r w:rsidRPr="00774650">
              <w:rPr>
                <w:b/>
                <w:sz w:val="16"/>
                <w:szCs w:val="16"/>
                <w:lang w:eastAsia="ar-SA"/>
              </w:rPr>
              <w:t>Name</w:t>
            </w:r>
          </w:p>
        </w:tc>
        <w:tc>
          <w:tcPr>
            <w:tcW w:w="3529" w:type="dxa"/>
            <w:shd w:val="clear" w:color="auto" w:fill="D9D9D9" w:themeFill="background1" w:themeFillShade="D9"/>
          </w:tcPr>
          <w:p w14:paraId="32226F4C" w14:textId="77777777" w:rsidR="00D85821" w:rsidRPr="00774650" w:rsidRDefault="00D85821" w:rsidP="00C128E3">
            <w:pPr>
              <w:suppressAutoHyphens/>
              <w:snapToGrid w:val="0"/>
              <w:spacing w:before="60" w:after="60" w:line="240" w:lineRule="auto"/>
              <w:rPr>
                <w:b/>
                <w:bCs/>
                <w:sz w:val="16"/>
                <w:szCs w:val="16"/>
                <w:lang w:eastAsia="ar-SA"/>
              </w:rPr>
            </w:pPr>
            <w:r w:rsidRPr="00774650">
              <w:rPr>
                <w:b/>
                <w:sz w:val="16"/>
                <w:szCs w:val="16"/>
                <w:lang w:eastAsia="ar-SA"/>
              </w:rPr>
              <w:t>Description</w:t>
            </w:r>
          </w:p>
        </w:tc>
        <w:tc>
          <w:tcPr>
            <w:tcW w:w="850" w:type="dxa"/>
            <w:shd w:val="clear" w:color="auto" w:fill="D9D9D9" w:themeFill="background1" w:themeFillShade="D9"/>
          </w:tcPr>
          <w:p w14:paraId="6E14855B" w14:textId="1B4078A0" w:rsidR="00D85821" w:rsidRPr="00774650" w:rsidRDefault="00D85821" w:rsidP="00C128E3">
            <w:pPr>
              <w:suppressAutoHyphens/>
              <w:snapToGrid w:val="0"/>
              <w:spacing w:before="60" w:after="60" w:line="240" w:lineRule="auto"/>
              <w:jc w:val="center"/>
              <w:rPr>
                <w:b/>
                <w:bCs/>
                <w:sz w:val="16"/>
                <w:szCs w:val="16"/>
                <w:lang w:eastAsia="ar-SA"/>
              </w:rPr>
            </w:pPr>
            <w:r w:rsidRPr="00774650">
              <w:rPr>
                <w:b/>
                <w:sz w:val="16"/>
                <w:szCs w:val="16"/>
                <w:lang w:eastAsia="ar-SA"/>
              </w:rPr>
              <w:t>Code</w:t>
            </w:r>
          </w:p>
        </w:tc>
        <w:tc>
          <w:tcPr>
            <w:tcW w:w="5726" w:type="dxa"/>
            <w:shd w:val="clear" w:color="auto" w:fill="D9D9D9" w:themeFill="background1" w:themeFillShade="D9"/>
          </w:tcPr>
          <w:p w14:paraId="36B6A680" w14:textId="77777777" w:rsidR="00D85821" w:rsidRPr="00774650" w:rsidRDefault="00D85821" w:rsidP="00C128E3">
            <w:pPr>
              <w:suppressAutoHyphens/>
              <w:snapToGrid w:val="0"/>
              <w:spacing w:before="60" w:after="60" w:line="240" w:lineRule="auto"/>
              <w:rPr>
                <w:b/>
                <w:bCs/>
                <w:sz w:val="16"/>
                <w:szCs w:val="16"/>
                <w:lang w:eastAsia="ar-SA"/>
              </w:rPr>
            </w:pPr>
            <w:r w:rsidRPr="00774650">
              <w:rPr>
                <w:b/>
                <w:sz w:val="16"/>
                <w:szCs w:val="16"/>
                <w:lang w:eastAsia="ar-SA"/>
              </w:rPr>
              <w:t>Remarks</w:t>
            </w:r>
          </w:p>
        </w:tc>
      </w:tr>
      <w:tr w:rsidR="00D85821" w:rsidRPr="00774650" w14:paraId="0BCE59E6" w14:textId="77777777" w:rsidTr="00353431">
        <w:tc>
          <w:tcPr>
            <w:tcW w:w="1159" w:type="dxa"/>
          </w:tcPr>
          <w:p w14:paraId="5CACD2C1" w14:textId="13605377" w:rsidR="00D85821" w:rsidRPr="00774650" w:rsidRDefault="00D85821" w:rsidP="00C128E3">
            <w:pPr>
              <w:suppressAutoHyphens/>
              <w:snapToGrid w:val="0"/>
              <w:spacing w:before="60" w:after="60" w:line="240" w:lineRule="auto"/>
              <w:rPr>
                <w:b/>
                <w:bCs/>
                <w:sz w:val="16"/>
                <w:szCs w:val="16"/>
                <w:lang w:eastAsia="ar-SA"/>
              </w:rPr>
            </w:pPr>
            <w:r w:rsidRPr="00774650">
              <w:rPr>
                <w:sz w:val="16"/>
                <w:szCs w:val="16"/>
                <w:lang w:eastAsia="ar-SA"/>
              </w:rPr>
              <w:t>Enumeration</w:t>
            </w:r>
          </w:p>
        </w:tc>
        <w:tc>
          <w:tcPr>
            <w:tcW w:w="3070" w:type="dxa"/>
          </w:tcPr>
          <w:p w14:paraId="6D1E15B8" w14:textId="151494B5" w:rsidR="00D85821" w:rsidRPr="00774650" w:rsidRDefault="00D85821" w:rsidP="007B4FED">
            <w:pPr>
              <w:suppressAutoHyphens/>
              <w:snapToGrid w:val="0"/>
              <w:spacing w:before="60" w:after="60" w:line="240" w:lineRule="auto"/>
              <w:rPr>
                <w:b/>
                <w:bCs/>
                <w:sz w:val="16"/>
                <w:szCs w:val="16"/>
                <w:lang w:eastAsia="ar-SA"/>
              </w:rPr>
            </w:pPr>
            <w:r w:rsidRPr="00774650">
              <w:rPr>
                <w:sz w:val="16"/>
                <w:szCs w:val="16"/>
                <w:lang w:eastAsia="ar-SA"/>
              </w:rPr>
              <w:t>S100_</w:t>
            </w:r>
            <w:r w:rsidR="007B4FED" w:rsidRPr="00774650">
              <w:rPr>
                <w:sz w:val="16"/>
                <w:szCs w:val="16"/>
                <w:lang w:eastAsia="ar-SA"/>
              </w:rPr>
              <w:t>SupportFile</w:t>
            </w:r>
            <w:r w:rsidR="007B4FED">
              <w:rPr>
                <w:sz w:val="16"/>
                <w:szCs w:val="16"/>
                <w:lang w:eastAsia="ar-SA"/>
              </w:rPr>
              <w:t>RevisionStatus</w:t>
            </w:r>
          </w:p>
        </w:tc>
        <w:tc>
          <w:tcPr>
            <w:tcW w:w="3529" w:type="dxa"/>
          </w:tcPr>
          <w:p w14:paraId="36342B5B" w14:textId="77777777" w:rsidR="00D85821" w:rsidRPr="00774650" w:rsidRDefault="00D85821" w:rsidP="00C128E3">
            <w:pPr>
              <w:suppressAutoHyphens/>
              <w:snapToGrid w:val="0"/>
              <w:spacing w:before="60" w:after="60" w:line="240" w:lineRule="auto"/>
              <w:jc w:val="left"/>
              <w:rPr>
                <w:b/>
                <w:bCs/>
                <w:sz w:val="16"/>
                <w:szCs w:val="16"/>
                <w:lang w:eastAsia="ar-SA"/>
              </w:rPr>
            </w:pPr>
            <w:r w:rsidRPr="00774650">
              <w:rPr>
                <w:sz w:val="16"/>
                <w:szCs w:val="16"/>
                <w:lang w:eastAsia="ar-SA"/>
              </w:rPr>
              <w:t>The reason for inclusion of the support file in this exchange set</w:t>
            </w:r>
          </w:p>
        </w:tc>
        <w:tc>
          <w:tcPr>
            <w:tcW w:w="850" w:type="dxa"/>
          </w:tcPr>
          <w:p w14:paraId="0A70111D" w14:textId="77777777" w:rsidR="00D85821" w:rsidRPr="00774650" w:rsidRDefault="00D85821" w:rsidP="00C128E3">
            <w:pPr>
              <w:suppressAutoHyphens/>
              <w:snapToGrid w:val="0"/>
              <w:spacing w:before="60" w:after="60" w:line="240" w:lineRule="auto"/>
              <w:jc w:val="center"/>
              <w:rPr>
                <w:b/>
                <w:bCs/>
                <w:sz w:val="16"/>
                <w:szCs w:val="16"/>
                <w:lang w:eastAsia="ar-SA"/>
              </w:rPr>
            </w:pPr>
            <w:r w:rsidRPr="00774650">
              <w:rPr>
                <w:sz w:val="16"/>
                <w:szCs w:val="16"/>
                <w:lang w:eastAsia="ar-SA"/>
              </w:rPr>
              <w:t>-</w:t>
            </w:r>
          </w:p>
        </w:tc>
        <w:tc>
          <w:tcPr>
            <w:tcW w:w="5726" w:type="dxa"/>
          </w:tcPr>
          <w:p w14:paraId="1371B235" w14:textId="77777777" w:rsidR="00D85821" w:rsidRPr="00774650" w:rsidRDefault="00D85821" w:rsidP="00C128E3">
            <w:pPr>
              <w:suppressAutoHyphens/>
              <w:snapToGrid w:val="0"/>
              <w:spacing w:before="60" w:after="60" w:line="240" w:lineRule="auto"/>
              <w:rPr>
                <w:b/>
                <w:bCs/>
                <w:sz w:val="16"/>
                <w:szCs w:val="16"/>
                <w:lang w:eastAsia="ar-SA"/>
              </w:rPr>
            </w:pPr>
            <w:r w:rsidRPr="00774650">
              <w:rPr>
                <w:sz w:val="16"/>
                <w:szCs w:val="16"/>
                <w:lang w:eastAsia="ar-SA"/>
              </w:rPr>
              <w:t>-</w:t>
            </w:r>
          </w:p>
        </w:tc>
      </w:tr>
      <w:tr w:rsidR="00D85821" w:rsidRPr="00774650" w14:paraId="00144D92" w14:textId="77777777" w:rsidTr="00353431">
        <w:tc>
          <w:tcPr>
            <w:tcW w:w="1159" w:type="dxa"/>
          </w:tcPr>
          <w:p w14:paraId="065B7A57" w14:textId="77777777" w:rsidR="00D85821" w:rsidRPr="00774650" w:rsidRDefault="00D85821" w:rsidP="00C128E3">
            <w:pPr>
              <w:suppressAutoHyphens/>
              <w:snapToGrid w:val="0"/>
              <w:spacing w:before="60" w:after="60" w:line="240" w:lineRule="auto"/>
              <w:rPr>
                <w:b/>
                <w:bCs/>
                <w:sz w:val="16"/>
                <w:szCs w:val="16"/>
                <w:lang w:eastAsia="ar-SA"/>
              </w:rPr>
            </w:pPr>
            <w:r w:rsidRPr="00774650">
              <w:rPr>
                <w:sz w:val="16"/>
                <w:szCs w:val="16"/>
                <w:lang w:eastAsia="ar-SA"/>
              </w:rPr>
              <w:t>Value</w:t>
            </w:r>
          </w:p>
        </w:tc>
        <w:tc>
          <w:tcPr>
            <w:tcW w:w="3070" w:type="dxa"/>
          </w:tcPr>
          <w:p w14:paraId="7E710E67" w14:textId="77777777" w:rsidR="00D85821" w:rsidRPr="00774650" w:rsidRDefault="00D85821" w:rsidP="00C128E3">
            <w:pPr>
              <w:suppressAutoHyphens/>
              <w:snapToGrid w:val="0"/>
              <w:spacing w:before="60" w:after="60" w:line="240" w:lineRule="auto"/>
              <w:rPr>
                <w:b/>
                <w:bCs/>
                <w:sz w:val="16"/>
                <w:szCs w:val="16"/>
                <w:lang w:eastAsia="ar-SA"/>
              </w:rPr>
            </w:pPr>
            <w:r w:rsidRPr="00774650">
              <w:rPr>
                <w:sz w:val="16"/>
                <w:szCs w:val="16"/>
                <w:lang w:eastAsia="ar-SA"/>
              </w:rPr>
              <w:t>new</w:t>
            </w:r>
          </w:p>
        </w:tc>
        <w:tc>
          <w:tcPr>
            <w:tcW w:w="3529" w:type="dxa"/>
          </w:tcPr>
          <w:p w14:paraId="52428B77" w14:textId="77777777" w:rsidR="00D85821" w:rsidRPr="00774650" w:rsidRDefault="00D85821" w:rsidP="00C128E3">
            <w:pPr>
              <w:suppressAutoHyphens/>
              <w:snapToGrid w:val="0"/>
              <w:spacing w:before="60" w:after="60" w:line="240" w:lineRule="auto"/>
              <w:jc w:val="left"/>
              <w:rPr>
                <w:b/>
                <w:bCs/>
                <w:sz w:val="16"/>
                <w:szCs w:val="16"/>
                <w:lang w:eastAsia="ar-SA"/>
              </w:rPr>
            </w:pPr>
            <w:r w:rsidRPr="00774650">
              <w:rPr>
                <w:sz w:val="16"/>
                <w:szCs w:val="16"/>
                <w:lang w:eastAsia="ar-SA"/>
              </w:rPr>
              <w:t>A file which is new</w:t>
            </w:r>
          </w:p>
        </w:tc>
        <w:tc>
          <w:tcPr>
            <w:tcW w:w="850" w:type="dxa"/>
          </w:tcPr>
          <w:p w14:paraId="5DED2C6B" w14:textId="47E74400" w:rsidR="00D85821" w:rsidRPr="00E035EC" w:rsidRDefault="0010513F" w:rsidP="00C128E3">
            <w:pPr>
              <w:suppressAutoHyphens/>
              <w:snapToGrid w:val="0"/>
              <w:spacing w:before="60" w:after="60" w:line="240" w:lineRule="auto"/>
              <w:jc w:val="center"/>
              <w:rPr>
                <w:bCs/>
                <w:sz w:val="16"/>
                <w:szCs w:val="16"/>
                <w:lang w:eastAsia="ar-SA"/>
              </w:rPr>
            </w:pPr>
            <w:r w:rsidRPr="00E035EC">
              <w:rPr>
                <w:bCs/>
                <w:sz w:val="16"/>
                <w:szCs w:val="16"/>
                <w:lang w:eastAsia="ar-SA"/>
              </w:rPr>
              <w:t>1</w:t>
            </w:r>
          </w:p>
        </w:tc>
        <w:tc>
          <w:tcPr>
            <w:tcW w:w="5726" w:type="dxa"/>
          </w:tcPr>
          <w:p w14:paraId="6F71E969" w14:textId="40966A90" w:rsidR="00D85821" w:rsidRPr="00774650" w:rsidRDefault="00D85821" w:rsidP="00C128E3">
            <w:pPr>
              <w:suppressAutoHyphens/>
              <w:snapToGrid w:val="0"/>
              <w:spacing w:before="60" w:after="60" w:line="240" w:lineRule="auto"/>
              <w:jc w:val="left"/>
              <w:rPr>
                <w:b/>
                <w:bCs/>
                <w:sz w:val="16"/>
                <w:szCs w:val="16"/>
                <w:lang w:eastAsia="ar-SA"/>
              </w:rPr>
            </w:pPr>
            <w:r w:rsidRPr="00774650">
              <w:rPr>
                <w:sz w:val="16"/>
                <w:szCs w:val="16"/>
                <w:lang w:eastAsia="ar-SA"/>
              </w:rPr>
              <w:t>Signifies a new file</w:t>
            </w:r>
          </w:p>
        </w:tc>
      </w:tr>
      <w:tr w:rsidR="00D85821" w:rsidRPr="00774650" w14:paraId="5C6A2A51" w14:textId="77777777" w:rsidTr="00353431">
        <w:tc>
          <w:tcPr>
            <w:tcW w:w="1159" w:type="dxa"/>
          </w:tcPr>
          <w:p w14:paraId="25F08739" w14:textId="77777777" w:rsidR="00D85821" w:rsidRPr="00774650" w:rsidRDefault="00D85821" w:rsidP="00C128E3">
            <w:pPr>
              <w:suppressAutoHyphens/>
              <w:snapToGrid w:val="0"/>
              <w:spacing w:before="60" w:after="60" w:line="240" w:lineRule="auto"/>
              <w:rPr>
                <w:b/>
                <w:bCs/>
                <w:sz w:val="16"/>
                <w:szCs w:val="16"/>
                <w:lang w:eastAsia="ar-SA"/>
              </w:rPr>
            </w:pPr>
            <w:r w:rsidRPr="00774650">
              <w:rPr>
                <w:sz w:val="16"/>
                <w:szCs w:val="16"/>
                <w:lang w:eastAsia="ar-SA"/>
              </w:rPr>
              <w:t>Value</w:t>
            </w:r>
          </w:p>
        </w:tc>
        <w:tc>
          <w:tcPr>
            <w:tcW w:w="3070" w:type="dxa"/>
          </w:tcPr>
          <w:p w14:paraId="17805D7E" w14:textId="77777777" w:rsidR="00D85821" w:rsidRPr="00774650" w:rsidRDefault="00D85821" w:rsidP="00C128E3">
            <w:pPr>
              <w:suppressAutoHyphens/>
              <w:snapToGrid w:val="0"/>
              <w:spacing w:before="60" w:after="60" w:line="240" w:lineRule="auto"/>
              <w:rPr>
                <w:b/>
                <w:bCs/>
                <w:sz w:val="16"/>
                <w:szCs w:val="16"/>
                <w:lang w:eastAsia="ar-SA"/>
              </w:rPr>
            </w:pPr>
            <w:r w:rsidRPr="00774650">
              <w:rPr>
                <w:sz w:val="16"/>
                <w:szCs w:val="16"/>
                <w:lang w:eastAsia="ar-SA"/>
              </w:rPr>
              <w:t>replacement</w:t>
            </w:r>
          </w:p>
        </w:tc>
        <w:tc>
          <w:tcPr>
            <w:tcW w:w="3529" w:type="dxa"/>
          </w:tcPr>
          <w:p w14:paraId="328F6C56" w14:textId="77777777" w:rsidR="00D85821" w:rsidRPr="00774650" w:rsidRDefault="00D85821" w:rsidP="00C128E3">
            <w:pPr>
              <w:suppressAutoHyphens/>
              <w:snapToGrid w:val="0"/>
              <w:spacing w:before="60" w:after="60" w:line="240" w:lineRule="auto"/>
              <w:jc w:val="left"/>
              <w:rPr>
                <w:b/>
                <w:bCs/>
                <w:sz w:val="16"/>
                <w:szCs w:val="16"/>
                <w:lang w:eastAsia="ar-SA"/>
              </w:rPr>
            </w:pPr>
            <w:r w:rsidRPr="00774650">
              <w:rPr>
                <w:sz w:val="16"/>
                <w:szCs w:val="16"/>
                <w:lang w:eastAsia="ar-SA"/>
              </w:rPr>
              <w:t>A file which replaces an existing file</w:t>
            </w:r>
          </w:p>
        </w:tc>
        <w:tc>
          <w:tcPr>
            <w:tcW w:w="850" w:type="dxa"/>
          </w:tcPr>
          <w:p w14:paraId="433BF69C" w14:textId="0AF7AA1E" w:rsidR="00D85821" w:rsidRPr="00E035EC" w:rsidRDefault="0010513F" w:rsidP="00C128E3">
            <w:pPr>
              <w:suppressAutoHyphens/>
              <w:snapToGrid w:val="0"/>
              <w:spacing w:before="60" w:after="60" w:line="240" w:lineRule="auto"/>
              <w:jc w:val="center"/>
              <w:rPr>
                <w:bCs/>
                <w:sz w:val="16"/>
                <w:szCs w:val="16"/>
                <w:lang w:eastAsia="ar-SA"/>
              </w:rPr>
            </w:pPr>
            <w:r w:rsidRPr="00E035EC">
              <w:rPr>
                <w:bCs/>
                <w:sz w:val="16"/>
                <w:szCs w:val="16"/>
                <w:lang w:eastAsia="ar-SA"/>
              </w:rPr>
              <w:t>2</w:t>
            </w:r>
          </w:p>
        </w:tc>
        <w:tc>
          <w:tcPr>
            <w:tcW w:w="5726" w:type="dxa"/>
          </w:tcPr>
          <w:p w14:paraId="6F66F8F8" w14:textId="77777777" w:rsidR="00D85821" w:rsidRPr="00774650" w:rsidRDefault="00D85821" w:rsidP="00C128E3">
            <w:pPr>
              <w:suppressAutoHyphens/>
              <w:snapToGrid w:val="0"/>
              <w:spacing w:before="60" w:after="60" w:line="240" w:lineRule="auto"/>
              <w:jc w:val="left"/>
              <w:rPr>
                <w:b/>
                <w:bCs/>
                <w:sz w:val="16"/>
                <w:szCs w:val="16"/>
                <w:lang w:eastAsia="ar-SA"/>
              </w:rPr>
            </w:pPr>
            <w:r w:rsidRPr="00774650">
              <w:rPr>
                <w:sz w:val="16"/>
                <w:szCs w:val="16"/>
                <w:lang w:eastAsia="ar-SA"/>
              </w:rPr>
              <w:t>Signifies a replacement for a file of the same name</w:t>
            </w:r>
          </w:p>
        </w:tc>
      </w:tr>
      <w:tr w:rsidR="00D85821" w:rsidRPr="00774650" w14:paraId="4327A958" w14:textId="77777777" w:rsidTr="00353431">
        <w:tc>
          <w:tcPr>
            <w:tcW w:w="1159" w:type="dxa"/>
          </w:tcPr>
          <w:p w14:paraId="6FE658BD" w14:textId="77777777" w:rsidR="00D85821" w:rsidRPr="00774650" w:rsidRDefault="00D85821" w:rsidP="00C128E3">
            <w:pPr>
              <w:suppressAutoHyphens/>
              <w:snapToGrid w:val="0"/>
              <w:spacing w:before="60" w:after="60" w:line="240" w:lineRule="auto"/>
              <w:rPr>
                <w:b/>
                <w:bCs/>
                <w:sz w:val="16"/>
                <w:szCs w:val="16"/>
                <w:lang w:eastAsia="ar-SA"/>
              </w:rPr>
            </w:pPr>
            <w:r w:rsidRPr="00774650">
              <w:rPr>
                <w:sz w:val="16"/>
                <w:szCs w:val="16"/>
                <w:lang w:eastAsia="ar-SA"/>
              </w:rPr>
              <w:t>Value</w:t>
            </w:r>
          </w:p>
        </w:tc>
        <w:tc>
          <w:tcPr>
            <w:tcW w:w="3070" w:type="dxa"/>
          </w:tcPr>
          <w:p w14:paraId="72E73967" w14:textId="77777777" w:rsidR="00D85821" w:rsidRPr="00774650" w:rsidRDefault="00D85821" w:rsidP="00C128E3">
            <w:pPr>
              <w:suppressAutoHyphens/>
              <w:snapToGrid w:val="0"/>
              <w:spacing w:before="60" w:after="60" w:line="240" w:lineRule="auto"/>
              <w:rPr>
                <w:b/>
                <w:bCs/>
                <w:sz w:val="16"/>
                <w:szCs w:val="16"/>
                <w:lang w:eastAsia="ar-SA"/>
              </w:rPr>
            </w:pPr>
            <w:r w:rsidRPr="00774650">
              <w:rPr>
                <w:sz w:val="16"/>
                <w:szCs w:val="16"/>
                <w:lang w:eastAsia="ar-SA"/>
              </w:rPr>
              <w:t>deletion</w:t>
            </w:r>
          </w:p>
        </w:tc>
        <w:tc>
          <w:tcPr>
            <w:tcW w:w="3529" w:type="dxa"/>
          </w:tcPr>
          <w:p w14:paraId="2B92103E" w14:textId="77777777" w:rsidR="00D85821" w:rsidRPr="00774650" w:rsidRDefault="00D85821" w:rsidP="00C128E3">
            <w:pPr>
              <w:suppressAutoHyphens/>
              <w:snapToGrid w:val="0"/>
              <w:spacing w:before="60" w:after="60" w:line="240" w:lineRule="auto"/>
              <w:jc w:val="left"/>
              <w:rPr>
                <w:b/>
                <w:bCs/>
                <w:sz w:val="16"/>
                <w:szCs w:val="16"/>
                <w:lang w:eastAsia="ar-SA"/>
              </w:rPr>
            </w:pPr>
            <w:r w:rsidRPr="00774650">
              <w:rPr>
                <w:sz w:val="16"/>
                <w:szCs w:val="16"/>
                <w:lang w:eastAsia="ar-SA"/>
              </w:rPr>
              <w:t>Deletes an existing file</w:t>
            </w:r>
          </w:p>
        </w:tc>
        <w:tc>
          <w:tcPr>
            <w:tcW w:w="850" w:type="dxa"/>
          </w:tcPr>
          <w:p w14:paraId="1D85DCB0" w14:textId="5402DB41" w:rsidR="00D85821" w:rsidRPr="00E035EC" w:rsidRDefault="0010513F" w:rsidP="00C128E3">
            <w:pPr>
              <w:suppressAutoHyphens/>
              <w:snapToGrid w:val="0"/>
              <w:spacing w:before="60" w:after="60" w:line="240" w:lineRule="auto"/>
              <w:jc w:val="center"/>
              <w:rPr>
                <w:bCs/>
                <w:sz w:val="16"/>
                <w:szCs w:val="16"/>
                <w:lang w:eastAsia="ar-SA"/>
              </w:rPr>
            </w:pPr>
            <w:r w:rsidRPr="00E035EC">
              <w:rPr>
                <w:bCs/>
                <w:sz w:val="16"/>
                <w:szCs w:val="16"/>
                <w:lang w:eastAsia="ar-SA"/>
              </w:rPr>
              <w:t>3</w:t>
            </w:r>
          </w:p>
        </w:tc>
        <w:tc>
          <w:tcPr>
            <w:tcW w:w="5726" w:type="dxa"/>
          </w:tcPr>
          <w:p w14:paraId="6CE25D71" w14:textId="77777777" w:rsidR="00D85821" w:rsidRPr="00774650" w:rsidRDefault="00D85821" w:rsidP="00C128E3">
            <w:pPr>
              <w:suppressAutoHyphens/>
              <w:snapToGrid w:val="0"/>
              <w:spacing w:before="60" w:after="60" w:line="240" w:lineRule="auto"/>
              <w:jc w:val="left"/>
              <w:rPr>
                <w:b/>
                <w:bCs/>
                <w:sz w:val="16"/>
                <w:szCs w:val="16"/>
                <w:lang w:eastAsia="ar-SA"/>
              </w:rPr>
            </w:pPr>
            <w:r w:rsidRPr="00774650">
              <w:rPr>
                <w:sz w:val="16"/>
                <w:szCs w:val="16"/>
                <w:lang w:eastAsia="ar-SA"/>
              </w:rPr>
              <w:t>Signifies deletion of a file of that name</w:t>
            </w:r>
          </w:p>
        </w:tc>
      </w:tr>
    </w:tbl>
    <w:p w14:paraId="63986105" w14:textId="77777777" w:rsidR="00E73EDF" w:rsidRDefault="00E73EDF" w:rsidP="00E035EC">
      <w:pPr>
        <w:spacing w:after="0" w:line="240" w:lineRule="auto"/>
      </w:pPr>
    </w:p>
    <w:p w14:paraId="09D667B8" w14:textId="086E93AA" w:rsidR="009B1476" w:rsidRPr="001E42E8" w:rsidRDefault="009B1476" w:rsidP="00E035EC">
      <w:pPr>
        <w:pStyle w:val="Heading4"/>
        <w:tabs>
          <w:tab w:val="clear" w:pos="940"/>
          <w:tab w:val="clear" w:pos="1140"/>
          <w:tab w:val="clear" w:pos="1360"/>
          <w:tab w:val="left" w:pos="993"/>
        </w:tabs>
        <w:spacing w:before="120" w:after="120" w:line="240" w:lineRule="auto"/>
        <w:ind w:left="993" w:hanging="993"/>
      </w:pPr>
      <w:r w:rsidRPr="001E42E8">
        <w:t>S100_SupportFileSpecification</w:t>
      </w:r>
    </w:p>
    <w:tbl>
      <w:tblPr>
        <w:tblW w:w="1433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144"/>
        <w:gridCol w:w="3138"/>
        <w:gridCol w:w="3537"/>
        <w:gridCol w:w="831"/>
        <w:gridCol w:w="2519"/>
        <w:gridCol w:w="3165"/>
      </w:tblGrid>
      <w:tr w:rsidR="001E42E8" w:rsidRPr="001E42E8" w14:paraId="2EC85A12" w14:textId="77777777" w:rsidTr="00E035EC">
        <w:trPr>
          <w:cantSplit/>
        </w:trPr>
        <w:tc>
          <w:tcPr>
            <w:tcW w:w="1106" w:type="dxa"/>
            <w:shd w:val="clear" w:color="auto" w:fill="D9D9D9" w:themeFill="background1" w:themeFillShade="D9"/>
          </w:tcPr>
          <w:p w14:paraId="0155B79E" w14:textId="77777777" w:rsidR="009B1476" w:rsidRPr="001E42E8" w:rsidRDefault="009B1476" w:rsidP="00C128E3">
            <w:pPr>
              <w:snapToGrid w:val="0"/>
              <w:spacing w:before="60" w:after="60" w:line="240" w:lineRule="auto"/>
              <w:rPr>
                <w:b/>
                <w:bCs/>
                <w:sz w:val="16"/>
                <w:szCs w:val="16"/>
              </w:rPr>
            </w:pPr>
            <w:r w:rsidRPr="001E42E8">
              <w:rPr>
                <w:b/>
                <w:sz w:val="16"/>
                <w:szCs w:val="16"/>
              </w:rPr>
              <w:t>Role Name</w:t>
            </w:r>
          </w:p>
        </w:tc>
        <w:tc>
          <w:tcPr>
            <w:tcW w:w="3034" w:type="dxa"/>
            <w:shd w:val="clear" w:color="auto" w:fill="D9D9D9" w:themeFill="background1" w:themeFillShade="D9"/>
          </w:tcPr>
          <w:p w14:paraId="5071DD99" w14:textId="77777777" w:rsidR="009B1476" w:rsidRPr="001E42E8" w:rsidRDefault="009B1476" w:rsidP="00C128E3">
            <w:pPr>
              <w:snapToGrid w:val="0"/>
              <w:spacing w:before="60" w:after="60" w:line="240" w:lineRule="auto"/>
              <w:rPr>
                <w:b/>
                <w:bCs/>
                <w:sz w:val="16"/>
                <w:szCs w:val="16"/>
              </w:rPr>
            </w:pPr>
            <w:r w:rsidRPr="001E42E8">
              <w:rPr>
                <w:b/>
                <w:sz w:val="16"/>
                <w:szCs w:val="16"/>
              </w:rPr>
              <w:t>Name</w:t>
            </w:r>
          </w:p>
        </w:tc>
        <w:tc>
          <w:tcPr>
            <w:tcW w:w="3420" w:type="dxa"/>
            <w:shd w:val="clear" w:color="auto" w:fill="D9D9D9" w:themeFill="background1" w:themeFillShade="D9"/>
          </w:tcPr>
          <w:p w14:paraId="3B4F0F13" w14:textId="77777777" w:rsidR="009B1476" w:rsidRPr="001E42E8" w:rsidRDefault="009B1476" w:rsidP="00C128E3">
            <w:pPr>
              <w:snapToGrid w:val="0"/>
              <w:spacing w:before="60" w:after="60" w:line="240" w:lineRule="auto"/>
              <w:rPr>
                <w:b/>
                <w:bCs/>
                <w:sz w:val="16"/>
                <w:szCs w:val="16"/>
              </w:rPr>
            </w:pPr>
            <w:r w:rsidRPr="001E42E8">
              <w:rPr>
                <w:b/>
                <w:sz w:val="16"/>
                <w:szCs w:val="16"/>
              </w:rPr>
              <w:t>Description</w:t>
            </w:r>
          </w:p>
        </w:tc>
        <w:tc>
          <w:tcPr>
            <w:tcW w:w="804" w:type="dxa"/>
            <w:shd w:val="clear" w:color="auto" w:fill="D9D9D9" w:themeFill="background1" w:themeFillShade="D9"/>
          </w:tcPr>
          <w:p w14:paraId="63021EB2" w14:textId="77777777" w:rsidR="009B1476" w:rsidRPr="001E42E8" w:rsidRDefault="009B1476" w:rsidP="00C128E3">
            <w:pPr>
              <w:snapToGrid w:val="0"/>
              <w:spacing w:before="60" w:after="60" w:line="240" w:lineRule="auto"/>
              <w:jc w:val="center"/>
              <w:rPr>
                <w:b/>
                <w:bCs/>
                <w:sz w:val="16"/>
                <w:szCs w:val="16"/>
              </w:rPr>
            </w:pPr>
            <w:r w:rsidRPr="001E42E8">
              <w:rPr>
                <w:b/>
                <w:sz w:val="16"/>
                <w:szCs w:val="16"/>
              </w:rPr>
              <w:t>Mult</w:t>
            </w:r>
          </w:p>
        </w:tc>
        <w:tc>
          <w:tcPr>
            <w:tcW w:w="2436" w:type="dxa"/>
            <w:shd w:val="clear" w:color="auto" w:fill="D9D9D9" w:themeFill="background1" w:themeFillShade="D9"/>
          </w:tcPr>
          <w:p w14:paraId="636087DA" w14:textId="77777777" w:rsidR="009B1476" w:rsidRPr="001E42E8" w:rsidRDefault="009B1476" w:rsidP="00C128E3">
            <w:pPr>
              <w:snapToGrid w:val="0"/>
              <w:spacing w:before="60" w:after="60" w:line="240" w:lineRule="auto"/>
              <w:rPr>
                <w:b/>
                <w:bCs/>
                <w:sz w:val="16"/>
                <w:szCs w:val="16"/>
              </w:rPr>
            </w:pPr>
            <w:r w:rsidRPr="001E42E8">
              <w:rPr>
                <w:b/>
                <w:sz w:val="16"/>
                <w:szCs w:val="16"/>
              </w:rPr>
              <w:t>Type</w:t>
            </w:r>
          </w:p>
        </w:tc>
        <w:tc>
          <w:tcPr>
            <w:tcW w:w="3060" w:type="dxa"/>
            <w:shd w:val="clear" w:color="auto" w:fill="D9D9D9" w:themeFill="background1" w:themeFillShade="D9"/>
          </w:tcPr>
          <w:p w14:paraId="09489356" w14:textId="77777777" w:rsidR="009B1476" w:rsidRPr="001E42E8" w:rsidRDefault="009B1476" w:rsidP="00C128E3">
            <w:pPr>
              <w:snapToGrid w:val="0"/>
              <w:spacing w:before="60" w:after="60" w:line="240" w:lineRule="auto"/>
              <w:rPr>
                <w:b/>
                <w:bCs/>
                <w:sz w:val="16"/>
                <w:szCs w:val="16"/>
              </w:rPr>
            </w:pPr>
            <w:r w:rsidRPr="001E42E8">
              <w:rPr>
                <w:b/>
                <w:sz w:val="16"/>
                <w:szCs w:val="16"/>
              </w:rPr>
              <w:t>Remarks</w:t>
            </w:r>
          </w:p>
        </w:tc>
      </w:tr>
      <w:tr w:rsidR="001E42E8" w:rsidRPr="001E42E8" w14:paraId="78AF1286" w14:textId="77777777" w:rsidTr="00E035EC">
        <w:trPr>
          <w:trHeight w:val="490"/>
        </w:trPr>
        <w:tc>
          <w:tcPr>
            <w:tcW w:w="1106" w:type="dxa"/>
          </w:tcPr>
          <w:p w14:paraId="49F57C21" w14:textId="01459474" w:rsidR="009B1476" w:rsidRPr="001E42E8" w:rsidRDefault="009B1476" w:rsidP="00C128E3">
            <w:pPr>
              <w:snapToGrid w:val="0"/>
              <w:spacing w:before="60" w:after="60" w:line="240" w:lineRule="auto"/>
              <w:rPr>
                <w:b/>
                <w:bCs/>
                <w:sz w:val="16"/>
                <w:szCs w:val="16"/>
              </w:rPr>
            </w:pPr>
            <w:r w:rsidRPr="001E42E8">
              <w:rPr>
                <w:sz w:val="16"/>
                <w:szCs w:val="16"/>
              </w:rPr>
              <w:t>Class</w:t>
            </w:r>
          </w:p>
        </w:tc>
        <w:tc>
          <w:tcPr>
            <w:tcW w:w="3034" w:type="dxa"/>
          </w:tcPr>
          <w:p w14:paraId="69A7DCB2" w14:textId="3582BAAB" w:rsidR="009B1476" w:rsidRPr="001E42E8" w:rsidRDefault="009B1476" w:rsidP="00C128E3">
            <w:pPr>
              <w:snapToGrid w:val="0"/>
              <w:spacing w:before="60" w:after="60" w:line="240" w:lineRule="auto"/>
              <w:rPr>
                <w:b/>
                <w:bCs/>
                <w:sz w:val="16"/>
                <w:szCs w:val="16"/>
              </w:rPr>
            </w:pPr>
            <w:r w:rsidRPr="001E42E8">
              <w:rPr>
                <w:sz w:val="16"/>
                <w:szCs w:val="16"/>
              </w:rPr>
              <w:t>S100_SupportFileSpecification</w:t>
            </w:r>
          </w:p>
        </w:tc>
        <w:tc>
          <w:tcPr>
            <w:tcW w:w="3420" w:type="dxa"/>
          </w:tcPr>
          <w:p w14:paraId="67CA8947" w14:textId="79BEBD8E" w:rsidR="009B1476" w:rsidRPr="001E42E8" w:rsidRDefault="009B1476" w:rsidP="00C128E3">
            <w:pPr>
              <w:snapToGrid w:val="0"/>
              <w:spacing w:before="60" w:after="60" w:line="240" w:lineRule="auto"/>
              <w:jc w:val="left"/>
              <w:rPr>
                <w:b/>
                <w:bCs/>
                <w:sz w:val="16"/>
                <w:szCs w:val="16"/>
              </w:rPr>
            </w:pPr>
            <w:r w:rsidRPr="001E42E8">
              <w:rPr>
                <w:sz w:val="16"/>
                <w:szCs w:val="16"/>
              </w:rPr>
              <w:t>The standard or specification to which a support file conforms</w:t>
            </w:r>
          </w:p>
        </w:tc>
        <w:tc>
          <w:tcPr>
            <w:tcW w:w="804" w:type="dxa"/>
          </w:tcPr>
          <w:p w14:paraId="60016938" w14:textId="77C7CEE3" w:rsidR="009B1476" w:rsidRPr="001E42E8" w:rsidRDefault="009B1476" w:rsidP="00C128E3">
            <w:pPr>
              <w:snapToGrid w:val="0"/>
              <w:spacing w:before="60" w:after="60" w:line="240" w:lineRule="auto"/>
              <w:jc w:val="center"/>
              <w:rPr>
                <w:b/>
                <w:bCs/>
                <w:sz w:val="16"/>
                <w:szCs w:val="16"/>
              </w:rPr>
            </w:pPr>
            <w:r w:rsidRPr="001E42E8">
              <w:rPr>
                <w:sz w:val="16"/>
                <w:szCs w:val="16"/>
              </w:rPr>
              <w:t>-</w:t>
            </w:r>
          </w:p>
        </w:tc>
        <w:tc>
          <w:tcPr>
            <w:tcW w:w="2436" w:type="dxa"/>
          </w:tcPr>
          <w:p w14:paraId="312E6FEC" w14:textId="34935D6C" w:rsidR="009B1476" w:rsidRPr="001E42E8" w:rsidRDefault="009B1476" w:rsidP="00C128E3">
            <w:pPr>
              <w:snapToGrid w:val="0"/>
              <w:spacing w:before="60" w:after="60" w:line="240" w:lineRule="auto"/>
              <w:rPr>
                <w:b/>
                <w:bCs/>
                <w:sz w:val="16"/>
                <w:szCs w:val="16"/>
              </w:rPr>
            </w:pPr>
            <w:r w:rsidRPr="001E42E8">
              <w:rPr>
                <w:sz w:val="16"/>
                <w:szCs w:val="16"/>
              </w:rPr>
              <w:t>-</w:t>
            </w:r>
          </w:p>
        </w:tc>
        <w:tc>
          <w:tcPr>
            <w:tcW w:w="3060" w:type="dxa"/>
          </w:tcPr>
          <w:p w14:paraId="5D887DC2" w14:textId="378334C7" w:rsidR="009B1476" w:rsidRPr="001E42E8" w:rsidRDefault="009B1476" w:rsidP="00C128E3">
            <w:pPr>
              <w:snapToGrid w:val="0"/>
              <w:spacing w:before="60" w:after="60" w:line="240" w:lineRule="auto"/>
              <w:rPr>
                <w:b/>
                <w:bCs/>
                <w:sz w:val="16"/>
                <w:szCs w:val="16"/>
              </w:rPr>
            </w:pPr>
            <w:r w:rsidRPr="001E42E8">
              <w:rPr>
                <w:sz w:val="16"/>
                <w:szCs w:val="16"/>
              </w:rPr>
              <w:t>-</w:t>
            </w:r>
          </w:p>
        </w:tc>
      </w:tr>
      <w:tr w:rsidR="001E42E8" w:rsidRPr="001E42E8" w14:paraId="382B27B3" w14:textId="77777777" w:rsidTr="00E035EC">
        <w:trPr>
          <w:trHeight w:val="321"/>
        </w:trPr>
        <w:tc>
          <w:tcPr>
            <w:tcW w:w="1106" w:type="dxa"/>
          </w:tcPr>
          <w:p w14:paraId="2DFC25FD" w14:textId="0CFE2B7C" w:rsidR="009B1476" w:rsidRPr="001E42E8" w:rsidRDefault="009B1476" w:rsidP="00C128E3">
            <w:pPr>
              <w:snapToGrid w:val="0"/>
              <w:spacing w:before="60" w:after="60" w:line="240" w:lineRule="auto"/>
              <w:rPr>
                <w:b/>
                <w:bCs/>
                <w:sz w:val="16"/>
                <w:szCs w:val="16"/>
              </w:rPr>
            </w:pPr>
            <w:r w:rsidRPr="001E42E8">
              <w:rPr>
                <w:sz w:val="16"/>
                <w:szCs w:val="16"/>
              </w:rPr>
              <w:t>Attribute</w:t>
            </w:r>
          </w:p>
        </w:tc>
        <w:tc>
          <w:tcPr>
            <w:tcW w:w="3034" w:type="dxa"/>
          </w:tcPr>
          <w:p w14:paraId="3D4A35CC" w14:textId="0B4E50E5" w:rsidR="009B1476" w:rsidRPr="001E42E8" w:rsidRDefault="009B1476" w:rsidP="00C128E3">
            <w:pPr>
              <w:snapToGrid w:val="0"/>
              <w:spacing w:before="60" w:after="60" w:line="240" w:lineRule="auto"/>
              <w:rPr>
                <w:b/>
                <w:bCs/>
                <w:sz w:val="16"/>
                <w:szCs w:val="16"/>
              </w:rPr>
            </w:pPr>
            <w:r w:rsidRPr="001E42E8">
              <w:rPr>
                <w:sz w:val="16"/>
                <w:szCs w:val="16"/>
              </w:rPr>
              <w:t>name</w:t>
            </w:r>
          </w:p>
        </w:tc>
        <w:tc>
          <w:tcPr>
            <w:tcW w:w="3420" w:type="dxa"/>
          </w:tcPr>
          <w:p w14:paraId="62FEB99C" w14:textId="5785141C" w:rsidR="009B1476" w:rsidRPr="001E42E8" w:rsidRDefault="009B1476" w:rsidP="00C128E3">
            <w:pPr>
              <w:snapToGrid w:val="0"/>
              <w:spacing w:before="60" w:after="60" w:line="240" w:lineRule="auto"/>
              <w:jc w:val="left"/>
              <w:rPr>
                <w:b/>
                <w:bCs/>
                <w:sz w:val="16"/>
                <w:szCs w:val="16"/>
              </w:rPr>
            </w:pPr>
            <w:r w:rsidRPr="001E42E8">
              <w:rPr>
                <w:sz w:val="16"/>
                <w:szCs w:val="16"/>
              </w:rPr>
              <w:t>The name of the specification used to create the support file</w:t>
            </w:r>
          </w:p>
        </w:tc>
        <w:tc>
          <w:tcPr>
            <w:tcW w:w="804" w:type="dxa"/>
          </w:tcPr>
          <w:p w14:paraId="61238217" w14:textId="5EAE4D93" w:rsidR="009B1476" w:rsidRPr="001E42E8" w:rsidRDefault="009B1476" w:rsidP="00C128E3">
            <w:pPr>
              <w:snapToGrid w:val="0"/>
              <w:spacing w:before="60" w:after="60" w:line="240" w:lineRule="auto"/>
              <w:jc w:val="center"/>
              <w:rPr>
                <w:b/>
                <w:bCs/>
                <w:sz w:val="16"/>
                <w:szCs w:val="16"/>
              </w:rPr>
            </w:pPr>
            <w:r w:rsidRPr="001E42E8">
              <w:rPr>
                <w:sz w:val="16"/>
                <w:szCs w:val="16"/>
              </w:rPr>
              <w:t>1</w:t>
            </w:r>
          </w:p>
        </w:tc>
        <w:tc>
          <w:tcPr>
            <w:tcW w:w="2436" w:type="dxa"/>
          </w:tcPr>
          <w:p w14:paraId="2A42A631" w14:textId="1F621119" w:rsidR="009B1476" w:rsidRPr="001E42E8" w:rsidRDefault="009B1476" w:rsidP="00C128E3">
            <w:pPr>
              <w:snapToGrid w:val="0"/>
              <w:spacing w:before="60" w:after="60" w:line="240" w:lineRule="auto"/>
              <w:rPr>
                <w:b/>
                <w:bCs/>
                <w:sz w:val="16"/>
                <w:szCs w:val="16"/>
              </w:rPr>
            </w:pPr>
            <w:r w:rsidRPr="001E42E8">
              <w:rPr>
                <w:sz w:val="16"/>
                <w:szCs w:val="16"/>
              </w:rPr>
              <w:t>CharacterString</w:t>
            </w:r>
          </w:p>
        </w:tc>
        <w:tc>
          <w:tcPr>
            <w:tcW w:w="3060" w:type="dxa"/>
          </w:tcPr>
          <w:p w14:paraId="59EE669D" w14:textId="3874B757" w:rsidR="009B1476" w:rsidRPr="001E42E8" w:rsidRDefault="009B1476" w:rsidP="00C128E3">
            <w:pPr>
              <w:snapToGrid w:val="0"/>
              <w:spacing w:before="60" w:after="60" w:line="240" w:lineRule="auto"/>
              <w:rPr>
                <w:b/>
                <w:bCs/>
                <w:sz w:val="16"/>
                <w:szCs w:val="16"/>
              </w:rPr>
            </w:pPr>
          </w:p>
        </w:tc>
      </w:tr>
      <w:tr w:rsidR="001E42E8" w:rsidRPr="001E42E8" w14:paraId="07238A1C" w14:textId="77777777" w:rsidTr="00E035EC">
        <w:trPr>
          <w:trHeight w:val="337"/>
        </w:trPr>
        <w:tc>
          <w:tcPr>
            <w:tcW w:w="1106" w:type="dxa"/>
          </w:tcPr>
          <w:p w14:paraId="15D0B129" w14:textId="51BF9B0D" w:rsidR="009B1476" w:rsidRPr="001E42E8" w:rsidRDefault="009B1476" w:rsidP="00C128E3">
            <w:pPr>
              <w:snapToGrid w:val="0"/>
              <w:spacing w:before="60" w:after="60" w:line="240" w:lineRule="auto"/>
              <w:rPr>
                <w:b/>
                <w:bCs/>
                <w:sz w:val="16"/>
                <w:szCs w:val="16"/>
              </w:rPr>
            </w:pPr>
            <w:r w:rsidRPr="001E42E8">
              <w:rPr>
                <w:sz w:val="16"/>
                <w:szCs w:val="16"/>
              </w:rPr>
              <w:t>Attribute</w:t>
            </w:r>
          </w:p>
        </w:tc>
        <w:tc>
          <w:tcPr>
            <w:tcW w:w="3034" w:type="dxa"/>
          </w:tcPr>
          <w:p w14:paraId="02293615" w14:textId="6F140DAB" w:rsidR="009B1476" w:rsidRPr="001E42E8" w:rsidRDefault="009B1476" w:rsidP="00C128E3">
            <w:pPr>
              <w:snapToGrid w:val="0"/>
              <w:spacing w:before="60" w:after="60" w:line="240" w:lineRule="auto"/>
              <w:rPr>
                <w:b/>
                <w:bCs/>
                <w:sz w:val="16"/>
                <w:szCs w:val="16"/>
              </w:rPr>
            </w:pPr>
            <w:r w:rsidRPr="001E42E8">
              <w:rPr>
                <w:sz w:val="16"/>
                <w:szCs w:val="16"/>
              </w:rPr>
              <w:t>version</w:t>
            </w:r>
          </w:p>
        </w:tc>
        <w:tc>
          <w:tcPr>
            <w:tcW w:w="3420" w:type="dxa"/>
          </w:tcPr>
          <w:p w14:paraId="020C8259" w14:textId="67618320" w:rsidR="009B1476" w:rsidRPr="001E42E8" w:rsidRDefault="009B1476" w:rsidP="00C128E3">
            <w:pPr>
              <w:snapToGrid w:val="0"/>
              <w:spacing w:before="60" w:after="60" w:line="240" w:lineRule="auto"/>
              <w:jc w:val="left"/>
              <w:rPr>
                <w:b/>
                <w:bCs/>
                <w:sz w:val="16"/>
                <w:szCs w:val="16"/>
              </w:rPr>
            </w:pPr>
            <w:r w:rsidRPr="001E42E8">
              <w:rPr>
                <w:sz w:val="16"/>
                <w:szCs w:val="16"/>
              </w:rPr>
              <w:t>The version number of the specification</w:t>
            </w:r>
          </w:p>
        </w:tc>
        <w:tc>
          <w:tcPr>
            <w:tcW w:w="804" w:type="dxa"/>
          </w:tcPr>
          <w:p w14:paraId="34F14516" w14:textId="7A87F6A2" w:rsidR="009B1476" w:rsidRPr="001E42E8" w:rsidRDefault="009B1476" w:rsidP="00C128E3">
            <w:pPr>
              <w:snapToGrid w:val="0"/>
              <w:spacing w:before="60" w:after="60" w:line="240" w:lineRule="auto"/>
              <w:jc w:val="center"/>
              <w:rPr>
                <w:b/>
                <w:bCs/>
                <w:sz w:val="16"/>
                <w:szCs w:val="16"/>
              </w:rPr>
            </w:pPr>
            <w:r w:rsidRPr="001E42E8">
              <w:rPr>
                <w:sz w:val="16"/>
                <w:szCs w:val="16"/>
              </w:rPr>
              <w:t>0..1</w:t>
            </w:r>
          </w:p>
        </w:tc>
        <w:tc>
          <w:tcPr>
            <w:tcW w:w="2436" w:type="dxa"/>
          </w:tcPr>
          <w:p w14:paraId="26F422AC" w14:textId="1F1A607E" w:rsidR="009B1476" w:rsidRPr="001E42E8" w:rsidRDefault="009B1476" w:rsidP="00C128E3">
            <w:pPr>
              <w:snapToGrid w:val="0"/>
              <w:spacing w:before="60" w:after="60" w:line="240" w:lineRule="auto"/>
              <w:rPr>
                <w:b/>
                <w:bCs/>
                <w:sz w:val="16"/>
                <w:szCs w:val="16"/>
              </w:rPr>
            </w:pPr>
            <w:r w:rsidRPr="001E42E8">
              <w:rPr>
                <w:sz w:val="16"/>
                <w:szCs w:val="16"/>
              </w:rPr>
              <w:t>CharacterString</w:t>
            </w:r>
          </w:p>
        </w:tc>
        <w:tc>
          <w:tcPr>
            <w:tcW w:w="3060" w:type="dxa"/>
          </w:tcPr>
          <w:p w14:paraId="7EE2EFD4" w14:textId="51F476AC" w:rsidR="009B1476" w:rsidRPr="001E42E8" w:rsidRDefault="009B1476" w:rsidP="00C128E3">
            <w:pPr>
              <w:snapToGrid w:val="0"/>
              <w:spacing w:before="60" w:after="60" w:line="240" w:lineRule="auto"/>
              <w:rPr>
                <w:b/>
                <w:bCs/>
                <w:sz w:val="16"/>
                <w:szCs w:val="16"/>
              </w:rPr>
            </w:pPr>
          </w:p>
        </w:tc>
      </w:tr>
      <w:tr w:rsidR="009B1476" w:rsidRPr="001E42E8" w14:paraId="78A98788" w14:textId="77777777" w:rsidTr="00E035EC">
        <w:trPr>
          <w:trHeight w:val="321"/>
        </w:trPr>
        <w:tc>
          <w:tcPr>
            <w:tcW w:w="1106" w:type="dxa"/>
          </w:tcPr>
          <w:p w14:paraId="1D457680" w14:textId="134EB80D" w:rsidR="009B1476" w:rsidRPr="001E42E8" w:rsidRDefault="009B1476" w:rsidP="00C128E3">
            <w:pPr>
              <w:snapToGrid w:val="0"/>
              <w:spacing w:before="60" w:after="60" w:line="240" w:lineRule="auto"/>
              <w:rPr>
                <w:b/>
                <w:bCs/>
                <w:sz w:val="16"/>
                <w:szCs w:val="16"/>
              </w:rPr>
            </w:pPr>
            <w:r w:rsidRPr="001E42E8">
              <w:rPr>
                <w:sz w:val="16"/>
                <w:szCs w:val="16"/>
              </w:rPr>
              <w:t>Attribute</w:t>
            </w:r>
          </w:p>
        </w:tc>
        <w:tc>
          <w:tcPr>
            <w:tcW w:w="3034" w:type="dxa"/>
          </w:tcPr>
          <w:p w14:paraId="0CDFDA94" w14:textId="2A04C3F6" w:rsidR="009B1476" w:rsidRPr="001E42E8" w:rsidRDefault="009B1476" w:rsidP="00C128E3">
            <w:pPr>
              <w:snapToGrid w:val="0"/>
              <w:spacing w:before="60" w:after="60" w:line="240" w:lineRule="auto"/>
              <w:rPr>
                <w:b/>
                <w:bCs/>
                <w:sz w:val="16"/>
                <w:szCs w:val="16"/>
              </w:rPr>
            </w:pPr>
            <w:r w:rsidRPr="001E42E8">
              <w:rPr>
                <w:sz w:val="16"/>
                <w:szCs w:val="16"/>
              </w:rPr>
              <w:t>date</w:t>
            </w:r>
          </w:p>
        </w:tc>
        <w:tc>
          <w:tcPr>
            <w:tcW w:w="3420" w:type="dxa"/>
          </w:tcPr>
          <w:p w14:paraId="02D11D96" w14:textId="75566131" w:rsidR="009B1476" w:rsidRPr="001E42E8" w:rsidRDefault="009B1476" w:rsidP="00C128E3">
            <w:pPr>
              <w:snapToGrid w:val="0"/>
              <w:spacing w:before="60" w:after="60" w:line="240" w:lineRule="auto"/>
              <w:jc w:val="left"/>
              <w:rPr>
                <w:b/>
                <w:bCs/>
                <w:sz w:val="16"/>
                <w:szCs w:val="16"/>
              </w:rPr>
            </w:pPr>
            <w:r w:rsidRPr="001E42E8">
              <w:rPr>
                <w:sz w:val="16"/>
                <w:szCs w:val="16"/>
              </w:rPr>
              <w:t>The version date of the specification</w:t>
            </w:r>
          </w:p>
        </w:tc>
        <w:tc>
          <w:tcPr>
            <w:tcW w:w="804" w:type="dxa"/>
          </w:tcPr>
          <w:p w14:paraId="2B68B15A" w14:textId="3B29C21C" w:rsidR="009B1476" w:rsidRPr="001E42E8" w:rsidRDefault="009B1476" w:rsidP="00C128E3">
            <w:pPr>
              <w:snapToGrid w:val="0"/>
              <w:spacing w:before="60" w:after="60" w:line="240" w:lineRule="auto"/>
              <w:jc w:val="center"/>
              <w:rPr>
                <w:b/>
                <w:bCs/>
                <w:sz w:val="16"/>
                <w:szCs w:val="16"/>
              </w:rPr>
            </w:pPr>
            <w:r w:rsidRPr="001E42E8">
              <w:rPr>
                <w:sz w:val="16"/>
                <w:szCs w:val="16"/>
              </w:rPr>
              <w:t>0..1</w:t>
            </w:r>
          </w:p>
        </w:tc>
        <w:tc>
          <w:tcPr>
            <w:tcW w:w="2436" w:type="dxa"/>
          </w:tcPr>
          <w:p w14:paraId="6A688377" w14:textId="7CAE2268" w:rsidR="009B1476" w:rsidRPr="001E42E8" w:rsidRDefault="009B1476" w:rsidP="00C128E3">
            <w:pPr>
              <w:snapToGrid w:val="0"/>
              <w:spacing w:before="60" w:after="60" w:line="240" w:lineRule="auto"/>
              <w:rPr>
                <w:b/>
                <w:bCs/>
                <w:sz w:val="16"/>
                <w:szCs w:val="16"/>
              </w:rPr>
            </w:pPr>
            <w:r w:rsidRPr="001E42E8">
              <w:rPr>
                <w:sz w:val="16"/>
                <w:szCs w:val="16"/>
              </w:rPr>
              <w:t>Date</w:t>
            </w:r>
          </w:p>
        </w:tc>
        <w:tc>
          <w:tcPr>
            <w:tcW w:w="3060" w:type="dxa"/>
          </w:tcPr>
          <w:p w14:paraId="46885ECC" w14:textId="77777777" w:rsidR="009B1476" w:rsidRPr="001E42E8" w:rsidRDefault="009B1476" w:rsidP="00C128E3">
            <w:pPr>
              <w:snapToGrid w:val="0"/>
              <w:spacing w:before="60" w:after="60" w:line="240" w:lineRule="auto"/>
              <w:rPr>
                <w:b/>
                <w:bCs/>
                <w:sz w:val="16"/>
                <w:szCs w:val="16"/>
              </w:rPr>
            </w:pPr>
          </w:p>
        </w:tc>
      </w:tr>
    </w:tbl>
    <w:p w14:paraId="45591DFD" w14:textId="77777777" w:rsidR="009B1476" w:rsidRDefault="009B1476" w:rsidP="007B4FED">
      <w:pPr>
        <w:spacing w:after="0" w:line="240" w:lineRule="auto"/>
      </w:pPr>
    </w:p>
    <w:p w14:paraId="4A6AA9DA" w14:textId="2B4F9684" w:rsidR="007B4FED" w:rsidRPr="002455BA" w:rsidRDefault="007B4FED" w:rsidP="007B4FED">
      <w:pPr>
        <w:pStyle w:val="Heading4"/>
        <w:tabs>
          <w:tab w:val="clear" w:pos="940"/>
          <w:tab w:val="clear" w:pos="1140"/>
          <w:tab w:val="clear" w:pos="1360"/>
          <w:tab w:val="left" w:pos="993"/>
        </w:tabs>
        <w:spacing w:before="120" w:after="120" w:line="240" w:lineRule="auto"/>
        <w:ind w:left="993" w:hanging="993"/>
      </w:pPr>
      <w:r w:rsidRPr="002455BA">
        <w:t>S100_</w:t>
      </w:r>
      <w:r>
        <w:t>ResourcePurpose</w:t>
      </w:r>
    </w:p>
    <w:tbl>
      <w:tblPr>
        <w:tblW w:w="1433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69"/>
        <w:gridCol w:w="3102"/>
        <w:gridCol w:w="3828"/>
        <w:gridCol w:w="732"/>
        <w:gridCol w:w="5503"/>
      </w:tblGrid>
      <w:tr w:rsidR="00AA4DED" w:rsidRPr="007B4FED" w14:paraId="025C3CBB" w14:textId="77777777" w:rsidTr="00142BCB">
        <w:trPr>
          <w:cantSplit/>
        </w:trPr>
        <w:tc>
          <w:tcPr>
            <w:tcW w:w="1169" w:type="dxa"/>
            <w:shd w:val="clear" w:color="auto" w:fill="D9D9D9" w:themeFill="background1" w:themeFillShade="D9"/>
          </w:tcPr>
          <w:p w14:paraId="5278F022" w14:textId="504C0089" w:rsidR="00AA4DED" w:rsidRPr="007B4FED" w:rsidRDefault="00A4519A" w:rsidP="00C128E3">
            <w:pPr>
              <w:keepNext/>
              <w:keepLines/>
              <w:snapToGrid w:val="0"/>
              <w:spacing w:before="60" w:after="60" w:line="240" w:lineRule="auto"/>
              <w:jc w:val="left"/>
              <w:rPr>
                <w:rFonts w:cs="Arial"/>
                <w:b/>
                <w:sz w:val="16"/>
                <w:szCs w:val="16"/>
              </w:rPr>
            </w:pPr>
            <w:r>
              <w:rPr>
                <w:rFonts w:cs="Arial"/>
                <w:b/>
                <w:sz w:val="16"/>
                <w:szCs w:val="16"/>
              </w:rPr>
              <w:t>Item</w:t>
            </w:r>
          </w:p>
        </w:tc>
        <w:tc>
          <w:tcPr>
            <w:tcW w:w="3102" w:type="dxa"/>
            <w:shd w:val="clear" w:color="auto" w:fill="D9D9D9" w:themeFill="background1" w:themeFillShade="D9"/>
          </w:tcPr>
          <w:p w14:paraId="04A11EBF" w14:textId="77777777" w:rsidR="00AA4DED" w:rsidRPr="007B4FED" w:rsidRDefault="00AA4DED" w:rsidP="00C128E3">
            <w:pPr>
              <w:keepNext/>
              <w:keepLines/>
              <w:snapToGrid w:val="0"/>
              <w:spacing w:before="60" w:after="60" w:line="240" w:lineRule="auto"/>
              <w:jc w:val="left"/>
              <w:rPr>
                <w:rFonts w:cs="Arial"/>
                <w:b/>
                <w:sz w:val="16"/>
                <w:szCs w:val="16"/>
              </w:rPr>
            </w:pPr>
            <w:r w:rsidRPr="007B4FED">
              <w:rPr>
                <w:rFonts w:cs="Arial"/>
                <w:b/>
                <w:sz w:val="16"/>
                <w:szCs w:val="16"/>
              </w:rPr>
              <w:t>Name</w:t>
            </w:r>
          </w:p>
        </w:tc>
        <w:tc>
          <w:tcPr>
            <w:tcW w:w="3828" w:type="dxa"/>
            <w:shd w:val="clear" w:color="auto" w:fill="D9D9D9" w:themeFill="background1" w:themeFillShade="D9"/>
          </w:tcPr>
          <w:p w14:paraId="3425496C" w14:textId="77777777" w:rsidR="00AA4DED" w:rsidRPr="007B4FED" w:rsidRDefault="00AA4DED" w:rsidP="00C128E3">
            <w:pPr>
              <w:keepNext/>
              <w:keepLines/>
              <w:snapToGrid w:val="0"/>
              <w:spacing w:before="60" w:after="60" w:line="240" w:lineRule="auto"/>
              <w:jc w:val="left"/>
              <w:rPr>
                <w:rFonts w:cs="Arial"/>
                <w:b/>
                <w:sz w:val="16"/>
                <w:szCs w:val="16"/>
              </w:rPr>
            </w:pPr>
            <w:r w:rsidRPr="007B4FED">
              <w:rPr>
                <w:rFonts w:cs="Arial"/>
                <w:b/>
                <w:sz w:val="16"/>
                <w:szCs w:val="16"/>
              </w:rPr>
              <w:t>Description</w:t>
            </w:r>
          </w:p>
        </w:tc>
        <w:tc>
          <w:tcPr>
            <w:tcW w:w="732" w:type="dxa"/>
            <w:shd w:val="clear" w:color="auto" w:fill="D9D9D9" w:themeFill="background1" w:themeFillShade="D9"/>
          </w:tcPr>
          <w:p w14:paraId="157E8B61" w14:textId="77777777" w:rsidR="00AA4DED" w:rsidRPr="007B4FED" w:rsidRDefault="00AA4DED" w:rsidP="00C128E3">
            <w:pPr>
              <w:keepNext/>
              <w:keepLines/>
              <w:snapToGrid w:val="0"/>
              <w:spacing w:before="60" w:after="60" w:line="240" w:lineRule="auto"/>
              <w:jc w:val="center"/>
              <w:rPr>
                <w:rFonts w:cs="Arial"/>
                <w:b/>
                <w:sz w:val="16"/>
                <w:szCs w:val="16"/>
              </w:rPr>
            </w:pPr>
            <w:r w:rsidRPr="007B4FED">
              <w:rPr>
                <w:rFonts w:cs="Arial"/>
                <w:b/>
                <w:sz w:val="16"/>
                <w:szCs w:val="16"/>
              </w:rPr>
              <w:t>Code</w:t>
            </w:r>
          </w:p>
        </w:tc>
        <w:tc>
          <w:tcPr>
            <w:tcW w:w="5503" w:type="dxa"/>
            <w:shd w:val="clear" w:color="auto" w:fill="D9D9D9" w:themeFill="background1" w:themeFillShade="D9"/>
          </w:tcPr>
          <w:p w14:paraId="32B5C53B" w14:textId="77777777" w:rsidR="00AA4DED" w:rsidRPr="007B4FED" w:rsidRDefault="00AA4DED" w:rsidP="00C128E3">
            <w:pPr>
              <w:keepNext/>
              <w:keepLines/>
              <w:snapToGrid w:val="0"/>
              <w:spacing w:before="60" w:after="60" w:line="240" w:lineRule="auto"/>
              <w:jc w:val="left"/>
              <w:rPr>
                <w:rFonts w:cs="Arial"/>
                <w:b/>
                <w:sz w:val="16"/>
                <w:szCs w:val="16"/>
              </w:rPr>
            </w:pPr>
            <w:r w:rsidRPr="007B4FED">
              <w:rPr>
                <w:rFonts w:cs="Arial"/>
                <w:b/>
                <w:sz w:val="16"/>
                <w:szCs w:val="16"/>
              </w:rPr>
              <w:t>Remarks</w:t>
            </w:r>
          </w:p>
        </w:tc>
      </w:tr>
      <w:tr w:rsidR="00AA4DED" w:rsidRPr="007B4FED" w14:paraId="739103E6" w14:textId="77777777" w:rsidTr="00142BCB">
        <w:trPr>
          <w:cantSplit/>
          <w:trHeight w:val="276"/>
        </w:trPr>
        <w:tc>
          <w:tcPr>
            <w:tcW w:w="1169" w:type="dxa"/>
          </w:tcPr>
          <w:p w14:paraId="279292AC" w14:textId="77777777" w:rsidR="00AA4DED" w:rsidRPr="007B4FED" w:rsidRDefault="00AA4DED" w:rsidP="00C128E3">
            <w:pPr>
              <w:keepNext/>
              <w:keepLines/>
              <w:snapToGrid w:val="0"/>
              <w:spacing w:before="60" w:after="60" w:line="240" w:lineRule="auto"/>
              <w:jc w:val="left"/>
              <w:rPr>
                <w:rFonts w:cs="Arial"/>
                <w:sz w:val="16"/>
                <w:szCs w:val="16"/>
              </w:rPr>
            </w:pPr>
            <w:r w:rsidRPr="007B4FED">
              <w:rPr>
                <w:rFonts w:cs="Arial"/>
                <w:sz w:val="16"/>
                <w:szCs w:val="16"/>
              </w:rPr>
              <w:t>Enumeration</w:t>
            </w:r>
          </w:p>
        </w:tc>
        <w:tc>
          <w:tcPr>
            <w:tcW w:w="3102" w:type="dxa"/>
          </w:tcPr>
          <w:p w14:paraId="3D11A7EE" w14:textId="77777777" w:rsidR="00AA4DED" w:rsidRPr="007B4FED" w:rsidRDefault="00AA4DED" w:rsidP="00C128E3">
            <w:pPr>
              <w:keepNext/>
              <w:keepLines/>
              <w:snapToGrid w:val="0"/>
              <w:spacing w:before="60" w:after="60" w:line="240" w:lineRule="auto"/>
              <w:jc w:val="left"/>
              <w:rPr>
                <w:rFonts w:cs="Arial"/>
                <w:sz w:val="16"/>
                <w:szCs w:val="16"/>
              </w:rPr>
            </w:pPr>
            <w:r w:rsidRPr="007B4FED">
              <w:rPr>
                <w:rFonts w:cs="Arial"/>
                <w:sz w:val="16"/>
                <w:szCs w:val="16"/>
              </w:rPr>
              <w:t>S100_ResourcePurpose</w:t>
            </w:r>
          </w:p>
        </w:tc>
        <w:tc>
          <w:tcPr>
            <w:tcW w:w="3828" w:type="dxa"/>
          </w:tcPr>
          <w:p w14:paraId="69641EF7" w14:textId="77777777" w:rsidR="00AA4DED" w:rsidRPr="007B4FED" w:rsidRDefault="00AA4DED" w:rsidP="00C128E3">
            <w:pPr>
              <w:keepNext/>
              <w:keepLines/>
              <w:snapToGrid w:val="0"/>
              <w:spacing w:before="60" w:after="60" w:line="240" w:lineRule="auto"/>
              <w:jc w:val="left"/>
              <w:rPr>
                <w:rFonts w:cs="Arial"/>
                <w:sz w:val="16"/>
                <w:szCs w:val="16"/>
              </w:rPr>
            </w:pPr>
            <w:r w:rsidRPr="007B4FED">
              <w:rPr>
                <w:rFonts w:eastAsia="Times New Roman" w:cs="Arial"/>
                <w:sz w:val="16"/>
                <w:szCs w:val="16"/>
                <w:lang w:val="en-US"/>
              </w:rPr>
              <w:t>Defines the purpose of the supporting resource</w:t>
            </w:r>
          </w:p>
        </w:tc>
        <w:tc>
          <w:tcPr>
            <w:tcW w:w="732" w:type="dxa"/>
          </w:tcPr>
          <w:p w14:paraId="4104CAD6" w14:textId="77777777" w:rsidR="00AA4DED" w:rsidRPr="007B4FED" w:rsidRDefault="00AA4DED" w:rsidP="00C128E3">
            <w:pPr>
              <w:keepNext/>
              <w:keepLines/>
              <w:snapToGrid w:val="0"/>
              <w:spacing w:before="60" w:after="60" w:line="240" w:lineRule="auto"/>
              <w:jc w:val="center"/>
              <w:rPr>
                <w:rFonts w:cs="Arial"/>
                <w:sz w:val="16"/>
                <w:szCs w:val="16"/>
              </w:rPr>
            </w:pPr>
            <w:r w:rsidRPr="007B4FED">
              <w:rPr>
                <w:rFonts w:cs="Arial"/>
                <w:sz w:val="16"/>
                <w:szCs w:val="16"/>
              </w:rPr>
              <w:t>-</w:t>
            </w:r>
          </w:p>
        </w:tc>
        <w:tc>
          <w:tcPr>
            <w:tcW w:w="5503" w:type="dxa"/>
          </w:tcPr>
          <w:p w14:paraId="6FE65D2A" w14:textId="77777777" w:rsidR="00AA4DED" w:rsidRPr="007B4FED" w:rsidRDefault="00AA4DED" w:rsidP="00C128E3">
            <w:pPr>
              <w:keepNext/>
              <w:keepLines/>
              <w:snapToGrid w:val="0"/>
              <w:spacing w:before="60" w:after="60" w:line="240" w:lineRule="auto"/>
              <w:jc w:val="left"/>
              <w:rPr>
                <w:rFonts w:cs="Arial"/>
                <w:sz w:val="16"/>
                <w:szCs w:val="16"/>
              </w:rPr>
            </w:pPr>
            <w:r w:rsidRPr="007B4FED">
              <w:rPr>
                <w:rFonts w:cs="Arial"/>
                <w:sz w:val="16"/>
                <w:szCs w:val="16"/>
              </w:rPr>
              <w:t>-</w:t>
            </w:r>
          </w:p>
        </w:tc>
      </w:tr>
      <w:tr w:rsidR="00AA4DED" w:rsidRPr="007B4FED" w14:paraId="6E1125A6" w14:textId="77777777" w:rsidTr="00142BCB">
        <w:trPr>
          <w:cantSplit/>
          <w:trHeight w:val="304"/>
        </w:trPr>
        <w:tc>
          <w:tcPr>
            <w:tcW w:w="1169" w:type="dxa"/>
          </w:tcPr>
          <w:p w14:paraId="7A9A997E" w14:textId="77777777" w:rsidR="00AA4DED" w:rsidRPr="007B4FED" w:rsidRDefault="00AA4DED" w:rsidP="00C128E3">
            <w:pPr>
              <w:snapToGrid w:val="0"/>
              <w:spacing w:before="60" w:after="60" w:line="240" w:lineRule="auto"/>
              <w:jc w:val="left"/>
              <w:rPr>
                <w:rFonts w:cs="Arial"/>
                <w:sz w:val="16"/>
                <w:szCs w:val="16"/>
              </w:rPr>
            </w:pPr>
            <w:r w:rsidRPr="007B4FED">
              <w:rPr>
                <w:rFonts w:cs="Arial"/>
                <w:sz w:val="16"/>
                <w:szCs w:val="16"/>
              </w:rPr>
              <w:t>Value</w:t>
            </w:r>
          </w:p>
        </w:tc>
        <w:tc>
          <w:tcPr>
            <w:tcW w:w="3102" w:type="dxa"/>
          </w:tcPr>
          <w:p w14:paraId="17FF6BBD" w14:textId="77777777" w:rsidR="00AA4DED" w:rsidRPr="007B4FED" w:rsidRDefault="00AA4DED" w:rsidP="00C128E3">
            <w:pPr>
              <w:snapToGrid w:val="0"/>
              <w:spacing w:before="60" w:after="60" w:line="240" w:lineRule="auto"/>
              <w:jc w:val="left"/>
              <w:rPr>
                <w:rFonts w:cs="Arial"/>
                <w:sz w:val="16"/>
                <w:szCs w:val="16"/>
              </w:rPr>
            </w:pPr>
            <w:r w:rsidRPr="007B4FED">
              <w:rPr>
                <w:rFonts w:cs="Arial"/>
                <w:sz w:val="16"/>
                <w:szCs w:val="16"/>
              </w:rPr>
              <w:t>supportFile</w:t>
            </w:r>
          </w:p>
        </w:tc>
        <w:tc>
          <w:tcPr>
            <w:tcW w:w="3828" w:type="dxa"/>
          </w:tcPr>
          <w:p w14:paraId="3CD4F9F7" w14:textId="77777777" w:rsidR="00AA4DED" w:rsidRPr="007B4FED" w:rsidRDefault="00AA4DED" w:rsidP="00C128E3">
            <w:pPr>
              <w:snapToGrid w:val="0"/>
              <w:spacing w:before="60" w:after="60" w:line="240" w:lineRule="auto"/>
              <w:jc w:val="left"/>
              <w:rPr>
                <w:rFonts w:cs="Arial"/>
                <w:sz w:val="16"/>
                <w:szCs w:val="16"/>
              </w:rPr>
            </w:pPr>
            <w:r w:rsidRPr="007B4FED">
              <w:rPr>
                <w:rFonts w:cs="Arial"/>
                <w:sz w:val="16"/>
                <w:szCs w:val="16"/>
              </w:rPr>
              <w:t>A support file</w:t>
            </w:r>
          </w:p>
        </w:tc>
        <w:tc>
          <w:tcPr>
            <w:tcW w:w="732" w:type="dxa"/>
          </w:tcPr>
          <w:p w14:paraId="51865D6F" w14:textId="0EBD56D2" w:rsidR="00AA4DED" w:rsidRPr="007B4FED" w:rsidRDefault="00753890" w:rsidP="00C128E3">
            <w:pPr>
              <w:snapToGrid w:val="0"/>
              <w:spacing w:before="60" w:after="60" w:line="240" w:lineRule="auto"/>
              <w:jc w:val="center"/>
              <w:rPr>
                <w:rFonts w:cs="Arial"/>
                <w:sz w:val="16"/>
                <w:szCs w:val="16"/>
              </w:rPr>
            </w:pPr>
            <w:r>
              <w:rPr>
                <w:rFonts w:cs="Arial"/>
                <w:sz w:val="16"/>
                <w:szCs w:val="16"/>
              </w:rPr>
              <w:t>1</w:t>
            </w:r>
          </w:p>
        </w:tc>
        <w:tc>
          <w:tcPr>
            <w:tcW w:w="5503" w:type="dxa"/>
          </w:tcPr>
          <w:p w14:paraId="2ABB49F6" w14:textId="48366C4B" w:rsidR="00AA4DED" w:rsidRPr="007B4FED" w:rsidRDefault="00B21B97" w:rsidP="00C128E3">
            <w:pPr>
              <w:snapToGrid w:val="0"/>
              <w:spacing w:before="60" w:after="60" w:line="240" w:lineRule="auto"/>
              <w:jc w:val="left"/>
              <w:rPr>
                <w:rFonts w:cs="Arial"/>
                <w:sz w:val="16"/>
                <w:szCs w:val="16"/>
              </w:rPr>
            </w:pPr>
            <w:ins w:id="1406" w:author="Jeff Wootton" w:date="2024-06-13T20:17:00Z" w16du:dateUtc="2024-06-13T18:17:00Z">
              <w:r>
                <w:rPr>
                  <w:rFonts w:cs="Arial"/>
                  <w:sz w:val="16"/>
                  <w:szCs w:val="16"/>
                </w:rPr>
                <w:t>An ENC support file</w:t>
              </w:r>
            </w:ins>
          </w:p>
        </w:tc>
      </w:tr>
      <w:tr w:rsidR="00AA4DED" w:rsidRPr="007B4FED" w14:paraId="4131D9AE" w14:textId="77777777" w:rsidTr="00142BCB">
        <w:trPr>
          <w:cantSplit/>
          <w:trHeight w:val="304"/>
        </w:trPr>
        <w:tc>
          <w:tcPr>
            <w:tcW w:w="1169" w:type="dxa"/>
          </w:tcPr>
          <w:p w14:paraId="1D3BEEA5" w14:textId="77777777" w:rsidR="00AA4DED" w:rsidRPr="007B4FED" w:rsidRDefault="00AA4DED" w:rsidP="00C128E3">
            <w:pPr>
              <w:snapToGrid w:val="0"/>
              <w:spacing w:before="60" w:after="60" w:line="240" w:lineRule="auto"/>
              <w:jc w:val="left"/>
              <w:rPr>
                <w:rFonts w:cs="Arial"/>
                <w:sz w:val="16"/>
                <w:szCs w:val="16"/>
              </w:rPr>
            </w:pPr>
            <w:r w:rsidRPr="007B4FED">
              <w:rPr>
                <w:rFonts w:cs="Arial"/>
                <w:sz w:val="16"/>
                <w:szCs w:val="16"/>
              </w:rPr>
              <w:lastRenderedPageBreak/>
              <w:t>Value</w:t>
            </w:r>
          </w:p>
        </w:tc>
        <w:tc>
          <w:tcPr>
            <w:tcW w:w="3102" w:type="dxa"/>
          </w:tcPr>
          <w:p w14:paraId="1F3EE9A3" w14:textId="77777777" w:rsidR="00AA4DED" w:rsidRPr="007B4FED" w:rsidRDefault="00AA4DED" w:rsidP="00C128E3">
            <w:pPr>
              <w:snapToGrid w:val="0"/>
              <w:spacing w:before="60" w:after="60" w:line="240" w:lineRule="auto"/>
              <w:jc w:val="left"/>
              <w:rPr>
                <w:rFonts w:cs="Arial"/>
                <w:sz w:val="16"/>
                <w:szCs w:val="16"/>
              </w:rPr>
            </w:pPr>
            <w:r w:rsidRPr="007B4FED">
              <w:rPr>
                <w:rFonts w:cs="Arial"/>
                <w:sz w:val="16"/>
                <w:szCs w:val="16"/>
              </w:rPr>
              <w:t>ISO Metadata</w:t>
            </w:r>
          </w:p>
        </w:tc>
        <w:tc>
          <w:tcPr>
            <w:tcW w:w="3828" w:type="dxa"/>
          </w:tcPr>
          <w:p w14:paraId="4B95E6CF" w14:textId="77777777" w:rsidR="00AA4DED" w:rsidRPr="006834DB" w:rsidRDefault="00AA4DED" w:rsidP="00C128E3">
            <w:pPr>
              <w:snapToGrid w:val="0"/>
              <w:spacing w:before="60" w:after="60" w:line="240" w:lineRule="auto"/>
              <w:jc w:val="left"/>
              <w:rPr>
                <w:rFonts w:cs="Arial"/>
                <w:sz w:val="16"/>
                <w:szCs w:val="16"/>
                <w:lang w:val="it-IT"/>
              </w:rPr>
            </w:pPr>
            <w:r w:rsidRPr="006834DB">
              <w:rPr>
                <w:rFonts w:cs="Arial"/>
                <w:sz w:val="16"/>
                <w:szCs w:val="16"/>
                <w:lang w:val="it-IT"/>
              </w:rPr>
              <w:t>Dataset metadata in ISO format</w:t>
            </w:r>
          </w:p>
        </w:tc>
        <w:tc>
          <w:tcPr>
            <w:tcW w:w="732" w:type="dxa"/>
          </w:tcPr>
          <w:p w14:paraId="50C46FCF" w14:textId="10B881F8" w:rsidR="00AA4DED" w:rsidRPr="007B4FED" w:rsidRDefault="00753890" w:rsidP="00C128E3">
            <w:pPr>
              <w:snapToGrid w:val="0"/>
              <w:spacing w:before="60" w:after="60" w:line="240" w:lineRule="auto"/>
              <w:jc w:val="center"/>
              <w:rPr>
                <w:rFonts w:cs="Arial"/>
                <w:sz w:val="16"/>
                <w:szCs w:val="16"/>
              </w:rPr>
            </w:pPr>
            <w:r>
              <w:rPr>
                <w:rFonts w:cs="Arial"/>
                <w:sz w:val="16"/>
                <w:szCs w:val="16"/>
              </w:rPr>
              <w:t>2</w:t>
            </w:r>
          </w:p>
        </w:tc>
        <w:tc>
          <w:tcPr>
            <w:tcW w:w="5503" w:type="dxa"/>
          </w:tcPr>
          <w:p w14:paraId="1B024586" w14:textId="2D4C065B" w:rsidR="00AA4DED" w:rsidRPr="007B4FED" w:rsidDel="00C30E16" w:rsidRDefault="00CC7D8B" w:rsidP="00C128E3">
            <w:pPr>
              <w:snapToGrid w:val="0"/>
              <w:spacing w:before="60" w:after="60" w:line="240" w:lineRule="auto"/>
              <w:jc w:val="left"/>
              <w:rPr>
                <w:rFonts w:cs="Arial"/>
                <w:sz w:val="16"/>
                <w:szCs w:val="16"/>
              </w:rPr>
            </w:pPr>
            <w:ins w:id="1407" w:author="Jeff Wootton" w:date="2024-07-17T11:47:00Z" w16du:dateUtc="2024-07-17T09:47:00Z">
              <w:r>
                <w:rPr>
                  <w:rFonts w:cs="Arial"/>
                  <w:sz w:val="16"/>
                  <w:szCs w:val="16"/>
                </w:rPr>
                <w:t>N</w:t>
              </w:r>
            </w:ins>
            <w:ins w:id="1408" w:author="Jeff Wootton" w:date="2024-06-22T12:15:00Z" w16du:dateUtc="2024-06-22T10:15:00Z">
              <w:r w:rsidR="00BC222F" w:rsidRPr="00E61F5B">
                <w:rPr>
                  <w:rFonts w:cs="Arial"/>
                  <w:sz w:val="16"/>
                  <w:szCs w:val="16"/>
                </w:rPr>
                <w:t xml:space="preserve">ot to be used </w:t>
              </w:r>
              <w:r w:rsidR="00BC222F">
                <w:rPr>
                  <w:rFonts w:cs="Arial"/>
                  <w:sz w:val="16"/>
                  <w:szCs w:val="16"/>
                </w:rPr>
                <w:t>for ENC distribution and use in navigational end</w:t>
              </w:r>
            </w:ins>
            <w:ins w:id="1409" w:author="Jeff Wootton" w:date="2024-06-25T08:11:00Z" w16du:dateUtc="2024-06-25T06:11:00Z">
              <w:r w:rsidR="00027D85">
                <w:rPr>
                  <w:rFonts w:cs="Arial"/>
                  <w:sz w:val="16"/>
                  <w:szCs w:val="16"/>
                </w:rPr>
                <w:t>-</w:t>
              </w:r>
            </w:ins>
            <w:ins w:id="1410" w:author="Jeff Wootton" w:date="2024-06-22T12:15:00Z" w16du:dateUtc="2024-06-22T10:15:00Z">
              <w:r w:rsidR="00BC222F">
                <w:rPr>
                  <w:rFonts w:cs="Arial"/>
                  <w:sz w:val="16"/>
                  <w:szCs w:val="16"/>
                </w:rPr>
                <w:t>user systems. See clause 11.5</w:t>
              </w:r>
            </w:ins>
          </w:p>
        </w:tc>
      </w:tr>
      <w:tr w:rsidR="00AA4DED" w:rsidRPr="007B4FED" w14:paraId="197B09BD" w14:textId="77777777" w:rsidTr="00142BCB">
        <w:trPr>
          <w:cantSplit/>
          <w:trHeight w:val="304"/>
        </w:trPr>
        <w:tc>
          <w:tcPr>
            <w:tcW w:w="1169" w:type="dxa"/>
          </w:tcPr>
          <w:p w14:paraId="3078C44D" w14:textId="77777777" w:rsidR="00AA4DED" w:rsidRPr="007B4FED" w:rsidRDefault="00AA4DED" w:rsidP="00C128E3">
            <w:pPr>
              <w:snapToGrid w:val="0"/>
              <w:spacing w:before="60" w:after="60" w:line="240" w:lineRule="auto"/>
              <w:jc w:val="left"/>
              <w:rPr>
                <w:rFonts w:cs="Arial"/>
                <w:sz w:val="16"/>
                <w:szCs w:val="16"/>
              </w:rPr>
            </w:pPr>
            <w:r w:rsidRPr="007B4FED">
              <w:rPr>
                <w:rFonts w:cs="Arial"/>
                <w:sz w:val="16"/>
                <w:szCs w:val="16"/>
              </w:rPr>
              <w:t>Value</w:t>
            </w:r>
          </w:p>
        </w:tc>
        <w:tc>
          <w:tcPr>
            <w:tcW w:w="3102" w:type="dxa"/>
          </w:tcPr>
          <w:p w14:paraId="240F7A84" w14:textId="77777777" w:rsidR="00AA4DED" w:rsidRPr="007B4FED" w:rsidRDefault="00AA4DED" w:rsidP="00C128E3">
            <w:pPr>
              <w:snapToGrid w:val="0"/>
              <w:spacing w:before="60" w:after="60" w:line="240" w:lineRule="auto"/>
              <w:jc w:val="left"/>
              <w:rPr>
                <w:rFonts w:cs="Arial"/>
                <w:sz w:val="16"/>
                <w:szCs w:val="16"/>
              </w:rPr>
            </w:pPr>
            <w:r w:rsidRPr="007B4FED">
              <w:rPr>
                <w:rFonts w:cs="Arial"/>
                <w:sz w:val="16"/>
                <w:szCs w:val="16"/>
              </w:rPr>
              <w:t>Language Pack</w:t>
            </w:r>
          </w:p>
        </w:tc>
        <w:tc>
          <w:tcPr>
            <w:tcW w:w="3828" w:type="dxa"/>
          </w:tcPr>
          <w:p w14:paraId="00DBEACE" w14:textId="77777777" w:rsidR="00AA4DED" w:rsidRPr="007B4FED" w:rsidRDefault="00AA4DED" w:rsidP="00C128E3">
            <w:pPr>
              <w:snapToGrid w:val="0"/>
              <w:spacing w:before="60" w:after="60" w:line="240" w:lineRule="auto"/>
              <w:jc w:val="left"/>
              <w:rPr>
                <w:rFonts w:cs="Arial"/>
                <w:sz w:val="16"/>
                <w:szCs w:val="16"/>
              </w:rPr>
            </w:pPr>
            <w:r w:rsidRPr="007B4FED">
              <w:rPr>
                <w:rFonts w:cs="Arial"/>
                <w:sz w:val="16"/>
                <w:szCs w:val="16"/>
              </w:rPr>
              <w:t>A Language pack</w:t>
            </w:r>
          </w:p>
        </w:tc>
        <w:tc>
          <w:tcPr>
            <w:tcW w:w="732" w:type="dxa"/>
          </w:tcPr>
          <w:p w14:paraId="0FCB93F1" w14:textId="115ECC1B" w:rsidR="00AA4DED" w:rsidRPr="007B4FED" w:rsidRDefault="00753890" w:rsidP="00C128E3">
            <w:pPr>
              <w:snapToGrid w:val="0"/>
              <w:spacing w:before="60" w:after="60" w:line="240" w:lineRule="auto"/>
              <w:jc w:val="center"/>
              <w:rPr>
                <w:rFonts w:cs="Arial"/>
                <w:sz w:val="16"/>
                <w:szCs w:val="16"/>
              </w:rPr>
            </w:pPr>
            <w:r>
              <w:rPr>
                <w:rFonts w:cs="Arial"/>
                <w:sz w:val="16"/>
                <w:szCs w:val="16"/>
              </w:rPr>
              <w:t>3</w:t>
            </w:r>
          </w:p>
        </w:tc>
        <w:tc>
          <w:tcPr>
            <w:tcW w:w="5503" w:type="dxa"/>
          </w:tcPr>
          <w:p w14:paraId="0FF73363" w14:textId="2ECE2DCA" w:rsidR="00AA4DED" w:rsidRPr="007B4FED" w:rsidDel="00C30E16" w:rsidRDefault="004F532E" w:rsidP="00C128E3">
            <w:pPr>
              <w:snapToGrid w:val="0"/>
              <w:spacing w:before="60" w:after="60" w:line="240" w:lineRule="auto"/>
              <w:jc w:val="left"/>
              <w:rPr>
                <w:rFonts w:cs="Arial"/>
                <w:sz w:val="16"/>
                <w:szCs w:val="16"/>
              </w:rPr>
            </w:pPr>
            <w:ins w:id="1411" w:author="Jeff Wootton" w:date="2024-06-13T20:18:00Z" w16du:dateUtc="2024-06-13T18:18:00Z">
              <w:r>
                <w:rPr>
                  <w:rFonts w:cs="Arial"/>
                  <w:sz w:val="16"/>
                  <w:szCs w:val="16"/>
                </w:rPr>
                <w:t>A system support file</w:t>
              </w:r>
            </w:ins>
          </w:p>
        </w:tc>
      </w:tr>
      <w:tr w:rsidR="00AA4DED" w:rsidRPr="007B4FED" w14:paraId="3528B578" w14:textId="77777777" w:rsidTr="00142BCB">
        <w:trPr>
          <w:cantSplit/>
          <w:trHeight w:val="304"/>
        </w:trPr>
        <w:tc>
          <w:tcPr>
            <w:tcW w:w="1169" w:type="dxa"/>
          </w:tcPr>
          <w:p w14:paraId="20314C4D" w14:textId="77777777" w:rsidR="00AA4DED" w:rsidRPr="007B4FED" w:rsidRDefault="00AA4DED" w:rsidP="00C128E3">
            <w:pPr>
              <w:snapToGrid w:val="0"/>
              <w:spacing w:before="60" w:after="60" w:line="240" w:lineRule="auto"/>
              <w:jc w:val="left"/>
              <w:rPr>
                <w:rFonts w:cs="Arial"/>
                <w:sz w:val="16"/>
                <w:szCs w:val="16"/>
              </w:rPr>
            </w:pPr>
            <w:r w:rsidRPr="007B4FED">
              <w:rPr>
                <w:rFonts w:cs="Arial"/>
                <w:sz w:val="16"/>
                <w:szCs w:val="16"/>
              </w:rPr>
              <w:t>Value</w:t>
            </w:r>
          </w:p>
        </w:tc>
        <w:tc>
          <w:tcPr>
            <w:tcW w:w="3102" w:type="dxa"/>
          </w:tcPr>
          <w:p w14:paraId="1E48DD62" w14:textId="77777777" w:rsidR="00AA4DED" w:rsidRPr="007B4FED" w:rsidRDefault="00AA4DED" w:rsidP="00C128E3">
            <w:pPr>
              <w:snapToGrid w:val="0"/>
              <w:spacing w:before="60" w:after="60" w:line="240" w:lineRule="auto"/>
              <w:jc w:val="left"/>
              <w:rPr>
                <w:rFonts w:cs="Arial"/>
                <w:sz w:val="16"/>
                <w:szCs w:val="16"/>
              </w:rPr>
            </w:pPr>
            <w:r w:rsidRPr="007B4FED">
              <w:rPr>
                <w:rFonts w:cs="Arial"/>
                <w:sz w:val="16"/>
                <w:szCs w:val="16"/>
              </w:rPr>
              <w:t>GML Schema</w:t>
            </w:r>
          </w:p>
        </w:tc>
        <w:tc>
          <w:tcPr>
            <w:tcW w:w="3828" w:type="dxa"/>
          </w:tcPr>
          <w:p w14:paraId="6C61CBA8" w14:textId="77777777" w:rsidR="00AA4DED" w:rsidRPr="007B4FED" w:rsidRDefault="00AA4DED" w:rsidP="00C128E3">
            <w:pPr>
              <w:snapToGrid w:val="0"/>
              <w:spacing w:before="60" w:after="60" w:line="240" w:lineRule="auto"/>
              <w:jc w:val="left"/>
              <w:rPr>
                <w:rFonts w:cs="Arial"/>
                <w:sz w:val="16"/>
                <w:szCs w:val="16"/>
              </w:rPr>
            </w:pPr>
            <w:r w:rsidRPr="007B4FED">
              <w:rPr>
                <w:rFonts w:cs="Arial"/>
                <w:sz w:val="16"/>
                <w:szCs w:val="16"/>
              </w:rPr>
              <w:t>GML Application Schema</w:t>
            </w:r>
          </w:p>
        </w:tc>
        <w:tc>
          <w:tcPr>
            <w:tcW w:w="732" w:type="dxa"/>
          </w:tcPr>
          <w:p w14:paraId="7ECEE66C" w14:textId="7CC8E672" w:rsidR="00AA4DED" w:rsidRPr="007B4FED" w:rsidRDefault="00753890" w:rsidP="00C128E3">
            <w:pPr>
              <w:snapToGrid w:val="0"/>
              <w:spacing w:before="60" w:after="60" w:line="240" w:lineRule="auto"/>
              <w:jc w:val="center"/>
              <w:rPr>
                <w:rFonts w:cs="Arial"/>
                <w:sz w:val="16"/>
                <w:szCs w:val="16"/>
              </w:rPr>
            </w:pPr>
            <w:r>
              <w:rPr>
                <w:rFonts w:cs="Arial"/>
                <w:sz w:val="16"/>
                <w:szCs w:val="16"/>
              </w:rPr>
              <w:t>4</w:t>
            </w:r>
          </w:p>
        </w:tc>
        <w:tc>
          <w:tcPr>
            <w:tcW w:w="5503" w:type="dxa"/>
          </w:tcPr>
          <w:p w14:paraId="626AC587" w14:textId="3B50CA7B" w:rsidR="00AA4DED" w:rsidRPr="007B4FED" w:rsidDel="00C30E16" w:rsidRDefault="00855053" w:rsidP="00C128E3">
            <w:pPr>
              <w:snapToGrid w:val="0"/>
              <w:spacing w:before="60" w:after="60" w:line="240" w:lineRule="auto"/>
              <w:jc w:val="left"/>
              <w:rPr>
                <w:rFonts w:cs="Arial"/>
                <w:sz w:val="16"/>
                <w:szCs w:val="16"/>
              </w:rPr>
            </w:pPr>
            <w:ins w:id="1412" w:author="Jeff Wootton" w:date="2024-07-17T11:48:00Z" w16du:dateUtc="2024-07-17T09:48:00Z">
              <w:r>
                <w:rPr>
                  <w:rFonts w:cs="Arial"/>
                  <w:sz w:val="16"/>
                  <w:szCs w:val="16"/>
                </w:rPr>
                <w:t>N</w:t>
              </w:r>
            </w:ins>
            <w:ins w:id="1413" w:author="Jeff Wootton" w:date="2024-06-22T12:16:00Z" w16du:dateUtc="2024-06-22T10:16:00Z">
              <w:r w:rsidR="00BF7B90">
                <w:rPr>
                  <w:rFonts w:cs="Arial"/>
                  <w:sz w:val="16"/>
                  <w:szCs w:val="16"/>
                </w:rPr>
                <w:t xml:space="preserve">ot </w:t>
              </w:r>
              <w:r w:rsidR="00BF7B90" w:rsidRPr="00E61F5B">
                <w:rPr>
                  <w:rFonts w:cs="Arial"/>
                  <w:sz w:val="16"/>
                  <w:szCs w:val="16"/>
                </w:rPr>
                <w:t xml:space="preserve">used in </w:t>
              </w:r>
              <w:r w:rsidR="00BF7B90">
                <w:rPr>
                  <w:rFonts w:cs="Arial"/>
                  <w:sz w:val="16"/>
                  <w:szCs w:val="16"/>
                </w:rPr>
                <w:t xml:space="preserve">the </w:t>
              </w:r>
              <w:r w:rsidR="00BF7B90" w:rsidRPr="00E61F5B">
                <w:rPr>
                  <w:rFonts w:cs="Arial"/>
                  <w:sz w:val="16"/>
                  <w:szCs w:val="16"/>
                </w:rPr>
                <w:t xml:space="preserve">S-101 </w:t>
              </w:r>
              <w:r w:rsidR="00BF7B90">
                <w:rPr>
                  <w:rFonts w:cs="Arial"/>
                  <w:sz w:val="16"/>
                  <w:szCs w:val="16"/>
                </w:rPr>
                <w:t xml:space="preserve">ENC </w:t>
              </w:r>
              <w:r w:rsidR="00BF7B90" w:rsidRPr="00E61F5B">
                <w:rPr>
                  <w:rFonts w:cs="Arial"/>
                  <w:sz w:val="16"/>
                  <w:szCs w:val="16"/>
                </w:rPr>
                <w:t>P</w:t>
              </w:r>
              <w:r w:rsidR="00BF7B90">
                <w:rPr>
                  <w:rFonts w:cs="Arial"/>
                  <w:sz w:val="16"/>
                  <w:szCs w:val="16"/>
                </w:rPr>
                <w:t xml:space="preserve">roduct </w:t>
              </w:r>
              <w:r w:rsidR="00BF7B90" w:rsidRPr="00E61F5B">
                <w:rPr>
                  <w:rFonts w:cs="Arial"/>
                  <w:sz w:val="16"/>
                  <w:szCs w:val="16"/>
                </w:rPr>
                <w:t>S</w:t>
              </w:r>
              <w:r w:rsidR="00BF7B90">
                <w:rPr>
                  <w:rFonts w:cs="Arial"/>
                  <w:sz w:val="16"/>
                  <w:szCs w:val="16"/>
                </w:rPr>
                <w:t>pecification</w:t>
              </w:r>
            </w:ins>
          </w:p>
        </w:tc>
      </w:tr>
      <w:tr w:rsidR="00AA4DED" w:rsidRPr="007B4FED" w14:paraId="2E254BA6" w14:textId="77777777" w:rsidTr="00142BCB">
        <w:trPr>
          <w:cantSplit/>
          <w:trHeight w:val="304"/>
        </w:trPr>
        <w:tc>
          <w:tcPr>
            <w:tcW w:w="1169" w:type="dxa"/>
          </w:tcPr>
          <w:p w14:paraId="75C685DF" w14:textId="77777777" w:rsidR="00AA4DED" w:rsidRPr="007B4FED" w:rsidRDefault="00AA4DED" w:rsidP="00C128E3">
            <w:pPr>
              <w:snapToGrid w:val="0"/>
              <w:spacing w:before="60" w:after="60" w:line="240" w:lineRule="auto"/>
              <w:jc w:val="left"/>
              <w:rPr>
                <w:rFonts w:cs="Arial"/>
                <w:sz w:val="16"/>
                <w:szCs w:val="16"/>
              </w:rPr>
            </w:pPr>
            <w:r w:rsidRPr="007B4FED">
              <w:rPr>
                <w:rFonts w:cs="Arial"/>
                <w:sz w:val="16"/>
                <w:szCs w:val="16"/>
              </w:rPr>
              <w:t>Value</w:t>
            </w:r>
          </w:p>
        </w:tc>
        <w:tc>
          <w:tcPr>
            <w:tcW w:w="3102" w:type="dxa"/>
          </w:tcPr>
          <w:p w14:paraId="5C0AAE93" w14:textId="77777777" w:rsidR="00AA4DED" w:rsidRPr="007B4FED" w:rsidRDefault="00AA4DED" w:rsidP="00C128E3">
            <w:pPr>
              <w:snapToGrid w:val="0"/>
              <w:spacing w:before="60" w:after="60" w:line="240" w:lineRule="auto"/>
              <w:jc w:val="left"/>
              <w:rPr>
                <w:rFonts w:cs="Arial"/>
                <w:sz w:val="16"/>
                <w:szCs w:val="16"/>
              </w:rPr>
            </w:pPr>
            <w:r w:rsidRPr="007B4FED">
              <w:rPr>
                <w:rFonts w:cs="Arial"/>
                <w:sz w:val="16"/>
                <w:szCs w:val="16"/>
              </w:rPr>
              <w:t>other</w:t>
            </w:r>
          </w:p>
        </w:tc>
        <w:tc>
          <w:tcPr>
            <w:tcW w:w="3828" w:type="dxa"/>
          </w:tcPr>
          <w:p w14:paraId="20D83344" w14:textId="77777777" w:rsidR="00AA4DED" w:rsidRPr="007B4FED" w:rsidRDefault="00AA4DED" w:rsidP="00C128E3">
            <w:pPr>
              <w:snapToGrid w:val="0"/>
              <w:spacing w:before="60" w:after="60" w:line="240" w:lineRule="auto"/>
              <w:jc w:val="left"/>
              <w:rPr>
                <w:rFonts w:cs="Arial"/>
                <w:sz w:val="16"/>
                <w:szCs w:val="16"/>
              </w:rPr>
            </w:pPr>
            <w:r w:rsidRPr="007B4FED">
              <w:rPr>
                <w:rFonts w:cs="Arial"/>
                <w:sz w:val="16"/>
                <w:szCs w:val="16"/>
              </w:rPr>
              <w:t>A type of resource not otherwise described</w:t>
            </w:r>
          </w:p>
        </w:tc>
        <w:tc>
          <w:tcPr>
            <w:tcW w:w="732" w:type="dxa"/>
          </w:tcPr>
          <w:p w14:paraId="213386D4" w14:textId="77777777" w:rsidR="00AA4DED" w:rsidRPr="007B4FED" w:rsidRDefault="00AA4DED" w:rsidP="00C128E3">
            <w:pPr>
              <w:snapToGrid w:val="0"/>
              <w:spacing w:before="60" w:after="60" w:line="240" w:lineRule="auto"/>
              <w:jc w:val="center"/>
              <w:rPr>
                <w:rFonts w:cs="Arial"/>
                <w:sz w:val="16"/>
                <w:szCs w:val="16"/>
              </w:rPr>
            </w:pPr>
            <w:r w:rsidRPr="007B4FED">
              <w:rPr>
                <w:rFonts w:cs="Arial"/>
                <w:sz w:val="16"/>
                <w:szCs w:val="16"/>
              </w:rPr>
              <w:t>100</w:t>
            </w:r>
          </w:p>
        </w:tc>
        <w:tc>
          <w:tcPr>
            <w:tcW w:w="5503" w:type="dxa"/>
          </w:tcPr>
          <w:p w14:paraId="50C845A9" w14:textId="2EA7377E" w:rsidR="00AA4DED" w:rsidRPr="007B4FED" w:rsidRDefault="00EA55E8" w:rsidP="00C128E3">
            <w:pPr>
              <w:snapToGrid w:val="0"/>
              <w:spacing w:before="60" w:after="60" w:line="240" w:lineRule="auto"/>
              <w:jc w:val="left"/>
              <w:rPr>
                <w:rFonts w:cs="Arial"/>
                <w:sz w:val="16"/>
                <w:szCs w:val="16"/>
              </w:rPr>
            </w:pPr>
            <w:ins w:id="1414" w:author="Jeff Wootton" w:date="2024-06-13T20:18:00Z" w16du:dateUtc="2024-06-13T18:18:00Z">
              <w:r>
                <w:rPr>
                  <w:rFonts w:cs="Arial"/>
                  <w:sz w:val="16"/>
                  <w:szCs w:val="16"/>
                </w:rPr>
                <w:t>A system support file</w:t>
              </w:r>
            </w:ins>
          </w:p>
        </w:tc>
      </w:tr>
    </w:tbl>
    <w:p w14:paraId="67D3DE51" w14:textId="77777777" w:rsidR="00AA4DED" w:rsidRDefault="00AA4DED" w:rsidP="007B4FED">
      <w:pPr>
        <w:spacing w:after="0" w:line="240" w:lineRule="auto"/>
      </w:pPr>
    </w:p>
    <w:p w14:paraId="67CEE4AA" w14:textId="2E14DA02" w:rsidR="00E73EDF" w:rsidRPr="001E42E8" w:rsidRDefault="00006534" w:rsidP="007B4FED">
      <w:pPr>
        <w:pStyle w:val="Heading3"/>
        <w:tabs>
          <w:tab w:val="clear" w:pos="660"/>
          <w:tab w:val="clear" w:pos="880"/>
          <w:tab w:val="left" w:pos="851"/>
        </w:tabs>
        <w:spacing w:before="120" w:after="120" w:line="240" w:lineRule="auto"/>
        <w:ind w:left="851" w:hanging="851"/>
      </w:pPr>
      <w:bookmarkStart w:id="1415" w:name="_Toc439685327"/>
      <w:bookmarkStart w:id="1416" w:name="_Toc170072442"/>
      <w:r w:rsidRPr="001E42E8">
        <w:t>S100</w:t>
      </w:r>
      <w:r w:rsidR="007653F1" w:rsidRPr="001E42E8">
        <w:t>_Catalogue</w:t>
      </w:r>
      <w:r w:rsidR="00741C68">
        <w:t>Discovery</w:t>
      </w:r>
      <w:r w:rsidR="007653F1" w:rsidRPr="001E42E8">
        <w:t>Metadata</w:t>
      </w:r>
      <w:bookmarkEnd w:id="1415"/>
      <w:bookmarkEnd w:id="1416"/>
    </w:p>
    <w:p w14:paraId="07274486" w14:textId="322033D7" w:rsidR="00E73EDF" w:rsidRPr="001E42E8" w:rsidRDefault="007653F1" w:rsidP="007C62F7">
      <w:pPr>
        <w:spacing w:after="120" w:line="240" w:lineRule="auto"/>
      </w:pPr>
      <w:r w:rsidRPr="001E42E8">
        <w:t xml:space="preserve">This is an optional element that allows for the delivery of S-101 </w:t>
      </w:r>
      <w:r w:rsidR="007B4FED">
        <w:t>F</w:t>
      </w:r>
      <w:r w:rsidRPr="001E42E8">
        <w:t xml:space="preserve">eature and </w:t>
      </w:r>
      <w:r w:rsidR="007B4FED">
        <w:t>P</w:t>
      </w:r>
      <w:r w:rsidRPr="001E42E8">
        <w:t xml:space="preserve">ortrayal </w:t>
      </w:r>
      <w:r w:rsidR="007B4FED">
        <w:t>C</w:t>
      </w:r>
      <w:r w:rsidRPr="001E42E8">
        <w:t xml:space="preserve">atalogues within the </w:t>
      </w:r>
      <w:r w:rsidR="007C62F7">
        <w:t>E</w:t>
      </w:r>
      <w:r w:rsidRPr="001E42E8">
        <w:t xml:space="preserve">xchange </w:t>
      </w:r>
      <w:r w:rsidR="007C62F7">
        <w:t>S</w:t>
      </w:r>
      <w:r w:rsidRPr="001E42E8">
        <w:t>et.</w:t>
      </w:r>
    </w:p>
    <w:tbl>
      <w:tblPr>
        <w:tblW w:w="1427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2797"/>
        <w:gridCol w:w="3402"/>
        <w:gridCol w:w="708"/>
        <w:gridCol w:w="2984"/>
        <w:gridCol w:w="4387"/>
      </w:tblGrid>
      <w:tr w:rsidR="00E73EDF" w:rsidRPr="001E42E8" w14:paraId="4298F1CF" w14:textId="77777777" w:rsidTr="00353431">
        <w:trPr>
          <w:cantSplit/>
        </w:trPr>
        <w:tc>
          <w:tcPr>
            <w:tcW w:w="2797" w:type="dxa"/>
            <w:shd w:val="clear" w:color="auto" w:fill="D9D9D9" w:themeFill="background1" w:themeFillShade="D9"/>
            <w:tcMar>
              <w:left w:w="108" w:type="dxa"/>
              <w:right w:w="108" w:type="dxa"/>
            </w:tcMar>
          </w:tcPr>
          <w:p w14:paraId="087C7856" w14:textId="77777777" w:rsidR="00E73EDF" w:rsidRPr="007C62F7" w:rsidRDefault="007653F1" w:rsidP="007C62F7">
            <w:pPr>
              <w:spacing w:before="60" w:after="60" w:line="240" w:lineRule="auto"/>
              <w:jc w:val="left"/>
              <w:rPr>
                <w:rFonts w:cs="Arial"/>
                <w:b/>
                <w:bCs/>
                <w:sz w:val="16"/>
                <w:szCs w:val="16"/>
                <w:lang w:eastAsia="en-US"/>
              </w:rPr>
            </w:pPr>
            <w:r w:rsidRPr="007C62F7">
              <w:rPr>
                <w:rFonts w:cs="Arial"/>
                <w:b/>
                <w:bCs/>
                <w:sz w:val="16"/>
                <w:szCs w:val="16"/>
                <w:lang w:eastAsia="en-US"/>
              </w:rPr>
              <w:t>Name</w:t>
            </w:r>
          </w:p>
        </w:tc>
        <w:tc>
          <w:tcPr>
            <w:tcW w:w="3402" w:type="dxa"/>
            <w:shd w:val="clear" w:color="auto" w:fill="D9D9D9" w:themeFill="background1" w:themeFillShade="D9"/>
            <w:tcMar>
              <w:left w:w="108" w:type="dxa"/>
              <w:right w:w="108" w:type="dxa"/>
            </w:tcMar>
          </w:tcPr>
          <w:p w14:paraId="2A2142CD" w14:textId="187195F3" w:rsidR="00E73EDF" w:rsidRPr="007C62F7" w:rsidRDefault="00353431" w:rsidP="00353431">
            <w:pPr>
              <w:spacing w:before="60" w:after="60" w:line="240" w:lineRule="auto"/>
              <w:jc w:val="left"/>
              <w:rPr>
                <w:rFonts w:cs="Arial"/>
                <w:b/>
                <w:bCs/>
                <w:sz w:val="16"/>
                <w:szCs w:val="16"/>
                <w:lang w:eastAsia="en-US"/>
              </w:rPr>
            </w:pPr>
            <w:r>
              <w:rPr>
                <w:rFonts w:cs="Arial"/>
                <w:b/>
                <w:bCs/>
                <w:sz w:val="16"/>
                <w:szCs w:val="16"/>
                <w:lang w:eastAsia="en-US"/>
              </w:rPr>
              <w:t>Description</w:t>
            </w:r>
          </w:p>
        </w:tc>
        <w:tc>
          <w:tcPr>
            <w:tcW w:w="708" w:type="dxa"/>
            <w:shd w:val="clear" w:color="auto" w:fill="D9D9D9" w:themeFill="background1" w:themeFillShade="D9"/>
            <w:tcMar>
              <w:left w:w="108" w:type="dxa"/>
              <w:right w:w="108" w:type="dxa"/>
            </w:tcMar>
          </w:tcPr>
          <w:p w14:paraId="590C77DB" w14:textId="589252C2" w:rsidR="00E73EDF" w:rsidRPr="007C62F7" w:rsidRDefault="00353431" w:rsidP="00353431">
            <w:pPr>
              <w:spacing w:before="60" w:after="60" w:line="240" w:lineRule="auto"/>
              <w:jc w:val="center"/>
              <w:rPr>
                <w:rFonts w:cs="Arial"/>
                <w:b/>
                <w:bCs/>
                <w:sz w:val="16"/>
                <w:szCs w:val="16"/>
                <w:lang w:eastAsia="en-US"/>
              </w:rPr>
            </w:pPr>
            <w:r>
              <w:rPr>
                <w:rFonts w:cs="Arial"/>
                <w:b/>
                <w:bCs/>
                <w:sz w:val="16"/>
                <w:szCs w:val="16"/>
                <w:lang w:eastAsia="en-US"/>
              </w:rPr>
              <w:t>Mult</w:t>
            </w:r>
          </w:p>
        </w:tc>
        <w:tc>
          <w:tcPr>
            <w:tcW w:w="2984" w:type="dxa"/>
            <w:shd w:val="clear" w:color="auto" w:fill="D9D9D9" w:themeFill="background1" w:themeFillShade="D9"/>
            <w:tcMar>
              <w:top w:w="0" w:type="dxa"/>
              <w:left w:w="108" w:type="dxa"/>
              <w:bottom w:w="0" w:type="dxa"/>
              <w:right w:w="108" w:type="dxa"/>
            </w:tcMar>
          </w:tcPr>
          <w:p w14:paraId="4E5EEE0A" w14:textId="77777777" w:rsidR="00E73EDF" w:rsidRPr="007C62F7" w:rsidRDefault="007653F1" w:rsidP="007C62F7">
            <w:pPr>
              <w:spacing w:before="60" w:after="60" w:line="240" w:lineRule="auto"/>
              <w:jc w:val="left"/>
              <w:rPr>
                <w:rFonts w:cs="Arial"/>
                <w:b/>
                <w:bCs/>
                <w:sz w:val="16"/>
                <w:szCs w:val="16"/>
                <w:lang w:eastAsia="en-US"/>
              </w:rPr>
            </w:pPr>
            <w:r w:rsidRPr="007C62F7">
              <w:rPr>
                <w:rFonts w:cs="Arial"/>
                <w:b/>
                <w:bCs/>
                <w:sz w:val="16"/>
                <w:szCs w:val="16"/>
                <w:lang w:eastAsia="en-US"/>
              </w:rPr>
              <w:t>Type</w:t>
            </w:r>
          </w:p>
        </w:tc>
        <w:tc>
          <w:tcPr>
            <w:tcW w:w="4387" w:type="dxa"/>
            <w:shd w:val="clear" w:color="auto" w:fill="D9D9D9" w:themeFill="background1" w:themeFillShade="D9"/>
            <w:tcMar>
              <w:top w:w="0" w:type="dxa"/>
              <w:left w:w="108" w:type="dxa"/>
              <w:bottom w:w="0" w:type="dxa"/>
              <w:right w:w="108" w:type="dxa"/>
            </w:tcMar>
          </w:tcPr>
          <w:p w14:paraId="2ADEDB89" w14:textId="77777777" w:rsidR="00E73EDF" w:rsidRPr="007C62F7" w:rsidRDefault="007653F1" w:rsidP="007C62F7">
            <w:pPr>
              <w:spacing w:before="60" w:after="60" w:line="240" w:lineRule="auto"/>
              <w:jc w:val="left"/>
              <w:rPr>
                <w:rFonts w:cs="Arial"/>
                <w:b/>
                <w:bCs/>
                <w:sz w:val="16"/>
                <w:szCs w:val="16"/>
                <w:lang w:eastAsia="en-US"/>
              </w:rPr>
            </w:pPr>
            <w:r w:rsidRPr="007C62F7">
              <w:rPr>
                <w:rFonts w:cs="Arial"/>
                <w:b/>
                <w:bCs/>
                <w:sz w:val="16"/>
                <w:szCs w:val="16"/>
                <w:lang w:eastAsia="en-US"/>
              </w:rPr>
              <w:t>Remarks</w:t>
            </w:r>
          </w:p>
        </w:tc>
      </w:tr>
      <w:tr w:rsidR="00353431" w:rsidRPr="001E42E8" w14:paraId="48F7DD0F" w14:textId="77777777" w:rsidTr="00353431">
        <w:trPr>
          <w:cantSplit/>
        </w:trPr>
        <w:tc>
          <w:tcPr>
            <w:tcW w:w="2797" w:type="dxa"/>
            <w:shd w:val="clear" w:color="auto" w:fill="auto"/>
            <w:tcMar>
              <w:left w:w="108" w:type="dxa"/>
              <w:right w:w="108" w:type="dxa"/>
            </w:tcMar>
          </w:tcPr>
          <w:p w14:paraId="00816047" w14:textId="758B6389" w:rsidR="00353431" w:rsidRPr="007C62F7" w:rsidRDefault="00353431" w:rsidP="00353431">
            <w:pPr>
              <w:pStyle w:val="NormalWeb"/>
              <w:spacing w:before="60" w:beforeAutospacing="0" w:after="60" w:afterAutospacing="0"/>
              <w:rPr>
                <w:rFonts w:ascii="Arial" w:hAnsi="Arial" w:cs="Arial"/>
                <w:b/>
                <w:bCs/>
                <w:sz w:val="16"/>
                <w:szCs w:val="16"/>
              </w:rPr>
            </w:pPr>
            <w:r w:rsidRPr="007C62F7">
              <w:rPr>
                <w:rFonts w:ascii="Arial" w:hAnsi="Arial" w:cs="Arial"/>
                <w:sz w:val="16"/>
                <w:szCs w:val="16"/>
              </w:rPr>
              <w:t>S100_CatalogueDiscoveryMetadata</w:t>
            </w:r>
          </w:p>
        </w:tc>
        <w:tc>
          <w:tcPr>
            <w:tcW w:w="3402" w:type="dxa"/>
            <w:shd w:val="clear" w:color="auto" w:fill="auto"/>
            <w:tcMar>
              <w:left w:w="108" w:type="dxa"/>
              <w:right w:w="108" w:type="dxa"/>
            </w:tcMar>
          </w:tcPr>
          <w:p w14:paraId="7E57419B" w14:textId="007DC142" w:rsidR="00353431" w:rsidRPr="007C62F7" w:rsidRDefault="00353431" w:rsidP="00353431">
            <w:pPr>
              <w:pStyle w:val="NormalWeb"/>
              <w:spacing w:before="60" w:beforeAutospacing="0" w:after="60" w:afterAutospacing="0"/>
              <w:rPr>
                <w:rFonts w:ascii="Arial" w:hAnsi="Arial" w:cs="Arial"/>
                <w:b/>
                <w:bCs/>
                <w:sz w:val="16"/>
                <w:szCs w:val="16"/>
              </w:rPr>
            </w:pPr>
            <w:r w:rsidRPr="00353431">
              <w:rPr>
                <w:rFonts w:ascii="Arial" w:hAnsi="Arial" w:cs="Arial"/>
                <w:sz w:val="16"/>
                <w:szCs w:val="16"/>
              </w:rPr>
              <w:t>Class for S-100 Catalogue metadata</w:t>
            </w:r>
          </w:p>
        </w:tc>
        <w:tc>
          <w:tcPr>
            <w:tcW w:w="708" w:type="dxa"/>
            <w:shd w:val="clear" w:color="auto" w:fill="auto"/>
            <w:tcMar>
              <w:left w:w="108" w:type="dxa"/>
              <w:right w:w="108" w:type="dxa"/>
            </w:tcMar>
          </w:tcPr>
          <w:p w14:paraId="747CD1E4" w14:textId="0383D4F8" w:rsidR="00353431" w:rsidRPr="007C62F7" w:rsidRDefault="00353431" w:rsidP="00353431">
            <w:pPr>
              <w:pStyle w:val="NormalWeb"/>
              <w:spacing w:before="60" w:beforeAutospacing="0" w:after="60" w:afterAutospacing="0"/>
              <w:jc w:val="center"/>
              <w:rPr>
                <w:rFonts w:ascii="Arial" w:hAnsi="Arial" w:cs="Arial"/>
                <w:b/>
                <w:bCs/>
                <w:sz w:val="16"/>
                <w:szCs w:val="16"/>
              </w:rPr>
            </w:pPr>
            <w:r w:rsidRPr="007C62F7">
              <w:rPr>
                <w:rFonts w:ascii="Arial" w:hAnsi="Arial" w:cs="Arial"/>
                <w:sz w:val="16"/>
                <w:szCs w:val="16"/>
              </w:rPr>
              <w:t>-</w:t>
            </w:r>
          </w:p>
        </w:tc>
        <w:tc>
          <w:tcPr>
            <w:tcW w:w="2984" w:type="dxa"/>
            <w:shd w:val="clear" w:color="auto" w:fill="auto"/>
            <w:tcMar>
              <w:top w:w="0" w:type="dxa"/>
              <w:left w:w="108" w:type="dxa"/>
              <w:bottom w:w="0" w:type="dxa"/>
              <w:right w:w="108" w:type="dxa"/>
            </w:tcMar>
          </w:tcPr>
          <w:p w14:paraId="738D037F" w14:textId="77777777" w:rsidR="00353431" w:rsidRPr="007C62F7" w:rsidRDefault="00353431" w:rsidP="00353431">
            <w:pPr>
              <w:pStyle w:val="NormalWeb"/>
              <w:spacing w:before="60" w:beforeAutospacing="0" w:after="60" w:afterAutospacing="0"/>
              <w:rPr>
                <w:rFonts w:ascii="Arial" w:hAnsi="Arial" w:cs="Arial"/>
                <w:b/>
                <w:bCs/>
                <w:sz w:val="16"/>
                <w:szCs w:val="16"/>
              </w:rPr>
            </w:pPr>
            <w:r w:rsidRPr="007C62F7">
              <w:rPr>
                <w:rFonts w:ascii="Arial" w:hAnsi="Arial" w:cs="Arial"/>
                <w:sz w:val="16"/>
                <w:szCs w:val="16"/>
              </w:rPr>
              <w:t>-</w:t>
            </w:r>
          </w:p>
        </w:tc>
        <w:tc>
          <w:tcPr>
            <w:tcW w:w="4387" w:type="dxa"/>
            <w:shd w:val="clear" w:color="auto" w:fill="auto"/>
            <w:tcMar>
              <w:top w:w="0" w:type="dxa"/>
              <w:left w:w="108" w:type="dxa"/>
              <w:bottom w:w="0" w:type="dxa"/>
              <w:right w:w="108" w:type="dxa"/>
            </w:tcMar>
          </w:tcPr>
          <w:p w14:paraId="03CC2018" w14:textId="77777777" w:rsidR="00353431" w:rsidRPr="007C62F7" w:rsidRDefault="00353431" w:rsidP="00353431">
            <w:pPr>
              <w:pStyle w:val="NormalWeb"/>
              <w:spacing w:before="60" w:beforeAutospacing="0" w:after="60" w:afterAutospacing="0"/>
              <w:rPr>
                <w:rFonts w:ascii="Arial" w:hAnsi="Arial" w:cs="Arial"/>
                <w:b/>
                <w:bCs/>
                <w:sz w:val="16"/>
                <w:szCs w:val="16"/>
              </w:rPr>
            </w:pPr>
            <w:r w:rsidRPr="007C62F7">
              <w:rPr>
                <w:rFonts w:ascii="Arial" w:hAnsi="Arial" w:cs="Arial"/>
                <w:sz w:val="16"/>
                <w:szCs w:val="16"/>
              </w:rPr>
              <w:t>-</w:t>
            </w:r>
          </w:p>
        </w:tc>
      </w:tr>
      <w:tr w:rsidR="00353431" w:rsidRPr="001E42E8" w14:paraId="2B8C19EE" w14:textId="77777777" w:rsidTr="00353431">
        <w:trPr>
          <w:cantSplit/>
        </w:trPr>
        <w:tc>
          <w:tcPr>
            <w:tcW w:w="2797" w:type="dxa"/>
            <w:shd w:val="clear" w:color="auto" w:fill="auto"/>
            <w:tcMar>
              <w:left w:w="108" w:type="dxa"/>
              <w:right w:w="108" w:type="dxa"/>
            </w:tcMar>
          </w:tcPr>
          <w:p w14:paraId="67E865F5" w14:textId="736BC037" w:rsidR="00353431" w:rsidRPr="007C62F7" w:rsidRDefault="00353431" w:rsidP="00353431">
            <w:pPr>
              <w:pStyle w:val="NormalWeb"/>
              <w:spacing w:before="60" w:beforeAutospacing="0" w:after="60" w:afterAutospacing="0"/>
              <w:rPr>
                <w:rFonts w:ascii="Arial" w:hAnsi="Arial" w:cs="Arial"/>
                <w:b/>
                <w:bCs/>
                <w:sz w:val="16"/>
                <w:szCs w:val="16"/>
              </w:rPr>
            </w:pPr>
            <w:r w:rsidRPr="007C62F7">
              <w:rPr>
                <w:rFonts w:ascii="Arial" w:hAnsi="Arial" w:cs="Arial"/>
                <w:sz w:val="16"/>
                <w:szCs w:val="16"/>
              </w:rPr>
              <w:t>fileName</w:t>
            </w:r>
          </w:p>
        </w:tc>
        <w:tc>
          <w:tcPr>
            <w:tcW w:w="3402" w:type="dxa"/>
            <w:shd w:val="clear" w:color="auto" w:fill="auto"/>
            <w:tcMar>
              <w:left w:w="108" w:type="dxa"/>
              <w:right w:w="108" w:type="dxa"/>
            </w:tcMar>
          </w:tcPr>
          <w:p w14:paraId="599C5C37" w14:textId="0159DC67" w:rsidR="00353431" w:rsidRPr="007C62F7" w:rsidRDefault="00353431" w:rsidP="00353431">
            <w:pPr>
              <w:pStyle w:val="NormalWeb"/>
              <w:spacing w:before="60" w:beforeAutospacing="0" w:after="60" w:afterAutospacing="0"/>
              <w:rPr>
                <w:rFonts w:ascii="Arial" w:hAnsi="Arial" w:cs="Arial"/>
                <w:b/>
                <w:bCs/>
                <w:sz w:val="16"/>
                <w:szCs w:val="16"/>
              </w:rPr>
            </w:pPr>
            <w:r w:rsidRPr="00353431">
              <w:rPr>
                <w:rFonts w:ascii="Arial" w:hAnsi="Arial" w:cs="Arial"/>
                <w:sz w:val="16"/>
                <w:szCs w:val="16"/>
              </w:rPr>
              <w:t>The name for the Catalogue</w:t>
            </w:r>
          </w:p>
        </w:tc>
        <w:tc>
          <w:tcPr>
            <w:tcW w:w="708" w:type="dxa"/>
            <w:shd w:val="clear" w:color="auto" w:fill="auto"/>
            <w:tcMar>
              <w:left w:w="108" w:type="dxa"/>
              <w:right w:w="108" w:type="dxa"/>
            </w:tcMar>
          </w:tcPr>
          <w:p w14:paraId="5E8A9F9E" w14:textId="6F691DA7" w:rsidR="00353431" w:rsidRPr="007C62F7" w:rsidRDefault="00353431" w:rsidP="00353431">
            <w:pPr>
              <w:pStyle w:val="NormalWeb"/>
              <w:spacing w:before="60" w:beforeAutospacing="0" w:after="60" w:afterAutospacing="0"/>
              <w:jc w:val="center"/>
              <w:rPr>
                <w:rFonts w:ascii="Arial" w:hAnsi="Arial" w:cs="Arial"/>
                <w:b/>
                <w:bCs/>
                <w:sz w:val="16"/>
                <w:szCs w:val="16"/>
              </w:rPr>
            </w:pPr>
            <w:r w:rsidRPr="007C62F7">
              <w:rPr>
                <w:rFonts w:ascii="Arial" w:hAnsi="Arial" w:cs="Arial"/>
                <w:sz w:val="16"/>
                <w:szCs w:val="16"/>
              </w:rPr>
              <w:t>1</w:t>
            </w:r>
          </w:p>
        </w:tc>
        <w:tc>
          <w:tcPr>
            <w:tcW w:w="2984" w:type="dxa"/>
            <w:shd w:val="clear" w:color="auto" w:fill="auto"/>
            <w:tcMar>
              <w:top w:w="0" w:type="dxa"/>
              <w:left w:w="108" w:type="dxa"/>
              <w:bottom w:w="0" w:type="dxa"/>
              <w:right w:w="108" w:type="dxa"/>
            </w:tcMar>
          </w:tcPr>
          <w:p w14:paraId="071A50FC" w14:textId="2EA37F63" w:rsidR="00353431" w:rsidRPr="007C62F7" w:rsidRDefault="00353431" w:rsidP="00353431">
            <w:pPr>
              <w:pStyle w:val="NormalWeb"/>
              <w:spacing w:before="60" w:beforeAutospacing="0" w:after="60" w:afterAutospacing="0"/>
              <w:rPr>
                <w:rFonts w:ascii="Arial" w:hAnsi="Arial" w:cs="Arial"/>
                <w:b/>
                <w:bCs/>
                <w:sz w:val="16"/>
                <w:szCs w:val="16"/>
              </w:rPr>
            </w:pPr>
            <w:r>
              <w:rPr>
                <w:rFonts w:ascii="Arial" w:hAnsi="Arial" w:cs="Arial"/>
                <w:sz w:val="16"/>
                <w:szCs w:val="16"/>
              </w:rPr>
              <w:t>URI</w:t>
            </w:r>
          </w:p>
        </w:tc>
        <w:tc>
          <w:tcPr>
            <w:tcW w:w="4387" w:type="dxa"/>
            <w:shd w:val="clear" w:color="auto" w:fill="auto"/>
            <w:tcMar>
              <w:top w:w="0" w:type="dxa"/>
              <w:left w:w="108" w:type="dxa"/>
              <w:bottom w:w="0" w:type="dxa"/>
              <w:right w:w="108" w:type="dxa"/>
            </w:tcMar>
          </w:tcPr>
          <w:p w14:paraId="17A18C32" w14:textId="08D89F3F" w:rsidR="00353431" w:rsidRPr="00353431" w:rsidRDefault="00353431" w:rsidP="00353431">
            <w:pPr>
              <w:pStyle w:val="NormalWeb"/>
              <w:spacing w:before="60" w:beforeAutospacing="0" w:after="60" w:afterAutospacing="0"/>
              <w:rPr>
                <w:rFonts w:ascii="Arial" w:hAnsi="Arial" w:cs="Arial"/>
                <w:sz w:val="16"/>
                <w:szCs w:val="16"/>
              </w:rPr>
            </w:pPr>
            <w:r w:rsidRPr="00353431">
              <w:rPr>
                <w:rFonts w:ascii="Arial" w:hAnsi="Arial" w:cs="Arial"/>
                <w:sz w:val="16"/>
                <w:szCs w:val="16"/>
              </w:rPr>
              <w:t>See S-100 Part</w:t>
            </w:r>
            <w:r w:rsidR="002279B5">
              <w:rPr>
                <w:rFonts w:ascii="Arial" w:hAnsi="Arial" w:cs="Arial"/>
                <w:sz w:val="16"/>
                <w:szCs w:val="16"/>
              </w:rPr>
              <w:t xml:space="preserve"> </w:t>
            </w:r>
            <w:r w:rsidRPr="00353431">
              <w:rPr>
                <w:rFonts w:ascii="Arial" w:hAnsi="Arial" w:cs="Arial"/>
                <w:sz w:val="16"/>
                <w:szCs w:val="16"/>
              </w:rPr>
              <w:t>1, clause 1-4.6</w:t>
            </w:r>
          </w:p>
        </w:tc>
      </w:tr>
      <w:tr w:rsidR="00353431" w:rsidRPr="001E42E8" w14:paraId="1A22D212" w14:textId="77777777" w:rsidTr="00353431">
        <w:trPr>
          <w:cantSplit/>
        </w:trPr>
        <w:tc>
          <w:tcPr>
            <w:tcW w:w="2797" w:type="dxa"/>
            <w:shd w:val="clear" w:color="auto" w:fill="auto"/>
            <w:tcMar>
              <w:left w:w="108" w:type="dxa"/>
              <w:right w:w="108" w:type="dxa"/>
            </w:tcMar>
          </w:tcPr>
          <w:p w14:paraId="19F7FD3F" w14:textId="4CE7F15B" w:rsidR="00353431" w:rsidRPr="007C62F7" w:rsidRDefault="00353431" w:rsidP="00353431">
            <w:pPr>
              <w:pStyle w:val="NormalWeb"/>
              <w:spacing w:before="60" w:beforeAutospacing="0" w:after="60" w:afterAutospacing="0"/>
              <w:rPr>
                <w:rFonts w:ascii="Arial" w:hAnsi="Arial" w:cs="Arial"/>
                <w:sz w:val="16"/>
                <w:szCs w:val="16"/>
              </w:rPr>
            </w:pPr>
            <w:r w:rsidRPr="007C62F7">
              <w:rPr>
                <w:rFonts w:ascii="Arial" w:hAnsi="Arial" w:cs="Arial"/>
                <w:sz w:val="16"/>
                <w:szCs w:val="16"/>
              </w:rPr>
              <w:t>purpose</w:t>
            </w:r>
          </w:p>
        </w:tc>
        <w:tc>
          <w:tcPr>
            <w:tcW w:w="3402" w:type="dxa"/>
            <w:shd w:val="clear" w:color="auto" w:fill="auto"/>
            <w:tcMar>
              <w:left w:w="108" w:type="dxa"/>
              <w:right w:w="108" w:type="dxa"/>
            </w:tcMar>
          </w:tcPr>
          <w:p w14:paraId="59BB0D5C" w14:textId="515AD7C0" w:rsidR="00353431" w:rsidRPr="007C62F7" w:rsidRDefault="00353431" w:rsidP="00353431">
            <w:pPr>
              <w:pStyle w:val="NormalWeb"/>
              <w:spacing w:before="60" w:beforeAutospacing="0" w:after="60" w:afterAutospacing="0"/>
              <w:rPr>
                <w:rFonts w:ascii="Arial" w:hAnsi="Arial" w:cs="Arial"/>
                <w:sz w:val="16"/>
                <w:szCs w:val="16"/>
              </w:rPr>
            </w:pPr>
            <w:r w:rsidRPr="00353431">
              <w:rPr>
                <w:rFonts w:ascii="Arial" w:hAnsi="Arial" w:cs="Arial"/>
                <w:sz w:val="16"/>
                <w:szCs w:val="16"/>
              </w:rPr>
              <w:t>The purpose for which the Catalogue has been issued</w:t>
            </w:r>
          </w:p>
        </w:tc>
        <w:tc>
          <w:tcPr>
            <w:tcW w:w="708" w:type="dxa"/>
            <w:shd w:val="clear" w:color="auto" w:fill="auto"/>
            <w:tcMar>
              <w:left w:w="108" w:type="dxa"/>
              <w:right w:w="108" w:type="dxa"/>
            </w:tcMar>
          </w:tcPr>
          <w:p w14:paraId="77FC7A74" w14:textId="1EBA2DE3" w:rsidR="00353431" w:rsidRPr="007C62F7" w:rsidRDefault="00353431" w:rsidP="00353431">
            <w:pPr>
              <w:pStyle w:val="NormalWeb"/>
              <w:spacing w:before="60" w:beforeAutospacing="0" w:after="60" w:afterAutospacing="0"/>
              <w:jc w:val="center"/>
              <w:rPr>
                <w:rFonts w:ascii="Arial" w:hAnsi="Arial" w:cs="Arial"/>
                <w:b/>
                <w:bCs/>
                <w:sz w:val="16"/>
                <w:szCs w:val="16"/>
              </w:rPr>
            </w:pPr>
            <w:r w:rsidRPr="007C62F7">
              <w:rPr>
                <w:rFonts w:ascii="Arial" w:hAnsi="Arial" w:cs="Arial"/>
                <w:sz w:val="16"/>
                <w:szCs w:val="16"/>
              </w:rPr>
              <w:t>0..1</w:t>
            </w:r>
          </w:p>
        </w:tc>
        <w:tc>
          <w:tcPr>
            <w:tcW w:w="2984" w:type="dxa"/>
            <w:shd w:val="clear" w:color="auto" w:fill="auto"/>
            <w:tcMar>
              <w:top w:w="0" w:type="dxa"/>
              <w:left w:w="108" w:type="dxa"/>
              <w:bottom w:w="0" w:type="dxa"/>
              <w:right w:w="108" w:type="dxa"/>
            </w:tcMar>
          </w:tcPr>
          <w:p w14:paraId="2BF2B3E5" w14:textId="7F9F7365" w:rsidR="00353431" w:rsidRPr="007C62F7" w:rsidRDefault="00353431" w:rsidP="00353431">
            <w:pPr>
              <w:pStyle w:val="NormalWeb"/>
              <w:spacing w:before="60" w:beforeAutospacing="0" w:after="60" w:afterAutospacing="0"/>
              <w:rPr>
                <w:rFonts w:ascii="Arial" w:hAnsi="Arial" w:cs="Arial"/>
                <w:sz w:val="16"/>
                <w:szCs w:val="16"/>
              </w:rPr>
            </w:pPr>
            <w:r w:rsidRPr="007C62F7">
              <w:rPr>
                <w:rFonts w:ascii="Arial" w:hAnsi="Arial" w:cs="Arial"/>
                <w:sz w:val="16"/>
                <w:szCs w:val="16"/>
              </w:rPr>
              <w:t>S100_Purpose</w:t>
            </w:r>
          </w:p>
        </w:tc>
        <w:tc>
          <w:tcPr>
            <w:tcW w:w="4387" w:type="dxa"/>
            <w:shd w:val="clear" w:color="auto" w:fill="auto"/>
            <w:tcMar>
              <w:top w:w="0" w:type="dxa"/>
              <w:left w:w="108" w:type="dxa"/>
              <w:bottom w:w="0" w:type="dxa"/>
              <w:right w:w="108" w:type="dxa"/>
            </w:tcMar>
          </w:tcPr>
          <w:p w14:paraId="74D5177F" w14:textId="77777777" w:rsidR="00353431" w:rsidRPr="007C62F7" w:rsidRDefault="00353431" w:rsidP="00353431">
            <w:pPr>
              <w:spacing w:before="60" w:after="60" w:line="240" w:lineRule="auto"/>
              <w:jc w:val="left"/>
              <w:rPr>
                <w:rFonts w:cs="Arial"/>
                <w:sz w:val="16"/>
                <w:szCs w:val="16"/>
                <w:lang w:eastAsia="en-US"/>
              </w:rPr>
            </w:pPr>
            <w:r w:rsidRPr="007C62F7">
              <w:rPr>
                <w:rFonts w:cs="Arial"/>
                <w:sz w:val="16"/>
                <w:szCs w:val="16"/>
                <w:lang w:eastAsia="en-US"/>
              </w:rPr>
              <w:t>The values must be one of the following:</w:t>
            </w:r>
          </w:p>
          <w:p w14:paraId="2DF34AFD" w14:textId="473ACB3B" w:rsidR="00353431" w:rsidRPr="007C62F7" w:rsidRDefault="00353431" w:rsidP="00353431">
            <w:pPr>
              <w:spacing w:before="60" w:after="60" w:line="240" w:lineRule="auto"/>
              <w:jc w:val="left"/>
              <w:rPr>
                <w:rFonts w:cs="Arial"/>
                <w:sz w:val="16"/>
                <w:szCs w:val="16"/>
                <w:lang w:eastAsia="en-US"/>
              </w:rPr>
            </w:pPr>
            <w:r w:rsidRPr="007C62F7">
              <w:rPr>
                <w:rFonts w:cs="Arial"/>
                <w:sz w:val="16"/>
                <w:szCs w:val="16"/>
                <w:lang w:eastAsia="en-US"/>
              </w:rPr>
              <w:t>2</w:t>
            </w:r>
            <w:r>
              <w:rPr>
                <w:rFonts w:cs="Arial"/>
                <w:sz w:val="16"/>
                <w:szCs w:val="16"/>
                <w:lang w:eastAsia="en-US"/>
              </w:rPr>
              <w:t>.</w:t>
            </w:r>
            <w:r w:rsidRPr="007C62F7">
              <w:rPr>
                <w:rFonts w:cs="Arial"/>
                <w:sz w:val="16"/>
                <w:szCs w:val="16"/>
                <w:lang w:eastAsia="en-US"/>
              </w:rPr>
              <w:t xml:space="preserve">  new edition</w:t>
            </w:r>
          </w:p>
          <w:p w14:paraId="69909C75" w14:textId="359375AB" w:rsidR="00353431" w:rsidRPr="007C62F7" w:rsidRDefault="00353431" w:rsidP="00353431">
            <w:pPr>
              <w:snapToGrid w:val="0"/>
              <w:spacing w:before="60" w:after="60" w:line="240" w:lineRule="auto"/>
              <w:jc w:val="left"/>
              <w:rPr>
                <w:rFonts w:cs="Arial"/>
                <w:sz w:val="16"/>
                <w:szCs w:val="16"/>
              </w:rPr>
            </w:pPr>
            <w:r w:rsidRPr="007C62F7">
              <w:rPr>
                <w:rFonts w:cs="Arial"/>
                <w:sz w:val="16"/>
                <w:szCs w:val="16"/>
                <w:lang w:eastAsia="en-US"/>
              </w:rPr>
              <w:t>5</w:t>
            </w:r>
            <w:r>
              <w:rPr>
                <w:rFonts w:cs="Arial"/>
                <w:sz w:val="16"/>
                <w:szCs w:val="16"/>
                <w:lang w:eastAsia="en-US"/>
              </w:rPr>
              <w:t>.</w:t>
            </w:r>
            <w:r w:rsidRPr="007C62F7">
              <w:rPr>
                <w:rFonts w:cs="Arial"/>
                <w:sz w:val="16"/>
                <w:szCs w:val="16"/>
                <w:lang w:eastAsia="en-US"/>
              </w:rPr>
              <w:t xml:space="preserve">  cancellation</w:t>
            </w:r>
          </w:p>
          <w:p w14:paraId="18EC267F" w14:textId="6BCF1875" w:rsidR="00353431" w:rsidRPr="007C62F7" w:rsidRDefault="00353431" w:rsidP="00353431">
            <w:pPr>
              <w:pStyle w:val="NormalWeb"/>
              <w:spacing w:before="60" w:beforeAutospacing="0" w:after="60" w:afterAutospacing="0"/>
              <w:rPr>
                <w:rFonts w:ascii="Arial" w:hAnsi="Arial" w:cs="Arial"/>
                <w:b/>
                <w:bCs/>
                <w:sz w:val="16"/>
                <w:szCs w:val="16"/>
              </w:rPr>
            </w:pPr>
            <w:r w:rsidRPr="007C62F7">
              <w:rPr>
                <w:rFonts w:ascii="Arial" w:hAnsi="Arial" w:cs="Arial"/>
                <w:sz w:val="16"/>
                <w:szCs w:val="16"/>
              </w:rPr>
              <w:t>Default is new edition</w:t>
            </w:r>
          </w:p>
        </w:tc>
      </w:tr>
      <w:tr w:rsidR="00353431" w:rsidRPr="001E42E8" w14:paraId="4B626324" w14:textId="77777777" w:rsidTr="00353431">
        <w:trPr>
          <w:cantSplit/>
        </w:trPr>
        <w:tc>
          <w:tcPr>
            <w:tcW w:w="2797" w:type="dxa"/>
            <w:shd w:val="clear" w:color="auto" w:fill="auto"/>
            <w:tcMar>
              <w:left w:w="108" w:type="dxa"/>
              <w:right w:w="108" w:type="dxa"/>
            </w:tcMar>
          </w:tcPr>
          <w:p w14:paraId="428B81BA" w14:textId="4AB1C93E" w:rsidR="00353431" w:rsidRPr="007C62F7" w:rsidRDefault="00353431" w:rsidP="00353431">
            <w:pPr>
              <w:pStyle w:val="NormalWeb"/>
              <w:spacing w:before="60" w:beforeAutospacing="0" w:after="60" w:afterAutospacing="0"/>
              <w:rPr>
                <w:rFonts w:ascii="Arial" w:hAnsi="Arial" w:cs="Arial"/>
                <w:sz w:val="16"/>
                <w:szCs w:val="16"/>
              </w:rPr>
            </w:pPr>
            <w:r w:rsidRPr="007C62F7">
              <w:rPr>
                <w:rFonts w:ascii="Arial" w:hAnsi="Arial" w:cs="Arial"/>
                <w:sz w:val="16"/>
                <w:szCs w:val="16"/>
              </w:rPr>
              <w:t>editionNumber</w:t>
            </w:r>
          </w:p>
        </w:tc>
        <w:tc>
          <w:tcPr>
            <w:tcW w:w="3402" w:type="dxa"/>
            <w:shd w:val="clear" w:color="auto" w:fill="auto"/>
            <w:tcMar>
              <w:left w:w="108" w:type="dxa"/>
              <w:right w:w="108" w:type="dxa"/>
            </w:tcMar>
          </w:tcPr>
          <w:p w14:paraId="7CFCA58B" w14:textId="231AF702" w:rsidR="00353431" w:rsidRPr="007C62F7" w:rsidRDefault="00353431" w:rsidP="00353431">
            <w:pPr>
              <w:pStyle w:val="NormalWeb"/>
              <w:spacing w:before="60" w:beforeAutospacing="0" w:after="60" w:afterAutospacing="0"/>
              <w:rPr>
                <w:rFonts w:ascii="Arial" w:hAnsi="Arial" w:cs="Arial"/>
                <w:sz w:val="16"/>
                <w:szCs w:val="16"/>
              </w:rPr>
            </w:pPr>
            <w:r w:rsidRPr="00353431">
              <w:rPr>
                <w:rFonts w:ascii="Arial" w:hAnsi="Arial" w:cs="Arial"/>
                <w:sz w:val="16"/>
                <w:szCs w:val="16"/>
              </w:rPr>
              <w:t>The Edition number of the Catalogue</w:t>
            </w:r>
          </w:p>
        </w:tc>
        <w:tc>
          <w:tcPr>
            <w:tcW w:w="708" w:type="dxa"/>
            <w:shd w:val="clear" w:color="auto" w:fill="auto"/>
            <w:tcMar>
              <w:left w:w="108" w:type="dxa"/>
              <w:right w:w="108" w:type="dxa"/>
            </w:tcMar>
          </w:tcPr>
          <w:p w14:paraId="0367C8B3" w14:textId="677F25FE" w:rsidR="00353431" w:rsidRPr="007C62F7" w:rsidRDefault="00353431" w:rsidP="00353431">
            <w:pPr>
              <w:pStyle w:val="NormalWeb"/>
              <w:spacing w:before="60" w:beforeAutospacing="0" w:after="60" w:afterAutospacing="0"/>
              <w:jc w:val="center"/>
              <w:rPr>
                <w:rFonts w:ascii="Arial" w:hAnsi="Arial" w:cs="Arial"/>
                <w:b/>
                <w:bCs/>
                <w:sz w:val="16"/>
                <w:szCs w:val="16"/>
              </w:rPr>
            </w:pPr>
            <w:r w:rsidRPr="007C62F7">
              <w:rPr>
                <w:rFonts w:ascii="Arial" w:hAnsi="Arial" w:cs="Arial"/>
                <w:sz w:val="16"/>
                <w:szCs w:val="16"/>
              </w:rPr>
              <w:t>1</w:t>
            </w:r>
          </w:p>
        </w:tc>
        <w:tc>
          <w:tcPr>
            <w:tcW w:w="2984" w:type="dxa"/>
            <w:shd w:val="clear" w:color="auto" w:fill="auto"/>
            <w:tcMar>
              <w:top w:w="0" w:type="dxa"/>
              <w:left w:w="108" w:type="dxa"/>
              <w:bottom w:w="0" w:type="dxa"/>
              <w:right w:w="108" w:type="dxa"/>
            </w:tcMar>
          </w:tcPr>
          <w:p w14:paraId="3F8B309A" w14:textId="38E3D2BD" w:rsidR="00353431" w:rsidRPr="007C62F7" w:rsidRDefault="00353431" w:rsidP="00353431">
            <w:pPr>
              <w:pStyle w:val="NormalWeb"/>
              <w:spacing w:before="60" w:beforeAutospacing="0" w:after="60" w:afterAutospacing="0"/>
              <w:rPr>
                <w:rFonts w:ascii="Arial" w:hAnsi="Arial" w:cs="Arial"/>
                <w:sz w:val="16"/>
                <w:szCs w:val="16"/>
              </w:rPr>
            </w:pPr>
            <w:r w:rsidRPr="007C62F7">
              <w:rPr>
                <w:rFonts w:ascii="Arial" w:hAnsi="Arial" w:cs="Arial"/>
                <w:sz w:val="16"/>
                <w:szCs w:val="16"/>
              </w:rPr>
              <w:t>Integer</w:t>
            </w:r>
          </w:p>
        </w:tc>
        <w:tc>
          <w:tcPr>
            <w:tcW w:w="4387" w:type="dxa"/>
            <w:shd w:val="clear" w:color="auto" w:fill="auto"/>
            <w:tcMar>
              <w:top w:w="0" w:type="dxa"/>
              <w:left w:w="108" w:type="dxa"/>
              <w:bottom w:w="0" w:type="dxa"/>
              <w:right w:w="108" w:type="dxa"/>
            </w:tcMar>
          </w:tcPr>
          <w:p w14:paraId="31A8993C" w14:textId="77777777" w:rsidR="00353431" w:rsidRPr="007C62F7" w:rsidRDefault="00353431" w:rsidP="00353431">
            <w:pPr>
              <w:snapToGrid w:val="0"/>
              <w:spacing w:before="60" w:after="60" w:line="240" w:lineRule="auto"/>
              <w:jc w:val="left"/>
              <w:rPr>
                <w:rFonts w:cs="Arial"/>
                <w:sz w:val="16"/>
                <w:szCs w:val="16"/>
              </w:rPr>
            </w:pPr>
            <w:r w:rsidRPr="007C62F7">
              <w:rPr>
                <w:rFonts w:cs="Arial"/>
                <w:sz w:val="16"/>
                <w:szCs w:val="16"/>
              </w:rPr>
              <w:t>Initially set to 1 for a given productSpecification.number</w:t>
            </w:r>
          </w:p>
          <w:p w14:paraId="2C0B733B" w14:textId="238DADDD" w:rsidR="00353431" w:rsidRPr="007C62F7" w:rsidRDefault="00353431" w:rsidP="00353431">
            <w:pPr>
              <w:snapToGrid w:val="0"/>
              <w:spacing w:before="60" w:after="60" w:line="240" w:lineRule="auto"/>
              <w:jc w:val="left"/>
              <w:rPr>
                <w:rFonts w:cs="Arial"/>
                <w:sz w:val="16"/>
                <w:szCs w:val="16"/>
              </w:rPr>
            </w:pPr>
            <w:r w:rsidRPr="007C62F7">
              <w:rPr>
                <w:rFonts w:cs="Arial"/>
                <w:sz w:val="16"/>
                <w:szCs w:val="16"/>
              </w:rPr>
              <w:t xml:space="preserve">Increased by 1 for each subsequent </w:t>
            </w:r>
            <w:r>
              <w:rPr>
                <w:rFonts w:cs="Arial"/>
                <w:sz w:val="16"/>
                <w:szCs w:val="16"/>
              </w:rPr>
              <w:t>N</w:t>
            </w:r>
            <w:r w:rsidRPr="007C62F7">
              <w:rPr>
                <w:rFonts w:cs="Arial"/>
                <w:sz w:val="16"/>
                <w:szCs w:val="16"/>
              </w:rPr>
              <w:t>ew</w:t>
            </w:r>
            <w:r>
              <w:rPr>
                <w:rFonts w:cs="Arial"/>
                <w:sz w:val="16"/>
                <w:szCs w:val="16"/>
              </w:rPr>
              <w:t xml:space="preserve"> </w:t>
            </w:r>
            <w:r w:rsidRPr="007C62F7">
              <w:rPr>
                <w:rFonts w:cs="Arial"/>
                <w:sz w:val="16"/>
                <w:szCs w:val="16"/>
              </w:rPr>
              <w:t>Edition</w:t>
            </w:r>
          </w:p>
          <w:p w14:paraId="59D458EA" w14:textId="4E506F81" w:rsidR="00353431" w:rsidRPr="007C62F7" w:rsidRDefault="00353431" w:rsidP="00353431">
            <w:pPr>
              <w:pStyle w:val="NormalWeb"/>
              <w:spacing w:before="60" w:beforeAutospacing="0" w:after="60" w:afterAutospacing="0"/>
              <w:rPr>
                <w:rFonts w:ascii="Arial" w:hAnsi="Arial" w:cs="Arial"/>
                <w:b/>
                <w:bCs/>
                <w:sz w:val="16"/>
                <w:szCs w:val="16"/>
              </w:rPr>
            </w:pPr>
            <w:r w:rsidRPr="007C62F7">
              <w:rPr>
                <w:rFonts w:ascii="Arial" w:hAnsi="Arial" w:cs="Arial"/>
                <w:sz w:val="16"/>
                <w:szCs w:val="16"/>
              </w:rPr>
              <w:t>Uniquely identifies the version of the Catalogue</w:t>
            </w:r>
          </w:p>
        </w:tc>
      </w:tr>
      <w:tr w:rsidR="00353431" w:rsidRPr="001E42E8" w14:paraId="256DB4A2" w14:textId="77777777" w:rsidTr="00353431">
        <w:trPr>
          <w:cantSplit/>
        </w:trPr>
        <w:tc>
          <w:tcPr>
            <w:tcW w:w="2797" w:type="dxa"/>
            <w:shd w:val="clear" w:color="auto" w:fill="auto"/>
            <w:tcMar>
              <w:left w:w="108" w:type="dxa"/>
              <w:right w:w="108" w:type="dxa"/>
            </w:tcMar>
          </w:tcPr>
          <w:p w14:paraId="50ADAF3F" w14:textId="77777777" w:rsidR="00353431" w:rsidRPr="007C62F7" w:rsidRDefault="00353431" w:rsidP="00353431">
            <w:pPr>
              <w:pStyle w:val="NormalWeb"/>
              <w:spacing w:before="60" w:beforeAutospacing="0" w:after="60" w:afterAutospacing="0"/>
              <w:rPr>
                <w:rFonts w:ascii="Arial" w:hAnsi="Arial" w:cs="Arial"/>
                <w:b/>
                <w:bCs/>
                <w:sz w:val="16"/>
                <w:szCs w:val="16"/>
              </w:rPr>
            </w:pPr>
            <w:r w:rsidRPr="007C62F7">
              <w:rPr>
                <w:rFonts w:ascii="Arial" w:hAnsi="Arial" w:cs="Arial"/>
                <w:sz w:val="16"/>
                <w:szCs w:val="16"/>
              </w:rPr>
              <w:t>scope</w:t>
            </w:r>
          </w:p>
        </w:tc>
        <w:tc>
          <w:tcPr>
            <w:tcW w:w="3402" w:type="dxa"/>
            <w:shd w:val="clear" w:color="auto" w:fill="auto"/>
            <w:tcMar>
              <w:left w:w="108" w:type="dxa"/>
              <w:right w:w="108" w:type="dxa"/>
            </w:tcMar>
          </w:tcPr>
          <w:p w14:paraId="3228EF69" w14:textId="5C82D161" w:rsidR="00353431" w:rsidRPr="007C62F7" w:rsidRDefault="00353431" w:rsidP="00353431">
            <w:pPr>
              <w:pStyle w:val="NormalWeb"/>
              <w:spacing w:before="60" w:beforeAutospacing="0" w:after="60" w:afterAutospacing="0"/>
              <w:rPr>
                <w:rFonts w:ascii="Arial" w:hAnsi="Arial" w:cs="Arial"/>
                <w:b/>
                <w:bCs/>
                <w:sz w:val="16"/>
                <w:szCs w:val="16"/>
              </w:rPr>
            </w:pPr>
            <w:r w:rsidRPr="00353431">
              <w:rPr>
                <w:rFonts w:ascii="Arial" w:hAnsi="Arial" w:cs="Arial"/>
                <w:sz w:val="16"/>
                <w:szCs w:val="16"/>
              </w:rPr>
              <w:t>Subject domain of the Catalogue</w:t>
            </w:r>
          </w:p>
        </w:tc>
        <w:tc>
          <w:tcPr>
            <w:tcW w:w="708" w:type="dxa"/>
            <w:shd w:val="clear" w:color="auto" w:fill="auto"/>
            <w:tcMar>
              <w:left w:w="108" w:type="dxa"/>
              <w:right w:w="108" w:type="dxa"/>
            </w:tcMar>
          </w:tcPr>
          <w:p w14:paraId="67755BB8" w14:textId="21A76549" w:rsidR="00353431" w:rsidRPr="007C62F7" w:rsidRDefault="00353431" w:rsidP="00353431">
            <w:pPr>
              <w:pStyle w:val="NormalWeb"/>
              <w:spacing w:before="60" w:beforeAutospacing="0" w:after="60" w:afterAutospacing="0"/>
              <w:jc w:val="center"/>
              <w:rPr>
                <w:rFonts w:ascii="Arial" w:hAnsi="Arial" w:cs="Arial"/>
                <w:b/>
                <w:bCs/>
                <w:sz w:val="16"/>
                <w:szCs w:val="16"/>
              </w:rPr>
            </w:pPr>
            <w:r w:rsidRPr="007C62F7">
              <w:rPr>
                <w:rFonts w:ascii="Arial" w:hAnsi="Arial" w:cs="Arial"/>
                <w:sz w:val="16"/>
                <w:szCs w:val="16"/>
              </w:rPr>
              <w:t>1</w:t>
            </w:r>
          </w:p>
        </w:tc>
        <w:tc>
          <w:tcPr>
            <w:tcW w:w="2984" w:type="dxa"/>
            <w:shd w:val="clear" w:color="auto" w:fill="auto"/>
            <w:tcMar>
              <w:top w:w="0" w:type="dxa"/>
              <w:left w:w="108" w:type="dxa"/>
              <w:bottom w:w="0" w:type="dxa"/>
              <w:right w:w="108" w:type="dxa"/>
            </w:tcMar>
          </w:tcPr>
          <w:p w14:paraId="1C4C941D" w14:textId="77777777" w:rsidR="00353431" w:rsidRPr="007C62F7" w:rsidRDefault="00353431" w:rsidP="00353431">
            <w:pPr>
              <w:pStyle w:val="NormalWeb"/>
              <w:spacing w:before="60" w:beforeAutospacing="0" w:after="60" w:afterAutospacing="0"/>
              <w:rPr>
                <w:rFonts w:ascii="Arial" w:hAnsi="Arial" w:cs="Arial"/>
                <w:b/>
                <w:bCs/>
                <w:sz w:val="16"/>
                <w:szCs w:val="16"/>
              </w:rPr>
            </w:pPr>
            <w:r w:rsidRPr="007C62F7">
              <w:rPr>
                <w:rFonts w:ascii="Arial" w:hAnsi="Arial" w:cs="Arial"/>
                <w:sz w:val="16"/>
                <w:szCs w:val="16"/>
              </w:rPr>
              <w:t>S100_CatalogueScope</w:t>
            </w:r>
          </w:p>
        </w:tc>
        <w:tc>
          <w:tcPr>
            <w:tcW w:w="4387" w:type="dxa"/>
            <w:shd w:val="clear" w:color="auto" w:fill="auto"/>
            <w:tcMar>
              <w:top w:w="0" w:type="dxa"/>
              <w:left w:w="108" w:type="dxa"/>
              <w:bottom w:w="0" w:type="dxa"/>
              <w:right w:w="108" w:type="dxa"/>
            </w:tcMar>
          </w:tcPr>
          <w:p w14:paraId="40DAD016" w14:textId="77777777" w:rsidR="00353431" w:rsidRPr="007C62F7" w:rsidRDefault="00353431" w:rsidP="001D02B5">
            <w:pPr>
              <w:pStyle w:val="NormalWeb"/>
              <w:numPr>
                <w:ilvl w:val="0"/>
                <w:numId w:val="20"/>
              </w:numPr>
              <w:spacing w:before="60" w:beforeAutospacing="0" w:after="60" w:afterAutospacing="0"/>
              <w:rPr>
                <w:rFonts w:ascii="Arial" w:hAnsi="Arial" w:cs="Arial"/>
                <w:b/>
                <w:bCs/>
                <w:sz w:val="16"/>
                <w:szCs w:val="16"/>
              </w:rPr>
            </w:pPr>
          </w:p>
        </w:tc>
      </w:tr>
      <w:tr w:rsidR="00353431" w:rsidRPr="001E42E8" w14:paraId="7CF027C6" w14:textId="77777777" w:rsidTr="00353431">
        <w:trPr>
          <w:cantSplit/>
        </w:trPr>
        <w:tc>
          <w:tcPr>
            <w:tcW w:w="2797" w:type="dxa"/>
            <w:shd w:val="clear" w:color="auto" w:fill="auto"/>
            <w:tcMar>
              <w:left w:w="108" w:type="dxa"/>
              <w:right w:w="108" w:type="dxa"/>
            </w:tcMar>
          </w:tcPr>
          <w:p w14:paraId="7CB7801E" w14:textId="77777777" w:rsidR="00353431" w:rsidRPr="007C62F7" w:rsidRDefault="00353431" w:rsidP="00353431">
            <w:pPr>
              <w:pStyle w:val="NormalWeb"/>
              <w:spacing w:before="60" w:beforeAutospacing="0" w:after="60" w:afterAutospacing="0"/>
              <w:ind w:right="72"/>
              <w:rPr>
                <w:rFonts w:ascii="Arial" w:hAnsi="Arial" w:cs="Arial"/>
                <w:b/>
                <w:bCs/>
                <w:sz w:val="16"/>
                <w:szCs w:val="16"/>
              </w:rPr>
            </w:pPr>
            <w:r w:rsidRPr="007C62F7">
              <w:rPr>
                <w:rFonts w:ascii="Arial" w:hAnsi="Arial" w:cs="Arial"/>
                <w:sz w:val="16"/>
                <w:szCs w:val="16"/>
              </w:rPr>
              <w:t>versionNumber</w:t>
            </w:r>
          </w:p>
        </w:tc>
        <w:tc>
          <w:tcPr>
            <w:tcW w:w="3402" w:type="dxa"/>
            <w:shd w:val="clear" w:color="auto" w:fill="auto"/>
            <w:tcMar>
              <w:left w:w="108" w:type="dxa"/>
              <w:right w:w="108" w:type="dxa"/>
            </w:tcMar>
          </w:tcPr>
          <w:p w14:paraId="26BAF3DD" w14:textId="2DE55C57" w:rsidR="00353431" w:rsidRPr="007C62F7" w:rsidRDefault="00353431" w:rsidP="00353431">
            <w:pPr>
              <w:pStyle w:val="NormalWeb"/>
              <w:spacing w:before="60" w:beforeAutospacing="0" w:after="60" w:afterAutospacing="0"/>
              <w:rPr>
                <w:rFonts w:ascii="Arial" w:hAnsi="Arial" w:cs="Arial"/>
                <w:b/>
                <w:bCs/>
                <w:sz w:val="16"/>
                <w:szCs w:val="16"/>
              </w:rPr>
            </w:pPr>
            <w:r w:rsidRPr="00353431">
              <w:rPr>
                <w:rFonts w:ascii="Arial" w:hAnsi="Arial" w:cs="Arial"/>
                <w:sz w:val="16"/>
                <w:szCs w:val="16"/>
              </w:rPr>
              <w:t>The version identifier of the Catalogue</w:t>
            </w:r>
          </w:p>
        </w:tc>
        <w:tc>
          <w:tcPr>
            <w:tcW w:w="708" w:type="dxa"/>
            <w:shd w:val="clear" w:color="auto" w:fill="auto"/>
            <w:tcMar>
              <w:left w:w="108" w:type="dxa"/>
              <w:right w:w="108" w:type="dxa"/>
            </w:tcMar>
          </w:tcPr>
          <w:p w14:paraId="6D2A2D97" w14:textId="53143FA2" w:rsidR="00353431" w:rsidRPr="007C62F7" w:rsidRDefault="00353431" w:rsidP="00353431">
            <w:pPr>
              <w:pStyle w:val="NormalWeb"/>
              <w:spacing w:before="60" w:beforeAutospacing="0" w:after="60" w:afterAutospacing="0"/>
              <w:jc w:val="center"/>
              <w:rPr>
                <w:rFonts w:ascii="Arial" w:hAnsi="Arial" w:cs="Arial"/>
                <w:b/>
                <w:bCs/>
                <w:sz w:val="16"/>
                <w:szCs w:val="16"/>
              </w:rPr>
            </w:pPr>
            <w:r w:rsidRPr="007C62F7">
              <w:rPr>
                <w:rFonts w:ascii="Arial" w:hAnsi="Arial" w:cs="Arial"/>
                <w:sz w:val="16"/>
                <w:szCs w:val="16"/>
              </w:rPr>
              <w:t>1</w:t>
            </w:r>
          </w:p>
        </w:tc>
        <w:tc>
          <w:tcPr>
            <w:tcW w:w="2984" w:type="dxa"/>
            <w:shd w:val="clear" w:color="auto" w:fill="auto"/>
            <w:tcMar>
              <w:top w:w="0" w:type="dxa"/>
              <w:left w:w="108" w:type="dxa"/>
              <w:bottom w:w="0" w:type="dxa"/>
              <w:right w:w="108" w:type="dxa"/>
            </w:tcMar>
          </w:tcPr>
          <w:p w14:paraId="0623DE90" w14:textId="77777777" w:rsidR="00353431" w:rsidRPr="007C62F7" w:rsidRDefault="00353431" w:rsidP="00353431">
            <w:pPr>
              <w:pStyle w:val="NormalWeb"/>
              <w:spacing w:before="60" w:beforeAutospacing="0" w:after="60" w:afterAutospacing="0"/>
              <w:rPr>
                <w:rFonts w:ascii="Arial" w:hAnsi="Arial" w:cs="Arial"/>
                <w:b/>
                <w:bCs/>
                <w:sz w:val="16"/>
                <w:szCs w:val="16"/>
              </w:rPr>
            </w:pPr>
            <w:r w:rsidRPr="007C62F7">
              <w:rPr>
                <w:rFonts w:ascii="Arial" w:hAnsi="Arial" w:cs="Arial"/>
                <w:sz w:val="16"/>
                <w:szCs w:val="16"/>
              </w:rPr>
              <w:t>CharacterString</w:t>
            </w:r>
          </w:p>
        </w:tc>
        <w:tc>
          <w:tcPr>
            <w:tcW w:w="4387" w:type="dxa"/>
            <w:shd w:val="clear" w:color="auto" w:fill="auto"/>
            <w:tcMar>
              <w:top w:w="0" w:type="dxa"/>
              <w:left w:w="108" w:type="dxa"/>
              <w:bottom w:w="0" w:type="dxa"/>
              <w:right w:w="108" w:type="dxa"/>
            </w:tcMar>
          </w:tcPr>
          <w:p w14:paraId="291DF296" w14:textId="1DE510B0" w:rsidR="00353431" w:rsidRPr="007C62F7" w:rsidRDefault="00353431" w:rsidP="00353431">
            <w:pPr>
              <w:spacing w:before="60" w:after="60" w:line="240" w:lineRule="auto"/>
              <w:jc w:val="left"/>
              <w:rPr>
                <w:rFonts w:cs="Arial"/>
                <w:b/>
                <w:bCs/>
                <w:sz w:val="16"/>
                <w:szCs w:val="16"/>
                <w:lang w:eastAsia="en-US"/>
              </w:rPr>
            </w:pPr>
            <w:r>
              <w:rPr>
                <w:sz w:val="16"/>
                <w:szCs w:val="16"/>
              </w:rPr>
              <w:t>Human readable version identifier</w:t>
            </w:r>
          </w:p>
        </w:tc>
      </w:tr>
      <w:tr w:rsidR="00353431" w:rsidRPr="001E42E8" w14:paraId="7F54F74A" w14:textId="77777777" w:rsidTr="00353431">
        <w:trPr>
          <w:cantSplit/>
        </w:trPr>
        <w:tc>
          <w:tcPr>
            <w:tcW w:w="2797" w:type="dxa"/>
            <w:shd w:val="clear" w:color="auto" w:fill="auto"/>
            <w:tcMar>
              <w:left w:w="108" w:type="dxa"/>
              <w:right w:w="108" w:type="dxa"/>
            </w:tcMar>
          </w:tcPr>
          <w:p w14:paraId="2432DB7B" w14:textId="77777777" w:rsidR="00353431" w:rsidRPr="007C62F7" w:rsidRDefault="00353431" w:rsidP="00353431">
            <w:pPr>
              <w:pStyle w:val="NormalWeb"/>
              <w:spacing w:before="60" w:beforeAutospacing="0" w:after="60" w:afterAutospacing="0"/>
              <w:rPr>
                <w:rFonts w:ascii="Arial" w:hAnsi="Arial" w:cs="Arial"/>
                <w:b/>
                <w:bCs/>
                <w:sz w:val="16"/>
                <w:szCs w:val="16"/>
              </w:rPr>
            </w:pPr>
            <w:r w:rsidRPr="007C62F7">
              <w:rPr>
                <w:rFonts w:ascii="Arial" w:hAnsi="Arial" w:cs="Arial"/>
                <w:sz w:val="16"/>
                <w:szCs w:val="16"/>
              </w:rPr>
              <w:t>issueDate</w:t>
            </w:r>
          </w:p>
        </w:tc>
        <w:tc>
          <w:tcPr>
            <w:tcW w:w="3402" w:type="dxa"/>
            <w:shd w:val="clear" w:color="auto" w:fill="auto"/>
            <w:tcMar>
              <w:left w:w="108" w:type="dxa"/>
              <w:right w:w="108" w:type="dxa"/>
            </w:tcMar>
          </w:tcPr>
          <w:p w14:paraId="4E1ABD99" w14:textId="4ADA1560" w:rsidR="00353431" w:rsidRPr="007C62F7" w:rsidRDefault="00353431" w:rsidP="00353431">
            <w:pPr>
              <w:pStyle w:val="NormalWeb"/>
              <w:spacing w:before="60" w:beforeAutospacing="0" w:after="60" w:afterAutospacing="0"/>
              <w:rPr>
                <w:rFonts w:ascii="Arial" w:hAnsi="Arial" w:cs="Arial"/>
                <w:b/>
                <w:bCs/>
                <w:sz w:val="16"/>
                <w:szCs w:val="16"/>
              </w:rPr>
            </w:pPr>
            <w:r w:rsidRPr="00353431">
              <w:rPr>
                <w:rFonts w:ascii="Arial" w:hAnsi="Arial" w:cs="Arial"/>
                <w:sz w:val="16"/>
                <w:szCs w:val="16"/>
              </w:rPr>
              <w:t>The issue date of the Catalogue</w:t>
            </w:r>
          </w:p>
        </w:tc>
        <w:tc>
          <w:tcPr>
            <w:tcW w:w="708" w:type="dxa"/>
            <w:shd w:val="clear" w:color="auto" w:fill="auto"/>
            <w:tcMar>
              <w:left w:w="108" w:type="dxa"/>
              <w:right w:w="108" w:type="dxa"/>
            </w:tcMar>
          </w:tcPr>
          <w:p w14:paraId="72E86E18" w14:textId="2B72D074" w:rsidR="00353431" w:rsidRPr="007C62F7" w:rsidRDefault="00353431" w:rsidP="00353431">
            <w:pPr>
              <w:pStyle w:val="NormalWeb"/>
              <w:spacing w:before="60" w:beforeAutospacing="0" w:after="60" w:afterAutospacing="0"/>
              <w:jc w:val="center"/>
              <w:rPr>
                <w:rFonts w:ascii="Arial" w:hAnsi="Arial" w:cs="Arial"/>
                <w:b/>
                <w:bCs/>
                <w:sz w:val="16"/>
                <w:szCs w:val="16"/>
              </w:rPr>
            </w:pPr>
            <w:r w:rsidRPr="007C62F7">
              <w:rPr>
                <w:rFonts w:ascii="Arial" w:hAnsi="Arial" w:cs="Arial"/>
                <w:sz w:val="16"/>
                <w:szCs w:val="16"/>
              </w:rPr>
              <w:t>1</w:t>
            </w:r>
          </w:p>
        </w:tc>
        <w:tc>
          <w:tcPr>
            <w:tcW w:w="2984" w:type="dxa"/>
            <w:shd w:val="clear" w:color="auto" w:fill="auto"/>
            <w:tcMar>
              <w:top w:w="0" w:type="dxa"/>
              <w:left w:w="108" w:type="dxa"/>
              <w:bottom w:w="0" w:type="dxa"/>
              <w:right w:w="108" w:type="dxa"/>
            </w:tcMar>
          </w:tcPr>
          <w:p w14:paraId="59D494EA" w14:textId="77777777" w:rsidR="00353431" w:rsidRPr="007C62F7" w:rsidRDefault="00353431" w:rsidP="00353431">
            <w:pPr>
              <w:pStyle w:val="NormalWeb"/>
              <w:spacing w:before="60" w:beforeAutospacing="0" w:after="60" w:afterAutospacing="0"/>
              <w:rPr>
                <w:rFonts w:ascii="Arial" w:hAnsi="Arial" w:cs="Arial"/>
                <w:b/>
                <w:bCs/>
                <w:sz w:val="16"/>
                <w:szCs w:val="16"/>
              </w:rPr>
            </w:pPr>
            <w:r w:rsidRPr="007C62F7">
              <w:rPr>
                <w:rFonts w:ascii="Arial" w:hAnsi="Arial" w:cs="Arial"/>
                <w:sz w:val="16"/>
                <w:szCs w:val="16"/>
              </w:rPr>
              <w:t>Date</w:t>
            </w:r>
          </w:p>
        </w:tc>
        <w:tc>
          <w:tcPr>
            <w:tcW w:w="4387" w:type="dxa"/>
            <w:shd w:val="clear" w:color="auto" w:fill="auto"/>
            <w:tcMar>
              <w:top w:w="0" w:type="dxa"/>
              <w:left w:w="108" w:type="dxa"/>
              <w:bottom w:w="0" w:type="dxa"/>
              <w:right w:w="108" w:type="dxa"/>
            </w:tcMar>
          </w:tcPr>
          <w:p w14:paraId="4B61BB22" w14:textId="77777777" w:rsidR="00353431" w:rsidRPr="007C62F7" w:rsidRDefault="00353431" w:rsidP="00353431">
            <w:pPr>
              <w:pStyle w:val="NormalWeb"/>
              <w:spacing w:before="60" w:beforeAutospacing="0" w:after="60" w:afterAutospacing="0"/>
              <w:rPr>
                <w:rFonts w:ascii="Arial" w:hAnsi="Arial" w:cs="Arial"/>
                <w:b/>
                <w:bCs/>
                <w:sz w:val="16"/>
                <w:szCs w:val="16"/>
              </w:rPr>
            </w:pPr>
          </w:p>
        </w:tc>
      </w:tr>
      <w:tr w:rsidR="00353431" w:rsidRPr="001E42E8" w14:paraId="7B606B2A" w14:textId="77777777" w:rsidTr="00353431">
        <w:trPr>
          <w:cantSplit/>
        </w:trPr>
        <w:tc>
          <w:tcPr>
            <w:tcW w:w="2797" w:type="dxa"/>
            <w:shd w:val="clear" w:color="auto" w:fill="auto"/>
            <w:tcMar>
              <w:left w:w="108" w:type="dxa"/>
              <w:right w:w="108" w:type="dxa"/>
            </w:tcMar>
          </w:tcPr>
          <w:p w14:paraId="799FE051" w14:textId="77777777" w:rsidR="00353431" w:rsidRPr="007C62F7" w:rsidRDefault="00353431" w:rsidP="00353431">
            <w:pPr>
              <w:pStyle w:val="NormalWeb"/>
              <w:spacing w:before="60" w:beforeAutospacing="0" w:after="60" w:afterAutospacing="0"/>
              <w:rPr>
                <w:rFonts w:ascii="Arial" w:hAnsi="Arial" w:cs="Arial"/>
                <w:b/>
                <w:bCs/>
                <w:sz w:val="16"/>
                <w:szCs w:val="16"/>
              </w:rPr>
            </w:pPr>
            <w:r w:rsidRPr="007C62F7">
              <w:rPr>
                <w:rFonts w:ascii="Arial" w:hAnsi="Arial" w:cs="Arial"/>
                <w:sz w:val="16"/>
                <w:szCs w:val="16"/>
              </w:rPr>
              <w:t>productSpecification</w:t>
            </w:r>
          </w:p>
        </w:tc>
        <w:tc>
          <w:tcPr>
            <w:tcW w:w="3402" w:type="dxa"/>
            <w:shd w:val="clear" w:color="auto" w:fill="auto"/>
            <w:tcMar>
              <w:left w:w="108" w:type="dxa"/>
              <w:right w:w="108" w:type="dxa"/>
            </w:tcMar>
          </w:tcPr>
          <w:p w14:paraId="056D8F2C" w14:textId="6EB3BE0A" w:rsidR="00353431" w:rsidRPr="007C62F7" w:rsidRDefault="00353431" w:rsidP="00353431">
            <w:pPr>
              <w:pStyle w:val="NormalWeb"/>
              <w:spacing w:before="60" w:beforeAutospacing="0" w:after="60" w:afterAutospacing="0"/>
              <w:rPr>
                <w:rFonts w:ascii="Arial" w:hAnsi="Arial" w:cs="Arial"/>
                <w:b/>
                <w:bCs/>
                <w:sz w:val="16"/>
                <w:szCs w:val="16"/>
              </w:rPr>
            </w:pPr>
            <w:r w:rsidRPr="00353431">
              <w:rPr>
                <w:rFonts w:ascii="Arial" w:hAnsi="Arial" w:cs="Arial"/>
                <w:sz w:val="16"/>
                <w:szCs w:val="16"/>
              </w:rPr>
              <w:t>The Product Specification used to create this file</w:t>
            </w:r>
          </w:p>
        </w:tc>
        <w:tc>
          <w:tcPr>
            <w:tcW w:w="708" w:type="dxa"/>
            <w:shd w:val="clear" w:color="auto" w:fill="auto"/>
            <w:tcMar>
              <w:left w:w="108" w:type="dxa"/>
              <w:right w:w="108" w:type="dxa"/>
            </w:tcMar>
          </w:tcPr>
          <w:p w14:paraId="571A3551" w14:textId="008E85EA" w:rsidR="00353431" w:rsidRPr="007C62F7" w:rsidRDefault="00353431" w:rsidP="00353431">
            <w:pPr>
              <w:pStyle w:val="NormalWeb"/>
              <w:spacing w:before="60" w:beforeAutospacing="0" w:after="60" w:afterAutospacing="0"/>
              <w:jc w:val="center"/>
              <w:rPr>
                <w:rFonts w:ascii="Arial" w:hAnsi="Arial" w:cs="Arial"/>
                <w:b/>
                <w:bCs/>
                <w:sz w:val="16"/>
                <w:szCs w:val="16"/>
              </w:rPr>
            </w:pPr>
            <w:r w:rsidRPr="007C62F7">
              <w:rPr>
                <w:rFonts w:ascii="Arial" w:hAnsi="Arial" w:cs="Arial"/>
                <w:sz w:val="16"/>
                <w:szCs w:val="16"/>
              </w:rPr>
              <w:t>1</w:t>
            </w:r>
          </w:p>
        </w:tc>
        <w:tc>
          <w:tcPr>
            <w:tcW w:w="2984" w:type="dxa"/>
            <w:shd w:val="clear" w:color="auto" w:fill="auto"/>
            <w:tcMar>
              <w:top w:w="0" w:type="dxa"/>
              <w:left w:w="108" w:type="dxa"/>
              <w:bottom w:w="0" w:type="dxa"/>
              <w:right w:w="108" w:type="dxa"/>
            </w:tcMar>
          </w:tcPr>
          <w:p w14:paraId="237C5652" w14:textId="77777777" w:rsidR="00353431" w:rsidRPr="007C62F7" w:rsidRDefault="00353431" w:rsidP="00353431">
            <w:pPr>
              <w:pStyle w:val="NormalWeb"/>
              <w:spacing w:before="60" w:beforeAutospacing="0" w:after="60" w:afterAutospacing="0"/>
              <w:rPr>
                <w:rFonts w:ascii="Arial" w:hAnsi="Arial" w:cs="Arial"/>
                <w:b/>
                <w:bCs/>
                <w:sz w:val="16"/>
                <w:szCs w:val="16"/>
              </w:rPr>
            </w:pPr>
            <w:r w:rsidRPr="007C62F7">
              <w:rPr>
                <w:rFonts w:ascii="Arial" w:hAnsi="Arial" w:cs="Arial"/>
                <w:sz w:val="16"/>
                <w:szCs w:val="16"/>
              </w:rPr>
              <w:t>S100_ProductSpecification</w:t>
            </w:r>
          </w:p>
        </w:tc>
        <w:tc>
          <w:tcPr>
            <w:tcW w:w="4387" w:type="dxa"/>
            <w:shd w:val="clear" w:color="auto" w:fill="auto"/>
            <w:tcMar>
              <w:top w:w="0" w:type="dxa"/>
              <w:left w:w="108" w:type="dxa"/>
              <w:bottom w:w="0" w:type="dxa"/>
              <w:right w:w="108" w:type="dxa"/>
            </w:tcMar>
          </w:tcPr>
          <w:p w14:paraId="74083EDC" w14:textId="77777777" w:rsidR="00353431" w:rsidRPr="007C62F7" w:rsidRDefault="00353431" w:rsidP="00353431">
            <w:pPr>
              <w:pStyle w:val="NormalWeb"/>
              <w:spacing w:before="60" w:beforeAutospacing="0" w:after="60" w:afterAutospacing="0"/>
              <w:rPr>
                <w:rFonts w:ascii="Arial" w:hAnsi="Arial" w:cs="Arial"/>
                <w:b/>
                <w:bCs/>
                <w:sz w:val="16"/>
                <w:szCs w:val="16"/>
              </w:rPr>
            </w:pPr>
          </w:p>
        </w:tc>
      </w:tr>
      <w:tr w:rsidR="00353431" w:rsidRPr="001E42E8" w14:paraId="1944CF7A" w14:textId="77777777" w:rsidTr="00353431">
        <w:trPr>
          <w:cantSplit/>
        </w:trPr>
        <w:tc>
          <w:tcPr>
            <w:tcW w:w="2797" w:type="dxa"/>
            <w:shd w:val="clear" w:color="auto" w:fill="auto"/>
            <w:tcMar>
              <w:left w:w="108" w:type="dxa"/>
              <w:right w:w="108" w:type="dxa"/>
            </w:tcMar>
          </w:tcPr>
          <w:p w14:paraId="3CFC242B" w14:textId="77777777" w:rsidR="00353431" w:rsidRPr="007C62F7" w:rsidRDefault="00353431" w:rsidP="00353431">
            <w:pPr>
              <w:pStyle w:val="NormalWeb"/>
              <w:spacing w:before="60" w:beforeAutospacing="0" w:after="60" w:afterAutospacing="0"/>
              <w:rPr>
                <w:rFonts w:ascii="Arial" w:hAnsi="Arial" w:cs="Arial"/>
                <w:b/>
                <w:bCs/>
                <w:sz w:val="16"/>
                <w:szCs w:val="16"/>
              </w:rPr>
            </w:pPr>
            <w:r w:rsidRPr="007C62F7">
              <w:rPr>
                <w:rFonts w:ascii="Arial" w:hAnsi="Arial" w:cs="Arial"/>
                <w:sz w:val="16"/>
                <w:szCs w:val="16"/>
              </w:rPr>
              <w:t>digitalSignatureReference</w:t>
            </w:r>
          </w:p>
        </w:tc>
        <w:tc>
          <w:tcPr>
            <w:tcW w:w="3402" w:type="dxa"/>
            <w:shd w:val="clear" w:color="auto" w:fill="auto"/>
            <w:tcMar>
              <w:left w:w="108" w:type="dxa"/>
              <w:right w:w="108" w:type="dxa"/>
            </w:tcMar>
          </w:tcPr>
          <w:p w14:paraId="30044D7B" w14:textId="76B41448" w:rsidR="00353431" w:rsidRPr="007C62F7" w:rsidRDefault="00353431" w:rsidP="00353431">
            <w:pPr>
              <w:pStyle w:val="NormalWeb"/>
              <w:spacing w:before="60" w:beforeAutospacing="0" w:after="60" w:afterAutospacing="0"/>
              <w:rPr>
                <w:rFonts w:ascii="Arial" w:hAnsi="Arial" w:cs="Arial"/>
                <w:b/>
                <w:bCs/>
                <w:sz w:val="16"/>
                <w:szCs w:val="16"/>
              </w:rPr>
            </w:pPr>
            <w:r w:rsidRPr="00353431">
              <w:rPr>
                <w:rFonts w:ascii="Arial" w:hAnsi="Arial" w:cs="Arial"/>
                <w:sz w:val="16"/>
                <w:szCs w:val="16"/>
              </w:rPr>
              <w:t>Specifies the algorithm used to compute digitalSignatureValue</w:t>
            </w:r>
          </w:p>
        </w:tc>
        <w:tc>
          <w:tcPr>
            <w:tcW w:w="708" w:type="dxa"/>
            <w:shd w:val="clear" w:color="auto" w:fill="auto"/>
            <w:tcMar>
              <w:left w:w="108" w:type="dxa"/>
              <w:right w:w="108" w:type="dxa"/>
            </w:tcMar>
          </w:tcPr>
          <w:p w14:paraId="301D2294" w14:textId="2B7D10D5" w:rsidR="00353431" w:rsidRPr="007C62F7" w:rsidRDefault="00353431" w:rsidP="00353431">
            <w:pPr>
              <w:pStyle w:val="NormalWeb"/>
              <w:spacing w:before="60" w:beforeAutospacing="0" w:after="60" w:afterAutospacing="0"/>
              <w:jc w:val="center"/>
              <w:rPr>
                <w:rFonts w:ascii="Arial" w:hAnsi="Arial" w:cs="Arial"/>
                <w:b/>
                <w:bCs/>
                <w:sz w:val="16"/>
                <w:szCs w:val="16"/>
              </w:rPr>
            </w:pPr>
            <w:r w:rsidRPr="007C62F7">
              <w:rPr>
                <w:rFonts w:ascii="Arial" w:hAnsi="Arial" w:cs="Arial"/>
                <w:sz w:val="16"/>
                <w:szCs w:val="16"/>
              </w:rPr>
              <w:t>1</w:t>
            </w:r>
          </w:p>
        </w:tc>
        <w:tc>
          <w:tcPr>
            <w:tcW w:w="2984" w:type="dxa"/>
            <w:shd w:val="clear" w:color="auto" w:fill="auto"/>
            <w:tcMar>
              <w:top w:w="0" w:type="dxa"/>
              <w:left w:w="108" w:type="dxa"/>
              <w:bottom w:w="0" w:type="dxa"/>
              <w:right w:w="108" w:type="dxa"/>
            </w:tcMar>
          </w:tcPr>
          <w:p w14:paraId="68C458C3" w14:textId="67D0E35A" w:rsidR="00353431" w:rsidRPr="007C62F7" w:rsidRDefault="00353431" w:rsidP="00353431">
            <w:pPr>
              <w:pStyle w:val="NormalWeb"/>
              <w:spacing w:before="60" w:beforeAutospacing="0" w:after="60" w:afterAutospacing="0"/>
              <w:rPr>
                <w:rFonts w:ascii="Arial" w:hAnsi="Arial" w:cs="Arial"/>
                <w:b/>
                <w:bCs/>
                <w:sz w:val="16"/>
                <w:szCs w:val="16"/>
              </w:rPr>
            </w:pPr>
            <w:r w:rsidRPr="007C62F7">
              <w:rPr>
                <w:rFonts w:ascii="Arial" w:hAnsi="Arial" w:cs="Arial"/>
                <w:sz w:val="16"/>
                <w:szCs w:val="16"/>
              </w:rPr>
              <w:t>S100_</w:t>
            </w:r>
            <w:r w:rsidR="00E21EBB">
              <w:rPr>
                <w:rFonts w:ascii="Arial" w:hAnsi="Arial" w:cs="Arial"/>
                <w:sz w:val="16"/>
                <w:szCs w:val="16"/>
              </w:rPr>
              <w:t>SE_</w:t>
            </w:r>
            <w:r w:rsidRPr="007C62F7">
              <w:rPr>
                <w:rFonts w:ascii="Arial" w:hAnsi="Arial" w:cs="Arial"/>
                <w:sz w:val="16"/>
                <w:szCs w:val="16"/>
              </w:rPr>
              <w:t>DigitalSignatureReference (see Part 15)</w:t>
            </w:r>
          </w:p>
        </w:tc>
        <w:tc>
          <w:tcPr>
            <w:tcW w:w="4387" w:type="dxa"/>
            <w:shd w:val="clear" w:color="auto" w:fill="auto"/>
            <w:tcMar>
              <w:top w:w="0" w:type="dxa"/>
              <w:left w:w="108" w:type="dxa"/>
              <w:bottom w:w="0" w:type="dxa"/>
              <w:right w:w="108" w:type="dxa"/>
            </w:tcMar>
          </w:tcPr>
          <w:p w14:paraId="4F8E183E" w14:textId="5A3C22E7" w:rsidR="00353431" w:rsidRPr="007C62F7" w:rsidRDefault="00353431" w:rsidP="00353431">
            <w:pPr>
              <w:pStyle w:val="NormalWeb"/>
              <w:spacing w:before="60" w:beforeAutospacing="0" w:after="60" w:afterAutospacing="0"/>
              <w:rPr>
                <w:rFonts w:ascii="Arial" w:hAnsi="Arial" w:cs="Arial"/>
                <w:b/>
                <w:bCs/>
                <w:sz w:val="16"/>
                <w:szCs w:val="16"/>
              </w:rPr>
            </w:pPr>
            <w:r w:rsidRPr="007C62F7">
              <w:rPr>
                <w:rFonts w:ascii="Arial" w:hAnsi="Arial" w:cs="Arial"/>
                <w:sz w:val="16"/>
                <w:szCs w:val="16"/>
              </w:rPr>
              <w:t>Reference to the appropriate digital signature algorithm</w:t>
            </w:r>
          </w:p>
        </w:tc>
      </w:tr>
      <w:tr w:rsidR="00353431" w:rsidRPr="001E42E8" w14:paraId="0044530B" w14:textId="77777777" w:rsidTr="00353431">
        <w:trPr>
          <w:cantSplit/>
        </w:trPr>
        <w:tc>
          <w:tcPr>
            <w:tcW w:w="2797" w:type="dxa"/>
            <w:shd w:val="clear" w:color="auto" w:fill="auto"/>
            <w:tcMar>
              <w:left w:w="108" w:type="dxa"/>
              <w:right w:w="108" w:type="dxa"/>
            </w:tcMar>
          </w:tcPr>
          <w:p w14:paraId="7FD843B3" w14:textId="77777777" w:rsidR="00353431" w:rsidRPr="007C62F7" w:rsidRDefault="00353431" w:rsidP="00353431">
            <w:pPr>
              <w:pStyle w:val="NormalWeb"/>
              <w:spacing w:before="60" w:beforeAutospacing="0" w:after="60" w:afterAutospacing="0"/>
              <w:rPr>
                <w:rFonts w:ascii="Arial" w:hAnsi="Arial" w:cs="Arial"/>
                <w:b/>
                <w:bCs/>
                <w:sz w:val="16"/>
                <w:szCs w:val="16"/>
              </w:rPr>
            </w:pPr>
            <w:r w:rsidRPr="007C62F7">
              <w:rPr>
                <w:rFonts w:ascii="Arial" w:hAnsi="Arial" w:cs="Arial"/>
                <w:sz w:val="16"/>
                <w:szCs w:val="16"/>
              </w:rPr>
              <w:t>digitalSignatureValue</w:t>
            </w:r>
          </w:p>
        </w:tc>
        <w:tc>
          <w:tcPr>
            <w:tcW w:w="3402" w:type="dxa"/>
            <w:shd w:val="clear" w:color="auto" w:fill="auto"/>
            <w:tcMar>
              <w:left w:w="108" w:type="dxa"/>
              <w:right w:w="108" w:type="dxa"/>
            </w:tcMar>
          </w:tcPr>
          <w:p w14:paraId="26AA15B4" w14:textId="757B09C9" w:rsidR="00353431" w:rsidRPr="007C62F7" w:rsidRDefault="00353431" w:rsidP="00353431">
            <w:pPr>
              <w:pStyle w:val="NormalWeb"/>
              <w:spacing w:before="60" w:beforeAutospacing="0" w:after="60" w:afterAutospacing="0"/>
              <w:rPr>
                <w:rFonts w:ascii="Arial" w:hAnsi="Arial" w:cs="Arial"/>
                <w:b/>
                <w:bCs/>
                <w:sz w:val="16"/>
                <w:szCs w:val="16"/>
              </w:rPr>
            </w:pPr>
            <w:r w:rsidRPr="00353431">
              <w:rPr>
                <w:rFonts w:ascii="Arial" w:hAnsi="Arial" w:cs="Arial"/>
                <w:sz w:val="16"/>
                <w:szCs w:val="16"/>
              </w:rPr>
              <w:t>Value derived from the digital signature</w:t>
            </w:r>
          </w:p>
        </w:tc>
        <w:tc>
          <w:tcPr>
            <w:tcW w:w="708" w:type="dxa"/>
            <w:shd w:val="clear" w:color="auto" w:fill="auto"/>
            <w:tcMar>
              <w:left w:w="108" w:type="dxa"/>
              <w:right w:w="108" w:type="dxa"/>
            </w:tcMar>
          </w:tcPr>
          <w:p w14:paraId="660F4E9D" w14:textId="0C336486" w:rsidR="00353431" w:rsidRPr="007C62F7" w:rsidRDefault="00353431" w:rsidP="00353431">
            <w:pPr>
              <w:pStyle w:val="NormalWeb"/>
              <w:spacing w:before="60" w:beforeAutospacing="0" w:after="60" w:afterAutospacing="0"/>
              <w:jc w:val="center"/>
              <w:rPr>
                <w:rFonts w:ascii="Arial" w:hAnsi="Arial" w:cs="Arial"/>
                <w:b/>
                <w:bCs/>
                <w:sz w:val="16"/>
                <w:szCs w:val="16"/>
              </w:rPr>
            </w:pPr>
            <w:r w:rsidRPr="007C62F7">
              <w:rPr>
                <w:rFonts w:ascii="Arial" w:hAnsi="Arial" w:cs="Arial"/>
                <w:sz w:val="16"/>
                <w:szCs w:val="16"/>
              </w:rPr>
              <w:t>1..*</w:t>
            </w:r>
          </w:p>
        </w:tc>
        <w:tc>
          <w:tcPr>
            <w:tcW w:w="2984" w:type="dxa"/>
            <w:shd w:val="clear" w:color="auto" w:fill="auto"/>
            <w:tcMar>
              <w:top w:w="0" w:type="dxa"/>
              <w:left w:w="108" w:type="dxa"/>
              <w:bottom w:w="0" w:type="dxa"/>
              <w:right w:w="108" w:type="dxa"/>
            </w:tcMar>
          </w:tcPr>
          <w:p w14:paraId="7447CE06" w14:textId="423D9DEC" w:rsidR="00353431" w:rsidRPr="007C62F7" w:rsidRDefault="00353431" w:rsidP="00E21EBB">
            <w:pPr>
              <w:pStyle w:val="NormalWeb"/>
              <w:spacing w:before="60" w:beforeAutospacing="0" w:after="60" w:afterAutospacing="0"/>
              <w:rPr>
                <w:rFonts w:ascii="Arial" w:hAnsi="Arial" w:cs="Arial"/>
                <w:b/>
                <w:bCs/>
                <w:sz w:val="16"/>
                <w:szCs w:val="16"/>
              </w:rPr>
            </w:pPr>
            <w:r w:rsidRPr="007C62F7">
              <w:rPr>
                <w:rFonts w:ascii="Arial" w:hAnsi="Arial" w:cs="Arial"/>
                <w:sz w:val="16"/>
                <w:szCs w:val="16"/>
              </w:rPr>
              <w:t>S100_</w:t>
            </w:r>
            <w:r w:rsidR="00E21EBB">
              <w:rPr>
                <w:rFonts w:ascii="Arial" w:hAnsi="Arial" w:cs="Arial"/>
                <w:sz w:val="16"/>
                <w:szCs w:val="16"/>
              </w:rPr>
              <w:t>SE_</w:t>
            </w:r>
            <w:r w:rsidRPr="007C62F7">
              <w:rPr>
                <w:rFonts w:ascii="Arial" w:hAnsi="Arial" w:cs="Arial"/>
                <w:sz w:val="16"/>
                <w:szCs w:val="16"/>
              </w:rPr>
              <w:t>DigitalSignature (see Part 15)</w:t>
            </w:r>
          </w:p>
        </w:tc>
        <w:tc>
          <w:tcPr>
            <w:tcW w:w="4387" w:type="dxa"/>
            <w:shd w:val="clear" w:color="auto" w:fill="auto"/>
            <w:tcMar>
              <w:top w:w="0" w:type="dxa"/>
              <w:left w:w="108" w:type="dxa"/>
              <w:bottom w:w="0" w:type="dxa"/>
              <w:right w:w="108" w:type="dxa"/>
            </w:tcMar>
          </w:tcPr>
          <w:p w14:paraId="75099E11" w14:textId="77777777" w:rsidR="00353431" w:rsidRPr="007C62F7" w:rsidRDefault="00353431" w:rsidP="00353431">
            <w:pPr>
              <w:snapToGrid w:val="0"/>
              <w:spacing w:before="60" w:after="60" w:line="240" w:lineRule="auto"/>
              <w:jc w:val="left"/>
              <w:rPr>
                <w:rFonts w:cs="Arial"/>
                <w:sz w:val="16"/>
                <w:szCs w:val="16"/>
              </w:rPr>
            </w:pPr>
            <w:r w:rsidRPr="007C62F7">
              <w:rPr>
                <w:rFonts w:cs="Arial"/>
                <w:sz w:val="16"/>
                <w:szCs w:val="16"/>
              </w:rPr>
              <w:t>The value resulting from application of digitalSignatureReference</w:t>
            </w:r>
          </w:p>
          <w:p w14:paraId="01B7B917" w14:textId="0D01DDA0" w:rsidR="00353431" w:rsidRPr="007C62F7" w:rsidRDefault="00353431" w:rsidP="00353431">
            <w:pPr>
              <w:spacing w:before="60" w:after="60" w:line="240" w:lineRule="auto"/>
              <w:jc w:val="left"/>
              <w:rPr>
                <w:rFonts w:cs="Arial"/>
                <w:b/>
                <w:bCs/>
                <w:sz w:val="16"/>
                <w:szCs w:val="16"/>
              </w:rPr>
            </w:pPr>
            <w:r w:rsidRPr="007C62F7">
              <w:rPr>
                <w:rFonts w:cs="Arial"/>
                <w:sz w:val="16"/>
                <w:szCs w:val="16"/>
              </w:rPr>
              <w:t>Implemented as the digital signature format specified in Part 15</w:t>
            </w:r>
          </w:p>
        </w:tc>
      </w:tr>
      <w:tr w:rsidR="00353431" w:rsidRPr="001E42E8" w14:paraId="71573F9B" w14:textId="77777777" w:rsidTr="00353431">
        <w:trPr>
          <w:cantSplit/>
        </w:trPr>
        <w:tc>
          <w:tcPr>
            <w:tcW w:w="2797" w:type="dxa"/>
            <w:shd w:val="clear" w:color="auto" w:fill="auto"/>
            <w:tcMar>
              <w:left w:w="108" w:type="dxa"/>
              <w:right w:w="108" w:type="dxa"/>
            </w:tcMar>
          </w:tcPr>
          <w:p w14:paraId="71B6FD76" w14:textId="6F4D6B1A" w:rsidR="00353431" w:rsidRPr="007C62F7" w:rsidRDefault="00353431" w:rsidP="00353431">
            <w:pPr>
              <w:pStyle w:val="NormalWeb"/>
              <w:spacing w:before="60" w:beforeAutospacing="0" w:after="60" w:afterAutospacing="0"/>
              <w:rPr>
                <w:rFonts w:ascii="Arial" w:hAnsi="Arial" w:cs="Arial"/>
                <w:sz w:val="16"/>
                <w:szCs w:val="16"/>
              </w:rPr>
            </w:pPr>
            <w:r w:rsidRPr="007C62F7">
              <w:rPr>
                <w:rFonts w:ascii="Arial" w:hAnsi="Arial" w:cs="Arial"/>
                <w:sz w:val="16"/>
                <w:szCs w:val="16"/>
              </w:rPr>
              <w:t>compressionFlag</w:t>
            </w:r>
          </w:p>
        </w:tc>
        <w:tc>
          <w:tcPr>
            <w:tcW w:w="3402" w:type="dxa"/>
            <w:shd w:val="clear" w:color="auto" w:fill="auto"/>
            <w:tcMar>
              <w:left w:w="108" w:type="dxa"/>
              <w:right w:w="108" w:type="dxa"/>
            </w:tcMar>
          </w:tcPr>
          <w:p w14:paraId="142687BD" w14:textId="2AA42FF0" w:rsidR="00353431" w:rsidRPr="007C62F7" w:rsidRDefault="00353431" w:rsidP="00353431">
            <w:pPr>
              <w:pStyle w:val="NormalWeb"/>
              <w:spacing w:before="60" w:beforeAutospacing="0" w:after="60" w:afterAutospacing="0"/>
              <w:rPr>
                <w:rFonts w:ascii="Arial" w:hAnsi="Arial" w:cs="Arial"/>
                <w:sz w:val="16"/>
                <w:szCs w:val="16"/>
              </w:rPr>
            </w:pPr>
            <w:r w:rsidRPr="006834DB">
              <w:rPr>
                <w:rFonts w:ascii="Arial" w:hAnsi="Arial" w:cs="Arial"/>
                <w:sz w:val="16"/>
                <w:szCs w:val="16"/>
              </w:rPr>
              <w:t>Indicates if the resource is compressed</w:t>
            </w:r>
          </w:p>
        </w:tc>
        <w:tc>
          <w:tcPr>
            <w:tcW w:w="708" w:type="dxa"/>
            <w:shd w:val="clear" w:color="auto" w:fill="auto"/>
            <w:tcMar>
              <w:left w:w="108" w:type="dxa"/>
              <w:right w:w="108" w:type="dxa"/>
            </w:tcMar>
          </w:tcPr>
          <w:p w14:paraId="2532187B" w14:textId="06BE37DE" w:rsidR="00353431" w:rsidRPr="007C62F7" w:rsidRDefault="00353431" w:rsidP="00353431">
            <w:pPr>
              <w:pStyle w:val="NormalWeb"/>
              <w:spacing w:before="60" w:beforeAutospacing="0" w:after="60" w:afterAutospacing="0"/>
              <w:jc w:val="center"/>
              <w:rPr>
                <w:rFonts w:ascii="Arial" w:hAnsi="Arial" w:cs="Arial"/>
                <w:b/>
                <w:bCs/>
                <w:sz w:val="16"/>
                <w:szCs w:val="16"/>
              </w:rPr>
            </w:pPr>
            <w:r w:rsidRPr="007C62F7">
              <w:rPr>
                <w:rFonts w:ascii="Arial" w:hAnsi="Arial" w:cs="Arial"/>
                <w:sz w:val="16"/>
                <w:szCs w:val="16"/>
              </w:rPr>
              <w:t>1</w:t>
            </w:r>
          </w:p>
        </w:tc>
        <w:tc>
          <w:tcPr>
            <w:tcW w:w="2984" w:type="dxa"/>
            <w:shd w:val="clear" w:color="auto" w:fill="auto"/>
            <w:tcMar>
              <w:top w:w="0" w:type="dxa"/>
              <w:left w:w="108" w:type="dxa"/>
              <w:bottom w:w="0" w:type="dxa"/>
              <w:right w:w="108" w:type="dxa"/>
            </w:tcMar>
          </w:tcPr>
          <w:p w14:paraId="0DE1F0B7" w14:textId="6DBB019C" w:rsidR="00353431" w:rsidRPr="007C62F7" w:rsidRDefault="00353431" w:rsidP="00353431">
            <w:pPr>
              <w:pStyle w:val="NormalWeb"/>
              <w:spacing w:before="60" w:beforeAutospacing="0" w:after="60" w:afterAutospacing="0"/>
              <w:rPr>
                <w:rFonts w:ascii="Arial" w:hAnsi="Arial" w:cs="Arial"/>
                <w:sz w:val="16"/>
                <w:szCs w:val="16"/>
              </w:rPr>
            </w:pPr>
            <w:r w:rsidRPr="007C62F7">
              <w:rPr>
                <w:rFonts w:ascii="Arial" w:hAnsi="Arial" w:cs="Arial"/>
                <w:sz w:val="16"/>
                <w:szCs w:val="16"/>
              </w:rPr>
              <w:t>Boolean</w:t>
            </w:r>
          </w:p>
        </w:tc>
        <w:tc>
          <w:tcPr>
            <w:tcW w:w="4387" w:type="dxa"/>
            <w:shd w:val="clear" w:color="auto" w:fill="auto"/>
            <w:tcMar>
              <w:top w:w="0" w:type="dxa"/>
              <w:left w:w="108" w:type="dxa"/>
              <w:bottom w:w="0" w:type="dxa"/>
              <w:right w:w="108" w:type="dxa"/>
            </w:tcMar>
          </w:tcPr>
          <w:p w14:paraId="1D2E4921" w14:textId="77777777" w:rsidR="00353431" w:rsidRPr="007C62F7" w:rsidRDefault="00353431" w:rsidP="00353431">
            <w:pPr>
              <w:suppressAutoHyphens/>
              <w:snapToGrid w:val="0"/>
              <w:spacing w:before="60" w:after="60" w:line="240" w:lineRule="auto"/>
              <w:jc w:val="left"/>
              <w:rPr>
                <w:rFonts w:cs="Arial"/>
                <w:sz w:val="16"/>
                <w:szCs w:val="16"/>
                <w:lang w:eastAsia="ar-SA"/>
              </w:rPr>
            </w:pPr>
            <w:r w:rsidRPr="007C62F7">
              <w:rPr>
                <w:rFonts w:cs="Arial"/>
                <w:i/>
                <w:sz w:val="16"/>
                <w:szCs w:val="16"/>
                <w:lang w:eastAsia="ar-SA"/>
              </w:rPr>
              <w:t>True</w:t>
            </w:r>
            <w:r w:rsidRPr="007C62F7">
              <w:rPr>
                <w:rFonts w:cs="Arial"/>
                <w:sz w:val="16"/>
                <w:szCs w:val="16"/>
                <w:lang w:eastAsia="ar-SA"/>
              </w:rPr>
              <w:t xml:space="preserve"> indicates a compressed resource</w:t>
            </w:r>
          </w:p>
          <w:p w14:paraId="2FDC61A4" w14:textId="13B838C7" w:rsidR="00353431" w:rsidRPr="007C62F7" w:rsidRDefault="00353431" w:rsidP="00353431">
            <w:pPr>
              <w:snapToGrid w:val="0"/>
              <w:spacing w:before="60" w:after="60" w:line="240" w:lineRule="auto"/>
              <w:jc w:val="left"/>
              <w:rPr>
                <w:rFonts w:cs="Arial"/>
                <w:sz w:val="16"/>
                <w:szCs w:val="16"/>
              </w:rPr>
            </w:pPr>
            <w:r w:rsidRPr="007C62F7">
              <w:rPr>
                <w:rFonts w:cs="Arial"/>
                <w:i/>
                <w:sz w:val="16"/>
                <w:szCs w:val="16"/>
                <w:lang w:eastAsia="ar-SA"/>
              </w:rPr>
              <w:t>False</w:t>
            </w:r>
            <w:r w:rsidRPr="007C62F7">
              <w:rPr>
                <w:rFonts w:cs="Arial"/>
                <w:sz w:val="16"/>
                <w:szCs w:val="16"/>
                <w:lang w:eastAsia="ar-SA"/>
              </w:rPr>
              <w:t xml:space="preserve"> indicates an uncompressed resource</w:t>
            </w:r>
          </w:p>
        </w:tc>
      </w:tr>
      <w:tr w:rsidR="00353431" w:rsidRPr="001E42E8" w14:paraId="7E0087A6" w14:textId="77777777" w:rsidTr="00353431">
        <w:trPr>
          <w:cantSplit/>
        </w:trPr>
        <w:tc>
          <w:tcPr>
            <w:tcW w:w="2797" w:type="dxa"/>
            <w:shd w:val="clear" w:color="auto" w:fill="auto"/>
            <w:tcMar>
              <w:left w:w="108" w:type="dxa"/>
              <w:right w:w="108" w:type="dxa"/>
            </w:tcMar>
          </w:tcPr>
          <w:p w14:paraId="3FB19B3E" w14:textId="3B366F7E" w:rsidR="00353431" w:rsidRPr="007C62F7" w:rsidRDefault="00353431" w:rsidP="00353431">
            <w:pPr>
              <w:pStyle w:val="NormalWeb"/>
              <w:spacing w:before="60" w:beforeAutospacing="0" w:after="60" w:afterAutospacing="0"/>
              <w:rPr>
                <w:rFonts w:ascii="Arial" w:hAnsi="Arial" w:cs="Arial"/>
                <w:sz w:val="16"/>
                <w:szCs w:val="16"/>
              </w:rPr>
            </w:pPr>
            <w:r w:rsidRPr="007C62F7">
              <w:rPr>
                <w:rFonts w:ascii="Arial" w:hAnsi="Arial" w:cs="Arial"/>
                <w:sz w:val="16"/>
                <w:szCs w:val="16"/>
              </w:rPr>
              <w:lastRenderedPageBreak/>
              <w:t>defaultLocale</w:t>
            </w:r>
          </w:p>
        </w:tc>
        <w:tc>
          <w:tcPr>
            <w:tcW w:w="3402" w:type="dxa"/>
            <w:shd w:val="clear" w:color="auto" w:fill="auto"/>
            <w:tcMar>
              <w:left w:w="108" w:type="dxa"/>
              <w:right w:w="108" w:type="dxa"/>
            </w:tcMar>
          </w:tcPr>
          <w:p w14:paraId="1B9D7DEE" w14:textId="77CFDA0F" w:rsidR="00353431" w:rsidRPr="007C62F7" w:rsidRDefault="00353431" w:rsidP="00353431">
            <w:pPr>
              <w:pStyle w:val="NormalWeb"/>
              <w:spacing w:before="60" w:beforeAutospacing="0" w:after="60" w:afterAutospacing="0"/>
              <w:rPr>
                <w:rFonts w:ascii="Arial" w:hAnsi="Arial" w:cs="Arial"/>
                <w:sz w:val="16"/>
                <w:szCs w:val="16"/>
              </w:rPr>
            </w:pPr>
            <w:r w:rsidRPr="00353431">
              <w:rPr>
                <w:rFonts w:ascii="Arial" w:hAnsi="Arial" w:cs="Arial"/>
                <w:sz w:val="16"/>
                <w:szCs w:val="16"/>
              </w:rPr>
              <w:t>Default language and character set used in the Catalogue</w:t>
            </w:r>
          </w:p>
        </w:tc>
        <w:tc>
          <w:tcPr>
            <w:tcW w:w="708" w:type="dxa"/>
            <w:shd w:val="clear" w:color="auto" w:fill="auto"/>
            <w:tcMar>
              <w:left w:w="108" w:type="dxa"/>
              <w:right w:w="108" w:type="dxa"/>
            </w:tcMar>
          </w:tcPr>
          <w:p w14:paraId="03F4D63A" w14:textId="121B5232" w:rsidR="00353431" w:rsidRPr="007C62F7" w:rsidRDefault="00353431" w:rsidP="00353431">
            <w:pPr>
              <w:pStyle w:val="NormalWeb"/>
              <w:spacing w:before="60" w:beforeAutospacing="0" w:after="60" w:afterAutospacing="0"/>
              <w:jc w:val="center"/>
              <w:rPr>
                <w:rFonts w:ascii="Arial" w:hAnsi="Arial" w:cs="Arial"/>
                <w:b/>
                <w:bCs/>
                <w:sz w:val="16"/>
                <w:szCs w:val="16"/>
              </w:rPr>
            </w:pPr>
            <w:r w:rsidRPr="007C62F7">
              <w:rPr>
                <w:rFonts w:ascii="Arial" w:hAnsi="Arial" w:cs="Arial"/>
                <w:sz w:val="16"/>
                <w:szCs w:val="16"/>
              </w:rPr>
              <w:t>1</w:t>
            </w:r>
          </w:p>
        </w:tc>
        <w:tc>
          <w:tcPr>
            <w:tcW w:w="2984" w:type="dxa"/>
            <w:shd w:val="clear" w:color="auto" w:fill="auto"/>
            <w:tcMar>
              <w:top w:w="0" w:type="dxa"/>
              <w:left w:w="108" w:type="dxa"/>
              <w:bottom w:w="0" w:type="dxa"/>
              <w:right w:w="108" w:type="dxa"/>
            </w:tcMar>
          </w:tcPr>
          <w:p w14:paraId="62CB1C7A" w14:textId="7E7BDCDB" w:rsidR="00353431" w:rsidRPr="007C62F7" w:rsidRDefault="00353431" w:rsidP="00353431">
            <w:pPr>
              <w:pStyle w:val="NormalWeb"/>
              <w:spacing w:before="60" w:beforeAutospacing="0" w:after="60" w:afterAutospacing="0"/>
              <w:rPr>
                <w:rFonts w:ascii="Arial" w:hAnsi="Arial" w:cs="Arial"/>
                <w:i/>
                <w:sz w:val="16"/>
                <w:szCs w:val="16"/>
              </w:rPr>
            </w:pPr>
            <w:r w:rsidRPr="007C62F7">
              <w:rPr>
                <w:rFonts w:ascii="Arial" w:hAnsi="Arial" w:cs="Arial"/>
                <w:sz w:val="16"/>
                <w:szCs w:val="16"/>
              </w:rPr>
              <w:t>PT_Locale</w:t>
            </w:r>
          </w:p>
        </w:tc>
        <w:tc>
          <w:tcPr>
            <w:tcW w:w="4387" w:type="dxa"/>
            <w:shd w:val="clear" w:color="auto" w:fill="auto"/>
            <w:tcMar>
              <w:top w:w="0" w:type="dxa"/>
              <w:left w:w="108" w:type="dxa"/>
              <w:bottom w:w="0" w:type="dxa"/>
              <w:right w:w="108" w:type="dxa"/>
            </w:tcMar>
          </w:tcPr>
          <w:p w14:paraId="25105102" w14:textId="0F38ACB4" w:rsidR="00353431" w:rsidRPr="007C62F7" w:rsidRDefault="00353431" w:rsidP="00353431">
            <w:pPr>
              <w:snapToGrid w:val="0"/>
              <w:spacing w:before="60" w:after="60" w:line="240" w:lineRule="auto"/>
              <w:jc w:val="left"/>
              <w:rPr>
                <w:rFonts w:cs="Arial"/>
                <w:sz w:val="16"/>
                <w:szCs w:val="16"/>
              </w:rPr>
            </w:pPr>
            <w:r w:rsidRPr="00353431">
              <w:rPr>
                <w:rFonts w:cs="Arial"/>
                <w:sz w:val="16"/>
                <w:szCs w:val="16"/>
              </w:rPr>
              <w:t>0..1 multiplicity in S-100 restricted to 1 in S-101</w:t>
            </w:r>
          </w:p>
        </w:tc>
      </w:tr>
      <w:tr w:rsidR="00353431" w:rsidRPr="001E42E8" w14:paraId="2F992574" w14:textId="77777777" w:rsidTr="00353431">
        <w:trPr>
          <w:cantSplit/>
        </w:trPr>
        <w:tc>
          <w:tcPr>
            <w:tcW w:w="2797" w:type="dxa"/>
            <w:shd w:val="clear" w:color="auto" w:fill="auto"/>
            <w:tcMar>
              <w:left w:w="108" w:type="dxa"/>
              <w:right w:w="108" w:type="dxa"/>
            </w:tcMar>
          </w:tcPr>
          <w:p w14:paraId="4026106B" w14:textId="325FF630" w:rsidR="00353431" w:rsidRPr="007C62F7" w:rsidRDefault="00353431" w:rsidP="00353431">
            <w:pPr>
              <w:pStyle w:val="NormalWeb"/>
              <w:spacing w:before="60" w:beforeAutospacing="0" w:after="60" w:afterAutospacing="0"/>
              <w:rPr>
                <w:rFonts w:ascii="Arial" w:hAnsi="Arial" w:cs="Arial"/>
                <w:sz w:val="16"/>
                <w:szCs w:val="16"/>
              </w:rPr>
            </w:pPr>
            <w:r w:rsidRPr="007C62F7">
              <w:rPr>
                <w:rFonts w:ascii="Arial" w:hAnsi="Arial" w:cs="Arial"/>
                <w:sz w:val="16"/>
                <w:szCs w:val="16"/>
              </w:rPr>
              <w:t>otherLocale</w:t>
            </w:r>
          </w:p>
        </w:tc>
        <w:tc>
          <w:tcPr>
            <w:tcW w:w="3402" w:type="dxa"/>
            <w:shd w:val="clear" w:color="auto" w:fill="auto"/>
            <w:tcMar>
              <w:left w:w="108" w:type="dxa"/>
              <w:right w:w="108" w:type="dxa"/>
            </w:tcMar>
          </w:tcPr>
          <w:p w14:paraId="0F50BACE" w14:textId="7BED6369" w:rsidR="00353431" w:rsidRPr="007C62F7" w:rsidRDefault="00353431" w:rsidP="00353431">
            <w:pPr>
              <w:pStyle w:val="NormalWeb"/>
              <w:spacing w:before="60" w:beforeAutospacing="0" w:after="60" w:afterAutospacing="0"/>
              <w:rPr>
                <w:rFonts w:ascii="Arial" w:hAnsi="Arial" w:cs="Arial"/>
                <w:sz w:val="16"/>
                <w:szCs w:val="16"/>
              </w:rPr>
            </w:pPr>
            <w:r w:rsidRPr="00353431">
              <w:rPr>
                <w:rFonts w:ascii="Arial" w:hAnsi="Arial" w:cs="Arial"/>
                <w:sz w:val="16"/>
                <w:szCs w:val="16"/>
              </w:rPr>
              <w:t>Other languages and character sets used in the Catalogue</w:t>
            </w:r>
          </w:p>
        </w:tc>
        <w:tc>
          <w:tcPr>
            <w:tcW w:w="708" w:type="dxa"/>
            <w:shd w:val="clear" w:color="auto" w:fill="auto"/>
            <w:tcMar>
              <w:left w:w="108" w:type="dxa"/>
              <w:right w:w="108" w:type="dxa"/>
            </w:tcMar>
          </w:tcPr>
          <w:p w14:paraId="271B33D3" w14:textId="3D2CF9B1" w:rsidR="00353431" w:rsidRPr="007C62F7" w:rsidRDefault="00353431" w:rsidP="00353431">
            <w:pPr>
              <w:pStyle w:val="NormalWeb"/>
              <w:spacing w:before="60" w:beforeAutospacing="0" w:after="60" w:afterAutospacing="0"/>
              <w:jc w:val="center"/>
              <w:rPr>
                <w:rFonts w:ascii="Arial" w:hAnsi="Arial" w:cs="Arial"/>
                <w:b/>
                <w:bCs/>
                <w:sz w:val="16"/>
                <w:szCs w:val="16"/>
              </w:rPr>
            </w:pPr>
            <w:r w:rsidRPr="007C62F7">
              <w:rPr>
                <w:rFonts w:ascii="Arial" w:hAnsi="Arial" w:cs="Arial"/>
                <w:sz w:val="16"/>
                <w:szCs w:val="16"/>
              </w:rPr>
              <w:t>0..*</w:t>
            </w:r>
          </w:p>
        </w:tc>
        <w:tc>
          <w:tcPr>
            <w:tcW w:w="2984" w:type="dxa"/>
            <w:shd w:val="clear" w:color="auto" w:fill="auto"/>
            <w:tcMar>
              <w:top w:w="0" w:type="dxa"/>
              <w:left w:w="108" w:type="dxa"/>
              <w:bottom w:w="0" w:type="dxa"/>
              <w:right w:w="108" w:type="dxa"/>
            </w:tcMar>
          </w:tcPr>
          <w:p w14:paraId="599FE7F6" w14:textId="70D4C03B" w:rsidR="00353431" w:rsidRPr="007C62F7" w:rsidRDefault="00353431" w:rsidP="00353431">
            <w:pPr>
              <w:pStyle w:val="NormalWeb"/>
              <w:spacing w:before="60" w:beforeAutospacing="0" w:after="60" w:afterAutospacing="0"/>
              <w:rPr>
                <w:rFonts w:ascii="Arial" w:hAnsi="Arial" w:cs="Arial"/>
                <w:i/>
                <w:sz w:val="16"/>
                <w:szCs w:val="16"/>
              </w:rPr>
            </w:pPr>
            <w:r w:rsidRPr="007C62F7">
              <w:rPr>
                <w:rFonts w:ascii="Arial" w:hAnsi="Arial" w:cs="Arial"/>
                <w:sz w:val="16"/>
                <w:szCs w:val="16"/>
              </w:rPr>
              <w:t>PT_Locale</w:t>
            </w:r>
          </w:p>
        </w:tc>
        <w:tc>
          <w:tcPr>
            <w:tcW w:w="4387" w:type="dxa"/>
            <w:shd w:val="clear" w:color="auto" w:fill="auto"/>
            <w:tcMar>
              <w:top w:w="0" w:type="dxa"/>
              <w:left w:w="108" w:type="dxa"/>
              <w:bottom w:w="0" w:type="dxa"/>
              <w:right w:w="108" w:type="dxa"/>
            </w:tcMar>
          </w:tcPr>
          <w:p w14:paraId="6692BF0D" w14:textId="77777777" w:rsidR="00353431" w:rsidRPr="007C62F7" w:rsidRDefault="00353431" w:rsidP="00353431">
            <w:pPr>
              <w:snapToGrid w:val="0"/>
              <w:spacing w:before="60" w:after="60" w:line="240" w:lineRule="auto"/>
              <w:jc w:val="left"/>
              <w:rPr>
                <w:rFonts w:cs="Arial"/>
                <w:sz w:val="16"/>
                <w:szCs w:val="16"/>
              </w:rPr>
            </w:pPr>
          </w:p>
        </w:tc>
      </w:tr>
    </w:tbl>
    <w:p w14:paraId="67F4DD29" w14:textId="77777777" w:rsidR="003526BF" w:rsidRPr="003526BF" w:rsidRDefault="003526BF" w:rsidP="00353431">
      <w:pPr>
        <w:spacing w:after="0" w:line="240" w:lineRule="auto"/>
      </w:pPr>
    </w:p>
    <w:p w14:paraId="23DF317C" w14:textId="77777777" w:rsidR="00E73EDF" w:rsidRPr="00382BE3" w:rsidRDefault="007653F1" w:rsidP="00353431">
      <w:pPr>
        <w:pStyle w:val="Heading4"/>
        <w:tabs>
          <w:tab w:val="clear" w:pos="940"/>
          <w:tab w:val="clear" w:pos="1140"/>
          <w:tab w:val="clear" w:pos="1360"/>
          <w:tab w:val="left" w:pos="993"/>
        </w:tabs>
        <w:spacing w:before="120" w:after="120" w:line="240" w:lineRule="auto"/>
        <w:ind w:left="993" w:hanging="993"/>
      </w:pPr>
      <w:r w:rsidRPr="00382BE3">
        <w:t>S100_CatalogueScope</w:t>
      </w:r>
    </w:p>
    <w:tbl>
      <w:tblPr>
        <w:tblW w:w="1433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181"/>
        <w:gridCol w:w="3040"/>
        <w:gridCol w:w="3487"/>
        <w:gridCol w:w="820"/>
        <w:gridCol w:w="5806"/>
      </w:tblGrid>
      <w:tr w:rsidR="00D85821" w:rsidRPr="008A6F2A" w14:paraId="4DBE441B" w14:textId="77777777" w:rsidTr="00353431">
        <w:trPr>
          <w:cantSplit/>
        </w:trPr>
        <w:tc>
          <w:tcPr>
            <w:tcW w:w="1159" w:type="dxa"/>
            <w:shd w:val="clear" w:color="auto" w:fill="D9D9D9" w:themeFill="background1" w:themeFillShade="D9"/>
          </w:tcPr>
          <w:p w14:paraId="447A1659" w14:textId="50E03FF9" w:rsidR="00D85821" w:rsidRPr="00382BE3" w:rsidRDefault="00A4519A" w:rsidP="00C128E3">
            <w:pPr>
              <w:snapToGrid w:val="0"/>
              <w:spacing w:before="60" w:after="60" w:line="240" w:lineRule="auto"/>
              <w:rPr>
                <w:b/>
                <w:bCs/>
                <w:sz w:val="16"/>
                <w:szCs w:val="16"/>
              </w:rPr>
            </w:pPr>
            <w:r>
              <w:rPr>
                <w:b/>
                <w:sz w:val="16"/>
                <w:szCs w:val="16"/>
              </w:rPr>
              <w:t>Item</w:t>
            </w:r>
          </w:p>
        </w:tc>
        <w:tc>
          <w:tcPr>
            <w:tcW w:w="2981" w:type="dxa"/>
            <w:shd w:val="clear" w:color="auto" w:fill="D9D9D9" w:themeFill="background1" w:themeFillShade="D9"/>
          </w:tcPr>
          <w:p w14:paraId="1AB825EE" w14:textId="77777777" w:rsidR="00D85821" w:rsidRPr="008A6F2A" w:rsidRDefault="00D85821" w:rsidP="00C128E3">
            <w:pPr>
              <w:snapToGrid w:val="0"/>
              <w:spacing w:before="60" w:after="60" w:line="240" w:lineRule="auto"/>
              <w:rPr>
                <w:b/>
                <w:bCs/>
                <w:sz w:val="16"/>
                <w:szCs w:val="16"/>
              </w:rPr>
            </w:pPr>
            <w:r w:rsidRPr="008A6F2A">
              <w:rPr>
                <w:b/>
                <w:sz w:val="16"/>
                <w:szCs w:val="16"/>
              </w:rPr>
              <w:t>Name</w:t>
            </w:r>
          </w:p>
        </w:tc>
        <w:tc>
          <w:tcPr>
            <w:tcW w:w="3420" w:type="dxa"/>
            <w:shd w:val="clear" w:color="auto" w:fill="D9D9D9" w:themeFill="background1" w:themeFillShade="D9"/>
          </w:tcPr>
          <w:p w14:paraId="2593EDE2" w14:textId="77777777" w:rsidR="00D85821" w:rsidRPr="008A6F2A" w:rsidRDefault="00D85821" w:rsidP="00C128E3">
            <w:pPr>
              <w:snapToGrid w:val="0"/>
              <w:spacing w:before="60" w:after="60" w:line="240" w:lineRule="auto"/>
              <w:rPr>
                <w:b/>
                <w:bCs/>
                <w:sz w:val="16"/>
                <w:szCs w:val="16"/>
              </w:rPr>
            </w:pPr>
            <w:r w:rsidRPr="008A6F2A">
              <w:rPr>
                <w:b/>
                <w:sz w:val="16"/>
                <w:szCs w:val="16"/>
              </w:rPr>
              <w:t>Description</w:t>
            </w:r>
          </w:p>
        </w:tc>
        <w:tc>
          <w:tcPr>
            <w:tcW w:w="804" w:type="dxa"/>
            <w:shd w:val="clear" w:color="auto" w:fill="D9D9D9" w:themeFill="background1" w:themeFillShade="D9"/>
          </w:tcPr>
          <w:p w14:paraId="3719C973" w14:textId="2499432F" w:rsidR="00D85821" w:rsidRPr="00382BE3" w:rsidRDefault="00D85821" w:rsidP="00C128E3">
            <w:pPr>
              <w:snapToGrid w:val="0"/>
              <w:spacing w:before="60" w:after="60" w:line="240" w:lineRule="auto"/>
              <w:jc w:val="center"/>
              <w:rPr>
                <w:b/>
                <w:bCs/>
                <w:sz w:val="16"/>
                <w:szCs w:val="16"/>
              </w:rPr>
            </w:pPr>
            <w:r w:rsidRPr="00382BE3">
              <w:rPr>
                <w:b/>
                <w:sz w:val="16"/>
                <w:szCs w:val="16"/>
              </w:rPr>
              <w:t>Code</w:t>
            </w:r>
          </w:p>
        </w:tc>
        <w:tc>
          <w:tcPr>
            <w:tcW w:w="5694" w:type="dxa"/>
            <w:shd w:val="clear" w:color="auto" w:fill="D9D9D9" w:themeFill="background1" w:themeFillShade="D9"/>
          </w:tcPr>
          <w:p w14:paraId="2DA92A08" w14:textId="77777777" w:rsidR="00D85821" w:rsidRPr="008A6F2A" w:rsidRDefault="00D85821" w:rsidP="00C128E3">
            <w:pPr>
              <w:snapToGrid w:val="0"/>
              <w:spacing w:before="60" w:after="60" w:line="240" w:lineRule="auto"/>
              <w:rPr>
                <w:b/>
                <w:bCs/>
                <w:sz w:val="16"/>
                <w:szCs w:val="16"/>
              </w:rPr>
            </w:pPr>
            <w:r w:rsidRPr="008A6F2A">
              <w:rPr>
                <w:b/>
                <w:sz w:val="16"/>
                <w:szCs w:val="16"/>
              </w:rPr>
              <w:t>Remarks</w:t>
            </w:r>
          </w:p>
        </w:tc>
      </w:tr>
      <w:tr w:rsidR="00D85821" w:rsidRPr="008A6F2A" w14:paraId="48A7A911" w14:textId="77777777" w:rsidTr="00353431">
        <w:trPr>
          <w:cantSplit/>
        </w:trPr>
        <w:tc>
          <w:tcPr>
            <w:tcW w:w="1159" w:type="dxa"/>
          </w:tcPr>
          <w:p w14:paraId="1747996D" w14:textId="26B32463" w:rsidR="00D85821" w:rsidRPr="00382BE3" w:rsidRDefault="00D85821" w:rsidP="00C128E3">
            <w:pPr>
              <w:snapToGrid w:val="0"/>
              <w:spacing w:before="60" w:after="60" w:line="240" w:lineRule="auto"/>
              <w:rPr>
                <w:b/>
                <w:bCs/>
                <w:sz w:val="16"/>
                <w:szCs w:val="16"/>
              </w:rPr>
            </w:pPr>
            <w:r w:rsidRPr="00382BE3">
              <w:rPr>
                <w:sz w:val="16"/>
                <w:szCs w:val="16"/>
              </w:rPr>
              <w:t>Enumeration</w:t>
            </w:r>
          </w:p>
        </w:tc>
        <w:tc>
          <w:tcPr>
            <w:tcW w:w="2981" w:type="dxa"/>
          </w:tcPr>
          <w:p w14:paraId="30D5A75E" w14:textId="77777777" w:rsidR="00D85821" w:rsidRPr="008A6F2A" w:rsidRDefault="00D85821" w:rsidP="00C128E3">
            <w:pPr>
              <w:snapToGrid w:val="0"/>
              <w:spacing w:before="60" w:after="60" w:line="240" w:lineRule="auto"/>
              <w:rPr>
                <w:b/>
                <w:bCs/>
                <w:sz w:val="16"/>
                <w:szCs w:val="16"/>
              </w:rPr>
            </w:pPr>
            <w:r w:rsidRPr="008A6F2A">
              <w:rPr>
                <w:sz w:val="16"/>
                <w:szCs w:val="16"/>
              </w:rPr>
              <w:t>S100_CatalogueScope</w:t>
            </w:r>
          </w:p>
        </w:tc>
        <w:tc>
          <w:tcPr>
            <w:tcW w:w="3420" w:type="dxa"/>
          </w:tcPr>
          <w:p w14:paraId="0F82808B" w14:textId="5D0BBDFC" w:rsidR="00D85821" w:rsidRPr="008A6F2A" w:rsidRDefault="00D85821" w:rsidP="00C128E3">
            <w:pPr>
              <w:snapToGrid w:val="0"/>
              <w:spacing w:before="60" w:after="60" w:line="240" w:lineRule="auto"/>
              <w:jc w:val="left"/>
              <w:rPr>
                <w:b/>
                <w:bCs/>
                <w:sz w:val="16"/>
                <w:szCs w:val="16"/>
              </w:rPr>
            </w:pPr>
            <w:r w:rsidRPr="008A6F2A">
              <w:rPr>
                <w:sz w:val="16"/>
                <w:szCs w:val="16"/>
              </w:rPr>
              <w:t xml:space="preserve">The scope of the </w:t>
            </w:r>
            <w:r w:rsidR="00C8753F">
              <w:rPr>
                <w:sz w:val="16"/>
                <w:szCs w:val="16"/>
              </w:rPr>
              <w:t>C</w:t>
            </w:r>
            <w:r w:rsidRPr="008A6F2A">
              <w:rPr>
                <w:sz w:val="16"/>
                <w:szCs w:val="16"/>
              </w:rPr>
              <w:t>atalogue</w:t>
            </w:r>
          </w:p>
        </w:tc>
        <w:tc>
          <w:tcPr>
            <w:tcW w:w="804" w:type="dxa"/>
          </w:tcPr>
          <w:p w14:paraId="1C89FB3D" w14:textId="77777777" w:rsidR="00D85821" w:rsidRPr="008A6F2A" w:rsidRDefault="00D85821" w:rsidP="00C128E3">
            <w:pPr>
              <w:snapToGrid w:val="0"/>
              <w:spacing w:before="60" w:after="60" w:line="240" w:lineRule="auto"/>
              <w:jc w:val="center"/>
              <w:rPr>
                <w:b/>
                <w:bCs/>
                <w:sz w:val="16"/>
                <w:szCs w:val="16"/>
              </w:rPr>
            </w:pPr>
            <w:r w:rsidRPr="008A6F2A">
              <w:rPr>
                <w:sz w:val="16"/>
                <w:szCs w:val="16"/>
              </w:rPr>
              <w:t>-</w:t>
            </w:r>
          </w:p>
        </w:tc>
        <w:tc>
          <w:tcPr>
            <w:tcW w:w="5694" w:type="dxa"/>
          </w:tcPr>
          <w:p w14:paraId="3B1C52F7" w14:textId="77777777" w:rsidR="00D85821" w:rsidRPr="008A6F2A" w:rsidRDefault="00D85821" w:rsidP="00C128E3">
            <w:pPr>
              <w:snapToGrid w:val="0"/>
              <w:spacing w:before="60" w:after="60" w:line="240" w:lineRule="auto"/>
              <w:rPr>
                <w:b/>
                <w:bCs/>
                <w:sz w:val="16"/>
                <w:szCs w:val="16"/>
              </w:rPr>
            </w:pPr>
            <w:r w:rsidRPr="008A6F2A">
              <w:rPr>
                <w:sz w:val="16"/>
                <w:szCs w:val="16"/>
              </w:rPr>
              <w:t>-</w:t>
            </w:r>
          </w:p>
        </w:tc>
      </w:tr>
      <w:tr w:rsidR="00D85821" w:rsidRPr="008A6F2A" w14:paraId="02E6E6BD" w14:textId="77777777" w:rsidTr="00353431">
        <w:trPr>
          <w:cantSplit/>
        </w:trPr>
        <w:tc>
          <w:tcPr>
            <w:tcW w:w="1159" w:type="dxa"/>
          </w:tcPr>
          <w:p w14:paraId="630DDB1F" w14:textId="77777777" w:rsidR="00D85821" w:rsidRPr="008A6F2A" w:rsidRDefault="00D85821" w:rsidP="00C128E3">
            <w:pPr>
              <w:snapToGrid w:val="0"/>
              <w:spacing w:before="60" w:after="60" w:line="240" w:lineRule="auto"/>
              <w:rPr>
                <w:b/>
                <w:bCs/>
                <w:sz w:val="16"/>
                <w:szCs w:val="16"/>
              </w:rPr>
            </w:pPr>
            <w:r w:rsidRPr="008A6F2A">
              <w:rPr>
                <w:sz w:val="16"/>
                <w:szCs w:val="16"/>
              </w:rPr>
              <w:t>Value</w:t>
            </w:r>
          </w:p>
        </w:tc>
        <w:tc>
          <w:tcPr>
            <w:tcW w:w="2981" w:type="dxa"/>
          </w:tcPr>
          <w:p w14:paraId="259C2E52" w14:textId="77777777" w:rsidR="00D85821" w:rsidRPr="008A6F2A" w:rsidRDefault="00D85821" w:rsidP="00C128E3">
            <w:pPr>
              <w:snapToGrid w:val="0"/>
              <w:spacing w:before="60" w:after="60" w:line="240" w:lineRule="auto"/>
              <w:rPr>
                <w:b/>
                <w:bCs/>
                <w:sz w:val="16"/>
                <w:szCs w:val="16"/>
              </w:rPr>
            </w:pPr>
            <w:r w:rsidRPr="008A6F2A">
              <w:rPr>
                <w:sz w:val="16"/>
                <w:szCs w:val="16"/>
              </w:rPr>
              <w:t>featureCatalogue</w:t>
            </w:r>
          </w:p>
        </w:tc>
        <w:tc>
          <w:tcPr>
            <w:tcW w:w="3420" w:type="dxa"/>
          </w:tcPr>
          <w:p w14:paraId="73A9D581" w14:textId="3EE5AF19" w:rsidR="00D85821" w:rsidRPr="008A6F2A" w:rsidRDefault="00D85821" w:rsidP="00C128E3">
            <w:pPr>
              <w:snapToGrid w:val="0"/>
              <w:spacing w:before="60" w:after="60" w:line="240" w:lineRule="auto"/>
              <w:jc w:val="left"/>
              <w:rPr>
                <w:b/>
                <w:bCs/>
                <w:sz w:val="16"/>
                <w:szCs w:val="16"/>
              </w:rPr>
            </w:pPr>
            <w:r w:rsidRPr="008A6F2A">
              <w:rPr>
                <w:sz w:val="16"/>
                <w:szCs w:val="16"/>
              </w:rPr>
              <w:t xml:space="preserve">S-100 </w:t>
            </w:r>
            <w:r w:rsidR="00C8753F">
              <w:rPr>
                <w:sz w:val="16"/>
                <w:szCs w:val="16"/>
              </w:rPr>
              <w:t>F</w:t>
            </w:r>
            <w:r w:rsidRPr="008A6F2A">
              <w:rPr>
                <w:sz w:val="16"/>
                <w:szCs w:val="16"/>
              </w:rPr>
              <w:t xml:space="preserve">eature </w:t>
            </w:r>
            <w:r w:rsidR="00C8753F">
              <w:rPr>
                <w:sz w:val="16"/>
                <w:szCs w:val="16"/>
              </w:rPr>
              <w:t>C</w:t>
            </w:r>
            <w:r w:rsidRPr="008A6F2A">
              <w:rPr>
                <w:sz w:val="16"/>
                <w:szCs w:val="16"/>
              </w:rPr>
              <w:t>atalogue</w:t>
            </w:r>
          </w:p>
        </w:tc>
        <w:tc>
          <w:tcPr>
            <w:tcW w:w="804" w:type="dxa"/>
          </w:tcPr>
          <w:p w14:paraId="5570AE46" w14:textId="16225EE8" w:rsidR="00D85821" w:rsidRPr="00353431" w:rsidRDefault="00C8753F" w:rsidP="00C128E3">
            <w:pPr>
              <w:snapToGrid w:val="0"/>
              <w:spacing w:before="60" w:after="60" w:line="240" w:lineRule="auto"/>
              <w:jc w:val="center"/>
              <w:rPr>
                <w:bCs/>
                <w:sz w:val="16"/>
                <w:szCs w:val="16"/>
              </w:rPr>
            </w:pPr>
            <w:r w:rsidRPr="00353431">
              <w:rPr>
                <w:bCs/>
                <w:sz w:val="16"/>
                <w:szCs w:val="16"/>
              </w:rPr>
              <w:t>1</w:t>
            </w:r>
          </w:p>
        </w:tc>
        <w:tc>
          <w:tcPr>
            <w:tcW w:w="5694" w:type="dxa"/>
          </w:tcPr>
          <w:p w14:paraId="00D4E878" w14:textId="77777777" w:rsidR="00D85821" w:rsidRPr="008A6F2A" w:rsidRDefault="00D85821" w:rsidP="00C128E3">
            <w:pPr>
              <w:snapToGrid w:val="0"/>
              <w:spacing w:before="60" w:after="60" w:line="240" w:lineRule="auto"/>
              <w:rPr>
                <w:b/>
                <w:bCs/>
                <w:sz w:val="16"/>
                <w:szCs w:val="16"/>
              </w:rPr>
            </w:pPr>
          </w:p>
        </w:tc>
      </w:tr>
      <w:tr w:rsidR="00D85821" w:rsidRPr="008A6F2A" w14:paraId="5689E20F" w14:textId="77777777" w:rsidTr="00353431">
        <w:trPr>
          <w:cantSplit/>
        </w:trPr>
        <w:tc>
          <w:tcPr>
            <w:tcW w:w="1159" w:type="dxa"/>
          </w:tcPr>
          <w:p w14:paraId="6F2E9B67" w14:textId="77777777" w:rsidR="00D85821" w:rsidRPr="008A6F2A" w:rsidRDefault="00D85821" w:rsidP="00C128E3">
            <w:pPr>
              <w:snapToGrid w:val="0"/>
              <w:spacing w:before="60" w:after="60" w:line="240" w:lineRule="auto"/>
              <w:rPr>
                <w:b/>
                <w:bCs/>
                <w:sz w:val="16"/>
                <w:szCs w:val="16"/>
              </w:rPr>
            </w:pPr>
            <w:r w:rsidRPr="008A6F2A">
              <w:rPr>
                <w:sz w:val="16"/>
                <w:szCs w:val="16"/>
              </w:rPr>
              <w:t>Value</w:t>
            </w:r>
          </w:p>
        </w:tc>
        <w:tc>
          <w:tcPr>
            <w:tcW w:w="2981" w:type="dxa"/>
          </w:tcPr>
          <w:p w14:paraId="6A0CB357" w14:textId="77777777" w:rsidR="00D85821" w:rsidRPr="008A6F2A" w:rsidRDefault="00D85821" w:rsidP="00C128E3">
            <w:pPr>
              <w:snapToGrid w:val="0"/>
              <w:spacing w:before="60" w:after="60" w:line="240" w:lineRule="auto"/>
              <w:rPr>
                <w:b/>
                <w:bCs/>
                <w:sz w:val="16"/>
                <w:szCs w:val="16"/>
              </w:rPr>
            </w:pPr>
            <w:r w:rsidRPr="008A6F2A">
              <w:rPr>
                <w:sz w:val="16"/>
                <w:szCs w:val="16"/>
              </w:rPr>
              <w:t>portrayalCatalogue</w:t>
            </w:r>
          </w:p>
        </w:tc>
        <w:tc>
          <w:tcPr>
            <w:tcW w:w="3420" w:type="dxa"/>
          </w:tcPr>
          <w:p w14:paraId="0448F7F0" w14:textId="6C2E4FF5" w:rsidR="00D85821" w:rsidRPr="008A6F2A" w:rsidRDefault="00D85821" w:rsidP="00C128E3">
            <w:pPr>
              <w:snapToGrid w:val="0"/>
              <w:spacing w:before="60" w:after="60" w:line="240" w:lineRule="auto"/>
              <w:jc w:val="left"/>
              <w:rPr>
                <w:b/>
                <w:bCs/>
                <w:sz w:val="16"/>
                <w:szCs w:val="16"/>
              </w:rPr>
            </w:pPr>
            <w:r w:rsidRPr="008A6F2A">
              <w:rPr>
                <w:sz w:val="16"/>
                <w:szCs w:val="16"/>
              </w:rPr>
              <w:t xml:space="preserve">S-100 </w:t>
            </w:r>
            <w:r w:rsidR="00C8753F">
              <w:rPr>
                <w:sz w:val="16"/>
                <w:szCs w:val="16"/>
              </w:rPr>
              <w:t>P</w:t>
            </w:r>
            <w:r w:rsidRPr="008A6F2A">
              <w:rPr>
                <w:sz w:val="16"/>
                <w:szCs w:val="16"/>
              </w:rPr>
              <w:t xml:space="preserve">ortrayal </w:t>
            </w:r>
            <w:r w:rsidR="00C8753F">
              <w:rPr>
                <w:sz w:val="16"/>
                <w:szCs w:val="16"/>
              </w:rPr>
              <w:t>C</w:t>
            </w:r>
            <w:r w:rsidRPr="008A6F2A">
              <w:rPr>
                <w:sz w:val="16"/>
                <w:szCs w:val="16"/>
              </w:rPr>
              <w:t>atalogue</w:t>
            </w:r>
          </w:p>
        </w:tc>
        <w:tc>
          <w:tcPr>
            <w:tcW w:w="804" w:type="dxa"/>
          </w:tcPr>
          <w:p w14:paraId="7E5C51CE" w14:textId="5A9EDB52" w:rsidR="00D85821" w:rsidRPr="00353431" w:rsidRDefault="00C8753F" w:rsidP="00C128E3">
            <w:pPr>
              <w:snapToGrid w:val="0"/>
              <w:spacing w:before="60" w:after="60" w:line="240" w:lineRule="auto"/>
              <w:jc w:val="center"/>
              <w:rPr>
                <w:bCs/>
                <w:sz w:val="16"/>
                <w:szCs w:val="16"/>
              </w:rPr>
            </w:pPr>
            <w:r w:rsidRPr="00353431">
              <w:rPr>
                <w:bCs/>
                <w:sz w:val="16"/>
                <w:szCs w:val="16"/>
              </w:rPr>
              <w:t>2</w:t>
            </w:r>
          </w:p>
        </w:tc>
        <w:tc>
          <w:tcPr>
            <w:tcW w:w="5694" w:type="dxa"/>
          </w:tcPr>
          <w:p w14:paraId="48614466" w14:textId="77777777" w:rsidR="00D85821" w:rsidRPr="008A6F2A" w:rsidRDefault="00D85821" w:rsidP="00C128E3">
            <w:pPr>
              <w:snapToGrid w:val="0"/>
              <w:spacing w:before="60" w:after="60" w:line="240" w:lineRule="auto"/>
              <w:rPr>
                <w:b/>
                <w:bCs/>
                <w:sz w:val="16"/>
                <w:szCs w:val="16"/>
              </w:rPr>
            </w:pPr>
          </w:p>
        </w:tc>
      </w:tr>
      <w:tr w:rsidR="00D85821" w:rsidRPr="008A6F2A" w14:paraId="4A62524F" w14:textId="77777777" w:rsidTr="00353431">
        <w:trPr>
          <w:cantSplit/>
        </w:trPr>
        <w:tc>
          <w:tcPr>
            <w:tcW w:w="1159" w:type="dxa"/>
          </w:tcPr>
          <w:p w14:paraId="09B0D0CA" w14:textId="5285E9F4" w:rsidR="00D85821" w:rsidRPr="008A6F2A" w:rsidRDefault="00D85821" w:rsidP="00C128E3">
            <w:pPr>
              <w:snapToGrid w:val="0"/>
              <w:spacing w:before="60" w:after="60" w:line="240" w:lineRule="auto"/>
              <w:rPr>
                <w:sz w:val="16"/>
                <w:szCs w:val="16"/>
              </w:rPr>
            </w:pPr>
            <w:r w:rsidRPr="008A6F2A">
              <w:rPr>
                <w:sz w:val="16"/>
                <w:szCs w:val="16"/>
              </w:rPr>
              <w:t>Value</w:t>
            </w:r>
          </w:p>
        </w:tc>
        <w:tc>
          <w:tcPr>
            <w:tcW w:w="2981" w:type="dxa"/>
          </w:tcPr>
          <w:p w14:paraId="5F46985E" w14:textId="766D0FDA" w:rsidR="00D85821" w:rsidRPr="008A6F2A" w:rsidRDefault="00D85821" w:rsidP="00C128E3">
            <w:pPr>
              <w:snapToGrid w:val="0"/>
              <w:spacing w:before="60" w:after="60" w:line="240" w:lineRule="auto"/>
              <w:rPr>
                <w:sz w:val="16"/>
                <w:szCs w:val="16"/>
              </w:rPr>
            </w:pPr>
            <w:r w:rsidRPr="008A6F2A">
              <w:rPr>
                <w:sz w:val="16"/>
                <w:szCs w:val="16"/>
              </w:rPr>
              <w:t>interoperabilityCatalogue</w:t>
            </w:r>
          </w:p>
        </w:tc>
        <w:tc>
          <w:tcPr>
            <w:tcW w:w="3420" w:type="dxa"/>
          </w:tcPr>
          <w:p w14:paraId="325036D3" w14:textId="6AD5B4D9" w:rsidR="00D85821" w:rsidRPr="008A6F2A" w:rsidRDefault="00D85821" w:rsidP="00C128E3">
            <w:pPr>
              <w:snapToGrid w:val="0"/>
              <w:spacing w:before="60" w:after="60" w:line="240" w:lineRule="auto"/>
              <w:jc w:val="left"/>
              <w:rPr>
                <w:b/>
                <w:bCs/>
                <w:sz w:val="16"/>
                <w:szCs w:val="16"/>
              </w:rPr>
            </w:pPr>
            <w:r w:rsidRPr="008A6F2A">
              <w:rPr>
                <w:sz w:val="16"/>
                <w:szCs w:val="16"/>
              </w:rPr>
              <w:t xml:space="preserve">S-100 </w:t>
            </w:r>
            <w:r w:rsidR="00C8753F">
              <w:rPr>
                <w:sz w:val="16"/>
                <w:szCs w:val="16"/>
              </w:rPr>
              <w:t>I</w:t>
            </w:r>
            <w:r w:rsidRPr="008A6F2A">
              <w:rPr>
                <w:sz w:val="16"/>
                <w:szCs w:val="16"/>
              </w:rPr>
              <w:t xml:space="preserve">nteroperability </w:t>
            </w:r>
            <w:r w:rsidR="00C8753F">
              <w:rPr>
                <w:sz w:val="16"/>
                <w:szCs w:val="16"/>
              </w:rPr>
              <w:t>Catalogue</w:t>
            </w:r>
          </w:p>
        </w:tc>
        <w:tc>
          <w:tcPr>
            <w:tcW w:w="804" w:type="dxa"/>
          </w:tcPr>
          <w:p w14:paraId="4A540CFA" w14:textId="21BA407C" w:rsidR="00D85821" w:rsidRPr="00353431" w:rsidRDefault="00C8753F" w:rsidP="00C128E3">
            <w:pPr>
              <w:snapToGrid w:val="0"/>
              <w:spacing w:before="60" w:after="60" w:line="240" w:lineRule="auto"/>
              <w:jc w:val="center"/>
              <w:rPr>
                <w:bCs/>
                <w:sz w:val="16"/>
                <w:szCs w:val="16"/>
              </w:rPr>
            </w:pPr>
            <w:r w:rsidRPr="00353431">
              <w:rPr>
                <w:bCs/>
                <w:sz w:val="16"/>
                <w:szCs w:val="16"/>
              </w:rPr>
              <w:t>3</w:t>
            </w:r>
          </w:p>
        </w:tc>
        <w:tc>
          <w:tcPr>
            <w:tcW w:w="5694" w:type="dxa"/>
          </w:tcPr>
          <w:p w14:paraId="4F88B3B0" w14:textId="77777777" w:rsidR="00D85821" w:rsidRPr="008A6F2A" w:rsidRDefault="00D85821" w:rsidP="00C128E3">
            <w:pPr>
              <w:snapToGrid w:val="0"/>
              <w:spacing w:before="60" w:after="60" w:line="240" w:lineRule="auto"/>
              <w:rPr>
                <w:b/>
                <w:bCs/>
                <w:sz w:val="16"/>
                <w:szCs w:val="16"/>
              </w:rPr>
            </w:pPr>
          </w:p>
        </w:tc>
      </w:tr>
    </w:tbl>
    <w:p w14:paraId="02B22D99" w14:textId="77777777" w:rsidR="00E73EDF" w:rsidRDefault="00E73EDF" w:rsidP="00353431">
      <w:pPr>
        <w:spacing w:after="0" w:line="240" w:lineRule="auto"/>
      </w:pPr>
    </w:p>
    <w:p w14:paraId="3FF6F038" w14:textId="2F00EA8B" w:rsidR="00D360CD" w:rsidRPr="00382BE3" w:rsidRDefault="00D360CD" w:rsidP="00353431">
      <w:pPr>
        <w:pStyle w:val="Heading4"/>
        <w:tabs>
          <w:tab w:val="clear" w:pos="940"/>
          <w:tab w:val="clear" w:pos="1140"/>
          <w:tab w:val="clear" w:pos="1360"/>
          <w:tab w:val="left" w:pos="993"/>
        </w:tabs>
        <w:spacing w:before="120" w:after="120" w:line="240" w:lineRule="auto"/>
        <w:ind w:left="993" w:hanging="993"/>
      </w:pPr>
      <w:r>
        <w:t>MD_MaintenanceInformation</w:t>
      </w:r>
    </w:p>
    <w:tbl>
      <w:tblPr>
        <w:tblW w:w="1433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17"/>
        <w:gridCol w:w="3165"/>
        <w:gridCol w:w="3537"/>
        <w:gridCol w:w="831"/>
        <w:gridCol w:w="2519"/>
        <w:gridCol w:w="3165"/>
      </w:tblGrid>
      <w:tr w:rsidR="00F43633" w:rsidRPr="00061045" w14:paraId="3C595293" w14:textId="77777777" w:rsidTr="00D360CD">
        <w:trPr>
          <w:cantSplit/>
        </w:trPr>
        <w:tc>
          <w:tcPr>
            <w:tcW w:w="1080" w:type="dxa"/>
            <w:shd w:val="clear" w:color="auto" w:fill="D9D9D9" w:themeFill="background1" w:themeFillShade="D9"/>
          </w:tcPr>
          <w:p w14:paraId="3DFEC2AE" w14:textId="77777777" w:rsidR="00F43633" w:rsidRPr="00061045" w:rsidRDefault="00F43633" w:rsidP="00D360CD">
            <w:pPr>
              <w:keepNext/>
              <w:keepLines/>
              <w:snapToGrid w:val="0"/>
              <w:spacing w:before="60" w:after="60" w:line="240" w:lineRule="auto"/>
              <w:jc w:val="left"/>
              <w:rPr>
                <w:b/>
                <w:sz w:val="16"/>
                <w:szCs w:val="16"/>
              </w:rPr>
            </w:pPr>
            <w:r w:rsidRPr="00061045">
              <w:rPr>
                <w:b/>
                <w:sz w:val="16"/>
                <w:szCs w:val="16"/>
              </w:rPr>
              <w:t>Role Name</w:t>
            </w:r>
          </w:p>
        </w:tc>
        <w:tc>
          <w:tcPr>
            <w:tcW w:w="3060" w:type="dxa"/>
            <w:shd w:val="clear" w:color="auto" w:fill="D9D9D9" w:themeFill="background1" w:themeFillShade="D9"/>
          </w:tcPr>
          <w:p w14:paraId="717F62C7" w14:textId="77777777" w:rsidR="00F43633" w:rsidRPr="00061045" w:rsidRDefault="00F43633" w:rsidP="00D360CD">
            <w:pPr>
              <w:keepNext/>
              <w:keepLines/>
              <w:snapToGrid w:val="0"/>
              <w:spacing w:before="60" w:after="60" w:line="240" w:lineRule="auto"/>
              <w:jc w:val="left"/>
              <w:rPr>
                <w:b/>
                <w:sz w:val="16"/>
                <w:szCs w:val="16"/>
              </w:rPr>
            </w:pPr>
            <w:r w:rsidRPr="00061045">
              <w:rPr>
                <w:b/>
                <w:sz w:val="16"/>
                <w:szCs w:val="16"/>
              </w:rPr>
              <w:t>Name</w:t>
            </w:r>
          </w:p>
        </w:tc>
        <w:tc>
          <w:tcPr>
            <w:tcW w:w="3420" w:type="dxa"/>
            <w:shd w:val="clear" w:color="auto" w:fill="D9D9D9" w:themeFill="background1" w:themeFillShade="D9"/>
          </w:tcPr>
          <w:p w14:paraId="3EFD56C4" w14:textId="77777777" w:rsidR="00F43633" w:rsidRPr="00061045" w:rsidRDefault="00F43633" w:rsidP="00D360CD">
            <w:pPr>
              <w:keepNext/>
              <w:keepLines/>
              <w:snapToGrid w:val="0"/>
              <w:spacing w:before="60" w:after="60" w:line="240" w:lineRule="auto"/>
              <w:jc w:val="left"/>
              <w:rPr>
                <w:b/>
                <w:sz w:val="16"/>
                <w:szCs w:val="16"/>
              </w:rPr>
            </w:pPr>
            <w:r w:rsidRPr="00061045">
              <w:rPr>
                <w:b/>
                <w:sz w:val="16"/>
                <w:szCs w:val="16"/>
              </w:rPr>
              <w:t>Description</w:t>
            </w:r>
          </w:p>
        </w:tc>
        <w:tc>
          <w:tcPr>
            <w:tcW w:w="804" w:type="dxa"/>
            <w:shd w:val="clear" w:color="auto" w:fill="D9D9D9" w:themeFill="background1" w:themeFillShade="D9"/>
          </w:tcPr>
          <w:p w14:paraId="17F67B64" w14:textId="77777777" w:rsidR="00F43633" w:rsidRPr="00061045" w:rsidRDefault="00F43633" w:rsidP="00D360CD">
            <w:pPr>
              <w:keepNext/>
              <w:keepLines/>
              <w:snapToGrid w:val="0"/>
              <w:spacing w:before="60" w:after="60" w:line="240" w:lineRule="auto"/>
              <w:jc w:val="center"/>
              <w:rPr>
                <w:b/>
                <w:sz w:val="16"/>
                <w:szCs w:val="16"/>
              </w:rPr>
            </w:pPr>
            <w:r w:rsidRPr="00061045">
              <w:rPr>
                <w:b/>
                <w:sz w:val="16"/>
                <w:szCs w:val="16"/>
              </w:rPr>
              <w:t>Mult</w:t>
            </w:r>
          </w:p>
        </w:tc>
        <w:tc>
          <w:tcPr>
            <w:tcW w:w="2436" w:type="dxa"/>
            <w:shd w:val="clear" w:color="auto" w:fill="D9D9D9" w:themeFill="background1" w:themeFillShade="D9"/>
          </w:tcPr>
          <w:p w14:paraId="65E86B2A" w14:textId="77777777" w:rsidR="00F43633" w:rsidRPr="00061045" w:rsidRDefault="00F43633" w:rsidP="00D360CD">
            <w:pPr>
              <w:keepNext/>
              <w:keepLines/>
              <w:snapToGrid w:val="0"/>
              <w:spacing w:before="60" w:after="60" w:line="240" w:lineRule="auto"/>
              <w:jc w:val="left"/>
              <w:rPr>
                <w:b/>
                <w:sz w:val="16"/>
                <w:szCs w:val="16"/>
              </w:rPr>
            </w:pPr>
            <w:r w:rsidRPr="00061045">
              <w:rPr>
                <w:b/>
                <w:sz w:val="16"/>
                <w:szCs w:val="16"/>
              </w:rPr>
              <w:t>Type</w:t>
            </w:r>
          </w:p>
        </w:tc>
        <w:tc>
          <w:tcPr>
            <w:tcW w:w="3060" w:type="dxa"/>
            <w:shd w:val="clear" w:color="auto" w:fill="D9D9D9" w:themeFill="background1" w:themeFillShade="D9"/>
          </w:tcPr>
          <w:p w14:paraId="2064212C" w14:textId="77777777" w:rsidR="00F43633" w:rsidRPr="00061045" w:rsidRDefault="00F43633" w:rsidP="00D360CD">
            <w:pPr>
              <w:keepNext/>
              <w:keepLines/>
              <w:snapToGrid w:val="0"/>
              <w:spacing w:before="60" w:after="60" w:line="240" w:lineRule="auto"/>
              <w:jc w:val="left"/>
              <w:rPr>
                <w:b/>
                <w:sz w:val="16"/>
                <w:szCs w:val="16"/>
              </w:rPr>
            </w:pPr>
            <w:r w:rsidRPr="00061045">
              <w:rPr>
                <w:b/>
                <w:sz w:val="16"/>
                <w:szCs w:val="16"/>
              </w:rPr>
              <w:t>Remarks</w:t>
            </w:r>
          </w:p>
        </w:tc>
      </w:tr>
      <w:tr w:rsidR="00F43633" w:rsidRPr="00061045" w14:paraId="4D379A79" w14:textId="77777777" w:rsidTr="00D360CD">
        <w:trPr>
          <w:cantSplit/>
          <w:trHeight w:val="305"/>
        </w:trPr>
        <w:tc>
          <w:tcPr>
            <w:tcW w:w="1080" w:type="dxa"/>
          </w:tcPr>
          <w:p w14:paraId="49C1B714" w14:textId="77777777" w:rsidR="00F43633" w:rsidRPr="00061045" w:rsidRDefault="00F43633" w:rsidP="00D360CD">
            <w:pPr>
              <w:snapToGrid w:val="0"/>
              <w:spacing w:before="60" w:after="60" w:line="240" w:lineRule="auto"/>
              <w:jc w:val="left"/>
              <w:rPr>
                <w:sz w:val="16"/>
                <w:szCs w:val="16"/>
              </w:rPr>
            </w:pPr>
            <w:r w:rsidRPr="00061045">
              <w:rPr>
                <w:sz w:val="16"/>
                <w:szCs w:val="16"/>
              </w:rPr>
              <w:t>Class</w:t>
            </w:r>
          </w:p>
        </w:tc>
        <w:tc>
          <w:tcPr>
            <w:tcW w:w="3060" w:type="dxa"/>
          </w:tcPr>
          <w:p w14:paraId="279966C3" w14:textId="77777777" w:rsidR="00F43633" w:rsidRPr="00061045" w:rsidRDefault="00F43633" w:rsidP="00D360CD">
            <w:pPr>
              <w:snapToGrid w:val="0"/>
              <w:spacing w:before="60" w:after="60" w:line="240" w:lineRule="auto"/>
              <w:jc w:val="left"/>
              <w:rPr>
                <w:sz w:val="16"/>
                <w:szCs w:val="16"/>
              </w:rPr>
            </w:pPr>
            <w:r w:rsidRPr="00061045">
              <w:rPr>
                <w:sz w:val="16"/>
                <w:szCs w:val="16"/>
              </w:rPr>
              <w:t>MD_MaintenanceInformation</w:t>
            </w:r>
          </w:p>
        </w:tc>
        <w:tc>
          <w:tcPr>
            <w:tcW w:w="3420" w:type="dxa"/>
          </w:tcPr>
          <w:p w14:paraId="43082147" w14:textId="77777777" w:rsidR="00F43633" w:rsidRPr="00061045" w:rsidRDefault="00F43633" w:rsidP="00D360CD">
            <w:pPr>
              <w:snapToGrid w:val="0"/>
              <w:spacing w:before="60" w:after="60" w:line="240" w:lineRule="auto"/>
              <w:jc w:val="left"/>
              <w:rPr>
                <w:sz w:val="16"/>
                <w:szCs w:val="16"/>
              </w:rPr>
            </w:pPr>
            <w:r w:rsidRPr="00061045">
              <w:rPr>
                <w:sz w:val="16"/>
                <w:szCs w:val="16"/>
              </w:rPr>
              <w:t>Information about the scope and frequency of updating</w:t>
            </w:r>
          </w:p>
        </w:tc>
        <w:tc>
          <w:tcPr>
            <w:tcW w:w="804" w:type="dxa"/>
          </w:tcPr>
          <w:p w14:paraId="29F183DA" w14:textId="77777777" w:rsidR="00F43633" w:rsidRPr="00061045" w:rsidRDefault="00F43633" w:rsidP="00D360CD">
            <w:pPr>
              <w:snapToGrid w:val="0"/>
              <w:spacing w:before="60" w:after="60" w:line="240" w:lineRule="auto"/>
              <w:jc w:val="center"/>
              <w:rPr>
                <w:sz w:val="16"/>
                <w:szCs w:val="16"/>
              </w:rPr>
            </w:pPr>
            <w:r>
              <w:rPr>
                <w:sz w:val="16"/>
                <w:szCs w:val="16"/>
              </w:rPr>
              <w:t>-</w:t>
            </w:r>
          </w:p>
        </w:tc>
        <w:tc>
          <w:tcPr>
            <w:tcW w:w="2436" w:type="dxa"/>
          </w:tcPr>
          <w:p w14:paraId="315BFA9E" w14:textId="77777777" w:rsidR="00F43633" w:rsidRPr="00061045" w:rsidRDefault="00F43633" w:rsidP="00D360CD">
            <w:pPr>
              <w:snapToGrid w:val="0"/>
              <w:spacing w:before="60" w:after="60" w:line="240" w:lineRule="auto"/>
              <w:jc w:val="left"/>
              <w:rPr>
                <w:sz w:val="16"/>
                <w:szCs w:val="16"/>
              </w:rPr>
            </w:pPr>
            <w:r>
              <w:rPr>
                <w:sz w:val="16"/>
                <w:szCs w:val="16"/>
              </w:rPr>
              <w:t>-</w:t>
            </w:r>
          </w:p>
        </w:tc>
        <w:tc>
          <w:tcPr>
            <w:tcW w:w="3060" w:type="dxa"/>
            <w:vAlign w:val="center"/>
          </w:tcPr>
          <w:p w14:paraId="30AA509F" w14:textId="77777777" w:rsidR="00F43633" w:rsidRPr="00061045" w:rsidRDefault="00F43633" w:rsidP="00F56D1C">
            <w:pPr>
              <w:snapToGrid w:val="0"/>
              <w:spacing w:before="60" w:after="0" w:line="240" w:lineRule="auto"/>
              <w:rPr>
                <w:sz w:val="16"/>
                <w:szCs w:val="16"/>
              </w:rPr>
            </w:pPr>
            <w:r w:rsidRPr="00061045">
              <w:rPr>
                <w:sz w:val="16"/>
                <w:szCs w:val="16"/>
              </w:rPr>
              <w:t>S-100 restricts the ISO 19115-class to:</w:t>
            </w:r>
          </w:p>
          <w:p w14:paraId="10E3B9B5" w14:textId="77777777" w:rsidR="00F43633" w:rsidRPr="00061045" w:rsidRDefault="00F43633" w:rsidP="001D02B5">
            <w:pPr>
              <w:pStyle w:val="ListParagraph"/>
              <w:numPr>
                <w:ilvl w:val="0"/>
                <w:numId w:val="25"/>
              </w:numPr>
              <w:snapToGrid w:val="0"/>
              <w:spacing w:after="0" w:line="240" w:lineRule="auto"/>
              <w:contextualSpacing w:val="0"/>
              <w:jc w:val="left"/>
              <w:rPr>
                <w:rFonts w:cs="Arial"/>
                <w:sz w:val="16"/>
                <w:szCs w:val="16"/>
              </w:rPr>
            </w:pPr>
            <w:r w:rsidRPr="00061045">
              <w:rPr>
                <w:rFonts w:cs="Arial"/>
                <w:sz w:val="16"/>
                <w:szCs w:val="16"/>
              </w:rPr>
              <w:t>prohibit maintenanceScope, maintenanceNote, and contact attributes;</w:t>
            </w:r>
          </w:p>
          <w:p w14:paraId="0B581558" w14:textId="77777777" w:rsidR="00F43633" w:rsidRPr="00061045" w:rsidRDefault="00F43633" w:rsidP="001D02B5">
            <w:pPr>
              <w:pStyle w:val="ListParagraph"/>
              <w:numPr>
                <w:ilvl w:val="0"/>
                <w:numId w:val="25"/>
              </w:numPr>
              <w:snapToGrid w:val="0"/>
              <w:spacing w:after="60" w:line="240" w:lineRule="auto"/>
              <w:contextualSpacing w:val="0"/>
              <w:jc w:val="left"/>
              <w:rPr>
                <w:sz w:val="16"/>
                <w:szCs w:val="16"/>
              </w:rPr>
            </w:pPr>
            <w:r w:rsidRPr="00061045">
              <w:rPr>
                <w:rFonts w:cs="Arial"/>
                <w:sz w:val="16"/>
                <w:szCs w:val="16"/>
              </w:rPr>
              <w:t>define restrictions on maintenanceAndUpdate</w:t>
            </w:r>
            <w:r>
              <w:rPr>
                <w:rFonts w:cs="Arial"/>
                <w:sz w:val="16"/>
                <w:szCs w:val="16"/>
              </w:rPr>
              <w:t>‌</w:t>
            </w:r>
            <w:r w:rsidRPr="00061045">
              <w:rPr>
                <w:rFonts w:cs="Arial"/>
                <w:sz w:val="16"/>
                <w:szCs w:val="16"/>
              </w:rPr>
              <w:t>Frequency, maintenanceDate, and userDefinedMaintenance</w:t>
            </w:r>
            <w:r>
              <w:rPr>
                <w:rFonts w:cs="Arial"/>
                <w:sz w:val="16"/>
                <w:szCs w:val="16"/>
              </w:rPr>
              <w:t>‌</w:t>
            </w:r>
            <w:r w:rsidRPr="00061045">
              <w:rPr>
                <w:rFonts w:cs="Arial"/>
                <w:sz w:val="16"/>
                <w:szCs w:val="16"/>
              </w:rPr>
              <w:t>Frequency attributes</w:t>
            </w:r>
          </w:p>
        </w:tc>
      </w:tr>
      <w:tr w:rsidR="00F43633" w:rsidRPr="00061045" w14:paraId="005DD027" w14:textId="77777777" w:rsidTr="00D360CD">
        <w:trPr>
          <w:cantSplit/>
          <w:trHeight w:val="277"/>
        </w:trPr>
        <w:tc>
          <w:tcPr>
            <w:tcW w:w="1080" w:type="dxa"/>
          </w:tcPr>
          <w:p w14:paraId="692DF510" w14:textId="77777777" w:rsidR="00F43633" w:rsidRPr="00061045" w:rsidRDefault="00F43633" w:rsidP="00D360CD">
            <w:pPr>
              <w:snapToGrid w:val="0"/>
              <w:spacing w:before="60" w:after="60" w:line="240" w:lineRule="auto"/>
              <w:jc w:val="left"/>
              <w:rPr>
                <w:sz w:val="16"/>
                <w:szCs w:val="16"/>
              </w:rPr>
            </w:pPr>
            <w:r w:rsidRPr="00061045">
              <w:rPr>
                <w:sz w:val="16"/>
                <w:szCs w:val="16"/>
              </w:rPr>
              <w:t>Attribute</w:t>
            </w:r>
          </w:p>
        </w:tc>
        <w:tc>
          <w:tcPr>
            <w:tcW w:w="3060" w:type="dxa"/>
          </w:tcPr>
          <w:p w14:paraId="231F503D" w14:textId="77777777" w:rsidR="00F43633" w:rsidRPr="00061045" w:rsidRDefault="00F43633" w:rsidP="00D360CD">
            <w:pPr>
              <w:snapToGrid w:val="0"/>
              <w:spacing w:before="60" w:after="60" w:line="240" w:lineRule="auto"/>
              <w:jc w:val="left"/>
              <w:rPr>
                <w:sz w:val="16"/>
                <w:szCs w:val="16"/>
              </w:rPr>
            </w:pPr>
            <w:r w:rsidRPr="00061045">
              <w:rPr>
                <w:sz w:val="16"/>
                <w:szCs w:val="16"/>
              </w:rPr>
              <w:t>maintenanceAndUpdateFrequency</w:t>
            </w:r>
          </w:p>
        </w:tc>
        <w:tc>
          <w:tcPr>
            <w:tcW w:w="3420" w:type="dxa"/>
          </w:tcPr>
          <w:p w14:paraId="0355FD72" w14:textId="77777777" w:rsidR="00F43633" w:rsidRPr="00061045" w:rsidRDefault="00F43633" w:rsidP="00D360CD">
            <w:pPr>
              <w:snapToGrid w:val="0"/>
              <w:spacing w:before="60" w:after="60" w:line="240" w:lineRule="auto"/>
              <w:jc w:val="left"/>
              <w:rPr>
                <w:sz w:val="16"/>
                <w:szCs w:val="16"/>
              </w:rPr>
            </w:pPr>
            <w:r>
              <w:rPr>
                <w:sz w:val="16"/>
                <w:szCs w:val="16"/>
              </w:rPr>
              <w:t>F</w:t>
            </w:r>
            <w:r w:rsidRPr="00061045">
              <w:rPr>
                <w:sz w:val="16"/>
                <w:szCs w:val="16"/>
              </w:rPr>
              <w:t>requency with which changes and additions are made to the resource after the initial resource is completed</w:t>
            </w:r>
          </w:p>
        </w:tc>
        <w:tc>
          <w:tcPr>
            <w:tcW w:w="804" w:type="dxa"/>
          </w:tcPr>
          <w:p w14:paraId="14E8A441" w14:textId="77777777" w:rsidR="00F43633" w:rsidRPr="00061045" w:rsidRDefault="00F43633" w:rsidP="00D360CD">
            <w:pPr>
              <w:snapToGrid w:val="0"/>
              <w:spacing w:before="60" w:after="60" w:line="240" w:lineRule="auto"/>
              <w:jc w:val="center"/>
              <w:rPr>
                <w:sz w:val="16"/>
                <w:szCs w:val="16"/>
              </w:rPr>
            </w:pPr>
            <w:r w:rsidRPr="00061045">
              <w:rPr>
                <w:sz w:val="16"/>
                <w:szCs w:val="16"/>
              </w:rPr>
              <w:t>0..1</w:t>
            </w:r>
          </w:p>
        </w:tc>
        <w:tc>
          <w:tcPr>
            <w:tcW w:w="2436" w:type="dxa"/>
          </w:tcPr>
          <w:p w14:paraId="3BF2210A" w14:textId="77777777" w:rsidR="00F43633" w:rsidRPr="00061045" w:rsidRDefault="00F43633" w:rsidP="00D360CD">
            <w:pPr>
              <w:snapToGrid w:val="0"/>
              <w:spacing w:before="60" w:after="60" w:line="240" w:lineRule="auto"/>
              <w:jc w:val="left"/>
              <w:rPr>
                <w:sz w:val="16"/>
                <w:szCs w:val="16"/>
              </w:rPr>
            </w:pPr>
            <w:r w:rsidRPr="00061045">
              <w:rPr>
                <w:sz w:val="16"/>
                <w:szCs w:val="16"/>
              </w:rPr>
              <w:t>MD_MaintenanceFrequencyCode (codelist)</w:t>
            </w:r>
          </w:p>
        </w:tc>
        <w:tc>
          <w:tcPr>
            <w:tcW w:w="3060" w:type="dxa"/>
            <w:vAlign w:val="center"/>
          </w:tcPr>
          <w:p w14:paraId="52EA44CA" w14:textId="2395D07D" w:rsidR="00F43633" w:rsidRPr="00061045" w:rsidRDefault="00F43633" w:rsidP="00D360CD">
            <w:pPr>
              <w:snapToGrid w:val="0"/>
              <w:spacing w:before="60" w:after="60" w:line="240" w:lineRule="auto"/>
              <w:jc w:val="left"/>
              <w:rPr>
                <w:sz w:val="16"/>
                <w:szCs w:val="16"/>
              </w:rPr>
            </w:pPr>
            <w:r w:rsidRPr="00061045">
              <w:rPr>
                <w:sz w:val="16"/>
                <w:szCs w:val="16"/>
              </w:rPr>
              <w:t xml:space="preserve">Must be populated if userDefinedMaintenanceFrequency is not present, otherwise optional. See </w:t>
            </w:r>
            <w:r>
              <w:rPr>
                <w:sz w:val="16"/>
                <w:szCs w:val="16"/>
              </w:rPr>
              <w:t>T</w:t>
            </w:r>
            <w:r w:rsidRPr="00061045">
              <w:rPr>
                <w:sz w:val="16"/>
                <w:szCs w:val="16"/>
              </w:rPr>
              <w:t>able MD_Maintenance</w:t>
            </w:r>
            <w:r>
              <w:rPr>
                <w:sz w:val="16"/>
                <w:szCs w:val="16"/>
              </w:rPr>
              <w:t>‌</w:t>
            </w:r>
            <w:r w:rsidRPr="00061045">
              <w:rPr>
                <w:sz w:val="16"/>
                <w:szCs w:val="16"/>
              </w:rPr>
              <w:t>Frequency</w:t>
            </w:r>
            <w:r>
              <w:rPr>
                <w:sz w:val="16"/>
                <w:szCs w:val="16"/>
              </w:rPr>
              <w:t>‌</w:t>
            </w:r>
            <w:r w:rsidRPr="00061045">
              <w:rPr>
                <w:sz w:val="16"/>
                <w:szCs w:val="16"/>
              </w:rPr>
              <w:t>Code in this Part for values allowed in S-100 metadata</w:t>
            </w:r>
          </w:p>
        </w:tc>
      </w:tr>
      <w:tr w:rsidR="00F43633" w:rsidRPr="00061045" w14:paraId="7214BEBF" w14:textId="77777777" w:rsidTr="00D360CD">
        <w:trPr>
          <w:cantSplit/>
          <w:trHeight w:val="277"/>
        </w:trPr>
        <w:tc>
          <w:tcPr>
            <w:tcW w:w="1080" w:type="dxa"/>
          </w:tcPr>
          <w:p w14:paraId="2A0728AF" w14:textId="77777777" w:rsidR="00F43633" w:rsidRPr="00061045" w:rsidRDefault="00F43633" w:rsidP="00D360CD">
            <w:pPr>
              <w:snapToGrid w:val="0"/>
              <w:spacing w:before="60" w:after="60" w:line="240" w:lineRule="auto"/>
              <w:jc w:val="left"/>
              <w:rPr>
                <w:sz w:val="16"/>
                <w:szCs w:val="16"/>
              </w:rPr>
            </w:pPr>
            <w:r w:rsidRPr="00061045">
              <w:rPr>
                <w:sz w:val="16"/>
                <w:szCs w:val="16"/>
              </w:rPr>
              <w:t>Attribute</w:t>
            </w:r>
          </w:p>
        </w:tc>
        <w:tc>
          <w:tcPr>
            <w:tcW w:w="3060" w:type="dxa"/>
          </w:tcPr>
          <w:p w14:paraId="6FB0841C" w14:textId="77777777" w:rsidR="00F43633" w:rsidRPr="00061045" w:rsidRDefault="00F43633" w:rsidP="00D360CD">
            <w:pPr>
              <w:snapToGrid w:val="0"/>
              <w:spacing w:before="60" w:after="60" w:line="240" w:lineRule="auto"/>
              <w:jc w:val="left"/>
              <w:rPr>
                <w:sz w:val="16"/>
                <w:szCs w:val="16"/>
              </w:rPr>
            </w:pPr>
            <w:r w:rsidRPr="00061045">
              <w:rPr>
                <w:sz w:val="16"/>
                <w:szCs w:val="16"/>
              </w:rPr>
              <w:t>maintenanceDate</w:t>
            </w:r>
          </w:p>
        </w:tc>
        <w:tc>
          <w:tcPr>
            <w:tcW w:w="3420" w:type="dxa"/>
          </w:tcPr>
          <w:p w14:paraId="61C919C9" w14:textId="77777777" w:rsidR="00F43633" w:rsidRPr="00061045" w:rsidRDefault="00F43633" w:rsidP="00D360CD">
            <w:pPr>
              <w:snapToGrid w:val="0"/>
              <w:spacing w:before="60" w:after="60" w:line="240" w:lineRule="auto"/>
              <w:jc w:val="left"/>
              <w:rPr>
                <w:sz w:val="16"/>
                <w:szCs w:val="16"/>
              </w:rPr>
            </w:pPr>
            <w:r>
              <w:rPr>
                <w:sz w:val="16"/>
                <w:szCs w:val="16"/>
              </w:rPr>
              <w:t>D</w:t>
            </w:r>
            <w:r w:rsidRPr="00061045">
              <w:rPr>
                <w:sz w:val="16"/>
                <w:szCs w:val="16"/>
              </w:rPr>
              <w:t xml:space="preserve">ate information associated with maintenance of </w:t>
            </w:r>
            <w:r>
              <w:rPr>
                <w:sz w:val="16"/>
                <w:szCs w:val="16"/>
              </w:rPr>
              <w:t xml:space="preserve">the </w:t>
            </w:r>
            <w:r w:rsidRPr="00061045">
              <w:rPr>
                <w:sz w:val="16"/>
                <w:szCs w:val="16"/>
              </w:rPr>
              <w:t>resource</w:t>
            </w:r>
          </w:p>
        </w:tc>
        <w:tc>
          <w:tcPr>
            <w:tcW w:w="804" w:type="dxa"/>
          </w:tcPr>
          <w:p w14:paraId="7AEF1858" w14:textId="77777777" w:rsidR="00F43633" w:rsidRPr="00061045" w:rsidRDefault="00F43633" w:rsidP="00D360CD">
            <w:pPr>
              <w:snapToGrid w:val="0"/>
              <w:spacing w:before="60" w:after="60" w:line="240" w:lineRule="auto"/>
              <w:jc w:val="center"/>
              <w:rPr>
                <w:sz w:val="16"/>
                <w:szCs w:val="16"/>
              </w:rPr>
            </w:pPr>
            <w:r w:rsidRPr="00061045">
              <w:rPr>
                <w:sz w:val="16"/>
                <w:szCs w:val="16"/>
              </w:rPr>
              <w:t>0..1</w:t>
            </w:r>
          </w:p>
        </w:tc>
        <w:tc>
          <w:tcPr>
            <w:tcW w:w="2436" w:type="dxa"/>
          </w:tcPr>
          <w:p w14:paraId="4185F07D" w14:textId="77777777" w:rsidR="00F43633" w:rsidRPr="00061045" w:rsidRDefault="00F43633" w:rsidP="00D360CD">
            <w:pPr>
              <w:snapToGrid w:val="0"/>
              <w:spacing w:before="60" w:after="60" w:line="240" w:lineRule="auto"/>
              <w:jc w:val="left"/>
              <w:rPr>
                <w:sz w:val="16"/>
                <w:szCs w:val="16"/>
              </w:rPr>
            </w:pPr>
            <w:r w:rsidRPr="00061045">
              <w:rPr>
                <w:sz w:val="16"/>
                <w:szCs w:val="16"/>
              </w:rPr>
              <w:t>CI_Date</w:t>
            </w:r>
          </w:p>
        </w:tc>
        <w:tc>
          <w:tcPr>
            <w:tcW w:w="3060" w:type="dxa"/>
            <w:vAlign w:val="center"/>
          </w:tcPr>
          <w:p w14:paraId="4A67C373" w14:textId="77777777" w:rsidR="00F43633" w:rsidRPr="00736CB9" w:rsidRDefault="00F43633" w:rsidP="00D360CD">
            <w:pPr>
              <w:snapToGrid w:val="0"/>
              <w:spacing w:before="60" w:after="60" w:line="240" w:lineRule="auto"/>
              <w:rPr>
                <w:rFonts w:cs="Arial"/>
                <w:sz w:val="16"/>
                <w:szCs w:val="16"/>
              </w:rPr>
            </w:pPr>
            <w:r w:rsidRPr="00736CB9">
              <w:rPr>
                <w:rFonts w:cs="Arial"/>
                <w:sz w:val="16"/>
                <w:szCs w:val="16"/>
              </w:rPr>
              <w:t>Exactly one of maintenanceDate and userDefinedMaintenanceFrequency must be populated</w:t>
            </w:r>
          </w:p>
          <w:p w14:paraId="09C1FD07" w14:textId="77777777" w:rsidR="00F43633" w:rsidRPr="00736CB9" w:rsidRDefault="00F43633" w:rsidP="00D360CD">
            <w:pPr>
              <w:snapToGrid w:val="0"/>
              <w:spacing w:before="60" w:after="60" w:line="240" w:lineRule="auto"/>
              <w:jc w:val="left"/>
              <w:rPr>
                <w:rFonts w:cs="Arial"/>
                <w:sz w:val="16"/>
                <w:szCs w:val="16"/>
              </w:rPr>
            </w:pPr>
            <w:r w:rsidRPr="00736CB9">
              <w:rPr>
                <w:rFonts w:cs="Arial"/>
                <w:sz w:val="16"/>
                <w:szCs w:val="16"/>
              </w:rPr>
              <w:t>Allowed value for dateType: nextUpdate</w:t>
            </w:r>
          </w:p>
        </w:tc>
      </w:tr>
      <w:tr w:rsidR="00F43633" w:rsidRPr="00061045" w14:paraId="15EAEA25" w14:textId="77777777" w:rsidTr="00D360CD">
        <w:trPr>
          <w:cantSplit/>
          <w:trHeight w:val="277"/>
        </w:trPr>
        <w:tc>
          <w:tcPr>
            <w:tcW w:w="1080" w:type="dxa"/>
          </w:tcPr>
          <w:p w14:paraId="20E690FC" w14:textId="77777777" w:rsidR="00F43633" w:rsidRPr="00061045" w:rsidRDefault="00F43633" w:rsidP="00D360CD">
            <w:pPr>
              <w:snapToGrid w:val="0"/>
              <w:spacing w:before="60" w:after="60" w:line="240" w:lineRule="auto"/>
              <w:jc w:val="left"/>
              <w:rPr>
                <w:sz w:val="16"/>
                <w:szCs w:val="16"/>
              </w:rPr>
            </w:pPr>
            <w:r w:rsidRPr="00061045">
              <w:rPr>
                <w:sz w:val="16"/>
                <w:szCs w:val="16"/>
              </w:rPr>
              <w:lastRenderedPageBreak/>
              <w:t>Attribute</w:t>
            </w:r>
          </w:p>
        </w:tc>
        <w:tc>
          <w:tcPr>
            <w:tcW w:w="3060" w:type="dxa"/>
          </w:tcPr>
          <w:p w14:paraId="4854E717" w14:textId="77777777" w:rsidR="00F43633" w:rsidRPr="00061045" w:rsidRDefault="00F43633" w:rsidP="00D360CD">
            <w:pPr>
              <w:snapToGrid w:val="0"/>
              <w:spacing w:before="60" w:after="60" w:line="240" w:lineRule="auto"/>
              <w:jc w:val="left"/>
              <w:rPr>
                <w:sz w:val="16"/>
                <w:szCs w:val="16"/>
              </w:rPr>
            </w:pPr>
            <w:bookmarkStart w:id="1417" w:name="_Hlk86073999"/>
            <w:r w:rsidRPr="00061045">
              <w:rPr>
                <w:sz w:val="16"/>
                <w:szCs w:val="16"/>
              </w:rPr>
              <w:t>userDefinedMaintenanceFrequency</w:t>
            </w:r>
            <w:bookmarkEnd w:id="1417"/>
          </w:p>
        </w:tc>
        <w:tc>
          <w:tcPr>
            <w:tcW w:w="3420" w:type="dxa"/>
          </w:tcPr>
          <w:p w14:paraId="7C324B7F" w14:textId="77777777" w:rsidR="00F43633" w:rsidRPr="00061045" w:rsidRDefault="00F43633" w:rsidP="00D360CD">
            <w:pPr>
              <w:snapToGrid w:val="0"/>
              <w:spacing w:before="60" w:after="60" w:line="240" w:lineRule="auto"/>
              <w:jc w:val="left"/>
              <w:rPr>
                <w:sz w:val="16"/>
                <w:szCs w:val="16"/>
              </w:rPr>
            </w:pPr>
            <w:r>
              <w:rPr>
                <w:sz w:val="16"/>
                <w:szCs w:val="16"/>
              </w:rPr>
              <w:t>M</w:t>
            </w:r>
            <w:r w:rsidRPr="00061045">
              <w:rPr>
                <w:sz w:val="16"/>
                <w:szCs w:val="16"/>
              </w:rPr>
              <w:t>aintenance period other than those defined</w:t>
            </w:r>
          </w:p>
        </w:tc>
        <w:tc>
          <w:tcPr>
            <w:tcW w:w="804" w:type="dxa"/>
          </w:tcPr>
          <w:p w14:paraId="308747CA" w14:textId="77777777" w:rsidR="00F43633" w:rsidRPr="00061045" w:rsidRDefault="00F43633" w:rsidP="00D360CD">
            <w:pPr>
              <w:snapToGrid w:val="0"/>
              <w:spacing w:before="60" w:after="60" w:line="240" w:lineRule="auto"/>
              <w:jc w:val="center"/>
              <w:rPr>
                <w:sz w:val="16"/>
                <w:szCs w:val="16"/>
              </w:rPr>
            </w:pPr>
            <w:r w:rsidRPr="00061045">
              <w:rPr>
                <w:sz w:val="16"/>
                <w:szCs w:val="16"/>
              </w:rPr>
              <w:t>0..1</w:t>
            </w:r>
          </w:p>
        </w:tc>
        <w:tc>
          <w:tcPr>
            <w:tcW w:w="2436" w:type="dxa"/>
          </w:tcPr>
          <w:p w14:paraId="50D9E593" w14:textId="77777777" w:rsidR="00F43633" w:rsidRPr="00061045" w:rsidRDefault="00F43633" w:rsidP="00D360CD">
            <w:pPr>
              <w:snapToGrid w:val="0"/>
              <w:spacing w:before="60" w:after="60" w:line="240" w:lineRule="auto"/>
              <w:jc w:val="left"/>
              <w:rPr>
                <w:sz w:val="16"/>
                <w:szCs w:val="16"/>
              </w:rPr>
            </w:pPr>
            <w:r w:rsidRPr="00061045">
              <w:rPr>
                <w:sz w:val="16"/>
                <w:szCs w:val="16"/>
              </w:rPr>
              <w:t>TM_PeriodDuration</w:t>
            </w:r>
          </w:p>
        </w:tc>
        <w:tc>
          <w:tcPr>
            <w:tcW w:w="3060" w:type="dxa"/>
            <w:vAlign w:val="center"/>
          </w:tcPr>
          <w:p w14:paraId="52492665" w14:textId="77777777" w:rsidR="00F43633" w:rsidRPr="00736CB9" w:rsidRDefault="00F43633" w:rsidP="00D360CD">
            <w:pPr>
              <w:snapToGrid w:val="0"/>
              <w:spacing w:before="60" w:after="60" w:line="240" w:lineRule="auto"/>
              <w:rPr>
                <w:rFonts w:cs="Arial"/>
                <w:sz w:val="16"/>
                <w:szCs w:val="16"/>
              </w:rPr>
            </w:pPr>
            <w:r w:rsidRPr="00736CB9">
              <w:rPr>
                <w:rFonts w:cs="Arial"/>
                <w:sz w:val="16"/>
                <w:szCs w:val="16"/>
              </w:rPr>
              <w:t>Exactly one of maintenanceDate and userDefinedMaintenanceFrequency must be populated</w:t>
            </w:r>
          </w:p>
          <w:p w14:paraId="5B52E368" w14:textId="77777777" w:rsidR="00F43633" w:rsidRPr="00736CB9" w:rsidRDefault="00F43633" w:rsidP="00D360CD">
            <w:pPr>
              <w:snapToGrid w:val="0"/>
              <w:spacing w:before="60" w:after="60" w:line="240" w:lineRule="auto"/>
              <w:jc w:val="left"/>
              <w:rPr>
                <w:rFonts w:cs="Arial"/>
                <w:sz w:val="16"/>
                <w:szCs w:val="16"/>
              </w:rPr>
            </w:pPr>
            <w:r w:rsidRPr="00736CB9">
              <w:rPr>
                <w:rFonts w:cs="Arial"/>
                <w:sz w:val="16"/>
                <w:szCs w:val="16"/>
              </w:rPr>
              <w:t>Only positive durations allowed</w:t>
            </w:r>
          </w:p>
        </w:tc>
      </w:tr>
    </w:tbl>
    <w:p w14:paraId="79811BF6" w14:textId="77777777" w:rsidR="00F43633" w:rsidRDefault="00F43633" w:rsidP="00F56D1C">
      <w:pPr>
        <w:spacing w:after="0" w:line="240" w:lineRule="auto"/>
      </w:pPr>
    </w:p>
    <w:p w14:paraId="45FBCFB5" w14:textId="3407CACE" w:rsidR="00F56D1C" w:rsidRPr="00382BE3" w:rsidRDefault="00F56D1C" w:rsidP="00C83E87">
      <w:pPr>
        <w:pStyle w:val="Heading4"/>
        <w:tabs>
          <w:tab w:val="clear" w:pos="940"/>
          <w:tab w:val="clear" w:pos="1140"/>
          <w:tab w:val="clear" w:pos="1360"/>
          <w:tab w:val="left" w:pos="993"/>
        </w:tabs>
        <w:spacing w:before="120" w:after="120" w:line="240" w:lineRule="auto"/>
        <w:ind w:left="993" w:hanging="993"/>
      </w:pPr>
      <w:r>
        <w:t>MD_MaintenanceFrequencyCode</w:t>
      </w:r>
    </w:p>
    <w:p w14:paraId="370FCCFA" w14:textId="77777777" w:rsidR="009B03AF" w:rsidRDefault="009B03AF" w:rsidP="00C128E3">
      <w:pPr>
        <w:spacing w:after="120" w:line="240" w:lineRule="auto"/>
      </w:pPr>
      <w:bookmarkStart w:id="1418" w:name="_Hlk86169388"/>
      <w:r w:rsidRPr="00990056">
        <w:t>S-100 uses a subset of the values allowed in ISO 19115-1.</w:t>
      </w:r>
    </w:p>
    <w:tbl>
      <w:tblPr>
        <w:tblW w:w="1433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09"/>
        <w:gridCol w:w="3118"/>
        <w:gridCol w:w="3473"/>
        <w:gridCol w:w="830"/>
        <w:gridCol w:w="5704"/>
      </w:tblGrid>
      <w:tr w:rsidR="009B03AF" w:rsidRPr="001C7389" w14:paraId="51DCAEED" w14:textId="77777777" w:rsidTr="00F56D1C">
        <w:trPr>
          <w:cantSplit/>
        </w:trPr>
        <w:tc>
          <w:tcPr>
            <w:tcW w:w="1209" w:type="dxa"/>
            <w:shd w:val="clear" w:color="auto" w:fill="D9D9D9" w:themeFill="background1" w:themeFillShade="D9"/>
          </w:tcPr>
          <w:bookmarkEnd w:id="1418"/>
          <w:p w14:paraId="743776B2" w14:textId="46031A1C" w:rsidR="009B03AF" w:rsidRPr="00736CB9" w:rsidRDefault="00EB3C7B" w:rsidP="00C128E3">
            <w:pPr>
              <w:snapToGrid w:val="0"/>
              <w:spacing w:before="60" w:after="60" w:line="240" w:lineRule="auto"/>
              <w:jc w:val="left"/>
              <w:rPr>
                <w:b/>
                <w:sz w:val="16"/>
                <w:szCs w:val="16"/>
              </w:rPr>
            </w:pPr>
            <w:r>
              <w:rPr>
                <w:b/>
                <w:sz w:val="16"/>
                <w:szCs w:val="16"/>
              </w:rPr>
              <w:t>Item</w:t>
            </w:r>
          </w:p>
        </w:tc>
        <w:tc>
          <w:tcPr>
            <w:tcW w:w="3118" w:type="dxa"/>
            <w:shd w:val="clear" w:color="auto" w:fill="D9D9D9" w:themeFill="background1" w:themeFillShade="D9"/>
          </w:tcPr>
          <w:p w14:paraId="0ED18FBD" w14:textId="77777777" w:rsidR="009B03AF" w:rsidRPr="00736CB9" w:rsidRDefault="009B03AF" w:rsidP="00C128E3">
            <w:pPr>
              <w:snapToGrid w:val="0"/>
              <w:spacing w:before="60" w:after="60" w:line="240" w:lineRule="auto"/>
              <w:jc w:val="left"/>
              <w:rPr>
                <w:b/>
                <w:sz w:val="16"/>
                <w:szCs w:val="16"/>
              </w:rPr>
            </w:pPr>
            <w:r w:rsidRPr="00736CB9">
              <w:rPr>
                <w:b/>
                <w:sz w:val="16"/>
                <w:szCs w:val="16"/>
              </w:rPr>
              <w:t>Name</w:t>
            </w:r>
          </w:p>
        </w:tc>
        <w:tc>
          <w:tcPr>
            <w:tcW w:w="3473" w:type="dxa"/>
            <w:shd w:val="clear" w:color="auto" w:fill="D9D9D9" w:themeFill="background1" w:themeFillShade="D9"/>
          </w:tcPr>
          <w:p w14:paraId="18840FEB" w14:textId="77777777" w:rsidR="009B03AF" w:rsidRPr="00736CB9" w:rsidRDefault="009B03AF" w:rsidP="00C128E3">
            <w:pPr>
              <w:snapToGrid w:val="0"/>
              <w:spacing w:before="60" w:after="60" w:line="240" w:lineRule="auto"/>
              <w:jc w:val="left"/>
              <w:rPr>
                <w:b/>
                <w:sz w:val="16"/>
                <w:szCs w:val="16"/>
              </w:rPr>
            </w:pPr>
            <w:r w:rsidRPr="00736CB9">
              <w:rPr>
                <w:b/>
                <w:sz w:val="16"/>
                <w:szCs w:val="16"/>
              </w:rPr>
              <w:t>Description</w:t>
            </w:r>
          </w:p>
        </w:tc>
        <w:tc>
          <w:tcPr>
            <w:tcW w:w="830" w:type="dxa"/>
            <w:shd w:val="clear" w:color="auto" w:fill="D9D9D9" w:themeFill="background1" w:themeFillShade="D9"/>
          </w:tcPr>
          <w:p w14:paraId="1D635E13" w14:textId="77777777" w:rsidR="009B03AF" w:rsidRPr="00736CB9" w:rsidRDefault="009B03AF" w:rsidP="00C128E3">
            <w:pPr>
              <w:snapToGrid w:val="0"/>
              <w:spacing w:before="60" w:after="60" w:line="240" w:lineRule="auto"/>
              <w:jc w:val="center"/>
              <w:rPr>
                <w:b/>
                <w:sz w:val="16"/>
                <w:szCs w:val="16"/>
              </w:rPr>
            </w:pPr>
            <w:r w:rsidRPr="00736CB9">
              <w:rPr>
                <w:b/>
                <w:sz w:val="16"/>
                <w:szCs w:val="16"/>
              </w:rPr>
              <w:t>Code</w:t>
            </w:r>
          </w:p>
        </w:tc>
        <w:tc>
          <w:tcPr>
            <w:tcW w:w="5704" w:type="dxa"/>
            <w:shd w:val="clear" w:color="auto" w:fill="D9D9D9" w:themeFill="background1" w:themeFillShade="D9"/>
          </w:tcPr>
          <w:p w14:paraId="081CBF1F" w14:textId="77777777" w:rsidR="009B03AF" w:rsidRPr="00736CB9" w:rsidRDefault="009B03AF" w:rsidP="00C128E3">
            <w:pPr>
              <w:snapToGrid w:val="0"/>
              <w:spacing w:before="60" w:after="60" w:line="240" w:lineRule="auto"/>
              <w:jc w:val="left"/>
              <w:rPr>
                <w:b/>
                <w:sz w:val="16"/>
                <w:szCs w:val="16"/>
              </w:rPr>
            </w:pPr>
            <w:r w:rsidRPr="00736CB9">
              <w:rPr>
                <w:b/>
                <w:sz w:val="16"/>
                <w:szCs w:val="16"/>
              </w:rPr>
              <w:t>Remarks</w:t>
            </w:r>
          </w:p>
        </w:tc>
      </w:tr>
      <w:tr w:rsidR="009B03AF" w:rsidRPr="001C7389" w14:paraId="713F934A" w14:textId="77777777" w:rsidTr="00F56D1C">
        <w:trPr>
          <w:cantSplit/>
        </w:trPr>
        <w:tc>
          <w:tcPr>
            <w:tcW w:w="1209" w:type="dxa"/>
          </w:tcPr>
          <w:p w14:paraId="1A2F8973" w14:textId="77777777" w:rsidR="009B03AF" w:rsidRPr="00736CB9" w:rsidRDefault="009B03AF" w:rsidP="00C128E3">
            <w:pPr>
              <w:snapToGrid w:val="0"/>
              <w:spacing w:before="60" w:after="60" w:line="240" w:lineRule="auto"/>
              <w:jc w:val="left"/>
              <w:rPr>
                <w:sz w:val="16"/>
                <w:szCs w:val="16"/>
              </w:rPr>
            </w:pPr>
            <w:r w:rsidRPr="001C7389">
              <w:rPr>
                <w:bCs/>
                <w:sz w:val="16"/>
                <w:szCs w:val="16"/>
              </w:rPr>
              <w:t>Enumeration</w:t>
            </w:r>
          </w:p>
        </w:tc>
        <w:tc>
          <w:tcPr>
            <w:tcW w:w="3118" w:type="dxa"/>
          </w:tcPr>
          <w:p w14:paraId="2CB8C1F7" w14:textId="77777777" w:rsidR="009B03AF" w:rsidRPr="00736CB9" w:rsidRDefault="009B03AF" w:rsidP="00C128E3">
            <w:pPr>
              <w:snapToGrid w:val="0"/>
              <w:spacing w:before="60" w:after="60" w:line="240" w:lineRule="auto"/>
              <w:jc w:val="left"/>
              <w:rPr>
                <w:sz w:val="16"/>
                <w:szCs w:val="16"/>
              </w:rPr>
            </w:pPr>
            <w:r w:rsidRPr="00736CB9">
              <w:rPr>
                <w:bCs/>
                <w:sz w:val="16"/>
                <w:szCs w:val="16"/>
              </w:rPr>
              <w:t>MD_MaintenanceFrequencyCode</w:t>
            </w:r>
          </w:p>
        </w:tc>
        <w:tc>
          <w:tcPr>
            <w:tcW w:w="3473" w:type="dxa"/>
          </w:tcPr>
          <w:p w14:paraId="46F5FB9E" w14:textId="77777777" w:rsidR="009B03AF" w:rsidRPr="00736CB9" w:rsidRDefault="009B03AF" w:rsidP="00C128E3">
            <w:pPr>
              <w:snapToGrid w:val="0"/>
              <w:spacing w:before="60" w:after="60" w:line="240" w:lineRule="auto"/>
              <w:jc w:val="left"/>
              <w:rPr>
                <w:sz w:val="16"/>
                <w:szCs w:val="16"/>
              </w:rPr>
            </w:pPr>
            <w:r>
              <w:rPr>
                <w:bCs/>
                <w:sz w:val="16"/>
                <w:szCs w:val="16"/>
              </w:rPr>
              <w:t>F</w:t>
            </w:r>
            <w:r w:rsidRPr="00736CB9">
              <w:rPr>
                <w:bCs/>
                <w:sz w:val="16"/>
                <w:szCs w:val="16"/>
              </w:rPr>
              <w:t>requency with which modifications and deletions are made to the data after it is first produced</w:t>
            </w:r>
          </w:p>
        </w:tc>
        <w:tc>
          <w:tcPr>
            <w:tcW w:w="830" w:type="dxa"/>
          </w:tcPr>
          <w:p w14:paraId="65C2C2E6" w14:textId="77777777" w:rsidR="009B03AF" w:rsidRPr="00736CB9" w:rsidRDefault="009B03AF" w:rsidP="00C128E3">
            <w:pPr>
              <w:snapToGrid w:val="0"/>
              <w:spacing w:before="60" w:after="60" w:line="240" w:lineRule="auto"/>
              <w:jc w:val="center"/>
              <w:rPr>
                <w:sz w:val="16"/>
                <w:szCs w:val="16"/>
              </w:rPr>
            </w:pPr>
            <w:r w:rsidRPr="00736CB9">
              <w:rPr>
                <w:bCs/>
                <w:sz w:val="16"/>
                <w:szCs w:val="16"/>
              </w:rPr>
              <w:t>-</w:t>
            </w:r>
          </w:p>
        </w:tc>
        <w:tc>
          <w:tcPr>
            <w:tcW w:w="5704" w:type="dxa"/>
          </w:tcPr>
          <w:p w14:paraId="7BBBDDF9" w14:textId="77777777" w:rsidR="009B03AF" w:rsidRPr="00736CB9" w:rsidRDefault="009B03AF" w:rsidP="00C128E3">
            <w:pPr>
              <w:snapToGrid w:val="0"/>
              <w:spacing w:before="60" w:after="60" w:line="240" w:lineRule="auto"/>
              <w:jc w:val="left"/>
              <w:rPr>
                <w:sz w:val="16"/>
                <w:szCs w:val="16"/>
              </w:rPr>
            </w:pPr>
            <w:r w:rsidRPr="00736CB9">
              <w:rPr>
                <w:bCs/>
                <w:sz w:val="16"/>
                <w:szCs w:val="16"/>
              </w:rPr>
              <w:t>S-100 is restricted to only the following values from the ISO 19115-1 codelist. The conditions for the use of a particular value are described in its Remarks</w:t>
            </w:r>
          </w:p>
        </w:tc>
      </w:tr>
      <w:tr w:rsidR="009B03AF" w:rsidRPr="001C7389" w14:paraId="7C6E4804" w14:textId="77777777" w:rsidTr="00F56D1C">
        <w:trPr>
          <w:cantSplit/>
        </w:trPr>
        <w:tc>
          <w:tcPr>
            <w:tcW w:w="1209" w:type="dxa"/>
          </w:tcPr>
          <w:p w14:paraId="2F026536" w14:textId="77777777" w:rsidR="009B03AF" w:rsidRPr="00736CB9" w:rsidRDefault="009B03AF" w:rsidP="00C128E3">
            <w:pPr>
              <w:snapToGrid w:val="0"/>
              <w:spacing w:before="60" w:after="60" w:line="240" w:lineRule="auto"/>
              <w:jc w:val="left"/>
              <w:rPr>
                <w:sz w:val="16"/>
                <w:szCs w:val="16"/>
              </w:rPr>
            </w:pPr>
            <w:r w:rsidRPr="001C7389">
              <w:rPr>
                <w:bCs/>
                <w:sz w:val="16"/>
                <w:szCs w:val="16"/>
              </w:rPr>
              <w:t>Value</w:t>
            </w:r>
          </w:p>
        </w:tc>
        <w:tc>
          <w:tcPr>
            <w:tcW w:w="3118" w:type="dxa"/>
          </w:tcPr>
          <w:p w14:paraId="09F18EAE" w14:textId="77777777" w:rsidR="009B03AF" w:rsidRPr="00736CB9" w:rsidRDefault="009B03AF" w:rsidP="00C128E3">
            <w:pPr>
              <w:snapToGrid w:val="0"/>
              <w:spacing w:before="60" w:after="60" w:line="240" w:lineRule="auto"/>
              <w:jc w:val="left"/>
              <w:rPr>
                <w:sz w:val="16"/>
                <w:szCs w:val="16"/>
              </w:rPr>
            </w:pPr>
            <w:r w:rsidRPr="00736CB9">
              <w:rPr>
                <w:bCs/>
                <w:sz w:val="16"/>
                <w:szCs w:val="16"/>
              </w:rPr>
              <w:t>asNeeded</w:t>
            </w:r>
          </w:p>
        </w:tc>
        <w:tc>
          <w:tcPr>
            <w:tcW w:w="3473" w:type="dxa"/>
          </w:tcPr>
          <w:p w14:paraId="12FB5652" w14:textId="77777777" w:rsidR="009B03AF" w:rsidRPr="00736CB9" w:rsidRDefault="009B03AF" w:rsidP="00C128E3">
            <w:pPr>
              <w:snapToGrid w:val="0"/>
              <w:spacing w:before="60" w:after="60" w:line="240" w:lineRule="auto"/>
              <w:jc w:val="left"/>
              <w:rPr>
                <w:sz w:val="16"/>
                <w:szCs w:val="16"/>
              </w:rPr>
            </w:pPr>
            <w:r>
              <w:rPr>
                <w:bCs/>
                <w:sz w:val="16"/>
                <w:szCs w:val="16"/>
              </w:rPr>
              <w:t>R</w:t>
            </w:r>
            <w:r w:rsidRPr="00736CB9">
              <w:rPr>
                <w:bCs/>
                <w:sz w:val="16"/>
                <w:szCs w:val="16"/>
              </w:rPr>
              <w:t>esource is updated as deemed necessary</w:t>
            </w:r>
          </w:p>
        </w:tc>
        <w:tc>
          <w:tcPr>
            <w:tcW w:w="830" w:type="dxa"/>
          </w:tcPr>
          <w:p w14:paraId="4F2B489A" w14:textId="77777777" w:rsidR="009B03AF" w:rsidRPr="00736CB9" w:rsidRDefault="009B03AF" w:rsidP="00C128E3">
            <w:pPr>
              <w:snapToGrid w:val="0"/>
              <w:spacing w:before="60" w:after="60" w:line="240" w:lineRule="auto"/>
              <w:jc w:val="center"/>
              <w:rPr>
                <w:sz w:val="16"/>
                <w:szCs w:val="16"/>
              </w:rPr>
            </w:pPr>
            <w:r>
              <w:rPr>
                <w:bCs/>
                <w:sz w:val="16"/>
                <w:szCs w:val="16"/>
              </w:rPr>
              <w:t>1</w:t>
            </w:r>
          </w:p>
        </w:tc>
        <w:tc>
          <w:tcPr>
            <w:tcW w:w="5704" w:type="dxa"/>
          </w:tcPr>
          <w:p w14:paraId="4A8D1A5B" w14:textId="77777777" w:rsidR="009B03AF" w:rsidRPr="00736CB9" w:rsidRDefault="009B03AF" w:rsidP="00C128E3">
            <w:pPr>
              <w:spacing w:before="60" w:after="60" w:line="240" w:lineRule="auto"/>
              <w:rPr>
                <w:bCs/>
                <w:sz w:val="16"/>
                <w:szCs w:val="16"/>
              </w:rPr>
            </w:pPr>
            <w:r w:rsidRPr="00736CB9">
              <w:rPr>
                <w:bCs/>
                <w:sz w:val="16"/>
                <w:szCs w:val="16"/>
              </w:rPr>
              <w:t>Use only for datasets which normally use a regular interval for update or supersession, but will have the next update issued at an interval different from the usual</w:t>
            </w:r>
          </w:p>
          <w:p w14:paraId="2238E9CE" w14:textId="77777777" w:rsidR="009B03AF" w:rsidRPr="00736CB9" w:rsidRDefault="009B03AF" w:rsidP="00C128E3">
            <w:pPr>
              <w:snapToGrid w:val="0"/>
              <w:spacing w:before="60" w:after="60" w:line="240" w:lineRule="auto"/>
              <w:jc w:val="left"/>
              <w:rPr>
                <w:sz w:val="16"/>
                <w:szCs w:val="16"/>
              </w:rPr>
            </w:pPr>
            <w:r w:rsidRPr="00736CB9">
              <w:rPr>
                <w:bCs/>
                <w:sz w:val="16"/>
                <w:szCs w:val="16"/>
              </w:rPr>
              <w:t>Allowed if and only if userDefinedMaintenanceFrequency is not populated</w:t>
            </w:r>
          </w:p>
        </w:tc>
      </w:tr>
      <w:tr w:rsidR="009B03AF" w:rsidRPr="001C7389" w14:paraId="351A4BCE" w14:textId="77777777" w:rsidTr="00F56D1C">
        <w:trPr>
          <w:cantSplit/>
        </w:trPr>
        <w:tc>
          <w:tcPr>
            <w:tcW w:w="1209" w:type="dxa"/>
          </w:tcPr>
          <w:p w14:paraId="2DCDCCE5" w14:textId="77777777" w:rsidR="009B03AF" w:rsidRPr="00736CB9" w:rsidRDefault="009B03AF" w:rsidP="00C128E3">
            <w:pPr>
              <w:snapToGrid w:val="0"/>
              <w:spacing w:before="60" w:after="60" w:line="240" w:lineRule="auto"/>
              <w:jc w:val="left"/>
              <w:rPr>
                <w:sz w:val="16"/>
                <w:szCs w:val="16"/>
              </w:rPr>
            </w:pPr>
            <w:r w:rsidRPr="001C7389">
              <w:rPr>
                <w:bCs/>
                <w:sz w:val="16"/>
                <w:szCs w:val="16"/>
              </w:rPr>
              <w:t>Value</w:t>
            </w:r>
          </w:p>
        </w:tc>
        <w:tc>
          <w:tcPr>
            <w:tcW w:w="3118" w:type="dxa"/>
          </w:tcPr>
          <w:p w14:paraId="4B3A4861" w14:textId="77777777" w:rsidR="009B03AF" w:rsidRPr="00736CB9" w:rsidRDefault="009B03AF" w:rsidP="00C128E3">
            <w:pPr>
              <w:snapToGrid w:val="0"/>
              <w:spacing w:before="60" w:after="60" w:line="240" w:lineRule="auto"/>
              <w:jc w:val="left"/>
              <w:rPr>
                <w:sz w:val="16"/>
                <w:szCs w:val="16"/>
              </w:rPr>
            </w:pPr>
            <w:r w:rsidRPr="00736CB9">
              <w:rPr>
                <w:bCs/>
                <w:sz w:val="16"/>
                <w:szCs w:val="16"/>
              </w:rPr>
              <w:t>irregular</w:t>
            </w:r>
          </w:p>
        </w:tc>
        <w:tc>
          <w:tcPr>
            <w:tcW w:w="3473" w:type="dxa"/>
          </w:tcPr>
          <w:p w14:paraId="15F78D41" w14:textId="77777777" w:rsidR="009B03AF" w:rsidRPr="00736CB9" w:rsidRDefault="009B03AF" w:rsidP="00C128E3">
            <w:pPr>
              <w:snapToGrid w:val="0"/>
              <w:spacing w:before="60" w:after="60" w:line="240" w:lineRule="auto"/>
              <w:jc w:val="left"/>
              <w:rPr>
                <w:sz w:val="16"/>
                <w:szCs w:val="16"/>
              </w:rPr>
            </w:pPr>
            <w:r>
              <w:rPr>
                <w:bCs/>
                <w:sz w:val="16"/>
                <w:szCs w:val="16"/>
              </w:rPr>
              <w:t>R</w:t>
            </w:r>
            <w:r w:rsidRPr="00736CB9">
              <w:rPr>
                <w:bCs/>
                <w:sz w:val="16"/>
                <w:szCs w:val="16"/>
              </w:rPr>
              <w:t>esource is updated in intervals that are uneven in duration</w:t>
            </w:r>
          </w:p>
        </w:tc>
        <w:tc>
          <w:tcPr>
            <w:tcW w:w="830" w:type="dxa"/>
          </w:tcPr>
          <w:p w14:paraId="54F2AC30" w14:textId="77777777" w:rsidR="009B03AF" w:rsidRPr="00736CB9" w:rsidRDefault="009B03AF" w:rsidP="00C128E3">
            <w:pPr>
              <w:snapToGrid w:val="0"/>
              <w:spacing w:before="60" w:after="60" w:line="240" w:lineRule="auto"/>
              <w:jc w:val="center"/>
              <w:rPr>
                <w:sz w:val="16"/>
                <w:szCs w:val="16"/>
              </w:rPr>
            </w:pPr>
            <w:r>
              <w:rPr>
                <w:bCs/>
                <w:sz w:val="16"/>
                <w:szCs w:val="16"/>
              </w:rPr>
              <w:t>2</w:t>
            </w:r>
          </w:p>
        </w:tc>
        <w:tc>
          <w:tcPr>
            <w:tcW w:w="5704" w:type="dxa"/>
          </w:tcPr>
          <w:p w14:paraId="7CC48267" w14:textId="77777777" w:rsidR="009B03AF" w:rsidRPr="00736CB9" w:rsidRDefault="009B03AF" w:rsidP="00C128E3">
            <w:pPr>
              <w:spacing w:before="60" w:after="60" w:line="240" w:lineRule="auto"/>
              <w:rPr>
                <w:bCs/>
                <w:sz w:val="16"/>
                <w:szCs w:val="16"/>
              </w:rPr>
            </w:pPr>
            <w:r w:rsidRPr="00736CB9">
              <w:rPr>
                <w:bCs/>
                <w:sz w:val="16"/>
                <w:szCs w:val="16"/>
              </w:rPr>
              <w:t>Use only for datasets which do not use a regular schedule for update or supersession</w:t>
            </w:r>
          </w:p>
          <w:p w14:paraId="19CBA8E0" w14:textId="77777777" w:rsidR="009B03AF" w:rsidRPr="00736CB9" w:rsidRDefault="009B03AF" w:rsidP="00C128E3">
            <w:pPr>
              <w:snapToGrid w:val="0"/>
              <w:spacing w:before="60" w:after="60" w:line="240" w:lineRule="auto"/>
              <w:jc w:val="left"/>
              <w:rPr>
                <w:sz w:val="16"/>
                <w:szCs w:val="16"/>
              </w:rPr>
            </w:pPr>
            <w:r w:rsidRPr="00736CB9">
              <w:rPr>
                <w:bCs/>
                <w:sz w:val="16"/>
                <w:szCs w:val="16"/>
              </w:rPr>
              <w:t>Allowed if and only if userDefinedMaintenanceFrequency is not populated</w:t>
            </w:r>
          </w:p>
        </w:tc>
      </w:tr>
    </w:tbl>
    <w:p w14:paraId="6D0D5B57" w14:textId="77777777" w:rsidR="00F43633" w:rsidRPr="00382BE3" w:rsidRDefault="00F43633" w:rsidP="00F56D1C">
      <w:pPr>
        <w:spacing w:after="0" w:line="240" w:lineRule="auto"/>
      </w:pPr>
    </w:p>
    <w:p w14:paraId="6E53A2DB" w14:textId="546F490E" w:rsidR="002D432E" w:rsidRPr="00382BE3" w:rsidRDefault="002D432E" w:rsidP="00F56D1C">
      <w:pPr>
        <w:pStyle w:val="Heading4"/>
        <w:keepNext w:val="0"/>
        <w:tabs>
          <w:tab w:val="clear" w:pos="940"/>
          <w:tab w:val="clear" w:pos="1140"/>
          <w:tab w:val="clear" w:pos="1360"/>
          <w:tab w:val="left" w:pos="993"/>
        </w:tabs>
        <w:spacing w:before="120" w:after="120" w:line="240" w:lineRule="auto"/>
        <w:ind w:left="993" w:hanging="993"/>
      </w:pPr>
      <w:r w:rsidRPr="00382BE3">
        <w:t>PT_Locale</w:t>
      </w:r>
    </w:p>
    <w:tbl>
      <w:tblPr>
        <w:tblW w:w="1433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144"/>
        <w:gridCol w:w="3138"/>
        <w:gridCol w:w="3537"/>
        <w:gridCol w:w="831"/>
        <w:gridCol w:w="2519"/>
        <w:gridCol w:w="3165"/>
      </w:tblGrid>
      <w:tr w:rsidR="008A6F2A" w:rsidRPr="008A6F2A" w14:paraId="2E52E34E" w14:textId="77777777" w:rsidTr="00F56D1C">
        <w:trPr>
          <w:cantSplit/>
        </w:trPr>
        <w:tc>
          <w:tcPr>
            <w:tcW w:w="1106" w:type="dxa"/>
            <w:shd w:val="clear" w:color="auto" w:fill="D9D9D9" w:themeFill="background1" w:themeFillShade="D9"/>
          </w:tcPr>
          <w:p w14:paraId="199B9656" w14:textId="77777777" w:rsidR="002D432E" w:rsidRPr="00382BE3" w:rsidRDefault="002D432E" w:rsidP="00C128E3">
            <w:pPr>
              <w:suppressAutoHyphens/>
              <w:snapToGrid w:val="0"/>
              <w:spacing w:before="60" w:after="60" w:line="240" w:lineRule="auto"/>
              <w:rPr>
                <w:b/>
                <w:bCs/>
                <w:sz w:val="16"/>
                <w:szCs w:val="16"/>
                <w:lang w:eastAsia="ar-SA"/>
              </w:rPr>
            </w:pPr>
            <w:r w:rsidRPr="00382BE3">
              <w:rPr>
                <w:b/>
                <w:sz w:val="16"/>
                <w:szCs w:val="16"/>
                <w:lang w:eastAsia="ar-SA"/>
              </w:rPr>
              <w:t>Role Name</w:t>
            </w:r>
          </w:p>
        </w:tc>
        <w:tc>
          <w:tcPr>
            <w:tcW w:w="3034" w:type="dxa"/>
            <w:shd w:val="clear" w:color="auto" w:fill="D9D9D9" w:themeFill="background1" w:themeFillShade="D9"/>
          </w:tcPr>
          <w:p w14:paraId="00E30E94" w14:textId="77777777" w:rsidR="002D432E" w:rsidRPr="00382BE3" w:rsidRDefault="002D432E" w:rsidP="00C128E3">
            <w:pPr>
              <w:suppressAutoHyphens/>
              <w:snapToGrid w:val="0"/>
              <w:spacing w:before="60" w:after="60" w:line="240" w:lineRule="auto"/>
              <w:rPr>
                <w:b/>
                <w:bCs/>
                <w:sz w:val="16"/>
                <w:szCs w:val="16"/>
                <w:lang w:eastAsia="ar-SA"/>
              </w:rPr>
            </w:pPr>
            <w:r w:rsidRPr="00382BE3">
              <w:rPr>
                <w:b/>
                <w:sz w:val="16"/>
                <w:szCs w:val="16"/>
                <w:lang w:eastAsia="ar-SA"/>
              </w:rPr>
              <w:t>Name</w:t>
            </w:r>
          </w:p>
        </w:tc>
        <w:tc>
          <w:tcPr>
            <w:tcW w:w="3420" w:type="dxa"/>
            <w:shd w:val="clear" w:color="auto" w:fill="D9D9D9" w:themeFill="background1" w:themeFillShade="D9"/>
          </w:tcPr>
          <w:p w14:paraId="21B2F31F" w14:textId="77777777" w:rsidR="002D432E" w:rsidRPr="00382BE3" w:rsidRDefault="002D432E" w:rsidP="00C128E3">
            <w:pPr>
              <w:suppressAutoHyphens/>
              <w:snapToGrid w:val="0"/>
              <w:spacing w:before="60" w:after="60" w:line="240" w:lineRule="auto"/>
              <w:rPr>
                <w:b/>
                <w:bCs/>
                <w:sz w:val="16"/>
                <w:szCs w:val="16"/>
                <w:lang w:eastAsia="ar-SA"/>
              </w:rPr>
            </w:pPr>
            <w:r w:rsidRPr="00382BE3">
              <w:rPr>
                <w:b/>
                <w:sz w:val="16"/>
                <w:szCs w:val="16"/>
                <w:lang w:eastAsia="ar-SA"/>
              </w:rPr>
              <w:t>Description</w:t>
            </w:r>
          </w:p>
        </w:tc>
        <w:tc>
          <w:tcPr>
            <w:tcW w:w="804" w:type="dxa"/>
            <w:shd w:val="clear" w:color="auto" w:fill="D9D9D9" w:themeFill="background1" w:themeFillShade="D9"/>
          </w:tcPr>
          <w:p w14:paraId="6925BE4F" w14:textId="77777777" w:rsidR="002D432E" w:rsidRPr="00382BE3" w:rsidRDefault="002D432E" w:rsidP="00C128E3">
            <w:pPr>
              <w:suppressAutoHyphens/>
              <w:snapToGrid w:val="0"/>
              <w:spacing w:before="60" w:after="60" w:line="240" w:lineRule="auto"/>
              <w:jc w:val="center"/>
              <w:rPr>
                <w:b/>
                <w:bCs/>
                <w:sz w:val="16"/>
                <w:szCs w:val="16"/>
                <w:lang w:eastAsia="ar-SA"/>
              </w:rPr>
            </w:pPr>
            <w:r w:rsidRPr="00382BE3">
              <w:rPr>
                <w:b/>
                <w:sz w:val="16"/>
                <w:szCs w:val="16"/>
                <w:lang w:eastAsia="ar-SA"/>
              </w:rPr>
              <w:t>Mult</w:t>
            </w:r>
          </w:p>
        </w:tc>
        <w:tc>
          <w:tcPr>
            <w:tcW w:w="2436" w:type="dxa"/>
            <w:shd w:val="clear" w:color="auto" w:fill="D9D9D9" w:themeFill="background1" w:themeFillShade="D9"/>
          </w:tcPr>
          <w:p w14:paraId="6802BE11" w14:textId="77777777" w:rsidR="002D432E" w:rsidRPr="00382BE3" w:rsidRDefault="002D432E" w:rsidP="00C128E3">
            <w:pPr>
              <w:suppressAutoHyphens/>
              <w:snapToGrid w:val="0"/>
              <w:spacing w:before="60" w:after="60" w:line="240" w:lineRule="auto"/>
              <w:rPr>
                <w:b/>
                <w:bCs/>
                <w:sz w:val="16"/>
                <w:szCs w:val="16"/>
                <w:lang w:eastAsia="ar-SA"/>
              </w:rPr>
            </w:pPr>
            <w:r w:rsidRPr="00382BE3">
              <w:rPr>
                <w:b/>
                <w:sz w:val="16"/>
                <w:szCs w:val="16"/>
                <w:lang w:eastAsia="ar-SA"/>
              </w:rPr>
              <w:t>Type</w:t>
            </w:r>
          </w:p>
        </w:tc>
        <w:tc>
          <w:tcPr>
            <w:tcW w:w="3060" w:type="dxa"/>
            <w:shd w:val="clear" w:color="auto" w:fill="D9D9D9" w:themeFill="background1" w:themeFillShade="D9"/>
          </w:tcPr>
          <w:p w14:paraId="4C4280C5" w14:textId="77777777" w:rsidR="002D432E" w:rsidRPr="00382BE3" w:rsidRDefault="002D432E" w:rsidP="00C128E3">
            <w:pPr>
              <w:suppressAutoHyphens/>
              <w:snapToGrid w:val="0"/>
              <w:spacing w:before="60" w:after="60" w:line="240" w:lineRule="auto"/>
              <w:rPr>
                <w:b/>
                <w:bCs/>
                <w:sz w:val="16"/>
                <w:szCs w:val="16"/>
                <w:lang w:eastAsia="ar-SA"/>
              </w:rPr>
            </w:pPr>
            <w:r w:rsidRPr="00382BE3">
              <w:rPr>
                <w:b/>
                <w:sz w:val="16"/>
                <w:szCs w:val="16"/>
                <w:lang w:eastAsia="ar-SA"/>
              </w:rPr>
              <w:t>Remarks</w:t>
            </w:r>
          </w:p>
        </w:tc>
      </w:tr>
      <w:tr w:rsidR="008A6F2A" w:rsidRPr="008A6F2A" w14:paraId="74153727" w14:textId="77777777" w:rsidTr="00F56D1C">
        <w:trPr>
          <w:cantSplit/>
        </w:trPr>
        <w:tc>
          <w:tcPr>
            <w:tcW w:w="1106" w:type="dxa"/>
          </w:tcPr>
          <w:p w14:paraId="3CE6E3BB" w14:textId="77777777" w:rsidR="006528F8" w:rsidRPr="00382BE3" w:rsidRDefault="006528F8" w:rsidP="00C128E3">
            <w:pPr>
              <w:suppressAutoHyphens/>
              <w:snapToGrid w:val="0"/>
              <w:spacing w:before="60" w:after="60" w:line="240" w:lineRule="auto"/>
              <w:rPr>
                <w:b/>
                <w:bCs/>
                <w:sz w:val="16"/>
                <w:szCs w:val="16"/>
                <w:lang w:eastAsia="ar-SA"/>
              </w:rPr>
            </w:pPr>
            <w:r w:rsidRPr="00382BE3">
              <w:rPr>
                <w:sz w:val="16"/>
                <w:szCs w:val="16"/>
                <w:lang w:eastAsia="ar-SA"/>
              </w:rPr>
              <w:t>Class</w:t>
            </w:r>
          </w:p>
        </w:tc>
        <w:tc>
          <w:tcPr>
            <w:tcW w:w="3034" w:type="dxa"/>
          </w:tcPr>
          <w:p w14:paraId="00BB3FD9" w14:textId="04CA81C9" w:rsidR="006528F8" w:rsidRPr="00382BE3" w:rsidRDefault="006528F8" w:rsidP="00C128E3">
            <w:pPr>
              <w:suppressAutoHyphens/>
              <w:snapToGrid w:val="0"/>
              <w:spacing w:before="60" w:after="60" w:line="240" w:lineRule="auto"/>
              <w:rPr>
                <w:b/>
                <w:bCs/>
                <w:sz w:val="16"/>
                <w:szCs w:val="16"/>
                <w:lang w:eastAsia="ar-SA"/>
              </w:rPr>
            </w:pPr>
            <w:r w:rsidRPr="00382BE3">
              <w:rPr>
                <w:sz w:val="16"/>
                <w:szCs w:val="16"/>
              </w:rPr>
              <w:t>PT_Locale</w:t>
            </w:r>
          </w:p>
        </w:tc>
        <w:tc>
          <w:tcPr>
            <w:tcW w:w="3420" w:type="dxa"/>
          </w:tcPr>
          <w:p w14:paraId="2A8D232D" w14:textId="79772070" w:rsidR="006528F8" w:rsidRPr="00382BE3" w:rsidRDefault="006528F8" w:rsidP="00C128E3">
            <w:pPr>
              <w:suppressAutoHyphens/>
              <w:snapToGrid w:val="0"/>
              <w:spacing w:before="60" w:after="60" w:line="240" w:lineRule="auto"/>
              <w:jc w:val="left"/>
              <w:rPr>
                <w:b/>
                <w:bCs/>
                <w:sz w:val="16"/>
                <w:szCs w:val="16"/>
                <w:lang w:eastAsia="ar-SA"/>
              </w:rPr>
            </w:pPr>
            <w:r w:rsidRPr="00382BE3">
              <w:rPr>
                <w:sz w:val="16"/>
                <w:szCs w:val="16"/>
              </w:rPr>
              <w:t>description of a locale</w:t>
            </w:r>
          </w:p>
        </w:tc>
        <w:tc>
          <w:tcPr>
            <w:tcW w:w="804" w:type="dxa"/>
          </w:tcPr>
          <w:p w14:paraId="038B49CC" w14:textId="1376B1F4" w:rsidR="006528F8" w:rsidRPr="00382BE3" w:rsidRDefault="006528F8" w:rsidP="00C128E3">
            <w:pPr>
              <w:suppressAutoHyphens/>
              <w:snapToGrid w:val="0"/>
              <w:spacing w:before="60" w:after="60" w:line="240" w:lineRule="auto"/>
              <w:jc w:val="center"/>
              <w:rPr>
                <w:b/>
                <w:bCs/>
                <w:sz w:val="16"/>
                <w:szCs w:val="16"/>
                <w:lang w:eastAsia="ar-SA"/>
              </w:rPr>
            </w:pPr>
            <w:r w:rsidRPr="00382BE3">
              <w:rPr>
                <w:sz w:val="16"/>
                <w:szCs w:val="16"/>
              </w:rPr>
              <w:t>-</w:t>
            </w:r>
          </w:p>
        </w:tc>
        <w:tc>
          <w:tcPr>
            <w:tcW w:w="2436" w:type="dxa"/>
          </w:tcPr>
          <w:p w14:paraId="119ACAED" w14:textId="47F4EF24" w:rsidR="006528F8" w:rsidRPr="00382BE3" w:rsidRDefault="006528F8" w:rsidP="00C128E3">
            <w:pPr>
              <w:suppressAutoHyphens/>
              <w:snapToGrid w:val="0"/>
              <w:spacing w:before="60" w:after="60" w:line="240" w:lineRule="auto"/>
              <w:rPr>
                <w:b/>
                <w:bCs/>
                <w:sz w:val="16"/>
                <w:szCs w:val="16"/>
                <w:lang w:eastAsia="ar-SA"/>
              </w:rPr>
            </w:pPr>
            <w:r w:rsidRPr="00382BE3">
              <w:rPr>
                <w:sz w:val="16"/>
                <w:szCs w:val="16"/>
              </w:rPr>
              <w:t>-</w:t>
            </w:r>
          </w:p>
        </w:tc>
        <w:tc>
          <w:tcPr>
            <w:tcW w:w="3060" w:type="dxa"/>
          </w:tcPr>
          <w:p w14:paraId="7A679D94" w14:textId="4D36F9FB" w:rsidR="006528F8" w:rsidRPr="00382BE3" w:rsidRDefault="006528F8" w:rsidP="00C128E3">
            <w:pPr>
              <w:suppressAutoHyphens/>
              <w:snapToGrid w:val="0"/>
              <w:spacing w:before="60" w:after="60" w:line="240" w:lineRule="auto"/>
              <w:rPr>
                <w:b/>
                <w:bCs/>
                <w:sz w:val="16"/>
                <w:szCs w:val="16"/>
                <w:lang w:eastAsia="ar-SA"/>
              </w:rPr>
            </w:pPr>
            <w:r w:rsidRPr="00382BE3">
              <w:rPr>
                <w:sz w:val="16"/>
                <w:szCs w:val="16"/>
              </w:rPr>
              <w:t>From ISO 19115-1</w:t>
            </w:r>
          </w:p>
        </w:tc>
      </w:tr>
      <w:tr w:rsidR="008A6F2A" w:rsidRPr="008A6F2A" w14:paraId="27DCE269" w14:textId="77777777" w:rsidTr="00F56D1C">
        <w:trPr>
          <w:cantSplit/>
        </w:trPr>
        <w:tc>
          <w:tcPr>
            <w:tcW w:w="1106" w:type="dxa"/>
          </w:tcPr>
          <w:p w14:paraId="6CF1C97A" w14:textId="77777777" w:rsidR="006528F8" w:rsidRPr="00382BE3" w:rsidRDefault="006528F8" w:rsidP="00C128E3">
            <w:pPr>
              <w:suppressAutoHyphens/>
              <w:snapToGrid w:val="0"/>
              <w:spacing w:before="60" w:after="60" w:line="240" w:lineRule="auto"/>
              <w:rPr>
                <w:b/>
                <w:bCs/>
                <w:sz w:val="16"/>
                <w:szCs w:val="16"/>
                <w:lang w:eastAsia="ar-SA"/>
              </w:rPr>
            </w:pPr>
            <w:r w:rsidRPr="00382BE3">
              <w:rPr>
                <w:sz w:val="16"/>
                <w:szCs w:val="16"/>
                <w:lang w:eastAsia="ar-SA"/>
              </w:rPr>
              <w:t>Value</w:t>
            </w:r>
          </w:p>
        </w:tc>
        <w:tc>
          <w:tcPr>
            <w:tcW w:w="3034" w:type="dxa"/>
          </w:tcPr>
          <w:p w14:paraId="12CB4655" w14:textId="75312930" w:rsidR="006528F8" w:rsidRPr="00382BE3" w:rsidRDefault="006528F8" w:rsidP="00C128E3">
            <w:pPr>
              <w:suppressAutoHyphens/>
              <w:snapToGrid w:val="0"/>
              <w:spacing w:before="60" w:after="60" w:line="240" w:lineRule="auto"/>
              <w:rPr>
                <w:b/>
                <w:bCs/>
                <w:sz w:val="16"/>
                <w:szCs w:val="16"/>
                <w:lang w:eastAsia="ar-SA"/>
              </w:rPr>
            </w:pPr>
            <w:r w:rsidRPr="00382BE3">
              <w:rPr>
                <w:sz w:val="16"/>
                <w:szCs w:val="16"/>
              </w:rPr>
              <w:t>language</w:t>
            </w:r>
          </w:p>
        </w:tc>
        <w:tc>
          <w:tcPr>
            <w:tcW w:w="3420" w:type="dxa"/>
          </w:tcPr>
          <w:p w14:paraId="1B55EBD8" w14:textId="54F8D643" w:rsidR="006528F8" w:rsidRPr="00382BE3" w:rsidRDefault="006528F8" w:rsidP="00C128E3">
            <w:pPr>
              <w:suppressAutoHyphens/>
              <w:snapToGrid w:val="0"/>
              <w:spacing w:before="60" w:after="60" w:line="240" w:lineRule="auto"/>
              <w:jc w:val="left"/>
              <w:rPr>
                <w:b/>
                <w:bCs/>
                <w:sz w:val="16"/>
                <w:szCs w:val="16"/>
                <w:lang w:eastAsia="ar-SA"/>
              </w:rPr>
            </w:pPr>
            <w:r w:rsidRPr="00382BE3">
              <w:rPr>
                <w:sz w:val="16"/>
                <w:szCs w:val="16"/>
              </w:rPr>
              <w:t>designation of the locale language</w:t>
            </w:r>
          </w:p>
        </w:tc>
        <w:tc>
          <w:tcPr>
            <w:tcW w:w="804" w:type="dxa"/>
          </w:tcPr>
          <w:p w14:paraId="4A458374" w14:textId="694099C9" w:rsidR="006528F8" w:rsidRPr="00382BE3" w:rsidRDefault="006528F8" w:rsidP="00C128E3">
            <w:pPr>
              <w:suppressAutoHyphens/>
              <w:snapToGrid w:val="0"/>
              <w:spacing w:before="60" w:after="60" w:line="240" w:lineRule="auto"/>
              <w:jc w:val="center"/>
              <w:rPr>
                <w:b/>
                <w:bCs/>
                <w:sz w:val="16"/>
                <w:szCs w:val="16"/>
                <w:lang w:eastAsia="ar-SA"/>
              </w:rPr>
            </w:pPr>
            <w:r w:rsidRPr="00382BE3">
              <w:rPr>
                <w:sz w:val="16"/>
                <w:szCs w:val="16"/>
              </w:rPr>
              <w:t>1</w:t>
            </w:r>
          </w:p>
        </w:tc>
        <w:tc>
          <w:tcPr>
            <w:tcW w:w="2436" w:type="dxa"/>
          </w:tcPr>
          <w:p w14:paraId="67D0C5A4" w14:textId="6E589EDD" w:rsidR="006528F8" w:rsidRPr="00382BE3" w:rsidRDefault="006528F8" w:rsidP="00C128E3">
            <w:pPr>
              <w:suppressAutoHyphens/>
              <w:snapToGrid w:val="0"/>
              <w:spacing w:before="60" w:after="60" w:line="240" w:lineRule="auto"/>
              <w:rPr>
                <w:b/>
                <w:bCs/>
                <w:sz w:val="16"/>
                <w:szCs w:val="16"/>
                <w:lang w:eastAsia="ar-SA"/>
              </w:rPr>
            </w:pPr>
            <w:r w:rsidRPr="00382BE3">
              <w:rPr>
                <w:sz w:val="16"/>
                <w:szCs w:val="16"/>
              </w:rPr>
              <w:t>LanguageCode</w:t>
            </w:r>
          </w:p>
        </w:tc>
        <w:tc>
          <w:tcPr>
            <w:tcW w:w="3060" w:type="dxa"/>
          </w:tcPr>
          <w:p w14:paraId="4F3B0FE0" w14:textId="45AB3FDD" w:rsidR="006528F8" w:rsidRPr="00382BE3" w:rsidRDefault="006528F8" w:rsidP="00C128E3">
            <w:pPr>
              <w:suppressAutoHyphens/>
              <w:snapToGrid w:val="0"/>
              <w:spacing w:before="60" w:after="60" w:line="240" w:lineRule="auto"/>
              <w:jc w:val="left"/>
              <w:rPr>
                <w:b/>
                <w:bCs/>
                <w:sz w:val="16"/>
                <w:szCs w:val="16"/>
                <w:lang w:eastAsia="ar-SA"/>
              </w:rPr>
            </w:pPr>
            <w:r w:rsidRPr="00382BE3">
              <w:rPr>
                <w:sz w:val="16"/>
                <w:szCs w:val="16"/>
              </w:rPr>
              <w:t>ISO 639-2 3-letter language codes.</w:t>
            </w:r>
          </w:p>
        </w:tc>
      </w:tr>
      <w:tr w:rsidR="008A6F2A" w:rsidRPr="008A6F2A" w14:paraId="1D8F349D" w14:textId="77777777" w:rsidTr="00F56D1C">
        <w:trPr>
          <w:cantSplit/>
        </w:trPr>
        <w:tc>
          <w:tcPr>
            <w:tcW w:w="1106" w:type="dxa"/>
          </w:tcPr>
          <w:p w14:paraId="5FE6AE69" w14:textId="77777777" w:rsidR="006528F8" w:rsidRPr="00382BE3" w:rsidRDefault="006528F8" w:rsidP="00C128E3">
            <w:pPr>
              <w:suppressAutoHyphens/>
              <w:snapToGrid w:val="0"/>
              <w:spacing w:before="60" w:after="60" w:line="240" w:lineRule="auto"/>
              <w:rPr>
                <w:b/>
                <w:bCs/>
                <w:sz w:val="16"/>
                <w:szCs w:val="16"/>
                <w:lang w:eastAsia="ar-SA"/>
              </w:rPr>
            </w:pPr>
            <w:r w:rsidRPr="00382BE3">
              <w:rPr>
                <w:sz w:val="16"/>
                <w:szCs w:val="16"/>
                <w:lang w:eastAsia="ar-SA"/>
              </w:rPr>
              <w:t>Value</w:t>
            </w:r>
          </w:p>
        </w:tc>
        <w:tc>
          <w:tcPr>
            <w:tcW w:w="3034" w:type="dxa"/>
          </w:tcPr>
          <w:p w14:paraId="2FBDCAF0" w14:textId="701905F5" w:rsidR="006528F8" w:rsidRPr="00382BE3" w:rsidRDefault="006528F8" w:rsidP="00C128E3">
            <w:pPr>
              <w:suppressAutoHyphens/>
              <w:snapToGrid w:val="0"/>
              <w:spacing w:before="60" w:after="60" w:line="240" w:lineRule="auto"/>
              <w:rPr>
                <w:b/>
                <w:bCs/>
                <w:sz w:val="16"/>
                <w:szCs w:val="16"/>
                <w:lang w:eastAsia="ar-SA"/>
              </w:rPr>
            </w:pPr>
            <w:r w:rsidRPr="00382BE3">
              <w:rPr>
                <w:sz w:val="16"/>
                <w:szCs w:val="16"/>
              </w:rPr>
              <w:t>country</w:t>
            </w:r>
          </w:p>
        </w:tc>
        <w:tc>
          <w:tcPr>
            <w:tcW w:w="3420" w:type="dxa"/>
          </w:tcPr>
          <w:p w14:paraId="1F1F1608" w14:textId="130EDD50" w:rsidR="006528F8" w:rsidRPr="00382BE3" w:rsidRDefault="006528F8" w:rsidP="00C128E3">
            <w:pPr>
              <w:suppressAutoHyphens/>
              <w:snapToGrid w:val="0"/>
              <w:spacing w:before="60" w:after="60" w:line="240" w:lineRule="auto"/>
              <w:jc w:val="left"/>
              <w:rPr>
                <w:b/>
                <w:bCs/>
                <w:sz w:val="16"/>
                <w:szCs w:val="16"/>
                <w:lang w:eastAsia="ar-SA"/>
              </w:rPr>
            </w:pPr>
            <w:r w:rsidRPr="00382BE3">
              <w:rPr>
                <w:sz w:val="16"/>
                <w:szCs w:val="16"/>
              </w:rPr>
              <w:t>designation of the specific country of the locale language</w:t>
            </w:r>
          </w:p>
        </w:tc>
        <w:tc>
          <w:tcPr>
            <w:tcW w:w="804" w:type="dxa"/>
          </w:tcPr>
          <w:p w14:paraId="069CF745" w14:textId="3C4D0CA5" w:rsidR="006528F8" w:rsidRPr="00382BE3" w:rsidRDefault="006528F8" w:rsidP="00C128E3">
            <w:pPr>
              <w:suppressAutoHyphens/>
              <w:snapToGrid w:val="0"/>
              <w:spacing w:before="60" w:after="60" w:line="240" w:lineRule="auto"/>
              <w:jc w:val="center"/>
              <w:rPr>
                <w:b/>
                <w:bCs/>
                <w:sz w:val="16"/>
                <w:szCs w:val="16"/>
                <w:lang w:eastAsia="ar-SA"/>
              </w:rPr>
            </w:pPr>
            <w:r w:rsidRPr="00382BE3">
              <w:rPr>
                <w:sz w:val="16"/>
                <w:szCs w:val="16"/>
              </w:rPr>
              <w:t>0..1</w:t>
            </w:r>
          </w:p>
        </w:tc>
        <w:tc>
          <w:tcPr>
            <w:tcW w:w="2436" w:type="dxa"/>
          </w:tcPr>
          <w:p w14:paraId="4EC6B4AF" w14:textId="72EAF3D3" w:rsidR="006528F8" w:rsidRPr="00382BE3" w:rsidRDefault="006528F8" w:rsidP="00C128E3">
            <w:pPr>
              <w:suppressAutoHyphens/>
              <w:snapToGrid w:val="0"/>
              <w:spacing w:before="60" w:after="60" w:line="240" w:lineRule="auto"/>
              <w:rPr>
                <w:b/>
                <w:bCs/>
                <w:sz w:val="16"/>
                <w:szCs w:val="16"/>
                <w:lang w:eastAsia="ar-SA"/>
              </w:rPr>
            </w:pPr>
            <w:r w:rsidRPr="00382BE3">
              <w:rPr>
                <w:sz w:val="16"/>
                <w:szCs w:val="16"/>
              </w:rPr>
              <w:t>CountryCode</w:t>
            </w:r>
          </w:p>
        </w:tc>
        <w:tc>
          <w:tcPr>
            <w:tcW w:w="3060" w:type="dxa"/>
          </w:tcPr>
          <w:p w14:paraId="380E7444" w14:textId="1463CF01" w:rsidR="006528F8" w:rsidRPr="00382BE3" w:rsidRDefault="006528F8" w:rsidP="00C128E3">
            <w:pPr>
              <w:suppressAutoHyphens/>
              <w:snapToGrid w:val="0"/>
              <w:spacing w:before="60" w:after="60" w:line="240" w:lineRule="auto"/>
              <w:jc w:val="left"/>
              <w:rPr>
                <w:b/>
                <w:bCs/>
                <w:sz w:val="16"/>
                <w:szCs w:val="16"/>
                <w:lang w:eastAsia="ar-SA"/>
              </w:rPr>
            </w:pPr>
            <w:r w:rsidRPr="00382BE3">
              <w:rPr>
                <w:sz w:val="16"/>
                <w:szCs w:val="16"/>
              </w:rPr>
              <w:t>ISO 3166-2 2-letter country codes</w:t>
            </w:r>
          </w:p>
        </w:tc>
      </w:tr>
      <w:tr w:rsidR="006528F8" w:rsidRPr="008A6F2A" w14:paraId="3E819A94" w14:textId="77777777" w:rsidTr="00F56D1C">
        <w:trPr>
          <w:cantSplit/>
        </w:trPr>
        <w:tc>
          <w:tcPr>
            <w:tcW w:w="1106" w:type="dxa"/>
          </w:tcPr>
          <w:p w14:paraId="19E231B2" w14:textId="77777777" w:rsidR="006528F8" w:rsidRPr="00382BE3" w:rsidRDefault="006528F8" w:rsidP="00C128E3">
            <w:pPr>
              <w:suppressAutoHyphens/>
              <w:snapToGrid w:val="0"/>
              <w:spacing w:before="60" w:after="60" w:line="240" w:lineRule="auto"/>
              <w:rPr>
                <w:b/>
                <w:bCs/>
                <w:sz w:val="16"/>
                <w:szCs w:val="16"/>
                <w:lang w:eastAsia="ar-SA"/>
              </w:rPr>
            </w:pPr>
            <w:r w:rsidRPr="00382BE3">
              <w:rPr>
                <w:sz w:val="16"/>
                <w:szCs w:val="16"/>
                <w:lang w:eastAsia="ar-SA"/>
              </w:rPr>
              <w:t>Value</w:t>
            </w:r>
          </w:p>
        </w:tc>
        <w:tc>
          <w:tcPr>
            <w:tcW w:w="3034" w:type="dxa"/>
          </w:tcPr>
          <w:p w14:paraId="15993828" w14:textId="7B88F6E7" w:rsidR="006528F8" w:rsidRPr="00382BE3" w:rsidRDefault="006528F8" w:rsidP="00C128E3">
            <w:pPr>
              <w:suppressAutoHyphens/>
              <w:snapToGrid w:val="0"/>
              <w:spacing w:before="60" w:after="60" w:line="240" w:lineRule="auto"/>
              <w:rPr>
                <w:b/>
                <w:bCs/>
                <w:sz w:val="16"/>
                <w:szCs w:val="16"/>
                <w:lang w:eastAsia="ar-SA"/>
              </w:rPr>
            </w:pPr>
            <w:r w:rsidRPr="00382BE3">
              <w:rPr>
                <w:sz w:val="16"/>
                <w:szCs w:val="16"/>
              </w:rPr>
              <w:t>characterEncoding</w:t>
            </w:r>
          </w:p>
        </w:tc>
        <w:tc>
          <w:tcPr>
            <w:tcW w:w="3420" w:type="dxa"/>
          </w:tcPr>
          <w:p w14:paraId="320C1CBE" w14:textId="08830AAA" w:rsidR="006528F8" w:rsidRPr="00382BE3" w:rsidRDefault="006528F8" w:rsidP="00C128E3">
            <w:pPr>
              <w:suppressAutoHyphens/>
              <w:snapToGrid w:val="0"/>
              <w:spacing w:before="60" w:after="60" w:line="240" w:lineRule="auto"/>
              <w:jc w:val="left"/>
              <w:rPr>
                <w:b/>
                <w:bCs/>
                <w:sz w:val="16"/>
                <w:szCs w:val="16"/>
                <w:lang w:eastAsia="ar-SA"/>
              </w:rPr>
            </w:pPr>
            <w:r w:rsidRPr="00382BE3">
              <w:rPr>
                <w:sz w:val="16"/>
                <w:szCs w:val="16"/>
              </w:rPr>
              <w:t>designation of the character set to be used to encode the textual value of the locale</w:t>
            </w:r>
          </w:p>
        </w:tc>
        <w:tc>
          <w:tcPr>
            <w:tcW w:w="804" w:type="dxa"/>
          </w:tcPr>
          <w:p w14:paraId="15B76012" w14:textId="263CCA4A" w:rsidR="006528F8" w:rsidRPr="00382BE3" w:rsidRDefault="006528F8" w:rsidP="00C128E3">
            <w:pPr>
              <w:suppressAutoHyphens/>
              <w:snapToGrid w:val="0"/>
              <w:spacing w:before="60" w:after="60" w:line="240" w:lineRule="auto"/>
              <w:jc w:val="center"/>
              <w:rPr>
                <w:b/>
                <w:bCs/>
                <w:sz w:val="16"/>
                <w:szCs w:val="16"/>
                <w:lang w:eastAsia="ar-SA"/>
              </w:rPr>
            </w:pPr>
            <w:r w:rsidRPr="00382BE3">
              <w:rPr>
                <w:sz w:val="16"/>
                <w:szCs w:val="16"/>
              </w:rPr>
              <w:t>1</w:t>
            </w:r>
          </w:p>
        </w:tc>
        <w:tc>
          <w:tcPr>
            <w:tcW w:w="2436" w:type="dxa"/>
          </w:tcPr>
          <w:p w14:paraId="36ED4B1C" w14:textId="05294B02" w:rsidR="006528F8" w:rsidRPr="00382BE3" w:rsidRDefault="006528F8" w:rsidP="00C128E3">
            <w:pPr>
              <w:suppressAutoHyphens/>
              <w:snapToGrid w:val="0"/>
              <w:spacing w:before="60" w:after="60" w:line="240" w:lineRule="auto"/>
              <w:rPr>
                <w:b/>
                <w:bCs/>
                <w:sz w:val="16"/>
                <w:szCs w:val="16"/>
                <w:lang w:eastAsia="ar-SA"/>
              </w:rPr>
            </w:pPr>
            <w:r w:rsidRPr="00382BE3">
              <w:rPr>
                <w:sz w:val="16"/>
                <w:szCs w:val="16"/>
              </w:rPr>
              <w:t>MD_CharacterSetCode</w:t>
            </w:r>
          </w:p>
        </w:tc>
        <w:tc>
          <w:tcPr>
            <w:tcW w:w="3060" w:type="dxa"/>
          </w:tcPr>
          <w:p w14:paraId="48675055" w14:textId="0AB90771" w:rsidR="006528F8" w:rsidRPr="00382BE3" w:rsidRDefault="00353431" w:rsidP="00C128E3">
            <w:pPr>
              <w:suppressAutoHyphens/>
              <w:snapToGrid w:val="0"/>
              <w:spacing w:before="60" w:after="60" w:line="240" w:lineRule="auto"/>
              <w:jc w:val="left"/>
              <w:rPr>
                <w:b/>
                <w:bCs/>
                <w:sz w:val="16"/>
                <w:szCs w:val="16"/>
                <w:lang w:eastAsia="ar-SA"/>
              </w:rPr>
            </w:pPr>
            <w:r w:rsidRPr="003A450C">
              <w:rPr>
                <w:sz w:val="16"/>
                <w:szCs w:val="16"/>
              </w:rPr>
              <w:t>UTF-8</w:t>
            </w:r>
            <w:r>
              <w:rPr>
                <w:sz w:val="16"/>
                <w:szCs w:val="16"/>
              </w:rPr>
              <w:t xml:space="preserve"> is used in S-100</w:t>
            </w:r>
          </w:p>
        </w:tc>
      </w:tr>
    </w:tbl>
    <w:p w14:paraId="5BD7C99D" w14:textId="77777777" w:rsidR="006528F8" w:rsidRPr="008A6F2A" w:rsidRDefault="006528F8" w:rsidP="0006033E">
      <w:pPr>
        <w:spacing w:after="0" w:line="240" w:lineRule="auto"/>
      </w:pPr>
    </w:p>
    <w:p w14:paraId="2A0B712E" w14:textId="12D30944" w:rsidR="006528F8" w:rsidRPr="008A6F2A" w:rsidRDefault="006528F8" w:rsidP="00C128E3">
      <w:pPr>
        <w:spacing w:after="120" w:line="240" w:lineRule="auto"/>
      </w:pPr>
      <w:bookmarkStart w:id="1419" w:name="_Toc510784370"/>
      <w:bookmarkStart w:id="1420" w:name="_Toc510785519"/>
      <w:bookmarkStart w:id="1421" w:name="_Toc225065171"/>
      <w:bookmarkStart w:id="1422" w:name="_Toc439685328"/>
      <w:bookmarkStart w:id="1423" w:name="_Toc225648314"/>
      <w:bookmarkEnd w:id="1419"/>
      <w:bookmarkEnd w:id="1420"/>
      <w:r w:rsidRPr="008A6F2A">
        <w:t xml:space="preserve">The class PT_Locale is defined in ISO 19115-1. LanguageCode, CountryCode, and MD_CharacterSetCode are ISO codelists which </w:t>
      </w:r>
      <w:r w:rsidR="00353431">
        <w:t>are</w:t>
      </w:r>
      <w:r w:rsidRPr="008A6F2A">
        <w:t xml:space="preserve"> defined in </w:t>
      </w:r>
      <w:r w:rsidR="00353431">
        <w:t xml:space="preserve">a </w:t>
      </w:r>
      <w:r w:rsidRPr="008A6F2A">
        <w:t xml:space="preserve">resource file </w:t>
      </w:r>
      <w:r w:rsidR="00353431">
        <w:t>in the S-100 Edition 5.0.0 Schemas distribution</w:t>
      </w:r>
      <w:r w:rsidRPr="008A6F2A">
        <w:t>.</w:t>
      </w:r>
    </w:p>
    <w:p w14:paraId="1401B66C" w14:textId="77777777" w:rsidR="006528F8" w:rsidRPr="008A6F2A" w:rsidRDefault="006528F8" w:rsidP="00C128E3">
      <w:pPr>
        <w:spacing w:after="120" w:line="240" w:lineRule="auto"/>
      </w:pPr>
    </w:p>
    <w:p w14:paraId="7CEB0449" w14:textId="7EC1CCE6" w:rsidR="00E73EDF" w:rsidRPr="008A6F2A" w:rsidRDefault="007653F1" w:rsidP="0006033E">
      <w:pPr>
        <w:pStyle w:val="Heading2"/>
        <w:tabs>
          <w:tab w:val="clear" w:pos="540"/>
        </w:tabs>
        <w:spacing w:before="120" w:after="200" w:line="240" w:lineRule="auto"/>
        <w:ind w:left="709" w:hanging="709"/>
        <w:rPr>
          <w:lang w:eastAsia="en-GB"/>
        </w:rPr>
      </w:pPr>
      <w:bookmarkStart w:id="1424" w:name="_Toc170072443"/>
      <w:r w:rsidRPr="008A6F2A">
        <w:rPr>
          <w:lang w:eastAsia="en-GB"/>
        </w:rPr>
        <w:lastRenderedPageBreak/>
        <w:t>Language</w:t>
      </w:r>
      <w:bookmarkEnd w:id="1421"/>
      <w:bookmarkEnd w:id="1422"/>
      <w:bookmarkEnd w:id="1423"/>
      <w:bookmarkEnd w:id="1424"/>
      <w:r w:rsidRPr="008A6F2A">
        <w:rPr>
          <w:lang w:eastAsia="en-GB"/>
        </w:rPr>
        <w:t xml:space="preserve"> </w:t>
      </w:r>
    </w:p>
    <w:p w14:paraId="5F1053A1" w14:textId="736A8CD7" w:rsidR="00E73EDF" w:rsidRPr="00382BE3" w:rsidRDefault="007653F1" w:rsidP="0006033E">
      <w:pPr>
        <w:autoSpaceDE w:val="0"/>
        <w:autoSpaceDN w:val="0"/>
        <w:adjustRightInd w:val="0"/>
        <w:spacing w:after="120" w:line="240" w:lineRule="auto"/>
        <w:rPr>
          <w:lang w:eastAsia="en-GB"/>
        </w:rPr>
      </w:pPr>
      <w:r w:rsidRPr="008A6F2A">
        <w:rPr>
          <w:rFonts w:eastAsia="Times New Roman" w:cs="Arial"/>
          <w:lang w:eastAsia="en-GB"/>
        </w:rPr>
        <w:t xml:space="preserve">The exchange language must be English. </w:t>
      </w:r>
      <w:r w:rsidR="00C57708" w:rsidRPr="008A6F2A">
        <w:rPr>
          <w:rFonts w:eastAsia="Times New Roman" w:cs="Arial"/>
          <w:lang w:eastAsia="en-GB"/>
        </w:rPr>
        <w:t xml:space="preserve"> </w:t>
      </w:r>
      <w:r w:rsidRPr="008A6F2A">
        <w:rPr>
          <w:rFonts w:eastAsia="Times New Roman" w:cs="Arial"/>
          <w:lang w:eastAsia="en-GB"/>
        </w:rPr>
        <w:t>Other languages may be used as a supplementary option</w:t>
      </w:r>
      <w:r w:rsidRPr="008A6F2A">
        <w:rPr>
          <w:lang w:eastAsia="en-GB"/>
        </w:rPr>
        <w:t xml:space="preserve">. </w:t>
      </w:r>
      <w:r w:rsidR="00C57708" w:rsidRPr="008A6F2A">
        <w:rPr>
          <w:lang w:eastAsia="en-GB"/>
        </w:rPr>
        <w:t xml:space="preserve"> </w:t>
      </w:r>
      <w:r w:rsidRPr="008A6F2A">
        <w:rPr>
          <w:lang w:eastAsia="en-GB"/>
        </w:rPr>
        <w:t xml:space="preserve">National geographic names can be left in their original national language using the complex attribute </w:t>
      </w:r>
      <w:r w:rsidR="0006033E">
        <w:rPr>
          <w:b/>
          <w:lang w:eastAsia="en-GB"/>
        </w:rPr>
        <w:t>f</w:t>
      </w:r>
      <w:r w:rsidRPr="0006033E">
        <w:rPr>
          <w:b/>
          <w:lang w:eastAsia="en-GB"/>
        </w:rPr>
        <w:t xml:space="preserve">eature </w:t>
      </w:r>
      <w:r w:rsidR="0006033E">
        <w:rPr>
          <w:b/>
          <w:lang w:eastAsia="en-GB"/>
        </w:rPr>
        <w:t>n</w:t>
      </w:r>
      <w:r w:rsidRPr="0006033E">
        <w:rPr>
          <w:b/>
          <w:lang w:eastAsia="en-GB"/>
        </w:rPr>
        <w:t>ame</w:t>
      </w:r>
      <w:r w:rsidRPr="008A6F2A">
        <w:rPr>
          <w:lang w:eastAsia="en-GB"/>
        </w:rPr>
        <w:t>.</w:t>
      </w:r>
      <w:r w:rsidRPr="00382BE3">
        <w:rPr>
          <w:lang w:eastAsia="en-GB"/>
        </w:rPr>
        <w:t xml:space="preserve"> </w:t>
      </w:r>
    </w:p>
    <w:p w14:paraId="6FDB84BB" w14:textId="77777777" w:rsidR="00C83E87" w:rsidRDefault="007653F1" w:rsidP="0006033E">
      <w:pPr>
        <w:autoSpaceDE w:val="0"/>
        <w:autoSpaceDN w:val="0"/>
        <w:adjustRightInd w:val="0"/>
        <w:spacing w:after="120" w:line="240" w:lineRule="auto"/>
      </w:pPr>
      <w:r w:rsidRPr="008A6F2A">
        <w:rPr>
          <w:lang w:eastAsia="en-GB"/>
        </w:rPr>
        <w:t xml:space="preserve">Character strings must be encoded using the character set defined in ISO 10646-1, in Unicode Transformation Format-8 (UTF-8). </w:t>
      </w:r>
      <w:r w:rsidR="00C57708" w:rsidRPr="008A6F2A">
        <w:rPr>
          <w:lang w:eastAsia="en-GB"/>
        </w:rPr>
        <w:t xml:space="preserve"> </w:t>
      </w:r>
      <w:r w:rsidRPr="008A6F2A">
        <w:rPr>
          <w:rFonts w:hint="eastAsia"/>
        </w:rPr>
        <w:t>A BOM (byte order mark)</w:t>
      </w:r>
      <w:r w:rsidRPr="008A6F2A">
        <w:t xml:space="preserve"> </w:t>
      </w:r>
      <w:r w:rsidRPr="008A6F2A">
        <w:rPr>
          <w:rFonts w:hint="eastAsia"/>
        </w:rPr>
        <w:t>must not be used.</w:t>
      </w:r>
      <w:bookmarkStart w:id="1425" w:name="_Toc225648365"/>
      <w:bookmarkStart w:id="1426" w:name="_Toc225065222"/>
    </w:p>
    <w:p w14:paraId="7C3A588E" w14:textId="77777777" w:rsidR="00C83E87" w:rsidRDefault="00C83E87">
      <w:pPr>
        <w:spacing w:after="160" w:line="259" w:lineRule="auto"/>
        <w:jc w:val="left"/>
      </w:pPr>
      <w:r>
        <w:br w:type="page"/>
      </w:r>
    </w:p>
    <w:p w14:paraId="48FC1401" w14:textId="77777777" w:rsidR="00C83E87" w:rsidRPr="00E61AD8" w:rsidRDefault="00C83E87" w:rsidP="00C83E87">
      <w:pPr>
        <w:spacing w:line="240" w:lineRule="auto"/>
        <w:rPr>
          <w:lang w:val="en-US"/>
        </w:rPr>
      </w:pPr>
    </w:p>
    <w:p w14:paraId="39492C3C" w14:textId="77777777" w:rsidR="00C83E87" w:rsidRPr="00E61AD8" w:rsidRDefault="00C83E87" w:rsidP="00C83E87">
      <w:pPr>
        <w:spacing w:line="240" w:lineRule="auto"/>
        <w:rPr>
          <w:lang w:val="en-US"/>
        </w:rPr>
      </w:pPr>
    </w:p>
    <w:p w14:paraId="4732DAC1" w14:textId="77777777" w:rsidR="00C83E87" w:rsidRPr="00E61AD8" w:rsidRDefault="00C83E87" w:rsidP="00C83E87">
      <w:pPr>
        <w:spacing w:line="240" w:lineRule="auto"/>
        <w:rPr>
          <w:lang w:val="en-US"/>
        </w:rPr>
      </w:pPr>
    </w:p>
    <w:p w14:paraId="04FEF99B" w14:textId="77777777" w:rsidR="00C83E87" w:rsidRPr="00E61AD8" w:rsidRDefault="00C83E87" w:rsidP="00C83E87">
      <w:pPr>
        <w:spacing w:line="240" w:lineRule="auto"/>
        <w:rPr>
          <w:lang w:val="en-US"/>
        </w:rPr>
      </w:pPr>
    </w:p>
    <w:p w14:paraId="44BA5A78" w14:textId="77777777" w:rsidR="00C83E87" w:rsidRPr="00E61AD8" w:rsidRDefault="00C83E87" w:rsidP="00C83E87">
      <w:pPr>
        <w:spacing w:line="240" w:lineRule="auto"/>
        <w:rPr>
          <w:lang w:val="en-US"/>
        </w:rPr>
      </w:pPr>
    </w:p>
    <w:p w14:paraId="3C2D790C" w14:textId="77777777" w:rsidR="00C83E87" w:rsidRPr="00E61AD8" w:rsidRDefault="00C83E87" w:rsidP="00C83E87">
      <w:pPr>
        <w:spacing w:line="240" w:lineRule="auto"/>
        <w:rPr>
          <w:lang w:val="en-US"/>
        </w:rPr>
      </w:pPr>
    </w:p>
    <w:p w14:paraId="378997D4" w14:textId="77777777" w:rsidR="00C83E87" w:rsidRPr="00E61AD8" w:rsidRDefault="00C83E87" w:rsidP="00C83E87">
      <w:pPr>
        <w:spacing w:line="240" w:lineRule="auto"/>
        <w:rPr>
          <w:lang w:val="en-US"/>
        </w:rPr>
      </w:pPr>
    </w:p>
    <w:p w14:paraId="34926B05" w14:textId="77777777" w:rsidR="00C83E87" w:rsidRPr="00E61AD8" w:rsidRDefault="00C83E87" w:rsidP="00C83E87">
      <w:pPr>
        <w:spacing w:line="240" w:lineRule="auto"/>
        <w:rPr>
          <w:lang w:val="en-US"/>
        </w:rPr>
      </w:pPr>
    </w:p>
    <w:p w14:paraId="702071D6" w14:textId="376E8692" w:rsidR="00C83E87" w:rsidRPr="00E61AD8" w:rsidRDefault="00C83E87" w:rsidP="00C83E87">
      <w:pPr>
        <w:framePr w:w="4406" w:hSpace="238" w:vSpace="238" w:wrap="notBeside" w:vAnchor="text" w:hAnchor="text" w:xAlign="center" w:y="1"/>
        <w:pBdr>
          <w:top w:val="single" w:sz="6" w:space="0" w:color="000000"/>
          <w:left w:val="single" w:sz="6" w:space="0" w:color="000000"/>
          <w:bottom w:val="single" w:sz="6" w:space="0" w:color="000000"/>
          <w:right w:val="single" w:sz="6" w:space="0" w:color="000000"/>
        </w:pBdr>
        <w:tabs>
          <w:tab w:val="center" w:pos="2203"/>
          <w:tab w:val="left" w:pos="2880"/>
          <w:tab w:val="left" w:pos="3600"/>
          <w:tab w:val="left" w:pos="4320"/>
          <w:tab w:val="left" w:pos="5040"/>
          <w:tab w:val="left" w:pos="5760"/>
          <w:tab w:val="left" w:pos="6480"/>
          <w:tab w:val="left" w:pos="7200"/>
          <w:tab w:val="left" w:pos="7920"/>
          <w:tab w:val="left" w:pos="8640"/>
        </w:tabs>
        <w:spacing w:after="0" w:line="240" w:lineRule="auto"/>
        <w:jc w:val="center"/>
        <w:rPr>
          <w:rFonts w:eastAsia="Times New Roman"/>
          <w:sz w:val="22"/>
          <w:lang w:val="en-AU" w:eastAsia="en-GB"/>
        </w:rPr>
      </w:pPr>
      <w:r w:rsidRPr="00E61AD8">
        <w:rPr>
          <w:rFonts w:eastAsia="Times New Roman"/>
          <w:sz w:val="22"/>
          <w:lang w:val="en-AU" w:eastAsia="en-GB"/>
        </w:rPr>
        <w:t>Page intentionally left blank</w:t>
      </w:r>
    </w:p>
    <w:p w14:paraId="27BC0279" w14:textId="77777777" w:rsidR="00C83E87" w:rsidRPr="00E61AD8" w:rsidRDefault="00C83E87" w:rsidP="00C83E87">
      <w:pPr>
        <w:spacing w:line="240" w:lineRule="auto"/>
        <w:rPr>
          <w:lang w:val="en-US"/>
        </w:rPr>
      </w:pPr>
    </w:p>
    <w:p w14:paraId="7ADD288F" w14:textId="4BF11EE0" w:rsidR="00C714B0" w:rsidRPr="008A6F2A" w:rsidRDefault="00C714B0" w:rsidP="0006033E">
      <w:pPr>
        <w:autoSpaceDE w:val="0"/>
        <w:autoSpaceDN w:val="0"/>
        <w:adjustRightInd w:val="0"/>
        <w:spacing w:after="120" w:line="240" w:lineRule="auto"/>
      </w:pPr>
      <w:r w:rsidRPr="008A6F2A">
        <w:rPr>
          <w:lang w:eastAsia="en-GB"/>
        </w:rPr>
        <w:br w:type="page"/>
      </w:r>
    </w:p>
    <w:p w14:paraId="41E95BE8" w14:textId="77777777" w:rsidR="00E73EDF" w:rsidRPr="008A6F2A" w:rsidRDefault="00E73EDF" w:rsidP="00C128E3">
      <w:pPr>
        <w:autoSpaceDE w:val="0"/>
        <w:autoSpaceDN w:val="0"/>
        <w:adjustRightInd w:val="0"/>
        <w:spacing w:line="240" w:lineRule="auto"/>
        <w:rPr>
          <w:lang w:eastAsia="en-GB"/>
        </w:rPr>
        <w:sectPr w:rsidR="00E73EDF" w:rsidRPr="008A6F2A" w:rsidSect="0054303F">
          <w:headerReference w:type="even" r:id="rId55"/>
          <w:headerReference w:type="default" r:id="rId56"/>
          <w:footerReference w:type="even" r:id="rId57"/>
          <w:footerReference w:type="default" r:id="rId58"/>
          <w:pgSz w:w="16838" w:h="11906" w:orient="landscape"/>
          <w:pgMar w:top="1418" w:right="1440" w:bottom="1400" w:left="1440" w:header="709" w:footer="709" w:gutter="0"/>
          <w:cols w:space="720"/>
          <w:docGrid w:linePitch="272"/>
        </w:sectPr>
      </w:pPr>
    </w:p>
    <w:p w14:paraId="3535C524" w14:textId="4B055646" w:rsidR="00E73EDF" w:rsidRPr="008A6F2A" w:rsidRDefault="007653F1" w:rsidP="00F81AAA">
      <w:pPr>
        <w:pStyle w:val="Heading1"/>
        <w:numPr>
          <w:ilvl w:val="0"/>
          <w:numId w:val="0"/>
        </w:numPr>
        <w:tabs>
          <w:tab w:val="clear" w:pos="400"/>
          <w:tab w:val="clear" w:pos="560"/>
        </w:tabs>
        <w:spacing w:before="120" w:after="200" w:line="240" w:lineRule="auto"/>
        <w:rPr>
          <w:rFonts w:eastAsia="Times New Roman" w:cs="Arial"/>
          <w:lang w:eastAsia="en-US"/>
        </w:rPr>
      </w:pPr>
      <w:bookmarkStart w:id="1427" w:name="_Toc439685329"/>
      <w:bookmarkStart w:id="1428" w:name="_Toc170072444"/>
      <w:r w:rsidRPr="008A6F2A">
        <w:rPr>
          <w:rFonts w:eastAsia="Times New Roman" w:cs="Arial"/>
          <w:lang w:eastAsia="en-US"/>
        </w:rPr>
        <w:lastRenderedPageBreak/>
        <w:t>ANNEX A - Data Classification and Encoding Guide</w:t>
      </w:r>
      <w:bookmarkEnd w:id="1427"/>
      <w:bookmarkEnd w:id="1428"/>
    </w:p>
    <w:p w14:paraId="0CE159E2" w14:textId="2831882B" w:rsidR="00066A97" w:rsidRPr="008A6F2A" w:rsidRDefault="00066A97" w:rsidP="00E17963">
      <w:pPr>
        <w:spacing w:after="120" w:line="240" w:lineRule="auto"/>
        <w:rPr>
          <w:lang w:val="en-AU" w:eastAsia="en-US"/>
        </w:rPr>
      </w:pPr>
      <w:r w:rsidRPr="008A6F2A">
        <w:rPr>
          <w:lang w:val="en-AU" w:eastAsia="en-US"/>
        </w:rPr>
        <w:t xml:space="preserve">The “Data Classification and Encoding Guide” has been developed to provide consistent, standardized instructions for encoding S-100 compliant </w:t>
      </w:r>
      <w:smartTag w:uri="urn:schemas-microsoft-com:office:smarttags" w:element="stockticker">
        <w:r w:rsidRPr="008A6F2A">
          <w:rPr>
            <w:lang w:val="en-AU" w:eastAsia="en-US"/>
          </w:rPr>
          <w:t>ENC</w:t>
        </w:r>
      </w:smartTag>
      <w:r w:rsidR="00E17963">
        <w:rPr>
          <w:lang w:val="en-AU" w:eastAsia="en-US"/>
        </w:rPr>
        <w:t xml:space="preserve"> data. </w:t>
      </w:r>
      <w:r w:rsidRPr="008A6F2A">
        <w:rPr>
          <w:lang w:val="en-AU" w:eastAsia="en-US"/>
        </w:rPr>
        <w:t>This document has been laid out, as far as possible, along the lines of the IHO publication S-4, Part B “Chart Specifications of the IHO – Medium and Large-Scale National and International (</w:t>
      </w:r>
      <w:smartTag w:uri="urn:schemas-microsoft-com:office:smarttags" w:element="stockticker">
        <w:r w:rsidRPr="008A6F2A">
          <w:rPr>
            <w:lang w:val="en-AU" w:eastAsia="en-US"/>
          </w:rPr>
          <w:t>INT</w:t>
        </w:r>
      </w:smartTag>
      <w:r w:rsidRPr="008A6F2A">
        <w:rPr>
          <w:lang w:val="en-AU" w:eastAsia="en-US"/>
        </w:rPr>
        <w:t>) Charts”.</w:t>
      </w:r>
    </w:p>
    <w:p w14:paraId="3C41E574" w14:textId="51549E00" w:rsidR="00066A97" w:rsidRPr="008A6F2A" w:rsidRDefault="00066A97" w:rsidP="00E17963">
      <w:pPr>
        <w:spacing w:after="120" w:line="240" w:lineRule="auto"/>
        <w:rPr>
          <w:lang w:val="en-AU" w:eastAsia="en-US"/>
        </w:rPr>
      </w:pPr>
      <w:r w:rsidRPr="008A6F2A">
        <w:rPr>
          <w:lang w:val="en-AU" w:eastAsia="en-US"/>
        </w:rPr>
        <w:t xml:space="preserve">The purpose of the Data Classification and Encoding Guide is to facilitate S-101 encoding to meet IHO standards for the proper display of </w:t>
      </w:r>
      <w:smartTag w:uri="urn:schemas-microsoft-com:office:smarttags" w:element="stockticker">
        <w:r w:rsidRPr="008A6F2A">
          <w:rPr>
            <w:lang w:val="en-AU" w:eastAsia="en-US"/>
          </w:rPr>
          <w:t>ENC</w:t>
        </w:r>
      </w:smartTag>
      <w:r w:rsidRPr="008A6F2A">
        <w:rPr>
          <w:lang w:val="en-AU" w:eastAsia="en-US"/>
        </w:rPr>
        <w:t xml:space="preserve"> in an</w:t>
      </w:r>
      <w:r w:rsidR="008F1419" w:rsidRPr="008A6F2A">
        <w:rPr>
          <w:lang w:val="en-AU" w:eastAsia="en-US"/>
        </w:rPr>
        <w:t xml:space="preserve"> </w:t>
      </w:r>
      <w:r w:rsidR="008F1419" w:rsidRPr="00382BE3">
        <w:rPr>
          <w:lang w:val="en-AU" w:eastAsia="en-US"/>
        </w:rPr>
        <w:t>S-100 based marine navigation system</w:t>
      </w:r>
      <w:r w:rsidRPr="00382BE3">
        <w:rPr>
          <w:lang w:val="en-AU" w:eastAsia="en-US"/>
        </w:rPr>
        <w:t xml:space="preserve"> </w:t>
      </w:r>
      <w:r w:rsidR="008F1419" w:rsidRPr="00382BE3">
        <w:rPr>
          <w:lang w:val="en-AU" w:eastAsia="en-US"/>
        </w:rPr>
        <w:t xml:space="preserve">such as </w:t>
      </w:r>
      <w:r w:rsidR="00E17963">
        <w:rPr>
          <w:lang w:val="en-AU" w:eastAsia="en-US"/>
        </w:rPr>
        <w:t xml:space="preserve">ECDIS. </w:t>
      </w:r>
      <w:r w:rsidRPr="00382BE3">
        <w:rPr>
          <w:lang w:val="en-AU" w:eastAsia="en-US"/>
        </w:rPr>
        <w:t xml:space="preserve">The document describes how to encode information that the cartographer considers relevant to an </w:t>
      </w:r>
      <w:smartTag w:uri="urn:schemas-microsoft-com:office:smarttags" w:element="stockticker">
        <w:r w:rsidRPr="00382BE3">
          <w:rPr>
            <w:lang w:val="en-AU" w:eastAsia="en-US"/>
          </w:rPr>
          <w:t>ENC</w:t>
        </w:r>
      </w:smartTag>
      <w:r w:rsidR="00E17963">
        <w:rPr>
          <w:lang w:val="en-AU" w:eastAsia="en-US"/>
        </w:rPr>
        <w:t xml:space="preserve">. </w:t>
      </w:r>
      <w:r w:rsidRPr="00382BE3">
        <w:rPr>
          <w:lang w:val="en-AU" w:eastAsia="en-US"/>
        </w:rPr>
        <w:t xml:space="preserve">The content of an </w:t>
      </w:r>
      <w:smartTag w:uri="urn:schemas-microsoft-com:office:smarttags" w:element="stockticker">
        <w:r w:rsidRPr="00382BE3">
          <w:rPr>
            <w:lang w:val="en-AU" w:eastAsia="en-US"/>
          </w:rPr>
          <w:t>ENC</w:t>
        </w:r>
      </w:smartTag>
      <w:r w:rsidRPr="00382BE3">
        <w:rPr>
          <w:lang w:val="en-AU" w:eastAsia="en-US"/>
        </w:rPr>
        <w:t xml:space="preserve"> is at the discretion of the </w:t>
      </w:r>
      <w:r w:rsidR="00E17963">
        <w:rPr>
          <w:lang w:val="en-AU" w:eastAsia="en-US"/>
        </w:rPr>
        <w:t>P</w:t>
      </w:r>
      <w:r w:rsidRPr="00382BE3">
        <w:rPr>
          <w:lang w:val="en-AU" w:eastAsia="en-US"/>
        </w:rPr>
        <w:t>roduci</w:t>
      </w:r>
      <w:r w:rsidRPr="008A6F2A">
        <w:rPr>
          <w:lang w:val="en-AU" w:eastAsia="en-US"/>
        </w:rPr>
        <w:t xml:space="preserve">ng </w:t>
      </w:r>
      <w:r w:rsidR="00E17963">
        <w:rPr>
          <w:lang w:val="en-AU" w:eastAsia="en-US"/>
        </w:rPr>
        <w:t>A</w:t>
      </w:r>
      <w:r w:rsidRPr="008A6F2A">
        <w:rPr>
          <w:lang w:val="en-AU" w:eastAsia="en-US"/>
        </w:rPr>
        <w:t>uthority provided that the conventions described with</w:t>
      </w:r>
      <w:r w:rsidR="00E17963">
        <w:rPr>
          <w:lang w:val="en-AU" w:eastAsia="en-US"/>
        </w:rPr>
        <w:t xml:space="preserve">in this document are followed. </w:t>
      </w:r>
      <w:r w:rsidRPr="008A6F2A">
        <w:rPr>
          <w:lang w:val="en-AU" w:eastAsia="en-US"/>
        </w:rPr>
        <w:t>A “</w:t>
      </w:r>
      <w:r w:rsidR="00E17963">
        <w:rPr>
          <w:lang w:val="en-AU" w:eastAsia="en-US"/>
        </w:rPr>
        <w:t>P</w:t>
      </w:r>
      <w:r w:rsidRPr="008A6F2A">
        <w:rPr>
          <w:lang w:val="en-AU" w:eastAsia="en-US"/>
        </w:rPr>
        <w:t xml:space="preserve">roducing </w:t>
      </w:r>
      <w:r w:rsidR="00E17963">
        <w:rPr>
          <w:lang w:val="en-AU" w:eastAsia="en-US"/>
        </w:rPr>
        <w:t>A</w:t>
      </w:r>
      <w:r w:rsidRPr="008A6F2A">
        <w:rPr>
          <w:lang w:val="en-AU" w:eastAsia="en-US"/>
        </w:rPr>
        <w:t>uthority” is a Hydrographic Office (HO) or an organization authorized by a government, HO or other relevant government institution to produce ENCs.</w:t>
      </w:r>
    </w:p>
    <w:p w14:paraId="433D82AC" w14:textId="07C9CA38" w:rsidR="00054681" w:rsidRPr="00054681" w:rsidRDefault="00066A97" w:rsidP="00E17963">
      <w:pPr>
        <w:spacing w:after="120" w:line="240" w:lineRule="auto"/>
      </w:pPr>
      <w:r w:rsidRPr="008A6F2A">
        <w:rPr>
          <w:lang w:val="en-AU" w:eastAsia="en-US"/>
        </w:rPr>
        <w:t xml:space="preserve">The </w:t>
      </w:r>
      <w:r w:rsidR="00054681" w:rsidRPr="008A6F2A">
        <w:rPr>
          <w:lang w:val="en-AU" w:eastAsia="en-US"/>
        </w:rPr>
        <w:t>S-101 Data Classification and Encoding Guide can be found in the Standards and Publications page of the IHO</w:t>
      </w:r>
      <w:r w:rsidRPr="008A6F2A">
        <w:rPr>
          <w:lang w:val="en-AU" w:eastAsia="en-US"/>
        </w:rPr>
        <w:t xml:space="preserve"> web site</w:t>
      </w:r>
      <w:r w:rsidRPr="00066A97">
        <w:rPr>
          <w:lang w:val="en-AU" w:eastAsia="en-US"/>
        </w:rPr>
        <w:t xml:space="preserve">, </w:t>
      </w:r>
      <w:hyperlink r:id="rId59" w:history="1">
        <w:r w:rsidRPr="00AB09D4">
          <w:rPr>
            <w:rStyle w:val="Hyperlink"/>
            <w:lang w:val="en-AU" w:eastAsia="en-US"/>
          </w:rPr>
          <w:t>http://www.iho.int</w:t>
        </w:r>
      </w:hyperlink>
      <w:r w:rsidRPr="00066A97">
        <w:rPr>
          <w:lang w:val="en-AU" w:eastAsia="en-US"/>
        </w:rPr>
        <w:t>.</w:t>
      </w:r>
      <w:r w:rsidR="00054681" w:rsidRPr="00054681">
        <w:br w:type="page"/>
      </w:r>
    </w:p>
    <w:p w14:paraId="03E63DBE" w14:textId="77777777" w:rsidR="00066A97" w:rsidRDefault="00066A97" w:rsidP="00C128E3">
      <w:pPr>
        <w:spacing w:line="240" w:lineRule="auto"/>
      </w:pPr>
    </w:p>
    <w:p w14:paraId="1F3CD8EB" w14:textId="77777777" w:rsidR="00054681" w:rsidRDefault="00054681" w:rsidP="00C128E3">
      <w:pPr>
        <w:spacing w:line="240" w:lineRule="auto"/>
      </w:pPr>
    </w:p>
    <w:p w14:paraId="7C5A7D5E" w14:textId="77777777" w:rsidR="00054681" w:rsidRDefault="00054681" w:rsidP="00C128E3">
      <w:pPr>
        <w:spacing w:line="240" w:lineRule="auto"/>
      </w:pPr>
    </w:p>
    <w:p w14:paraId="368882B9" w14:textId="77777777" w:rsidR="00054681" w:rsidRDefault="00054681" w:rsidP="00C128E3">
      <w:pPr>
        <w:spacing w:line="240" w:lineRule="auto"/>
      </w:pPr>
    </w:p>
    <w:p w14:paraId="2E0BCB8D" w14:textId="77777777" w:rsidR="00054681" w:rsidRDefault="00054681" w:rsidP="00C128E3">
      <w:pPr>
        <w:spacing w:line="240" w:lineRule="auto"/>
      </w:pPr>
    </w:p>
    <w:p w14:paraId="158C999F" w14:textId="77777777" w:rsidR="00054681" w:rsidRDefault="00054681" w:rsidP="00C128E3">
      <w:pPr>
        <w:spacing w:line="240" w:lineRule="auto"/>
      </w:pPr>
    </w:p>
    <w:p w14:paraId="59F53100" w14:textId="77777777" w:rsidR="00054681" w:rsidRDefault="00054681" w:rsidP="00C128E3">
      <w:pPr>
        <w:spacing w:line="240" w:lineRule="auto"/>
      </w:pPr>
    </w:p>
    <w:p w14:paraId="2E65C4E3" w14:textId="77777777" w:rsidR="00054681" w:rsidRDefault="00054681" w:rsidP="00C128E3">
      <w:pPr>
        <w:spacing w:line="240" w:lineRule="auto"/>
      </w:pPr>
    </w:p>
    <w:p w14:paraId="113F03EC" w14:textId="77777777" w:rsidR="00054681" w:rsidRDefault="00054681" w:rsidP="00C128E3">
      <w:pPr>
        <w:spacing w:line="240" w:lineRule="auto"/>
      </w:pPr>
    </w:p>
    <w:p w14:paraId="398624D7" w14:textId="77777777" w:rsidR="00054681" w:rsidRDefault="00054681" w:rsidP="00C128E3">
      <w:pPr>
        <w:spacing w:after="0" w:line="240" w:lineRule="auto"/>
      </w:pPr>
    </w:p>
    <w:p w14:paraId="62B04466" w14:textId="77777777" w:rsidR="00054681" w:rsidRDefault="00054681" w:rsidP="00C128E3">
      <w:pPr>
        <w:framePr w:w="4406" w:hSpace="240" w:vSpace="240" w:wrap="around" w:vAnchor="text" w:hAnchor="page" w:x="3742" w:y="1"/>
        <w:pBdr>
          <w:top w:val="single" w:sz="6" w:space="0" w:color="000000"/>
          <w:left w:val="single" w:sz="6" w:space="0" w:color="000000"/>
          <w:bottom w:val="single" w:sz="6" w:space="0" w:color="000000"/>
          <w:right w:val="single" w:sz="6" w:space="0" w:color="000000"/>
        </w:pBdr>
        <w:tabs>
          <w:tab w:val="center" w:pos="2203"/>
          <w:tab w:val="left" w:pos="2880"/>
          <w:tab w:val="left" w:pos="3600"/>
          <w:tab w:val="left" w:pos="4320"/>
          <w:tab w:val="left" w:pos="5040"/>
          <w:tab w:val="left" w:pos="5760"/>
          <w:tab w:val="left" w:pos="6480"/>
          <w:tab w:val="left" w:pos="7200"/>
          <w:tab w:val="left" w:pos="7920"/>
          <w:tab w:val="left" w:pos="8640"/>
        </w:tabs>
        <w:spacing w:after="0" w:line="240" w:lineRule="auto"/>
        <w:jc w:val="left"/>
        <w:rPr>
          <w:rFonts w:eastAsia="Times New Roman"/>
          <w:sz w:val="22"/>
          <w:lang w:val="en-AU" w:eastAsia="en-GB"/>
        </w:rPr>
      </w:pPr>
      <w:r>
        <w:rPr>
          <w:rFonts w:eastAsia="Times New Roman"/>
          <w:sz w:val="22"/>
          <w:lang w:val="en-AU" w:eastAsia="en-GB"/>
        </w:rPr>
        <w:tab/>
        <w:t>Page intentionally left blank</w:t>
      </w:r>
    </w:p>
    <w:p w14:paraId="55596CD0" w14:textId="77777777" w:rsidR="00054681" w:rsidRPr="00054681" w:rsidRDefault="00054681" w:rsidP="00C128E3">
      <w:pPr>
        <w:spacing w:after="0" w:line="240" w:lineRule="auto"/>
      </w:pPr>
    </w:p>
    <w:p w14:paraId="7093F7D3" w14:textId="77777777" w:rsidR="00054681" w:rsidRDefault="007653F1" w:rsidP="00C128E3">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line="240" w:lineRule="auto"/>
        <w:rPr>
          <w:b/>
        </w:rPr>
        <w:sectPr w:rsidR="00054681" w:rsidSect="0054303F">
          <w:headerReference w:type="even" r:id="rId60"/>
          <w:headerReference w:type="default" r:id="rId61"/>
          <w:footerReference w:type="even" r:id="rId62"/>
          <w:footerReference w:type="default" r:id="rId63"/>
          <w:pgSz w:w="11906" w:h="16838"/>
          <w:pgMar w:top="1440" w:right="1400" w:bottom="1440" w:left="1418" w:header="709" w:footer="709" w:gutter="0"/>
          <w:cols w:space="720"/>
          <w:docGrid w:linePitch="272"/>
        </w:sectPr>
      </w:pPr>
      <w:r>
        <w:rPr>
          <w:b/>
        </w:rPr>
        <w:br w:type="page"/>
      </w:r>
    </w:p>
    <w:p w14:paraId="52AA564E" w14:textId="4ABCAD14" w:rsidR="00A5577C" w:rsidRPr="008A6F2A" w:rsidRDefault="00A5577C" w:rsidP="00A5577C">
      <w:pPr>
        <w:pStyle w:val="Heading1"/>
        <w:numPr>
          <w:ilvl w:val="0"/>
          <w:numId w:val="0"/>
        </w:numPr>
        <w:tabs>
          <w:tab w:val="clear" w:pos="400"/>
          <w:tab w:val="clear" w:pos="560"/>
        </w:tabs>
        <w:spacing w:before="120" w:after="200" w:line="240" w:lineRule="auto"/>
        <w:rPr>
          <w:rFonts w:eastAsia="Times New Roman" w:cs="Arial"/>
          <w:lang w:eastAsia="en-US"/>
        </w:rPr>
      </w:pPr>
      <w:bookmarkStart w:id="1429" w:name="_Toc170072445"/>
      <w:r w:rsidRPr="008A6F2A">
        <w:rPr>
          <w:rFonts w:eastAsia="Times New Roman" w:cs="Arial"/>
          <w:lang w:eastAsia="en-US"/>
        </w:rPr>
        <w:lastRenderedPageBreak/>
        <w:t xml:space="preserve">ANNEX </w:t>
      </w:r>
      <w:r>
        <w:rPr>
          <w:rFonts w:eastAsia="Times New Roman" w:cs="Arial"/>
          <w:lang w:eastAsia="en-US"/>
        </w:rPr>
        <w:t>B (Normative)</w:t>
      </w:r>
      <w:r w:rsidRPr="008A6F2A">
        <w:rPr>
          <w:rFonts w:eastAsia="Times New Roman" w:cs="Arial"/>
          <w:lang w:eastAsia="en-US"/>
        </w:rPr>
        <w:t xml:space="preserve"> - </w:t>
      </w:r>
      <w:r w:rsidRPr="00A5577C">
        <w:rPr>
          <w:rFonts w:eastAsia="Times New Roman" w:cs="Arial"/>
          <w:lang w:eastAsia="en-US"/>
        </w:rPr>
        <w:t>Data Product format (encoding)</w:t>
      </w:r>
      <w:bookmarkEnd w:id="1429"/>
    </w:p>
    <w:p w14:paraId="65C25CF7" w14:textId="7BA45130" w:rsidR="00E73EDF" w:rsidRPr="008A6F2A" w:rsidRDefault="007653F1" w:rsidP="000E6A32">
      <w:pPr>
        <w:pStyle w:val="Heading2"/>
        <w:numPr>
          <w:ilvl w:val="0"/>
          <w:numId w:val="0"/>
        </w:numPr>
        <w:tabs>
          <w:tab w:val="clear" w:pos="540"/>
        </w:tabs>
        <w:spacing w:before="120" w:after="200" w:line="240" w:lineRule="auto"/>
        <w:ind w:left="709" w:hanging="709"/>
      </w:pPr>
      <w:bookmarkStart w:id="1430" w:name="_Toc207617007"/>
      <w:bookmarkStart w:id="1431" w:name="_Toc225648366"/>
      <w:bookmarkStart w:id="1432" w:name="_Toc225065223"/>
      <w:bookmarkStart w:id="1433" w:name="_Toc169203116"/>
      <w:bookmarkStart w:id="1434" w:name="_Toc170072446"/>
      <w:bookmarkEnd w:id="1425"/>
      <w:bookmarkEnd w:id="1426"/>
      <w:r w:rsidRPr="008A6F2A">
        <w:t>Introduction</w:t>
      </w:r>
      <w:bookmarkEnd w:id="1430"/>
      <w:bookmarkEnd w:id="1431"/>
      <w:bookmarkEnd w:id="1432"/>
      <w:bookmarkEnd w:id="1433"/>
      <w:bookmarkEnd w:id="1434"/>
    </w:p>
    <w:p w14:paraId="6C756777" w14:textId="2EDB5CB0" w:rsidR="00E73EDF" w:rsidRPr="008A6F2A" w:rsidRDefault="007653F1" w:rsidP="000E6A32">
      <w:pPr>
        <w:autoSpaceDE w:val="0"/>
        <w:autoSpaceDN w:val="0"/>
        <w:adjustRightInd w:val="0"/>
        <w:spacing w:after="120" w:line="240" w:lineRule="auto"/>
        <w:rPr>
          <w:rFonts w:eastAsia="Times New Roman" w:cs="Arial"/>
          <w:bCs/>
          <w:lang w:eastAsia="en-US"/>
        </w:rPr>
      </w:pPr>
      <w:r w:rsidRPr="008A6F2A">
        <w:rPr>
          <w:rFonts w:eastAsia="Times New Roman" w:cs="Arial"/>
          <w:bCs/>
          <w:lang w:eastAsia="en-US"/>
        </w:rPr>
        <w:t xml:space="preserve">S-101 uses the S-100 </w:t>
      </w:r>
      <w:r w:rsidR="00881F3F" w:rsidRPr="008A6F2A">
        <w:rPr>
          <w:rFonts w:eastAsia="Times New Roman" w:cs="Arial"/>
          <w:bCs/>
          <w:lang w:eastAsia="en-US"/>
        </w:rPr>
        <w:t xml:space="preserve">profile of ISO/IEC </w:t>
      </w:r>
      <w:r w:rsidRPr="008A6F2A">
        <w:rPr>
          <w:rFonts w:eastAsia="Times New Roman" w:cs="Arial"/>
          <w:bCs/>
          <w:lang w:eastAsia="en-US"/>
        </w:rPr>
        <w:t xml:space="preserve">8211 </w:t>
      </w:r>
      <w:r w:rsidR="00881F3F" w:rsidRPr="008A6F2A">
        <w:rPr>
          <w:rFonts w:eastAsia="Times New Roman" w:cs="Arial"/>
          <w:bCs/>
          <w:lang w:eastAsia="en-US"/>
        </w:rPr>
        <w:t xml:space="preserve">(refer to S-100 Part 10A) </w:t>
      </w:r>
      <w:r w:rsidRPr="008A6F2A">
        <w:rPr>
          <w:rFonts w:eastAsia="Times New Roman" w:cs="Arial"/>
          <w:bCs/>
          <w:lang w:eastAsia="en-US"/>
        </w:rPr>
        <w:t>to encapsulate data</w:t>
      </w:r>
      <w:r w:rsidR="000E6A32">
        <w:rPr>
          <w:rFonts w:eastAsia="Times New Roman" w:cs="Arial"/>
          <w:bCs/>
          <w:lang w:eastAsia="en-US"/>
        </w:rPr>
        <w:t xml:space="preserve">. </w:t>
      </w:r>
      <w:r w:rsidRPr="008A6F2A">
        <w:rPr>
          <w:rFonts w:eastAsia="Times New Roman" w:cs="Arial"/>
          <w:bCs/>
          <w:lang w:eastAsia="en-US"/>
        </w:rPr>
        <w:t xml:space="preserve">This </w:t>
      </w:r>
      <w:r w:rsidR="000E6A32">
        <w:rPr>
          <w:rFonts w:eastAsia="Times New Roman" w:cs="Arial"/>
          <w:bCs/>
          <w:lang w:eastAsia="en-US"/>
        </w:rPr>
        <w:t>A</w:t>
      </w:r>
      <w:r w:rsidRPr="008A6F2A">
        <w:rPr>
          <w:rFonts w:eastAsia="Times New Roman" w:cs="Arial"/>
          <w:bCs/>
          <w:lang w:eastAsia="en-US"/>
        </w:rPr>
        <w:t>nnex specifies the interchange format to facilitate the moving of files containing data rec</w:t>
      </w:r>
      <w:r w:rsidR="000E6A32">
        <w:rPr>
          <w:rFonts w:eastAsia="Times New Roman" w:cs="Arial"/>
          <w:bCs/>
          <w:lang w:eastAsia="en-US"/>
        </w:rPr>
        <w:t xml:space="preserve">ords between computer systems. </w:t>
      </w:r>
      <w:r w:rsidRPr="008A6F2A">
        <w:rPr>
          <w:rFonts w:eastAsia="Times New Roman" w:cs="Arial"/>
          <w:bCs/>
          <w:lang w:eastAsia="en-US"/>
        </w:rPr>
        <w:t>It defines a specific structure which can be used to transmit files containing data type and data structures specific to S-101.</w:t>
      </w:r>
    </w:p>
    <w:p w14:paraId="47C88BCE" w14:textId="77777777" w:rsidR="00196860" w:rsidRPr="008A6F2A" w:rsidRDefault="00196860" w:rsidP="000E6A32">
      <w:pPr>
        <w:autoSpaceDE w:val="0"/>
        <w:autoSpaceDN w:val="0"/>
        <w:adjustRightInd w:val="0"/>
        <w:spacing w:after="120" w:line="240" w:lineRule="auto"/>
        <w:rPr>
          <w:rFonts w:eastAsia="Times New Roman" w:cs="Arial"/>
          <w:bCs/>
          <w:lang w:eastAsia="en-US"/>
        </w:rPr>
      </w:pPr>
    </w:p>
    <w:p w14:paraId="6F0F241B" w14:textId="5E842153" w:rsidR="00E73EDF" w:rsidRPr="008A6F2A" w:rsidRDefault="007653F1" w:rsidP="001D02B5">
      <w:pPr>
        <w:pStyle w:val="ListContinue2"/>
        <w:numPr>
          <w:ilvl w:val="0"/>
          <w:numId w:val="27"/>
        </w:numPr>
        <w:tabs>
          <w:tab w:val="clear" w:pos="800"/>
        </w:tabs>
        <w:spacing w:before="120" w:after="200" w:line="240" w:lineRule="auto"/>
        <w:rPr>
          <w:szCs w:val="22"/>
          <w:lang w:eastAsia="en-US"/>
        </w:rPr>
      </w:pPr>
      <w:bookmarkStart w:id="1435" w:name="_Toc439685331"/>
      <w:bookmarkStart w:id="1436" w:name="_Toc169203117"/>
      <w:bookmarkStart w:id="1437" w:name="_Toc170072447"/>
      <w:r w:rsidRPr="008A6F2A">
        <w:rPr>
          <w:b/>
          <w:sz w:val="22"/>
          <w:szCs w:val="22"/>
          <w:lang w:eastAsia="en-US"/>
        </w:rPr>
        <w:t xml:space="preserve">Dataset </w:t>
      </w:r>
      <w:bookmarkEnd w:id="1435"/>
      <w:r w:rsidR="00D24503">
        <w:rPr>
          <w:b/>
          <w:sz w:val="22"/>
          <w:szCs w:val="22"/>
          <w:lang w:eastAsia="en-US"/>
        </w:rPr>
        <w:t>F</w:t>
      </w:r>
      <w:r w:rsidR="00D24503" w:rsidRPr="008A6F2A">
        <w:rPr>
          <w:b/>
          <w:sz w:val="22"/>
          <w:szCs w:val="22"/>
          <w:lang w:eastAsia="en-US"/>
        </w:rPr>
        <w:t>iles</w:t>
      </w:r>
      <w:bookmarkEnd w:id="1436"/>
      <w:bookmarkEnd w:id="1437"/>
    </w:p>
    <w:p w14:paraId="32E924F5" w14:textId="610C3D08" w:rsidR="00E73EDF" w:rsidRPr="008A6F2A" w:rsidRDefault="007653F1" w:rsidP="000C02EB">
      <w:pPr>
        <w:autoSpaceDE w:val="0"/>
        <w:autoSpaceDN w:val="0"/>
        <w:adjustRightInd w:val="0"/>
        <w:spacing w:after="120" w:line="240" w:lineRule="auto"/>
        <w:rPr>
          <w:rFonts w:eastAsia="Times New Roman" w:cs="Arial"/>
          <w:lang w:eastAsia="en-US"/>
        </w:rPr>
      </w:pPr>
      <w:r w:rsidRPr="008A6F2A">
        <w:rPr>
          <w:rFonts w:eastAsia="Times New Roman" w:cs="Arial"/>
          <w:lang w:eastAsia="en-US"/>
        </w:rPr>
        <w:t>The order of data</w:t>
      </w:r>
      <w:r w:rsidR="00AA2E57">
        <w:rPr>
          <w:rFonts w:eastAsia="Times New Roman" w:cs="Arial"/>
          <w:lang w:eastAsia="en-US"/>
        </w:rPr>
        <w:t xml:space="preserve"> records</w:t>
      </w:r>
      <w:r w:rsidRPr="008A6F2A">
        <w:rPr>
          <w:rFonts w:eastAsia="Times New Roman" w:cs="Arial"/>
          <w:lang w:eastAsia="en-US"/>
        </w:rPr>
        <w:t xml:space="preserve"> in each base or update dataset file is described below:</w:t>
      </w:r>
    </w:p>
    <w:p w14:paraId="353B9C4D" w14:textId="77777777" w:rsidR="00E73EDF" w:rsidRPr="008A6F2A" w:rsidRDefault="007653F1" w:rsidP="00C128E3">
      <w:pPr>
        <w:autoSpaceDE w:val="0"/>
        <w:autoSpaceDN w:val="0"/>
        <w:adjustRightInd w:val="0"/>
        <w:spacing w:after="0" w:line="240" w:lineRule="auto"/>
        <w:rPr>
          <w:rFonts w:eastAsia="Times New Roman" w:cs="Arial"/>
          <w:lang w:eastAsia="en-US"/>
        </w:rPr>
      </w:pPr>
      <w:r w:rsidRPr="008A6F2A">
        <w:rPr>
          <w:rFonts w:eastAsia="Times New Roman" w:cs="Arial"/>
          <w:lang w:eastAsia="en-US"/>
        </w:rPr>
        <w:t>Dataset file</w:t>
      </w:r>
    </w:p>
    <w:p w14:paraId="4AE812E2" w14:textId="656BEC2B" w:rsidR="00E73EDF" w:rsidRPr="008A6F2A" w:rsidRDefault="007653F1" w:rsidP="00C128E3">
      <w:pPr>
        <w:autoSpaceDE w:val="0"/>
        <w:autoSpaceDN w:val="0"/>
        <w:adjustRightInd w:val="0"/>
        <w:spacing w:after="0" w:line="240" w:lineRule="auto"/>
        <w:ind w:firstLine="340"/>
        <w:rPr>
          <w:rFonts w:eastAsia="Times New Roman" w:cs="Arial"/>
          <w:lang w:eastAsia="en-US"/>
        </w:rPr>
      </w:pPr>
      <w:r w:rsidRPr="008A6F2A">
        <w:rPr>
          <w:rFonts w:eastAsia="Times New Roman" w:cs="Arial"/>
          <w:lang w:eastAsia="en-US"/>
        </w:rPr>
        <w:t xml:space="preserve">Dataset </w:t>
      </w:r>
      <w:r w:rsidR="00AA2E57">
        <w:rPr>
          <w:rFonts w:eastAsia="Times New Roman" w:cs="Arial"/>
          <w:lang w:eastAsia="en-US"/>
        </w:rPr>
        <w:t>G</w:t>
      </w:r>
      <w:r w:rsidR="00AA2E57" w:rsidRPr="008A6F2A">
        <w:rPr>
          <w:rFonts w:eastAsia="Times New Roman" w:cs="Arial"/>
          <w:lang w:eastAsia="en-US"/>
        </w:rPr>
        <w:t xml:space="preserve">eneral </w:t>
      </w:r>
      <w:r w:rsidR="00AA2E57">
        <w:rPr>
          <w:rFonts w:eastAsia="Times New Roman" w:cs="Arial"/>
          <w:lang w:eastAsia="en-US"/>
        </w:rPr>
        <w:t>I</w:t>
      </w:r>
      <w:r w:rsidR="00AA2E57" w:rsidRPr="008A6F2A">
        <w:rPr>
          <w:rFonts w:eastAsia="Times New Roman" w:cs="Arial"/>
          <w:lang w:eastAsia="en-US"/>
        </w:rPr>
        <w:t xml:space="preserve">nformation </w:t>
      </w:r>
      <w:r w:rsidRPr="008A6F2A">
        <w:rPr>
          <w:rFonts w:eastAsia="Times New Roman" w:cs="Arial"/>
          <w:lang w:eastAsia="en-US"/>
        </w:rPr>
        <w:t>record</w:t>
      </w:r>
    </w:p>
    <w:p w14:paraId="7F2C7CB3" w14:textId="34E14182" w:rsidR="00E73EDF" w:rsidRPr="008A6F2A" w:rsidRDefault="007653F1" w:rsidP="00C128E3">
      <w:pPr>
        <w:autoSpaceDE w:val="0"/>
        <w:autoSpaceDN w:val="0"/>
        <w:adjustRightInd w:val="0"/>
        <w:spacing w:after="0" w:line="240" w:lineRule="auto"/>
        <w:ind w:firstLine="340"/>
        <w:rPr>
          <w:rFonts w:eastAsia="Times New Roman" w:cs="Arial"/>
          <w:lang w:eastAsia="en-US"/>
        </w:rPr>
      </w:pPr>
      <w:r w:rsidRPr="008A6F2A">
        <w:rPr>
          <w:rFonts w:eastAsia="Times New Roman" w:cs="Arial"/>
          <w:lang w:eastAsia="en-US"/>
        </w:rPr>
        <w:t>Dataset Coordinate Reference System record</w:t>
      </w:r>
    </w:p>
    <w:p w14:paraId="68B8E2F9" w14:textId="36935934" w:rsidR="00E73EDF" w:rsidRPr="008A6F2A" w:rsidRDefault="007653F1" w:rsidP="00C83E87">
      <w:pPr>
        <w:autoSpaceDE w:val="0"/>
        <w:autoSpaceDN w:val="0"/>
        <w:adjustRightInd w:val="0"/>
        <w:spacing w:after="0" w:line="240" w:lineRule="auto"/>
        <w:ind w:firstLine="340"/>
        <w:rPr>
          <w:rFonts w:eastAsia="Times New Roman" w:cs="Arial"/>
          <w:lang w:eastAsia="en-US"/>
        </w:rPr>
      </w:pPr>
      <w:r w:rsidRPr="008A6F2A">
        <w:rPr>
          <w:rFonts w:eastAsia="Times New Roman" w:cs="Arial"/>
          <w:lang w:eastAsia="en-US"/>
        </w:rPr>
        <w:t>Information</w:t>
      </w:r>
      <w:r w:rsidR="00AA2E57">
        <w:rPr>
          <w:rFonts w:eastAsia="Times New Roman" w:cs="Arial"/>
          <w:lang w:eastAsia="en-US"/>
        </w:rPr>
        <w:t xml:space="preserve"> Type</w:t>
      </w:r>
      <w:r w:rsidRPr="008A6F2A">
        <w:rPr>
          <w:rFonts w:eastAsia="Times New Roman" w:cs="Arial"/>
          <w:lang w:eastAsia="en-US"/>
        </w:rPr>
        <w:t xml:space="preserve"> records</w:t>
      </w:r>
    </w:p>
    <w:p w14:paraId="24FEC3C9" w14:textId="6ECAA22A" w:rsidR="00E73EDF" w:rsidRPr="008A6F2A" w:rsidRDefault="007653F1" w:rsidP="00C128E3">
      <w:pPr>
        <w:autoSpaceDE w:val="0"/>
        <w:autoSpaceDN w:val="0"/>
        <w:adjustRightInd w:val="0"/>
        <w:spacing w:after="0" w:line="240" w:lineRule="auto"/>
        <w:rPr>
          <w:rFonts w:eastAsia="Times New Roman" w:cs="Arial"/>
          <w:lang w:eastAsia="en-US"/>
        </w:rPr>
      </w:pPr>
      <w:r w:rsidRPr="008A6F2A">
        <w:rPr>
          <w:rFonts w:eastAsia="Times New Roman" w:cs="Arial"/>
          <w:lang w:eastAsia="en-US"/>
        </w:rPr>
        <w:tab/>
        <w:t>Point</w:t>
      </w:r>
      <w:r w:rsidR="00AA2E57">
        <w:rPr>
          <w:rFonts w:eastAsia="Times New Roman" w:cs="Arial"/>
          <w:lang w:eastAsia="en-US"/>
        </w:rPr>
        <w:t xml:space="preserve"> records</w:t>
      </w:r>
    </w:p>
    <w:p w14:paraId="5CA9AB84" w14:textId="1EE2B4DA" w:rsidR="00E73EDF" w:rsidRPr="008A6F2A" w:rsidRDefault="007653F1" w:rsidP="00C128E3">
      <w:pPr>
        <w:autoSpaceDE w:val="0"/>
        <w:autoSpaceDN w:val="0"/>
        <w:adjustRightInd w:val="0"/>
        <w:spacing w:after="0" w:line="240" w:lineRule="auto"/>
        <w:rPr>
          <w:rFonts w:eastAsia="Times New Roman" w:cs="Arial"/>
          <w:lang w:eastAsia="en-US"/>
        </w:rPr>
      </w:pPr>
      <w:r w:rsidRPr="008A6F2A">
        <w:rPr>
          <w:rFonts w:eastAsia="Times New Roman" w:cs="Arial"/>
          <w:lang w:eastAsia="en-US"/>
        </w:rPr>
        <w:tab/>
        <w:t xml:space="preserve">Multi </w:t>
      </w:r>
      <w:r w:rsidR="00AA2E57">
        <w:rPr>
          <w:rFonts w:eastAsia="Times New Roman" w:cs="Arial"/>
          <w:lang w:eastAsia="en-US"/>
        </w:rPr>
        <w:t>P</w:t>
      </w:r>
      <w:r w:rsidR="00AA2E57" w:rsidRPr="008A6F2A">
        <w:rPr>
          <w:rFonts w:eastAsia="Times New Roman" w:cs="Arial"/>
          <w:lang w:eastAsia="en-US"/>
        </w:rPr>
        <w:t>oint</w:t>
      </w:r>
      <w:r w:rsidR="00AA2E57">
        <w:rPr>
          <w:rFonts w:eastAsia="Times New Roman" w:cs="Arial"/>
          <w:lang w:eastAsia="en-US"/>
        </w:rPr>
        <w:t xml:space="preserve"> records</w:t>
      </w:r>
    </w:p>
    <w:p w14:paraId="7425DB50" w14:textId="3A90F611" w:rsidR="00E73EDF" w:rsidRPr="008A6F2A" w:rsidRDefault="007653F1" w:rsidP="00C128E3">
      <w:pPr>
        <w:autoSpaceDE w:val="0"/>
        <w:autoSpaceDN w:val="0"/>
        <w:adjustRightInd w:val="0"/>
        <w:spacing w:after="0" w:line="240" w:lineRule="auto"/>
        <w:rPr>
          <w:rFonts w:eastAsia="Times New Roman" w:cs="Arial"/>
          <w:lang w:eastAsia="en-US"/>
        </w:rPr>
      </w:pPr>
      <w:r w:rsidRPr="008A6F2A">
        <w:rPr>
          <w:rFonts w:eastAsia="Times New Roman" w:cs="Arial"/>
          <w:lang w:eastAsia="en-US"/>
        </w:rPr>
        <w:tab/>
        <w:t xml:space="preserve">Curve </w:t>
      </w:r>
      <w:r w:rsidR="00AA2E57">
        <w:rPr>
          <w:rFonts w:eastAsia="Times New Roman" w:cs="Arial"/>
          <w:lang w:eastAsia="en-US"/>
        </w:rPr>
        <w:t>records</w:t>
      </w:r>
    </w:p>
    <w:p w14:paraId="6B5B8FA2" w14:textId="7279766E" w:rsidR="00E73EDF" w:rsidRPr="008A6F2A" w:rsidRDefault="007653F1" w:rsidP="00C128E3">
      <w:pPr>
        <w:autoSpaceDE w:val="0"/>
        <w:autoSpaceDN w:val="0"/>
        <w:adjustRightInd w:val="0"/>
        <w:spacing w:after="0" w:line="240" w:lineRule="auto"/>
        <w:rPr>
          <w:rFonts w:eastAsia="Times New Roman" w:cs="Arial"/>
          <w:lang w:eastAsia="en-US"/>
        </w:rPr>
      </w:pPr>
      <w:r w:rsidRPr="008A6F2A">
        <w:rPr>
          <w:rFonts w:eastAsia="Times New Roman" w:cs="Arial"/>
          <w:lang w:eastAsia="en-US"/>
        </w:rPr>
        <w:tab/>
        <w:t>Composite Curve</w:t>
      </w:r>
      <w:r w:rsidR="00AA2E57">
        <w:rPr>
          <w:rFonts w:eastAsia="Times New Roman" w:cs="Arial"/>
          <w:lang w:eastAsia="en-US"/>
        </w:rPr>
        <w:t xml:space="preserve"> records</w:t>
      </w:r>
    </w:p>
    <w:p w14:paraId="32A2388E" w14:textId="210EEB3F" w:rsidR="00E73EDF" w:rsidRPr="008A6F2A" w:rsidRDefault="007653F1" w:rsidP="00C128E3">
      <w:pPr>
        <w:autoSpaceDE w:val="0"/>
        <w:autoSpaceDN w:val="0"/>
        <w:adjustRightInd w:val="0"/>
        <w:spacing w:after="0" w:line="240" w:lineRule="auto"/>
        <w:rPr>
          <w:rFonts w:eastAsia="Times New Roman" w:cs="Arial"/>
          <w:lang w:eastAsia="en-US"/>
        </w:rPr>
      </w:pPr>
      <w:r w:rsidRPr="008A6F2A">
        <w:rPr>
          <w:rFonts w:eastAsia="Times New Roman" w:cs="Arial"/>
          <w:lang w:eastAsia="en-US"/>
        </w:rPr>
        <w:tab/>
        <w:t xml:space="preserve">Surface </w:t>
      </w:r>
      <w:r w:rsidR="00AA2E57">
        <w:rPr>
          <w:rFonts w:eastAsia="Times New Roman" w:cs="Arial"/>
          <w:lang w:eastAsia="en-US"/>
        </w:rPr>
        <w:t>records</w:t>
      </w:r>
    </w:p>
    <w:p w14:paraId="2533E693" w14:textId="5321589D" w:rsidR="00D63F54" w:rsidRPr="008A6F2A" w:rsidRDefault="007653F1" w:rsidP="00D63F54">
      <w:pPr>
        <w:autoSpaceDE w:val="0"/>
        <w:autoSpaceDN w:val="0"/>
        <w:adjustRightInd w:val="0"/>
        <w:spacing w:after="120" w:line="240" w:lineRule="auto"/>
        <w:ind w:firstLine="340"/>
        <w:rPr>
          <w:rFonts w:eastAsia="Times New Roman" w:cs="Arial"/>
          <w:lang w:eastAsia="en-US"/>
        </w:rPr>
      </w:pPr>
      <w:r w:rsidRPr="008A6F2A">
        <w:rPr>
          <w:rFonts w:eastAsia="Times New Roman" w:cs="Arial"/>
          <w:lang w:eastAsia="en-US"/>
        </w:rPr>
        <w:t xml:space="preserve">Feature </w:t>
      </w:r>
      <w:r w:rsidR="001A786D">
        <w:rPr>
          <w:rFonts w:eastAsia="Times New Roman" w:cs="Arial"/>
          <w:lang w:eastAsia="en-US"/>
        </w:rPr>
        <w:t xml:space="preserve">Type </w:t>
      </w:r>
      <w:r w:rsidRPr="008A6F2A">
        <w:rPr>
          <w:rFonts w:eastAsia="Times New Roman" w:cs="Arial"/>
          <w:lang w:eastAsia="en-US"/>
        </w:rPr>
        <w:t>records</w:t>
      </w:r>
    </w:p>
    <w:p w14:paraId="68E3536E" w14:textId="478551F6" w:rsidR="00E73EDF" w:rsidRPr="00D63F54" w:rsidRDefault="00D63F54" w:rsidP="000C02EB">
      <w:pPr>
        <w:autoSpaceDE w:val="0"/>
        <w:autoSpaceDN w:val="0"/>
        <w:adjustRightInd w:val="0"/>
        <w:spacing w:after="120" w:line="240" w:lineRule="auto"/>
        <w:rPr>
          <w:rFonts w:eastAsia="Times New Roman" w:cs="Arial"/>
          <w:lang w:eastAsia="en-US"/>
        </w:rPr>
      </w:pPr>
      <w:r w:rsidRPr="00D63F54">
        <w:rPr>
          <w:rFonts w:eastAsia="Times New Roman" w:cs="Arial"/>
          <w:bCs/>
          <w:lang w:eastAsia="en-US"/>
        </w:rPr>
        <w:t xml:space="preserve">For Information Type records, Composite </w:t>
      </w:r>
      <w:r>
        <w:rPr>
          <w:rFonts w:eastAsia="Times New Roman" w:cs="Arial"/>
          <w:bCs/>
          <w:lang w:eastAsia="en-US"/>
        </w:rPr>
        <w:t>C</w:t>
      </w:r>
      <w:r w:rsidRPr="00D63F54">
        <w:rPr>
          <w:rFonts w:eastAsia="Times New Roman" w:cs="Arial"/>
          <w:bCs/>
          <w:lang w:eastAsia="en-US"/>
        </w:rPr>
        <w:t xml:space="preserve">urve records, and Feature Type </w:t>
      </w:r>
      <w:r>
        <w:rPr>
          <w:rFonts w:eastAsia="Times New Roman" w:cs="Arial"/>
          <w:bCs/>
          <w:lang w:eastAsia="en-US"/>
        </w:rPr>
        <w:t>r</w:t>
      </w:r>
      <w:r w:rsidRPr="00D63F54">
        <w:rPr>
          <w:rFonts w:eastAsia="Times New Roman" w:cs="Arial"/>
          <w:bCs/>
          <w:lang w:eastAsia="en-US"/>
        </w:rPr>
        <w:t>ecords it must be ensured that any record that is referenced is stored before the record that references it.</w:t>
      </w:r>
    </w:p>
    <w:p w14:paraId="292C80FC" w14:textId="77777777" w:rsidR="000C02EB" w:rsidRPr="003209CA" w:rsidRDefault="000C02EB" w:rsidP="000C02EB">
      <w:pPr>
        <w:autoSpaceDE w:val="0"/>
        <w:autoSpaceDN w:val="0"/>
        <w:adjustRightInd w:val="0"/>
        <w:spacing w:after="120" w:line="240" w:lineRule="auto"/>
        <w:rPr>
          <w:rFonts w:eastAsia="Times New Roman" w:cs="Arial"/>
          <w:lang w:eastAsia="en-US"/>
        </w:rPr>
      </w:pPr>
    </w:p>
    <w:p w14:paraId="20E5C20F" w14:textId="5B6B8349" w:rsidR="00C15003" w:rsidRPr="008A6F2A" w:rsidRDefault="00C15003" w:rsidP="001D02B5">
      <w:pPr>
        <w:pStyle w:val="ListContinue2"/>
        <w:numPr>
          <w:ilvl w:val="0"/>
          <w:numId w:val="27"/>
        </w:numPr>
        <w:tabs>
          <w:tab w:val="clear" w:pos="800"/>
        </w:tabs>
        <w:spacing w:before="120" w:after="200" w:line="240" w:lineRule="auto"/>
        <w:rPr>
          <w:b/>
          <w:sz w:val="22"/>
          <w:szCs w:val="22"/>
          <w:lang w:eastAsia="en-US"/>
        </w:rPr>
      </w:pPr>
      <w:bookmarkStart w:id="1438" w:name="_Toc169203118"/>
      <w:bookmarkStart w:id="1439" w:name="_Toc170072448"/>
      <w:r w:rsidRPr="008A6F2A">
        <w:rPr>
          <w:b/>
          <w:sz w:val="22"/>
          <w:szCs w:val="22"/>
          <w:lang w:eastAsia="en-US"/>
        </w:rPr>
        <w:t>Records</w:t>
      </w:r>
      <w:bookmarkEnd w:id="1438"/>
      <w:bookmarkEnd w:id="1439"/>
    </w:p>
    <w:p w14:paraId="2C17E9CE" w14:textId="2C5774E1" w:rsidR="00E73EDF" w:rsidRPr="008A6F2A" w:rsidRDefault="007653F1" w:rsidP="000C02EB">
      <w:pPr>
        <w:autoSpaceDE w:val="0"/>
        <w:autoSpaceDN w:val="0"/>
        <w:adjustRightInd w:val="0"/>
        <w:spacing w:after="120" w:line="240" w:lineRule="auto"/>
        <w:rPr>
          <w:rFonts w:eastAsia="Times New Roman" w:cs="Arial"/>
          <w:lang w:eastAsia="en-US"/>
        </w:rPr>
      </w:pPr>
      <w:r w:rsidRPr="008A6F2A">
        <w:rPr>
          <w:rFonts w:eastAsia="Times New Roman" w:cs="Arial"/>
          <w:lang w:eastAsia="en-US"/>
        </w:rPr>
        <w:t>Records and fields that do not appear in the following tree structure diagrams are prohibited. The order of records in the files must be the same as that described in these tree structure diagrams.</w:t>
      </w:r>
    </w:p>
    <w:p w14:paraId="2C713D02" w14:textId="322BB641" w:rsidR="00E73EDF" w:rsidRPr="008A6F2A" w:rsidRDefault="007653F1" w:rsidP="000C02EB">
      <w:pPr>
        <w:autoSpaceDE w:val="0"/>
        <w:autoSpaceDN w:val="0"/>
        <w:adjustRightInd w:val="0"/>
        <w:spacing w:after="120" w:line="240" w:lineRule="auto"/>
        <w:rPr>
          <w:rFonts w:eastAsia="Times New Roman" w:cs="Arial"/>
          <w:lang w:eastAsia="en-US"/>
        </w:rPr>
      </w:pPr>
      <w:r w:rsidRPr="008A6F2A">
        <w:rPr>
          <w:rFonts w:eastAsia="Times New Roman" w:cs="Arial"/>
          <w:lang w:eastAsia="en-US"/>
        </w:rPr>
        <w:t xml:space="preserve">The combination of the file name and the </w:t>
      </w:r>
      <w:r w:rsidRPr="008A6F2A">
        <w:rPr>
          <w:rFonts w:ascii="WP.TypographicSymbols083" w:eastAsia="Times New Roman" w:hAnsi="WP.TypographicSymbols083" w:cs="WP.TypographicSymbols083"/>
          <w:lang w:eastAsia="en-US"/>
        </w:rPr>
        <w:t>“</w:t>
      </w:r>
      <w:r w:rsidRPr="008A6F2A">
        <w:rPr>
          <w:rFonts w:eastAsia="Times New Roman" w:cs="Arial"/>
          <w:lang w:eastAsia="en-US"/>
        </w:rPr>
        <w:t>Name</w:t>
      </w:r>
      <w:r w:rsidRPr="008A6F2A">
        <w:rPr>
          <w:rFonts w:ascii="WP.TypographicSymbols083" w:eastAsia="Times New Roman" w:hAnsi="WP.TypographicSymbols083" w:cs="WP.TypographicSymbols083"/>
          <w:lang w:eastAsia="en-US"/>
        </w:rPr>
        <w:t xml:space="preserve">” </w:t>
      </w:r>
      <w:r w:rsidRPr="008A6F2A">
        <w:rPr>
          <w:rFonts w:eastAsia="Times New Roman" w:cs="Arial"/>
          <w:lang w:eastAsia="en-US"/>
        </w:rPr>
        <w:t>of the record must provide a unique world-wide identifier of the record. The “Name” of the record is the combination of the subfields RCNM and RCID in the appropriate Identifier field of the record.</w:t>
      </w:r>
    </w:p>
    <w:p w14:paraId="384D05A0" w14:textId="77777777" w:rsidR="00C15003" w:rsidRPr="008A6F2A" w:rsidRDefault="00C15003" w:rsidP="000C02EB">
      <w:pPr>
        <w:autoSpaceDE w:val="0"/>
        <w:autoSpaceDN w:val="0"/>
        <w:adjustRightInd w:val="0"/>
        <w:spacing w:after="120" w:line="240" w:lineRule="auto"/>
        <w:rPr>
          <w:rFonts w:eastAsia="Times New Roman" w:cs="Arial"/>
          <w:lang w:eastAsia="en-US"/>
        </w:rPr>
      </w:pPr>
    </w:p>
    <w:p w14:paraId="5FEB1350" w14:textId="2FF351AA" w:rsidR="00C15003" w:rsidRPr="008A6F2A" w:rsidRDefault="00C15003" w:rsidP="001D02B5">
      <w:pPr>
        <w:pStyle w:val="ListContinue2"/>
        <w:numPr>
          <w:ilvl w:val="0"/>
          <w:numId w:val="27"/>
        </w:numPr>
        <w:tabs>
          <w:tab w:val="clear" w:pos="800"/>
        </w:tabs>
        <w:spacing w:before="120" w:after="200" w:line="240" w:lineRule="auto"/>
        <w:rPr>
          <w:b/>
          <w:sz w:val="22"/>
          <w:szCs w:val="22"/>
          <w:lang w:eastAsia="en-US"/>
        </w:rPr>
      </w:pPr>
      <w:bookmarkStart w:id="1440" w:name="_Toc169203119"/>
      <w:bookmarkStart w:id="1441" w:name="_Toc170072449"/>
      <w:r w:rsidRPr="008A6F2A">
        <w:rPr>
          <w:b/>
          <w:sz w:val="22"/>
          <w:szCs w:val="22"/>
          <w:lang w:eastAsia="en-US"/>
        </w:rPr>
        <w:t>Fields</w:t>
      </w:r>
      <w:bookmarkEnd w:id="1440"/>
      <w:bookmarkEnd w:id="1441"/>
    </w:p>
    <w:p w14:paraId="62267A60" w14:textId="713301FF" w:rsidR="00E73EDF" w:rsidRPr="008A6F2A" w:rsidRDefault="007653F1" w:rsidP="000C02EB">
      <w:pPr>
        <w:autoSpaceDE w:val="0"/>
        <w:autoSpaceDN w:val="0"/>
        <w:adjustRightInd w:val="0"/>
        <w:spacing w:after="120" w:line="240" w:lineRule="auto"/>
        <w:rPr>
          <w:rFonts w:eastAsia="Times New Roman" w:cs="Arial"/>
          <w:lang w:eastAsia="en-US"/>
        </w:rPr>
      </w:pPr>
      <w:r w:rsidRPr="008A6F2A">
        <w:rPr>
          <w:rFonts w:eastAsia="Times New Roman" w:cs="Arial"/>
          <w:lang w:eastAsia="en-US"/>
        </w:rPr>
        <w:t>For base dataset files, some fields may be repeated (indicated by &lt;0..*&gt; or &lt;1..*&gt;) and all of their content may be repeated (indicated by *). In order to reduce the volume of data, the encoder should repeat the sequence of subfields, in preference to creating several fields.</w:t>
      </w:r>
    </w:p>
    <w:p w14:paraId="6CE8A191" w14:textId="77777777" w:rsidR="00C15003" w:rsidRPr="008A6F2A" w:rsidRDefault="00C15003" w:rsidP="000C02EB">
      <w:pPr>
        <w:autoSpaceDE w:val="0"/>
        <w:autoSpaceDN w:val="0"/>
        <w:adjustRightInd w:val="0"/>
        <w:spacing w:after="120" w:line="240" w:lineRule="auto"/>
        <w:rPr>
          <w:rFonts w:eastAsia="Times New Roman" w:cs="Arial"/>
          <w:lang w:eastAsia="en-US"/>
        </w:rPr>
      </w:pPr>
    </w:p>
    <w:p w14:paraId="7A81D762" w14:textId="4FE7626D" w:rsidR="00C15003" w:rsidRPr="008A6F2A" w:rsidRDefault="00C15003" w:rsidP="001D02B5">
      <w:pPr>
        <w:pStyle w:val="ListContinue2"/>
        <w:keepNext/>
        <w:keepLines/>
        <w:numPr>
          <w:ilvl w:val="0"/>
          <w:numId w:val="27"/>
        </w:numPr>
        <w:tabs>
          <w:tab w:val="clear" w:pos="800"/>
        </w:tabs>
        <w:spacing w:before="120" w:after="200" w:line="240" w:lineRule="auto"/>
        <w:rPr>
          <w:b/>
          <w:sz w:val="22"/>
          <w:szCs w:val="22"/>
          <w:lang w:eastAsia="en-US"/>
        </w:rPr>
      </w:pPr>
      <w:bookmarkStart w:id="1442" w:name="_Toc169203120"/>
      <w:bookmarkStart w:id="1443" w:name="_Toc170072450"/>
      <w:r w:rsidRPr="008A6F2A">
        <w:rPr>
          <w:b/>
          <w:sz w:val="22"/>
          <w:szCs w:val="22"/>
          <w:lang w:eastAsia="en-US"/>
        </w:rPr>
        <w:t>Subfields</w:t>
      </w:r>
      <w:bookmarkEnd w:id="1442"/>
      <w:bookmarkEnd w:id="1443"/>
    </w:p>
    <w:p w14:paraId="7FC3970D" w14:textId="77777777" w:rsidR="00E73EDF" w:rsidRPr="008A6F2A" w:rsidRDefault="007653F1" w:rsidP="000C02EB">
      <w:pPr>
        <w:keepNext/>
        <w:keepLines/>
        <w:autoSpaceDE w:val="0"/>
        <w:autoSpaceDN w:val="0"/>
        <w:adjustRightInd w:val="0"/>
        <w:spacing w:after="120" w:line="240" w:lineRule="auto"/>
        <w:rPr>
          <w:rFonts w:eastAsia="Times New Roman" w:cs="Arial"/>
          <w:lang w:eastAsia="en-US"/>
        </w:rPr>
      </w:pPr>
      <w:r w:rsidRPr="008A6F2A">
        <w:rPr>
          <w:rFonts w:eastAsia="Times New Roman" w:cs="Arial"/>
          <w:lang w:eastAsia="en-US"/>
        </w:rPr>
        <w:t>Mandatory subfields must be filled by a non-null value.</w:t>
      </w:r>
    </w:p>
    <w:p w14:paraId="0D86C709" w14:textId="5E874C91" w:rsidR="00E73EDF" w:rsidRPr="008A6F2A" w:rsidRDefault="007653F1" w:rsidP="000C02EB">
      <w:pPr>
        <w:autoSpaceDE w:val="0"/>
        <w:autoSpaceDN w:val="0"/>
        <w:adjustRightInd w:val="0"/>
        <w:spacing w:after="120" w:line="240" w:lineRule="auto"/>
        <w:rPr>
          <w:rFonts w:eastAsia="Times New Roman" w:cs="Arial"/>
          <w:lang w:eastAsia="en-US"/>
        </w:rPr>
      </w:pPr>
      <w:r w:rsidRPr="008A6F2A">
        <w:rPr>
          <w:rFonts w:eastAsia="Times New Roman" w:cs="Arial"/>
          <w:lang w:eastAsia="en-US"/>
        </w:rPr>
        <w:t>Prohibited subfields must be encoded as missing subfields values. The exact meaning of missing attribute values is defined in Annex A.</w:t>
      </w:r>
    </w:p>
    <w:p w14:paraId="068E5ABF" w14:textId="69D6746A" w:rsidR="00E73EDF" w:rsidRPr="003209CA" w:rsidRDefault="007653F1" w:rsidP="000C02EB">
      <w:pPr>
        <w:autoSpaceDE w:val="0"/>
        <w:autoSpaceDN w:val="0"/>
        <w:adjustRightInd w:val="0"/>
        <w:spacing w:after="120" w:line="240" w:lineRule="auto"/>
        <w:rPr>
          <w:rFonts w:ascii="WP.TypographicSymbols083" w:eastAsia="Times New Roman" w:hAnsi="WP.TypographicSymbols083" w:cs="WP.TypographicSymbols083"/>
          <w:lang w:eastAsia="en-US"/>
        </w:rPr>
      </w:pPr>
      <w:r w:rsidRPr="008A6F2A">
        <w:rPr>
          <w:rFonts w:eastAsia="Times New Roman" w:cs="Arial"/>
          <w:lang w:eastAsia="en-US"/>
        </w:rPr>
        <w:t xml:space="preserve">In the </w:t>
      </w:r>
      <w:r w:rsidR="000C02EB">
        <w:rPr>
          <w:rFonts w:eastAsia="Times New Roman" w:cs="Arial"/>
          <w:lang w:eastAsia="en-US"/>
        </w:rPr>
        <w:t>T</w:t>
      </w:r>
      <w:r w:rsidRPr="008A6F2A">
        <w:rPr>
          <w:rFonts w:eastAsia="Times New Roman" w:cs="Arial"/>
          <w:lang w:eastAsia="en-US"/>
        </w:rPr>
        <w:t>ables following the tree structure diagrams, prescribed values are indicated in the “</w:t>
      </w:r>
      <w:r w:rsidR="008F4CBD" w:rsidRPr="003209CA">
        <w:rPr>
          <w:rFonts w:eastAsia="Times New Roman" w:cs="Arial"/>
          <w:lang w:eastAsia="en-US"/>
        </w:rPr>
        <w:t>V</w:t>
      </w:r>
      <w:r w:rsidRPr="003209CA">
        <w:rPr>
          <w:rFonts w:eastAsia="Times New Roman" w:cs="Arial"/>
          <w:lang w:eastAsia="en-US"/>
        </w:rPr>
        <w:t>alues” column</w:t>
      </w:r>
      <w:r w:rsidRPr="003209CA">
        <w:t>.</w:t>
      </w:r>
    </w:p>
    <w:p w14:paraId="1E3C06E3" w14:textId="63E207EC" w:rsidR="00E73EDF" w:rsidRPr="003209CA" w:rsidRDefault="007653F1" w:rsidP="000C02EB">
      <w:pPr>
        <w:pStyle w:val="NoSpacing2"/>
        <w:spacing w:after="120" w:line="240" w:lineRule="auto"/>
        <w:jc w:val="both"/>
        <w:rPr>
          <w:rFonts w:ascii="Arial" w:hAnsi="Arial" w:cs="Arial"/>
        </w:rPr>
      </w:pPr>
      <w:r w:rsidRPr="003209CA">
        <w:rPr>
          <w:rFonts w:ascii="Arial" w:hAnsi="Arial" w:cs="Arial"/>
        </w:rPr>
        <w:t xml:space="preserve">When encoding new base datasets the </w:t>
      </w:r>
      <w:r w:rsidR="00663942" w:rsidRPr="003209CA">
        <w:rPr>
          <w:rFonts w:ascii="Arial" w:hAnsi="Arial" w:cs="Arial"/>
        </w:rPr>
        <w:t xml:space="preserve">Record Update Instruction </w:t>
      </w:r>
      <w:r w:rsidRPr="003209CA">
        <w:rPr>
          <w:rFonts w:ascii="Arial" w:hAnsi="Arial" w:cs="Arial"/>
        </w:rPr>
        <w:t>(RUIN)</w:t>
      </w:r>
      <w:r w:rsidR="00663942" w:rsidRPr="003209CA">
        <w:rPr>
          <w:rFonts w:ascii="Arial" w:hAnsi="Arial" w:cs="Arial"/>
        </w:rPr>
        <w:t xml:space="preserve"> subfield</w:t>
      </w:r>
      <w:r w:rsidRPr="003209CA">
        <w:rPr>
          <w:rFonts w:ascii="Arial" w:hAnsi="Arial" w:cs="Arial"/>
        </w:rPr>
        <w:t xml:space="preserve"> </w:t>
      </w:r>
      <w:r w:rsidR="00663942" w:rsidRPr="003209CA">
        <w:rPr>
          <w:rFonts w:ascii="Arial" w:hAnsi="Arial" w:cs="Arial"/>
        </w:rPr>
        <w:t>must be</w:t>
      </w:r>
      <w:r w:rsidRPr="003209CA">
        <w:rPr>
          <w:rFonts w:ascii="Arial" w:hAnsi="Arial" w:cs="Arial"/>
        </w:rPr>
        <w:t xml:space="preserve"> set to </w:t>
      </w:r>
      <w:r w:rsidR="00663942" w:rsidRPr="003209CA">
        <w:rPr>
          <w:rFonts w:ascii="Arial" w:hAnsi="Arial" w:cs="Arial"/>
        </w:rPr>
        <w:t>“Insert”</w:t>
      </w:r>
      <w:r w:rsidRPr="003209CA">
        <w:rPr>
          <w:rFonts w:ascii="Arial" w:hAnsi="Arial" w:cs="Arial"/>
        </w:rPr>
        <w:t xml:space="preserve">. </w:t>
      </w:r>
      <w:r w:rsidR="00C57708" w:rsidRPr="003209CA">
        <w:rPr>
          <w:rFonts w:ascii="Arial" w:hAnsi="Arial" w:cs="Arial"/>
        </w:rPr>
        <w:t xml:space="preserve"> </w:t>
      </w:r>
      <w:r w:rsidRPr="003209CA">
        <w:rPr>
          <w:rFonts w:ascii="Arial" w:hAnsi="Arial" w:cs="Arial"/>
        </w:rPr>
        <w:t xml:space="preserve">When encoding updates </w:t>
      </w:r>
      <w:r w:rsidR="00663942" w:rsidRPr="003209CA">
        <w:rPr>
          <w:rFonts w:ascii="Arial" w:hAnsi="Arial" w:cs="Arial"/>
        </w:rPr>
        <w:t xml:space="preserve">RUIN may </w:t>
      </w:r>
      <w:r w:rsidRPr="003209CA">
        <w:rPr>
          <w:rFonts w:ascii="Arial" w:hAnsi="Arial" w:cs="Arial"/>
        </w:rPr>
        <w:t xml:space="preserve">be set to </w:t>
      </w:r>
      <w:r w:rsidR="00663942" w:rsidRPr="003209CA">
        <w:rPr>
          <w:rFonts w:ascii="Arial" w:hAnsi="Arial" w:cs="Arial"/>
        </w:rPr>
        <w:t>“Insert”</w:t>
      </w:r>
      <w:r w:rsidRPr="003209CA">
        <w:rPr>
          <w:rFonts w:ascii="Arial" w:hAnsi="Arial" w:cs="Arial"/>
        </w:rPr>
        <w:t xml:space="preserve">, </w:t>
      </w:r>
      <w:r w:rsidR="00663942" w:rsidRPr="003209CA">
        <w:rPr>
          <w:rFonts w:ascii="Arial" w:hAnsi="Arial" w:cs="Arial"/>
        </w:rPr>
        <w:t xml:space="preserve">“Modify” </w:t>
      </w:r>
      <w:r w:rsidRPr="003209CA">
        <w:rPr>
          <w:rFonts w:ascii="Arial" w:hAnsi="Arial" w:cs="Arial"/>
        </w:rPr>
        <w:t xml:space="preserve">or </w:t>
      </w:r>
      <w:r w:rsidR="00663942" w:rsidRPr="003209CA">
        <w:rPr>
          <w:rFonts w:ascii="Arial" w:hAnsi="Arial" w:cs="Arial"/>
        </w:rPr>
        <w:t>“Delete”</w:t>
      </w:r>
      <w:r w:rsidRPr="003209CA">
        <w:rPr>
          <w:rFonts w:ascii="Arial" w:hAnsi="Arial" w:cs="Arial"/>
        </w:rPr>
        <w:t>.</w:t>
      </w:r>
    </w:p>
    <w:p w14:paraId="4A3CEB8A" w14:textId="77777777" w:rsidR="00C15003" w:rsidRPr="008A6F2A" w:rsidRDefault="00C15003" w:rsidP="000C02EB">
      <w:pPr>
        <w:pStyle w:val="NoSpacing2"/>
        <w:spacing w:after="120" w:line="240" w:lineRule="auto"/>
        <w:jc w:val="both"/>
        <w:rPr>
          <w:rFonts w:ascii="Arial" w:hAnsi="Arial" w:cs="Arial"/>
        </w:rPr>
      </w:pPr>
    </w:p>
    <w:p w14:paraId="0B27B454" w14:textId="6323873B" w:rsidR="00C15003" w:rsidRPr="008A6F2A" w:rsidRDefault="00C15003" w:rsidP="001D02B5">
      <w:pPr>
        <w:pStyle w:val="ListContinue2"/>
        <w:numPr>
          <w:ilvl w:val="0"/>
          <w:numId w:val="27"/>
        </w:numPr>
        <w:tabs>
          <w:tab w:val="clear" w:pos="800"/>
        </w:tabs>
        <w:spacing w:before="120" w:after="200" w:line="240" w:lineRule="auto"/>
        <w:rPr>
          <w:b/>
          <w:sz w:val="22"/>
          <w:szCs w:val="22"/>
          <w:lang w:eastAsia="en-US"/>
        </w:rPr>
      </w:pPr>
      <w:bookmarkStart w:id="1444" w:name="_Toc169203121"/>
      <w:bookmarkStart w:id="1445" w:name="_Toc170072451"/>
      <w:r w:rsidRPr="008A6F2A">
        <w:rPr>
          <w:b/>
          <w:sz w:val="22"/>
          <w:szCs w:val="22"/>
          <w:lang w:eastAsia="en-US"/>
        </w:rPr>
        <w:t xml:space="preserve">Base </w:t>
      </w:r>
      <w:r w:rsidR="00D24503">
        <w:rPr>
          <w:b/>
          <w:sz w:val="22"/>
          <w:szCs w:val="22"/>
          <w:lang w:eastAsia="en-US"/>
        </w:rPr>
        <w:t>D</w:t>
      </w:r>
      <w:r w:rsidR="00D24503" w:rsidRPr="008A6F2A">
        <w:rPr>
          <w:b/>
          <w:sz w:val="22"/>
          <w:szCs w:val="22"/>
          <w:lang w:eastAsia="en-US"/>
        </w:rPr>
        <w:t xml:space="preserve">ataset </w:t>
      </w:r>
      <w:r w:rsidR="00D24503">
        <w:rPr>
          <w:b/>
          <w:sz w:val="22"/>
          <w:szCs w:val="22"/>
          <w:lang w:eastAsia="en-US"/>
        </w:rPr>
        <w:t>S</w:t>
      </w:r>
      <w:r w:rsidR="00D24503" w:rsidRPr="008A6F2A">
        <w:rPr>
          <w:b/>
          <w:sz w:val="22"/>
          <w:szCs w:val="22"/>
          <w:lang w:eastAsia="en-US"/>
        </w:rPr>
        <w:t>tructure</w:t>
      </w:r>
      <w:bookmarkEnd w:id="1444"/>
      <w:bookmarkEnd w:id="1445"/>
    </w:p>
    <w:p w14:paraId="75DBB270" w14:textId="77777777" w:rsidR="00E73EDF" w:rsidRPr="008A6F2A" w:rsidRDefault="007653F1" w:rsidP="000C02EB">
      <w:pPr>
        <w:autoSpaceDE w:val="0"/>
        <w:autoSpaceDN w:val="0"/>
        <w:adjustRightInd w:val="0"/>
        <w:spacing w:after="120" w:line="240" w:lineRule="auto"/>
        <w:rPr>
          <w:rFonts w:eastAsia="Times New Roman" w:cs="Arial"/>
          <w:lang w:eastAsia="en-US"/>
        </w:rPr>
      </w:pPr>
      <w:r w:rsidRPr="008A6F2A">
        <w:rPr>
          <w:rFonts w:eastAsia="Times New Roman" w:cs="Arial"/>
          <w:lang w:eastAsia="en-US"/>
        </w:rPr>
        <w:t>NOTE:  The number contained in parenthesis () is the number of subfields that are contained in the field.</w:t>
      </w:r>
    </w:p>
    <w:p w14:paraId="6A5FE929" w14:textId="77777777" w:rsidR="00E73EDF" w:rsidRPr="008A6F2A" w:rsidRDefault="007653F1" w:rsidP="00C128E3">
      <w:pPr>
        <w:autoSpaceDE w:val="0"/>
        <w:autoSpaceDN w:val="0"/>
        <w:adjustRightInd w:val="0"/>
        <w:spacing w:after="0" w:line="240" w:lineRule="auto"/>
        <w:rPr>
          <w:rFonts w:ascii="Courier New" w:eastAsia="Times New Roman" w:hAnsi="Courier New" w:cs="Courier New"/>
          <w:lang w:eastAsia="en-US"/>
        </w:rPr>
      </w:pPr>
      <w:r w:rsidRPr="008A6F2A">
        <w:rPr>
          <w:rFonts w:ascii="Courier New" w:eastAsia="Times New Roman" w:hAnsi="Courier New" w:cs="Courier New"/>
          <w:lang w:eastAsia="en-US"/>
        </w:rPr>
        <w:lastRenderedPageBreak/>
        <w:t>Base dataset file</w:t>
      </w:r>
    </w:p>
    <w:p w14:paraId="7C80AFF2" w14:textId="77777777" w:rsidR="00E73EDF" w:rsidRPr="008A6F2A" w:rsidRDefault="007653F1" w:rsidP="00C128E3">
      <w:pPr>
        <w:autoSpaceDE w:val="0"/>
        <w:autoSpaceDN w:val="0"/>
        <w:adjustRightInd w:val="0"/>
        <w:spacing w:after="0" w:line="240" w:lineRule="auto"/>
        <w:rPr>
          <w:rFonts w:ascii="Courier New" w:eastAsia="Times New Roman" w:hAnsi="Courier New" w:cs="Courier New"/>
          <w:lang w:eastAsia="en-US"/>
        </w:rPr>
      </w:pPr>
      <w:r w:rsidRPr="008A6F2A">
        <w:rPr>
          <w:rFonts w:ascii="Courier New" w:eastAsia="Times New Roman" w:hAnsi="Courier New" w:cs="Courier New"/>
          <w:lang w:eastAsia="en-US"/>
        </w:rPr>
        <w:t xml:space="preserve">   | </w:t>
      </w:r>
    </w:p>
    <w:p w14:paraId="6FEABFE3" w14:textId="77777777" w:rsidR="00E73EDF" w:rsidRPr="008A6F2A" w:rsidRDefault="007653F1" w:rsidP="00C128E3">
      <w:pPr>
        <w:pStyle w:val="NoSpacing2"/>
        <w:spacing w:line="240" w:lineRule="auto"/>
        <w:jc w:val="both"/>
        <w:rPr>
          <w:rFonts w:cs="Courier New"/>
        </w:rPr>
      </w:pPr>
      <w:r w:rsidRPr="008A6F2A">
        <w:rPr>
          <w:rFonts w:cs="Courier New"/>
        </w:rPr>
        <w:t xml:space="preserve">   |--&lt;1&gt;- Dataset General Information record</w:t>
      </w:r>
    </w:p>
    <w:p w14:paraId="1BD053BD" w14:textId="77777777" w:rsidR="00E73EDF" w:rsidRPr="008A6F2A" w:rsidRDefault="007653F1" w:rsidP="00C128E3">
      <w:pPr>
        <w:pStyle w:val="NoSpacing2"/>
        <w:spacing w:line="240" w:lineRule="auto"/>
        <w:jc w:val="both"/>
        <w:rPr>
          <w:rFonts w:cs="Courier New"/>
        </w:rPr>
      </w:pPr>
      <w:r w:rsidRPr="008A6F2A">
        <w:rPr>
          <w:rFonts w:cs="Courier New"/>
        </w:rPr>
        <w:t xml:space="preserve">   |   |</w:t>
      </w:r>
    </w:p>
    <w:p w14:paraId="22293F45" w14:textId="77777777" w:rsidR="00E73EDF" w:rsidRPr="008A6F2A" w:rsidRDefault="007653F1" w:rsidP="00C128E3">
      <w:pPr>
        <w:pStyle w:val="NoSpacing2"/>
        <w:spacing w:line="240" w:lineRule="auto"/>
        <w:jc w:val="both"/>
        <w:rPr>
          <w:rFonts w:cs="Courier New"/>
        </w:rPr>
      </w:pPr>
      <w:r w:rsidRPr="008A6F2A">
        <w:rPr>
          <w:rFonts w:cs="Courier New"/>
        </w:rPr>
        <w:t xml:space="preserve">   |   |--&lt;1&gt;-DSID (13\\*1): Dataset Identification field</w:t>
      </w:r>
    </w:p>
    <w:p w14:paraId="236D0A18" w14:textId="77777777" w:rsidR="00E73EDF" w:rsidRPr="008A6F2A" w:rsidRDefault="007653F1" w:rsidP="00C128E3">
      <w:pPr>
        <w:pStyle w:val="NoSpacing2"/>
        <w:spacing w:line="240" w:lineRule="auto"/>
        <w:jc w:val="both"/>
        <w:rPr>
          <w:rFonts w:cs="Courier New"/>
        </w:rPr>
      </w:pPr>
      <w:r w:rsidRPr="008A6F2A">
        <w:rPr>
          <w:rFonts w:cs="Courier New"/>
        </w:rPr>
        <w:t xml:space="preserve">   |       </w:t>
      </w:r>
      <w:r w:rsidRPr="008A6F2A">
        <w:rPr>
          <w:rFonts w:cs="Courier New"/>
        </w:rPr>
        <w:tab/>
        <w:t>|</w:t>
      </w:r>
    </w:p>
    <w:p w14:paraId="2928EDE6" w14:textId="77777777" w:rsidR="00E73EDF" w:rsidRPr="008A6F2A" w:rsidRDefault="007653F1" w:rsidP="00C128E3">
      <w:pPr>
        <w:pStyle w:val="NoSpacing2"/>
        <w:spacing w:line="240" w:lineRule="auto"/>
        <w:jc w:val="both"/>
        <w:rPr>
          <w:rFonts w:cs="Courier New"/>
        </w:rPr>
      </w:pPr>
      <w:r w:rsidRPr="008A6F2A">
        <w:rPr>
          <w:rFonts w:cs="Courier New"/>
        </w:rPr>
        <w:t xml:space="preserve">   |  </w:t>
      </w:r>
      <w:r w:rsidRPr="008A6F2A">
        <w:rPr>
          <w:rFonts w:cs="Courier New"/>
        </w:rPr>
        <w:tab/>
        <w:t xml:space="preserve">   </w:t>
      </w:r>
      <w:r w:rsidRPr="008A6F2A">
        <w:rPr>
          <w:rFonts w:cs="Courier New"/>
        </w:rPr>
        <w:tab/>
        <w:t>|--&lt;1&gt;-DSSI (13): Dataset Structure Information field</w:t>
      </w:r>
    </w:p>
    <w:p w14:paraId="223B465B" w14:textId="77777777" w:rsidR="00E73EDF" w:rsidRPr="008A6F2A" w:rsidRDefault="007653F1" w:rsidP="00C128E3">
      <w:pPr>
        <w:pStyle w:val="NoSpacing1"/>
        <w:spacing w:line="240" w:lineRule="auto"/>
        <w:rPr>
          <w:rFonts w:cs="Courier New"/>
        </w:rPr>
      </w:pPr>
      <w:r w:rsidRPr="008A6F2A">
        <w:rPr>
          <w:rFonts w:cs="Courier New"/>
        </w:rPr>
        <w:t xml:space="preserve">   |       </w:t>
      </w:r>
      <w:r w:rsidRPr="008A6F2A">
        <w:rPr>
          <w:rFonts w:cs="Courier New"/>
        </w:rPr>
        <w:tab/>
        <w:t>|</w:t>
      </w:r>
    </w:p>
    <w:p w14:paraId="5706D491" w14:textId="77777777" w:rsidR="00E73EDF" w:rsidRPr="008A6F2A" w:rsidRDefault="007653F1" w:rsidP="00C128E3">
      <w:pPr>
        <w:pStyle w:val="NoSpacing1"/>
        <w:spacing w:line="240" w:lineRule="auto"/>
        <w:rPr>
          <w:rFonts w:cs="Courier New"/>
        </w:rPr>
      </w:pPr>
      <w:r w:rsidRPr="008A6F2A">
        <w:rPr>
          <w:rFonts w:cs="Courier New"/>
        </w:rPr>
        <w:t xml:space="preserve">   |      </w:t>
      </w:r>
      <w:r w:rsidRPr="008A6F2A">
        <w:rPr>
          <w:rFonts w:cs="Courier New"/>
        </w:rPr>
        <w:tab/>
        <w:t>|--&lt;0..1&gt;-ATCS (*2): Attribute Codes field</w:t>
      </w:r>
    </w:p>
    <w:p w14:paraId="3C15B1C4" w14:textId="77777777" w:rsidR="00E73EDF" w:rsidRPr="008A6F2A" w:rsidRDefault="007653F1" w:rsidP="00C128E3">
      <w:pPr>
        <w:pStyle w:val="NoSpacing1"/>
        <w:spacing w:line="240" w:lineRule="auto"/>
        <w:rPr>
          <w:rFonts w:cs="Courier New"/>
        </w:rPr>
      </w:pPr>
      <w:r w:rsidRPr="008A6F2A">
        <w:rPr>
          <w:rFonts w:cs="Courier New"/>
        </w:rPr>
        <w:tab/>
        <w:t xml:space="preserve"> |       </w:t>
      </w:r>
      <w:r w:rsidRPr="008A6F2A">
        <w:rPr>
          <w:rFonts w:cs="Courier New"/>
        </w:rPr>
        <w:tab/>
        <w:t>|</w:t>
      </w:r>
    </w:p>
    <w:p w14:paraId="2751860B" w14:textId="77777777" w:rsidR="00E73EDF" w:rsidRPr="008A6F2A" w:rsidRDefault="007653F1" w:rsidP="00C128E3">
      <w:pPr>
        <w:pStyle w:val="NoSpacing1"/>
        <w:spacing w:line="240" w:lineRule="auto"/>
        <w:rPr>
          <w:rFonts w:cs="Courier New"/>
        </w:rPr>
      </w:pPr>
      <w:r w:rsidRPr="008A6F2A">
        <w:rPr>
          <w:rFonts w:cs="Courier New"/>
        </w:rPr>
        <w:tab/>
        <w:t xml:space="preserve"> |       </w:t>
      </w:r>
      <w:r w:rsidRPr="008A6F2A">
        <w:rPr>
          <w:rFonts w:cs="Courier New"/>
        </w:rPr>
        <w:tab/>
        <w:t>|--&lt;0..1&gt;-ITCS (*2): Information Type Codes field</w:t>
      </w:r>
    </w:p>
    <w:p w14:paraId="7D9025AA" w14:textId="77777777" w:rsidR="00E73EDF" w:rsidRPr="008A6F2A" w:rsidRDefault="007653F1" w:rsidP="00C128E3">
      <w:pPr>
        <w:pStyle w:val="NoSpacing1"/>
        <w:spacing w:line="240" w:lineRule="auto"/>
        <w:rPr>
          <w:rFonts w:cs="Courier New"/>
        </w:rPr>
      </w:pPr>
      <w:r w:rsidRPr="008A6F2A">
        <w:rPr>
          <w:rFonts w:cs="Courier New"/>
        </w:rPr>
        <w:tab/>
        <w:t xml:space="preserve"> |      </w:t>
      </w:r>
      <w:r w:rsidRPr="008A6F2A">
        <w:rPr>
          <w:rFonts w:cs="Courier New"/>
        </w:rPr>
        <w:tab/>
        <w:t>|</w:t>
      </w:r>
    </w:p>
    <w:p w14:paraId="1E01EA83" w14:textId="77777777" w:rsidR="00E73EDF" w:rsidRPr="008A6F2A" w:rsidRDefault="007653F1" w:rsidP="00C128E3">
      <w:pPr>
        <w:pStyle w:val="NoSpacing1"/>
        <w:spacing w:line="240" w:lineRule="auto"/>
        <w:rPr>
          <w:rFonts w:cs="Courier New"/>
        </w:rPr>
      </w:pPr>
      <w:r w:rsidRPr="008A6F2A">
        <w:rPr>
          <w:rFonts w:cs="Courier New"/>
        </w:rPr>
        <w:tab/>
        <w:t xml:space="preserve"> |</w:t>
      </w:r>
      <w:r w:rsidRPr="008A6F2A">
        <w:rPr>
          <w:rFonts w:cs="Courier New"/>
        </w:rPr>
        <w:tab/>
      </w:r>
      <w:r w:rsidRPr="008A6F2A">
        <w:rPr>
          <w:rFonts w:cs="Courier New"/>
        </w:rPr>
        <w:tab/>
      </w:r>
      <w:r w:rsidRPr="008A6F2A">
        <w:rPr>
          <w:rFonts w:cs="Courier New"/>
        </w:rPr>
        <w:tab/>
      </w:r>
      <w:r w:rsidRPr="008A6F2A">
        <w:rPr>
          <w:rFonts w:cs="Courier New"/>
        </w:rPr>
        <w:tab/>
        <w:t>|--&lt;0..1&gt;-FTCS (*2): Feature Type Codes field</w:t>
      </w:r>
    </w:p>
    <w:p w14:paraId="4A8E71E4" w14:textId="77777777" w:rsidR="00E73EDF" w:rsidRPr="008A6F2A" w:rsidRDefault="007653F1" w:rsidP="00C128E3">
      <w:pPr>
        <w:pStyle w:val="NoSpacing1"/>
        <w:spacing w:line="240" w:lineRule="auto"/>
        <w:rPr>
          <w:rFonts w:cs="Courier New"/>
        </w:rPr>
      </w:pPr>
      <w:r w:rsidRPr="008A6F2A">
        <w:rPr>
          <w:rFonts w:cs="Courier New"/>
        </w:rPr>
        <w:tab/>
        <w:t xml:space="preserve"> |</w:t>
      </w:r>
      <w:r w:rsidRPr="008A6F2A">
        <w:rPr>
          <w:rFonts w:cs="Courier New"/>
        </w:rPr>
        <w:tab/>
      </w:r>
      <w:r w:rsidRPr="008A6F2A">
        <w:rPr>
          <w:rFonts w:cs="Courier New"/>
        </w:rPr>
        <w:tab/>
      </w:r>
      <w:r w:rsidRPr="008A6F2A">
        <w:rPr>
          <w:rFonts w:cs="Courier New"/>
        </w:rPr>
        <w:tab/>
      </w:r>
      <w:r w:rsidRPr="008A6F2A">
        <w:rPr>
          <w:rFonts w:cs="Courier New"/>
        </w:rPr>
        <w:tab/>
        <w:t>|</w:t>
      </w:r>
    </w:p>
    <w:p w14:paraId="55B40A8C" w14:textId="77777777" w:rsidR="00E73EDF" w:rsidRPr="006834DB" w:rsidRDefault="007653F1" w:rsidP="00C128E3">
      <w:pPr>
        <w:pStyle w:val="NoSpacing1"/>
        <w:spacing w:line="240" w:lineRule="auto"/>
        <w:rPr>
          <w:rFonts w:cs="Courier New"/>
        </w:rPr>
      </w:pPr>
      <w:r w:rsidRPr="008A6F2A">
        <w:rPr>
          <w:rFonts w:cs="Courier New"/>
        </w:rPr>
        <w:tab/>
        <w:t xml:space="preserve"> </w:t>
      </w:r>
      <w:r w:rsidRPr="006834DB">
        <w:rPr>
          <w:rFonts w:cs="Courier New"/>
        </w:rPr>
        <w:t>|</w:t>
      </w:r>
      <w:r w:rsidRPr="006834DB">
        <w:rPr>
          <w:rFonts w:cs="Courier New"/>
        </w:rPr>
        <w:tab/>
      </w:r>
      <w:r w:rsidRPr="006834DB">
        <w:rPr>
          <w:rFonts w:cs="Courier New"/>
        </w:rPr>
        <w:tab/>
      </w:r>
      <w:r w:rsidRPr="006834DB">
        <w:rPr>
          <w:rFonts w:cs="Courier New"/>
        </w:rPr>
        <w:tab/>
      </w:r>
      <w:r w:rsidRPr="006834DB">
        <w:rPr>
          <w:rFonts w:cs="Courier New"/>
        </w:rPr>
        <w:tab/>
        <w:t>|--&lt;0..1&gt;-IACS (*2): Information Association Codes field</w:t>
      </w:r>
    </w:p>
    <w:p w14:paraId="77058B13" w14:textId="77777777" w:rsidR="00E73EDF" w:rsidRPr="006834DB" w:rsidRDefault="007653F1" w:rsidP="00C128E3">
      <w:pPr>
        <w:pStyle w:val="NoSpacing1"/>
        <w:spacing w:line="240" w:lineRule="auto"/>
        <w:rPr>
          <w:rFonts w:cs="Courier New"/>
        </w:rPr>
      </w:pPr>
      <w:r w:rsidRPr="006834DB">
        <w:rPr>
          <w:rFonts w:cs="Courier New"/>
        </w:rPr>
        <w:tab/>
        <w:t xml:space="preserve"> |</w:t>
      </w:r>
      <w:r w:rsidRPr="006834DB">
        <w:rPr>
          <w:rFonts w:cs="Courier New"/>
        </w:rPr>
        <w:tab/>
      </w:r>
      <w:r w:rsidRPr="006834DB">
        <w:rPr>
          <w:rFonts w:cs="Courier New"/>
        </w:rPr>
        <w:tab/>
      </w:r>
      <w:r w:rsidRPr="006834DB">
        <w:rPr>
          <w:rFonts w:cs="Courier New"/>
        </w:rPr>
        <w:tab/>
      </w:r>
      <w:r w:rsidRPr="006834DB">
        <w:rPr>
          <w:rFonts w:cs="Courier New"/>
        </w:rPr>
        <w:tab/>
        <w:t>|</w:t>
      </w:r>
    </w:p>
    <w:p w14:paraId="2AB55F86" w14:textId="77777777" w:rsidR="00E73EDF" w:rsidRPr="003209CA" w:rsidRDefault="007653F1" w:rsidP="00C128E3">
      <w:pPr>
        <w:pStyle w:val="NoSpacing1"/>
        <w:spacing w:line="240" w:lineRule="auto"/>
        <w:rPr>
          <w:rFonts w:cs="Courier New"/>
        </w:rPr>
      </w:pPr>
      <w:r w:rsidRPr="006834DB">
        <w:rPr>
          <w:rFonts w:cs="Courier New"/>
        </w:rPr>
        <w:tab/>
        <w:t xml:space="preserve"> </w:t>
      </w:r>
      <w:r w:rsidRPr="003209CA">
        <w:rPr>
          <w:rFonts w:cs="Courier New"/>
        </w:rPr>
        <w:t>|</w:t>
      </w:r>
      <w:r w:rsidRPr="003209CA">
        <w:rPr>
          <w:rFonts w:cs="Courier New"/>
        </w:rPr>
        <w:tab/>
      </w:r>
      <w:r w:rsidRPr="003209CA">
        <w:rPr>
          <w:rFonts w:cs="Courier New"/>
        </w:rPr>
        <w:tab/>
      </w:r>
      <w:r w:rsidRPr="003209CA">
        <w:rPr>
          <w:rFonts w:cs="Courier New"/>
        </w:rPr>
        <w:tab/>
      </w:r>
      <w:r w:rsidRPr="003209CA">
        <w:rPr>
          <w:rFonts w:cs="Courier New"/>
        </w:rPr>
        <w:tab/>
        <w:t>|-&lt;0..1&gt;-FACS (*2): Feature Association Codes field</w:t>
      </w:r>
    </w:p>
    <w:p w14:paraId="0B1E68D5" w14:textId="77777777" w:rsidR="00E73EDF" w:rsidRPr="008A6F2A" w:rsidRDefault="007653F1" w:rsidP="00C128E3">
      <w:pPr>
        <w:pStyle w:val="NoSpacing1"/>
        <w:spacing w:line="240" w:lineRule="auto"/>
        <w:rPr>
          <w:rFonts w:cs="Courier New"/>
        </w:rPr>
      </w:pPr>
      <w:r w:rsidRPr="008A6F2A">
        <w:rPr>
          <w:rFonts w:cs="Courier New"/>
        </w:rPr>
        <w:tab/>
        <w:t xml:space="preserve"> |</w:t>
      </w:r>
      <w:r w:rsidRPr="008A6F2A">
        <w:rPr>
          <w:rFonts w:cs="Courier New"/>
        </w:rPr>
        <w:tab/>
      </w:r>
      <w:r w:rsidRPr="008A6F2A">
        <w:rPr>
          <w:rFonts w:cs="Courier New"/>
        </w:rPr>
        <w:tab/>
      </w:r>
      <w:r w:rsidRPr="008A6F2A">
        <w:rPr>
          <w:rFonts w:cs="Courier New"/>
        </w:rPr>
        <w:tab/>
      </w:r>
      <w:r w:rsidRPr="008A6F2A">
        <w:rPr>
          <w:rFonts w:cs="Courier New"/>
        </w:rPr>
        <w:tab/>
        <w:t>|</w:t>
      </w:r>
    </w:p>
    <w:p w14:paraId="28A85BFE" w14:textId="77777777" w:rsidR="00E73EDF" w:rsidRPr="008A6F2A" w:rsidRDefault="007653F1" w:rsidP="00C128E3">
      <w:pPr>
        <w:pStyle w:val="NoSpacing1"/>
        <w:spacing w:line="240" w:lineRule="auto"/>
        <w:rPr>
          <w:rFonts w:cs="Courier New"/>
        </w:rPr>
      </w:pPr>
      <w:r w:rsidRPr="008A6F2A">
        <w:rPr>
          <w:rFonts w:cs="Courier New"/>
        </w:rPr>
        <w:tab/>
        <w:t xml:space="preserve"> |</w:t>
      </w:r>
      <w:r w:rsidRPr="008A6F2A">
        <w:rPr>
          <w:rFonts w:cs="Courier New"/>
        </w:rPr>
        <w:tab/>
      </w:r>
      <w:r w:rsidRPr="008A6F2A">
        <w:rPr>
          <w:rFonts w:cs="Courier New"/>
        </w:rPr>
        <w:tab/>
      </w:r>
      <w:r w:rsidRPr="008A6F2A">
        <w:rPr>
          <w:rFonts w:cs="Courier New"/>
        </w:rPr>
        <w:tab/>
      </w:r>
      <w:r w:rsidRPr="008A6F2A">
        <w:rPr>
          <w:rFonts w:cs="Courier New"/>
        </w:rPr>
        <w:tab/>
        <w:t>|-&lt;0..1&gt;-ARCS (*2): Association Role Codes field</w:t>
      </w:r>
    </w:p>
    <w:p w14:paraId="5E19E87A" w14:textId="77777777" w:rsidR="00E73EDF" w:rsidRPr="008A6F2A" w:rsidRDefault="007653F1" w:rsidP="00C128E3">
      <w:pPr>
        <w:pStyle w:val="NoSpacing2"/>
        <w:spacing w:line="240" w:lineRule="auto"/>
        <w:jc w:val="both"/>
        <w:rPr>
          <w:rFonts w:cs="Courier New"/>
        </w:rPr>
      </w:pPr>
      <w:r w:rsidRPr="008A6F2A">
        <w:rPr>
          <w:rFonts w:cs="Courier New"/>
        </w:rPr>
        <w:t xml:space="preserve">   |</w:t>
      </w:r>
    </w:p>
    <w:p w14:paraId="22F867FD" w14:textId="77777777" w:rsidR="00E73EDF" w:rsidRPr="008A6F2A" w:rsidRDefault="007653F1" w:rsidP="00C128E3">
      <w:pPr>
        <w:autoSpaceDE w:val="0"/>
        <w:autoSpaceDN w:val="0"/>
        <w:adjustRightInd w:val="0"/>
        <w:spacing w:after="0" w:line="240" w:lineRule="auto"/>
        <w:rPr>
          <w:rFonts w:ascii="Courier New" w:eastAsia="Times New Roman" w:hAnsi="Courier New" w:cs="Courier New"/>
          <w:lang w:eastAsia="en-US"/>
        </w:rPr>
      </w:pPr>
      <w:r w:rsidRPr="008A6F2A">
        <w:rPr>
          <w:rFonts w:ascii="Courier New" w:eastAsia="Times New Roman" w:hAnsi="Courier New" w:cs="Courier New"/>
          <w:lang w:eastAsia="en-US"/>
        </w:rPr>
        <w:t xml:space="preserve">   |</w:t>
      </w:r>
    </w:p>
    <w:p w14:paraId="2EBA1C51" w14:textId="77777777" w:rsidR="00E73EDF" w:rsidRPr="008A6F2A" w:rsidRDefault="007653F1" w:rsidP="00C128E3">
      <w:pPr>
        <w:autoSpaceDE w:val="0"/>
        <w:autoSpaceDN w:val="0"/>
        <w:adjustRightInd w:val="0"/>
        <w:spacing w:after="0" w:line="240" w:lineRule="auto"/>
        <w:rPr>
          <w:rFonts w:ascii="Courier New" w:eastAsia="Times New Roman" w:hAnsi="Courier New" w:cs="Courier New"/>
          <w:lang w:eastAsia="en-US"/>
        </w:rPr>
      </w:pPr>
      <w:r w:rsidRPr="008A6F2A">
        <w:rPr>
          <w:rFonts w:ascii="Courier New" w:eastAsia="Times New Roman" w:hAnsi="Courier New" w:cs="Courier New"/>
          <w:lang w:eastAsia="en-US"/>
        </w:rPr>
        <w:t xml:space="preserve">   |--&lt;1&gt;--Dataset Coordinate Reference System record</w:t>
      </w:r>
    </w:p>
    <w:p w14:paraId="34DD2D3D" w14:textId="77777777" w:rsidR="00E73EDF" w:rsidRPr="008A6F2A" w:rsidRDefault="007653F1" w:rsidP="00C128E3">
      <w:pPr>
        <w:autoSpaceDE w:val="0"/>
        <w:autoSpaceDN w:val="0"/>
        <w:adjustRightInd w:val="0"/>
        <w:spacing w:after="0" w:line="240" w:lineRule="auto"/>
        <w:rPr>
          <w:rFonts w:ascii="Courier New" w:eastAsia="Times New Roman" w:hAnsi="Courier New" w:cs="Courier New"/>
          <w:lang w:eastAsia="en-US"/>
        </w:rPr>
      </w:pPr>
      <w:r w:rsidRPr="008A6F2A">
        <w:rPr>
          <w:rFonts w:ascii="Courier New" w:eastAsia="Times New Roman" w:hAnsi="Courier New" w:cs="Courier New"/>
          <w:lang w:eastAsia="en-US"/>
        </w:rPr>
        <w:t xml:space="preserve">   |   |</w:t>
      </w:r>
    </w:p>
    <w:p w14:paraId="241D4086" w14:textId="77777777" w:rsidR="00E73EDF" w:rsidRPr="008A6F2A" w:rsidRDefault="007653F1" w:rsidP="00C128E3">
      <w:pPr>
        <w:autoSpaceDE w:val="0"/>
        <w:autoSpaceDN w:val="0"/>
        <w:adjustRightInd w:val="0"/>
        <w:spacing w:after="0" w:line="240" w:lineRule="auto"/>
        <w:rPr>
          <w:rFonts w:ascii="Courier New" w:eastAsia="Times New Roman" w:hAnsi="Courier New" w:cs="Courier New"/>
          <w:lang w:eastAsia="en-US"/>
        </w:rPr>
      </w:pPr>
      <w:r w:rsidRPr="008A6F2A">
        <w:rPr>
          <w:rFonts w:ascii="Courier New" w:eastAsia="Times New Roman" w:hAnsi="Courier New" w:cs="Courier New"/>
          <w:lang w:eastAsia="en-US"/>
        </w:rPr>
        <w:t xml:space="preserve">   |   |--&lt;1&gt;-CSID (3): </w:t>
      </w:r>
      <w:r w:rsidRPr="008A6F2A">
        <w:rPr>
          <w:rFonts w:ascii="Courier New" w:hAnsi="Courier New" w:cs="Courier New"/>
        </w:rPr>
        <w:t>Coordinate Reference System Record Identifier field</w:t>
      </w:r>
    </w:p>
    <w:p w14:paraId="11411379" w14:textId="77777777" w:rsidR="00E73EDF" w:rsidRPr="008A6F2A" w:rsidRDefault="007653F1" w:rsidP="00C128E3">
      <w:pPr>
        <w:autoSpaceDE w:val="0"/>
        <w:autoSpaceDN w:val="0"/>
        <w:adjustRightInd w:val="0"/>
        <w:spacing w:after="0" w:line="240" w:lineRule="auto"/>
        <w:rPr>
          <w:rFonts w:ascii="Courier New" w:eastAsia="Times New Roman" w:hAnsi="Courier New" w:cs="Courier New"/>
          <w:lang w:eastAsia="en-US"/>
        </w:rPr>
      </w:pPr>
      <w:r w:rsidRPr="008A6F2A">
        <w:rPr>
          <w:rFonts w:ascii="Courier New" w:eastAsia="Times New Roman" w:hAnsi="Courier New" w:cs="Courier New"/>
          <w:lang w:eastAsia="en-US"/>
        </w:rPr>
        <w:t xml:space="preserve">   |       |</w:t>
      </w:r>
    </w:p>
    <w:p w14:paraId="0894C4AE" w14:textId="77777777" w:rsidR="00E73EDF" w:rsidRPr="008A6F2A" w:rsidRDefault="007653F1" w:rsidP="00C128E3">
      <w:pPr>
        <w:autoSpaceDE w:val="0"/>
        <w:autoSpaceDN w:val="0"/>
        <w:adjustRightInd w:val="0"/>
        <w:spacing w:after="0" w:line="240" w:lineRule="auto"/>
        <w:rPr>
          <w:rFonts w:ascii="Courier New" w:hAnsi="Courier New" w:cs="Courier New"/>
        </w:rPr>
      </w:pPr>
      <w:r w:rsidRPr="008A6F2A">
        <w:rPr>
          <w:rFonts w:ascii="Courier New" w:eastAsia="Times New Roman" w:hAnsi="Courier New" w:cs="Courier New"/>
          <w:lang w:eastAsia="en-US"/>
        </w:rPr>
        <w:t xml:space="preserve">   |       </w:t>
      </w:r>
      <w:r w:rsidRPr="008A6F2A">
        <w:rPr>
          <w:rFonts w:ascii="Courier New" w:hAnsi="Courier New" w:cs="Courier New"/>
        </w:rPr>
        <w:t xml:space="preserve">|--&lt;1..*&gt;-CRSH </w:t>
      </w:r>
      <w:r w:rsidRPr="008A6F2A">
        <w:rPr>
          <w:rFonts w:ascii="Courier New" w:eastAsia="Times New Roman" w:hAnsi="Courier New" w:cs="Courier New"/>
          <w:lang w:eastAsia="en-US"/>
        </w:rPr>
        <w:t xml:space="preserve">(7): </w:t>
      </w:r>
      <w:r w:rsidRPr="008A6F2A">
        <w:rPr>
          <w:rFonts w:ascii="Courier New" w:hAnsi="Courier New" w:cs="Courier New"/>
        </w:rPr>
        <w:t>Coordinate Reference System Header field</w:t>
      </w:r>
    </w:p>
    <w:p w14:paraId="4E49F1C5" w14:textId="77777777" w:rsidR="00E73EDF" w:rsidRPr="008A6F2A" w:rsidRDefault="007653F1" w:rsidP="00C128E3">
      <w:pPr>
        <w:autoSpaceDE w:val="0"/>
        <w:autoSpaceDN w:val="0"/>
        <w:adjustRightInd w:val="0"/>
        <w:spacing w:after="0" w:line="240" w:lineRule="auto"/>
        <w:rPr>
          <w:rFonts w:ascii="Courier New" w:hAnsi="Courier New" w:cs="Courier New"/>
        </w:rPr>
      </w:pPr>
      <w:r w:rsidRPr="008A6F2A">
        <w:rPr>
          <w:rFonts w:ascii="Courier New" w:hAnsi="Courier New" w:cs="Courier New"/>
        </w:rPr>
        <w:t xml:space="preserve">   |          |</w:t>
      </w:r>
    </w:p>
    <w:p w14:paraId="05CCF301" w14:textId="77777777" w:rsidR="00E73EDF" w:rsidRPr="008A6F2A" w:rsidRDefault="007653F1" w:rsidP="00C128E3">
      <w:pPr>
        <w:autoSpaceDE w:val="0"/>
        <w:autoSpaceDN w:val="0"/>
        <w:adjustRightInd w:val="0"/>
        <w:spacing w:after="0" w:line="240" w:lineRule="auto"/>
        <w:rPr>
          <w:rFonts w:ascii="Courier New" w:hAnsi="Courier New" w:cs="Courier New"/>
        </w:rPr>
      </w:pPr>
      <w:r w:rsidRPr="008A6F2A">
        <w:rPr>
          <w:rFonts w:ascii="Courier New" w:hAnsi="Courier New" w:cs="Courier New"/>
        </w:rPr>
        <w:t xml:space="preserve">   |          |--&lt;0..1&gt;-CSAX </w:t>
      </w:r>
      <w:r w:rsidRPr="008A6F2A">
        <w:rPr>
          <w:rFonts w:ascii="Courier New" w:eastAsia="Times New Roman" w:hAnsi="Courier New" w:cs="Courier New"/>
          <w:lang w:eastAsia="en-US"/>
        </w:rPr>
        <w:t xml:space="preserve">(*2): </w:t>
      </w:r>
      <w:r w:rsidRPr="008A6F2A">
        <w:rPr>
          <w:rFonts w:ascii="Courier New" w:hAnsi="Courier New" w:cs="Courier New"/>
        </w:rPr>
        <w:t>Coordinate System Axes field</w:t>
      </w:r>
    </w:p>
    <w:p w14:paraId="22931813" w14:textId="77777777" w:rsidR="00E73EDF" w:rsidRPr="008A6F2A" w:rsidRDefault="007653F1" w:rsidP="00C128E3">
      <w:pPr>
        <w:autoSpaceDE w:val="0"/>
        <w:autoSpaceDN w:val="0"/>
        <w:adjustRightInd w:val="0"/>
        <w:spacing w:after="0" w:line="240" w:lineRule="auto"/>
        <w:rPr>
          <w:rFonts w:ascii="Courier New" w:hAnsi="Courier New" w:cs="Courier New"/>
        </w:rPr>
      </w:pPr>
      <w:r w:rsidRPr="008A6F2A">
        <w:rPr>
          <w:rFonts w:ascii="Courier New" w:hAnsi="Courier New" w:cs="Courier New"/>
        </w:rPr>
        <w:t xml:space="preserve">   |          |</w:t>
      </w:r>
    </w:p>
    <w:p w14:paraId="000F58EA" w14:textId="77777777" w:rsidR="00E73EDF" w:rsidRPr="008A6F2A" w:rsidRDefault="007653F1" w:rsidP="00C128E3">
      <w:pPr>
        <w:autoSpaceDE w:val="0"/>
        <w:autoSpaceDN w:val="0"/>
        <w:adjustRightInd w:val="0"/>
        <w:spacing w:after="0" w:line="240" w:lineRule="auto"/>
        <w:rPr>
          <w:rFonts w:ascii="Courier New" w:hAnsi="Courier New" w:cs="Courier New"/>
        </w:rPr>
      </w:pPr>
      <w:r w:rsidRPr="008A6F2A">
        <w:rPr>
          <w:rFonts w:ascii="Courier New" w:hAnsi="Courier New" w:cs="Courier New"/>
        </w:rPr>
        <w:t xml:space="preserve">   |          |--&lt;0..1&gt;-</w:t>
      </w:r>
      <w:commentRangeStart w:id="1446"/>
      <w:r w:rsidRPr="008A6F2A">
        <w:rPr>
          <w:rFonts w:ascii="Courier New" w:hAnsi="Courier New" w:cs="Courier New"/>
        </w:rPr>
        <w:t>VDAT</w:t>
      </w:r>
      <w:commentRangeEnd w:id="1446"/>
      <w:r w:rsidR="00A922EA">
        <w:rPr>
          <w:rStyle w:val="CommentReference"/>
        </w:rPr>
        <w:commentReference w:id="1446"/>
      </w:r>
      <w:r w:rsidRPr="008A6F2A">
        <w:rPr>
          <w:rFonts w:ascii="Courier New" w:hAnsi="Courier New" w:cs="Courier New"/>
        </w:rPr>
        <w:t xml:space="preserve"> </w:t>
      </w:r>
      <w:r w:rsidRPr="008A6F2A">
        <w:rPr>
          <w:rFonts w:ascii="Courier New" w:eastAsia="Times New Roman" w:hAnsi="Courier New" w:cs="Courier New"/>
          <w:lang w:eastAsia="en-US"/>
        </w:rPr>
        <w:t xml:space="preserve">(4): </w:t>
      </w:r>
      <w:r w:rsidRPr="008A6F2A">
        <w:rPr>
          <w:rFonts w:ascii="Courier New" w:hAnsi="Courier New" w:cs="Courier New"/>
        </w:rPr>
        <w:t>Vertical Datum field</w:t>
      </w:r>
    </w:p>
    <w:p w14:paraId="67D2AB79" w14:textId="77777777" w:rsidR="00E73EDF" w:rsidRPr="008A6F2A" w:rsidRDefault="007653F1" w:rsidP="00C128E3">
      <w:pPr>
        <w:autoSpaceDE w:val="0"/>
        <w:autoSpaceDN w:val="0"/>
        <w:adjustRightInd w:val="0"/>
        <w:spacing w:after="0" w:line="240" w:lineRule="auto"/>
        <w:rPr>
          <w:rFonts w:ascii="Courier New" w:hAnsi="Courier New" w:cs="Courier New"/>
        </w:rPr>
      </w:pPr>
      <w:r w:rsidRPr="008A6F2A">
        <w:rPr>
          <w:rFonts w:ascii="Courier New" w:hAnsi="Courier New" w:cs="Courier New"/>
        </w:rPr>
        <w:t xml:space="preserve">   |</w:t>
      </w:r>
    </w:p>
    <w:p w14:paraId="18093014" w14:textId="77777777" w:rsidR="00E73EDF" w:rsidRPr="008A6F2A" w:rsidRDefault="007653F1" w:rsidP="00C128E3">
      <w:pPr>
        <w:autoSpaceDE w:val="0"/>
        <w:autoSpaceDN w:val="0"/>
        <w:adjustRightInd w:val="0"/>
        <w:spacing w:after="0" w:line="240" w:lineRule="auto"/>
        <w:rPr>
          <w:rFonts w:ascii="Courier New" w:hAnsi="Courier New" w:cs="Courier New"/>
        </w:rPr>
      </w:pPr>
      <w:r w:rsidRPr="008A6F2A">
        <w:rPr>
          <w:rFonts w:ascii="Courier New" w:hAnsi="Courier New" w:cs="Courier New"/>
        </w:rPr>
        <w:t xml:space="preserve">   |</w:t>
      </w:r>
    </w:p>
    <w:p w14:paraId="33863EB1" w14:textId="74AC23D7" w:rsidR="00E73EDF" w:rsidRPr="008A6F2A" w:rsidRDefault="007653F1" w:rsidP="00C128E3">
      <w:pPr>
        <w:autoSpaceDE w:val="0"/>
        <w:autoSpaceDN w:val="0"/>
        <w:adjustRightInd w:val="0"/>
        <w:spacing w:after="0" w:line="240" w:lineRule="auto"/>
        <w:rPr>
          <w:rFonts w:ascii="Courier New" w:hAnsi="Courier New" w:cs="Courier New"/>
        </w:rPr>
      </w:pPr>
      <w:r w:rsidRPr="008A6F2A">
        <w:rPr>
          <w:rFonts w:ascii="Courier New" w:hAnsi="Courier New" w:cs="Courier New"/>
        </w:rPr>
        <w:t xml:space="preserve">   |--&lt;0..*&gt;--Information </w:t>
      </w:r>
      <w:r w:rsidR="001A786D">
        <w:rPr>
          <w:rFonts w:ascii="Courier New" w:hAnsi="Courier New" w:cs="Courier New"/>
        </w:rPr>
        <w:t xml:space="preserve">Type </w:t>
      </w:r>
      <w:r w:rsidRPr="008A6F2A">
        <w:rPr>
          <w:rFonts w:ascii="Courier New" w:hAnsi="Courier New" w:cs="Courier New"/>
        </w:rPr>
        <w:t>record</w:t>
      </w:r>
    </w:p>
    <w:p w14:paraId="401FD475" w14:textId="77777777" w:rsidR="00E73EDF" w:rsidRPr="008A6F2A" w:rsidRDefault="007653F1" w:rsidP="00C128E3">
      <w:pPr>
        <w:autoSpaceDE w:val="0"/>
        <w:autoSpaceDN w:val="0"/>
        <w:adjustRightInd w:val="0"/>
        <w:spacing w:after="0" w:line="240" w:lineRule="auto"/>
        <w:rPr>
          <w:rFonts w:ascii="Courier New" w:eastAsia="Times New Roman" w:hAnsi="Courier New" w:cs="Courier New"/>
          <w:lang w:eastAsia="en-US"/>
        </w:rPr>
      </w:pPr>
      <w:r w:rsidRPr="008A6F2A">
        <w:rPr>
          <w:rFonts w:ascii="Courier New" w:eastAsia="Times New Roman" w:hAnsi="Courier New" w:cs="Courier New"/>
          <w:lang w:eastAsia="en-US"/>
        </w:rPr>
        <w:t xml:space="preserve">   |   |</w:t>
      </w:r>
    </w:p>
    <w:p w14:paraId="20266346" w14:textId="77777777" w:rsidR="00E73EDF" w:rsidRPr="008A6F2A" w:rsidRDefault="007653F1" w:rsidP="00C128E3">
      <w:pPr>
        <w:autoSpaceDE w:val="0"/>
        <w:autoSpaceDN w:val="0"/>
        <w:adjustRightInd w:val="0"/>
        <w:spacing w:after="0" w:line="240" w:lineRule="auto"/>
        <w:rPr>
          <w:rFonts w:ascii="Courier New" w:hAnsi="Courier New" w:cs="Courier New"/>
        </w:rPr>
      </w:pPr>
      <w:r w:rsidRPr="008A6F2A">
        <w:rPr>
          <w:rFonts w:ascii="Courier New" w:eastAsia="Times New Roman" w:hAnsi="Courier New" w:cs="Courier New"/>
          <w:lang w:eastAsia="en-US"/>
        </w:rPr>
        <w:t xml:space="preserve">   |</w:t>
      </w:r>
      <w:r w:rsidRPr="008A6F2A">
        <w:rPr>
          <w:rFonts w:ascii="Courier New" w:hAnsi="Courier New" w:cs="Courier New"/>
        </w:rPr>
        <w:t xml:space="preserve">   |--&lt;1&gt;-IRID (5): Information Type Record Identifier field</w:t>
      </w:r>
    </w:p>
    <w:p w14:paraId="7BBB34F1" w14:textId="77777777" w:rsidR="00E73EDF" w:rsidRPr="008A6F2A" w:rsidRDefault="007653F1" w:rsidP="00C128E3">
      <w:pPr>
        <w:autoSpaceDE w:val="0"/>
        <w:autoSpaceDN w:val="0"/>
        <w:adjustRightInd w:val="0"/>
        <w:spacing w:after="0" w:line="240" w:lineRule="auto"/>
        <w:rPr>
          <w:rFonts w:ascii="Courier New" w:hAnsi="Courier New" w:cs="Courier New"/>
        </w:rPr>
      </w:pPr>
      <w:r w:rsidRPr="008A6F2A">
        <w:rPr>
          <w:rFonts w:ascii="Courier New" w:hAnsi="Courier New" w:cs="Courier New"/>
        </w:rPr>
        <w:t xml:space="preserve">   |      |</w:t>
      </w:r>
    </w:p>
    <w:p w14:paraId="57EAEA73" w14:textId="77777777" w:rsidR="00E73EDF" w:rsidRPr="008A6F2A" w:rsidRDefault="007653F1" w:rsidP="00C128E3">
      <w:pPr>
        <w:autoSpaceDE w:val="0"/>
        <w:autoSpaceDN w:val="0"/>
        <w:adjustRightInd w:val="0"/>
        <w:spacing w:after="0" w:line="240" w:lineRule="auto"/>
        <w:rPr>
          <w:rFonts w:ascii="Courier New" w:hAnsi="Courier New" w:cs="Courier New"/>
        </w:rPr>
      </w:pPr>
      <w:r w:rsidRPr="008A6F2A">
        <w:rPr>
          <w:rFonts w:ascii="Courier New" w:hAnsi="Courier New" w:cs="Courier New"/>
        </w:rPr>
        <w:t xml:space="preserve">   |      |--&lt;0..*&gt;- ATTR (*5): Attribute field</w:t>
      </w:r>
    </w:p>
    <w:p w14:paraId="6A312301" w14:textId="77777777" w:rsidR="00E73EDF" w:rsidRPr="008A6F2A" w:rsidRDefault="007653F1" w:rsidP="00C128E3">
      <w:pPr>
        <w:autoSpaceDE w:val="0"/>
        <w:autoSpaceDN w:val="0"/>
        <w:adjustRightInd w:val="0"/>
        <w:spacing w:after="0" w:line="240" w:lineRule="auto"/>
        <w:rPr>
          <w:rFonts w:ascii="Courier New" w:hAnsi="Courier New" w:cs="Courier New"/>
        </w:rPr>
      </w:pPr>
      <w:r w:rsidRPr="008A6F2A">
        <w:rPr>
          <w:rFonts w:ascii="Courier New" w:hAnsi="Courier New" w:cs="Courier New"/>
        </w:rPr>
        <w:t xml:space="preserve">   |      |</w:t>
      </w:r>
      <w:r w:rsidRPr="008A6F2A">
        <w:rPr>
          <w:rFonts w:ascii="Courier New" w:hAnsi="Courier New" w:cs="Courier New"/>
        </w:rPr>
        <w:tab/>
      </w:r>
      <w:r w:rsidRPr="008A6F2A">
        <w:rPr>
          <w:rFonts w:ascii="Courier New" w:hAnsi="Courier New" w:cs="Courier New"/>
        </w:rPr>
        <w:tab/>
      </w:r>
      <w:r w:rsidRPr="008A6F2A">
        <w:rPr>
          <w:rFonts w:ascii="Courier New" w:hAnsi="Courier New" w:cs="Courier New"/>
        </w:rPr>
        <w:tab/>
      </w:r>
    </w:p>
    <w:p w14:paraId="7A18C669" w14:textId="77777777" w:rsidR="00E73EDF" w:rsidRPr="008A6F2A" w:rsidRDefault="007653F1" w:rsidP="00C128E3">
      <w:pPr>
        <w:autoSpaceDE w:val="0"/>
        <w:autoSpaceDN w:val="0"/>
        <w:adjustRightInd w:val="0"/>
        <w:spacing w:after="0" w:line="240" w:lineRule="auto"/>
        <w:rPr>
          <w:rFonts w:ascii="Courier New" w:hAnsi="Courier New" w:cs="Courier New"/>
        </w:rPr>
      </w:pPr>
      <w:r w:rsidRPr="008A6F2A">
        <w:rPr>
          <w:rFonts w:ascii="Courier New" w:hAnsi="Courier New" w:cs="Courier New"/>
        </w:rPr>
        <w:t xml:space="preserve">   |      |--&lt;0..*&gt;- INAS (5\\*5): Information Association field</w:t>
      </w:r>
    </w:p>
    <w:p w14:paraId="23809D50" w14:textId="77777777" w:rsidR="00E73EDF" w:rsidRPr="008A6F2A" w:rsidRDefault="007653F1" w:rsidP="00C128E3">
      <w:pPr>
        <w:autoSpaceDE w:val="0"/>
        <w:autoSpaceDN w:val="0"/>
        <w:adjustRightInd w:val="0"/>
        <w:spacing w:after="0" w:line="240" w:lineRule="auto"/>
        <w:rPr>
          <w:rFonts w:ascii="Courier New" w:hAnsi="Courier New" w:cs="Courier New"/>
        </w:rPr>
      </w:pPr>
      <w:r w:rsidRPr="008A6F2A">
        <w:rPr>
          <w:rFonts w:ascii="Courier New" w:hAnsi="Courier New" w:cs="Courier New"/>
        </w:rPr>
        <w:t xml:space="preserve">   |</w:t>
      </w:r>
    </w:p>
    <w:p w14:paraId="181FC096" w14:textId="77777777" w:rsidR="00E73EDF" w:rsidRPr="008A6F2A" w:rsidRDefault="007653F1" w:rsidP="00C128E3">
      <w:pPr>
        <w:autoSpaceDE w:val="0"/>
        <w:autoSpaceDN w:val="0"/>
        <w:adjustRightInd w:val="0"/>
        <w:spacing w:after="0" w:line="240" w:lineRule="auto"/>
        <w:rPr>
          <w:rFonts w:ascii="Courier New" w:hAnsi="Courier New" w:cs="Courier New"/>
        </w:rPr>
      </w:pPr>
      <w:r w:rsidRPr="008A6F2A">
        <w:rPr>
          <w:rFonts w:ascii="Courier New" w:hAnsi="Courier New" w:cs="Courier New"/>
        </w:rPr>
        <w:t xml:space="preserve">   |</w:t>
      </w:r>
    </w:p>
    <w:p w14:paraId="152BE8A7" w14:textId="77777777" w:rsidR="00E73EDF" w:rsidRPr="008A6F2A" w:rsidRDefault="007653F1" w:rsidP="00C128E3">
      <w:pPr>
        <w:autoSpaceDE w:val="0"/>
        <w:autoSpaceDN w:val="0"/>
        <w:adjustRightInd w:val="0"/>
        <w:spacing w:after="0" w:line="240" w:lineRule="auto"/>
        <w:rPr>
          <w:rFonts w:ascii="Courier New" w:hAnsi="Courier New" w:cs="Courier New"/>
        </w:rPr>
      </w:pPr>
      <w:r w:rsidRPr="008A6F2A">
        <w:rPr>
          <w:rFonts w:ascii="Courier New" w:hAnsi="Courier New" w:cs="Courier New"/>
        </w:rPr>
        <w:t xml:space="preserve">   |--&lt;0..*&gt;-- Point record</w:t>
      </w:r>
    </w:p>
    <w:p w14:paraId="5088FDF2" w14:textId="77777777" w:rsidR="00E73EDF" w:rsidRPr="008A6F2A" w:rsidRDefault="007653F1" w:rsidP="00C128E3">
      <w:pPr>
        <w:autoSpaceDE w:val="0"/>
        <w:autoSpaceDN w:val="0"/>
        <w:adjustRightInd w:val="0"/>
        <w:spacing w:after="0" w:line="240" w:lineRule="auto"/>
        <w:rPr>
          <w:rFonts w:ascii="Courier New" w:eastAsia="Times New Roman" w:hAnsi="Courier New" w:cs="Courier New"/>
          <w:lang w:eastAsia="en-US"/>
        </w:rPr>
      </w:pPr>
      <w:r w:rsidRPr="008A6F2A">
        <w:rPr>
          <w:rFonts w:ascii="Courier New" w:eastAsia="Times New Roman" w:hAnsi="Courier New" w:cs="Courier New"/>
          <w:lang w:eastAsia="en-US"/>
        </w:rPr>
        <w:t xml:space="preserve">   |   |</w:t>
      </w:r>
    </w:p>
    <w:p w14:paraId="32831E5B" w14:textId="77777777" w:rsidR="00E73EDF" w:rsidRPr="008A6F2A" w:rsidRDefault="007653F1" w:rsidP="00C128E3">
      <w:pPr>
        <w:autoSpaceDE w:val="0"/>
        <w:autoSpaceDN w:val="0"/>
        <w:adjustRightInd w:val="0"/>
        <w:spacing w:after="0" w:line="240" w:lineRule="auto"/>
        <w:rPr>
          <w:rFonts w:ascii="Courier New" w:eastAsia="Times New Roman" w:hAnsi="Courier New" w:cs="Courier New"/>
          <w:lang w:eastAsia="en-US"/>
        </w:rPr>
      </w:pPr>
      <w:r w:rsidRPr="008A6F2A">
        <w:rPr>
          <w:rFonts w:ascii="Courier New" w:eastAsia="Times New Roman" w:hAnsi="Courier New" w:cs="Courier New"/>
          <w:lang w:eastAsia="en-US"/>
        </w:rPr>
        <w:t xml:space="preserve">   |   |--&lt;1&gt;-PRID (4): Point Record Identifier field</w:t>
      </w:r>
    </w:p>
    <w:p w14:paraId="6B30630C" w14:textId="77777777" w:rsidR="00E73EDF" w:rsidRPr="008A6F2A" w:rsidRDefault="007653F1" w:rsidP="00C128E3">
      <w:pPr>
        <w:autoSpaceDE w:val="0"/>
        <w:autoSpaceDN w:val="0"/>
        <w:adjustRightInd w:val="0"/>
        <w:spacing w:after="0" w:line="240" w:lineRule="auto"/>
        <w:rPr>
          <w:rFonts w:ascii="Courier New" w:eastAsia="Times New Roman" w:hAnsi="Courier New" w:cs="Courier New"/>
          <w:lang w:eastAsia="en-US"/>
        </w:rPr>
      </w:pPr>
      <w:r w:rsidRPr="008A6F2A">
        <w:rPr>
          <w:rFonts w:ascii="Courier New" w:eastAsia="Times New Roman" w:hAnsi="Courier New" w:cs="Courier New"/>
          <w:lang w:eastAsia="en-US"/>
        </w:rPr>
        <w:t xml:space="preserve">   |      |</w:t>
      </w:r>
    </w:p>
    <w:p w14:paraId="3A54A2F8" w14:textId="77777777" w:rsidR="00E73EDF" w:rsidRPr="008A6F2A" w:rsidRDefault="007653F1" w:rsidP="00C128E3">
      <w:pPr>
        <w:autoSpaceDE w:val="0"/>
        <w:autoSpaceDN w:val="0"/>
        <w:adjustRightInd w:val="0"/>
        <w:spacing w:after="0" w:line="240" w:lineRule="auto"/>
        <w:rPr>
          <w:rFonts w:ascii="Courier New" w:eastAsia="Times New Roman" w:hAnsi="Courier New" w:cs="Courier New"/>
          <w:lang w:eastAsia="en-US"/>
        </w:rPr>
      </w:pPr>
      <w:r w:rsidRPr="008A6F2A">
        <w:rPr>
          <w:rFonts w:ascii="Courier New" w:eastAsia="Times New Roman" w:hAnsi="Courier New" w:cs="Courier New"/>
          <w:lang w:eastAsia="en-US"/>
        </w:rPr>
        <w:t xml:space="preserve">   |      |-&lt;0..*&gt;-</w:t>
      </w:r>
      <w:r w:rsidRPr="008A6F2A">
        <w:rPr>
          <w:rFonts w:ascii="Courier New" w:hAnsi="Courier New" w:cs="Courier New"/>
        </w:rPr>
        <w:t>INAS (5\\*5): Information Association field</w:t>
      </w:r>
    </w:p>
    <w:p w14:paraId="5BFCD53D" w14:textId="77777777" w:rsidR="00E73EDF" w:rsidRPr="008A6F2A" w:rsidRDefault="007653F1" w:rsidP="00C128E3">
      <w:pPr>
        <w:autoSpaceDE w:val="0"/>
        <w:autoSpaceDN w:val="0"/>
        <w:adjustRightInd w:val="0"/>
        <w:spacing w:after="0" w:line="240" w:lineRule="auto"/>
        <w:rPr>
          <w:rFonts w:ascii="Courier New" w:eastAsia="Times New Roman" w:hAnsi="Courier New" w:cs="Courier New"/>
          <w:lang w:eastAsia="en-US"/>
        </w:rPr>
      </w:pPr>
      <w:r w:rsidRPr="008A6F2A">
        <w:rPr>
          <w:rFonts w:ascii="Courier New" w:eastAsia="Times New Roman" w:hAnsi="Courier New" w:cs="Courier New"/>
          <w:lang w:eastAsia="en-US"/>
        </w:rPr>
        <w:t xml:space="preserve">   |      |</w:t>
      </w:r>
    </w:p>
    <w:p w14:paraId="0D8D7A80" w14:textId="77777777" w:rsidR="00E73EDF" w:rsidRPr="008A6F2A" w:rsidRDefault="007653F1" w:rsidP="00C128E3">
      <w:pPr>
        <w:autoSpaceDE w:val="0"/>
        <w:autoSpaceDN w:val="0"/>
        <w:adjustRightInd w:val="0"/>
        <w:spacing w:after="0" w:line="240" w:lineRule="auto"/>
        <w:rPr>
          <w:rFonts w:ascii="Courier New" w:eastAsia="Times New Roman" w:hAnsi="Courier New" w:cs="Courier New"/>
          <w:lang w:eastAsia="en-US"/>
        </w:rPr>
      </w:pPr>
      <w:r w:rsidRPr="008A6F2A">
        <w:rPr>
          <w:rFonts w:ascii="Courier New" w:eastAsia="Times New Roman" w:hAnsi="Courier New" w:cs="Courier New"/>
          <w:lang w:eastAsia="en-US"/>
        </w:rPr>
        <w:t xml:space="preserve">   |      |</w:t>
      </w:r>
      <w:r w:rsidRPr="008A6F2A">
        <w:rPr>
          <w:rFonts w:ascii="Courier New" w:hAnsi="Courier New" w:cs="Courier New"/>
        </w:rPr>
        <w:t xml:space="preserve"> alternate coordinate representations</w:t>
      </w:r>
    </w:p>
    <w:p w14:paraId="07A14537" w14:textId="77777777" w:rsidR="00E73EDF" w:rsidRPr="008A6F2A" w:rsidRDefault="007653F1" w:rsidP="00C128E3">
      <w:pPr>
        <w:autoSpaceDE w:val="0"/>
        <w:autoSpaceDN w:val="0"/>
        <w:adjustRightInd w:val="0"/>
        <w:spacing w:after="0" w:line="240" w:lineRule="auto"/>
        <w:rPr>
          <w:rFonts w:ascii="Courier New" w:eastAsia="Times New Roman" w:hAnsi="Courier New" w:cs="Courier New"/>
          <w:lang w:eastAsia="en-US"/>
        </w:rPr>
      </w:pPr>
      <w:r w:rsidRPr="008A6F2A">
        <w:rPr>
          <w:rFonts w:ascii="Courier New" w:eastAsia="Times New Roman" w:hAnsi="Courier New" w:cs="Courier New"/>
          <w:lang w:eastAsia="en-US"/>
        </w:rPr>
        <w:lastRenderedPageBreak/>
        <w:t xml:space="preserve">   |      |</w:t>
      </w:r>
    </w:p>
    <w:p w14:paraId="50E8F1BF" w14:textId="77777777" w:rsidR="00E73EDF" w:rsidRPr="008A6F2A" w:rsidRDefault="007653F1" w:rsidP="00C128E3">
      <w:pPr>
        <w:autoSpaceDE w:val="0"/>
        <w:autoSpaceDN w:val="0"/>
        <w:adjustRightInd w:val="0"/>
        <w:spacing w:after="0" w:line="240" w:lineRule="auto"/>
        <w:rPr>
          <w:rFonts w:ascii="Courier New" w:eastAsia="Times New Roman" w:hAnsi="Courier New" w:cs="Courier New"/>
          <w:lang w:eastAsia="en-US"/>
        </w:rPr>
      </w:pPr>
      <w:r w:rsidRPr="008A6F2A">
        <w:rPr>
          <w:rFonts w:ascii="Courier New" w:eastAsia="Times New Roman" w:hAnsi="Courier New" w:cs="Courier New"/>
          <w:lang w:eastAsia="en-US"/>
        </w:rPr>
        <w:t xml:space="preserve">   |      </w:t>
      </w:r>
      <w:r w:rsidRPr="008A6F2A">
        <w:rPr>
          <w:rFonts w:ascii="Courier New" w:hAnsi="Courier New" w:cs="Courier New"/>
        </w:rPr>
        <w:t>*-&lt;1&gt;-C2IT (2): 2-D Integer Coordinate Tuple field</w:t>
      </w:r>
    </w:p>
    <w:p w14:paraId="138F1105" w14:textId="77777777" w:rsidR="00E73EDF" w:rsidRPr="008A6F2A" w:rsidRDefault="007653F1" w:rsidP="00C128E3">
      <w:pPr>
        <w:autoSpaceDE w:val="0"/>
        <w:autoSpaceDN w:val="0"/>
        <w:adjustRightInd w:val="0"/>
        <w:spacing w:after="0" w:line="240" w:lineRule="auto"/>
        <w:rPr>
          <w:rFonts w:ascii="Courier New" w:eastAsia="Times New Roman" w:hAnsi="Courier New" w:cs="Courier New"/>
          <w:lang w:eastAsia="en-US"/>
        </w:rPr>
      </w:pPr>
      <w:r w:rsidRPr="008A6F2A">
        <w:rPr>
          <w:rFonts w:ascii="Courier New" w:eastAsia="Times New Roman" w:hAnsi="Courier New" w:cs="Courier New"/>
          <w:lang w:eastAsia="en-US"/>
        </w:rPr>
        <w:t xml:space="preserve">   |      |</w:t>
      </w:r>
    </w:p>
    <w:p w14:paraId="728C9E1E" w14:textId="77777777" w:rsidR="00E73EDF" w:rsidRPr="008A6F2A" w:rsidRDefault="007653F1" w:rsidP="00C128E3">
      <w:pPr>
        <w:autoSpaceDE w:val="0"/>
        <w:autoSpaceDN w:val="0"/>
        <w:adjustRightInd w:val="0"/>
        <w:spacing w:after="0" w:line="240" w:lineRule="auto"/>
        <w:rPr>
          <w:rFonts w:ascii="Courier New" w:hAnsi="Courier New" w:cs="Courier New"/>
        </w:rPr>
      </w:pPr>
      <w:r w:rsidRPr="008A6F2A">
        <w:rPr>
          <w:rFonts w:ascii="Courier New" w:eastAsia="Times New Roman" w:hAnsi="Courier New" w:cs="Courier New"/>
          <w:lang w:eastAsia="en-US"/>
        </w:rPr>
        <w:t xml:space="preserve">   |      </w:t>
      </w:r>
      <w:r w:rsidRPr="008A6F2A">
        <w:rPr>
          <w:rFonts w:ascii="Courier New" w:hAnsi="Courier New" w:cs="Courier New"/>
        </w:rPr>
        <w:t>*-&lt;1&gt;-C3IT (4): 3-D Integer Coordinate Tuple field</w:t>
      </w:r>
    </w:p>
    <w:p w14:paraId="179AD2AC" w14:textId="77777777" w:rsidR="00E73EDF" w:rsidRPr="008A6F2A" w:rsidRDefault="007653F1" w:rsidP="00C128E3">
      <w:pPr>
        <w:autoSpaceDE w:val="0"/>
        <w:autoSpaceDN w:val="0"/>
        <w:adjustRightInd w:val="0"/>
        <w:spacing w:after="0" w:line="240" w:lineRule="auto"/>
        <w:rPr>
          <w:rFonts w:ascii="Courier New" w:eastAsia="Times New Roman" w:hAnsi="Courier New" w:cs="Courier New"/>
          <w:lang w:eastAsia="en-US"/>
        </w:rPr>
      </w:pPr>
      <w:r w:rsidRPr="008A6F2A">
        <w:rPr>
          <w:rFonts w:ascii="Courier New" w:hAnsi="Courier New" w:cs="Courier New"/>
        </w:rPr>
        <w:t xml:space="preserve">   |</w:t>
      </w:r>
    </w:p>
    <w:p w14:paraId="2990C802" w14:textId="77777777" w:rsidR="00E73EDF" w:rsidRPr="008A6F2A" w:rsidRDefault="007653F1" w:rsidP="00C128E3">
      <w:pPr>
        <w:autoSpaceDE w:val="0"/>
        <w:autoSpaceDN w:val="0"/>
        <w:adjustRightInd w:val="0"/>
        <w:spacing w:after="0" w:line="240" w:lineRule="auto"/>
        <w:rPr>
          <w:rFonts w:ascii="Courier New" w:eastAsia="Times New Roman" w:hAnsi="Courier New" w:cs="Courier New"/>
          <w:lang w:eastAsia="en-US"/>
        </w:rPr>
      </w:pPr>
      <w:r w:rsidRPr="008A6F2A">
        <w:rPr>
          <w:rFonts w:ascii="Courier New" w:eastAsia="Times New Roman" w:hAnsi="Courier New" w:cs="Courier New"/>
          <w:lang w:eastAsia="en-US"/>
        </w:rPr>
        <w:t xml:space="preserve">   | </w:t>
      </w:r>
      <w:r w:rsidRPr="008A6F2A">
        <w:rPr>
          <w:rFonts w:ascii="Courier New" w:eastAsia="Times New Roman" w:hAnsi="Courier New" w:cs="Courier New"/>
          <w:lang w:eastAsia="en-US"/>
        </w:rPr>
        <w:tab/>
      </w:r>
      <w:r w:rsidRPr="008A6F2A">
        <w:rPr>
          <w:rFonts w:ascii="Courier New" w:eastAsia="Times New Roman" w:hAnsi="Courier New" w:cs="Courier New"/>
          <w:lang w:eastAsia="en-US"/>
        </w:rPr>
        <w:tab/>
      </w:r>
      <w:r w:rsidRPr="008A6F2A">
        <w:rPr>
          <w:rFonts w:ascii="Courier New" w:eastAsia="Times New Roman" w:hAnsi="Courier New" w:cs="Courier New"/>
          <w:lang w:eastAsia="en-US"/>
        </w:rPr>
        <w:tab/>
      </w:r>
      <w:r w:rsidRPr="008A6F2A">
        <w:rPr>
          <w:rFonts w:ascii="Courier New" w:eastAsia="Times New Roman" w:hAnsi="Courier New" w:cs="Courier New"/>
          <w:lang w:eastAsia="en-US"/>
        </w:rPr>
        <w:tab/>
      </w:r>
      <w:r w:rsidRPr="008A6F2A">
        <w:rPr>
          <w:rFonts w:ascii="Courier New" w:eastAsia="Times New Roman" w:hAnsi="Courier New" w:cs="Courier New"/>
          <w:lang w:eastAsia="en-US"/>
        </w:rPr>
        <w:tab/>
      </w:r>
    </w:p>
    <w:p w14:paraId="3255BF0E" w14:textId="77777777" w:rsidR="00E73EDF" w:rsidRPr="008A6F2A" w:rsidRDefault="007653F1" w:rsidP="00C128E3">
      <w:pPr>
        <w:autoSpaceDE w:val="0"/>
        <w:autoSpaceDN w:val="0"/>
        <w:adjustRightInd w:val="0"/>
        <w:spacing w:after="0" w:line="240" w:lineRule="auto"/>
        <w:rPr>
          <w:rFonts w:ascii="Courier New" w:eastAsia="Times New Roman" w:hAnsi="Courier New" w:cs="Courier New"/>
          <w:lang w:eastAsia="en-US"/>
        </w:rPr>
      </w:pPr>
      <w:r w:rsidRPr="008A6F2A">
        <w:rPr>
          <w:rFonts w:ascii="Courier New" w:hAnsi="Courier New" w:cs="Courier New"/>
        </w:rPr>
        <w:t xml:space="preserve">   |--&lt;0..*&gt;-- Multi Point record </w:t>
      </w:r>
    </w:p>
    <w:p w14:paraId="1E8F5D1F" w14:textId="77777777" w:rsidR="00E73EDF" w:rsidRPr="008A6F2A" w:rsidRDefault="007653F1" w:rsidP="00C128E3">
      <w:pPr>
        <w:spacing w:after="0" w:line="240" w:lineRule="auto"/>
        <w:rPr>
          <w:rFonts w:ascii="Courier New" w:hAnsi="Courier New" w:cs="Courier New"/>
        </w:rPr>
      </w:pPr>
      <w:r w:rsidRPr="008A6F2A">
        <w:rPr>
          <w:rFonts w:ascii="Courier New" w:hAnsi="Courier New" w:cs="Courier New"/>
        </w:rPr>
        <w:t xml:space="preserve">   |   |</w:t>
      </w:r>
    </w:p>
    <w:p w14:paraId="7CF42A5A" w14:textId="77777777" w:rsidR="00E73EDF" w:rsidRPr="008A6F2A" w:rsidRDefault="007653F1" w:rsidP="00C128E3">
      <w:pPr>
        <w:spacing w:after="0" w:line="240" w:lineRule="auto"/>
        <w:rPr>
          <w:rFonts w:ascii="Courier New" w:hAnsi="Courier New" w:cs="Courier New"/>
        </w:rPr>
      </w:pPr>
      <w:r w:rsidRPr="008A6F2A">
        <w:rPr>
          <w:rFonts w:ascii="Courier New" w:hAnsi="Courier New" w:cs="Courier New"/>
        </w:rPr>
        <w:t xml:space="preserve">   |   |--&lt;1&gt;-MRID (4): Multi Point Record Identifier field</w:t>
      </w:r>
    </w:p>
    <w:p w14:paraId="3E09B276" w14:textId="77777777" w:rsidR="00E73EDF" w:rsidRPr="008A6F2A" w:rsidRDefault="007653F1" w:rsidP="00C128E3">
      <w:pPr>
        <w:spacing w:after="0" w:line="240" w:lineRule="auto"/>
        <w:rPr>
          <w:rFonts w:ascii="Courier New" w:hAnsi="Courier New" w:cs="Courier New"/>
        </w:rPr>
      </w:pPr>
      <w:r w:rsidRPr="008A6F2A">
        <w:rPr>
          <w:rFonts w:ascii="Courier New" w:hAnsi="Courier New" w:cs="Courier New"/>
        </w:rPr>
        <w:t xml:space="preserve">   |      |</w:t>
      </w:r>
    </w:p>
    <w:p w14:paraId="151024C6" w14:textId="77777777" w:rsidR="00E73EDF" w:rsidRPr="008A6F2A" w:rsidRDefault="007653F1" w:rsidP="00C128E3">
      <w:pPr>
        <w:autoSpaceDE w:val="0"/>
        <w:autoSpaceDN w:val="0"/>
        <w:adjustRightInd w:val="0"/>
        <w:spacing w:after="0" w:line="240" w:lineRule="auto"/>
        <w:rPr>
          <w:rFonts w:ascii="Courier New" w:eastAsia="Times New Roman" w:hAnsi="Courier New" w:cs="Courier New"/>
          <w:lang w:eastAsia="en-US"/>
        </w:rPr>
      </w:pPr>
      <w:r w:rsidRPr="008A6F2A">
        <w:rPr>
          <w:rFonts w:ascii="Courier New" w:eastAsia="Times New Roman" w:hAnsi="Courier New" w:cs="Courier New"/>
          <w:lang w:eastAsia="en-US"/>
        </w:rPr>
        <w:t xml:space="preserve">   |      |-&lt;0..*&gt;-</w:t>
      </w:r>
      <w:r w:rsidRPr="008A6F2A">
        <w:rPr>
          <w:rFonts w:ascii="Courier New" w:hAnsi="Courier New" w:cs="Courier New"/>
        </w:rPr>
        <w:t>INAS (5\\*5): Information Association field</w:t>
      </w:r>
    </w:p>
    <w:p w14:paraId="275F737B" w14:textId="77777777" w:rsidR="00E73EDF" w:rsidRPr="008A6F2A" w:rsidRDefault="007653F1" w:rsidP="00C128E3">
      <w:pPr>
        <w:autoSpaceDE w:val="0"/>
        <w:autoSpaceDN w:val="0"/>
        <w:adjustRightInd w:val="0"/>
        <w:spacing w:after="0" w:line="240" w:lineRule="auto"/>
        <w:rPr>
          <w:rFonts w:ascii="Courier New" w:eastAsia="Times New Roman" w:hAnsi="Courier New" w:cs="Courier New"/>
          <w:lang w:eastAsia="en-US"/>
        </w:rPr>
      </w:pPr>
      <w:r w:rsidRPr="008A6F2A">
        <w:rPr>
          <w:rFonts w:ascii="Courier New" w:eastAsia="Times New Roman" w:hAnsi="Courier New" w:cs="Courier New"/>
          <w:lang w:eastAsia="en-US"/>
        </w:rPr>
        <w:t xml:space="preserve">   |      |</w:t>
      </w:r>
    </w:p>
    <w:p w14:paraId="13DE0E54" w14:textId="77777777" w:rsidR="00E73EDF" w:rsidRPr="008A6F2A" w:rsidRDefault="007653F1" w:rsidP="00C128E3">
      <w:pPr>
        <w:autoSpaceDE w:val="0"/>
        <w:autoSpaceDN w:val="0"/>
        <w:adjustRightInd w:val="0"/>
        <w:spacing w:after="0" w:line="240" w:lineRule="auto"/>
        <w:rPr>
          <w:rFonts w:ascii="Courier New" w:eastAsia="Times New Roman" w:hAnsi="Courier New" w:cs="Courier New"/>
          <w:lang w:eastAsia="en-US"/>
        </w:rPr>
      </w:pPr>
      <w:r w:rsidRPr="008A6F2A">
        <w:rPr>
          <w:rFonts w:ascii="Courier New" w:eastAsia="Times New Roman" w:hAnsi="Courier New" w:cs="Courier New"/>
          <w:lang w:eastAsia="en-US"/>
        </w:rPr>
        <w:t xml:space="preserve">   |      |</w:t>
      </w:r>
      <w:r w:rsidRPr="008A6F2A">
        <w:rPr>
          <w:rFonts w:ascii="Courier New" w:hAnsi="Courier New" w:cs="Courier New"/>
        </w:rPr>
        <w:t xml:space="preserve"> alternate coordinate representations</w:t>
      </w:r>
    </w:p>
    <w:p w14:paraId="48D85B6C" w14:textId="77777777" w:rsidR="00E73EDF" w:rsidRPr="008A6F2A" w:rsidRDefault="007653F1" w:rsidP="00C128E3">
      <w:pPr>
        <w:autoSpaceDE w:val="0"/>
        <w:autoSpaceDN w:val="0"/>
        <w:adjustRightInd w:val="0"/>
        <w:spacing w:after="0" w:line="240" w:lineRule="auto"/>
        <w:rPr>
          <w:rFonts w:ascii="Courier New" w:eastAsia="Times New Roman" w:hAnsi="Courier New" w:cs="Courier New"/>
          <w:lang w:eastAsia="en-US"/>
        </w:rPr>
      </w:pPr>
      <w:r w:rsidRPr="008A6F2A">
        <w:rPr>
          <w:rFonts w:ascii="Courier New" w:eastAsia="Times New Roman" w:hAnsi="Courier New" w:cs="Courier New"/>
          <w:lang w:eastAsia="en-US"/>
        </w:rPr>
        <w:t xml:space="preserve">   |      |</w:t>
      </w:r>
    </w:p>
    <w:p w14:paraId="2F380CD6" w14:textId="1BD7AB5F" w:rsidR="00E73EDF" w:rsidRPr="008A6F2A" w:rsidRDefault="007653F1" w:rsidP="00C128E3">
      <w:pPr>
        <w:autoSpaceDE w:val="0"/>
        <w:autoSpaceDN w:val="0"/>
        <w:adjustRightInd w:val="0"/>
        <w:spacing w:after="0" w:line="240" w:lineRule="auto"/>
        <w:rPr>
          <w:rFonts w:ascii="Courier New" w:eastAsia="Times New Roman" w:hAnsi="Courier New" w:cs="Courier New"/>
          <w:lang w:eastAsia="en-US"/>
        </w:rPr>
      </w:pPr>
      <w:r w:rsidRPr="008A6F2A">
        <w:rPr>
          <w:rFonts w:ascii="Courier New" w:eastAsia="Times New Roman" w:hAnsi="Courier New" w:cs="Courier New"/>
          <w:lang w:eastAsia="en-US"/>
        </w:rPr>
        <w:t xml:space="preserve">   |      </w:t>
      </w:r>
      <w:r w:rsidRPr="008A6F2A">
        <w:rPr>
          <w:rFonts w:ascii="Courier New" w:hAnsi="Courier New" w:cs="Courier New"/>
        </w:rPr>
        <w:t>*-&lt;0..*&gt;-C2IL (*2): 2-D Integer Coordinate List field</w:t>
      </w:r>
    </w:p>
    <w:p w14:paraId="145135FA" w14:textId="77777777" w:rsidR="00E73EDF" w:rsidRPr="008A6F2A" w:rsidRDefault="007653F1" w:rsidP="00C128E3">
      <w:pPr>
        <w:autoSpaceDE w:val="0"/>
        <w:autoSpaceDN w:val="0"/>
        <w:adjustRightInd w:val="0"/>
        <w:spacing w:after="0" w:line="240" w:lineRule="auto"/>
        <w:rPr>
          <w:rFonts w:ascii="Courier New" w:eastAsia="Times New Roman" w:hAnsi="Courier New" w:cs="Courier New"/>
          <w:lang w:eastAsia="en-US"/>
        </w:rPr>
      </w:pPr>
      <w:r w:rsidRPr="008A6F2A">
        <w:rPr>
          <w:rFonts w:ascii="Courier New" w:eastAsia="Times New Roman" w:hAnsi="Courier New" w:cs="Courier New"/>
          <w:lang w:eastAsia="en-US"/>
        </w:rPr>
        <w:t xml:space="preserve">   |      |</w:t>
      </w:r>
    </w:p>
    <w:p w14:paraId="0A906F32" w14:textId="000D782C" w:rsidR="00E73EDF" w:rsidRPr="008A6F2A" w:rsidRDefault="007653F1" w:rsidP="00C128E3">
      <w:pPr>
        <w:autoSpaceDE w:val="0"/>
        <w:autoSpaceDN w:val="0"/>
        <w:adjustRightInd w:val="0"/>
        <w:spacing w:after="0" w:line="240" w:lineRule="auto"/>
        <w:rPr>
          <w:rFonts w:ascii="Courier New" w:hAnsi="Courier New" w:cs="Courier New"/>
        </w:rPr>
      </w:pPr>
      <w:r w:rsidRPr="008A6F2A">
        <w:rPr>
          <w:rFonts w:ascii="Courier New" w:eastAsia="Times New Roman" w:hAnsi="Courier New" w:cs="Courier New"/>
          <w:lang w:eastAsia="en-US"/>
        </w:rPr>
        <w:t xml:space="preserve">   |      </w:t>
      </w:r>
      <w:r w:rsidRPr="008A6F2A">
        <w:rPr>
          <w:rFonts w:ascii="Courier New" w:hAnsi="Courier New" w:cs="Courier New"/>
        </w:rPr>
        <w:t>*-&lt;</w:t>
      </w:r>
      <w:r w:rsidR="003E4BA8">
        <w:rPr>
          <w:rFonts w:ascii="Courier New" w:hAnsi="Courier New" w:cs="Courier New"/>
        </w:rPr>
        <w:t>1</w:t>
      </w:r>
      <w:r w:rsidRPr="008A6F2A">
        <w:rPr>
          <w:rFonts w:ascii="Courier New" w:hAnsi="Courier New" w:cs="Courier New"/>
        </w:rPr>
        <w:t>..*&gt;-C3IL (1\\*3): 3-D Integer Coordinate List field</w:t>
      </w:r>
    </w:p>
    <w:p w14:paraId="62068D8E" w14:textId="77777777" w:rsidR="00E73EDF" w:rsidRPr="008A6F2A" w:rsidRDefault="007653F1" w:rsidP="00C128E3">
      <w:pPr>
        <w:autoSpaceDE w:val="0"/>
        <w:autoSpaceDN w:val="0"/>
        <w:adjustRightInd w:val="0"/>
        <w:spacing w:after="0" w:line="240" w:lineRule="auto"/>
        <w:rPr>
          <w:rFonts w:ascii="Courier New" w:eastAsia="Times New Roman" w:hAnsi="Courier New" w:cs="Courier New"/>
          <w:lang w:eastAsia="en-US"/>
        </w:rPr>
      </w:pPr>
      <w:r w:rsidRPr="008A6F2A">
        <w:rPr>
          <w:rFonts w:ascii="Courier New" w:hAnsi="Courier New" w:cs="Courier New"/>
        </w:rPr>
        <w:t xml:space="preserve">   |</w:t>
      </w:r>
    </w:p>
    <w:p w14:paraId="307169DD" w14:textId="77777777" w:rsidR="00E73EDF" w:rsidRPr="008A6F2A" w:rsidRDefault="007653F1" w:rsidP="00C128E3">
      <w:pPr>
        <w:autoSpaceDE w:val="0"/>
        <w:autoSpaceDN w:val="0"/>
        <w:adjustRightInd w:val="0"/>
        <w:spacing w:after="0" w:line="240" w:lineRule="auto"/>
        <w:rPr>
          <w:rFonts w:ascii="Courier New" w:eastAsia="Times New Roman" w:hAnsi="Courier New" w:cs="Courier New"/>
          <w:lang w:eastAsia="en-US"/>
        </w:rPr>
      </w:pPr>
      <w:r w:rsidRPr="008A6F2A">
        <w:rPr>
          <w:rFonts w:ascii="Courier New" w:eastAsia="Times New Roman" w:hAnsi="Courier New" w:cs="Courier New"/>
          <w:lang w:eastAsia="en-US"/>
        </w:rPr>
        <w:t xml:space="preserve">   | </w:t>
      </w:r>
      <w:r w:rsidRPr="008A6F2A">
        <w:rPr>
          <w:rFonts w:ascii="Courier New" w:eastAsia="Times New Roman" w:hAnsi="Courier New" w:cs="Courier New"/>
          <w:lang w:eastAsia="en-US"/>
        </w:rPr>
        <w:tab/>
      </w:r>
      <w:r w:rsidRPr="008A6F2A">
        <w:rPr>
          <w:rFonts w:ascii="Courier New" w:eastAsia="Times New Roman" w:hAnsi="Courier New" w:cs="Courier New"/>
          <w:lang w:eastAsia="en-US"/>
        </w:rPr>
        <w:tab/>
      </w:r>
      <w:r w:rsidRPr="008A6F2A">
        <w:rPr>
          <w:rFonts w:ascii="Courier New" w:eastAsia="Times New Roman" w:hAnsi="Courier New" w:cs="Courier New"/>
          <w:lang w:eastAsia="en-US"/>
        </w:rPr>
        <w:tab/>
      </w:r>
      <w:r w:rsidRPr="008A6F2A">
        <w:rPr>
          <w:rFonts w:ascii="Courier New" w:eastAsia="Times New Roman" w:hAnsi="Courier New" w:cs="Courier New"/>
          <w:lang w:eastAsia="en-US"/>
        </w:rPr>
        <w:tab/>
      </w:r>
      <w:r w:rsidRPr="008A6F2A">
        <w:rPr>
          <w:rFonts w:ascii="Courier New" w:eastAsia="Times New Roman" w:hAnsi="Courier New" w:cs="Courier New"/>
          <w:lang w:eastAsia="en-US"/>
        </w:rPr>
        <w:tab/>
      </w:r>
    </w:p>
    <w:p w14:paraId="09F6FEA2" w14:textId="77777777" w:rsidR="00E73EDF" w:rsidRPr="008A6F2A" w:rsidRDefault="007653F1" w:rsidP="00C128E3">
      <w:pPr>
        <w:autoSpaceDE w:val="0"/>
        <w:autoSpaceDN w:val="0"/>
        <w:adjustRightInd w:val="0"/>
        <w:spacing w:after="0" w:line="240" w:lineRule="auto"/>
        <w:rPr>
          <w:rFonts w:ascii="Courier New" w:eastAsia="Times New Roman" w:hAnsi="Courier New" w:cs="Courier New"/>
          <w:lang w:eastAsia="en-US"/>
        </w:rPr>
      </w:pPr>
      <w:r w:rsidRPr="008A6F2A">
        <w:rPr>
          <w:rFonts w:ascii="Courier New" w:hAnsi="Courier New" w:cs="Courier New"/>
        </w:rPr>
        <w:t xml:space="preserve">   |--&lt;0..*&gt;-- Curve record </w:t>
      </w:r>
    </w:p>
    <w:p w14:paraId="63933AEE" w14:textId="77777777" w:rsidR="00E73EDF" w:rsidRPr="008A6F2A" w:rsidRDefault="007653F1" w:rsidP="00C128E3">
      <w:pPr>
        <w:spacing w:after="0" w:line="240" w:lineRule="auto"/>
        <w:rPr>
          <w:rFonts w:ascii="Courier New" w:hAnsi="Courier New" w:cs="Courier New"/>
        </w:rPr>
      </w:pPr>
      <w:r w:rsidRPr="008A6F2A">
        <w:rPr>
          <w:rFonts w:ascii="Courier New" w:hAnsi="Courier New" w:cs="Courier New"/>
        </w:rPr>
        <w:t xml:space="preserve">   |   |</w:t>
      </w:r>
    </w:p>
    <w:p w14:paraId="2248B180" w14:textId="77777777" w:rsidR="00E73EDF" w:rsidRPr="008A6F2A" w:rsidRDefault="007653F1" w:rsidP="00C128E3">
      <w:pPr>
        <w:spacing w:after="0" w:line="240" w:lineRule="auto"/>
        <w:rPr>
          <w:rFonts w:ascii="Courier New" w:hAnsi="Courier New" w:cs="Courier New"/>
        </w:rPr>
      </w:pPr>
      <w:r w:rsidRPr="008A6F2A">
        <w:rPr>
          <w:rFonts w:ascii="Courier New" w:hAnsi="Courier New" w:cs="Courier New"/>
        </w:rPr>
        <w:t xml:space="preserve">   |   |--&lt;1&gt;-CRID (4): Curve Record Identifier field</w:t>
      </w:r>
    </w:p>
    <w:p w14:paraId="59CE4AB3" w14:textId="77777777" w:rsidR="00E73EDF" w:rsidRPr="008A6F2A" w:rsidRDefault="007653F1" w:rsidP="00C128E3">
      <w:pPr>
        <w:spacing w:after="0" w:line="240" w:lineRule="auto"/>
        <w:rPr>
          <w:rFonts w:ascii="Courier New" w:hAnsi="Courier New" w:cs="Courier New"/>
        </w:rPr>
      </w:pPr>
      <w:r w:rsidRPr="008A6F2A">
        <w:rPr>
          <w:rFonts w:ascii="Courier New" w:hAnsi="Courier New" w:cs="Courier New"/>
        </w:rPr>
        <w:t xml:space="preserve">   |      |</w:t>
      </w:r>
    </w:p>
    <w:p w14:paraId="5A148EA4" w14:textId="77777777" w:rsidR="00E73EDF" w:rsidRPr="008A6F2A" w:rsidRDefault="007653F1" w:rsidP="00C128E3">
      <w:pPr>
        <w:autoSpaceDE w:val="0"/>
        <w:autoSpaceDN w:val="0"/>
        <w:adjustRightInd w:val="0"/>
        <w:spacing w:after="0" w:line="240" w:lineRule="auto"/>
        <w:rPr>
          <w:rFonts w:ascii="Courier New" w:eastAsia="Times New Roman" w:hAnsi="Courier New" w:cs="Courier New"/>
          <w:lang w:eastAsia="en-US"/>
        </w:rPr>
      </w:pPr>
      <w:r w:rsidRPr="008A6F2A">
        <w:rPr>
          <w:rFonts w:ascii="Courier New" w:eastAsia="Times New Roman" w:hAnsi="Courier New" w:cs="Courier New"/>
          <w:lang w:eastAsia="en-US"/>
        </w:rPr>
        <w:t xml:space="preserve">   |      |-&lt;0..*&gt;-</w:t>
      </w:r>
      <w:r w:rsidRPr="008A6F2A">
        <w:rPr>
          <w:rFonts w:ascii="Courier New" w:hAnsi="Courier New" w:cs="Courier New"/>
        </w:rPr>
        <w:t>INAS (5\\*5): Information Association field</w:t>
      </w:r>
    </w:p>
    <w:p w14:paraId="61B10CB5" w14:textId="77777777" w:rsidR="00E73EDF" w:rsidRPr="008A6F2A" w:rsidRDefault="007653F1" w:rsidP="00C128E3">
      <w:pPr>
        <w:autoSpaceDE w:val="0"/>
        <w:autoSpaceDN w:val="0"/>
        <w:adjustRightInd w:val="0"/>
        <w:spacing w:after="0" w:line="240" w:lineRule="auto"/>
        <w:rPr>
          <w:rFonts w:ascii="Courier New" w:eastAsia="Times New Roman" w:hAnsi="Courier New" w:cs="Courier New"/>
          <w:lang w:eastAsia="en-US"/>
        </w:rPr>
      </w:pPr>
      <w:r w:rsidRPr="008A6F2A">
        <w:rPr>
          <w:rFonts w:ascii="Courier New" w:eastAsia="Times New Roman" w:hAnsi="Courier New" w:cs="Courier New"/>
          <w:lang w:eastAsia="en-US"/>
        </w:rPr>
        <w:t xml:space="preserve">   |      |</w:t>
      </w:r>
    </w:p>
    <w:p w14:paraId="60416181" w14:textId="77777777" w:rsidR="00E73EDF" w:rsidRPr="008A6F2A" w:rsidRDefault="007653F1" w:rsidP="00C128E3">
      <w:pPr>
        <w:spacing w:after="0" w:line="240" w:lineRule="auto"/>
        <w:rPr>
          <w:rFonts w:ascii="Courier New" w:hAnsi="Courier New" w:cs="Courier New"/>
        </w:rPr>
      </w:pPr>
      <w:r w:rsidRPr="008A6F2A">
        <w:rPr>
          <w:rFonts w:ascii="Courier New" w:eastAsia="Times New Roman" w:hAnsi="Courier New" w:cs="Courier New"/>
          <w:lang w:eastAsia="en-US"/>
        </w:rPr>
        <w:t xml:space="preserve">   </w:t>
      </w:r>
      <w:r w:rsidRPr="008A6F2A">
        <w:rPr>
          <w:rFonts w:ascii="Courier New" w:hAnsi="Courier New" w:cs="Courier New"/>
        </w:rPr>
        <w:t>|      |-&lt;1&gt;-PTAS (*3): Point Association field</w:t>
      </w:r>
    </w:p>
    <w:p w14:paraId="47468554" w14:textId="77777777" w:rsidR="00E73EDF" w:rsidRPr="008A6F2A" w:rsidRDefault="007653F1" w:rsidP="00C128E3">
      <w:pPr>
        <w:spacing w:after="0" w:line="240" w:lineRule="auto"/>
        <w:rPr>
          <w:rFonts w:ascii="Courier New" w:hAnsi="Courier New" w:cs="Courier New"/>
        </w:rPr>
      </w:pPr>
      <w:r w:rsidRPr="008A6F2A">
        <w:rPr>
          <w:rFonts w:ascii="Courier New" w:hAnsi="Courier New" w:cs="Courier New"/>
        </w:rPr>
        <w:t xml:space="preserve">   |      |</w:t>
      </w:r>
    </w:p>
    <w:p w14:paraId="7775BDD4" w14:textId="282E4922" w:rsidR="00E73EDF" w:rsidRPr="003209CA" w:rsidRDefault="007653F1" w:rsidP="00C128E3">
      <w:pPr>
        <w:spacing w:after="0" w:line="240" w:lineRule="auto"/>
        <w:rPr>
          <w:rFonts w:ascii="Courier New" w:hAnsi="Courier New" w:cs="Courier New"/>
        </w:rPr>
      </w:pPr>
      <w:r w:rsidRPr="008A6F2A">
        <w:rPr>
          <w:rFonts w:ascii="Courier New" w:hAnsi="Courier New" w:cs="Courier New"/>
        </w:rPr>
        <w:t xml:space="preserve">   |      |-&lt;1&gt;-SEGH (</w:t>
      </w:r>
      <w:r w:rsidR="004903D7" w:rsidRPr="003209CA">
        <w:rPr>
          <w:rFonts w:ascii="Courier New" w:hAnsi="Courier New" w:cs="Courier New"/>
        </w:rPr>
        <w:t>1</w:t>
      </w:r>
      <w:r w:rsidRPr="003209CA">
        <w:rPr>
          <w:rFonts w:ascii="Courier New" w:hAnsi="Courier New" w:cs="Courier New"/>
        </w:rPr>
        <w:t>): Segment Header field</w:t>
      </w:r>
    </w:p>
    <w:p w14:paraId="7B0077CE" w14:textId="77777777" w:rsidR="00E73EDF" w:rsidRPr="008A6F2A" w:rsidRDefault="007653F1" w:rsidP="00C128E3">
      <w:pPr>
        <w:spacing w:after="0" w:line="240" w:lineRule="auto"/>
        <w:rPr>
          <w:rFonts w:ascii="Courier New" w:hAnsi="Courier New" w:cs="Courier New"/>
        </w:rPr>
      </w:pPr>
      <w:r w:rsidRPr="008A6F2A">
        <w:rPr>
          <w:rFonts w:ascii="Courier New" w:hAnsi="Courier New" w:cs="Courier New"/>
        </w:rPr>
        <w:t xml:space="preserve">   |          |</w:t>
      </w:r>
    </w:p>
    <w:p w14:paraId="5C011B89" w14:textId="77777777" w:rsidR="00E73EDF" w:rsidRPr="008A6F2A" w:rsidRDefault="007653F1" w:rsidP="00C128E3">
      <w:pPr>
        <w:autoSpaceDE w:val="0"/>
        <w:autoSpaceDN w:val="0"/>
        <w:adjustRightInd w:val="0"/>
        <w:spacing w:after="0" w:line="240" w:lineRule="auto"/>
        <w:rPr>
          <w:rFonts w:ascii="Courier New" w:hAnsi="Courier New" w:cs="Courier New"/>
        </w:rPr>
      </w:pPr>
      <w:r w:rsidRPr="008A6F2A">
        <w:rPr>
          <w:rFonts w:ascii="Courier New" w:eastAsia="Times New Roman" w:hAnsi="Courier New" w:cs="Courier New"/>
          <w:lang w:eastAsia="en-US"/>
        </w:rPr>
        <w:t xml:space="preserve">   |          </w:t>
      </w:r>
      <w:r w:rsidRPr="008A6F2A">
        <w:rPr>
          <w:rFonts w:ascii="Courier New" w:hAnsi="Courier New" w:cs="Courier New"/>
        </w:rPr>
        <w:t>|-&lt;1..*&gt;-C2IL (*2): 2-D Integer Coordinate List field</w:t>
      </w:r>
    </w:p>
    <w:p w14:paraId="318A40CB" w14:textId="77777777" w:rsidR="00E73EDF" w:rsidRPr="008A6F2A" w:rsidRDefault="007653F1" w:rsidP="00C128E3">
      <w:pPr>
        <w:autoSpaceDE w:val="0"/>
        <w:autoSpaceDN w:val="0"/>
        <w:adjustRightInd w:val="0"/>
        <w:spacing w:after="0" w:line="240" w:lineRule="auto"/>
        <w:rPr>
          <w:rFonts w:ascii="Courier New" w:hAnsi="Courier New" w:cs="Courier New"/>
        </w:rPr>
      </w:pPr>
      <w:r w:rsidRPr="008A6F2A">
        <w:rPr>
          <w:rFonts w:ascii="Courier New" w:hAnsi="Courier New" w:cs="Courier New"/>
        </w:rPr>
        <w:t xml:space="preserve">   |</w:t>
      </w:r>
    </w:p>
    <w:p w14:paraId="1FE48669" w14:textId="77777777" w:rsidR="00E73EDF" w:rsidRPr="008A6F2A" w:rsidRDefault="007653F1" w:rsidP="00C128E3">
      <w:pPr>
        <w:autoSpaceDE w:val="0"/>
        <w:autoSpaceDN w:val="0"/>
        <w:adjustRightInd w:val="0"/>
        <w:spacing w:after="0" w:line="240" w:lineRule="auto"/>
        <w:rPr>
          <w:rFonts w:ascii="Courier New" w:eastAsia="Times New Roman" w:hAnsi="Courier New" w:cs="Courier New"/>
          <w:lang w:eastAsia="en-US"/>
        </w:rPr>
      </w:pPr>
      <w:r w:rsidRPr="008A6F2A">
        <w:rPr>
          <w:rFonts w:ascii="Courier New" w:eastAsia="Times New Roman" w:hAnsi="Courier New" w:cs="Courier New"/>
          <w:lang w:eastAsia="en-US"/>
        </w:rPr>
        <w:t xml:space="preserve">   |</w:t>
      </w:r>
    </w:p>
    <w:p w14:paraId="1D053BBE" w14:textId="77777777" w:rsidR="00E73EDF" w:rsidRPr="008A6F2A" w:rsidRDefault="007653F1" w:rsidP="00C128E3">
      <w:pPr>
        <w:autoSpaceDE w:val="0"/>
        <w:autoSpaceDN w:val="0"/>
        <w:adjustRightInd w:val="0"/>
        <w:spacing w:after="0" w:line="240" w:lineRule="auto"/>
        <w:rPr>
          <w:rFonts w:ascii="Courier New" w:eastAsia="Times New Roman" w:hAnsi="Courier New" w:cs="Courier New"/>
          <w:lang w:eastAsia="en-US"/>
        </w:rPr>
      </w:pPr>
      <w:r w:rsidRPr="008A6F2A">
        <w:rPr>
          <w:rFonts w:ascii="Courier New" w:hAnsi="Courier New" w:cs="Courier New"/>
        </w:rPr>
        <w:t xml:space="preserve">   |--&lt;0..*&gt;-- Composite Curve record </w:t>
      </w:r>
    </w:p>
    <w:p w14:paraId="6CD1BA71" w14:textId="77777777" w:rsidR="00E73EDF" w:rsidRPr="008A6F2A" w:rsidRDefault="007653F1" w:rsidP="00C128E3">
      <w:pPr>
        <w:spacing w:after="0" w:line="240" w:lineRule="auto"/>
        <w:rPr>
          <w:rFonts w:ascii="Courier New" w:hAnsi="Courier New" w:cs="Courier New"/>
        </w:rPr>
      </w:pPr>
      <w:r w:rsidRPr="008A6F2A">
        <w:rPr>
          <w:rFonts w:ascii="Courier New" w:hAnsi="Courier New" w:cs="Courier New"/>
        </w:rPr>
        <w:t xml:space="preserve">   |   |</w:t>
      </w:r>
    </w:p>
    <w:p w14:paraId="44EA79C3" w14:textId="77777777" w:rsidR="00E73EDF" w:rsidRPr="008A6F2A" w:rsidRDefault="007653F1" w:rsidP="00C128E3">
      <w:pPr>
        <w:spacing w:after="0" w:line="240" w:lineRule="auto"/>
        <w:rPr>
          <w:rFonts w:ascii="Courier New" w:hAnsi="Courier New" w:cs="Courier New"/>
        </w:rPr>
      </w:pPr>
      <w:r w:rsidRPr="008A6F2A">
        <w:rPr>
          <w:rFonts w:ascii="Courier New" w:hAnsi="Courier New" w:cs="Courier New"/>
        </w:rPr>
        <w:t xml:space="preserve">   |   |--&lt;1&gt;-CCID (4): Composite Curve Record Identifier field</w:t>
      </w:r>
    </w:p>
    <w:p w14:paraId="724DF94A" w14:textId="77777777" w:rsidR="00E73EDF" w:rsidRPr="008A6F2A" w:rsidRDefault="007653F1" w:rsidP="00C128E3">
      <w:pPr>
        <w:spacing w:after="0" w:line="240" w:lineRule="auto"/>
        <w:rPr>
          <w:rFonts w:ascii="Courier New" w:hAnsi="Courier New" w:cs="Courier New"/>
        </w:rPr>
      </w:pPr>
      <w:r w:rsidRPr="008A6F2A">
        <w:rPr>
          <w:rFonts w:ascii="Courier New" w:hAnsi="Courier New" w:cs="Courier New"/>
        </w:rPr>
        <w:t xml:space="preserve">   |      |</w:t>
      </w:r>
    </w:p>
    <w:p w14:paraId="346188B7" w14:textId="77777777" w:rsidR="00E73EDF" w:rsidRPr="008A6F2A" w:rsidRDefault="007653F1" w:rsidP="00C128E3">
      <w:pPr>
        <w:spacing w:after="0" w:line="240" w:lineRule="auto"/>
        <w:rPr>
          <w:rFonts w:ascii="Courier New" w:hAnsi="Courier New" w:cs="Courier New"/>
        </w:rPr>
      </w:pPr>
      <w:r w:rsidRPr="008A6F2A">
        <w:rPr>
          <w:rFonts w:ascii="Courier New" w:hAnsi="Courier New" w:cs="Courier New"/>
        </w:rPr>
        <w:t xml:space="preserve">   |      |-&lt;0..*&gt;-INAS (5\\*5): Information Association field</w:t>
      </w:r>
    </w:p>
    <w:p w14:paraId="1CC69FA3" w14:textId="77777777" w:rsidR="00E73EDF" w:rsidRPr="008A6F2A" w:rsidRDefault="007653F1" w:rsidP="00C128E3">
      <w:pPr>
        <w:spacing w:after="0" w:line="240" w:lineRule="auto"/>
        <w:rPr>
          <w:rFonts w:ascii="Courier New" w:hAnsi="Courier New" w:cs="Courier New"/>
        </w:rPr>
      </w:pPr>
      <w:r w:rsidRPr="008A6F2A">
        <w:rPr>
          <w:rFonts w:ascii="Courier New" w:hAnsi="Courier New" w:cs="Courier New"/>
        </w:rPr>
        <w:t xml:space="preserve">   |      |</w:t>
      </w:r>
    </w:p>
    <w:p w14:paraId="0AE6EAD0" w14:textId="18CC8B7D" w:rsidR="00E73EDF" w:rsidRPr="008A6F2A" w:rsidRDefault="007653F1" w:rsidP="00C128E3">
      <w:pPr>
        <w:autoSpaceDE w:val="0"/>
        <w:autoSpaceDN w:val="0"/>
        <w:adjustRightInd w:val="0"/>
        <w:spacing w:after="0" w:line="240" w:lineRule="auto"/>
        <w:rPr>
          <w:rFonts w:ascii="Courier New" w:hAnsi="Courier New" w:cs="Courier New"/>
        </w:rPr>
      </w:pPr>
      <w:r w:rsidRPr="008A6F2A">
        <w:rPr>
          <w:rFonts w:ascii="Courier New" w:eastAsia="Times New Roman" w:hAnsi="Courier New" w:cs="Courier New"/>
          <w:lang w:eastAsia="en-US"/>
        </w:rPr>
        <w:t xml:space="preserve">   |      </w:t>
      </w:r>
      <w:r w:rsidRPr="008A6F2A">
        <w:rPr>
          <w:rFonts w:ascii="Courier New" w:hAnsi="Courier New" w:cs="Courier New"/>
        </w:rPr>
        <w:t>|-&lt;</w:t>
      </w:r>
      <w:commentRangeStart w:id="1447"/>
      <w:del w:id="1448" w:author="Jeff Wootton" w:date="2024-05-14T11:13:00Z" w16du:dateUtc="2024-05-14T09:13:00Z">
        <w:r w:rsidRPr="008A6F2A" w:rsidDel="00C00614">
          <w:rPr>
            <w:rFonts w:ascii="Courier New" w:hAnsi="Courier New" w:cs="Courier New"/>
          </w:rPr>
          <w:delText>0</w:delText>
        </w:r>
      </w:del>
      <w:ins w:id="1449" w:author="Jeff Wootton" w:date="2024-05-14T11:13:00Z" w16du:dateUtc="2024-05-14T09:13:00Z">
        <w:r w:rsidR="00C00614">
          <w:rPr>
            <w:rFonts w:ascii="Courier New" w:hAnsi="Courier New" w:cs="Courier New"/>
          </w:rPr>
          <w:t>1</w:t>
        </w:r>
      </w:ins>
      <w:commentRangeEnd w:id="1447"/>
      <w:ins w:id="1450" w:author="Jeff Wootton" w:date="2024-05-14T11:15:00Z" w16du:dateUtc="2024-05-14T09:15:00Z">
        <w:r w:rsidR="00C00614">
          <w:rPr>
            <w:rStyle w:val="CommentReference"/>
          </w:rPr>
          <w:commentReference w:id="1447"/>
        </w:r>
      </w:ins>
      <w:r w:rsidRPr="008A6F2A">
        <w:rPr>
          <w:rFonts w:ascii="Courier New" w:hAnsi="Courier New" w:cs="Courier New"/>
        </w:rPr>
        <w:t>..*&gt;-CUCO (*3): Curve Component field</w:t>
      </w:r>
    </w:p>
    <w:p w14:paraId="57CAE2AF" w14:textId="77777777" w:rsidR="00E73EDF" w:rsidRPr="008A6F2A" w:rsidRDefault="007653F1" w:rsidP="00C128E3">
      <w:pPr>
        <w:autoSpaceDE w:val="0"/>
        <w:autoSpaceDN w:val="0"/>
        <w:adjustRightInd w:val="0"/>
        <w:spacing w:after="0" w:line="240" w:lineRule="auto"/>
        <w:rPr>
          <w:rFonts w:ascii="Courier New" w:hAnsi="Courier New" w:cs="Courier New"/>
        </w:rPr>
      </w:pPr>
      <w:r w:rsidRPr="008A6F2A">
        <w:rPr>
          <w:rFonts w:ascii="Courier New" w:hAnsi="Courier New" w:cs="Courier New"/>
        </w:rPr>
        <w:t xml:space="preserve">   |</w:t>
      </w:r>
    </w:p>
    <w:p w14:paraId="1D674B76" w14:textId="77777777" w:rsidR="00E73EDF" w:rsidRPr="008A6F2A" w:rsidRDefault="007653F1" w:rsidP="00C128E3">
      <w:pPr>
        <w:autoSpaceDE w:val="0"/>
        <w:autoSpaceDN w:val="0"/>
        <w:adjustRightInd w:val="0"/>
        <w:spacing w:after="0" w:line="240" w:lineRule="auto"/>
        <w:rPr>
          <w:rFonts w:ascii="Courier New" w:eastAsia="Times New Roman" w:hAnsi="Courier New" w:cs="Courier New"/>
          <w:lang w:eastAsia="en-US"/>
        </w:rPr>
      </w:pPr>
      <w:r w:rsidRPr="008A6F2A">
        <w:rPr>
          <w:rFonts w:ascii="Courier New" w:eastAsia="Times New Roman" w:hAnsi="Courier New" w:cs="Courier New"/>
          <w:lang w:eastAsia="en-US"/>
        </w:rPr>
        <w:t xml:space="preserve">   | </w:t>
      </w:r>
      <w:r w:rsidRPr="008A6F2A">
        <w:rPr>
          <w:rFonts w:ascii="Courier New" w:eastAsia="Times New Roman" w:hAnsi="Courier New" w:cs="Courier New"/>
          <w:lang w:eastAsia="en-US"/>
        </w:rPr>
        <w:tab/>
      </w:r>
      <w:r w:rsidRPr="008A6F2A">
        <w:rPr>
          <w:rFonts w:ascii="Courier New" w:eastAsia="Times New Roman" w:hAnsi="Courier New" w:cs="Courier New"/>
          <w:lang w:eastAsia="en-US"/>
        </w:rPr>
        <w:tab/>
      </w:r>
      <w:r w:rsidRPr="008A6F2A">
        <w:rPr>
          <w:rFonts w:ascii="Courier New" w:eastAsia="Times New Roman" w:hAnsi="Courier New" w:cs="Courier New"/>
          <w:lang w:eastAsia="en-US"/>
        </w:rPr>
        <w:tab/>
      </w:r>
      <w:r w:rsidRPr="008A6F2A">
        <w:rPr>
          <w:rFonts w:ascii="Courier New" w:eastAsia="Times New Roman" w:hAnsi="Courier New" w:cs="Courier New"/>
          <w:lang w:eastAsia="en-US"/>
        </w:rPr>
        <w:tab/>
      </w:r>
      <w:r w:rsidRPr="008A6F2A">
        <w:rPr>
          <w:rFonts w:ascii="Courier New" w:eastAsia="Times New Roman" w:hAnsi="Courier New" w:cs="Courier New"/>
          <w:lang w:eastAsia="en-US"/>
        </w:rPr>
        <w:tab/>
      </w:r>
    </w:p>
    <w:p w14:paraId="1EC6B953" w14:textId="77777777" w:rsidR="00E73EDF" w:rsidRPr="008A6F2A" w:rsidRDefault="007653F1" w:rsidP="00C128E3">
      <w:pPr>
        <w:autoSpaceDE w:val="0"/>
        <w:autoSpaceDN w:val="0"/>
        <w:adjustRightInd w:val="0"/>
        <w:spacing w:after="0" w:line="240" w:lineRule="auto"/>
        <w:rPr>
          <w:rFonts w:ascii="Courier New" w:eastAsia="Times New Roman" w:hAnsi="Courier New" w:cs="Courier New"/>
          <w:lang w:eastAsia="en-US"/>
        </w:rPr>
      </w:pPr>
      <w:r w:rsidRPr="008A6F2A">
        <w:rPr>
          <w:rFonts w:ascii="Courier New" w:hAnsi="Courier New" w:cs="Courier New"/>
        </w:rPr>
        <w:t xml:space="preserve">   |--&lt;0..*&gt;-- Surface record </w:t>
      </w:r>
    </w:p>
    <w:p w14:paraId="48C05542" w14:textId="77777777" w:rsidR="00E73EDF" w:rsidRPr="008A6F2A" w:rsidRDefault="007653F1" w:rsidP="00C128E3">
      <w:pPr>
        <w:spacing w:after="0" w:line="240" w:lineRule="auto"/>
        <w:rPr>
          <w:rFonts w:ascii="Courier New" w:hAnsi="Courier New" w:cs="Courier New"/>
        </w:rPr>
      </w:pPr>
      <w:r w:rsidRPr="008A6F2A">
        <w:rPr>
          <w:rFonts w:ascii="Courier New" w:hAnsi="Courier New" w:cs="Courier New"/>
        </w:rPr>
        <w:t xml:space="preserve">   |   |</w:t>
      </w:r>
    </w:p>
    <w:p w14:paraId="15938FFC" w14:textId="77777777" w:rsidR="00E73EDF" w:rsidRPr="008A6F2A" w:rsidRDefault="007653F1" w:rsidP="00C128E3">
      <w:pPr>
        <w:spacing w:after="0" w:line="240" w:lineRule="auto"/>
        <w:rPr>
          <w:rFonts w:ascii="Courier New" w:hAnsi="Courier New" w:cs="Courier New"/>
        </w:rPr>
      </w:pPr>
      <w:r w:rsidRPr="008A6F2A">
        <w:rPr>
          <w:rFonts w:ascii="Courier New" w:hAnsi="Courier New" w:cs="Courier New"/>
        </w:rPr>
        <w:t xml:space="preserve">   |   |--&lt;1&gt;-SRID (4): Surface Record Identifier field</w:t>
      </w:r>
    </w:p>
    <w:p w14:paraId="59076334" w14:textId="77777777" w:rsidR="00E73EDF" w:rsidRPr="008A6F2A" w:rsidRDefault="007653F1" w:rsidP="00C128E3">
      <w:pPr>
        <w:spacing w:after="0" w:line="240" w:lineRule="auto"/>
        <w:rPr>
          <w:rFonts w:ascii="Courier New" w:hAnsi="Courier New" w:cs="Courier New"/>
        </w:rPr>
      </w:pPr>
      <w:r w:rsidRPr="008A6F2A">
        <w:rPr>
          <w:rFonts w:ascii="Courier New" w:hAnsi="Courier New" w:cs="Courier New"/>
        </w:rPr>
        <w:t xml:space="preserve">   |      |</w:t>
      </w:r>
    </w:p>
    <w:p w14:paraId="0B75A5A0" w14:textId="77777777" w:rsidR="00E73EDF" w:rsidRPr="008A6F2A" w:rsidRDefault="007653F1" w:rsidP="00C128E3">
      <w:pPr>
        <w:spacing w:after="0" w:line="240" w:lineRule="auto"/>
        <w:rPr>
          <w:rFonts w:ascii="Courier New" w:hAnsi="Courier New" w:cs="Courier New"/>
        </w:rPr>
      </w:pPr>
      <w:r w:rsidRPr="008A6F2A">
        <w:rPr>
          <w:rFonts w:ascii="Courier New" w:hAnsi="Courier New" w:cs="Courier New"/>
        </w:rPr>
        <w:t xml:space="preserve">   |      |-&lt;0..*&gt;-INAS (5\\*5): Information Association field</w:t>
      </w:r>
    </w:p>
    <w:p w14:paraId="3B5F9589" w14:textId="77777777" w:rsidR="00E73EDF" w:rsidRPr="008A6F2A" w:rsidRDefault="007653F1" w:rsidP="00C128E3">
      <w:pPr>
        <w:spacing w:after="0" w:line="240" w:lineRule="auto"/>
        <w:rPr>
          <w:rFonts w:ascii="Courier New" w:hAnsi="Courier New" w:cs="Courier New"/>
        </w:rPr>
      </w:pPr>
      <w:r w:rsidRPr="008A6F2A">
        <w:rPr>
          <w:rFonts w:ascii="Courier New" w:hAnsi="Courier New" w:cs="Courier New"/>
        </w:rPr>
        <w:t xml:space="preserve">   |      |</w:t>
      </w:r>
    </w:p>
    <w:p w14:paraId="5CF87B44" w14:textId="77777777" w:rsidR="00E73EDF" w:rsidRPr="008A6F2A" w:rsidRDefault="007653F1" w:rsidP="00C128E3">
      <w:pPr>
        <w:autoSpaceDE w:val="0"/>
        <w:autoSpaceDN w:val="0"/>
        <w:adjustRightInd w:val="0"/>
        <w:spacing w:after="0" w:line="240" w:lineRule="auto"/>
        <w:rPr>
          <w:rFonts w:ascii="Courier New" w:hAnsi="Courier New" w:cs="Courier New"/>
        </w:rPr>
      </w:pPr>
      <w:r w:rsidRPr="008A6F2A">
        <w:rPr>
          <w:rFonts w:ascii="Courier New" w:eastAsia="Times New Roman" w:hAnsi="Courier New" w:cs="Courier New"/>
          <w:lang w:eastAsia="en-US"/>
        </w:rPr>
        <w:t xml:space="preserve">   |      </w:t>
      </w:r>
      <w:r w:rsidRPr="008A6F2A">
        <w:rPr>
          <w:rFonts w:ascii="Courier New" w:hAnsi="Courier New" w:cs="Courier New"/>
        </w:rPr>
        <w:t>|-&lt;1..*&gt;-RIAS (*5): Ring Association Field</w:t>
      </w:r>
    </w:p>
    <w:p w14:paraId="439DB905" w14:textId="77777777" w:rsidR="00E73EDF" w:rsidRPr="008A6F2A" w:rsidRDefault="007653F1" w:rsidP="00C128E3">
      <w:pPr>
        <w:autoSpaceDE w:val="0"/>
        <w:autoSpaceDN w:val="0"/>
        <w:adjustRightInd w:val="0"/>
        <w:spacing w:after="0" w:line="240" w:lineRule="auto"/>
        <w:rPr>
          <w:rFonts w:ascii="Courier New" w:hAnsi="Courier New" w:cs="Courier New"/>
        </w:rPr>
      </w:pPr>
      <w:r w:rsidRPr="008A6F2A">
        <w:rPr>
          <w:rFonts w:ascii="Courier New" w:hAnsi="Courier New" w:cs="Courier New"/>
        </w:rPr>
        <w:t xml:space="preserve">   |</w:t>
      </w:r>
    </w:p>
    <w:p w14:paraId="14CFBC14" w14:textId="77777777" w:rsidR="00E73EDF" w:rsidRPr="008A6F2A" w:rsidRDefault="007653F1" w:rsidP="00C128E3">
      <w:pPr>
        <w:autoSpaceDE w:val="0"/>
        <w:autoSpaceDN w:val="0"/>
        <w:adjustRightInd w:val="0"/>
        <w:spacing w:after="0" w:line="240" w:lineRule="auto"/>
        <w:rPr>
          <w:rFonts w:ascii="Courier New" w:hAnsi="Courier New" w:cs="Courier New"/>
        </w:rPr>
      </w:pPr>
      <w:r w:rsidRPr="008A6F2A">
        <w:rPr>
          <w:rFonts w:ascii="Courier New" w:hAnsi="Courier New" w:cs="Courier New"/>
        </w:rPr>
        <w:t xml:space="preserve">   |</w:t>
      </w:r>
    </w:p>
    <w:p w14:paraId="006EF4C8" w14:textId="77777777" w:rsidR="00E73EDF" w:rsidRPr="008A6F2A" w:rsidRDefault="007653F1" w:rsidP="00C128E3">
      <w:pPr>
        <w:autoSpaceDE w:val="0"/>
        <w:autoSpaceDN w:val="0"/>
        <w:adjustRightInd w:val="0"/>
        <w:spacing w:after="0" w:line="240" w:lineRule="auto"/>
        <w:rPr>
          <w:rFonts w:ascii="Courier New" w:eastAsia="Times New Roman" w:hAnsi="Courier New" w:cs="Courier New"/>
          <w:lang w:eastAsia="en-US"/>
        </w:rPr>
      </w:pPr>
      <w:r w:rsidRPr="008A6F2A">
        <w:rPr>
          <w:rFonts w:ascii="Courier New" w:hAnsi="Courier New" w:cs="Courier New"/>
        </w:rPr>
        <w:t xml:space="preserve">   |--&lt;0..*&gt;-- Feature Type record </w:t>
      </w:r>
    </w:p>
    <w:p w14:paraId="3BB141E5" w14:textId="77777777" w:rsidR="00E73EDF" w:rsidRPr="008A6F2A" w:rsidRDefault="007653F1" w:rsidP="00C128E3">
      <w:pPr>
        <w:spacing w:after="0" w:line="240" w:lineRule="auto"/>
        <w:rPr>
          <w:rFonts w:ascii="Courier New" w:hAnsi="Courier New" w:cs="Courier New"/>
        </w:rPr>
      </w:pPr>
      <w:r w:rsidRPr="008A6F2A">
        <w:rPr>
          <w:rFonts w:ascii="Courier New" w:hAnsi="Courier New" w:cs="Courier New"/>
        </w:rPr>
        <w:t xml:space="preserve">       |</w:t>
      </w:r>
    </w:p>
    <w:p w14:paraId="1A39D299" w14:textId="77777777" w:rsidR="00E73EDF" w:rsidRPr="008A6F2A" w:rsidRDefault="007653F1" w:rsidP="00C128E3">
      <w:pPr>
        <w:spacing w:after="0" w:line="240" w:lineRule="auto"/>
        <w:rPr>
          <w:rFonts w:ascii="Courier New" w:hAnsi="Courier New" w:cs="Courier New"/>
        </w:rPr>
      </w:pPr>
      <w:r w:rsidRPr="008A6F2A">
        <w:rPr>
          <w:rFonts w:ascii="Courier New" w:hAnsi="Courier New" w:cs="Courier New"/>
        </w:rPr>
        <w:t xml:space="preserve">       |--&lt;1&gt;-FRID (5): Feature Type Record Identifier field </w:t>
      </w:r>
    </w:p>
    <w:p w14:paraId="375105CF" w14:textId="77777777" w:rsidR="00E73EDF" w:rsidRPr="008A6F2A" w:rsidRDefault="007653F1" w:rsidP="00C128E3">
      <w:pPr>
        <w:spacing w:after="0" w:line="240" w:lineRule="auto"/>
        <w:rPr>
          <w:rFonts w:ascii="Courier New" w:hAnsi="Courier New" w:cs="Courier New"/>
        </w:rPr>
      </w:pPr>
      <w:r w:rsidRPr="008A6F2A">
        <w:rPr>
          <w:rFonts w:ascii="Courier New" w:hAnsi="Courier New" w:cs="Courier New"/>
        </w:rPr>
        <w:t xml:space="preserve">          |</w:t>
      </w:r>
      <w:r w:rsidRPr="008A6F2A">
        <w:rPr>
          <w:rFonts w:ascii="Courier New" w:hAnsi="Courier New" w:cs="Courier New"/>
        </w:rPr>
        <w:tab/>
      </w:r>
      <w:r w:rsidRPr="008A6F2A">
        <w:rPr>
          <w:rFonts w:ascii="Courier New" w:hAnsi="Courier New" w:cs="Courier New"/>
        </w:rPr>
        <w:tab/>
      </w:r>
    </w:p>
    <w:p w14:paraId="3A58A1F4" w14:textId="77777777" w:rsidR="00E73EDF" w:rsidRPr="008A6F2A" w:rsidRDefault="007653F1" w:rsidP="00C128E3">
      <w:pPr>
        <w:spacing w:after="0" w:line="240" w:lineRule="auto"/>
        <w:rPr>
          <w:rFonts w:ascii="Courier New" w:hAnsi="Courier New" w:cs="Courier New"/>
        </w:rPr>
      </w:pPr>
      <w:r w:rsidRPr="008A6F2A">
        <w:rPr>
          <w:rFonts w:ascii="Courier New" w:hAnsi="Courier New" w:cs="Courier New"/>
        </w:rPr>
        <w:t xml:space="preserve">          |-&lt;1&gt;-FOID (3): Feature Object Identifier field</w:t>
      </w:r>
    </w:p>
    <w:p w14:paraId="7549D99D" w14:textId="77777777" w:rsidR="00E73EDF" w:rsidRPr="008A6F2A" w:rsidRDefault="007653F1" w:rsidP="00C128E3">
      <w:pPr>
        <w:spacing w:after="0" w:line="240" w:lineRule="auto"/>
        <w:rPr>
          <w:rFonts w:ascii="Courier New" w:hAnsi="Courier New" w:cs="Courier New"/>
        </w:rPr>
      </w:pPr>
      <w:r w:rsidRPr="008A6F2A">
        <w:rPr>
          <w:rFonts w:ascii="Courier New" w:hAnsi="Courier New" w:cs="Courier New"/>
        </w:rPr>
        <w:t xml:space="preserve">          |</w:t>
      </w:r>
    </w:p>
    <w:p w14:paraId="2D2E6348" w14:textId="77777777" w:rsidR="00E73EDF" w:rsidRPr="008A6F2A" w:rsidRDefault="007653F1" w:rsidP="00C128E3">
      <w:pPr>
        <w:spacing w:after="0" w:line="240" w:lineRule="auto"/>
        <w:rPr>
          <w:rFonts w:ascii="Courier New" w:hAnsi="Courier New" w:cs="Courier New"/>
        </w:rPr>
      </w:pPr>
      <w:r w:rsidRPr="008A6F2A">
        <w:rPr>
          <w:rFonts w:ascii="Courier New" w:hAnsi="Courier New" w:cs="Courier New"/>
        </w:rPr>
        <w:t xml:space="preserve">          |-&lt;0..*&gt;-ATTR (*5): Attribute field</w:t>
      </w:r>
    </w:p>
    <w:p w14:paraId="67A395C0" w14:textId="77777777" w:rsidR="00E73EDF" w:rsidRPr="008A6F2A" w:rsidRDefault="007653F1" w:rsidP="00C128E3">
      <w:pPr>
        <w:spacing w:after="0" w:line="240" w:lineRule="auto"/>
        <w:rPr>
          <w:rFonts w:ascii="Courier New" w:hAnsi="Courier New" w:cs="Courier New"/>
        </w:rPr>
      </w:pPr>
      <w:r w:rsidRPr="008A6F2A">
        <w:rPr>
          <w:rFonts w:ascii="Courier New" w:hAnsi="Courier New" w:cs="Courier New"/>
        </w:rPr>
        <w:t xml:space="preserve">          |</w:t>
      </w:r>
    </w:p>
    <w:p w14:paraId="09B4C35D" w14:textId="77777777" w:rsidR="00E73EDF" w:rsidRPr="008A6F2A" w:rsidRDefault="007653F1" w:rsidP="00C128E3">
      <w:pPr>
        <w:spacing w:after="0" w:line="240" w:lineRule="auto"/>
        <w:rPr>
          <w:rFonts w:ascii="Courier New" w:hAnsi="Courier New" w:cs="Courier New"/>
        </w:rPr>
      </w:pPr>
      <w:r w:rsidRPr="008A6F2A">
        <w:rPr>
          <w:rFonts w:ascii="Courier New" w:hAnsi="Courier New" w:cs="Courier New"/>
        </w:rPr>
        <w:t xml:space="preserve">          |-&lt;0..*&gt;-INAS (5\\*5): Information Association field</w:t>
      </w:r>
    </w:p>
    <w:p w14:paraId="76B78DBD" w14:textId="77777777" w:rsidR="00E73EDF" w:rsidRPr="008A6F2A" w:rsidRDefault="007653F1" w:rsidP="00C128E3">
      <w:pPr>
        <w:spacing w:after="0" w:line="240" w:lineRule="auto"/>
        <w:rPr>
          <w:rFonts w:ascii="Courier New" w:hAnsi="Courier New" w:cs="Courier New"/>
        </w:rPr>
      </w:pPr>
      <w:r w:rsidRPr="008A6F2A">
        <w:rPr>
          <w:rFonts w:ascii="Courier New" w:hAnsi="Courier New" w:cs="Courier New"/>
        </w:rPr>
        <w:t xml:space="preserve">          |</w:t>
      </w:r>
    </w:p>
    <w:p w14:paraId="7AC58C62" w14:textId="77777777" w:rsidR="00E73EDF" w:rsidRPr="008A6F2A" w:rsidRDefault="007653F1" w:rsidP="00C128E3">
      <w:pPr>
        <w:spacing w:after="0" w:line="240" w:lineRule="auto"/>
        <w:rPr>
          <w:rFonts w:ascii="Courier New" w:hAnsi="Courier New" w:cs="Courier New"/>
        </w:rPr>
      </w:pPr>
      <w:r w:rsidRPr="008A6F2A">
        <w:rPr>
          <w:rFonts w:ascii="Courier New" w:hAnsi="Courier New" w:cs="Courier New"/>
        </w:rPr>
        <w:t xml:space="preserve">          |-&lt;0..*&gt;-SPAS (*6): Spatial Association field</w:t>
      </w:r>
    </w:p>
    <w:p w14:paraId="07A78E35" w14:textId="77777777" w:rsidR="00E73EDF" w:rsidRPr="008A6F2A" w:rsidRDefault="007653F1" w:rsidP="00C128E3">
      <w:pPr>
        <w:spacing w:after="0" w:line="240" w:lineRule="auto"/>
        <w:rPr>
          <w:rFonts w:ascii="Courier New" w:hAnsi="Courier New" w:cs="Courier New"/>
        </w:rPr>
      </w:pPr>
      <w:r w:rsidRPr="008A6F2A">
        <w:rPr>
          <w:rFonts w:ascii="Courier New" w:hAnsi="Courier New" w:cs="Courier New"/>
        </w:rPr>
        <w:lastRenderedPageBreak/>
        <w:t xml:space="preserve">          |</w:t>
      </w:r>
    </w:p>
    <w:p w14:paraId="42072B72" w14:textId="77777777" w:rsidR="00E73EDF" w:rsidRPr="008A6F2A" w:rsidRDefault="007653F1" w:rsidP="00C128E3">
      <w:pPr>
        <w:spacing w:after="0" w:line="240" w:lineRule="auto"/>
        <w:rPr>
          <w:rFonts w:ascii="Courier New" w:hAnsi="Courier New" w:cs="Courier New"/>
        </w:rPr>
      </w:pPr>
      <w:r w:rsidRPr="008A6F2A">
        <w:rPr>
          <w:rFonts w:ascii="Courier New" w:hAnsi="Courier New" w:cs="Courier New"/>
        </w:rPr>
        <w:t xml:space="preserve">          |-&lt;0..*&gt;-FASC (5\\*5): Feature Association field</w:t>
      </w:r>
    </w:p>
    <w:p w14:paraId="281A83FD" w14:textId="77777777" w:rsidR="00E73EDF" w:rsidRPr="008A6F2A" w:rsidRDefault="007653F1" w:rsidP="00C128E3">
      <w:pPr>
        <w:spacing w:after="0" w:line="240" w:lineRule="auto"/>
        <w:rPr>
          <w:rFonts w:ascii="Courier New" w:hAnsi="Courier New" w:cs="Courier New"/>
        </w:rPr>
      </w:pPr>
      <w:r w:rsidRPr="008A6F2A">
        <w:rPr>
          <w:rFonts w:ascii="Courier New" w:hAnsi="Courier New" w:cs="Courier New"/>
        </w:rPr>
        <w:t xml:space="preserve">          |</w:t>
      </w:r>
    </w:p>
    <w:p w14:paraId="1C465701" w14:textId="77777777" w:rsidR="00E73EDF" w:rsidRPr="008A6F2A" w:rsidRDefault="007653F1" w:rsidP="00C128E3">
      <w:pPr>
        <w:spacing w:after="0" w:line="240" w:lineRule="auto"/>
        <w:rPr>
          <w:rFonts w:ascii="Courier New" w:hAnsi="Courier New" w:cs="Courier New"/>
        </w:rPr>
      </w:pPr>
      <w:r w:rsidRPr="008A6F2A">
        <w:rPr>
          <w:rFonts w:ascii="Courier New" w:hAnsi="Courier New" w:cs="Courier New"/>
        </w:rPr>
        <w:t xml:space="preserve">          |-&lt;0..*&gt;-MASK (*4): Masked Spatial Type field</w:t>
      </w:r>
    </w:p>
    <w:p w14:paraId="51848FE3" w14:textId="77777777" w:rsidR="00E73EDF" w:rsidRPr="008A6F2A" w:rsidRDefault="007653F1" w:rsidP="00F2456F">
      <w:pPr>
        <w:spacing w:after="120" w:line="240" w:lineRule="auto"/>
      </w:pPr>
      <w:r w:rsidRPr="008A6F2A">
        <w:tab/>
      </w:r>
      <w:r w:rsidRPr="008A6F2A">
        <w:tab/>
      </w:r>
      <w:r w:rsidRPr="008A6F2A">
        <w:tab/>
      </w:r>
      <w:r w:rsidRPr="008A6F2A">
        <w:tab/>
      </w:r>
      <w:r w:rsidRPr="008A6F2A">
        <w:tab/>
      </w:r>
    </w:p>
    <w:p w14:paraId="42C0D5DB" w14:textId="426AFFCB" w:rsidR="00F2456F" w:rsidRDefault="00F2456F" w:rsidP="001D02B5">
      <w:pPr>
        <w:pStyle w:val="ListContinue2"/>
        <w:numPr>
          <w:ilvl w:val="1"/>
          <w:numId w:val="27"/>
        </w:numPr>
        <w:tabs>
          <w:tab w:val="clear" w:pos="800"/>
        </w:tabs>
        <w:spacing w:before="120" w:after="120" w:line="240" w:lineRule="auto"/>
        <w:rPr>
          <w:b/>
          <w:lang w:eastAsia="en-US"/>
        </w:rPr>
      </w:pPr>
      <w:bookmarkStart w:id="1451" w:name="_Toc162435428"/>
      <w:bookmarkStart w:id="1452" w:name="_Toc169203122"/>
      <w:bookmarkStart w:id="1453" w:name="_Toc170072452"/>
      <w:r>
        <w:rPr>
          <w:b/>
          <w:lang w:eastAsia="en-US"/>
        </w:rPr>
        <w:t xml:space="preserve">Field </w:t>
      </w:r>
      <w:r w:rsidR="008C062E">
        <w:rPr>
          <w:b/>
          <w:lang w:eastAsia="en-US"/>
        </w:rPr>
        <w:t>c</w:t>
      </w:r>
      <w:r>
        <w:rPr>
          <w:b/>
          <w:lang w:eastAsia="en-US"/>
        </w:rPr>
        <w:t>ontent</w:t>
      </w:r>
      <w:bookmarkEnd w:id="1451"/>
      <w:bookmarkEnd w:id="1452"/>
      <w:bookmarkEnd w:id="1453"/>
    </w:p>
    <w:p w14:paraId="5DB1E46D" w14:textId="08E35A45" w:rsidR="00F2456F" w:rsidRPr="00F2456F" w:rsidRDefault="00F2456F" w:rsidP="001D02B5">
      <w:pPr>
        <w:pStyle w:val="ListContinue2"/>
        <w:numPr>
          <w:ilvl w:val="2"/>
          <w:numId w:val="27"/>
        </w:numPr>
        <w:tabs>
          <w:tab w:val="clear" w:pos="432"/>
        </w:tabs>
        <w:spacing w:before="120" w:after="120" w:line="240" w:lineRule="auto"/>
        <w:rPr>
          <w:b/>
          <w:lang w:eastAsia="en-US"/>
        </w:rPr>
      </w:pPr>
      <w:bookmarkStart w:id="1454" w:name="_Toc162435429"/>
      <w:bookmarkStart w:id="1455" w:name="_Toc169203123"/>
      <w:bookmarkStart w:id="1456" w:name="_Toc170072453"/>
      <w:r w:rsidRPr="00F2456F">
        <w:rPr>
          <w:b/>
          <w:lang w:eastAsia="en-US"/>
        </w:rPr>
        <w:t>Dataset Identification field - DSID</w:t>
      </w:r>
      <w:bookmarkEnd w:id="1454"/>
      <w:bookmarkEnd w:id="1455"/>
      <w:bookmarkEnd w:id="1456"/>
    </w:p>
    <w:tbl>
      <w:tblPr>
        <w:tblW w:w="9860" w:type="dxa"/>
        <w:tblInd w:w="-244" w:type="dxa"/>
        <w:tblLayout w:type="fixed"/>
        <w:tblCellMar>
          <w:left w:w="57" w:type="dxa"/>
          <w:right w:w="57" w:type="dxa"/>
        </w:tblCellMar>
        <w:tblLook w:val="04A0" w:firstRow="1" w:lastRow="0" w:firstColumn="1" w:lastColumn="0" w:noHBand="0" w:noVBand="1"/>
      </w:tblPr>
      <w:tblGrid>
        <w:gridCol w:w="3450"/>
        <w:gridCol w:w="794"/>
        <w:gridCol w:w="794"/>
        <w:gridCol w:w="794"/>
        <w:gridCol w:w="4028"/>
      </w:tblGrid>
      <w:tr w:rsidR="00E73EDF" w:rsidRPr="008A6F2A" w14:paraId="009925CB" w14:textId="77777777" w:rsidTr="0022577A">
        <w:trPr>
          <w:trHeight w:val="212"/>
        </w:trPr>
        <w:tc>
          <w:tcPr>
            <w:tcW w:w="3450"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vAlign w:val="center"/>
          </w:tcPr>
          <w:p w14:paraId="3420745A" w14:textId="77777777" w:rsidR="00E73EDF" w:rsidRPr="008A6F2A" w:rsidRDefault="007653F1" w:rsidP="00C128E3">
            <w:pPr>
              <w:pStyle w:val="Small"/>
              <w:spacing w:before="40" w:after="40"/>
              <w:jc w:val="both"/>
              <w:rPr>
                <w:b/>
              </w:rPr>
            </w:pPr>
            <w:r w:rsidRPr="008A6F2A">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5C1C713E" w14:textId="77777777" w:rsidR="00E73EDF" w:rsidRPr="008A6F2A" w:rsidRDefault="007653F1" w:rsidP="00C128E3">
            <w:pPr>
              <w:pStyle w:val="Small"/>
              <w:spacing w:before="40" w:after="40"/>
              <w:jc w:val="both"/>
              <w:rPr>
                <w:b/>
              </w:rPr>
            </w:pPr>
            <w:r w:rsidRPr="008A6F2A">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4A313B7A" w14:textId="77777777" w:rsidR="00E73EDF" w:rsidRPr="008A6F2A" w:rsidRDefault="007653F1" w:rsidP="00C128E3">
            <w:pPr>
              <w:pStyle w:val="Small"/>
              <w:spacing w:before="40" w:after="40"/>
              <w:jc w:val="both"/>
              <w:rPr>
                <w:b/>
              </w:rPr>
            </w:pPr>
            <w:r w:rsidRPr="008A6F2A">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5DC39CFF" w14:textId="77777777" w:rsidR="00E73EDF" w:rsidRPr="008A6F2A" w:rsidRDefault="007653F1" w:rsidP="00C128E3">
            <w:pPr>
              <w:pStyle w:val="Small"/>
              <w:spacing w:before="40" w:after="40"/>
              <w:jc w:val="both"/>
              <w:rPr>
                <w:b/>
              </w:rPr>
            </w:pPr>
            <w:r w:rsidRPr="008A6F2A">
              <w:rPr>
                <w:b/>
              </w:rPr>
              <w:t>Format</w:t>
            </w:r>
          </w:p>
        </w:tc>
        <w:tc>
          <w:tcPr>
            <w:tcW w:w="4028"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vAlign w:val="center"/>
          </w:tcPr>
          <w:p w14:paraId="346ACF22" w14:textId="77777777" w:rsidR="00E73EDF" w:rsidRPr="008A6F2A" w:rsidRDefault="007653F1" w:rsidP="00C128E3">
            <w:pPr>
              <w:pStyle w:val="Small"/>
              <w:spacing w:before="40" w:after="40"/>
              <w:jc w:val="both"/>
              <w:rPr>
                <w:b/>
              </w:rPr>
            </w:pPr>
            <w:r w:rsidRPr="008A6F2A">
              <w:rPr>
                <w:b/>
              </w:rPr>
              <w:t>Comment</w:t>
            </w:r>
          </w:p>
        </w:tc>
      </w:tr>
      <w:tr w:rsidR="00E73EDF" w:rsidRPr="008A6F2A" w14:paraId="1A5C925B" w14:textId="77777777" w:rsidTr="00F2456F">
        <w:trPr>
          <w:trHeight w:val="212"/>
        </w:trPr>
        <w:tc>
          <w:tcPr>
            <w:tcW w:w="3450" w:type="dxa"/>
            <w:tcBorders>
              <w:top w:val="single" w:sz="6" w:space="0" w:color="000000"/>
              <w:left w:val="single" w:sz="6" w:space="0" w:color="000000"/>
              <w:bottom w:val="single" w:sz="6" w:space="0" w:color="000000"/>
              <w:right w:val="single" w:sz="6" w:space="0" w:color="000000"/>
            </w:tcBorders>
          </w:tcPr>
          <w:p w14:paraId="0E4B9971" w14:textId="6507C4BD" w:rsidR="00E73EDF" w:rsidRPr="003209CA" w:rsidRDefault="007653F1" w:rsidP="003B2962">
            <w:pPr>
              <w:pStyle w:val="Small"/>
              <w:spacing w:before="40" w:after="40"/>
              <w:jc w:val="both"/>
            </w:pPr>
            <w:r w:rsidRPr="00431ADB">
              <w:t xml:space="preserve">Record </w:t>
            </w:r>
            <w:r w:rsidR="003B2962">
              <w:t>n</w:t>
            </w:r>
            <w:r w:rsidR="003B2962" w:rsidRPr="003209CA">
              <w:t>ame</w:t>
            </w:r>
          </w:p>
        </w:tc>
        <w:tc>
          <w:tcPr>
            <w:tcW w:w="794" w:type="dxa"/>
            <w:tcBorders>
              <w:top w:val="single" w:sz="6" w:space="0" w:color="000000"/>
              <w:left w:val="single" w:sz="6" w:space="0" w:color="000000"/>
              <w:bottom w:val="single" w:sz="6" w:space="0" w:color="000000"/>
              <w:right w:val="single" w:sz="6" w:space="0" w:color="000000"/>
            </w:tcBorders>
          </w:tcPr>
          <w:p w14:paraId="054A3C7A" w14:textId="77777777" w:rsidR="00E73EDF" w:rsidRPr="008A6F2A" w:rsidRDefault="007653F1" w:rsidP="00C128E3">
            <w:pPr>
              <w:pStyle w:val="Small"/>
              <w:spacing w:before="40" w:after="40"/>
              <w:jc w:val="both"/>
            </w:pPr>
            <w:r w:rsidRPr="008A6F2A">
              <w:t>RCNM</w:t>
            </w:r>
          </w:p>
        </w:tc>
        <w:tc>
          <w:tcPr>
            <w:tcW w:w="794" w:type="dxa"/>
            <w:tcBorders>
              <w:top w:val="single" w:sz="6" w:space="0" w:color="000000"/>
              <w:left w:val="single" w:sz="6" w:space="0" w:color="000000"/>
              <w:bottom w:val="single" w:sz="6" w:space="0" w:color="000000"/>
              <w:right w:val="single" w:sz="6" w:space="0" w:color="000000"/>
            </w:tcBorders>
          </w:tcPr>
          <w:p w14:paraId="0BFECAAF" w14:textId="77777777" w:rsidR="00E73EDF" w:rsidRPr="008A6F2A" w:rsidRDefault="007653F1" w:rsidP="00C128E3">
            <w:pPr>
              <w:pStyle w:val="Small"/>
              <w:spacing w:before="40" w:after="40"/>
              <w:jc w:val="both"/>
            </w:pPr>
            <w:r w:rsidRPr="008A6F2A">
              <w:t>{10}</w:t>
            </w:r>
          </w:p>
        </w:tc>
        <w:tc>
          <w:tcPr>
            <w:tcW w:w="794" w:type="dxa"/>
            <w:tcBorders>
              <w:top w:val="single" w:sz="6" w:space="0" w:color="000000"/>
              <w:left w:val="single" w:sz="6" w:space="0" w:color="000000"/>
              <w:bottom w:val="single" w:sz="6" w:space="0" w:color="000000"/>
              <w:right w:val="single" w:sz="6" w:space="0" w:color="000000"/>
            </w:tcBorders>
          </w:tcPr>
          <w:p w14:paraId="48B259CD" w14:textId="77777777" w:rsidR="00E73EDF" w:rsidRPr="008A6F2A" w:rsidRDefault="007653F1" w:rsidP="00C128E3">
            <w:pPr>
              <w:pStyle w:val="Small"/>
              <w:spacing w:before="40" w:after="40"/>
              <w:jc w:val="both"/>
            </w:pPr>
            <w:r w:rsidRPr="008A6F2A">
              <w:t>b11</w:t>
            </w:r>
          </w:p>
        </w:tc>
        <w:tc>
          <w:tcPr>
            <w:tcW w:w="4028" w:type="dxa"/>
            <w:tcBorders>
              <w:top w:val="single" w:sz="6" w:space="0" w:color="000000"/>
              <w:left w:val="single" w:sz="6" w:space="0" w:color="000000"/>
              <w:bottom w:val="single" w:sz="6" w:space="0" w:color="000000"/>
              <w:right w:val="single" w:sz="6" w:space="0" w:color="000000"/>
            </w:tcBorders>
          </w:tcPr>
          <w:p w14:paraId="7D2BF4D5" w14:textId="6235CB7A" w:rsidR="00E73EDF" w:rsidRPr="008A6F2A" w:rsidRDefault="007653F1" w:rsidP="003B2962">
            <w:pPr>
              <w:pStyle w:val="Small"/>
              <w:spacing w:before="40" w:after="40"/>
              <w:jc w:val="both"/>
            </w:pPr>
            <w:r w:rsidRPr="008A6F2A">
              <w:t xml:space="preserve">{10} </w:t>
            </w:r>
            <w:r w:rsidR="003B2962">
              <w:t>–</w:t>
            </w:r>
            <w:r w:rsidRPr="008A6F2A">
              <w:t xml:space="preserve"> Data</w:t>
            </w:r>
            <w:r w:rsidR="003B2962">
              <w:t xml:space="preserve"> S</w:t>
            </w:r>
            <w:r w:rsidRPr="008A6F2A">
              <w:t>et Identification</w:t>
            </w:r>
          </w:p>
        </w:tc>
      </w:tr>
      <w:tr w:rsidR="00E73EDF" w:rsidRPr="008A6F2A" w14:paraId="188D43A9" w14:textId="77777777" w:rsidTr="00F2456F">
        <w:trPr>
          <w:trHeight w:val="197"/>
        </w:trPr>
        <w:tc>
          <w:tcPr>
            <w:tcW w:w="3450" w:type="dxa"/>
            <w:tcBorders>
              <w:top w:val="single" w:sz="6" w:space="0" w:color="000000"/>
              <w:left w:val="single" w:sz="6" w:space="0" w:color="000000"/>
              <w:bottom w:val="single" w:sz="6" w:space="0" w:color="000000"/>
              <w:right w:val="single" w:sz="6" w:space="0" w:color="000000"/>
            </w:tcBorders>
          </w:tcPr>
          <w:p w14:paraId="6C677403" w14:textId="6129FE48" w:rsidR="00E73EDF" w:rsidRPr="003209CA" w:rsidRDefault="007653F1" w:rsidP="003B2962">
            <w:pPr>
              <w:pStyle w:val="Small"/>
              <w:spacing w:before="40" w:after="40"/>
              <w:jc w:val="both"/>
            </w:pPr>
            <w:r w:rsidRPr="008A6F2A">
              <w:t xml:space="preserve">Record </w:t>
            </w:r>
            <w:r w:rsidR="003B2962">
              <w:t>i</w:t>
            </w:r>
            <w:r w:rsidR="003B2962" w:rsidRPr="003209CA">
              <w:t xml:space="preserve">dentification </w:t>
            </w:r>
            <w:r w:rsidRPr="003209CA">
              <w:t>number</w:t>
            </w:r>
          </w:p>
        </w:tc>
        <w:tc>
          <w:tcPr>
            <w:tcW w:w="794" w:type="dxa"/>
            <w:tcBorders>
              <w:top w:val="single" w:sz="6" w:space="0" w:color="000000"/>
              <w:left w:val="single" w:sz="6" w:space="0" w:color="000000"/>
              <w:bottom w:val="single" w:sz="6" w:space="0" w:color="000000"/>
              <w:right w:val="single" w:sz="6" w:space="0" w:color="000000"/>
            </w:tcBorders>
          </w:tcPr>
          <w:p w14:paraId="57DA97D1" w14:textId="77777777" w:rsidR="00E73EDF" w:rsidRPr="008A6F2A" w:rsidRDefault="007653F1" w:rsidP="00C128E3">
            <w:pPr>
              <w:pStyle w:val="Small"/>
              <w:spacing w:before="40" w:after="40"/>
              <w:jc w:val="both"/>
            </w:pPr>
            <w:r w:rsidRPr="008A6F2A">
              <w:t>RCID</w:t>
            </w:r>
          </w:p>
        </w:tc>
        <w:tc>
          <w:tcPr>
            <w:tcW w:w="794" w:type="dxa"/>
            <w:tcBorders>
              <w:top w:val="single" w:sz="6" w:space="0" w:color="000000"/>
              <w:left w:val="single" w:sz="6" w:space="0" w:color="000000"/>
              <w:bottom w:val="single" w:sz="6" w:space="0" w:color="000000"/>
              <w:right w:val="single" w:sz="6" w:space="0" w:color="000000"/>
            </w:tcBorders>
          </w:tcPr>
          <w:p w14:paraId="77FF0929" w14:textId="77777777" w:rsidR="00E73EDF" w:rsidRPr="008A6F2A" w:rsidRDefault="007653F1" w:rsidP="00C128E3">
            <w:pPr>
              <w:pStyle w:val="Small"/>
              <w:spacing w:before="40" w:after="40"/>
              <w:jc w:val="both"/>
            </w:pPr>
            <w:r w:rsidRPr="008A6F2A">
              <w:t>{1}</w:t>
            </w:r>
          </w:p>
        </w:tc>
        <w:tc>
          <w:tcPr>
            <w:tcW w:w="794" w:type="dxa"/>
            <w:tcBorders>
              <w:top w:val="single" w:sz="6" w:space="0" w:color="000000"/>
              <w:left w:val="single" w:sz="6" w:space="0" w:color="000000"/>
              <w:bottom w:val="single" w:sz="6" w:space="0" w:color="000000"/>
              <w:right w:val="single" w:sz="6" w:space="0" w:color="000000"/>
            </w:tcBorders>
          </w:tcPr>
          <w:p w14:paraId="0E0F5ABD" w14:textId="77777777" w:rsidR="00E73EDF" w:rsidRPr="008A6F2A" w:rsidRDefault="007653F1" w:rsidP="00C128E3">
            <w:pPr>
              <w:pStyle w:val="Small"/>
              <w:spacing w:before="40" w:after="40"/>
              <w:jc w:val="both"/>
            </w:pPr>
            <w:r w:rsidRPr="008A6F2A">
              <w:t>b14</w:t>
            </w:r>
          </w:p>
        </w:tc>
        <w:tc>
          <w:tcPr>
            <w:tcW w:w="4028" w:type="dxa"/>
            <w:tcBorders>
              <w:top w:val="single" w:sz="6" w:space="0" w:color="000000"/>
              <w:left w:val="single" w:sz="6" w:space="0" w:color="000000"/>
              <w:bottom w:val="single" w:sz="6" w:space="0" w:color="000000"/>
              <w:right w:val="single" w:sz="6" w:space="0" w:color="000000"/>
            </w:tcBorders>
          </w:tcPr>
          <w:p w14:paraId="7E18CD69" w14:textId="77777777" w:rsidR="00E73EDF" w:rsidRPr="008A6F2A" w:rsidRDefault="007653F1" w:rsidP="00C128E3">
            <w:pPr>
              <w:pStyle w:val="Small"/>
              <w:spacing w:before="40" w:after="40"/>
              <w:jc w:val="both"/>
            </w:pPr>
            <w:r w:rsidRPr="008A6F2A">
              <w:t>Only one record</w:t>
            </w:r>
          </w:p>
        </w:tc>
      </w:tr>
      <w:tr w:rsidR="00E73EDF" w:rsidRPr="008A6F2A" w14:paraId="5C1311A8" w14:textId="77777777" w:rsidTr="00F2456F">
        <w:trPr>
          <w:trHeight w:val="212"/>
        </w:trPr>
        <w:tc>
          <w:tcPr>
            <w:tcW w:w="3450" w:type="dxa"/>
            <w:tcBorders>
              <w:top w:val="single" w:sz="6" w:space="0" w:color="000000"/>
              <w:left w:val="single" w:sz="6" w:space="0" w:color="000000"/>
              <w:bottom w:val="single" w:sz="6" w:space="0" w:color="000000"/>
              <w:right w:val="single" w:sz="6" w:space="0" w:color="000000"/>
            </w:tcBorders>
          </w:tcPr>
          <w:p w14:paraId="7E697073" w14:textId="230D0605" w:rsidR="00E73EDF" w:rsidRPr="003209CA" w:rsidRDefault="007653F1" w:rsidP="003B2962">
            <w:pPr>
              <w:pStyle w:val="Small"/>
              <w:spacing w:before="40" w:after="40"/>
              <w:jc w:val="both"/>
            </w:pPr>
            <w:r w:rsidRPr="008A6F2A">
              <w:t xml:space="preserve">Encoding </w:t>
            </w:r>
            <w:r w:rsidR="003B2962">
              <w:t>s</w:t>
            </w:r>
            <w:r w:rsidR="003B2962" w:rsidRPr="003209CA">
              <w:t>pecification</w:t>
            </w:r>
          </w:p>
        </w:tc>
        <w:tc>
          <w:tcPr>
            <w:tcW w:w="794" w:type="dxa"/>
            <w:tcBorders>
              <w:top w:val="single" w:sz="6" w:space="0" w:color="000000"/>
              <w:left w:val="single" w:sz="6" w:space="0" w:color="000000"/>
              <w:bottom w:val="single" w:sz="6" w:space="0" w:color="000000"/>
              <w:right w:val="single" w:sz="6" w:space="0" w:color="000000"/>
            </w:tcBorders>
          </w:tcPr>
          <w:p w14:paraId="2E0BE59D" w14:textId="77777777" w:rsidR="00E73EDF" w:rsidRPr="008A6F2A" w:rsidRDefault="007653F1" w:rsidP="00C128E3">
            <w:pPr>
              <w:pStyle w:val="Small"/>
              <w:spacing w:before="40" w:after="40"/>
              <w:jc w:val="both"/>
            </w:pPr>
            <w:r w:rsidRPr="008A6F2A">
              <w:t>ENSP</w:t>
            </w:r>
          </w:p>
        </w:tc>
        <w:tc>
          <w:tcPr>
            <w:tcW w:w="794" w:type="dxa"/>
            <w:tcBorders>
              <w:top w:val="single" w:sz="6" w:space="0" w:color="000000"/>
              <w:left w:val="single" w:sz="6" w:space="0" w:color="000000"/>
              <w:bottom w:val="single" w:sz="6" w:space="0" w:color="000000"/>
              <w:right w:val="single" w:sz="6" w:space="0" w:color="000000"/>
            </w:tcBorders>
          </w:tcPr>
          <w:p w14:paraId="19747900" w14:textId="503D70C2" w:rsidR="00E73EDF" w:rsidRPr="008A6F2A" w:rsidRDefault="009F3095" w:rsidP="009F3095">
            <w:pPr>
              <w:pStyle w:val="Small"/>
              <w:spacing w:before="40" w:after="40"/>
              <w:jc w:val="both"/>
            </w:pPr>
            <w:r>
              <w:t>“</w:t>
            </w:r>
            <w:r w:rsidR="007653F1" w:rsidRPr="008A6F2A">
              <w:t xml:space="preserve">S-100 Part </w:t>
            </w:r>
            <w:r w:rsidRPr="008A6F2A">
              <w:t>10a</w:t>
            </w:r>
            <w:r>
              <w:t>”</w:t>
            </w:r>
          </w:p>
        </w:tc>
        <w:tc>
          <w:tcPr>
            <w:tcW w:w="794" w:type="dxa"/>
            <w:tcBorders>
              <w:top w:val="single" w:sz="6" w:space="0" w:color="000000"/>
              <w:left w:val="single" w:sz="6" w:space="0" w:color="000000"/>
              <w:bottom w:val="single" w:sz="6" w:space="0" w:color="000000"/>
              <w:right w:val="single" w:sz="6" w:space="0" w:color="000000"/>
            </w:tcBorders>
          </w:tcPr>
          <w:p w14:paraId="2452BAFC" w14:textId="77777777" w:rsidR="00E73EDF" w:rsidRPr="008A6F2A" w:rsidRDefault="007653F1" w:rsidP="00C128E3">
            <w:pPr>
              <w:pStyle w:val="Small"/>
              <w:spacing w:before="40" w:after="40"/>
              <w:jc w:val="both"/>
            </w:pPr>
            <w:r w:rsidRPr="008A6F2A">
              <w:t>A()</w:t>
            </w:r>
          </w:p>
        </w:tc>
        <w:tc>
          <w:tcPr>
            <w:tcW w:w="4028" w:type="dxa"/>
            <w:tcBorders>
              <w:top w:val="single" w:sz="6" w:space="0" w:color="000000"/>
              <w:left w:val="single" w:sz="6" w:space="0" w:color="000000"/>
              <w:bottom w:val="single" w:sz="6" w:space="0" w:color="000000"/>
              <w:right w:val="single" w:sz="6" w:space="0" w:color="000000"/>
            </w:tcBorders>
          </w:tcPr>
          <w:p w14:paraId="14DC220D" w14:textId="77777777" w:rsidR="00E73EDF" w:rsidRPr="008A6F2A" w:rsidRDefault="007653F1" w:rsidP="00C128E3">
            <w:pPr>
              <w:pStyle w:val="Small"/>
              <w:spacing w:before="40" w:after="40"/>
              <w:jc w:val="both"/>
            </w:pPr>
            <w:r w:rsidRPr="008A6F2A">
              <w:t>Encoding specification that defines the encoding</w:t>
            </w:r>
          </w:p>
        </w:tc>
      </w:tr>
      <w:tr w:rsidR="00E73EDF" w:rsidRPr="008A6F2A" w14:paraId="5E396137" w14:textId="77777777" w:rsidTr="00F2456F">
        <w:trPr>
          <w:trHeight w:val="70"/>
        </w:trPr>
        <w:tc>
          <w:tcPr>
            <w:tcW w:w="3450" w:type="dxa"/>
            <w:tcBorders>
              <w:top w:val="single" w:sz="6" w:space="0" w:color="000000"/>
              <w:left w:val="single" w:sz="6" w:space="0" w:color="000000"/>
              <w:bottom w:val="single" w:sz="6" w:space="0" w:color="000000"/>
              <w:right w:val="single" w:sz="6" w:space="0" w:color="000000"/>
            </w:tcBorders>
          </w:tcPr>
          <w:p w14:paraId="62993811" w14:textId="0ED93C33" w:rsidR="00E73EDF" w:rsidRPr="003209CA" w:rsidRDefault="007653F1" w:rsidP="003B2962">
            <w:pPr>
              <w:pStyle w:val="Small"/>
              <w:spacing w:before="40" w:after="40"/>
              <w:jc w:val="both"/>
            </w:pPr>
            <w:r w:rsidRPr="008A6F2A">
              <w:t xml:space="preserve">Encoding </w:t>
            </w:r>
            <w:r w:rsidR="003B2962">
              <w:t>s</w:t>
            </w:r>
            <w:r w:rsidR="003B2962" w:rsidRPr="003209CA">
              <w:t xml:space="preserve">pecification </w:t>
            </w:r>
            <w:r w:rsidR="003B2962">
              <w:t>e</w:t>
            </w:r>
            <w:r w:rsidR="003B2962" w:rsidRPr="003209CA">
              <w:t>dition</w:t>
            </w:r>
          </w:p>
        </w:tc>
        <w:tc>
          <w:tcPr>
            <w:tcW w:w="794" w:type="dxa"/>
            <w:tcBorders>
              <w:top w:val="single" w:sz="6" w:space="0" w:color="000000"/>
              <w:left w:val="single" w:sz="6" w:space="0" w:color="000000"/>
              <w:bottom w:val="single" w:sz="6" w:space="0" w:color="000000"/>
              <w:right w:val="single" w:sz="6" w:space="0" w:color="000000"/>
            </w:tcBorders>
          </w:tcPr>
          <w:p w14:paraId="2B08BC71" w14:textId="77777777" w:rsidR="00E73EDF" w:rsidRPr="008A6F2A" w:rsidRDefault="007653F1" w:rsidP="00C128E3">
            <w:pPr>
              <w:pStyle w:val="Small"/>
              <w:spacing w:before="40" w:after="40"/>
              <w:jc w:val="both"/>
            </w:pPr>
            <w:r w:rsidRPr="008A6F2A">
              <w:t>ENED</w:t>
            </w:r>
          </w:p>
        </w:tc>
        <w:tc>
          <w:tcPr>
            <w:tcW w:w="794" w:type="dxa"/>
            <w:tcBorders>
              <w:top w:val="single" w:sz="6" w:space="0" w:color="000000"/>
              <w:left w:val="single" w:sz="6" w:space="0" w:color="000000"/>
              <w:bottom w:val="single" w:sz="6" w:space="0" w:color="000000"/>
              <w:right w:val="single" w:sz="6" w:space="0" w:color="000000"/>
            </w:tcBorders>
          </w:tcPr>
          <w:p w14:paraId="093213D8" w14:textId="601BA77A" w:rsidR="00E73EDF" w:rsidRPr="008A6F2A" w:rsidRDefault="007653F1" w:rsidP="00BF40AB">
            <w:pPr>
              <w:pStyle w:val="Small"/>
              <w:spacing w:before="40" w:after="40"/>
              <w:jc w:val="both"/>
            </w:pPr>
            <w:r w:rsidRPr="008A6F2A">
              <w:t>“</w:t>
            </w:r>
            <w:r w:rsidR="001A786D">
              <w:t>5.</w:t>
            </w:r>
            <w:r w:rsidR="00BF40AB">
              <w:t>1</w:t>
            </w:r>
            <w:r w:rsidRPr="008A6F2A">
              <w:t>”</w:t>
            </w:r>
          </w:p>
        </w:tc>
        <w:tc>
          <w:tcPr>
            <w:tcW w:w="794" w:type="dxa"/>
            <w:tcBorders>
              <w:top w:val="single" w:sz="6" w:space="0" w:color="000000"/>
              <w:left w:val="single" w:sz="6" w:space="0" w:color="000000"/>
              <w:bottom w:val="single" w:sz="6" w:space="0" w:color="000000"/>
              <w:right w:val="single" w:sz="6" w:space="0" w:color="000000"/>
            </w:tcBorders>
          </w:tcPr>
          <w:p w14:paraId="6130024F" w14:textId="77777777" w:rsidR="00E73EDF" w:rsidRPr="008A6F2A" w:rsidRDefault="007653F1" w:rsidP="00C128E3">
            <w:pPr>
              <w:pStyle w:val="Small"/>
              <w:spacing w:before="40" w:after="40"/>
              <w:jc w:val="both"/>
            </w:pPr>
            <w:r w:rsidRPr="008A6F2A">
              <w:t>A()</w:t>
            </w:r>
          </w:p>
        </w:tc>
        <w:tc>
          <w:tcPr>
            <w:tcW w:w="4028" w:type="dxa"/>
            <w:tcBorders>
              <w:top w:val="single" w:sz="6" w:space="0" w:color="000000"/>
              <w:left w:val="single" w:sz="6" w:space="0" w:color="000000"/>
              <w:bottom w:val="single" w:sz="6" w:space="0" w:color="000000"/>
              <w:right w:val="single" w:sz="6" w:space="0" w:color="000000"/>
            </w:tcBorders>
          </w:tcPr>
          <w:p w14:paraId="09D57D6C" w14:textId="77777777" w:rsidR="00E73EDF" w:rsidRPr="008A6F2A" w:rsidRDefault="007653F1" w:rsidP="00C128E3">
            <w:pPr>
              <w:pStyle w:val="Small"/>
              <w:spacing w:before="40" w:after="40"/>
              <w:jc w:val="both"/>
            </w:pPr>
            <w:r w:rsidRPr="008A6F2A">
              <w:t>Edition of the encoding specification</w:t>
            </w:r>
          </w:p>
        </w:tc>
      </w:tr>
      <w:tr w:rsidR="00E73EDF" w:rsidRPr="008A6F2A" w14:paraId="46C0B959" w14:textId="77777777" w:rsidTr="00F2456F">
        <w:trPr>
          <w:trHeight w:val="393"/>
        </w:trPr>
        <w:tc>
          <w:tcPr>
            <w:tcW w:w="3450" w:type="dxa"/>
            <w:tcBorders>
              <w:top w:val="single" w:sz="6" w:space="0" w:color="000000"/>
              <w:left w:val="single" w:sz="6" w:space="0" w:color="000000"/>
              <w:bottom w:val="single" w:sz="6" w:space="0" w:color="000000"/>
              <w:right w:val="single" w:sz="6" w:space="0" w:color="000000"/>
            </w:tcBorders>
          </w:tcPr>
          <w:p w14:paraId="5A5351AC" w14:textId="465F94E3" w:rsidR="00E73EDF" w:rsidRPr="003209CA" w:rsidRDefault="007653F1" w:rsidP="003B2962">
            <w:pPr>
              <w:pStyle w:val="Small"/>
              <w:spacing w:before="40" w:after="40"/>
              <w:jc w:val="both"/>
            </w:pPr>
            <w:r w:rsidRPr="008A6F2A">
              <w:t xml:space="preserve">Product </w:t>
            </w:r>
            <w:r w:rsidR="003B2962">
              <w:t>i</w:t>
            </w:r>
            <w:r w:rsidR="003B2962" w:rsidRPr="003209CA">
              <w:t>dentifier</w:t>
            </w:r>
          </w:p>
        </w:tc>
        <w:tc>
          <w:tcPr>
            <w:tcW w:w="794" w:type="dxa"/>
            <w:tcBorders>
              <w:top w:val="single" w:sz="6" w:space="0" w:color="000000"/>
              <w:left w:val="single" w:sz="6" w:space="0" w:color="000000"/>
              <w:bottom w:val="single" w:sz="6" w:space="0" w:color="000000"/>
              <w:right w:val="single" w:sz="6" w:space="0" w:color="000000"/>
            </w:tcBorders>
          </w:tcPr>
          <w:p w14:paraId="49711364" w14:textId="77777777" w:rsidR="00E73EDF" w:rsidRPr="008A6F2A" w:rsidRDefault="007653F1" w:rsidP="00C128E3">
            <w:pPr>
              <w:pStyle w:val="Small"/>
              <w:spacing w:before="40" w:after="40"/>
              <w:jc w:val="both"/>
            </w:pPr>
            <w:r w:rsidRPr="008A6F2A">
              <w:t>PRSP</w:t>
            </w:r>
          </w:p>
        </w:tc>
        <w:tc>
          <w:tcPr>
            <w:tcW w:w="794" w:type="dxa"/>
            <w:tcBorders>
              <w:top w:val="single" w:sz="6" w:space="0" w:color="000000"/>
              <w:left w:val="single" w:sz="6" w:space="0" w:color="000000"/>
              <w:bottom w:val="single" w:sz="6" w:space="0" w:color="000000"/>
              <w:right w:val="single" w:sz="6" w:space="0" w:color="000000"/>
            </w:tcBorders>
          </w:tcPr>
          <w:p w14:paraId="1201D05A" w14:textId="1254B72F" w:rsidR="00E73EDF" w:rsidRPr="008A6F2A" w:rsidRDefault="007653F1" w:rsidP="00BF40AB">
            <w:pPr>
              <w:pStyle w:val="Small"/>
              <w:spacing w:before="40" w:after="40"/>
              <w:jc w:val="both"/>
            </w:pPr>
            <w:r w:rsidRPr="008A6F2A">
              <w:t>“INT.IHO.S-101.</w:t>
            </w:r>
            <w:r w:rsidR="00BF40AB">
              <w:t>1.2</w:t>
            </w:r>
            <w:r w:rsidRPr="008A6F2A">
              <w:t>”</w:t>
            </w:r>
          </w:p>
        </w:tc>
        <w:tc>
          <w:tcPr>
            <w:tcW w:w="794" w:type="dxa"/>
            <w:tcBorders>
              <w:top w:val="single" w:sz="6" w:space="0" w:color="000000"/>
              <w:left w:val="single" w:sz="6" w:space="0" w:color="000000"/>
              <w:bottom w:val="single" w:sz="6" w:space="0" w:color="000000"/>
              <w:right w:val="single" w:sz="6" w:space="0" w:color="000000"/>
            </w:tcBorders>
          </w:tcPr>
          <w:p w14:paraId="6AA2CB2F" w14:textId="77777777" w:rsidR="00E73EDF" w:rsidRPr="008A6F2A" w:rsidRDefault="007653F1" w:rsidP="00C128E3">
            <w:pPr>
              <w:pStyle w:val="Small"/>
              <w:spacing w:before="40" w:after="40"/>
              <w:jc w:val="both"/>
            </w:pPr>
            <w:r w:rsidRPr="008A6F2A">
              <w:t>A()</w:t>
            </w:r>
          </w:p>
        </w:tc>
        <w:tc>
          <w:tcPr>
            <w:tcW w:w="4028" w:type="dxa"/>
            <w:tcBorders>
              <w:top w:val="single" w:sz="6" w:space="0" w:color="000000"/>
              <w:left w:val="single" w:sz="6" w:space="0" w:color="000000"/>
              <w:bottom w:val="single" w:sz="6" w:space="0" w:color="000000"/>
              <w:right w:val="single" w:sz="6" w:space="0" w:color="000000"/>
            </w:tcBorders>
          </w:tcPr>
          <w:p w14:paraId="0259B6A6" w14:textId="100B4967" w:rsidR="00E73EDF" w:rsidRPr="008A6F2A" w:rsidRDefault="007653F1" w:rsidP="003B2962">
            <w:pPr>
              <w:pStyle w:val="Small"/>
              <w:spacing w:before="40" w:after="40"/>
              <w:jc w:val="both"/>
            </w:pPr>
            <w:r w:rsidRPr="008A6F2A">
              <w:t xml:space="preserve">Unique identifier for the data product as specified in the </w:t>
            </w:r>
            <w:r w:rsidR="003B2962">
              <w:t>P</w:t>
            </w:r>
            <w:r w:rsidRPr="008A6F2A">
              <w:t xml:space="preserve">roduct </w:t>
            </w:r>
            <w:r w:rsidR="003B2962">
              <w:t>S</w:t>
            </w:r>
            <w:r w:rsidRPr="008A6F2A">
              <w:t>pecification</w:t>
            </w:r>
          </w:p>
        </w:tc>
      </w:tr>
      <w:tr w:rsidR="00E73EDF" w:rsidRPr="008A6F2A" w14:paraId="6413DA87" w14:textId="77777777" w:rsidTr="00F2456F">
        <w:trPr>
          <w:trHeight w:val="212"/>
        </w:trPr>
        <w:tc>
          <w:tcPr>
            <w:tcW w:w="3450" w:type="dxa"/>
            <w:tcBorders>
              <w:top w:val="single" w:sz="6" w:space="0" w:color="000000"/>
              <w:left w:val="single" w:sz="6" w:space="0" w:color="000000"/>
              <w:bottom w:val="single" w:sz="6" w:space="0" w:color="000000"/>
              <w:right w:val="single" w:sz="6" w:space="0" w:color="000000"/>
            </w:tcBorders>
          </w:tcPr>
          <w:p w14:paraId="6A936A44" w14:textId="2C00CBEB" w:rsidR="00E73EDF" w:rsidRPr="003209CA" w:rsidRDefault="007653F1" w:rsidP="003B2962">
            <w:pPr>
              <w:pStyle w:val="Small"/>
              <w:spacing w:before="40" w:after="40"/>
              <w:jc w:val="both"/>
            </w:pPr>
            <w:r w:rsidRPr="008A6F2A">
              <w:t xml:space="preserve">Product </w:t>
            </w:r>
            <w:r w:rsidR="003B2962">
              <w:t>e</w:t>
            </w:r>
            <w:r w:rsidR="003B2962" w:rsidRPr="003209CA">
              <w:t>dition</w:t>
            </w:r>
          </w:p>
        </w:tc>
        <w:tc>
          <w:tcPr>
            <w:tcW w:w="794" w:type="dxa"/>
            <w:tcBorders>
              <w:top w:val="single" w:sz="6" w:space="0" w:color="000000"/>
              <w:left w:val="single" w:sz="6" w:space="0" w:color="000000"/>
              <w:bottom w:val="single" w:sz="6" w:space="0" w:color="000000"/>
              <w:right w:val="single" w:sz="6" w:space="0" w:color="000000"/>
            </w:tcBorders>
          </w:tcPr>
          <w:p w14:paraId="3460A8DE" w14:textId="77777777" w:rsidR="00E73EDF" w:rsidRPr="008A6F2A" w:rsidRDefault="007653F1" w:rsidP="00C128E3">
            <w:pPr>
              <w:pStyle w:val="Small"/>
              <w:spacing w:before="40" w:after="40"/>
              <w:jc w:val="both"/>
            </w:pPr>
            <w:r w:rsidRPr="008A6F2A">
              <w:t>PRED</w:t>
            </w:r>
          </w:p>
        </w:tc>
        <w:tc>
          <w:tcPr>
            <w:tcW w:w="794" w:type="dxa"/>
            <w:tcBorders>
              <w:top w:val="single" w:sz="6" w:space="0" w:color="000000"/>
              <w:left w:val="single" w:sz="6" w:space="0" w:color="000000"/>
              <w:bottom w:val="single" w:sz="6" w:space="0" w:color="000000"/>
              <w:right w:val="single" w:sz="6" w:space="0" w:color="000000"/>
            </w:tcBorders>
          </w:tcPr>
          <w:p w14:paraId="7B3B1148" w14:textId="57043F65" w:rsidR="00E73EDF" w:rsidRPr="008A6F2A" w:rsidRDefault="007653F1" w:rsidP="00BF40AB">
            <w:pPr>
              <w:pStyle w:val="Small"/>
              <w:spacing w:before="40" w:after="40"/>
              <w:jc w:val="both"/>
            </w:pPr>
            <w:r w:rsidRPr="008A6F2A">
              <w:t>“1.</w:t>
            </w:r>
            <w:r w:rsidR="00BF40AB">
              <w:t>2</w:t>
            </w:r>
            <w:r w:rsidRPr="008A6F2A">
              <w:t>”</w:t>
            </w:r>
          </w:p>
        </w:tc>
        <w:tc>
          <w:tcPr>
            <w:tcW w:w="794" w:type="dxa"/>
            <w:tcBorders>
              <w:top w:val="single" w:sz="6" w:space="0" w:color="000000"/>
              <w:left w:val="single" w:sz="6" w:space="0" w:color="000000"/>
              <w:bottom w:val="single" w:sz="6" w:space="0" w:color="000000"/>
              <w:right w:val="single" w:sz="6" w:space="0" w:color="000000"/>
            </w:tcBorders>
          </w:tcPr>
          <w:p w14:paraId="2412DFAF" w14:textId="77777777" w:rsidR="00E73EDF" w:rsidRPr="008A6F2A" w:rsidRDefault="007653F1" w:rsidP="00C128E3">
            <w:pPr>
              <w:pStyle w:val="Small"/>
              <w:spacing w:before="40" w:after="40"/>
              <w:jc w:val="both"/>
            </w:pPr>
            <w:r w:rsidRPr="008A6F2A">
              <w:t>A()</w:t>
            </w:r>
          </w:p>
        </w:tc>
        <w:tc>
          <w:tcPr>
            <w:tcW w:w="4028" w:type="dxa"/>
            <w:tcBorders>
              <w:top w:val="single" w:sz="6" w:space="0" w:color="000000"/>
              <w:left w:val="single" w:sz="6" w:space="0" w:color="000000"/>
              <w:bottom w:val="single" w:sz="6" w:space="0" w:color="000000"/>
              <w:right w:val="single" w:sz="6" w:space="0" w:color="000000"/>
            </w:tcBorders>
          </w:tcPr>
          <w:p w14:paraId="031BFF0A" w14:textId="06EF3A97" w:rsidR="00E73EDF" w:rsidRPr="008A6F2A" w:rsidRDefault="007653F1" w:rsidP="003B2962">
            <w:pPr>
              <w:pStyle w:val="Small"/>
              <w:spacing w:before="40" w:after="40"/>
              <w:jc w:val="both"/>
            </w:pPr>
            <w:r w:rsidRPr="008A6F2A">
              <w:t xml:space="preserve">Edition of the </w:t>
            </w:r>
            <w:r w:rsidR="003B2962">
              <w:t>P</w:t>
            </w:r>
            <w:r w:rsidRPr="008A6F2A">
              <w:t xml:space="preserve">roduct </w:t>
            </w:r>
            <w:r w:rsidR="003B2962">
              <w:t>S</w:t>
            </w:r>
            <w:r w:rsidRPr="008A6F2A">
              <w:t>pecification</w:t>
            </w:r>
          </w:p>
        </w:tc>
      </w:tr>
      <w:tr w:rsidR="00E73EDF" w:rsidRPr="008A6F2A" w14:paraId="6CF0405F" w14:textId="77777777" w:rsidTr="00F2456F">
        <w:trPr>
          <w:trHeight w:val="212"/>
        </w:trPr>
        <w:tc>
          <w:tcPr>
            <w:tcW w:w="3450" w:type="dxa"/>
            <w:tcBorders>
              <w:top w:val="single" w:sz="6" w:space="0" w:color="000000"/>
              <w:left w:val="single" w:sz="6" w:space="0" w:color="000000"/>
              <w:bottom w:val="single" w:sz="6" w:space="0" w:color="000000"/>
              <w:right w:val="single" w:sz="6" w:space="0" w:color="000000"/>
            </w:tcBorders>
          </w:tcPr>
          <w:p w14:paraId="68B35A37" w14:textId="30F7CE2F" w:rsidR="00E73EDF" w:rsidRPr="003209CA" w:rsidRDefault="007653F1" w:rsidP="003B2962">
            <w:pPr>
              <w:pStyle w:val="Small"/>
              <w:spacing w:before="40" w:after="40"/>
              <w:jc w:val="both"/>
            </w:pPr>
            <w:r w:rsidRPr="008A6F2A">
              <w:t xml:space="preserve">Application </w:t>
            </w:r>
            <w:r w:rsidR="003B2962">
              <w:t>p</w:t>
            </w:r>
            <w:r w:rsidR="003B2962" w:rsidRPr="003209CA">
              <w:t>rofile</w:t>
            </w:r>
          </w:p>
        </w:tc>
        <w:tc>
          <w:tcPr>
            <w:tcW w:w="794" w:type="dxa"/>
            <w:tcBorders>
              <w:top w:val="single" w:sz="6" w:space="0" w:color="000000"/>
              <w:left w:val="single" w:sz="6" w:space="0" w:color="000000"/>
              <w:bottom w:val="single" w:sz="6" w:space="0" w:color="000000"/>
              <w:right w:val="single" w:sz="6" w:space="0" w:color="000000"/>
            </w:tcBorders>
          </w:tcPr>
          <w:p w14:paraId="4398D369" w14:textId="77777777" w:rsidR="00E73EDF" w:rsidRPr="008A6F2A" w:rsidRDefault="007653F1" w:rsidP="00C128E3">
            <w:pPr>
              <w:pStyle w:val="Small"/>
              <w:spacing w:before="40" w:after="40"/>
              <w:jc w:val="both"/>
            </w:pPr>
            <w:r w:rsidRPr="008A6F2A">
              <w:t>PROF</w:t>
            </w:r>
          </w:p>
        </w:tc>
        <w:tc>
          <w:tcPr>
            <w:tcW w:w="794" w:type="dxa"/>
            <w:tcBorders>
              <w:top w:val="single" w:sz="6" w:space="0" w:color="000000"/>
              <w:left w:val="single" w:sz="6" w:space="0" w:color="000000"/>
              <w:bottom w:val="single" w:sz="6" w:space="0" w:color="000000"/>
              <w:right w:val="single" w:sz="6" w:space="0" w:color="000000"/>
            </w:tcBorders>
          </w:tcPr>
          <w:p w14:paraId="58F33E68" w14:textId="77777777" w:rsidR="00E73EDF" w:rsidRPr="008A6F2A" w:rsidRDefault="007653F1" w:rsidP="00C128E3">
            <w:pPr>
              <w:pStyle w:val="Small"/>
              <w:spacing w:before="40" w:after="40"/>
              <w:jc w:val="both"/>
            </w:pPr>
            <w:r w:rsidRPr="008A6F2A">
              <w:t>“1”</w:t>
            </w:r>
          </w:p>
        </w:tc>
        <w:tc>
          <w:tcPr>
            <w:tcW w:w="794" w:type="dxa"/>
            <w:tcBorders>
              <w:top w:val="single" w:sz="6" w:space="0" w:color="000000"/>
              <w:left w:val="single" w:sz="6" w:space="0" w:color="000000"/>
              <w:bottom w:val="single" w:sz="6" w:space="0" w:color="000000"/>
              <w:right w:val="single" w:sz="6" w:space="0" w:color="000000"/>
            </w:tcBorders>
          </w:tcPr>
          <w:p w14:paraId="06ADFEC4" w14:textId="77777777" w:rsidR="00E73EDF" w:rsidRPr="008A6F2A" w:rsidRDefault="007653F1" w:rsidP="00C128E3">
            <w:pPr>
              <w:pStyle w:val="Small"/>
              <w:spacing w:before="40" w:after="40"/>
              <w:jc w:val="both"/>
            </w:pPr>
            <w:r w:rsidRPr="008A6F2A">
              <w:t>A()</w:t>
            </w:r>
          </w:p>
        </w:tc>
        <w:tc>
          <w:tcPr>
            <w:tcW w:w="4028" w:type="dxa"/>
            <w:tcBorders>
              <w:top w:val="single" w:sz="6" w:space="0" w:color="000000"/>
              <w:left w:val="single" w:sz="6" w:space="0" w:color="000000"/>
              <w:bottom w:val="single" w:sz="6" w:space="0" w:color="000000"/>
              <w:right w:val="single" w:sz="6" w:space="0" w:color="000000"/>
            </w:tcBorders>
          </w:tcPr>
          <w:p w14:paraId="5C1356A8" w14:textId="1B0168AA" w:rsidR="00E73EDF" w:rsidRPr="008A6F2A" w:rsidRDefault="007653F1" w:rsidP="00C128E3">
            <w:pPr>
              <w:pStyle w:val="Small"/>
              <w:spacing w:before="40" w:after="40"/>
              <w:jc w:val="both"/>
            </w:pPr>
            <w:r w:rsidRPr="008A6F2A">
              <w:t xml:space="preserve">“1” – </w:t>
            </w:r>
            <w:r w:rsidR="00095E45" w:rsidRPr="008A6F2A">
              <w:t>Base dataset p</w:t>
            </w:r>
            <w:r w:rsidRPr="008A6F2A">
              <w:t>rofile</w:t>
            </w:r>
          </w:p>
        </w:tc>
      </w:tr>
      <w:tr w:rsidR="00E73EDF" w:rsidRPr="008A6F2A" w14:paraId="377E977F" w14:textId="77777777" w:rsidTr="00F2456F">
        <w:trPr>
          <w:trHeight w:val="212"/>
        </w:trPr>
        <w:tc>
          <w:tcPr>
            <w:tcW w:w="3450" w:type="dxa"/>
            <w:tcBorders>
              <w:top w:val="single" w:sz="6" w:space="0" w:color="000000"/>
              <w:left w:val="single" w:sz="6" w:space="0" w:color="000000"/>
              <w:bottom w:val="single" w:sz="6" w:space="0" w:color="000000"/>
              <w:right w:val="single" w:sz="6" w:space="0" w:color="000000"/>
            </w:tcBorders>
          </w:tcPr>
          <w:p w14:paraId="57E27871" w14:textId="7C7859B8" w:rsidR="00E73EDF" w:rsidRPr="003209CA" w:rsidRDefault="007653F1" w:rsidP="003B2962">
            <w:pPr>
              <w:pStyle w:val="Small"/>
              <w:spacing w:before="40" w:after="40"/>
              <w:jc w:val="both"/>
            </w:pPr>
            <w:r w:rsidRPr="008A6F2A">
              <w:t xml:space="preserve">Dataset </w:t>
            </w:r>
            <w:r w:rsidR="003B2962">
              <w:t>f</w:t>
            </w:r>
            <w:r w:rsidR="003B2962" w:rsidRPr="003209CA">
              <w:t xml:space="preserve">ile </w:t>
            </w:r>
            <w:r w:rsidR="003B2962">
              <w:t>i</w:t>
            </w:r>
            <w:r w:rsidR="003B2962" w:rsidRPr="003209CA">
              <w:t>dentifier</w:t>
            </w:r>
          </w:p>
        </w:tc>
        <w:tc>
          <w:tcPr>
            <w:tcW w:w="794" w:type="dxa"/>
            <w:tcBorders>
              <w:top w:val="single" w:sz="6" w:space="0" w:color="000000"/>
              <w:left w:val="single" w:sz="6" w:space="0" w:color="000000"/>
              <w:bottom w:val="single" w:sz="6" w:space="0" w:color="000000"/>
              <w:right w:val="single" w:sz="6" w:space="0" w:color="000000"/>
            </w:tcBorders>
          </w:tcPr>
          <w:p w14:paraId="263371AD" w14:textId="77777777" w:rsidR="00E73EDF" w:rsidRPr="008A6F2A" w:rsidRDefault="007653F1" w:rsidP="00C128E3">
            <w:pPr>
              <w:pStyle w:val="Small"/>
              <w:spacing w:before="40" w:after="40"/>
              <w:jc w:val="both"/>
            </w:pPr>
            <w:r w:rsidRPr="008A6F2A">
              <w:t>DSNM</w:t>
            </w:r>
          </w:p>
        </w:tc>
        <w:tc>
          <w:tcPr>
            <w:tcW w:w="794" w:type="dxa"/>
            <w:tcBorders>
              <w:top w:val="single" w:sz="6" w:space="0" w:color="000000"/>
              <w:left w:val="single" w:sz="6" w:space="0" w:color="000000"/>
              <w:bottom w:val="single" w:sz="6" w:space="0" w:color="000000"/>
              <w:right w:val="single" w:sz="6" w:space="0" w:color="000000"/>
            </w:tcBorders>
          </w:tcPr>
          <w:p w14:paraId="1E9CBF89" w14:textId="77777777" w:rsidR="00E73EDF" w:rsidRPr="008A6F2A"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7E6C9B65" w14:textId="77777777" w:rsidR="00E73EDF" w:rsidRPr="008A6F2A" w:rsidRDefault="007653F1" w:rsidP="00C128E3">
            <w:pPr>
              <w:pStyle w:val="Small"/>
              <w:spacing w:before="40" w:after="40"/>
              <w:jc w:val="both"/>
            </w:pPr>
            <w:r w:rsidRPr="008A6F2A">
              <w:t>A()</w:t>
            </w:r>
          </w:p>
        </w:tc>
        <w:tc>
          <w:tcPr>
            <w:tcW w:w="4028" w:type="dxa"/>
            <w:tcBorders>
              <w:top w:val="single" w:sz="6" w:space="0" w:color="000000"/>
              <w:left w:val="single" w:sz="6" w:space="0" w:color="000000"/>
              <w:bottom w:val="single" w:sz="6" w:space="0" w:color="000000"/>
              <w:right w:val="single" w:sz="6" w:space="0" w:color="000000"/>
            </w:tcBorders>
          </w:tcPr>
          <w:p w14:paraId="27926D7A" w14:textId="3016EEDE" w:rsidR="00E73EDF" w:rsidRPr="008A6F2A" w:rsidRDefault="007653F1" w:rsidP="003B2962">
            <w:pPr>
              <w:pStyle w:val="Small"/>
              <w:spacing w:before="40" w:after="40"/>
              <w:jc w:val="both"/>
            </w:pPr>
            <w:r w:rsidRPr="008A6F2A">
              <w:t xml:space="preserve">The file </w:t>
            </w:r>
            <w:r w:rsidR="003B2962">
              <w:t>identifier</w:t>
            </w:r>
            <w:r w:rsidR="003B2962" w:rsidRPr="008A6F2A">
              <w:t xml:space="preserve"> </w:t>
            </w:r>
            <w:r w:rsidRPr="008A6F2A">
              <w:t>including the extension but excluding any path information</w:t>
            </w:r>
          </w:p>
        </w:tc>
      </w:tr>
      <w:tr w:rsidR="00E73EDF" w:rsidRPr="008A6F2A" w14:paraId="1CFF359A" w14:textId="77777777" w:rsidTr="00F2456F">
        <w:trPr>
          <w:trHeight w:val="212"/>
        </w:trPr>
        <w:tc>
          <w:tcPr>
            <w:tcW w:w="3450" w:type="dxa"/>
            <w:tcBorders>
              <w:top w:val="single" w:sz="6" w:space="0" w:color="000000"/>
              <w:left w:val="single" w:sz="6" w:space="0" w:color="000000"/>
              <w:bottom w:val="single" w:sz="6" w:space="0" w:color="000000"/>
              <w:right w:val="single" w:sz="6" w:space="0" w:color="000000"/>
            </w:tcBorders>
          </w:tcPr>
          <w:p w14:paraId="0E86A321" w14:textId="7AD67A69" w:rsidR="00E73EDF" w:rsidRPr="003209CA" w:rsidRDefault="007653F1" w:rsidP="00775B77">
            <w:pPr>
              <w:pStyle w:val="Small"/>
              <w:spacing w:before="40" w:after="40"/>
              <w:jc w:val="both"/>
            </w:pPr>
            <w:r w:rsidRPr="008A6F2A">
              <w:t xml:space="preserve">Dataset </w:t>
            </w:r>
            <w:r w:rsidR="00775B77">
              <w:t>t</w:t>
            </w:r>
            <w:r w:rsidR="00775B77" w:rsidRPr="003209CA">
              <w:t>itle</w:t>
            </w:r>
          </w:p>
        </w:tc>
        <w:tc>
          <w:tcPr>
            <w:tcW w:w="794" w:type="dxa"/>
            <w:tcBorders>
              <w:top w:val="single" w:sz="6" w:space="0" w:color="000000"/>
              <w:left w:val="single" w:sz="6" w:space="0" w:color="000000"/>
              <w:bottom w:val="single" w:sz="6" w:space="0" w:color="000000"/>
              <w:right w:val="single" w:sz="6" w:space="0" w:color="000000"/>
            </w:tcBorders>
          </w:tcPr>
          <w:p w14:paraId="5E2CE11C" w14:textId="77777777" w:rsidR="00E73EDF" w:rsidRPr="008A6F2A" w:rsidRDefault="007653F1" w:rsidP="00C128E3">
            <w:pPr>
              <w:pStyle w:val="Small"/>
              <w:spacing w:before="40" w:after="40"/>
              <w:jc w:val="both"/>
            </w:pPr>
            <w:r w:rsidRPr="008A6F2A">
              <w:t>DSTL</w:t>
            </w:r>
          </w:p>
        </w:tc>
        <w:tc>
          <w:tcPr>
            <w:tcW w:w="794" w:type="dxa"/>
            <w:tcBorders>
              <w:top w:val="single" w:sz="6" w:space="0" w:color="000000"/>
              <w:left w:val="single" w:sz="6" w:space="0" w:color="000000"/>
              <w:bottom w:val="single" w:sz="6" w:space="0" w:color="000000"/>
              <w:right w:val="single" w:sz="6" w:space="0" w:color="000000"/>
            </w:tcBorders>
          </w:tcPr>
          <w:p w14:paraId="7AC4CAE1" w14:textId="77777777" w:rsidR="00E73EDF" w:rsidRPr="008A6F2A"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6AA82687" w14:textId="77777777" w:rsidR="00E73EDF" w:rsidRPr="008A6F2A" w:rsidRDefault="007653F1" w:rsidP="00C128E3">
            <w:pPr>
              <w:pStyle w:val="Small"/>
              <w:spacing w:before="40" w:after="40"/>
              <w:jc w:val="both"/>
            </w:pPr>
            <w:r w:rsidRPr="008A6F2A">
              <w:t>A()</w:t>
            </w:r>
          </w:p>
        </w:tc>
        <w:tc>
          <w:tcPr>
            <w:tcW w:w="4028" w:type="dxa"/>
            <w:tcBorders>
              <w:top w:val="single" w:sz="6" w:space="0" w:color="000000"/>
              <w:left w:val="single" w:sz="6" w:space="0" w:color="000000"/>
              <w:bottom w:val="single" w:sz="6" w:space="0" w:color="000000"/>
              <w:right w:val="single" w:sz="6" w:space="0" w:color="000000"/>
            </w:tcBorders>
          </w:tcPr>
          <w:p w14:paraId="4FDAEE92" w14:textId="77777777" w:rsidR="00E73EDF" w:rsidRPr="008A6F2A" w:rsidRDefault="007653F1" w:rsidP="00C128E3">
            <w:pPr>
              <w:pStyle w:val="Small"/>
              <w:spacing w:before="40" w:after="40"/>
              <w:jc w:val="both"/>
            </w:pPr>
            <w:r w:rsidRPr="008A6F2A">
              <w:t>The title of the dataset</w:t>
            </w:r>
          </w:p>
        </w:tc>
      </w:tr>
      <w:tr w:rsidR="00E73EDF" w:rsidRPr="008A6F2A" w14:paraId="5565764A" w14:textId="77777777" w:rsidTr="00F2456F">
        <w:trPr>
          <w:trHeight w:val="408"/>
        </w:trPr>
        <w:tc>
          <w:tcPr>
            <w:tcW w:w="3450" w:type="dxa"/>
            <w:tcBorders>
              <w:top w:val="single" w:sz="6" w:space="0" w:color="000000"/>
              <w:left w:val="single" w:sz="6" w:space="0" w:color="000000"/>
              <w:bottom w:val="single" w:sz="6" w:space="0" w:color="000000"/>
              <w:right w:val="single" w:sz="6" w:space="0" w:color="000000"/>
            </w:tcBorders>
          </w:tcPr>
          <w:p w14:paraId="05B81144" w14:textId="067A7A39" w:rsidR="00E73EDF" w:rsidRPr="003209CA" w:rsidRDefault="007653F1" w:rsidP="00775B77">
            <w:pPr>
              <w:pStyle w:val="Small"/>
              <w:spacing w:before="40" w:after="40"/>
              <w:jc w:val="both"/>
            </w:pPr>
            <w:r w:rsidRPr="008A6F2A">
              <w:t xml:space="preserve">Dataset </w:t>
            </w:r>
            <w:r w:rsidR="00775B77">
              <w:t>r</w:t>
            </w:r>
            <w:r w:rsidR="00775B77" w:rsidRPr="003209CA">
              <w:t xml:space="preserve">eference </w:t>
            </w:r>
            <w:r w:rsidR="00775B77">
              <w:t>d</w:t>
            </w:r>
            <w:r w:rsidR="00775B77" w:rsidRPr="003209CA">
              <w:t>ate</w:t>
            </w:r>
          </w:p>
        </w:tc>
        <w:tc>
          <w:tcPr>
            <w:tcW w:w="794" w:type="dxa"/>
            <w:tcBorders>
              <w:top w:val="single" w:sz="6" w:space="0" w:color="000000"/>
              <w:left w:val="single" w:sz="6" w:space="0" w:color="000000"/>
              <w:bottom w:val="single" w:sz="6" w:space="0" w:color="000000"/>
              <w:right w:val="single" w:sz="6" w:space="0" w:color="000000"/>
            </w:tcBorders>
          </w:tcPr>
          <w:p w14:paraId="017B19A6" w14:textId="77777777" w:rsidR="00E73EDF" w:rsidRPr="008A6F2A" w:rsidRDefault="007653F1" w:rsidP="00C128E3">
            <w:pPr>
              <w:pStyle w:val="Small"/>
              <w:spacing w:before="40" w:after="40"/>
              <w:jc w:val="both"/>
            </w:pPr>
            <w:r w:rsidRPr="008A6F2A">
              <w:t>DSRD</w:t>
            </w:r>
          </w:p>
        </w:tc>
        <w:tc>
          <w:tcPr>
            <w:tcW w:w="794" w:type="dxa"/>
            <w:tcBorders>
              <w:top w:val="single" w:sz="6" w:space="0" w:color="000000"/>
              <w:left w:val="single" w:sz="6" w:space="0" w:color="000000"/>
              <w:bottom w:val="single" w:sz="6" w:space="0" w:color="000000"/>
              <w:right w:val="single" w:sz="6" w:space="0" w:color="000000"/>
            </w:tcBorders>
          </w:tcPr>
          <w:p w14:paraId="6A93B4C4" w14:textId="77777777" w:rsidR="00E73EDF" w:rsidRPr="008A6F2A"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3F8ABDA3" w14:textId="77777777" w:rsidR="00E73EDF" w:rsidRPr="008A6F2A" w:rsidRDefault="007653F1" w:rsidP="00C128E3">
            <w:pPr>
              <w:pStyle w:val="Small"/>
              <w:spacing w:before="40" w:after="40"/>
              <w:jc w:val="both"/>
            </w:pPr>
            <w:r w:rsidRPr="008A6F2A">
              <w:t>A(8)</w:t>
            </w:r>
          </w:p>
        </w:tc>
        <w:tc>
          <w:tcPr>
            <w:tcW w:w="4028" w:type="dxa"/>
            <w:tcBorders>
              <w:top w:val="single" w:sz="6" w:space="0" w:color="000000"/>
              <w:left w:val="single" w:sz="6" w:space="0" w:color="000000"/>
              <w:bottom w:val="single" w:sz="6" w:space="0" w:color="000000"/>
              <w:right w:val="single" w:sz="6" w:space="0" w:color="000000"/>
            </w:tcBorders>
          </w:tcPr>
          <w:p w14:paraId="4899F3E0" w14:textId="77777777" w:rsidR="00E73EDF" w:rsidRPr="008A6F2A" w:rsidRDefault="007653F1" w:rsidP="00C128E3">
            <w:pPr>
              <w:pStyle w:val="Small"/>
              <w:spacing w:before="40" w:after="40"/>
              <w:jc w:val="both"/>
            </w:pPr>
            <w:r w:rsidRPr="008A6F2A">
              <w:t>The reference date of the dataset</w:t>
            </w:r>
          </w:p>
          <w:p w14:paraId="552DB429" w14:textId="77777777" w:rsidR="00E73EDF" w:rsidRPr="008A6F2A" w:rsidRDefault="007653F1" w:rsidP="00C128E3">
            <w:pPr>
              <w:pStyle w:val="Small"/>
              <w:spacing w:before="40" w:after="40"/>
              <w:jc w:val="both"/>
            </w:pPr>
            <w:r w:rsidRPr="008A6F2A">
              <w:t>Format: YYYYMMDD according to ISO 8601</w:t>
            </w:r>
          </w:p>
        </w:tc>
      </w:tr>
      <w:tr w:rsidR="00E73EDF" w:rsidRPr="008A6F2A" w14:paraId="7CEE3C16" w14:textId="77777777" w:rsidTr="00F2456F">
        <w:trPr>
          <w:trHeight w:val="212"/>
        </w:trPr>
        <w:tc>
          <w:tcPr>
            <w:tcW w:w="3450" w:type="dxa"/>
            <w:tcBorders>
              <w:top w:val="single" w:sz="6" w:space="0" w:color="000000"/>
              <w:left w:val="single" w:sz="6" w:space="0" w:color="000000"/>
              <w:bottom w:val="single" w:sz="6" w:space="0" w:color="000000"/>
              <w:right w:val="single" w:sz="6" w:space="0" w:color="000000"/>
            </w:tcBorders>
          </w:tcPr>
          <w:p w14:paraId="3077D637" w14:textId="1F49E31F" w:rsidR="00E73EDF" w:rsidRPr="003209CA" w:rsidRDefault="007653F1" w:rsidP="00775B77">
            <w:pPr>
              <w:pStyle w:val="Small"/>
              <w:spacing w:before="40" w:after="40"/>
              <w:jc w:val="both"/>
            </w:pPr>
            <w:r w:rsidRPr="008A6F2A">
              <w:t xml:space="preserve">Dataset </w:t>
            </w:r>
            <w:r w:rsidR="00775B77">
              <w:t>l</w:t>
            </w:r>
            <w:r w:rsidR="00775B77" w:rsidRPr="003209CA">
              <w:t>anguage</w:t>
            </w:r>
          </w:p>
        </w:tc>
        <w:tc>
          <w:tcPr>
            <w:tcW w:w="794" w:type="dxa"/>
            <w:tcBorders>
              <w:top w:val="single" w:sz="6" w:space="0" w:color="000000"/>
              <w:left w:val="single" w:sz="6" w:space="0" w:color="000000"/>
              <w:bottom w:val="single" w:sz="6" w:space="0" w:color="000000"/>
              <w:right w:val="single" w:sz="6" w:space="0" w:color="000000"/>
            </w:tcBorders>
          </w:tcPr>
          <w:p w14:paraId="0061D3F3" w14:textId="77777777" w:rsidR="00E73EDF" w:rsidRPr="008A6F2A" w:rsidRDefault="007653F1" w:rsidP="00C128E3">
            <w:pPr>
              <w:pStyle w:val="Small"/>
              <w:spacing w:before="40" w:after="40"/>
              <w:jc w:val="both"/>
            </w:pPr>
            <w:r w:rsidRPr="008A6F2A">
              <w:t>DSLG</w:t>
            </w:r>
          </w:p>
        </w:tc>
        <w:tc>
          <w:tcPr>
            <w:tcW w:w="794" w:type="dxa"/>
            <w:tcBorders>
              <w:top w:val="single" w:sz="6" w:space="0" w:color="000000"/>
              <w:left w:val="single" w:sz="6" w:space="0" w:color="000000"/>
              <w:bottom w:val="single" w:sz="6" w:space="0" w:color="000000"/>
              <w:right w:val="single" w:sz="6" w:space="0" w:color="000000"/>
            </w:tcBorders>
          </w:tcPr>
          <w:p w14:paraId="440CCE32" w14:textId="77777777" w:rsidR="00E73EDF" w:rsidRPr="008A6F2A" w:rsidRDefault="007653F1" w:rsidP="00C128E3">
            <w:pPr>
              <w:pStyle w:val="Small"/>
              <w:spacing w:before="40" w:after="40"/>
              <w:jc w:val="both"/>
            </w:pPr>
            <w:r w:rsidRPr="008A6F2A">
              <w:t>“EN”</w:t>
            </w:r>
          </w:p>
        </w:tc>
        <w:tc>
          <w:tcPr>
            <w:tcW w:w="794" w:type="dxa"/>
            <w:tcBorders>
              <w:top w:val="single" w:sz="6" w:space="0" w:color="000000"/>
              <w:left w:val="single" w:sz="6" w:space="0" w:color="000000"/>
              <w:bottom w:val="single" w:sz="6" w:space="0" w:color="000000"/>
              <w:right w:val="single" w:sz="6" w:space="0" w:color="000000"/>
            </w:tcBorders>
          </w:tcPr>
          <w:p w14:paraId="3A4F217E" w14:textId="77777777" w:rsidR="00E73EDF" w:rsidRPr="008A6F2A" w:rsidRDefault="007653F1" w:rsidP="00C128E3">
            <w:pPr>
              <w:pStyle w:val="Small"/>
              <w:spacing w:before="40" w:after="40"/>
              <w:jc w:val="both"/>
            </w:pPr>
            <w:r w:rsidRPr="008A6F2A">
              <w:t>A()</w:t>
            </w:r>
          </w:p>
        </w:tc>
        <w:tc>
          <w:tcPr>
            <w:tcW w:w="4028" w:type="dxa"/>
            <w:tcBorders>
              <w:top w:val="single" w:sz="6" w:space="0" w:color="000000"/>
              <w:left w:val="single" w:sz="6" w:space="0" w:color="000000"/>
              <w:bottom w:val="single" w:sz="6" w:space="0" w:color="000000"/>
              <w:right w:val="single" w:sz="6" w:space="0" w:color="000000"/>
            </w:tcBorders>
          </w:tcPr>
          <w:p w14:paraId="08C4B206" w14:textId="77777777" w:rsidR="00E73EDF" w:rsidRPr="008A6F2A" w:rsidRDefault="007653F1" w:rsidP="00C128E3">
            <w:pPr>
              <w:pStyle w:val="Small"/>
              <w:spacing w:before="40" w:after="40"/>
              <w:jc w:val="both"/>
            </w:pPr>
            <w:r w:rsidRPr="008A6F2A">
              <w:t>The (primary) language used in this dataset</w:t>
            </w:r>
          </w:p>
        </w:tc>
      </w:tr>
      <w:tr w:rsidR="00E73EDF" w:rsidRPr="008A6F2A" w14:paraId="73C92B6B" w14:textId="77777777" w:rsidTr="00F2456F">
        <w:trPr>
          <w:trHeight w:val="212"/>
        </w:trPr>
        <w:tc>
          <w:tcPr>
            <w:tcW w:w="3450" w:type="dxa"/>
            <w:tcBorders>
              <w:top w:val="single" w:sz="6" w:space="0" w:color="000000"/>
              <w:left w:val="single" w:sz="6" w:space="0" w:color="000000"/>
              <w:bottom w:val="single" w:sz="6" w:space="0" w:color="000000"/>
              <w:right w:val="single" w:sz="6" w:space="0" w:color="000000"/>
            </w:tcBorders>
          </w:tcPr>
          <w:p w14:paraId="5A8402C4" w14:textId="016A9172" w:rsidR="00E73EDF" w:rsidRPr="003209CA" w:rsidRDefault="007653F1" w:rsidP="00775B77">
            <w:pPr>
              <w:pStyle w:val="Small"/>
              <w:spacing w:before="40" w:after="40"/>
              <w:jc w:val="both"/>
            </w:pPr>
            <w:r w:rsidRPr="008A6F2A">
              <w:t xml:space="preserve">Dataset </w:t>
            </w:r>
            <w:r w:rsidR="00775B77">
              <w:t>a</w:t>
            </w:r>
            <w:r w:rsidR="00775B77" w:rsidRPr="003209CA">
              <w:t>bstract</w:t>
            </w:r>
          </w:p>
        </w:tc>
        <w:tc>
          <w:tcPr>
            <w:tcW w:w="794" w:type="dxa"/>
            <w:tcBorders>
              <w:top w:val="single" w:sz="6" w:space="0" w:color="000000"/>
              <w:left w:val="single" w:sz="6" w:space="0" w:color="000000"/>
              <w:bottom w:val="single" w:sz="6" w:space="0" w:color="000000"/>
              <w:right w:val="single" w:sz="6" w:space="0" w:color="000000"/>
            </w:tcBorders>
          </w:tcPr>
          <w:p w14:paraId="156AECE7" w14:textId="77777777" w:rsidR="00E73EDF" w:rsidRPr="008A6F2A" w:rsidRDefault="007653F1" w:rsidP="00C128E3">
            <w:pPr>
              <w:pStyle w:val="Small"/>
              <w:spacing w:before="40" w:after="40"/>
              <w:jc w:val="both"/>
            </w:pPr>
            <w:r w:rsidRPr="008A6F2A">
              <w:t>DSAB</w:t>
            </w:r>
          </w:p>
        </w:tc>
        <w:tc>
          <w:tcPr>
            <w:tcW w:w="794" w:type="dxa"/>
            <w:tcBorders>
              <w:top w:val="single" w:sz="6" w:space="0" w:color="000000"/>
              <w:left w:val="single" w:sz="6" w:space="0" w:color="000000"/>
              <w:bottom w:val="single" w:sz="6" w:space="0" w:color="000000"/>
              <w:right w:val="single" w:sz="6" w:space="0" w:color="000000"/>
            </w:tcBorders>
          </w:tcPr>
          <w:p w14:paraId="420F0946" w14:textId="77777777" w:rsidR="00E73EDF" w:rsidRPr="008A6F2A" w:rsidRDefault="007653F1" w:rsidP="00C128E3">
            <w:pPr>
              <w:pStyle w:val="Small"/>
              <w:spacing w:before="40" w:after="40"/>
              <w:jc w:val="both"/>
            </w:pPr>
            <w:r w:rsidRPr="008A6F2A">
              <w:t>omitted</w:t>
            </w:r>
          </w:p>
        </w:tc>
        <w:tc>
          <w:tcPr>
            <w:tcW w:w="794" w:type="dxa"/>
            <w:tcBorders>
              <w:top w:val="single" w:sz="6" w:space="0" w:color="000000"/>
              <w:left w:val="single" w:sz="6" w:space="0" w:color="000000"/>
              <w:bottom w:val="single" w:sz="6" w:space="0" w:color="000000"/>
              <w:right w:val="single" w:sz="6" w:space="0" w:color="000000"/>
            </w:tcBorders>
          </w:tcPr>
          <w:p w14:paraId="55E3947A" w14:textId="77777777" w:rsidR="00E73EDF" w:rsidRPr="008A6F2A" w:rsidRDefault="007653F1" w:rsidP="00C128E3">
            <w:pPr>
              <w:pStyle w:val="Small"/>
              <w:spacing w:before="40" w:after="40"/>
              <w:jc w:val="both"/>
            </w:pPr>
            <w:r w:rsidRPr="008A6F2A">
              <w:t>A()</w:t>
            </w:r>
          </w:p>
        </w:tc>
        <w:tc>
          <w:tcPr>
            <w:tcW w:w="4028" w:type="dxa"/>
            <w:tcBorders>
              <w:top w:val="single" w:sz="6" w:space="0" w:color="000000"/>
              <w:left w:val="single" w:sz="6" w:space="0" w:color="000000"/>
              <w:bottom w:val="single" w:sz="6" w:space="0" w:color="000000"/>
              <w:right w:val="single" w:sz="6" w:space="0" w:color="000000"/>
            </w:tcBorders>
          </w:tcPr>
          <w:p w14:paraId="16C3E231" w14:textId="77777777" w:rsidR="00E73EDF" w:rsidRPr="008A6F2A" w:rsidRDefault="007653F1" w:rsidP="00C128E3">
            <w:pPr>
              <w:pStyle w:val="Small"/>
              <w:spacing w:before="40" w:after="40"/>
              <w:jc w:val="both"/>
            </w:pPr>
            <w:r w:rsidRPr="008A6F2A">
              <w:t>The abstract of the dataset</w:t>
            </w:r>
          </w:p>
        </w:tc>
      </w:tr>
      <w:tr w:rsidR="00E73EDF" w:rsidRPr="008A6F2A" w14:paraId="4749E8D8" w14:textId="77777777" w:rsidTr="00F2456F">
        <w:trPr>
          <w:trHeight w:val="197"/>
        </w:trPr>
        <w:tc>
          <w:tcPr>
            <w:tcW w:w="3450" w:type="dxa"/>
            <w:tcBorders>
              <w:top w:val="single" w:sz="6" w:space="0" w:color="000000"/>
              <w:left w:val="single" w:sz="6" w:space="0" w:color="000000"/>
              <w:bottom w:val="single" w:sz="6" w:space="0" w:color="000000"/>
              <w:right w:val="single" w:sz="6" w:space="0" w:color="000000"/>
            </w:tcBorders>
          </w:tcPr>
          <w:p w14:paraId="07939BDD" w14:textId="56A09D93" w:rsidR="00E73EDF" w:rsidRPr="003209CA" w:rsidRDefault="007653F1" w:rsidP="00775B77">
            <w:pPr>
              <w:pStyle w:val="Small"/>
              <w:spacing w:before="40" w:after="40"/>
              <w:jc w:val="both"/>
            </w:pPr>
            <w:r w:rsidRPr="008A6F2A">
              <w:t xml:space="preserve">Dataset </w:t>
            </w:r>
            <w:r w:rsidR="00775B77">
              <w:t>e</w:t>
            </w:r>
            <w:r w:rsidR="00775B77" w:rsidRPr="003209CA">
              <w:t>dition</w:t>
            </w:r>
          </w:p>
        </w:tc>
        <w:tc>
          <w:tcPr>
            <w:tcW w:w="794" w:type="dxa"/>
            <w:tcBorders>
              <w:top w:val="single" w:sz="6" w:space="0" w:color="000000"/>
              <w:left w:val="single" w:sz="6" w:space="0" w:color="000000"/>
              <w:bottom w:val="single" w:sz="6" w:space="0" w:color="000000"/>
              <w:right w:val="single" w:sz="6" w:space="0" w:color="000000"/>
            </w:tcBorders>
          </w:tcPr>
          <w:p w14:paraId="44CF27A8" w14:textId="77777777" w:rsidR="00E73EDF" w:rsidRPr="008A6F2A" w:rsidRDefault="007653F1" w:rsidP="00C128E3">
            <w:pPr>
              <w:pStyle w:val="Small"/>
              <w:spacing w:before="40" w:after="40"/>
              <w:jc w:val="both"/>
            </w:pPr>
            <w:r w:rsidRPr="008A6F2A">
              <w:t>DSED</w:t>
            </w:r>
          </w:p>
        </w:tc>
        <w:tc>
          <w:tcPr>
            <w:tcW w:w="794" w:type="dxa"/>
            <w:tcBorders>
              <w:top w:val="single" w:sz="6" w:space="0" w:color="000000"/>
              <w:left w:val="single" w:sz="6" w:space="0" w:color="000000"/>
              <w:bottom w:val="single" w:sz="6" w:space="0" w:color="000000"/>
              <w:right w:val="single" w:sz="6" w:space="0" w:color="000000"/>
            </w:tcBorders>
          </w:tcPr>
          <w:p w14:paraId="5A311E9D" w14:textId="77777777" w:rsidR="00E73EDF" w:rsidRPr="008A6F2A"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29704AEC" w14:textId="77777777" w:rsidR="00E73EDF" w:rsidRPr="008A6F2A" w:rsidRDefault="007653F1" w:rsidP="00C128E3">
            <w:pPr>
              <w:pStyle w:val="Small"/>
              <w:spacing w:before="40" w:after="40"/>
              <w:jc w:val="both"/>
            </w:pPr>
            <w:r w:rsidRPr="008A6F2A">
              <w:t>A()</w:t>
            </w:r>
          </w:p>
        </w:tc>
        <w:tc>
          <w:tcPr>
            <w:tcW w:w="4028" w:type="dxa"/>
            <w:tcBorders>
              <w:top w:val="single" w:sz="6" w:space="0" w:color="000000"/>
              <w:left w:val="single" w:sz="6" w:space="0" w:color="000000"/>
              <w:bottom w:val="single" w:sz="6" w:space="0" w:color="000000"/>
              <w:right w:val="single" w:sz="6" w:space="0" w:color="000000"/>
            </w:tcBorders>
          </w:tcPr>
          <w:p w14:paraId="53F70A10" w14:textId="62EE2283" w:rsidR="00E73EDF" w:rsidRPr="003209CA" w:rsidRDefault="007653F1" w:rsidP="00C128E3">
            <w:pPr>
              <w:pStyle w:val="Small"/>
              <w:spacing w:before="40" w:after="40"/>
              <w:jc w:val="both"/>
            </w:pPr>
            <w:r w:rsidRPr="008A6F2A">
              <w:t xml:space="preserve">See clause </w:t>
            </w:r>
            <w:r w:rsidR="009F218B" w:rsidRPr="00431ADB">
              <w:t>11.3.3</w:t>
            </w:r>
          </w:p>
        </w:tc>
      </w:tr>
      <w:tr w:rsidR="00E73EDF" w:rsidRPr="008A6F2A" w14:paraId="24392EF9" w14:textId="77777777" w:rsidTr="00F2456F">
        <w:trPr>
          <w:trHeight w:val="212"/>
        </w:trPr>
        <w:tc>
          <w:tcPr>
            <w:tcW w:w="3450" w:type="dxa"/>
            <w:tcBorders>
              <w:top w:val="single" w:sz="6" w:space="0" w:color="000000"/>
              <w:left w:val="single" w:sz="6" w:space="0" w:color="000000"/>
              <w:bottom w:val="single" w:sz="6" w:space="0" w:color="000000"/>
              <w:right w:val="single" w:sz="6" w:space="0" w:color="000000"/>
            </w:tcBorders>
          </w:tcPr>
          <w:p w14:paraId="797688EC" w14:textId="2D83B741" w:rsidR="00E73EDF" w:rsidRPr="003209CA" w:rsidRDefault="007653F1" w:rsidP="00775B77">
            <w:pPr>
              <w:pStyle w:val="Small"/>
              <w:spacing w:before="40" w:after="40"/>
              <w:jc w:val="both"/>
            </w:pPr>
            <w:r w:rsidRPr="008A6F2A">
              <w:t xml:space="preserve">Dataset </w:t>
            </w:r>
            <w:r w:rsidR="00775B77">
              <w:t>t</w:t>
            </w:r>
            <w:r w:rsidR="00775B77" w:rsidRPr="003209CA">
              <w:t xml:space="preserve">opic </w:t>
            </w:r>
            <w:r w:rsidR="00775B77">
              <w:t>c</w:t>
            </w:r>
            <w:r w:rsidR="00775B77" w:rsidRPr="003209CA">
              <w:t>ategory</w:t>
            </w:r>
          </w:p>
        </w:tc>
        <w:tc>
          <w:tcPr>
            <w:tcW w:w="794" w:type="dxa"/>
            <w:tcBorders>
              <w:top w:val="single" w:sz="6" w:space="0" w:color="000000"/>
              <w:left w:val="single" w:sz="6" w:space="0" w:color="000000"/>
              <w:bottom w:val="single" w:sz="6" w:space="0" w:color="000000"/>
              <w:right w:val="single" w:sz="6" w:space="0" w:color="000000"/>
            </w:tcBorders>
          </w:tcPr>
          <w:p w14:paraId="536FB97F" w14:textId="77777777" w:rsidR="00E73EDF" w:rsidRPr="008A6F2A" w:rsidRDefault="007653F1" w:rsidP="00C128E3">
            <w:pPr>
              <w:pStyle w:val="Small"/>
              <w:spacing w:before="40" w:after="40"/>
              <w:jc w:val="both"/>
            </w:pPr>
            <w:r w:rsidRPr="008A6F2A">
              <w:t>*DSTC</w:t>
            </w:r>
          </w:p>
        </w:tc>
        <w:tc>
          <w:tcPr>
            <w:tcW w:w="794" w:type="dxa"/>
            <w:tcBorders>
              <w:top w:val="single" w:sz="6" w:space="0" w:color="000000"/>
              <w:left w:val="single" w:sz="6" w:space="0" w:color="000000"/>
              <w:bottom w:val="single" w:sz="6" w:space="0" w:color="000000"/>
              <w:right w:val="single" w:sz="6" w:space="0" w:color="000000"/>
            </w:tcBorders>
          </w:tcPr>
          <w:p w14:paraId="002C2F68" w14:textId="77777777" w:rsidR="00E73EDF" w:rsidRPr="008A6F2A" w:rsidRDefault="007653F1" w:rsidP="00C128E3">
            <w:pPr>
              <w:pStyle w:val="Small"/>
              <w:spacing w:before="40" w:after="40"/>
              <w:jc w:val="both"/>
            </w:pPr>
            <w:r w:rsidRPr="008A6F2A">
              <w:t>{14}{18}</w:t>
            </w:r>
          </w:p>
        </w:tc>
        <w:tc>
          <w:tcPr>
            <w:tcW w:w="794" w:type="dxa"/>
            <w:tcBorders>
              <w:top w:val="single" w:sz="6" w:space="0" w:color="000000"/>
              <w:left w:val="single" w:sz="6" w:space="0" w:color="000000"/>
              <w:bottom w:val="single" w:sz="6" w:space="0" w:color="000000"/>
              <w:right w:val="single" w:sz="6" w:space="0" w:color="000000"/>
            </w:tcBorders>
          </w:tcPr>
          <w:p w14:paraId="3A235C55" w14:textId="77777777" w:rsidR="00E73EDF" w:rsidRPr="008A6F2A" w:rsidRDefault="007653F1" w:rsidP="00C128E3">
            <w:pPr>
              <w:pStyle w:val="Small"/>
              <w:spacing w:before="40" w:after="40"/>
              <w:jc w:val="both"/>
            </w:pPr>
            <w:r w:rsidRPr="008A6F2A">
              <w:t>b11</w:t>
            </w:r>
          </w:p>
        </w:tc>
        <w:tc>
          <w:tcPr>
            <w:tcW w:w="4028" w:type="dxa"/>
            <w:tcBorders>
              <w:top w:val="single" w:sz="6" w:space="0" w:color="000000"/>
              <w:left w:val="single" w:sz="6" w:space="0" w:color="000000"/>
              <w:bottom w:val="single" w:sz="6" w:space="0" w:color="000000"/>
              <w:right w:val="single" w:sz="6" w:space="0" w:color="000000"/>
            </w:tcBorders>
          </w:tcPr>
          <w:p w14:paraId="799A0184" w14:textId="77777777" w:rsidR="00E73EDF" w:rsidRPr="008A6F2A" w:rsidRDefault="007653F1" w:rsidP="00C128E3">
            <w:pPr>
              <w:pStyle w:val="Small"/>
              <w:spacing w:before="40" w:after="40"/>
              <w:jc w:val="both"/>
            </w:pPr>
            <w:r w:rsidRPr="008A6F2A">
              <w:t>A set of topic categories</w:t>
            </w:r>
          </w:p>
        </w:tc>
      </w:tr>
    </w:tbl>
    <w:p w14:paraId="40CBD069" w14:textId="77777777" w:rsidR="00E73EDF" w:rsidRDefault="00E73EDF" w:rsidP="00F2456F">
      <w:pPr>
        <w:spacing w:after="0" w:line="240" w:lineRule="auto"/>
      </w:pPr>
    </w:p>
    <w:p w14:paraId="34C7FE1E" w14:textId="19802BF5" w:rsidR="00F2456F" w:rsidRPr="00F2456F" w:rsidRDefault="00F2456F" w:rsidP="001D02B5">
      <w:pPr>
        <w:pStyle w:val="ListContinue2"/>
        <w:numPr>
          <w:ilvl w:val="2"/>
          <w:numId w:val="27"/>
        </w:numPr>
        <w:tabs>
          <w:tab w:val="clear" w:pos="432"/>
        </w:tabs>
        <w:spacing w:before="120" w:after="120" w:line="240" w:lineRule="auto"/>
        <w:rPr>
          <w:b/>
          <w:lang w:eastAsia="en-US"/>
        </w:rPr>
      </w:pPr>
      <w:bookmarkStart w:id="1457" w:name="_Toc162435430"/>
      <w:bookmarkStart w:id="1458" w:name="_Toc169203124"/>
      <w:bookmarkStart w:id="1459" w:name="_Toc170072454"/>
      <w:r w:rsidRPr="00F2456F">
        <w:rPr>
          <w:b/>
          <w:lang w:eastAsia="en-US"/>
        </w:rPr>
        <w:t>Dataset Structure Information field - DSSI</w:t>
      </w:r>
      <w:bookmarkEnd w:id="1457"/>
      <w:bookmarkEnd w:id="1458"/>
      <w:bookmarkEnd w:id="1459"/>
    </w:p>
    <w:tbl>
      <w:tblPr>
        <w:tblW w:w="9860" w:type="dxa"/>
        <w:tblInd w:w="-244" w:type="dxa"/>
        <w:tblLayout w:type="fixed"/>
        <w:tblCellMar>
          <w:left w:w="57" w:type="dxa"/>
          <w:right w:w="57" w:type="dxa"/>
        </w:tblCellMar>
        <w:tblLook w:val="04A0" w:firstRow="1" w:lastRow="0" w:firstColumn="1" w:lastColumn="0" w:noHBand="0" w:noVBand="1"/>
      </w:tblPr>
      <w:tblGrid>
        <w:gridCol w:w="3454"/>
        <w:gridCol w:w="796"/>
        <w:gridCol w:w="779"/>
        <w:gridCol w:w="796"/>
        <w:gridCol w:w="4035"/>
      </w:tblGrid>
      <w:tr w:rsidR="00E73EDF" w:rsidRPr="008A6F2A" w14:paraId="3DE5D3F1" w14:textId="77777777" w:rsidTr="0022577A">
        <w:trPr>
          <w:trHeight w:val="210"/>
        </w:trPr>
        <w:tc>
          <w:tcPr>
            <w:tcW w:w="3454"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vAlign w:val="center"/>
          </w:tcPr>
          <w:p w14:paraId="3CE413BA" w14:textId="77777777" w:rsidR="00E73EDF" w:rsidRPr="008A6F2A" w:rsidRDefault="007653F1" w:rsidP="00C128E3">
            <w:pPr>
              <w:pStyle w:val="Small"/>
              <w:spacing w:before="40" w:after="40"/>
              <w:jc w:val="both"/>
              <w:rPr>
                <w:b/>
              </w:rPr>
            </w:pPr>
            <w:r w:rsidRPr="008A6F2A">
              <w:rPr>
                <w:b/>
              </w:rPr>
              <w:t>Subfield name</w:t>
            </w:r>
          </w:p>
        </w:tc>
        <w:tc>
          <w:tcPr>
            <w:tcW w:w="796"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14D5921A" w14:textId="77777777" w:rsidR="00E73EDF" w:rsidRPr="008A6F2A" w:rsidRDefault="007653F1" w:rsidP="00C128E3">
            <w:pPr>
              <w:pStyle w:val="Small"/>
              <w:spacing w:before="40" w:after="40"/>
              <w:jc w:val="both"/>
              <w:rPr>
                <w:b/>
              </w:rPr>
            </w:pPr>
            <w:r w:rsidRPr="008A6F2A">
              <w:rPr>
                <w:b/>
              </w:rPr>
              <w:t>Label</w:t>
            </w:r>
          </w:p>
        </w:tc>
        <w:tc>
          <w:tcPr>
            <w:tcW w:w="779"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6052A684" w14:textId="77777777" w:rsidR="00E73EDF" w:rsidRPr="008A6F2A" w:rsidRDefault="007653F1" w:rsidP="00C128E3">
            <w:pPr>
              <w:pStyle w:val="Small"/>
              <w:spacing w:before="40" w:after="40"/>
              <w:jc w:val="both"/>
              <w:rPr>
                <w:b/>
              </w:rPr>
            </w:pPr>
            <w:r w:rsidRPr="008A6F2A">
              <w:rPr>
                <w:b/>
              </w:rPr>
              <w:t>Value</w:t>
            </w:r>
          </w:p>
        </w:tc>
        <w:tc>
          <w:tcPr>
            <w:tcW w:w="796"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5DCB0332" w14:textId="77777777" w:rsidR="00E73EDF" w:rsidRPr="008A6F2A" w:rsidRDefault="007653F1" w:rsidP="00C128E3">
            <w:pPr>
              <w:pStyle w:val="Small"/>
              <w:spacing w:before="40" w:after="40"/>
              <w:jc w:val="both"/>
              <w:rPr>
                <w:b/>
              </w:rPr>
            </w:pPr>
            <w:r w:rsidRPr="008A6F2A">
              <w:rPr>
                <w:b/>
              </w:rPr>
              <w:t>Format</w:t>
            </w:r>
          </w:p>
        </w:tc>
        <w:tc>
          <w:tcPr>
            <w:tcW w:w="4035"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vAlign w:val="center"/>
          </w:tcPr>
          <w:p w14:paraId="50468EEC" w14:textId="77777777" w:rsidR="00E73EDF" w:rsidRPr="008A6F2A" w:rsidRDefault="007653F1" w:rsidP="00C128E3">
            <w:pPr>
              <w:pStyle w:val="Small"/>
              <w:spacing w:before="40" w:after="40"/>
              <w:jc w:val="both"/>
              <w:rPr>
                <w:b/>
              </w:rPr>
            </w:pPr>
            <w:r w:rsidRPr="008A6F2A">
              <w:rPr>
                <w:b/>
              </w:rPr>
              <w:t>Comment</w:t>
            </w:r>
          </w:p>
        </w:tc>
      </w:tr>
      <w:tr w:rsidR="00E73EDF" w:rsidRPr="008A6F2A" w14:paraId="2BD4CE20" w14:textId="77777777" w:rsidTr="00F2456F">
        <w:trPr>
          <w:trHeight w:val="20"/>
        </w:trPr>
        <w:tc>
          <w:tcPr>
            <w:tcW w:w="3454" w:type="dxa"/>
            <w:tcBorders>
              <w:top w:val="single" w:sz="6" w:space="0" w:color="000000"/>
              <w:left w:val="single" w:sz="6" w:space="0" w:color="000000"/>
              <w:bottom w:val="single" w:sz="6" w:space="0" w:color="000000"/>
              <w:right w:val="single" w:sz="6" w:space="0" w:color="000000"/>
            </w:tcBorders>
          </w:tcPr>
          <w:p w14:paraId="3500A715" w14:textId="77777777" w:rsidR="00E73EDF" w:rsidRPr="008A6F2A" w:rsidRDefault="007653F1" w:rsidP="00C128E3">
            <w:pPr>
              <w:spacing w:before="40" w:after="40" w:line="240" w:lineRule="auto"/>
              <w:jc w:val="left"/>
              <w:rPr>
                <w:sz w:val="16"/>
              </w:rPr>
            </w:pPr>
            <w:r w:rsidRPr="008A6F2A">
              <w:rPr>
                <w:sz w:val="16"/>
              </w:rPr>
              <w:t>Dataset Coordinate Origin X</w:t>
            </w:r>
          </w:p>
        </w:tc>
        <w:tc>
          <w:tcPr>
            <w:tcW w:w="796" w:type="dxa"/>
            <w:tcBorders>
              <w:top w:val="single" w:sz="6" w:space="0" w:color="000000"/>
              <w:left w:val="single" w:sz="6" w:space="0" w:color="000000"/>
              <w:bottom w:val="single" w:sz="6" w:space="0" w:color="000000"/>
              <w:right w:val="single" w:sz="6" w:space="0" w:color="000000"/>
            </w:tcBorders>
          </w:tcPr>
          <w:p w14:paraId="7516A4FF" w14:textId="77777777" w:rsidR="00E73EDF" w:rsidRPr="008A6F2A" w:rsidRDefault="007653F1" w:rsidP="00C128E3">
            <w:pPr>
              <w:spacing w:before="40" w:after="40" w:line="240" w:lineRule="auto"/>
              <w:jc w:val="left"/>
              <w:rPr>
                <w:sz w:val="16"/>
              </w:rPr>
            </w:pPr>
            <w:r w:rsidRPr="008A6F2A">
              <w:rPr>
                <w:sz w:val="16"/>
              </w:rPr>
              <w:t>DCOX</w:t>
            </w:r>
          </w:p>
        </w:tc>
        <w:tc>
          <w:tcPr>
            <w:tcW w:w="779" w:type="dxa"/>
            <w:tcBorders>
              <w:top w:val="single" w:sz="6" w:space="0" w:color="000000"/>
              <w:left w:val="single" w:sz="6" w:space="0" w:color="000000"/>
              <w:bottom w:val="single" w:sz="6" w:space="0" w:color="000000"/>
              <w:right w:val="single" w:sz="6" w:space="0" w:color="000000"/>
            </w:tcBorders>
          </w:tcPr>
          <w:p w14:paraId="00C4B8B6" w14:textId="77777777" w:rsidR="00E73EDF" w:rsidRPr="008A6F2A" w:rsidRDefault="007653F1" w:rsidP="00C128E3">
            <w:pPr>
              <w:spacing w:before="40" w:after="40" w:line="240" w:lineRule="auto"/>
              <w:jc w:val="left"/>
              <w:rPr>
                <w:sz w:val="16"/>
              </w:rPr>
            </w:pPr>
            <w:r w:rsidRPr="008A6F2A">
              <w:rPr>
                <w:sz w:val="16"/>
              </w:rPr>
              <w:t>{0.0}</w:t>
            </w:r>
          </w:p>
        </w:tc>
        <w:tc>
          <w:tcPr>
            <w:tcW w:w="796" w:type="dxa"/>
            <w:tcBorders>
              <w:top w:val="single" w:sz="6" w:space="0" w:color="000000"/>
              <w:left w:val="single" w:sz="6" w:space="0" w:color="000000"/>
              <w:bottom w:val="single" w:sz="6" w:space="0" w:color="000000"/>
              <w:right w:val="single" w:sz="6" w:space="0" w:color="000000"/>
            </w:tcBorders>
          </w:tcPr>
          <w:p w14:paraId="15EECB27" w14:textId="77777777" w:rsidR="00E73EDF" w:rsidRPr="008A6F2A" w:rsidRDefault="007653F1" w:rsidP="00C128E3">
            <w:pPr>
              <w:spacing w:before="40" w:after="40" w:line="240" w:lineRule="auto"/>
              <w:jc w:val="left"/>
              <w:rPr>
                <w:sz w:val="16"/>
              </w:rPr>
            </w:pPr>
            <w:r w:rsidRPr="008A6F2A">
              <w:rPr>
                <w:sz w:val="16"/>
              </w:rPr>
              <w:t>b48</w:t>
            </w:r>
          </w:p>
        </w:tc>
        <w:tc>
          <w:tcPr>
            <w:tcW w:w="4035" w:type="dxa"/>
            <w:tcBorders>
              <w:top w:val="single" w:sz="6" w:space="0" w:color="000000"/>
              <w:left w:val="single" w:sz="6" w:space="0" w:color="000000"/>
              <w:bottom w:val="single" w:sz="6" w:space="0" w:color="000000"/>
              <w:right w:val="single" w:sz="6" w:space="0" w:color="000000"/>
            </w:tcBorders>
          </w:tcPr>
          <w:p w14:paraId="04F45105" w14:textId="77777777" w:rsidR="00E73EDF" w:rsidRPr="008A6F2A" w:rsidRDefault="007653F1" w:rsidP="00C128E3">
            <w:pPr>
              <w:spacing w:before="40" w:after="40" w:line="240" w:lineRule="auto"/>
              <w:jc w:val="left"/>
              <w:rPr>
                <w:sz w:val="16"/>
              </w:rPr>
            </w:pPr>
            <w:r w:rsidRPr="008A6F2A">
              <w:rPr>
                <w:sz w:val="16"/>
              </w:rPr>
              <w:t>Shift used to adjust x-coordinate before encoding</w:t>
            </w:r>
          </w:p>
        </w:tc>
      </w:tr>
      <w:tr w:rsidR="00E73EDF" w:rsidRPr="008A6F2A" w14:paraId="6685BC2B" w14:textId="77777777" w:rsidTr="00F2456F">
        <w:trPr>
          <w:trHeight w:val="20"/>
        </w:trPr>
        <w:tc>
          <w:tcPr>
            <w:tcW w:w="3454" w:type="dxa"/>
            <w:tcBorders>
              <w:top w:val="single" w:sz="6" w:space="0" w:color="000000"/>
              <w:left w:val="single" w:sz="6" w:space="0" w:color="000000"/>
              <w:bottom w:val="single" w:sz="6" w:space="0" w:color="000000"/>
              <w:right w:val="single" w:sz="6" w:space="0" w:color="000000"/>
            </w:tcBorders>
          </w:tcPr>
          <w:p w14:paraId="1DF45E48" w14:textId="77777777" w:rsidR="00E73EDF" w:rsidRPr="008A6F2A" w:rsidRDefault="007653F1" w:rsidP="00C128E3">
            <w:pPr>
              <w:spacing w:before="40" w:after="40" w:line="240" w:lineRule="auto"/>
              <w:jc w:val="left"/>
              <w:rPr>
                <w:sz w:val="16"/>
              </w:rPr>
            </w:pPr>
            <w:r w:rsidRPr="008A6F2A">
              <w:rPr>
                <w:sz w:val="16"/>
              </w:rPr>
              <w:t>Dataset Coordinate Origin Y</w:t>
            </w:r>
          </w:p>
        </w:tc>
        <w:tc>
          <w:tcPr>
            <w:tcW w:w="796" w:type="dxa"/>
            <w:tcBorders>
              <w:top w:val="single" w:sz="6" w:space="0" w:color="000000"/>
              <w:left w:val="single" w:sz="6" w:space="0" w:color="000000"/>
              <w:bottom w:val="single" w:sz="6" w:space="0" w:color="000000"/>
              <w:right w:val="single" w:sz="6" w:space="0" w:color="000000"/>
            </w:tcBorders>
          </w:tcPr>
          <w:p w14:paraId="42D1B846" w14:textId="77777777" w:rsidR="00E73EDF" w:rsidRPr="008A6F2A" w:rsidRDefault="007653F1" w:rsidP="00C128E3">
            <w:pPr>
              <w:spacing w:before="40" w:after="40" w:line="240" w:lineRule="auto"/>
              <w:jc w:val="left"/>
              <w:rPr>
                <w:sz w:val="16"/>
              </w:rPr>
            </w:pPr>
            <w:r w:rsidRPr="008A6F2A">
              <w:rPr>
                <w:sz w:val="16"/>
              </w:rPr>
              <w:t>DCOY</w:t>
            </w:r>
          </w:p>
        </w:tc>
        <w:tc>
          <w:tcPr>
            <w:tcW w:w="779" w:type="dxa"/>
            <w:tcBorders>
              <w:top w:val="single" w:sz="6" w:space="0" w:color="000000"/>
              <w:left w:val="single" w:sz="6" w:space="0" w:color="000000"/>
              <w:bottom w:val="single" w:sz="6" w:space="0" w:color="000000"/>
              <w:right w:val="single" w:sz="6" w:space="0" w:color="000000"/>
            </w:tcBorders>
          </w:tcPr>
          <w:p w14:paraId="02973BE6" w14:textId="77777777" w:rsidR="00E73EDF" w:rsidRPr="008A6F2A" w:rsidRDefault="007653F1" w:rsidP="00C128E3">
            <w:pPr>
              <w:spacing w:before="40" w:after="40" w:line="240" w:lineRule="auto"/>
              <w:jc w:val="left"/>
              <w:rPr>
                <w:sz w:val="16"/>
              </w:rPr>
            </w:pPr>
            <w:r w:rsidRPr="008A6F2A">
              <w:rPr>
                <w:sz w:val="16"/>
              </w:rPr>
              <w:t>{0.0}</w:t>
            </w:r>
          </w:p>
        </w:tc>
        <w:tc>
          <w:tcPr>
            <w:tcW w:w="796" w:type="dxa"/>
            <w:tcBorders>
              <w:top w:val="single" w:sz="6" w:space="0" w:color="000000"/>
              <w:left w:val="single" w:sz="6" w:space="0" w:color="000000"/>
              <w:bottom w:val="single" w:sz="6" w:space="0" w:color="000000"/>
              <w:right w:val="single" w:sz="6" w:space="0" w:color="000000"/>
            </w:tcBorders>
          </w:tcPr>
          <w:p w14:paraId="7EE195E8" w14:textId="77777777" w:rsidR="00E73EDF" w:rsidRPr="008A6F2A" w:rsidRDefault="007653F1" w:rsidP="00C128E3">
            <w:pPr>
              <w:spacing w:before="40" w:after="40" w:line="240" w:lineRule="auto"/>
              <w:jc w:val="left"/>
              <w:rPr>
                <w:sz w:val="16"/>
              </w:rPr>
            </w:pPr>
            <w:r w:rsidRPr="008A6F2A">
              <w:rPr>
                <w:sz w:val="16"/>
              </w:rPr>
              <w:t>b48</w:t>
            </w:r>
          </w:p>
        </w:tc>
        <w:tc>
          <w:tcPr>
            <w:tcW w:w="4035" w:type="dxa"/>
            <w:tcBorders>
              <w:top w:val="single" w:sz="6" w:space="0" w:color="000000"/>
              <w:left w:val="single" w:sz="6" w:space="0" w:color="000000"/>
              <w:bottom w:val="single" w:sz="6" w:space="0" w:color="000000"/>
              <w:right w:val="single" w:sz="6" w:space="0" w:color="000000"/>
            </w:tcBorders>
          </w:tcPr>
          <w:p w14:paraId="2F40DDB2" w14:textId="77777777" w:rsidR="00E73EDF" w:rsidRPr="008A6F2A" w:rsidRDefault="007653F1" w:rsidP="00C128E3">
            <w:pPr>
              <w:spacing w:before="40" w:after="40" w:line="240" w:lineRule="auto"/>
              <w:jc w:val="left"/>
              <w:rPr>
                <w:sz w:val="16"/>
              </w:rPr>
            </w:pPr>
            <w:r w:rsidRPr="008A6F2A">
              <w:rPr>
                <w:sz w:val="16"/>
              </w:rPr>
              <w:t>Shift used to adjust y-coordinate before encoding</w:t>
            </w:r>
          </w:p>
        </w:tc>
      </w:tr>
      <w:tr w:rsidR="00E73EDF" w:rsidRPr="008A6F2A" w14:paraId="769873FE" w14:textId="77777777" w:rsidTr="00F2456F">
        <w:trPr>
          <w:trHeight w:val="20"/>
        </w:trPr>
        <w:tc>
          <w:tcPr>
            <w:tcW w:w="3454" w:type="dxa"/>
            <w:tcBorders>
              <w:top w:val="single" w:sz="6" w:space="0" w:color="000000"/>
              <w:left w:val="single" w:sz="6" w:space="0" w:color="000000"/>
              <w:bottom w:val="single" w:sz="6" w:space="0" w:color="000000"/>
              <w:right w:val="single" w:sz="6" w:space="0" w:color="000000"/>
            </w:tcBorders>
          </w:tcPr>
          <w:p w14:paraId="3390BAE7" w14:textId="77777777" w:rsidR="00E73EDF" w:rsidRPr="008A6F2A" w:rsidRDefault="007653F1" w:rsidP="00C128E3">
            <w:pPr>
              <w:spacing w:before="40" w:after="40" w:line="240" w:lineRule="auto"/>
              <w:jc w:val="left"/>
              <w:rPr>
                <w:sz w:val="16"/>
              </w:rPr>
            </w:pPr>
            <w:r w:rsidRPr="008A6F2A">
              <w:rPr>
                <w:sz w:val="16"/>
              </w:rPr>
              <w:t>Dataset Coordinate Origin Z</w:t>
            </w:r>
          </w:p>
        </w:tc>
        <w:tc>
          <w:tcPr>
            <w:tcW w:w="796" w:type="dxa"/>
            <w:tcBorders>
              <w:top w:val="single" w:sz="6" w:space="0" w:color="000000"/>
              <w:left w:val="single" w:sz="6" w:space="0" w:color="000000"/>
              <w:bottom w:val="single" w:sz="6" w:space="0" w:color="000000"/>
              <w:right w:val="single" w:sz="6" w:space="0" w:color="000000"/>
            </w:tcBorders>
          </w:tcPr>
          <w:p w14:paraId="525EFE5E" w14:textId="77777777" w:rsidR="00E73EDF" w:rsidRPr="008A6F2A" w:rsidRDefault="007653F1" w:rsidP="00C128E3">
            <w:pPr>
              <w:spacing w:before="40" w:after="40" w:line="240" w:lineRule="auto"/>
              <w:jc w:val="left"/>
              <w:rPr>
                <w:sz w:val="16"/>
              </w:rPr>
            </w:pPr>
            <w:r w:rsidRPr="008A6F2A">
              <w:rPr>
                <w:sz w:val="16"/>
              </w:rPr>
              <w:t>DCOZ</w:t>
            </w:r>
          </w:p>
        </w:tc>
        <w:tc>
          <w:tcPr>
            <w:tcW w:w="779" w:type="dxa"/>
            <w:tcBorders>
              <w:top w:val="single" w:sz="6" w:space="0" w:color="000000"/>
              <w:left w:val="single" w:sz="6" w:space="0" w:color="000000"/>
              <w:bottom w:val="single" w:sz="6" w:space="0" w:color="000000"/>
              <w:right w:val="single" w:sz="6" w:space="0" w:color="000000"/>
            </w:tcBorders>
          </w:tcPr>
          <w:p w14:paraId="21513CCF" w14:textId="77777777" w:rsidR="00E73EDF" w:rsidRPr="008A6F2A" w:rsidRDefault="007653F1" w:rsidP="00C128E3">
            <w:pPr>
              <w:spacing w:before="40" w:after="40" w:line="240" w:lineRule="auto"/>
              <w:jc w:val="left"/>
              <w:rPr>
                <w:sz w:val="16"/>
              </w:rPr>
            </w:pPr>
            <w:r w:rsidRPr="008A6F2A">
              <w:rPr>
                <w:sz w:val="16"/>
              </w:rPr>
              <w:t>{0.0}</w:t>
            </w:r>
          </w:p>
        </w:tc>
        <w:tc>
          <w:tcPr>
            <w:tcW w:w="796" w:type="dxa"/>
            <w:tcBorders>
              <w:top w:val="single" w:sz="6" w:space="0" w:color="000000"/>
              <w:left w:val="single" w:sz="6" w:space="0" w:color="000000"/>
              <w:bottom w:val="single" w:sz="6" w:space="0" w:color="000000"/>
              <w:right w:val="single" w:sz="6" w:space="0" w:color="000000"/>
            </w:tcBorders>
          </w:tcPr>
          <w:p w14:paraId="449690D0" w14:textId="77777777" w:rsidR="00E73EDF" w:rsidRPr="008A6F2A" w:rsidRDefault="007653F1" w:rsidP="00C128E3">
            <w:pPr>
              <w:spacing w:before="40" w:after="40" w:line="240" w:lineRule="auto"/>
              <w:jc w:val="left"/>
              <w:rPr>
                <w:sz w:val="16"/>
              </w:rPr>
            </w:pPr>
            <w:r w:rsidRPr="008A6F2A">
              <w:rPr>
                <w:sz w:val="16"/>
              </w:rPr>
              <w:t>b48</w:t>
            </w:r>
          </w:p>
        </w:tc>
        <w:tc>
          <w:tcPr>
            <w:tcW w:w="4035" w:type="dxa"/>
            <w:tcBorders>
              <w:top w:val="single" w:sz="6" w:space="0" w:color="000000"/>
              <w:left w:val="single" w:sz="6" w:space="0" w:color="000000"/>
              <w:bottom w:val="single" w:sz="6" w:space="0" w:color="000000"/>
              <w:right w:val="single" w:sz="6" w:space="0" w:color="000000"/>
            </w:tcBorders>
          </w:tcPr>
          <w:p w14:paraId="5F3E5D91" w14:textId="77777777" w:rsidR="00E73EDF" w:rsidRPr="008A6F2A" w:rsidRDefault="007653F1" w:rsidP="00C128E3">
            <w:pPr>
              <w:spacing w:before="40" w:after="40" w:line="240" w:lineRule="auto"/>
              <w:jc w:val="left"/>
              <w:rPr>
                <w:sz w:val="16"/>
              </w:rPr>
            </w:pPr>
            <w:r w:rsidRPr="008A6F2A">
              <w:rPr>
                <w:sz w:val="16"/>
              </w:rPr>
              <w:t>Shift used to adjust z-coordinate before encoding</w:t>
            </w:r>
          </w:p>
        </w:tc>
      </w:tr>
      <w:tr w:rsidR="00E73EDF" w:rsidRPr="008A6F2A" w14:paraId="1BD64737" w14:textId="77777777" w:rsidTr="00F2456F">
        <w:trPr>
          <w:trHeight w:val="20"/>
        </w:trPr>
        <w:tc>
          <w:tcPr>
            <w:tcW w:w="3454" w:type="dxa"/>
            <w:tcBorders>
              <w:top w:val="single" w:sz="6" w:space="0" w:color="000000"/>
              <w:left w:val="single" w:sz="6" w:space="0" w:color="000000"/>
              <w:bottom w:val="single" w:sz="6" w:space="0" w:color="000000"/>
              <w:right w:val="single" w:sz="6" w:space="0" w:color="000000"/>
            </w:tcBorders>
          </w:tcPr>
          <w:p w14:paraId="51A6BBD4" w14:textId="0069F17B" w:rsidR="00E73EDF" w:rsidRPr="00431ADB" w:rsidRDefault="007653F1" w:rsidP="00775B77">
            <w:pPr>
              <w:spacing w:before="40" w:after="40" w:line="240" w:lineRule="auto"/>
              <w:jc w:val="left"/>
              <w:rPr>
                <w:sz w:val="16"/>
              </w:rPr>
            </w:pPr>
            <w:r w:rsidRPr="00431ADB">
              <w:rPr>
                <w:sz w:val="16"/>
              </w:rPr>
              <w:t xml:space="preserve">Coordinate </w:t>
            </w:r>
            <w:r w:rsidR="00775B77">
              <w:rPr>
                <w:sz w:val="16"/>
              </w:rPr>
              <w:t>m</w:t>
            </w:r>
            <w:r w:rsidR="00775B77" w:rsidRPr="00431ADB">
              <w:rPr>
                <w:sz w:val="16"/>
              </w:rPr>
              <w:t xml:space="preserve">ultiplication </w:t>
            </w:r>
            <w:r w:rsidR="00775B77">
              <w:rPr>
                <w:sz w:val="16"/>
              </w:rPr>
              <w:t>f</w:t>
            </w:r>
            <w:r w:rsidR="00775B77" w:rsidRPr="00431ADB">
              <w:rPr>
                <w:sz w:val="16"/>
              </w:rPr>
              <w:t xml:space="preserve">actor </w:t>
            </w:r>
            <w:r w:rsidRPr="00431ADB">
              <w:rPr>
                <w:sz w:val="16"/>
              </w:rPr>
              <w:t xml:space="preserve">for </w:t>
            </w:r>
            <w:r w:rsidR="00775B77">
              <w:rPr>
                <w:sz w:val="16"/>
              </w:rPr>
              <w:t>x</w:t>
            </w:r>
            <w:r w:rsidRPr="00431ADB">
              <w:rPr>
                <w:sz w:val="16"/>
              </w:rPr>
              <w:t>-coordinate</w:t>
            </w:r>
          </w:p>
        </w:tc>
        <w:tc>
          <w:tcPr>
            <w:tcW w:w="796" w:type="dxa"/>
            <w:tcBorders>
              <w:top w:val="single" w:sz="6" w:space="0" w:color="000000"/>
              <w:left w:val="single" w:sz="6" w:space="0" w:color="000000"/>
              <w:bottom w:val="single" w:sz="6" w:space="0" w:color="000000"/>
              <w:right w:val="single" w:sz="6" w:space="0" w:color="000000"/>
            </w:tcBorders>
          </w:tcPr>
          <w:p w14:paraId="048084DE" w14:textId="77777777" w:rsidR="00E73EDF" w:rsidRPr="008A6F2A" w:rsidRDefault="007653F1" w:rsidP="00C128E3">
            <w:pPr>
              <w:spacing w:before="40" w:after="40" w:line="240" w:lineRule="auto"/>
              <w:jc w:val="left"/>
              <w:rPr>
                <w:sz w:val="16"/>
              </w:rPr>
            </w:pPr>
            <w:r w:rsidRPr="008A6F2A">
              <w:rPr>
                <w:sz w:val="16"/>
              </w:rPr>
              <w:t>CMFX</w:t>
            </w:r>
          </w:p>
        </w:tc>
        <w:tc>
          <w:tcPr>
            <w:tcW w:w="779" w:type="dxa"/>
            <w:tcBorders>
              <w:top w:val="single" w:sz="6" w:space="0" w:color="000000"/>
              <w:left w:val="single" w:sz="6" w:space="0" w:color="000000"/>
              <w:bottom w:val="single" w:sz="6" w:space="0" w:color="000000"/>
              <w:right w:val="single" w:sz="6" w:space="0" w:color="000000"/>
            </w:tcBorders>
          </w:tcPr>
          <w:p w14:paraId="5175EBC0" w14:textId="77777777" w:rsidR="00E73EDF" w:rsidRPr="008A6F2A" w:rsidRDefault="007653F1" w:rsidP="00C128E3">
            <w:pPr>
              <w:spacing w:before="40" w:after="40" w:line="240" w:lineRule="auto"/>
              <w:jc w:val="left"/>
              <w:rPr>
                <w:sz w:val="16"/>
                <w:vertAlign w:val="superscript"/>
              </w:rPr>
            </w:pPr>
            <w:r w:rsidRPr="008A6F2A">
              <w:rPr>
                <w:sz w:val="16"/>
              </w:rPr>
              <w:t>{10</w:t>
            </w:r>
            <w:r w:rsidRPr="008A6F2A">
              <w:rPr>
                <w:sz w:val="16"/>
                <w:vertAlign w:val="superscript"/>
              </w:rPr>
              <w:t>7</w:t>
            </w:r>
            <w:r w:rsidRPr="008A6F2A">
              <w:rPr>
                <w:sz w:val="16"/>
              </w:rPr>
              <w:t>}</w:t>
            </w:r>
          </w:p>
        </w:tc>
        <w:tc>
          <w:tcPr>
            <w:tcW w:w="796" w:type="dxa"/>
            <w:tcBorders>
              <w:top w:val="single" w:sz="6" w:space="0" w:color="000000"/>
              <w:left w:val="single" w:sz="6" w:space="0" w:color="000000"/>
              <w:bottom w:val="single" w:sz="6" w:space="0" w:color="000000"/>
              <w:right w:val="single" w:sz="6" w:space="0" w:color="000000"/>
            </w:tcBorders>
          </w:tcPr>
          <w:p w14:paraId="33E1F9F2" w14:textId="77777777" w:rsidR="00E73EDF" w:rsidRPr="008A6F2A" w:rsidRDefault="007653F1" w:rsidP="00C128E3">
            <w:pPr>
              <w:spacing w:before="40" w:after="40" w:line="240" w:lineRule="auto"/>
              <w:jc w:val="left"/>
              <w:rPr>
                <w:sz w:val="16"/>
              </w:rPr>
            </w:pPr>
            <w:r w:rsidRPr="008A6F2A">
              <w:rPr>
                <w:sz w:val="16"/>
              </w:rPr>
              <w:t>b14</w:t>
            </w:r>
          </w:p>
        </w:tc>
        <w:tc>
          <w:tcPr>
            <w:tcW w:w="4035" w:type="dxa"/>
            <w:tcBorders>
              <w:top w:val="single" w:sz="6" w:space="0" w:color="000000"/>
              <w:left w:val="single" w:sz="6" w:space="0" w:color="000000"/>
              <w:bottom w:val="single" w:sz="6" w:space="0" w:color="000000"/>
              <w:right w:val="single" w:sz="6" w:space="0" w:color="000000"/>
            </w:tcBorders>
          </w:tcPr>
          <w:p w14:paraId="7F3E808B" w14:textId="77777777" w:rsidR="00E73EDF" w:rsidRPr="008A6F2A" w:rsidRDefault="007653F1" w:rsidP="00C128E3">
            <w:pPr>
              <w:spacing w:before="40" w:after="40" w:line="240" w:lineRule="auto"/>
              <w:jc w:val="left"/>
              <w:rPr>
                <w:sz w:val="16"/>
              </w:rPr>
            </w:pPr>
            <w:r w:rsidRPr="008A6F2A">
              <w:rPr>
                <w:sz w:val="16"/>
              </w:rPr>
              <w:t>Floating point to integer multiplication factor for the x-coordinate or longitude</w:t>
            </w:r>
          </w:p>
        </w:tc>
      </w:tr>
      <w:tr w:rsidR="00E73EDF" w:rsidRPr="008A6F2A" w14:paraId="6B60E4D4" w14:textId="77777777" w:rsidTr="00F2456F">
        <w:trPr>
          <w:trHeight w:val="20"/>
        </w:trPr>
        <w:tc>
          <w:tcPr>
            <w:tcW w:w="3454" w:type="dxa"/>
            <w:tcBorders>
              <w:top w:val="single" w:sz="6" w:space="0" w:color="000000"/>
              <w:left w:val="single" w:sz="6" w:space="0" w:color="000000"/>
              <w:bottom w:val="single" w:sz="6" w:space="0" w:color="000000"/>
              <w:right w:val="single" w:sz="6" w:space="0" w:color="000000"/>
            </w:tcBorders>
          </w:tcPr>
          <w:p w14:paraId="0676C00E" w14:textId="4E2B2C24" w:rsidR="00E73EDF" w:rsidRPr="00431ADB" w:rsidRDefault="007653F1" w:rsidP="0022577A">
            <w:pPr>
              <w:spacing w:before="40" w:after="40" w:line="240" w:lineRule="auto"/>
              <w:jc w:val="left"/>
              <w:rPr>
                <w:sz w:val="16"/>
              </w:rPr>
            </w:pPr>
            <w:r w:rsidRPr="008A6F2A">
              <w:rPr>
                <w:sz w:val="16"/>
              </w:rPr>
              <w:t xml:space="preserve">Coordinate </w:t>
            </w:r>
            <w:r w:rsidR="0022577A">
              <w:rPr>
                <w:sz w:val="16"/>
              </w:rPr>
              <w:t>m</w:t>
            </w:r>
            <w:r w:rsidR="0022577A" w:rsidRPr="00431ADB">
              <w:rPr>
                <w:sz w:val="16"/>
              </w:rPr>
              <w:t xml:space="preserve">ultiplication </w:t>
            </w:r>
            <w:r w:rsidR="0022577A">
              <w:rPr>
                <w:sz w:val="16"/>
              </w:rPr>
              <w:t>f</w:t>
            </w:r>
            <w:r w:rsidR="0022577A" w:rsidRPr="00431ADB">
              <w:rPr>
                <w:sz w:val="16"/>
              </w:rPr>
              <w:t xml:space="preserve">actor </w:t>
            </w:r>
            <w:r w:rsidRPr="00431ADB">
              <w:rPr>
                <w:sz w:val="16"/>
              </w:rPr>
              <w:t xml:space="preserve">for </w:t>
            </w:r>
            <w:r w:rsidR="0022577A">
              <w:rPr>
                <w:sz w:val="16"/>
              </w:rPr>
              <w:t>y</w:t>
            </w:r>
            <w:r w:rsidRPr="00431ADB">
              <w:rPr>
                <w:sz w:val="16"/>
              </w:rPr>
              <w:t>-coordinate</w:t>
            </w:r>
          </w:p>
        </w:tc>
        <w:tc>
          <w:tcPr>
            <w:tcW w:w="796" w:type="dxa"/>
            <w:tcBorders>
              <w:top w:val="single" w:sz="6" w:space="0" w:color="000000"/>
              <w:left w:val="single" w:sz="6" w:space="0" w:color="000000"/>
              <w:bottom w:val="single" w:sz="6" w:space="0" w:color="000000"/>
              <w:right w:val="single" w:sz="6" w:space="0" w:color="000000"/>
            </w:tcBorders>
          </w:tcPr>
          <w:p w14:paraId="14B29FF9" w14:textId="77777777" w:rsidR="00E73EDF" w:rsidRPr="008A6F2A" w:rsidRDefault="007653F1" w:rsidP="00C128E3">
            <w:pPr>
              <w:spacing w:before="40" w:after="40" w:line="240" w:lineRule="auto"/>
              <w:jc w:val="left"/>
              <w:rPr>
                <w:sz w:val="16"/>
              </w:rPr>
            </w:pPr>
            <w:r w:rsidRPr="008A6F2A">
              <w:rPr>
                <w:sz w:val="16"/>
              </w:rPr>
              <w:t>CMFY</w:t>
            </w:r>
          </w:p>
        </w:tc>
        <w:tc>
          <w:tcPr>
            <w:tcW w:w="779" w:type="dxa"/>
            <w:tcBorders>
              <w:top w:val="single" w:sz="6" w:space="0" w:color="000000"/>
              <w:left w:val="single" w:sz="6" w:space="0" w:color="000000"/>
              <w:bottom w:val="single" w:sz="6" w:space="0" w:color="000000"/>
              <w:right w:val="single" w:sz="6" w:space="0" w:color="000000"/>
            </w:tcBorders>
          </w:tcPr>
          <w:p w14:paraId="23AFC07E" w14:textId="77777777" w:rsidR="00E73EDF" w:rsidRPr="008A6F2A" w:rsidRDefault="007653F1" w:rsidP="00C128E3">
            <w:pPr>
              <w:spacing w:before="40" w:after="40" w:line="240" w:lineRule="auto"/>
              <w:jc w:val="left"/>
              <w:rPr>
                <w:sz w:val="16"/>
                <w:vertAlign w:val="superscript"/>
              </w:rPr>
            </w:pPr>
            <w:r w:rsidRPr="008A6F2A">
              <w:rPr>
                <w:sz w:val="16"/>
              </w:rPr>
              <w:t>{10</w:t>
            </w:r>
            <w:r w:rsidRPr="008A6F2A">
              <w:rPr>
                <w:sz w:val="16"/>
                <w:vertAlign w:val="superscript"/>
              </w:rPr>
              <w:t>7</w:t>
            </w:r>
            <w:r w:rsidRPr="008A6F2A">
              <w:rPr>
                <w:sz w:val="16"/>
              </w:rPr>
              <w:t>}</w:t>
            </w:r>
          </w:p>
        </w:tc>
        <w:tc>
          <w:tcPr>
            <w:tcW w:w="796" w:type="dxa"/>
            <w:tcBorders>
              <w:top w:val="single" w:sz="6" w:space="0" w:color="000000"/>
              <w:left w:val="single" w:sz="6" w:space="0" w:color="000000"/>
              <w:bottom w:val="single" w:sz="6" w:space="0" w:color="000000"/>
              <w:right w:val="single" w:sz="6" w:space="0" w:color="000000"/>
            </w:tcBorders>
          </w:tcPr>
          <w:p w14:paraId="28785B9F" w14:textId="77777777" w:rsidR="00E73EDF" w:rsidRPr="008A6F2A" w:rsidRDefault="007653F1" w:rsidP="00C128E3">
            <w:pPr>
              <w:spacing w:before="40" w:after="40" w:line="240" w:lineRule="auto"/>
              <w:jc w:val="left"/>
              <w:rPr>
                <w:sz w:val="16"/>
              </w:rPr>
            </w:pPr>
            <w:r w:rsidRPr="008A6F2A">
              <w:rPr>
                <w:sz w:val="16"/>
              </w:rPr>
              <w:t>b14</w:t>
            </w:r>
          </w:p>
        </w:tc>
        <w:tc>
          <w:tcPr>
            <w:tcW w:w="4035" w:type="dxa"/>
            <w:tcBorders>
              <w:top w:val="single" w:sz="6" w:space="0" w:color="000000"/>
              <w:left w:val="single" w:sz="6" w:space="0" w:color="000000"/>
              <w:bottom w:val="single" w:sz="6" w:space="0" w:color="000000"/>
              <w:right w:val="single" w:sz="6" w:space="0" w:color="000000"/>
            </w:tcBorders>
          </w:tcPr>
          <w:p w14:paraId="2C5F9EEE" w14:textId="77777777" w:rsidR="00E73EDF" w:rsidRPr="008A6F2A" w:rsidRDefault="007653F1" w:rsidP="00C128E3">
            <w:pPr>
              <w:spacing w:before="40" w:after="40" w:line="240" w:lineRule="auto"/>
              <w:jc w:val="left"/>
              <w:rPr>
                <w:sz w:val="16"/>
              </w:rPr>
            </w:pPr>
            <w:r w:rsidRPr="008A6F2A">
              <w:rPr>
                <w:sz w:val="16"/>
              </w:rPr>
              <w:t>Floating point to integer multiplication factor for the y-coordinate or latitude</w:t>
            </w:r>
          </w:p>
        </w:tc>
      </w:tr>
      <w:tr w:rsidR="00E73EDF" w:rsidRPr="008A6F2A" w14:paraId="6DABD622" w14:textId="77777777" w:rsidTr="00F2456F">
        <w:trPr>
          <w:trHeight w:val="20"/>
        </w:trPr>
        <w:tc>
          <w:tcPr>
            <w:tcW w:w="3454" w:type="dxa"/>
            <w:tcBorders>
              <w:top w:val="single" w:sz="6" w:space="0" w:color="000000"/>
              <w:left w:val="single" w:sz="6" w:space="0" w:color="000000"/>
              <w:bottom w:val="single" w:sz="6" w:space="0" w:color="000000"/>
              <w:right w:val="single" w:sz="6" w:space="0" w:color="000000"/>
            </w:tcBorders>
          </w:tcPr>
          <w:p w14:paraId="7F378715" w14:textId="2C9DA91D" w:rsidR="00E73EDF" w:rsidRPr="00431ADB" w:rsidRDefault="007653F1" w:rsidP="0022577A">
            <w:pPr>
              <w:spacing w:before="40" w:after="40" w:line="240" w:lineRule="auto"/>
              <w:jc w:val="left"/>
              <w:rPr>
                <w:sz w:val="16"/>
              </w:rPr>
            </w:pPr>
            <w:r w:rsidRPr="008A6F2A">
              <w:rPr>
                <w:sz w:val="16"/>
              </w:rPr>
              <w:t xml:space="preserve">Coordinate </w:t>
            </w:r>
            <w:r w:rsidR="0022577A">
              <w:rPr>
                <w:sz w:val="16"/>
              </w:rPr>
              <w:t>m</w:t>
            </w:r>
            <w:r w:rsidR="0022577A" w:rsidRPr="00431ADB">
              <w:rPr>
                <w:sz w:val="16"/>
              </w:rPr>
              <w:t xml:space="preserve">ultiplication </w:t>
            </w:r>
            <w:r w:rsidR="0022577A">
              <w:rPr>
                <w:sz w:val="16"/>
              </w:rPr>
              <w:t>f</w:t>
            </w:r>
            <w:r w:rsidR="0022577A" w:rsidRPr="00431ADB">
              <w:rPr>
                <w:sz w:val="16"/>
              </w:rPr>
              <w:t xml:space="preserve">actor </w:t>
            </w:r>
            <w:r w:rsidRPr="00431ADB">
              <w:rPr>
                <w:sz w:val="16"/>
              </w:rPr>
              <w:t xml:space="preserve">for </w:t>
            </w:r>
            <w:r w:rsidR="0022577A">
              <w:rPr>
                <w:sz w:val="16"/>
              </w:rPr>
              <w:t>z</w:t>
            </w:r>
            <w:r w:rsidRPr="00431ADB">
              <w:rPr>
                <w:sz w:val="16"/>
              </w:rPr>
              <w:t>-coordinate</w:t>
            </w:r>
          </w:p>
        </w:tc>
        <w:tc>
          <w:tcPr>
            <w:tcW w:w="796" w:type="dxa"/>
            <w:tcBorders>
              <w:top w:val="single" w:sz="6" w:space="0" w:color="000000"/>
              <w:left w:val="single" w:sz="6" w:space="0" w:color="000000"/>
              <w:bottom w:val="single" w:sz="6" w:space="0" w:color="000000"/>
              <w:right w:val="single" w:sz="6" w:space="0" w:color="000000"/>
            </w:tcBorders>
          </w:tcPr>
          <w:p w14:paraId="10462A64" w14:textId="77777777" w:rsidR="00E73EDF" w:rsidRPr="008A6F2A" w:rsidRDefault="007653F1" w:rsidP="00C128E3">
            <w:pPr>
              <w:spacing w:before="40" w:after="40" w:line="240" w:lineRule="auto"/>
              <w:jc w:val="left"/>
              <w:rPr>
                <w:sz w:val="16"/>
              </w:rPr>
            </w:pPr>
            <w:r w:rsidRPr="008A6F2A">
              <w:rPr>
                <w:sz w:val="16"/>
              </w:rPr>
              <w:t>CMFZ</w:t>
            </w:r>
          </w:p>
        </w:tc>
        <w:tc>
          <w:tcPr>
            <w:tcW w:w="779" w:type="dxa"/>
            <w:tcBorders>
              <w:top w:val="single" w:sz="6" w:space="0" w:color="000000"/>
              <w:left w:val="single" w:sz="6" w:space="0" w:color="000000"/>
              <w:bottom w:val="single" w:sz="6" w:space="0" w:color="000000"/>
              <w:right w:val="single" w:sz="6" w:space="0" w:color="000000"/>
            </w:tcBorders>
          </w:tcPr>
          <w:p w14:paraId="6ED4F83F" w14:textId="376D7A3A" w:rsidR="00E73EDF" w:rsidRPr="008A6F2A" w:rsidRDefault="007653F1" w:rsidP="00C128E3">
            <w:pPr>
              <w:spacing w:before="40" w:after="40" w:line="240" w:lineRule="auto"/>
              <w:jc w:val="left"/>
              <w:rPr>
                <w:sz w:val="16"/>
              </w:rPr>
            </w:pPr>
            <w:r w:rsidRPr="008A6F2A">
              <w:rPr>
                <w:sz w:val="16"/>
              </w:rPr>
              <w:t xml:space="preserve">{10} </w:t>
            </w:r>
          </w:p>
        </w:tc>
        <w:tc>
          <w:tcPr>
            <w:tcW w:w="796" w:type="dxa"/>
            <w:tcBorders>
              <w:top w:val="single" w:sz="6" w:space="0" w:color="000000"/>
              <w:left w:val="single" w:sz="6" w:space="0" w:color="000000"/>
              <w:bottom w:val="single" w:sz="6" w:space="0" w:color="000000"/>
              <w:right w:val="single" w:sz="6" w:space="0" w:color="000000"/>
            </w:tcBorders>
          </w:tcPr>
          <w:p w14:paraId="7B447262" w14:textId="77777777" w:rsidR="00E73EDF" w:rsidRPr="008A6F2A" w:rsidRDefault="007653F1" w:rsidP="00C128E3">
            <w:pPr>
              <w:spacing w:before="40" w:after="40" w:line="240" w:lineRule="auto"/>
              <w:jc w:val="left"/>
              <w:rPr>
                <w:sz w:val="16"/>
              </w:rPr>
            </w:pPr>
            <w:r w:rsidRPr="008A6F2A">
              <w:rPr>
                <w:sz w:val="16"/>
              </w:rPr>
              <w:t>b14</w:t>
            </w:r>
          </w:p>
        </w:tc>
        <w:tc>
          <w:tcPr>
            <w:tcW w:w="4035" w:type="dxa"/>
            <w:tcBorders>
              <w:top w:val="single" w:sz="6" w:space="0" w:color="000000"/>
              <w:left w:val="single" w:sz="6" w:space="0" w:color="000000"/>
              <w:bottom w:val="single" w:sz="6" w:space="0" w:color="000000"/>
              <w:right w:val="single" w:sz="6" w:space="0" w:color="000000"/>
            </w:tcBorders>
          </w:tcPr>
          <w:p w14:paraId="0BE51037" w14:textId="77777777" w:rsidR="00E73EDF" w:rsidRPr="008A6F2A" w:rsidRDefault="007653F1" w:rsidP="00C128E3">
            <w:pPr>
              <w:spacing w:before="40" w:after="40" w:line="240" w:lineRule="auto"/>
              <w:jc w:val="left"/>
              <w:rPr>
                <w:sz w:val="16"/>
              </w:rPr>
            </w:pPr>
            <w:r w:rsidRPr="008A6F2A">
              <w:rPr>
                <w:sz w:val="16"/>
              </w:rPr>
              <w:t>Floating point to integer multiplication factor for the z-coordinate or depths or height</w:t>
            </w:r>
          </w:p>
        </w:tc>
      </w:tr>
      <w:tr w:rsidR="00E73EDF" w:rsidRPr="008A6F2A" w14:paraId="6F7E263D" w14:textId="77777777" w:rsidTr="00F2456F">
        <w:trPr>
          <w:trHeight w:val="20"/>
        </w:trPr>
        <w:tc>
          <w:tcPr>
            <w:tcW w:w="3454" w:type="dxa"/>
            <w:tcBorders>
              <w:top w:val="single" w:sz="6" w:space="0" w:color="000000"/>
              <w:left w:val="single" w:sz="6" w:space="0" w:color="000000"/>
              <w:bottom w:val="single" w:sz="6" w:space="0" w:color="000000"/>
              <w:right w:val="single" w:sz="6" w:space="0" w:color="000000"/>
            </w:tcBorders>
          </w:tcPr>
          <w:p w14:paraId="7442D37B" w14:textId="5F1F08FB" w:rsidR="00E73EDF" w:rsidRPr="008A6F2A" w:rsidRDefault="007653F1" w:rsidP="00C128E3">
            <w:pPr>
              <w:spacing w:before="40" w:after="40" w:line="240" w:lineRule="auto"/>
              <w:jc w:val="left"/>
              <w:rPr>
                <w:sz w:val="16"/>
              </w:rPr>
            </w:pPr>
            <w:r w:rsidRPr="008A6F2A">
              <w:rPr>
                <w:sz w:val="16"/>
              </w:rPr>
              <w:t>Number of Information Type records</w:t>
            </w:r>
          </w:p>
        </w:tc>
        <w:tc>
          <w:tcPr>
            <w:tcW w:w="796" w:type="dxa"/>
            <w:tcBorders>
              <w:top w:val="single" w:sz="6" w:space="0" w:color="000000"/>
              <w:left w:val="single" w:sz="6" w:space="0" w:color="000000"/>
              <w:bottom w:val="single" w:sz="6" w:space="0" w:color="000000"/>
              <w:right w:val="single" w:sz="6" w:space="0" w:color="000000"/>
            </w:tcBorders>
          </w:tcPr>
          <w:p w14:paraId="42B7FCB6" w14:textId="77777777" w:rsidR="00E73EDF" w:rsidRPr="008A6F2A" w:rsidRDefault="007653F1" w:rsidP="00C128E3">
            <w:pPr>
              <w:spacing w:before="40" w:after="40" w:line="240" w:lineRule="auto"/>
              <w:jc w:val="left"/>
              <w:rPr>
                <w:sz w:val="16"/>
              </w:rPr>
            </w:pPr>
            <w:r w:rsidRPr="008A6F2A">
              <w:rPr>
                <w:sz w:val="16"/>
              </w:rPr>
              <w:t>NOIR</w:t>
            </w:r>
          </w:p>
        </w:tc>
        <w:tc>
          <w:tcPr>
            <w:tcW w:w="779" w:type="dxa"/>
            <w:tcBorders>
              <w:top w:val="single" w:sz="6" w:space="0" w:color="000000"/>
              <w:left w:val="single" w:sz="6" w:space="0" w:color="000000"/>
              <w:bottom w:val="single" w:sz="6" w:space="0" w:color="000000"/>
              <w:right w:val="single" w:sz="6" w:space="0" w:color="000000"/>
            </w:tcBorders>
          </w:tcPr>
          <w:p w14:paraId="2766A2AB" w14:textId="77777777" w:rsidR="00E73EDF" w:rsidRPr="008A6F2A" w:rsidRDefault="00E73EDF" w:rsidP="00C128E3">
            <w:pPr>
              <w:spacing w:before="40" w:after="40" w:line="240" w:lineRule="auto"/>
              <w:jc w:val="left"/>
              <w:rPr>
                <w:sz w:val="16"/>
              </w:rPr>
            </w:pPr>
          </w:p>
        </w:tc>
        <w:tc>
          <w:tcPr>
            <w:tcW w:w="796" w:type="dxa"/>
            <w:tcBorders>
              <w:top w:val="single" w:sz="6" w:space="0" w:color="000000"/>
              <w:left w:val="single" w:sz="6" w:space="0" w:color="000000"/>
              <w:bottom w:val="single" w:sz="6" w:space="0" w:color="000000"/>
              <w:right w:val="single" w:sz="6" w:space="0" w:color="000000"/>
            </w:tcBorders>
          </w:tcPr>
          <w:p w14:paraId="277B37B7" w14:textId="77777777" w:rsidR="00E73EDF" w:rsidRPr="008A6F2A" w:rsidRDefault="007653F1" w:rsidP="00C128E3">
            <w:pPr>
              <w:spacing w:before="40" w:after="40" w:line="240" w:lineRule="auto"/>
              <w:jc w:val="left"/>
              <w:rPr>
                <w:sz w:val="16"/>
              </w:rPr>
            </w:pPr>
            <w:r w:rsidRPr="008A6F2A">
              <w:rPr>
                <w:sz w:val="16"/>
              </w:rPr>
              <w:t>b14</w:t>
            </w:r>
          </w:p>
        </w:tc>
        <w:tc>
          <w:tcPr>
            <w:tcW w:w="4035" w:type="dxa"/>
            <w:tcBorders>
              <w:top w:val="single" w:sz="6" w:space="0" w:color="000000"/>
              <w:left w:val="single" w:sz="6" w:space="0" w:color="000000"/>
              <w:bottom w:val="single" w:sz="6" w:space="0" w:color="000000"/>
              <w:right w:val="single" w:sz="6" w:space="0" w:color="000000"/>
            </w:tcBorders>
          </w:tcPr>
          <w:p w14:paraId="3D1526CC" w14:textId="77777777" w:rsidR="00E73EDF" w:rsidRPr="008A6F2A" w:rsidRDefault="007653F1" w:rsidP="00C128E3">
            <w:pPr>
              <w:spacing w:before="40" w:after="40" w:line="240" w:lineRule="auto"/>
              <w:jc w:val="left"/>
              <w:rPr>
                <w:sz w:val="16"/>
              </w:rPr>
            </w:pPr>
            <w:r w:rsidRPr="008A6F2A">
              <w:rPr>
                <w:sz w:val="16"/>
              </w:rPr>
              <w:t>Number of information records in the dataset</w:t>
            </w:r>
          </w:p>
        </w:tc>
      </w:tr>
      <w:tr w:rsidR="00E73EDF" w:rsidRPr="008A6F2A" w14:paraId="71CA8FB8" w14:textId="77777777" w:rsidTr="00F2456F">
        <w:trPr>
          <w:trHeight w:val="20"/>
        </w:trPr>
        <w:tc>
          <w:tcPr>
            <w:tcW w:w="3454" w:type="dxa"/>
            <w:tcBorders>
              <w:top w:val="single" w:sz="6" w:space="0" w:color="000000"/>
              <w:left w:val="single" w:sz="6" w:space="0" w:color="000000"/>
              <w:bottom w:val="single" w:sz="6" w:space="0" w:color="000000"/>
              <w:right w:val="single" w:sz="6" w:space="0" w:color="000000"/>
            </w:tcBorders>
          </w:tcPr>
          <w:p w14:paraId="558DF2F6" w14:textId="77777777" w:rsidR="00E73EDF" w:rsidRPr="008A6F2A" w:rsidRDefault="007653F1" w:rsidP="00C128E3">
            <w:pPr>
              <w:spacing w:before="40" w:after="40" w:line="240" w:lineRule="auto"/>
              <w:jc w:val="left"/>
              <w:rPr>
                <w:sz w:val="16"/>
              </w:rPr>
            </w:pPr>
            <w:r w:rsidRPr="008A6F2A">
              <w:rPr>
                <w:sz w:val="16"/>
              </w:rPr>
              <w:t>Number of Point records</w:t>
            </w:r>
          </w:p>
        </w:tc>
        <w:tc>
          <w:tcPr>
            <w:tcW w:w="796" w:type="dxa"/>
            <w:tcBorders>
              <w:top w:val="single" w:sz="6" w:space="0" w:color="000000"/>
              <w:left w:val="single" w:sz="6" w:space="0" w:color="000000"/>
              <w:bottom w:val="single" w:sz="6" w:space="0" w:color="000000"/>
              <w:right w:val="single" w:sz="6" w:space="0" w:color="000000"/>
            </w:tcBorders>
          </w:tcPr>
          <w:p w14:paraId="41AEAA7F" w14:textId="77777777" w:rsidR="00E73EDF" w:rsidRPr="008A6F2A" w:rsidRDefault="007653F1" w:rsidP="00C128E3">
            <w:pPr>
              <w:spacing w:before="40" w:after="40" w:line="240" w:lineRule="auto"/>
              <w:jc w:val="left"/>
              <w:rPr>
                <w:sz w:val="16"/>
              </w:rPr>
            </w:pPr>
            <w:r w:rsidRPr="008A6F2A">
              <w:rPr>
                <w:sz w:val="16"/>
              </w:rPr>
              <w:t>NOPN</w:t>
            </w:r>
          </w:p>
        </w:tc>
        <w:tc>
          <w:tcPr>
            <w:tcW w:w="779" w:type="dxa"/>
            <w:tcBorders>
              <w:top w:val="single" w:sz="6" w:space="0" w:color="000000"/>
              <w:left w:val="single" w:sz="6" w:space="0" w:color="000000"/>
              <w:bottom w:val="single" w:sz="6" w:space="0" w:color="000000"/>
              <w:right w:val="single" w:sz="6" w:space="0" w:color="000000"/>
            </w:tcBorders>
          </w:tcPr>
          <w:p w14:paraId="64CFAFE3" w14:textId="77777777" w:rsidR="00E73EDF" w:rsidRPr="008A6F2A" w:rsidRDefault="00E73EDF" w:rsidP="00C128E3">
            <w:pPr>
              <w:spacing w:before="40" w:after="40" w:line="240" w:lineRule="auto"/>
              <w:jc w:val="left"/>
              <w:rPr>
                <w:sz w:val="16"/>
              </w:rPr>
            </w:pPr>
          </w:p>
        </w:tc>
        <w:tc>
          <w:tcPr>
            <w:tcW w:w="796" w:type="dxa"/>
            <w:tcBorders>
              <w:top w:val="single" w:sz="6" w:space="0" w:color="000000"/>
              <w:left w:val="single" w:sz="6" w:space="0" w:color="000000"/>
              <w:bottom w:val="single" w:sz="6" w:space="0" w:color="000000"/>
              <w:right w:val="single" w:sz="6" w:space="0" w:color="000000"/>
            </w:tcBorders>
          </w:tcPr>
          <w:p w14:paraId="0E9B8AEF" w14:textId="77777777" w:rsidR="00E73EDF" w:rsidRPr="008A6F2A" w:rsidRDefault="007653F1" w:rsidP="00C128E3">
            <w:pPr>
              <w:spacing w:before="40" w:after="40" w:line="240" w:lineRule="auto"/>
              <w:jc w:val="left"/>
              <w:rPr>
                <w:sz w:val="16"/>
              </w:rPr>
            </w:pPr>
            <w:r w:rsidRPr="008A6F2A">
              <w:rPr>
                <w:sz w:val="16"/>
              </w:rPr>
              <w:t>b14</w:t>
            </w:r>
          </w:p>
        </w:tc>
        <w:tc>
          <w:tcPr>
            <w:tcW w:w="4035" w:type="dxa"/>
            <w:tcBorders>
              <w:top w:val="single" w:sz="6" w:space="0" w:color="000000"/>
              <w:left w:val="single" w:sz="6" w:space="0" w:color="000000"/>
              <w:bottom w:val="single" w:sz="6" w:space="0" w:color="000000"/>
              <w:right w:val="single" w:sz="6" w:space="0" w:color="000000"/>
            </w:tcBorders>
          </w:tcPr>
          <w:p w14:paraId="002DA2C8" w14:textId="77777777" w:rsidR="00E73EDF" w:rsidRPr="008A6F2A" w:rsidRDefault="007653F1" w:rsidP="00C128E3">
            <w:pPr>
              <w:spacing w:before="40" w:after="40" w:line="240" w:lineRule="auto"/>
              <w:jc w:val="left"/>
              <w:rPr>
                <w:sz w:val="16"/>
              </w:rPr>
            </w:pPr>
            <w:r w:rsidRPr="008A6F2A">
              <w:rPr>
                <w:sz w:val="16"/>
              </w:rPr>
              <w:t>Number of point records in the dataset</w:t>
            </w:r>
          </w:p>
        </w:tc>
      </w:tr>
      <w:tr w:rsidR="00E73EDF" w:rsidRPr="008A6F2A" w14:paraId="5EB2589E" w14:textId="77777777" w:rsidTr="00F2456F">
        <w:trPr>
          <w:trHeight w:val="20"/>
        </w:trPr>
        <w:tc>
          <w:tcPr>
            <w:tcW w:w="3454" w:type="dxa"/>
            <w:tcBorders>
              <w:top w:val="single" w:sz="6" w:space="0" w:color="000000"/>
              <w:left w:val="single" w:sz="6" w:space="0" w:color="000000"/>
              <w:bottom w:val="single" w:sz="6" w:space="0" w:color="000000"/>
              <w:right w:val="single" w:sz="6" w:space="0" w:color="000000"/>
            </w:tcBorders>
          </w:tcPr>
          <w:p w14:paraId="02F8877A" w14:textId="77777777" w:rsidR="00E73EDF" w:rsidRPr="008A6F2A" w:rsidRDefault="007653F1" w:rsidP="00C128E3">
            <w:pPr>
              <w:spacing w:before="40" w:after="40" w:line="240" w:lineRule="auto"/>
              <w:jc w:val="left"/>
              <w:rPr>
                <w:sz w:val="16"/>
              </w:rPr>
            </w:pPr>
            <w:r w:rsidRPr="008A6F2A">
              <w:rPr>
                <w:sz w:val="16"/>
              </w:rPr>
              <w:t>Number of Multi Point records</w:t>
            </w:r>
          </w:p>
        </w:tc>
        <w:tc>
          <w:tcPr>
            <w:tcW w:w="796" w:type="dxa"/>
            <w:tcBorders>
              <w:top w:val="single" w:sz="6" w:space="0" w:color="000000"/>
              <w:left w:val="single" w:sz="6" w:space="0" w:color="000000"/>
              <w:bottom w:val="single" w:sz="6" w:space="0" w:color="000000"/>
              <w:right w:val="single" w:sz="6" w:space="0" w:color="000000"/>
            </w:tcBorders>
          </w:tcPr>
          <w:p w14:paraId="1371F7F7" w14:textId="77777777" w:rsidR="00E73EDF" w:rsidRPr="008A6F2A" w:rsidRDefault="007653F1" w:rsidP="00C128E3">
            <w:pPr>
              <w:spacing w:before="40" w:after="40" w:line="240" w:lineRule="auto"/>
              <w:jc w:val="left"/>
              <w:rPr>
                <w:sz w:val="16"/>
              </w:rPr>
            </w:pPr>
            <w:r w:rsidRPr="008A6F2A">
              <w:rPr>
                <w:sz w:val="16"/>
              </w:rPr>
              <w:t>NOMN</w:t>
            </w:r>
          </w:p>
        </w:tc>
        <w:tc>
          <w:tcPr>
            <w:tcW w:w="779" w:type="dxa"/>
            <w:tcBorders>
              <w:top w:val="single" w:sz="6" w:space="0" w:color="000000"/>
              <w:left w:val="single" w:sz="6" w:space="0" w:color="000000"/>
              <w:bottom w:val="single" w:sz="6" w:space="0" w:color="000000"/>
              <w:right w:val="single" w:sz="6" w:space="0" w:color="000000"/>
            </w:tcBorders>
          </w:tcPr>
          <w:p w14:paraId="16426B65" w14:textId="77777777" w:rsidR="00E73EDF" w:rsidRPr="008A6F2A" w:rsidRDefault="00E73EDF" w:rsidP="00C128E3">
            <w:pPr>
              <w:spacing w:before="40" w:after="40" w:line="240" w:lineRule="auto"/>
              <w:jc w:val="left"/>
              <w:rPr>
                <w:sz w:val="16"/>
              </w:rPr>
            </w:pPr>
          </w:p>
        </w:tc>
        <w:tc>
          <w:tcPr>
            <w:tcW w:w="796" w:type="dxa"/>
            <w:tcBorders>
              <w:top w:val="single" w:sz="6" w:space="0" w:color="000000"/>
              <w:left w:val="single" w:sz="6" w:space="0" w:color="000000"/>
              <w:bottom w:val="single" w:sz="6" w:space="0" w:color="000000"/>
              <w:right w:val="single" w:sz="6" w:space="0" w:color="000000"/>
            </w:tcBorders>
          </w:tcPr>
          <w:p w14:paraId="0D1EAFB3" w14:textId="77777777" w:rsidR="00E73EDF" w:rsidRPr="008A6F2A" w:rsidRDefault="007653F1" w:rsidP="00C128E3">
            <w:pPr>
              <w:spacing w:before="40" w:after="40" w:line="240" w:lineRule="auto"/>
              <w:jc w:val="left"/>
              <w:rPr>
                <w:sz w:val="16"/>
              </w:rPr>
            </w:pPr>
            <w:r w:rsidRPr="008A6F2A">
              <w:rPr>
                <w:sz w:val="16"/>
              </w:rPr>
              <w:t>b14</w:t>
            </w:r>
          </w:p>
        </w:tc>
        <w:tc>
          <w:tcPr>
            <w:tcW w:w="4035" w:type="dxa"/>
            <w:tcBorders>
              <w:top w:val="single" w:sz="6" w:space="0" w:color="000000"/>
              <w:left w:val="single" w:sz="6" w:space="0" w:color="000000"/>
              <w:bottom w:val="single" w:sz="6" w:space="0" w:color="000000"/>
              <w:right w:val="single" w:sz="6" w:space="0" w:color="000000"/>
            </w:tcBorders>
          </w:tcPr>
          <w:p w14:paraId="6D472DBB" w14:textId="77777777" w:rsidR="00E73EDF" w:rsidRPr="008A6F2A" w:rsidRDefault="007653F1" w:rsidP="00C128E3">
            <w:pPr>
              <w:spacing w:before="40" w:after="40" w:line="240" w:lineRule="auto"/>
              <w:jc w:val="left"/>
              <w:rPr>
                <w:sz w:val="16"/>
              </w:rPr>
            </w:pPr>
            <w:r w:rsidRPr="008A6F2A">
              <w:rPr>
                <w:sz w:val="16"/>
              </w:rPr>
              <w:t>Number of multi point records in the dataset</w:t>
            </w:r>
          </w:p>
        </w:tc>
      </w:tr>
      <w:tr w:rsidR="00E73EDF" w:rsidRPr="008A6F2A" w14:paraId="5C4AD55F" w14:textId="77777777" w:rsidTr="00F2456F">
        <w:trPr>
          <w:trHeight w:val="20"/>
        </w:trPr>
        <w:tc>
          <w:tcPr>
            <w:tcW w:w="3454" w:type="dxa"/>
            <w:tcBorders>
              <w:top w:val="single" w:sz="6" w:space="0" w:color="000000"/>
              <w:left w:val="single" w:sz="6" w:space="0" w:color="000000"/>
              <w:bottom w:val="single" w:sz="6" w:space="0" w:color="000000"/>
              <w:right w:val="single" w:sz="6" w:space="0" w:color="000000"/>
            </w:tcBorders>
          </w:tcPr>
          <w:p w14:paraId="7AFE7EA2" w14:textId="77777777" w:rsidR="00E73EDF" w:rsidRPr="008A6F2A" w:rsidRDefault="007653F1" w:rsidP="00C128E3">
            <w:pPr>
              <w:spacing w:before="40" w:after="40" w:line="240" w:lineRule="auto"/>
              <w:jc w:val="left"/>
              <w:rPr>
                <w:sz w:val="16"/>
              </w:rPr>
            </w:pPr>
            <w:r w:rsidRPr="008A6F2A">
              <w:rPr>
                <w:sz w:val="16"/>
              </w:rPr>
              <w:t>Number of Curve records</w:t>
            </w:r>
          </w:p>
        </w:tc>
        <w:tc>
          <w:tcPr>
            <w:tcW w:w="796" w:type="dxa"/>
            <w:tcBorders>
              <w:top w:val="single" w:sz="6" w:space="0" w:color="000000"/>
              <w:left w:val="single" w:sz="6" w:space="0" w:color="000000"/>
              <w:bottom w:val="single" w:sz="6" w:space="0" w:color="000000"/>
              <w:right w:val="single" w:sz="6" w:space="0" w:color="000000"/>
            </w:tcBorders>
          </w:tcPr>
          <w:p w14:paraId="104D19DF" w14:textId="77777777" w:rsidR="00E73EDF" w:rsidRPr="008A6F2A" w:rsidRDefault="007653F1" w:rsidP="00C128E3">
            <w:pPr>
              <w:spacing w:before="40" w:after="40" w:line="240" w:lineRule="auto"/>
              <w:jc w:val="left"/>
              <w:rPr>
                <w:sz w:val="16"/>
              </w:rPr>
            </w:pPr>
            <w:r w:rsidRPr="008A6F2A">
              <w:rPr>
                <w:sz w:val="16"/>
              </w:rPr>
              <w:t>NOCN</w:t>
            </w:r>
          </w:p>
        </w:tc>
        <w:tc>
          <w:tcPr>
            <w:tcW w:w="779" w:type="dxa"/>
            <w:tcBorders>
              <w:top w:val="single" w:sz="6" w:space="0" w:color="000000"/>
              <w:left w:val="single" w:sz="6" w:space="0" w:color="000000"/>
              <w:bottom w:val="single" w:sz="6" w:space="0" w:color="000000"/>
              <w:right w:val="single" w:sz="6" w:space="0" w:color="000000"/>
            </w:tcBorders>
          </w:tcPr>
          <w:p w14:paraId="78E62DCA" w14:textId="77777777" w:rsidR="00E73EDF" w:rsidRPr="008A6F2A" w:rsidRDefault="00E73EDF" w:rsidP="00C128E3">
            <w:pPr>
              <w:spacing w:before="40" w:after="40" w:line="240" w:lineRule="auto"/>
              <w:jc w:val="left"/>
              <w:rPr>
                <w:sz w:val="16"/>
              </w:rPr>
            </w:pPr>
          </w:p>
        </w:tc>
        <w:tc>
          <w:tcPr>
            <w:tcW w:w="796" w:type="dxa"/>
            <w:tcBorders>
              <w:top w:val="single" w:sz="6" w:space="0" w:color="000000"/>
              <w:left w:val="single" w:sz="6" w:space="0" w:color="000000"/>
              <w:bottom w:val="single" w:sz="6" w:space="0" w:color="000000"/>
              <w:right w:val="single" w:sz="6" w:space="0" w:color="000000"/>
            </w:tcBorders>
          </w:tcPr>
          <w:p w14:paraId="31779DE9" w14:textId="77777777" w:rsidR="00E73EDF" w:rsidRPr="008A6F2A" w:rsidRDefault="007653F1" w:rsidP="00C128E3">
            <w:pPr>
              <w:spacing w:before="40" w:after="40" w:line="240" w:lineRule="auto"/>
              <w:jc w:val="left"/>
              <w:rPr>
                <w:sz w:val="16"/>
              </w:rPr>
            </w:pPr>
            <w:r w:rsidRPr="008A6F2A">
              <w:rPr>
                <w:sz w:val="16"/>
              </w:rPr>
              <w:t>b14</w:t>
            </w:r>
          </w:p>
        </w:tc>
        <w:tc>
          <w:tcPr>
            <w:tcW w:w="4035" w:type="dxa"/>
            <w:tcBorders>
              <w:top w:val="single" w:sz="6" w:space="0" w:color="000000"/>
              <w:left w:val="single" w:sz="6" w:space="0" w:color="000000"/>
              <w:bottom w:val="single" w:sz="6" w:space="0" w:color="000000"/>
              <w:right w:val="single" w:sz="6" w:space="0" w:color="000000"/>
            </w:tcBorders>
          </w:tcPr>
          <w:p w14:paraId="54F1D37A" w14:textId="77777777" w:rsidR="00E73EDF" w:rsidRPr="008A6F2A" w:rsidRDefault="007653F1" w:rsidP="00C128E3">
            <w:pPr>
              <w:spacing w:before="40" w:after="40" w:line="240" w:lineRule="auto"/>
              <w:jc w:val="left"/>
              <w:rPr>
                <w:sz w:val="16"/>
              </w:rPr>
            </w:pPr>
            <w:r w:rsidRPr="008A6F2A">
              <w:rPr>
                <w:sz w:val="16"/>
              </w:rPr>
              <w:t>Number of curve records in the dataset</w:t>
            </w:r>
          </w:p>
        </w:tc>
      </w:tr>
      <w:tr w:rsidR="00E73EDF" w:rsidRPr="008A6F2A" w14:paraId="7F15566C" w14:textId="77777777" w:rsidTr="00F2456F">
        <w:trPr>
          <w:trHeight w:val="20"/>
        </w:trPr>
        <w:tc>
          <w:tcPr>
            <w:tcW w:w="3454" w:type="dxa"/>
            <w:tcBorders>
              <w:top w:val="single" w:sz="6" w:space="0" w:color="000000"/>
              <w:left w:val="single" w:sz="6" w:space="0" w:color="000000"/>
              <w:bottom w:val="single" w:sz="6" w:space="0" w:color="000000"/>
              <w:right w:val="single" w:sz="6" w:space="0" w:color="000000"/>
            </w:tcBorders>
          </w:tcPr>
          <w:p w14:paraId="3DE8867D" w14:textId="77777777" w:rsidR="00E73EDF" w:rsidRPr="008A6F2A" w:rsidRDefault="007653F1" w:rsidP="00C128E3">
            <w:pPr>
              <w:spacing w:before="40" w:after="40" w:line="240" w:lineRule="auto"/>
              <w:jc w:val="left"/>
              <w:rPr>
                <w:sz w:val="16"/>
              </w:rPr>
            </w:pPr>
            <w:r w:rsidRPr="008A6F2A">
              <w:rPr>
                <w:sz w:val="16"/>
              </w:rPr>
              <w:t>Number of Composite Curve records</w:t>
            </w:r>
          </w:p>
        </w:tc>
        <w:tc>
          <w:tcPr>
            <w:tcW w:w="796" w:type="dxa"/>
            <w:tcBorders>
              <w:top w:val="single" w:sz="6" w:space="0" w:color="000000"/>
              <w:left w:val="single" w:sz="6" w:space="0" w:color="000000"/>
              <w:bottom w:val="single" w:sz="6" w:space="0" w:color="000000"/>
              <w:right w:val="single" w:sz="6" w:space="0" w:color="000000"/>
            </w:tcBorders>
          </w:tcPr>
          <w:p w14:paraId="1C7C2F3F" w14:textId="77777777" w:rsidR="00E73EDF" w:rsidRPr="008A6F2A" w:rsidRDefault="007653F1" w:rsidP="00C128E3">
            <w:pPr>
              <w:spacing w:before="40" w:after="40" w:line="240" w:lineRule="auto"/>
              <w:jc w:val="left"/>
              <w:rPr>
                <w:sz w:val="16"/>
              </w:rPr>
            </w:pPr>
            <w:r w:rsidRPr="008A6F2A">
              <w:rPr>
                <w:sz w:val="16"/>
              </w:rPr>
              <w:t>NOXN</w:t>
            </w:r>
          </w:p>
        </w:tc>
        <w:tc>
          <w:tcPr>
            <w:tcW w:w="779" w:type="dxa"/>
            <w:tcBorders>
              <w:top w:val="single" w:sz="6" w:space="0" w:color="000000"/>
              <w:left w:val="single" w:sz="6" w:space="0" w:color="000000"/>
              <w:bottom w:val="single" w:sz="6" w:space="0" w:color="000000"/>
              <w:right w:val="single" w:sz="6" w:space="0" w:color="000000"/>
            </w:tcBorders>
          </w:tcPr>
          <w:p w14:paraId="632D4273" w14:textId="77777777" w:rsidR="00E73EDF" w:rsidRPr="008A6F2A" w:rsidRDefault="00E73EDF" w:rsidP="00C128E3">
            <w:pPr>
              <w:spacing w:before="40" w:after="40" w:line="240" w:lineRule="auto"/>
              <w:jc w:val="left"/>
              <w:rPr>
                <w:sz w:val="16"/>
              </w:rPr>
            </w:pPr>
          </w:p>
        </w:tc>
        <w:tc>
          <w:tcPr>
            <w:tcW w:w="796" w:type="dxa"/>
            <w:tcBorders>
              <w:top w:val="single" w:sz="6" w:space="0" w:color="000000"/>
              <w:left w:val="single" w:sz="6" w:space="0" w:color="000000"/>
              <w:bottom w:val="single" w:sz="6" w:space="0" w:color="000000"/>
              <w:right w:val="single" w:sz="6" w:space="0" w:color="000000"/>
            </w:tcBorders>
          </w:tcPr>
          <w:p w14:paraId="5A5B2951" w14:textId="77777777" w:rsidR="00E73EDF" w:rsidRPr="008A6F2A" w:rsidRDefault="007653F1" w:rsidP="00C128E3">
            <w:pPr>
              <w:spacing w:before="40" w:after="40" w:line="240" w:lineRule="auto"/>
              <w:jc w:val="left"/>
              <w:rPr>
                <w:sz w:val="16"/>
              </w:rPr>
            </w:pPr>
            <w:r w:rsidRPr="008A6F2A">
              <w:rPr>
                <w:sz w:val="16"/>
              </w:rPr>
              <w:t>b14</w:t>
            </w:r>
          </w:p>
        </w:tc>
        <w:tc>
          <w:tcPr>
            <w:tcW w:w="4035" w:type="dxa"/>
            <w:tcBorders>
              <w:top w:val="single" w:sz="6" w:space="0" w:color="000000"/>
              <w:left w:val="single" w:sz="6" w:space="0" w:color="000000"/>
              <w:bottom w:val="single" w:sz="6" w:space="0" w:color="000000"/>
              <w:right w:val="single" w:sz="6" w:space="0" w:color="000000"/>
            </w:tcBorders>
          </w:tcPr>
          <w:p w14:paraId="764CE5B5" w14:textId="77777777" w:rsidR="00E73EDF" w:rsidRPr="008A6F2A" w:rsidRDefault="007653F1" w:rsidP="00C128E3">
            <w:pPr>
              <w:spacing w:before="40" w:after="40" w:line="240" w:lineRule="auto"/>
              <w:jc w:val="left"/>
              <w:rPr>
                <w:sz w:val="16"/>
              </w:rPr>
            </w:pPr>
            <w:r w:rsidRPr="008A6F2A">
              <w:rPr>
                <w:sz w:val="16"/>
              </w:rPr>
              <w:t>Number of composite curve records in the dataset</w:t>
            </w:r>
          </w:p>
        </w:tc>
      </w:tr>
      <w:tr w:rsidR="00E73EDF" w:rsidRPr="008A6F2A" w14:paraId="43165CE9" w14:textId="77777777" w:rsidTr="00F2456F">
        <w:trPr>
          <w:trHeight w:val="20"/>
        </w:trPr>
        <w:tc>
          <w:tcPr>
            <w:tcW w:w="3454" w:type="dxa"/>
            <w:tcBorders>
              <w:top w:val="single" w:sz="6" w:space="0" w:color="000000"/>
              <w:left w:val="single" w:sz="6" w:space="0" w:color="000000"/>
              <w:bottom w:val="single" w:sz="6" w:space="0" w:color="000000"/>
              <w:right w:val="single" w:sz="6" w:space="0" w:color="000000"/>
            </w:tcBorders>
          </w:tcPr>
          <w:p w14:paraId="70A16F3B" w14:textId="77777777" w:rsidR="00E73EDF" w:rsidRPr="008A6F2A" w:rsidRDefault="007653F1" w:rsidP="00C128E3">
            <w:pPr>
              <w:spacing w:before="40" w:after="40" w:line="240" w:lineRule="auto"/>
              <w:jc w:val="left"/>
              <w:rPr>
                <w:sz w:val="16"/>
              </w:rPr>
            </w:pPr>
            <w:r w:rsidRPr="008A6F2A">
              <w:rPr>
                <w:sz w:val="16"/>
              </w:rPr>
              <w:t>Number of Surface records</w:t>
            </w:r>
          </w:p>
        </w:tc>
        <w:tc>
          <w:tcPr>
            <w:tcW w:w="796" w:type="dxa"/>
            <w:tcBorders>
              <w:top w:val="single" w:sz="6" w:space="0" w:color="000000"/>
              <w:left w:val="single" w:sz="6" w:space="0" w:color="000000"/>
              <w:bottom w:val="single" w:sz="6" w:space="0" w:color="000000"/>
              <w:right w:val="single" w:sz="6" w:space="0" w:color="000000"/>
            </w:tcBorders>
          </w:tcPr>
          <w:p w14:paraId="7C353054" w14:textId="77777777" w:rsidR="00E73EDF" w:rsidRPr="008A6F2A" w:rsidRDefault="007653F1" w:rsidP="00C128E3">
            <w:pPr>
              <w:spacing w:before="40" w:after="40" w:line="240" w:lineRule="auto"/>
              <w:jc w:val="left"/>
              <w:rPr>
                <w:sz w:val="16"/>
              </w:rPr>
            </w:pPr>
            <w:r w:rsidRPr="008A6F2A">
              <w:rPr>
                <w:sz w:val="16"/>
              </w:rPr>
              <w:t>NOSN</w:t>
            </w:r>
          </w:p>
        </w:tc>
        <w:tc>
          <w:tcPr>
            <w:tcW w:w="779" w:type="dxa"/>
            <w:tcBorders>
              <w:top w:val="single" w:sz="6" w:space="0" w:color="000000"/>
              <w:left w:val="single" w:sz="6" w:space="0" w:color="000000"/>
              <w:bottom w:val="single" w:sz="6" w:space="0" w:color="000000"/>
              <w:right w:val="single" w:sz="6" w:space="0" w:color="000000"/>
            </w:tcBorders>
          </w:tcPr>
          <w:p w14:paraId="1F8BF723" w14:textId="77777777" w:rsidR="00E73EDF" w:rsidRPr="008A6F2A" w:rsidRDefault="00E73EDF" w:rsidP="00C128E3">
            <w:pPr>
              <w:spacing w:before="40" w:after="40" w:line="240" w:lineRule="auto"/>
              <w:jc w:val="left"/>
              <w:rPr>
                <w:sz w:val="16"/>
              </w:rPr>
            </w:pPr>
          </w:p>
        </w:tc>
        <w:tc>
          <w:tcPr>
            <w:tcW w:w="796" w:type="dxa"/>
            <w:tcBorders>
              <w:top w:val="single" w:sz="6" w:space="0" w:color="000000"/>
              <w:left w:val="single" w:sz="6" w:space="0" w:color="000000"/>
              <w:bottom w:val="single" w:sz="6" w:space="0" w:color="000000"/>
              <w:right w:val="single" w:sz="6" w:space="0" w:color="000000"/>
            </w:tcBorders>
          </w:tcPr>
          <w:p w14:paraId="5794AD7D" w14:textId="77777777" w:rsidR="00E73EDF" w:rsidRPr="008A6F2A" w:rsidRDefault="007653F1" w:rsidP="00C128E3">
            <w:pPr>
              <w:spacing w:before="40" w:after="40" w:line="240" w:lineRule="auto"/>
              <w:jc w:val="left"/>
              <w:rPr>
                <w:sz w:val="16"/>
              </w:rPr>
            </w:pPr>
            <w:r w:rsidRPr="008A6F2A">
              <w:rPr>
                <w:sz w:val="16"/>
              </w:rPr>
              <w:t>b14</w:t>
            </w:r>
          </w:p>
        </w:tc>
        <w:tc>
          <w:tcPr>
            <w:tcW w:w="4035" w:type="dxa"/>
            <w:tcBorders>
              <w:top w:val="single" w:sz="6" w:space="0" w:color="000000"/>
              <w:left w:val="single" w:sz="6" w:space="0" w:color="000000"/>
              <w:bottom w:val="single" w:sz="6" w:space="0" w:color="000000"/>
              <w:right w:val="single" w:sz="6" w:space="0" w:color="000000"/>
            </w:tcBorders>
          </w:tcPr>
          <w:p w14:paraId="7DD081F4" w14:textId="77777777" w:rsidR="00E73EDF" w:rsidRPr="008A6F2A" w:rsidRDefault="007653F1" w:rsidP="00C128E3">
            <w:pPr>
              <w:spacing w:before="40" w:after="40" w:line="240" w:lineRule="auto"/>
              <w:jc w:val="left"/>
              <w:rPr>
                <w:sz w:val="16"/>
              </w:rPr>
            </w:pPr>
            <w:r w:rsidRPr="008A6F2A">
              <w:rPr>
                <w:sz w:val="16"/>
              </w:rPr>
              <w:t>Number of surface records in the dataset</w:t>
            </w:r>
          </w:p>
        </w:tc>
      </w:tr>
      <w:tr w:rsidR="00E73EDF" w:rsidRPr="008A6F2A" w14:paraId="438FE26A" w14:textId="77777777" w:rsidTr="00F2456F">
        <w:trPr>
          <w:trHeight w:val="20"/>
        </w:trPr>
        <w:tc>
          <w:tcPr>
            <w:tcW w:w="3454" w:type="dxa"/>
            <w:tcBorders>
              <w:top w:val="single" w:sz="6" w:space="0" w:color="000000"/>
              <w:left w:val="single" w:sz="6" w:space="0" w:color="000000"/>
              <w:bottom w:val="single" w:sz="6" w:space="0" w:color="000000"/>
              <w:right w:val="single" w:sz="6" w:space="0" w:color="000000"/>
            </w:tcBorders>
          </w:tcPr>
          <w:p w14:paraId="4BF72671" w14:textId="77777777" w:rsidR="00E73EDF" w:rsidRPr="008A6F2A" w:rsidRDefault="007653F1" w:rsidP="00C128E3">
            <w:pPr>
              <w:spacing w:before="40" w:after="40" w:line="240" w:lineRule="auto"/>
              <w:jc w:val="left"/>
              <w:rPr>
                <w:sz w:val="16"/>
              </w:rPr>
            </w:pPr>
            <w:r w:rsidRPr="008A6F2A">
              <w:rPr>
                <w:sz w:val="16"/>
              </w:rPr>
              <w:t>Number of Feature Type records</w:t>
            </w:r>
          </w:p>
        </w:tc>
        <w:tc>
          <w:tcPr>
            <w:tcW w:w="796" w:type="dxa"/>
            <w:tcBorders>
              <w:top w:val="single" w:sz="6" w:space="0" w:color="000000"/>
              <w:left w:val="single" w:sz="6" w:space="0" w:color="000000"/>
              <w:bottom w:val="single" w:sz="6" w:space="0" w:color="000000"/>
              <w:right w:val="single" w:sz="6" w:space="0" w:color="000000"/>
            </w:tcBorders>
          </w:tcPr>
          <w:p w14:paraId="638AA80C" w14:textId="77777777" w:rsidR="00E73EDF" w:rsidRPr="008A6F2A" w:rsidRDefault="007653F1" w:rsidP="00C128E3">
            <w:pPr>
              <w:spacing w:before="40" w:after="40" w:line="240" w:lineRule="auto"/>
              <w:jc w:val="left"/>
              <w:rPr>
                <w:sz w:val="16"/>
              </w:rPr>
            </w:pPr>
            <w:r w:rsidRPr="008A6F2A">
              <w:rPr>
                <w:sz w:val="16"/>
              </w:rPr>
              <w:t>NOFR</w:t>
            </w:r>
          </w:p>
        </w:tc>
        <w:tc>
          <w:tcPr>
            <w:tcW w:w="779" w:type="dxa"/>
            <w:tcBorders>
              <w:top w:val="single" w:sz="6" w:space="0" w:color="000000"/>
              <w:left w:val="single" w:sz="6" w:space="0" w:color="000000"/>
              <w:bottom w:val="single" w:sz="6" w:space="0" w:color="000000"/>
              <w:right w:val="single" w:sz="6" w:space="0" w:color="000000"/>
            </w:tcBorders>
          </w:tcPr>
          <w:p w14:paraId="595DBCE2" w14:textId="77777777" w:rsidR="00E73EDF" w:rsidRPr="008A6F2A" w:rsidRDefault="00E73EDF" w:rsidP="00C128E3">
            <w:pPr>
              <w:spacing w:before="40" w:after="40" w:line="240" w:lineRule="auto"/>
              <w:jc w:val="left"/>
              <w:rPr>
                <w:sz w:val="16"/>
              </w:rPr>
            </w:pPr>
          </w:p>
        </w:tc>
        <w:tc>
          <w:tcPr>
            <w:tcW w:w="796" w:type="dxa"/>
            <w:tcBorders>
              <w:top w:val="single" w:sz="6" w:space="0" w:color="000000"/>
              <w:left w:val="single" w:sz="6" w:space="0" w:color="000000"/>
              <w:bottom w:val="single" w:sz="6" w:space="0" w:color="000000"/>
              <w:right w:val="single" w:sz="6" w:space="0" w:color="000000"/>
            </w:tcBorders>
          </w:tcPr>
          <w:p w14:paraId="7C2412D9" w14:textId="77777777" w:rsidR="00E73EDF" w:rsidRPr="008A6F2A" w:rsidRDefault="007653F1" w:rsidP="00C128E3">
            <w:pPr>
              <w:spacing w:before="40" w:after="40" w:line="240" w:lineRule="auto"/>
              <w:jc w:val="left"/>
              <w:rPr>
                <w:sz w:val="16"/>
              </w:rPr>
            </w:pPr>
            <w:r w:rsidRPr="008A6F2A">
              <w:rPr>
                <w:sz w:val="16"/>
              </w:rPr>
              <w:t>b14</w:t>
            </w:r>
          </w:p>
        </w:tc>
        <w:tc>
          <w:tcPr>
            <w:tcW w:w="4035" w:type="dxa"/>
            <w:tcBorders>
              <w:top w:val="single" w:sz="6" w:space="0" w:color="000000"/>
              <w:left w:val="single" w:sz="6" w:space="0" w:color="000000"/>
              <w:bottom w:val="single" w:sz="6" w:space="0" w:color="000000"/>
              <w:right w:val="single" w:sz="6" w:space="0" w:color="000000"/>
            </w:tcBorders>
          </w:tcPr>
          <w:p w14:paraId="0EF40C7D" w14:textId="77777777" w:rsidR="00E73EDF" w:rsidRPr="008A6F2A" w:rsidRDefault="007653F1" w:rsidP="00C128E3">
            <w:pPr>
              <w:spacing w:before="40" w:after="40" w:line="240" w:lineRule="auto"/>
              <w:jc w:val="left"/>
              <w:rPr>
                <w:sz w:val="16"/>
              </w:rPr>
            </w:pPr>
            <w:r w:rsidRPr="008A6F2A">
              <w:rPr>
                <w:sz w:val="16"/>
              </w:rPr>
              <w:t>Number of feature records in the dataset</w:t>
            </w:r>
          </w:p>
        </w:tc>
      </w:tr>
    </w:tbl>
    <w:p w14:paraId="01EDCF88" w14:textId="77777777" w:rsidR="00E73EDF" w:rsidRDefault="00E73EDF" w:rsidP="0022577A">
      <w:pPr>
        <w:spacing w:after="0" w:line="240" w:lineRule="auto"/>
      </w:pPr>
    </w:p>
    <w:p w14:paraId="78F7163A" w14:textId="1CA04193" w:rsidR="0022577A" w:rsidRPr="00F2456F" w:rsidRDefault="0022577A" w:rsidP="001D02B5">
      <w:pPr>
        <w:pStyle w:val="ListContinue2"/>
        <w:numPr>
          <w:ilvl w:val="2"/>
          <w:numId w:val="27"/>
        </w:numPr>
        <w:tabs>
          <w:tab w:val="clear" w:pos="432"/>
        </w:tabs>
        <w:spacing w:before="120" w:after="120" w:line="240" w:lineRule="auto"/>
        <w:rPr>
          <w:b/>
          <w:lang w:eastAsia="en-US"/>
        </w:rPr>
      </w:pPr>
      <w:bookmarkStart w:id="1460" w:name="_Toc162435431"/>
      <w:bookmarkStart w:id="1461" w:name="_Toc169203125"/>
      <w:bookmarkStart w:id="1462" w:name="_Toc170072455"/>
      <w:r w:rsidRPr="008A6F2A">
        <w:rPr>
          <w:b/>
          <w:lang w:eastAsia="en-US"/>
        </w:rPr>
        <w:t>Attribute Code field structure - ATCS</w:t>
      </w:r>
      <w:bookmarkEnd w:id="1460"/>
      <w:bookmarkEnd w:id="1461"/>
      <w:bookmarkEnd w:id="1462"/>
    </w:p>
    <w:tbl>
      <w:tblPr>
        <w:tblW w:w="9858" w:type="dxa"/>
        <w:tblInd w:w="-244" w:type="dxa"/>
        <w:tblLayout w:type="fixed"/>
        <w:tblCellMar>
          <w:left w:w="57" w:type="dxa"/>
          <w:right w:w="57" w:type="dxa"/>
        </w:tblCellMar>
        <w:tblLook w:val="04A0" w:firstRow="1" w:lastRow="0" w:firstColumn="1" w:lastColumn="0" w:noHBand="0" w:noVBand="1"/>
      </w:tblPr>
      <w:tblGrid>
        <w:gridCol w:w="3450"/>
        <w:gridCol w:w="794"/>
        <w:gridCol w:w="794"/>
        <w:gridCol w:w="794"/>
        <w:gridCol w:w="4026"/>
      </w:tblGrid>
      <w:tr w:rsidR="00E73EDF" w:rsidRPr="008A6F2A" w14:paraId="196807FD" w14:textId="77777777" w:rsidTr="00F9762B">
        <w:tc>
          <w:tcPr>
            <w:tcW w:w="3450"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vAlign w:val="center"/>
          </w:tcPr>
          <w:p w14:paraId="6730E9B4" w14:textId="77777777" w:rsidR="00E73EDF" w:rsidRPr="008A6F2A" w:rsidRDefault="007653F1" w:rsidP="00C128E3">
            <w:pPr>
              <w:pStyle w:val="Small"/>
              <w:spacing w:before="40" w:after="40"/>
              <w:jc w:val="both"/>
              <w:rPr>
                <w:b/>
              </w:rPr>
            </w:pPr>
            <w:bookmarkStart w:id="1463" w:name="_Toc225065224"/>
            <w:bookmarkStart w:id="1464" w:name="_Toc207617017"/>
            <w:bookmarkStart w:id="1465" w:name="_Toc225648367"/>
            <w:r w:rsidRPr="008A6F2A">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5A8287E3" w14:textId="77777777" w:rsidR="00E73EDF" w:rsidRPr="008A6F2A" w:rsidRDefault="007653F1" w:rsidP="00C128E3">
            <w:pPr>
              <w:pStyle w:val="Small"/>
              <w:spacing w:before="40" w:after="40"/>
              <w:jc w:val="both"/>
              <w:rPr>
                <w:b/>
              </w:rPr>
            </w:pPr>
            <w:r w:rsidRPr="008A6F2A">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5CA40613" w14:textId="77777777" w:rsidR="00E73EDF" w:rsidRPr="008A6F2A" w:rsidRDefault="007653F1" w:rsidP="00C128E3">
            <w:pPr>
              <w:pStyle w:val="Small"/>
              <w:spacing w:before="40" w:after="40"/>
              <w:jc w:val="both"/>
              <w:rPr>
                <w:b/>
              </w:rPr>
            </w:pPr>
            <w:r w:rsidRPr="008A6F2A">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1B89F559" w14:textId="77777777" w:rsidR="00E73EDF" w:rsidRPr="008A6F2A" w:rsidRDefault="007653F1" w:rsidP="00C128E3">
            <w:pPr>
              <w:pStyle w:val="Small"/>
              <w:spacing w:before="40" w:after="40"/>
              <w:jc w:val="both"/>
              <w:rPr>
                <w:b/>
              </w:rPr>
            </w:pPr>
            <w:r w:rsidRPr="008A6F2A">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vAlign w:val="center"/>
          </w:tcPr>
          <w:p w14:paraId="16962722" w14:textId="77777777" w:rsidR="00E73EDF" w:rsidRPr="008A6F2A" w:rsidRDefault="007653F1" w:rsidP="00C128E3">
            <w:pPr>
              <w:pStyle w:val="Small"/>
              <w:spacing w:before="40" w:after="40"/>
              <w:jc w:val="both"/>
              <w:rPr>
                <w:b/>
              </w:rPr>
            </w:pPr>
            <w:r w:rsidRPr="008A6F2A">
              <w:rPr>
                <w:b/>
              </w:rPr>
              <w:t>Comment</w:t>
            </w:r>
          </w:p>
        </w:tc>
      </w:tr>
      <w:tr w:rsidR="00E73EDF" w:rsidRPr="008A6F2A" w14:paraId="5380B036" w14:textId="77777777" w:rsidTr="00C8349A">
        <w:tc>
          <w:tcPr>
            <w:tcW w:w="3450" w:type="dxa"/>
            <w:tcBorders>
              <w:top w:val="single" w:sz="6" w:space="0" w:color="000000"/>
              <w:left w:val="single" w:sz="6" w:space="0" w:color="000000"/>
              <w:bottom w:val="single" w:sz="6" w:space="0" w:color="000000"/>
              <w:right w:val="single" w:sz="6" w:space="0" w:color="000000"/>
            </w:tcBorders>
          </w:tcPr>
          <w:p w14:paraId="47073712" w14:textId="77777777" w:rsidR="00E73EDF" w:rsidRPr="008A6F2A" w:rsidRDefault="007653F1" w:rsidP="00C128E3">
            <w:pPr>
              <w:pStyle w:val="Small"/>
              <w:spacing w:before="40" w:after="40"/>
              <w:jc w:val="both"/>
            </w:pPr>
            <w:r w:rsidRPr="008A6F2A">
              <w:t>Attribute Code</w:t>
            </w:r>
          </w:p>
        </w:tc>
        <w:tc>
          <w:tcPr>
            <w:tcW w:w="794" w:type="dxa"/>
            <w:tcBorders>
              <w:top w:val="single" w:sz="6" w:space="0" w:color="000000"/>
              <w:left w:val="single" w:sz="6" w:space="0" w:color="000000"/>
              <w:bottom w:val="single" w:sz="6" w:space="0" w:color="000000"/>
              <w:right w:val="single" w:sz="6" w:space="0" w:color="000000"/>
            </w:tcBorders>
          </w:tcPr>
          <w:p w14:paraId="7AD89649" w14:textId="6C4FEF10" w:rsidR="00E73EDF" w:rsidRPr="008A6F2A" w:rsidRDefault="00ED1EB7" w:rsidP="00C128E3">
            <w:pPr>
              <w:pStyle w:val="Small"/>
              <w:spacing w:before="40" w:after="40"/>
              <w:jc w:val="both"/>
            </w:pPr>
            <w:r>
              <w:t>*</w:t>
            </w:r>
            <w:r w:rsidR="007653F1" w:rsidRPr="008A6F2A">
              <w:t>ATCD</w:t>
            </w:r>
          </w:p>
        </w:tc>
        <w:tc>
          <w:tcPr>
            <w:tcW w:w="794" w:type="dxa"/>
            <w:tcBorders>
              <w:top w:val="single" w:sz="6" w:space="0" w:color="000000"/>
              <w:left w:val="single" w:sz="6" w:space="0" w:color="000000"/>
              <w:bottom w:val="single" w:sz="6" w:space="0" w:color="000000"/>
              <w:right w:val="single" w:sz="6" w:space="0" w:color="000000"/>
            </w:tcBorders>
          </w:tcPr>
          <w:p w14:paraId="620A6C2C" w14:textId="77777777" w:rsidR="00E73EDF" w:rsidRPr="008A6F2A"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44E4C55A" w14:textId="73471670" w:rsidR="00E73EDF" w:rsidRPr="008A6F2A" w:rsidRDefault="007653F1" w:rsidP="00C128E3">
            <w:pPr>
              <w:pStyle w:val="Small"/>
              <w:spacing w:before="40" w:after="40"/>
              <w:jc w:val="both"/>
            </w:pPr>
            <w:r w:rsidRPr="008A6F2A">
              <w:t>A</w:t>
            </w:r>
            <w:r w:rsidR="00CA1A05">
              <w:t>()</w:t>
            </w:r>
          </w:p>
        </w:tc>
        <w:tc>
          <w:tcPr>
            <w:tcW w:w="4026" w:type="dxa"/>
            <w:tcBorders>
              <w:top w:val="single" w:sz="6" w:space="0" w:color="000000"/>
              <w:left w:val="single" w:sz="6" w:space="0" w:color="000000"/>
              <w:bottom w:val="single" w:sz="6" w:space="0" w:color="000000"/>
              <w:right w:val="single" w:sz="6" w:space="0" w:color="000000"/>
            </w:tcBorders>
          </w:tcPr>
          <w:p w14:paraId="1773E0B8" w14:textId="35D6BA58" w:rsidR="00E73EDF" w:rsidRPr="008A6F2A" w:rsidRDefault="007653F1" w:rsidP="0022577A">
            <w:pPr>
              <w:pStyle w:val="Small"/>
              <w:spacing w:before="40" w:after="40"/>
              <w:jc w:val="both"/>
            </w:pPr>
            <w:r w:rsidRPr="008A6F2A">
              <w:t xml:space="preserve">The code as defined in the </w:t>
            </w:r>
            <w:r w:rsidR="0022577A">
              <w:t>F</w:t>
            </w:r>
            <w:r w:rsidRPr="008A6F2A">
              <w:t xml:space="preserve">eature </w:t>
            </w:r>
            <w:r w:rsidR="0022577A">
              <w:t>C</w:t>
            </w:r>
            <w:r w:rsidRPr="008A6F2A">
              <w:t>atalogue</w:t>
            </w:r>
          </w:p>
        </w:tc>
      </w:tr>
      <w:tr w:rsidR="00E73EDF" w:rsidRPr="008A6F2A" w14:paraId="11D2FAA5" w14:textId="77777777" w:rsidTr="00C8349A">
        <w:tc>
          <w:tcPr>
            <w:tcW w:w="3450" w:type="dxa"/>
            <w:tcBorders>
              <w:top w:val="single" w:sz="6" w:space="0" w:color="000000"/>
              <w:left w:val="single" w:sz="6" w:space="0" w:color="000000"/>
              <w:bottom w:val="single" w:sz="6" w:space="0" w:color="000000"/>
              <w:right w:val="single" w:sz="6" w:space="0" w:color="000000"/>
            </w:tcBorders>
          </w:tcPr>
          <w:p w14:paraId="0AF4D865" w14:textId="77777777" w:rsidR="00E73EDF" w:rsidRPr="008A6F2A" w:rsidRDefault="007653F1" w:rsidP="00C128E3">
            <w:pPr>
              <w:pStyle w:val="Small"/>
              <w:spacing w:before="40" w:after="40"/>
              <w:jc w:val="both"/>
            </w:pPr>
            <w:r w:rsidRPr="008A6F2A">
              <w:lastRenderedPageBreak/>
              <w:t>Attribute Numeric Code</w:t>
            </w:r>
          </w:p>
        </w:tc>
        <w:tc>
          <w:tcPr>
            <w:tcW w:w="794" w:type="dxa"/>
            <w:tcBorders>
              <w:top w:val="single" w:sz="6" w:space="0" w:color="000000"/>
              <w:left w:val="single" w:sz="6" w:space="0" w:color="000000"/>
              <w:bottom w:val="single" w:sz="6" w:space="0" w:color="000000"/>
              <w:right w:val="single" w:sz="6" w:space="0" w:color="000000"/>
            </w:tcBorders>
          </w:tcPr>
          <w:p w14:paraId="6E1E46D2" w14:textId="77777777" w:rsidR="00E73EDF" w:rsidRPr="008A6F2A" w:rsidRDefault="007653F1" w:rsidP="00C128E3">
            <w:pPr>
              <w:pStyle w:val="Small"/>
              <w:spacing w:before="40" w:after="40"/>
              <w:jc w:val="both"/>
            </w:pPr>
            <w:r w:rsidRPr="008A6F2A">
              <w:t>ANCD</w:t>
            </w:r>
          </w:p>
        </w:tc>
        <w:tc>
          <w:tcPr>
            <w:tcW w:w="794" w:type="dxa"/>
            <w:tcBorders>
              <w:top w:val="single" w:sz="6" w:space="0" w:color="000000"/>
              <w:left w:val="single" w:sz="6" w:space="0" w:color="000000"/>
              <w:bottom w:val="single" w:sz="6" w:space="0" w:color="000000"/>
              <w:right w:val="single" w:sz="6" w:space="0" w:color="000000"/>
            </w:tcBorders>
          </w:tcPr>
          <w:p w14:paraId="1A8FE5F8" w14:textId="77777777" w:rsidR="00E73EDF" w:rsidRPr="008A6F2A"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1D76225A" w14:textId="77777777" w:rsidR="00E73EDF" w:rsidRPr="008A6F2A" w:rsidRDefault="007653F1" w:rsidP="00C128E3">
            <w:pPr>
              <w:pStyle w:val="Small"/>
              <w:spacing w:before="40" w:after="40"/>
              <w:jc w:val="both"/>
            </w:pPr>
            <w:r w:rsidRPr="008A6F2A">
              <w:t>b12</w:t>
            </w:r>
          </w:p>
        </w:tc>
        <w:tc>
          <w:tcPr>
            <w:tcW w:w="4026" w:type="dxa"/>
            <w:tcBorders>
              <w:top w:val="single" w:sz="6" w:space="0" w:color="000000"/>
              <w:left w:val="single" w:sz="6" w:space="0" w:color="000000"/>
              <w:bottom w:val="single" w:sz="6" w:space="0" w:color="000000"/>
              <w:right w:val="single" w:sz="6" w:space="0" w:color="000000"/>
            </w:tcBorders>
          </w:tcPr>
          <w:p w14:paraId="5810A691" w14:textId="77777777" w:rsidR="00E73EDF" w:rsidRPr="008A6F2A" w:rsidRDefault="007653F1" w:rsidP="00C128E3">
            <w:pPr>
              <w:pStyle w:val="Small"/>
              <w:spacing w:before="40" w:after="40"/>
              <w:jc w:val="both"/>
            </w:pPr>
            <w:r w:rsidRPr="008A6F2A">
              <w:t>The code used within the NATC subfield</w:t>
            </w:r>
          </w:p>
        </w:tc>
      </w:tr>
    </w:tbl>
    <w:p w14:paraId="65E649FB" w14:textId="77777777" w:rsidR="00E73EDF" w:rsidRDefault="00E73EDF" w:rsidP="00F9762B">
      <w:pPr>
        <w:spacing w:after="0" w:line="240" w:lineRule="auto"/>
      </w:pPr>
    </w:p>
    <w:p w14:paraId="034AAF50" w14:textId="28562E71" w:rsidR="00F9762B" w:rsidRPr="00F2456F" w:rsidRDefault="00F9762B" w:rsidP="001D02B5">
      <w:pPr>
        <w:pStyle w:val="ListContinue2"/>
        <w:numPr>
          <w:ilvl w:val="2"/>
          <w:numId w:val="27"/>
        </w:numPr>
        <w:tabs>
          <w:tab w:val="clear" w:pos="432"/>
        </w:tabs>
        <w:spacing w:before="120" w:after="120" w:line="240" w:lineRule="auto"/>
        <w:rPr>
          <w:b/>
          <w:lang w:eastAsia="en-US"/>
        </w:rPr>
      </w:pPr>
      <w:bookmarkStart w:id="1466" w:name="_Toc162435432"/>
      <w:bookmarkStart w:id="1467" w:name="_Toc169203126"/>
      <w:bookmarkStart w:id="1468" w:name="_Toc170072456"/>
      <w:r w:rsidRPr="00F9762B">
        <w:rPr>
          <w:b/>
          <w:lang w:eastAsia="en-US"/>
        </w:rPr>
        <w:t>Information Type Codes field structure - ITCS</w:t>
      </w:r>
      <w:bookmarkEnd w:id="1466"/>
      <w:bookmarkEnd w:id="1467"/>
      <w:bookmarkEnd w:id="1468"/>
    </w:p>
    <w:tbl>
      <w:tblPr>
        <w:tblW w:w="9858" w:type="dxa"/>
        <w:tblInd w:w="-244" w:type="dxa"/>
        <w:tblLayout w:type="fixed"/>
        <w:tblCellMar>
          <w:left w:w="57" w:type="dxa"/>
          <w:right w:w="57" w:type="dxa"/>
        </w:tblCellMar>
        <w:tblLook w:val="04A0" w:firstRow="1" w:lastRow="0" w:firstColumn="1" w:lastColumn="0" w:noHBand="0" w:noVBand="1"/>
      </w:tblPr>
      <w:tblGrid>
        <w:gridCol w:w="3450"/>
        <w:gridCol w:w="794"/>
        <w:gridCol w:w="794"/>
        <w:gridCol w:w="794"/>
        <w:gridCol w:w="4026"/>
      </w:tblGrid>
      <w:tr w:rsidR="00E73EDF" w:rsidRPr="008A6F2A" w14:paraId="76D3F49E" w14:textId="77777777" w:rsidTr="00F9762B">
        <w:tc>
          <w:tcPr>
            <w:tcW w:w="3450"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vAlign w:val="center"/>
          </w:tcPr>
          <w:p w14:paraId="790BA977" w14:textId="77777777" w:rsidR="00E73EDF" w:rsidRPr="008A6F2A" w:rsidRDefault="007653F1" w:rsidP="00C128E3">
            <w:pPr>
              <w:pStyle w:val="Small"/>
              <w:spacing w:before="40" w:after="40"/>
              <w:jc w:val="both"/>
              <w:rPr>
                <w:b/>
              </w:rPr>
            </w:pPr>
            <w:r w:rsidRPr="008A6F2A">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4F713D48" w14:textId="77777777" w:rsidR="00E73EDF" w:rsidRPr="008A6F2A" w:rsidRDefault="007653F1" w:rsidP="00C128E3">
            <w:pPr>
              <w:pStyle w:val="Small"/>
              <w:spacing w:before="40" w:after="40"/>
              <w:jc w:val="both"/>
              <w:rPr>
                <w:b/>
              </w:rPr>
            </w:pPr>
            <w:r w:rsidRPr="008A6F2A">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4648C128" w14:textId="77777777" w:rsidR="00E73EDF" w:rsidRPr="008A6F2A" w:rsidRDefault="007653F1" w:rsidP="00C128E3">
            <w:pPr>
              <w:pStyle w:val="Small"/>
              <w:spacing w:before="40" w:after="40"/>
              <w:jc w:val="both"/>
              <w:rPr>
                <w:b/>
              </w:rPr>
            </w:pPr>
            <w:r w:rsidRPr="008A6F2A">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7026F8BD" w14:textId="77777777" w:rsidR="00E73EDF" w:rsidRPr="008A6F2A" w:rsidRDefault="007653F1" w:rsidP="00C128E3">
            <w:pPr>
              <w:pStyle w:val="Small"/>
              <w:spacing w:before="40" w:after="40"/>
              <w:jc w:val="both"/>
              <w:rPr>
                <w:b/>
              </w:rPr>
            </w:pPr>
            <w:r w:rsidRPr="008A6F2A">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vAlign w:val="center"/>
          </w:tcPr>
          <w:p w14:paraId="2221695E" w14:textId="77777777" w:rsidR="00E73EDF" w:rsidRPr="008A6F2A" w:rsidRDefault="007653F1" w:rsidP="00C128E3">
            <w:pPr>
              <w:pStyle w:val="Small"/>
              <w:spacing w:before="40" w:after="40"/>
              <w:jc w:val="both"/>
              <w:rPr>
                <w:b/>
              </w:rPr>
            </w:pPr>
            <w:r w:rsidRPr="008A6F2A">
              <w:rPr>
                <w:b/>
              </w:rPr>
              <w:t>Comment</w:t>
            </w:r>
          </w:p>
        </w:tc>
      </w:tr>
      <w:tr w:rsidR="00E73EDF" w:rsidRPr="008A6F2A" w14:paraId="7547F0E8" w14:textId="77777777" w:rsidTr="00C8349A">
        <w:tc>
          <w:tcPr>
            <w:tcW w:w="3450" w:type="dxa"/>
            <w:tcBorders>
              <w:top w:val="single" w:sz="6" w:space="0" w:color="000000"/>
              <w:left w:val="single" w:sz="6" w:space="0" w:color="000000"/>
              <w:bottom w:val="single" w:sz="6" w:space="0" w:color="000000"/>
              <w:right w:val="single" w:sz="6" w:space="0" w:color="000000"/>
            </w:tcBorders>
          </w:tcPr>
          <w:p w14:paraId="3C5C3774" w14:textId="77777777" w:rsidR="00E73EDF" w:rsidRPr="008A6F2A" w:rsidRDefault="007653F1" w:rsidP="00C128E3">
            <w:pPr>
              <w:pStyle w:val="Small"/>
              <w:spacing w:before="40" w:after="40"/>
              <w:jc w:val="both"/>
            </w:pPr>
            <w:r w:rsidRPr="008A6F2A">
              <w:t>Information Type Code</w:t>
            </w:r>
          </w:p>
        </w:tc>
        <w:tc>
          <w:tcPr>
            <w:tcW w:w="794" w:type="dxa"/>
            <w:tcBorders>
              <w:top w:val="single" w:sz="6" w:space="0" w:color="000000"/>
              <w:left w:val="single" w:sz="6" w:space="0" w:color="000000"/>
              <w:bottom w:val="single" w:sz="6" w:space="0" w:color="000000"/>
              <w:right w:val="single" w:sz="6" w:space="0" w:color="000000"/>
            </w:tcBorders>
          </w:tcPr>
          <w:p w14:paraId="38C81FE7" w14:textId="206E4616" w:rsidR="00E73EDF" w:rsidRPr="008A6F2A" w:rsidRDefault="00ED1EB7" w:rsidP="00C128E3">
            <w:pPr>
              <w:pStyle w:val="Small"/>
              <w:spacing w:before="40" w:after="40"/>
              <w:jc w:val="both"/>
            </w:pPr>
            <w:r>
              <w:t>*</w:t>
            </w:r>
            <w:r w:rsidR="007653F1" w:rsidRPr="008A6F2A">
              <w:t>ITCD</w:t>
            </w:r>
          </w:p>
        </w:tc>
        <w:tc>
          <w:tcPr>
            <w:tcW w:w="794" w:type="dxa"/>
            <w:tcBorders>
              <w:top w:val="single" w:sz="6" w:space="0" w:color="000000"/>
              <w:left w:val="single" w:sz="6" w:space="0" w:color="000000"/>
              <w:bottom w:val="single" w:sz="6" w:space="0" w:color="000000"/>
              <w:right w:val="single" w:sz="6" w:space="0" w:color="000000"/>
            </w:tcBorders>
          </w:tcPr>
          <w:p w14:paraId="707CB4AF" w14:textId="77777777" w:rsidR="00E73EDF" w:rsidRPr="008A6F2A"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7B2CA09F" w14:textId="0934BFED" w:rsidR="00E73EDF" w:rsidRPr="008A6F2A" w:rsidRDefault="007653F1" w:rsidP="00C128E3">
            <w:pPr>
              <w:pStyle w:val="Small"/>
              <w:spacing w:before="40" w:after="40"/>
              <w:jc w:val="both"/>
            </w:pPr>
            <w:r w:rsidRPr="008A6F2A">
              <w:t>A</w:t>
            </w:r>
            <w:r w:rsidR="00CA1A05">
              <w:t>()</w:t>
            </w:r>
          </w:p>
        </w:tc>
        <w:tc>
          <w:tcPr>
            <w:tcW w:w="4026" w:type="dxa"/>
            <w:tcBorders>
              <w:top w:val="single" w:sz="6" w:space="0" w:color="000000"/>
              <w:left w:val="single" w:sz="6" w:space="0" w:color="000000"/>
              <w:bottom w:val="single" w:sz="6" w:space="0" w:color="000000"/>
              <w:right w:val="single" w:sz="6" w:space="0" w:color="000000"/>
            </w:tcBorders>
          </w:tcPr>
          <w:p w14:paraId="7A1AE81F" w14:textId="0D2F7CD8" w:rsidR="00E73EDF" w:rsidRPr="008A6F2A" w:rsidRDefault="007653F1" w:rsidP="0073062E">
            <w:pPr>
              <w:pStyle w:val="Small"/>
              <w:spacing w:before="40" w:after="40"/>
              <w:jc w:val="both"/>
            </w:pPr>
            <w:r w:rsidRPr="008A6F2A">
              <w:t xml:space="preserve">The code as defined in the </w:t>
            </w:r>
            <w:r w:rsidR="0073062E">
              <w:t>F</w:t>
            </w:r>
            <w:r w:rsidRPr="008A6F2A">
              <w:t xml:space="preserve">eature </w:t>
            </w:r>
            <w:r w:rsidR="0073062E">
              <w:t>C</w:t>
            </w:r>
            <w:r w:rsidRPr="008A6F2A">
              <w:t>atalogue</w:t>
            </w:r>
          </w:p>
        </w:tc>
      </w:tr>
      <w:tr w:rsidR="00E73EDF" w:rsidRPr="008A6F2A" w14:paraId="305E8A40" w14:textId="77777777" w:rsidTr="00C8349A">
        <w:tc>
          <w:tcPr>
            <w:tcW w:w="3450" w:type="dxa"/>
            <w:tcBorders>
              <w:top w:val="single" w:sz="6" w:space="0" w:color="000000"/>
              <w:left w:val="single" w:sz="6" w:space="0" w:color="000000"/>
              <w:bottom w:val="single" w:sz="6" w:space="0" w:color="000000"/>
              <w:right w:val="single" w:sz="6" w:space="0" w:color="000000"/>
            </w:tcBorders>
          </w:tcPr>
          <w:p w14:paraId="63F1FA07" w14:textId="77777777" w:rsidR="00E73EDF" w:rsidRPr="008A6F2A" w:rsidRDefault="007653F1" w:rsidP="00C128E3">
            <w:pPr>
              <w:pStyle w:val="Small"/>
              <w:spacing w:before="40" w:after="40"/>
              <w:jc w:val="both"/>
            </w:pPr>
            <w:r w:rsidRPr="008A6F2A">
              <w:t>Information Type Numeric Code</w:t>
            </w:r>
          </w:p>
        </w:tc>
        <w:tc>
          <w:tcPr>
            <w:tcW w:w="794" w:type="dxa"/>
            <w:tcBorders>
              <w:top w:val="single" w:sz="6" w:space="0" w:color="000000"/>
              <w:left w:val="single" w:sz="6" w:space="0" w:color="000000"/>
              <w:bottom w:val="single" w:sz="6" w:space="0" w:color="000000"/>
              <w:right w:val="single" w:sz="6" w:space="0" w:color="000000"/>
            </w:tcBorders>
          </w:tcPr>
          <w:p w14:paraId="5511C139" w14:textId="77777777" w:rsidR="00E73EDF" w:rsidRPr="008A6F2A" w:rsidRDefault="007653F1" w:rsidP="00C128E3">
            <w:pPr>
              <w:pStyle w:val="Small"/>
              <w:spacing w:before="40" w:after="40"/>
              <w:jc w:val="both"/>
            </w:pPr>
            <w:r w:rsidRPr="008A6F2A">
              <w:t>ITNC</w:t>
            </w:r>
          </w:p>
        </w:tc>
        <w:tc>
          <w:tcPr>
            <w:tcW w:w="794" w:type="dxa"/>
            <w:tcBorders>
              <w:top w:val="single" w:sz="6" w:space="0" w:color="000000"/>
              <w:left w:val="single" w:sz="6" w:space="0" w:color="000000"/>
              <w:bottom w:val="single" w:sz="6" w:space="0" w:color="000000"/>
              <w:right w:val="single" w:sz="6" w:space="0" w:color="000000"/>
            </w:tcBorders>
          </w:tcPr>
          <w:p w14:paraId="252E8A04" w14:textId="77777777" w:rsidR="00E73EDF" w:rsidRPr="008A6F2A"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05717AEC" w14:textId="77777777" w:rsidR="00E73EDF" w:rsidRPr="008A6F2A" w:rsidRDefault="007653F1" w:rsidP="00C128E3">
            <w:pPr>
              <w:pStyle w:val="Small"/>
              <w:spacing w:before="40" w:after="40"/>
              <w:jc w:val="both"/>
            </w:pPr>
            <w:r w:rsidRPr="008A6F2A">
              <w:t>b12</w:t>
            </w:r>
          </w:p>
        </w:tc>
        <w:tc>
          <w:tcPr>
            <w:tcW w:w="4026" w:type="dxa"/>
            <w:tcBorders>
              <w:top w:val="single" w:sz="6" w:space="0" w:color="000000"/>
              <w:left w:val="single" w:sz="6" w:space="0" w:color="000000"/>
              <w:bottom w:val="single" w:sz="6" w:space="0" w:color="000000"/>
              <w:right w:val="single" w:sz="6" w:space="0" w:color="000000"/>
            </w:tcBorders>
          </w:tcPr>
          <w:p w14:paraId="6D855D70" w14:textId="77777777" w:rsidR="00E73EDF" w:rsidRPr="008A6F2A" w:rsidRDefault="007653F1" w:rsidP="00C128E3">
            <w:pPr>
              <w:pStyle w:val="Small"/>
              <w:spacing w:before="40" w:after="40"/>
              <w:jc w:val="both"/>
            </w:pPr>
            <w:r w:rsidRPr="008A6F2A">
              <w:t>The code used within the NITC subfield</w:t>
            </w:r>
          </w:p>
        </w:tc>
      </w:tr>
    </w:tbl>
    <w:p w14:paraId="35EA76C4" w14:textId="77777777" w:rsidR="00E73EDF" w:rsidRDefault="00E73EDF" w:rsidP="000669C1">
      <w:pPr>
        <w:spacing w:after="0" w:line="240" w:lineRule="auto"/>
      </w:pPr>
    </w:p>
    <w:p w14:paraId="3FF6CA9D" w14:textId="2F3A615F" w:rsidR="000669C1" w:rsidRPr="00F2456F" w:rsidRDefault="000669C1" w:rsidP="001D02B5">
      <w:pPr>
        <w:pStyle w:val="ListContinue2"/>
        <w:numPr>
          <w:ilvl w:val="2"/>
          <w:numId w:val="27"/>
        </w:numPr>
        <w:tabs>
          <w:tab w:val="clear" w:pos="432"/>
        </w:tabs>
        <w:spacing w:before="120" w:after="120" w:line="240" w:lineRule="auto"/>
        <w:rPr>
          <w:b/>
          <w:lang w:eastAsia="en-US"/>
        </w:rPr>
      </w:pPr>
      <w:bookmarkStart w:id="1469" w:name="_Toc162435433"/>
      <w:bookmarkStart w:id="1470" w:name="_Toc169203127"/>
      <w:bookmarkStart w:id="1471" w:name="_Toc170072457"/>
      <w:r w:rsidRPr="000669C1">
        <w:rPr>
          <w:b/>
          <w:lang w:eastAsia="en-US"/>
        </w:rPr>
        <w:t>Feature Type Codes field structure - FTCS</w:t>
      </w:r>
      <w:bookmarkEnd w:id="1469"/>
      <w:bookmarkEnd w:id="1470"/>
      <w:bookmarkEnd w:id="1471"/>
    </w:p>
    <w:tbl>
      <w:tblPr>
        <w:tblW w:w="9858" w:type="dxa"/>
        <w:tblInd w:w="-244" w:type="dxa"/>
        <w:tblLayout w:type="fixed"/>
        <w:tblCellMar>
          <w:left w:w="57" w:type="dxa"/>
          <w:right w:w="57" w:type="dxa"/>
        </w:tblCellMar>
        <w:tblLook w:val="04A0" w:firstRow="1" w:lastRow="0" w:firstColumn="1" w:lastColumn="0" w:noHBand="0" w:noVBand="1"/>
      </w:tblPr>
      <w:tblGrid>
        <w:gridCol w:w="3450"/>
        <w:gridCol w:w="794"/>
        <w:gridCol w:w="794"/>
        <w:gridCol w:w="794"/>
        <w:gridCol w:w="4026"/>
      </w:tblGrid>
      <w:tr w:rsidR="00E73EDF" w:rsidRPr="008A6F2A" w14:paraId="158DD9BB" w14:textId="77777777" w:rsidTr="00120D82">
        <w:tc>
          <w:tcPr>
            <w:tcW w:w="3450"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vAlign w:val="center"/>
          </w:tcPr>
          <w:p w14:paraId="36CAAA43" w14:textId="77777777" w:rsidR="00E73EDF" w:rsidRPr="008A6F2A" w:rsidRDefault="007653F1" w:rsidP="00C128E3">
            <w:pPr>
              <w:pStyle w:val="Small"/>
              <w:spacing w:before="40" w:after="40"/>
              <w:jc w:val="both"/>
              <w:rPr>
                <w:b/>
              </w:rPr>
            </w:pPr>
            <w:r w:rsidRPr="008A6F2A">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17F2A67B" w14:textId="77777777" w:rsidR="00E73EDF" w:rsidRPr="008A6F2A" w:rsidRDefault="007653F1" w:rsidP="00C128E3">
            <w:pPr>
              <w:pStyle w:val="Small"/>
              <w:spacing w:before="40" w:after="40"/>
              <w:jc w:val="both"/>
              <w:rPr>
                <w:b/>
              </w:rPr>
            </w:pPr>
            <w:r w:rsidRPr="008A6F2A">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52E983DD" w14:textId="77777777" w:rsidR="00E73EDF" w:rsidRPr="008A6F2A" w:rsidRDefault="007653F1" w:rsidP="00C128E3">
            <w:pPr>
              <w:pStyle w:val="Small"/>
              <w:spacing w:before="40" w:after="40"/>
              <w:jc w:val="both"/>
              <w:rPr>
                <w:b/>
              </w:rPr>
            </w:pPr>
            <w:r w:rsidRPr="008A6F2A">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6374A48D" w14:textId="77777777" w:rsidR="00E73EDF" w:rsidRPr="008A6F2A" w:rsidRDefault="007653F1" w:rsidP="00C128E3">
            <w:pPr>
              <w:pStyle w:val="Small"/>
              <w:spacing w:before="40" w:after="40"/>
              <w:jc w:val="both"/>
              <w:rPr>
                <w:b/>
              </w:rPr>
            </w:pPr>
            <w:r w:rsidRPr="008A6F2A">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vAlign w:val="center"/>
          </w:tcPr>
          <w:p w14:paraId="0CD9AB50" w14:textId="77777777" w:rsidR="00E73EDF" w:rsidRPr="008A6F2A" w:rsidRDefault="007653F1" w:rsidP="00C128E3">
            <w:pPr>
              <w:pStyle w:val="Small"/>
              <w:spacing w:before="40" w:after="40"/>
              <w:jc w:val="both"/>
              <w:rPr>
                <w:b/>
              </w:rPr>
            </w:pPr>
            <w:r w:rsidRPr="008A6F2A">
              <w:rPr>
                <w:b/>
              </w:rPr>
              <w:t>Comment</w:t>
            </w:r>
          </w:p>
        </w:tc>
      </w:tr>
      <w:tr w:rsidR="00E73EDF" w:rsidRPr="008A6F2A" w14:paraId="3050D202" w14:textId="77777777" w:rsidTr="00C8349A">
        <w:tc>
          <w:tcPr>
            <w:tcW w:w="3450" w:type="dxa"/>
            <w:tcBorders>
              <w:top w:val="single" w:sz="6" w:space="0" w:color="000000"/>
              <w:left w:val="single" w:sz="6" w:space="0" w:color="000000"/>
              <w:bottom w:val="single" w:sz="6" w:space="0" w:color="000000"/>
              <w:right w:val="single" w:sz="6" w:space="0" w:color="000000"/>
            </w:tcBorders>
          </w:tcPr>
          <w:p w14:paraId="7DE6A136" w14:textId="77777777" w:rsidR="00E73EDF" w:rsidRPr="008A6F2A" w:rsidRDefault="007653F1" w:rsidP="00C128E3">
            <w:pPr>
              <w:pStyle w:val="Small"/>
              <w:spacing w:before="40" w:after="40"/>
              <w:jc w:val="both"/>
            </w:pPr>
            <w:r w:rsidRPr="008A6F2A">
              <w:t>Feature Type Code</w:t>
            </w:r>
          </w:p>
        </w:tc>
        <w:tc>
          <w:tcPr>
            <w:tcW w:w="794" w:type="dxa"/>
            <w:tcBorders>
              <w:top w:val="single" w:sz="6" w:space="0" w:color="000000"/>
              <w:left w:val="single" w:sz="6" w:space="0" w:color="000000"/>
              <w:bottom w:val="single" w:sz="6" w:space="0" w:color="000000"/>
              <w:right w:val="single" w:sz="6" w:space="0" w:color="000000"/>
            </w:tcBorders>
          </w:tcPr>
          <w:p w14:paraId="13C3A35C" w14:textId="41838C0A" w:rsidR="00E73EDF" w:rsidRPr="008A6F2A" w:rsidRDefault="00ED1EB7" w:rsidP="00C128E3">
            <w:pPr>
              <w:pStyle w:val="Small"/>
              <w:spacing w:before="40" w:after="40"/>
              <w:jc w:val="both"/>
            </w:pPr>
            <w:r>
              <w:t>*</w:t>
            </w:r>
            <w:r w:rsidR="007653F1" w:rsidRPr="008A6F2A">
              <w:t>FTCD</w:t>
            </w:r>
          </w:p>
        </w:tc>
        <w:tc>
          <w:tcPr>
            <w:tcW w:w="794" w:type="dxa"/>
            <w:tcBorders>
              <w:top w:val="single" w:sz="6" w:space="0" w:color="000000"/>
              <w:left w:val="single" w:sz="6" w:space="0" w:color="000000"/>
              <w:bottom w:val="single" w:sz="6" w:space="0" w:color="000000"/>
              <w:right w:val="single" w:sz="6" w:space="0" w:color="000000"/>
            </w:tcBorders>
          </w:tcPr>
          <w:p w14:paraId="535EB4F2" w14:textId="77777777" w:rsidR="00E73EDF" w:rsidRPr="008A6F2A"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73508E6A" w14:textId="47B396AD" w:rsidR="00E73EDF" w:rsidRPr="008A6F2A" w:rsidRDefault="007653F1" w:rsidP="00C128E3">
            <w:pPr>
              <w:pStyle w:val="Small"/>
              <w:spacing w:before="40" w:after="40"/>
              <w:jc w:val="both"/>
            </w:pPr>
            <w:r w:rsidRPr="008A6F2A">
              <w:t>A</w:t>
            </w:r>
            <w:r w:rsidR="00CA1A05">
              <w:t>()</w:t>
            </w:r>
          </w:p>
        </w:tc>
        <w:tc>
          <w:tcPr>
            <w:tcW w:w="4026" w:type="dxa"/>
            <w:tcBorders>
              <w:top w:val="single" w:sz="6" w:space="0" w:color="000000"/>
              <w:left w:val="single" w:sz="6" w:space="0" w:color="000000"/>
              <w:bottom w:val="single" w:sz="6" w:space="0" w:color="000000"/>
              <w:right w:val="single" w:sz="6" w:space="0" w:color="000000"/>
            </w:tcBorders>
          </w:tcPr>
          <w:p w14:paraId="747464ED" w14:textId="79E55E8F" w:rsidR="00E73EDF" w:rsidRPr="008A6F2A" w:rsidRDefault="007653F1" w:rsidP="000669C1">
            <w:pPr>
              <w:pStyle w:val="Small"/>
              <w:spacing w:before="40" w:after="40"/>
              <w:jc w:val="both"/>
            </w:pPr>
            <w:r w:rsidRPr="008A6F2A">
              <w:t xml:space="preserve">The code as defined in the </w:t>
            </w:r>
            <w:r w:rsidR="000669C1">
              <w:t>F</w:t>
            </w:r>
            <w:r w:rsidRPr="008A6F2A">
              <w:t xml:space="preserve">eature </w:t>
            </w:r>
            <w:r w:rsidR="000669C1">
              <w:t>C</w:t>
            </w:r>
            <w:r w:rsidRPr="008A6F2A">
              <w:t>atalogue</w:t>
            </w:r>
          </w:p>
        </w:tc>
      </w:tr>
      <w:tr w:rsidR="00E73EDF" w:rsidRPr="008A6F2A" w14:paraId="350EEDB3" w14:textId="77777777" w:rsidTr="00C8349A">
        <w:tc>
          <w:tcPr>
            <w:tcW w:w="3450" w:type="dxa"/>
            <w:tcBorders>
              <w:top w:val="single" w:sz="6" w:space="0" w:color="000000"/>
              <w:left w:val="single" w:sz="6" w:space="0" w:color="000000"/>
              <w:bottom w:val="single" w:sz="6" w:space="0" w:color="000000"/>
              <w:right w:val="single" w:sz="6" w:space="0" w:color="000000"/>
            </w:tcBorders>
          </w:tcPr>
          <w:p w14:paraId="27955E96" w14:textId="77777777" w:rsidR="00E73EDF" w:rsidRPr="008A6F2A" w:rsidRDefault="007653F1" w:rsidP="00C128E3">
            <w:pPr>
              <w:pStyle w:val="Small"/>
              <w:spacing w:before="40" w:after="40"/>
              <w:jc w:val="both"/>
            </w:pPr>
            <w:r w:rsidRPr="008A6F2A">
              <w:t>Feature Type Numeric Code</w:t>
            </w:r>
          </w:p>
        </w:tc>
        <w:tc>
          <w:tcPr>
            <w:tcW w:w="794" w:type="dxa"/>
            <w:tcBorders>
              <w:top w:val="single" w:sz="6" w:space="0" w:color="000000"/>
              <w:left w:val="single" w:sz="6" w:space="0" w:color="000000"/>
              <w:bottom w:val="single" w:sz="6" w:space="0" w:color="000000"/>
              <w:right w:val="single" w:sz="6" w:space="0" w:color="000000"/>
            </w:tcBorders>
          </w:tcPr>
          <w:p w14:paraId="285A5B63" w14:textId="77777777" w:rsidR="00E73EDF" w:rsidRPr="008A6F2A" w:rsidRDefault="007653F1" w:rsidP="00C128E3">
            <w:pPr>
              <w:pStyle w:val="Small"/>
              <w:spacing w:before="40" w:after="40"/>
              <w:jc w:val="both"/>
            </w:pPr>
            <w:r w:rsidRPr="008A6F2A">
              <w:t>FTNC</w:t>
            </w:r>
          </w:p>
        </w:tc>
        <w:tc>
          <w:tcPr>
            <w:tcW w:w="794" w:type="dxa"/>
            <w:tcBorders>
              <w:top w:val="single" w:sz="6" w:space="0" w:color="000000"/>
              <w:left w:val="single" w:sz="6" w:space="0" w:color="000000"/>
              <w:bottom w:val="single" w:sz="6" w:space="0" w:color="000000"/>
              <w:right w:val="single" w:sz="6" w:space="0" w:color="000000"/>
            </w:tcBorders>
          </w:tcPr>
          <w:p w14:paraId="2D70B5F7" w14:textId="77777777" w:rsidR="00E73EDF" w:rsidRPr="008A6F2A"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580185C4" w14:textId="77777777" w:rsidR="00E73EDF" w:rsidRPr="008A6F2A" w:rsidRDefault="007653F1" w:rsidP="00C128E3">
            <w:pPr>
              <w:pStyle w:val="Small"/>
              <w:spacing w:before="40" w:after="40"/>
              <w:jc w:val="both"/>
            </w:pPr>
            <w:r w:rsidRPr="008A6F2A">
              <w:t>b12</w:t>
            </w:r>
          </w:p>
        </w:tc>
        <w:tc>
          <w:tcPr>
            <w:tcW w:w="4026" w:type="dxa"/>
            <w:tcBorders>
              <w:top w:val="single" w:sz="6" w:space="0" w:color="000000"/>
              <w:left w:val="single" w:sz="6" w:space="0" w:color="000000"/>
              <w:bottom w:val="single" w:sz="6" w:space="0" w:color="000000"/>
              <w:right w:val="single" w:sz="6" w:space="0" w:color="000000"/>
            </w:tcBorders>
          </w:tcPr>
          <w:p w14:paraId="4D75A384" w14:textId="77777777" w:rsidR="00E73EDF" w:rsidRPr="008A6F2A" w:rsidRDefault="007653F1" w:rsidP="00C128E3">
            <w:pPr>
              <w:pStyle w:val="Small"/>
              <w:spacing w:before="40" w:after="40"/>
              <w:jc w:val="both"/>
            </w:pPr>
            <w:r w:rsidRPr="008A6F2A">
              <w:t>The code used within the NFTC subfield</w:t>
            </w:r>
          </w:p>
        </w:tc>
      </w:tr>
    </w:tbl>
    <w:p w14:paraId="18C1B157" w14:textId="77777777" w:rsidR="00E73EDF" w:rsidRDefault="00E73EDF" w:rsidP="000669C1">
      <w:pPr>
        <w:spacing w:after="0" w:line="240" w:lineRule="auto"/>
      </w:pPr>
    </w:p>
    <w:p w14:paraId="2789120F" w14:textId="527847C0" w:rsidR="000669C1" w:rsidRPr="00F2456F" w:rsidRDefault="000669C1" w:rsidP="001D02B5">
      <w:pPr>
        <w:pStyle w:val="ListContinue2"/>
        <w:numPr>
          <w:ilvl w:val="2"/>
          <w:numId w:val="27"/>
        </w:numPr>
        <w:tabs>
          <w:tab w:val="clear" w:pos="432"/>
        </w:tabs>
        <w:spacing w:before="120" w:after="120" w:line="240" w:lineRule="auto"/>
        <w:rPr>
          <w:b/>
          <w:lang w:eastAsia="en-US"/>
        </w:rPr>
      </w:pPr>
      <w:bookmarkStart w:id="1472" w:name="_Toc162435434"/>
      <w:bookmarkStart w:id="1473" w:name="_Toc169203128"/>
      <w:bookmarkStart w:id="1474" w:name="_Toc170072458"/>
      <w:r w:rsidRPr="000669C1">
        <w:rPr>
          <w:b/>
          <w:lang w:eastAsia="en-US"/>
        </w:rPr>
        <w:t>Information Association Codes field structure - IACS</w:t>
      </w:r>
      <w:bookmarkEnd w:id="1472"/>
      <w:bookmarkEnd w:id="1473"/>
      <w:bookmarkEnd w:id="1474"/>
    </w:p>
    <w:tbl>
      <w:tblPr>
        <w:tblW w:w="9858" w:type="dxa"/>
        <w:tblInd w:w="-244" w:type="dxa"/>
        <w:tblLayout w:type="fixed"/>
        <w:tblCellMar>
          <w:left w:w="57" w:type="dxa"/>
          <w:right w:w="57" w:type="dxa"/>
        </w:tblCellMar>
        <w:tblLook w:val="04A0" w:firstRow="1" w:lastRow="0" w:firstColumn="1" w:lastColumn="0" w:noHBand="0" w:noVBand="1"/>
      </w:tblPr>
      <w:tblGrid>
        <w:gridCol w:w="3450"/>
        <w:gridCol w:w="794"/>
        <w:gridCol w:w="794"/>
        <w:gridCol w:w="794"/>
        <w:gridCol w:w="4026"/>
      </w:tblGrid>
      <w:tr w:rsidR="00E73EDF" w:rsidRPr="008A6F2A" w14:paraId="541DD5C3" w14:textId="77777777" w:rsidTr="00120D82">
        <w:tc>
          <w:tcPr>
            <w:tcW w:w="3450"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vAlign w:val="center"/>
          </w:tcPr>
          <w:p w14:paraId="44527823" w14:textId="77777777" w:rsidR="00E73EDF" w:rsidRPr="008A6F2A" w:rsidRDefault="007653F1" w:rsidP="00C128E3">
            <w:pPr>
              <w:pStyle w:val="Small"/>
              <w:spacing w:before="40" w:after="40"/>
              <w:jc w:val="both"/>
              <w:rPr>
                <w:b/>
              </w:rPr>
            </w:pPr>
            <w:r w:rsidRPr="008A6F2A">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2AD7B161" w14:textId="77777777" w:rsidR="00E73EDF" w:rsidRPr="008A6F2A" w:rsidRDefault="007653F1" w:rsidP="00C128E3">
            <w:pPr>
              <w:pStyle w:val="Small"/>
              <w:spacing w:before="40" w:after="40"/>
              <w:jc w:val="both"/>
              <w:rPr>
                <w:b/>
              </w:rPr>
            </w:pPr>
            <w:r w:rsidRPr="008A6F2A">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2FBCA7D6" w14:textId="77777777" w:rsidR="00E73EDF" w:rsidRPr="008A6F2A" w:rsidRDefault="007653F1" w:rsidP="00C128E3">
            <w:pPr>
              <w:pStyle w:val="Small"/>
              <w:spacing w:before="40" w:after="40"/>
              <w:jc w:val="both"/>
              <w:rPr>
                <w:b/>
              </w:rPr>
            </w:pPr>
            <w:r w:rsidRPr="008A6F2A">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737F8F29" w14:textId="77777777" w:rsidR="00E73EDF" w:rsidRPr="008A6F2A" w:rsidRDefault="007653F1" w:rsidP="00C128E3">
            <w:pPr>
              <w:pStyle w:val="Small"/>
              <w:spacing w:before="40" w:after="40"/>
              <w:jc w:val="both"/>
              <w:rPr>
                <w:b/>
              </w:rPr>
            </w:pPr>
            <w:r w:rsidRPr="008A6F2A">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vAlign w:val="center"/>
          </w:tcPr>
          <w:p w14:paraId="7FA4109A" w14:textId="77777777" w:rsidR="00E73EDF" w:rsidRPr="008A6F2A" w:rsidRDefault="007653F1" w:rsidP="00C128E3">
            <w:pPr>
              <w:pStyle w:val="Small"/>
              <w:spacing w:before="40" w:after="40"/>
              <w:jc w:val="both"/>
              <w:rPr>
                <w:b/>
              </w:rPr>
            </w:pPr>
            <w:r w:rsidRPr="008A6F2A">
              <w:rPr>
                <w:b/>
              </w:rPr>
              <w:t>Comment</w:t>
            </w:r>
          </w:p>
        </w:tc>
      </w:tr>
      <w:tr w:rsidR="00E73EDF" w:rsidRPr="008A6F2A" w14:paraId="74B15534" w14:textId="77777777" w:rsidTr="00C8349A">
        <w:tc>
          <w:tcPr>
            <w:tcW w:w="3450" w:type="dxa"/>
            <w:tcBorders>
              <w:top w:val="single" w:sz="6" w:space="0" w:color="000000"/>
              <w:left w:val="single" w:sz="6" w:space="0" w:color="000000"/>
              <w:bottom w:val="single" w:sz="6" w:space="0" w:color="000000"/>
              <w:right w:val="single" w:sz="6" w:space="0" w:color="000000"/>
            </w:tcBorders>
          </w:tcPr>
          <w:p w14:paraId="179E7063" w14:textId="77777777" w:rsidR="00E73EDF" w:rsidRPr="008A6F2A" w:rsidRDefault="007653F1" w:rsidP="00C128E3">
            <w:pPr>
              <w:pStyle w:val="Small"/>
              <w:spacing w:before="40" w:after="40"/>
              <w:jc w:val="both"/>
            </w:pPr>
            <w:r w:rsidRPr="008A6F2A">
              <w:t>Information Association Code</w:t>
            </w:r>
          </w:p>
        </w:tc>
        <w:tc>
          <w:tcPr>
            <w:tcW w:w="794" w:type="dxa"/>
            <w:tcBorders>
              <w:top w:val="single" w:sz="6" w:space="0" w:color="000000"/>
              <w:left w:val="single" w:sz="6" w:space="0" w:color="000000"/>
              <w:bottom w:val="single" w:sz="6" w:space="0" w:color="000000"/>
              <w:right w:val="single" w:sz="6" w:space="0" w:color="000000"/>
            </w:tcBorders>
          </w:tcPr>
          <w:p w14:paraId="344A3193" w14:textId="6EA03D00" w:rsidR="00E73EDF" w:rsidRPr="008A6F2A" w:rsidRDefault="00ED1EB7" w:rsidP="00C128E3">
            <w:pPr>
              <w:pStyle w:val="Small"/>
              <w:spacing w:before="40" w:after="40"/>
              <w:jc w:val="both"/>
            </w:pPr>
            <w:r>
              <w:t>*</w:t>
            </w:r>
            <w:r w:rsidR="007653F1" w:rsidRPr="008A6F2A">
              <w:t>IACD</w:t>
            </w:r>
          </w:p>
        </w:tc>
        <w:tc>
          <w:tcPr>
            <w:tcW w:w="794" w:type="dxa"/>
            <w:tcBorders>
              <w:top w:val="single" w:sz="6" w:space="0" w:color="000000"/>
              <w:left w:val="single" w:sz="6" w:space="0" w:color="000000"/>
              <w:bottom w:val="single" w:sz="6" w:space="0" w:color="000000"/>
              <w:right w:val="single" w:sz="6" w:space="0" w:color="000000"/>
            </w:tcBorders>
          </w:tcPr>
          <w:p w14:paraId="1D5CA34E" w14:textId="77777777" w:rsidR="00E73EDF" w:rsidRPr="008A6F2A"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05F1A515" w14:textId="4FA851CC" w:rsidR="00E73EDF" w:rsidRPr="008A6F2A" w:rsidRDefault="007653F1" w:rsidP="00C128E3">
            <w:pPr>
              <w:pStyle w:val="Small"/>
              <w:spacing w:before="40" w:after="40"/>
              <w:jc w:val="both"/>
            </w:pPr>
            <w:r w:rsidRPr="008A6F2A">
              <w:t>A</w:t>
            </w:r>
            <w:r w:rsidR="00CA1A05">
              <w:t>()</w:t>
            </w:r>
          </w:p>
        </w:tc>
        <w:tc>
          <w:tcPr>
            <w:tcW w:w="4026" w:type="dxa"/>
            <w:tcBorders>
              <w:top w:val="single" w:sz="6" w:space="0" w:color="000000"/>
              <w:left w:val="single" w:sz="6" w:space="0" w:color="000000"/>
              <w:bottom w:val="single" w:sz="6" w:space="0" w:color="000000"/>
              <w:right w:val="single" w:sz="6" w:space="0" w:color="000000"/>
            </w:tcBorders>
          </w:tcPr>
          <w:p w14:paraId="2256BD85" w14:textId="3F3DBABE" w:rsidR="00E73EDF" w:rsidRPr="008A6F2A" w:rsidRDefault="007653F1" w:rsidP="00057516">
            <w:pPr>
              <w:pStyle w:val="Small"/>
              <w:spacing w:before="40" w:after="40"/>
              <w:jc w:val="both"/>
            </w:pPr>
            <w:r w:rsidRPr="008A6F2A">
              <w:t xml:space="preserve">The code as defined in the </w:t>
            </w:r>
            <w:r w:rsidR="00057516">
              <w:t>F</w:t>
            </w:r>
            <w:r w:rsidRPr="008A6F2A">
              <w:t xml:space="preserve">eature </w:t>
            </w:r>
            <w:r w:rsidR="00057516">
              <w:t>C</w:t>
            </w:r>
            <w:r w:rsidRPr="008A6F2A">
              <w:t>atalogue</w:t>
            </w:r>
          </w:p>
        </w:tc>
      </w:tr>
      <w:tr w:rsidR="00E73EDF" w:rsidRPr="008A6F2A" w14:paraId="184472E9" w14:textId="77777777" w:rsidTr="00C8349A">
        <w:tc>
          <w:tcPr>
            <w:tcW w:w="3450" w:type="dxa"/>
            <w:tcBorders>
              <w:top w:val="single" w:sz="6" w:space="0" w:color="000000"/>
              <w:left w:val="single" w:sz="6" w:space="0" w:color="000000"/>
              <w:bottom w:val="single" w:sz="6" w:space="0" w:color="000000"/>
              <w:right w:val="single" w:sz="6" w:space="0" w:color="000000"/>
            </w:tcBorders>
          </w:tcPr>
          <w:p w14:paraId="521EAD71" w14:textId="6691280C" w:rsidR="00E73EDF" w:rsidRPr="008A6F2A" w:rsidRDefault="007653F1" w:rsidP="00C128E3">
            <w:pPr>
              <w:pStyle w:val="Small"/>
              <w:spacing w:before="40" w:after="40"/>
              <w:jc w:val="both"/>
            </w:pPr>
            <w:r w:rsidRPr="008A6F2A">
              <w:t>Information Association Numeric Code</w:t>
            </w:r>
          </w:p>
        </w:tc>
        <w:tc>
          <w:tcPr>
            <w:tcW w:w="794" w:type="dxa"/>
            <w:tcBorders>
              <w:top w:val="single" w:sz="6" w:space="0" w:color="000000"/>
              <w:left w:val="single" w:sz="6" w:space="0" w:color="000000"/>
              <w:bottom w:val="single" w:sz="6" w:space="0" w:color="000000"/>
              <w:right w:val="single" w:sz="6" w:space="0" w:color="000000"/>
            </w:tcBorders>
          </w:tcPr>
          <w:p w14:paraId="7DF0A422" w14:textId="77777777" w:rsidR="00E73EDF" w:rsidRPr="008A6F2A" w:rsidRDefault="007653F1" w:rsidP="00C128E3">
            <w:pPr>
              <w:pStyle w:val="Small"/>
              <w:spacing w:before="40" w:after="40"/>
              <w:jc w:val="both"/>
            </w:pPr>
            <w:r w:rsidRPr="008A6F2A">
              <w:t>IANC</w:t>
            </w:r>
          </w:p>
        </w:tc>
        <w:tc>
          <w:tcPr>
            <w:tcW w:w="794" w:type="dxa"/>
            <w:tcBorders>
              <w:top w:val="single" w:sz="6" w:space="0" w:color="000000"/>
              <w:left w:val="single" w:sz="6" w:space="0" w:color="000000"/>
              <w:bottom w:val="single" w:sz="6" w:space="0" w:color="000000"/>
              <w:right w:val="single" w:sz="6" w:space="0" w:color="000000"/>
            </w:tcBorders>
          </w:tcPr>
          <w:p w14:paraId="13D5B5A0" w14:textId="77777777" w:rsidR="00E73EDF" w:rsidRPr="008A6F2A"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08A5659D" w14:textId="77777777" w:rsidR="00E73EDF" w:rsidRPr="008A6F2A" w:rsidRDefault="007653F1" w:rsidP="00C128E3">
            <w:pPr>
              <w:pStyle w:val="Small"/>
              <w:spacing w:before="40" w:after="40"/>
              <w:jc w:val="both"/>
            </w:pPr>
            <w:r w:rsidRPr="008A6F2A">
              <w:t>b12</w:t>
            </w:r>
          </w:p>
        </w:tc>
        <w:tc>
          <w:tcPr>
            <w:tcW w:w="4026" w:type="dxa"/>
            <w:tcBorders>
              <w:top w:val="single" w:sz="6" w:space="0" w:color="000000"/>
              <w:left w:val="single" w:sz="6" w:space="0" w:color="000000"/>
              <w:bottom w:val="single" w:sz="6" w:space="0" w:color="000000"/>
              <w:right w:val="single" w:sz="6" w:space="0" w:color="000000"/>
            </w:tcBorders>
          </w:tcPr>
          <w:p w14:paraId="4C37EB23" w14:textId="77777777" w:rsidR="00E73EDF" w:rsidRPr="008A6F2A" w:rsidRDefault="007653F1" w:rsidP="00C128E3">
            <w:pPr>
              <w:pStyle w:val="Small"/>
              <w:spacing w:before="40" w:after="40"/>
              <w:jc w:val="both"/>
            </w:pPr>
            <w:r w:rsidRPr="008A6F2A">
              <w:t>The code used within the NIAC subfield</w:t>
            </w:r>
          </w:p>
        </w:tc>
      </w:tr>
    </w:tbl>
    <w:p w14:paraId="2346AA2F" w14:textId="77777777" w:rsidR="00F21FEF" w:rsidRDefault="00F21FEF" w:rsidP="00057516">
      <w:pPr>
        <w:spacing w:after="0" w:line="240" w:lineRule="auto"/>
        <w:rPr>
          <w:lang w:eastAsia="en-US"/>
        </w:rPr>
      </w:pPr>
    </w:p>
    <w:p w14:paraId="41D3030D" w14:textId="3A754695" w:rsidR="00057516" w:rsidRPr="00F2456F" w:rsidRDefault="00057516" w:rsidP="001D02B5">
      <w:pPr>
        <w:pStyle w:val="ListContinue2"/>
        <w:numPr>
          <w:ilvl w:val="2"/>
          <w:numId w:val="27"/>
        </w:numPr>
        <w:tabs>
          <w:tab w:val="clear" w:pos="432"/>
        </w:tabs>
        <w:spacing w:before="120" w:after="120" w:line="240" w:lineRule="auto"/>
        <w:rPr>
          <w:b/>
          <w:lang w:eastAsia="en-US"/>
        </w:rPr>
      </w:pPr>
      <w:bookmarkStart w:id="1475" w:name="_Toc162435435"/>
      <w:bookmarkStart w:id="1476" w:name="_Toc169203129"/>
      <w:bookmarkStart w:id="1477" w:name="_Toc170072459"/>
      <w:r w:rsidRPr="008A6F2A">
        <w:rPr>
          <w:b/>
          <w:lang w:eastAsia="en-US"/>
        </w:rPr>
        <w:t>Feature Association Codes field structure - FACS</w:t>
      </w:r>
      <w:bookmarkEnd w:id="1475"/>
      <w:bookmarkEnd w:id="1476"/>
      <w:bookmarkEnd w:id="1477"/>
    </w:p>
    <w:tbl>
      <w:tblPr>
        <w:tblW w:w="9858" w:type="dxa"/>
        <w:tblInd w:w="-244" w:type="dxa"/>
        <w:tblLayout w:type="fixed"/>
        <w:tblCellMar>
          <w:left w:w="57" w:type="dxa"/>
          <w:right w:w="57" w:type="dxa"/>
        </w:tblCellMar>
        <w:tblLook w:val="04A0" w:firstRow="1" w:lastRow="0" w:firstColumn="1" w:lastColumn="0" w:noHBand="0" w:noVBand="1"/>
      </w:tblPr>
      <w:tblGrid>
        <w:gridCol w:w="3450"/>
        <w:gridCol w:w="794"/>
        <w:gridCol w:w="794"/>
        <w:gridCol w:w="794"/>
        <w:gridCol w:w="4026"/>
      </w:tblGrid>
      <w:tr w:rsidR="00E73EDF" w:rsidRPr="008A6F2A" w14:paraId="51D81D43" w14:textId="77777777" w:rsidTr="00120D82">
        <w:tc>
          <w:tcPr>
            <w:tcW w:w="3450"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vAlign w:val="center"/>
          </w:tcPr>
          <w:p w14:paraId="327914CE" w14:textId="77777777" w:rsidR="00E73EDF" w:rsidRPr="008A6F2A" w:rsidRDefault="007653F1" w:rsidP="00057516">
            <w:pPr>
              <w:pStyle w:val="Small"/>
              <w:widowControl/>
              <w:suppressAutoHyphens/>
              <w:spacing w:before="40" w:after="40"/>
              <w:jc w:val="both"/>
              <w:rPr>
                <w:b/>
              </w:rPr>
            </w:pPr>
            <w:r w:rsidRPr="008A6F2A">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6A1FE2BF" w14:textId="77777777" w:rsidR="00E73EDF" w:rsidRPr="008A6F2A" w:rsidRDefault="007653F1" w:rsidP="00057516">
            <w:pPr>
              <w:pStyle w:val="Small"/>
              <w:widowControl/>
              <w:suppressAutoHyphens/>
              <w:spacing w:before="40" w:after="40"/>
              <w:jc w:val="both"/>
              <w:rPr>
                <w:b/>
              </w:rPr>
            </w:pPr>
            <w:r w:rsidRPr="008A6F2A">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644AB744" w14:textId="77777777" w:rsidR="00E73EDF" w:rsidRPr="008A6F2A" w:rsidRDefault="007653F1" w:rsidP="00057516">
            <w:pPr>
              <w:pStyle w:val="Small"/>
              <w:widowControl/>
              <w:suppressAutoHyphens/>
              <w:spacing w:before="40" w:after="40"/>
              <w:jc w:val="both"/>
              <w:rPr>
                <w:b/>
              </w:rPr>
            </w:pPr>
            <w:r w:rsidRPr="008A6F2A">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21658B8A" w14:textId="77777777" w:rsidR="00E73EDF" w:rsidRPr="008A6F2A" w:rsidRDefault="007653F1" w:rsidP="00057516">
            <w:pPr>
              <w:pStyle w:val="Small"/>
              <w:widowControl/>
              <w:suppressAutoHyphens/>
              <w:spacing w:before="40" w:after="40"/>
              <w:jc w:val="both"/>
              <w:rPr>
                <w:b/>
              </w:rPr>
            </w:pPr>
            <w:r w:rsidRPr="008A6F2A">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vAlign w:val="center"/>
          </w:tcPr>
          <w:p w14:paraId="4FA6ECD2" w14:textId="77777777" w:rsidR="00E73EDF" w:rsidRPr="008A6F2A" w:rsidRDefault="007653F1" w:rsidP="00057516">
            <w:pPr>
              <w:pStyle w:val="Small"/>
              <w:widowControl/>
              <w:suppressAutoHyphens/>
              <w:spacing w:before="40" w:after="40"/>
              <w:jc w:val="both"/>
              <w:rPr>
                <w:b/>
              </w:rPr>
            </w:pPr>
            <w:r w:rsidRPr="008A6F2A">
              <w:rPr>
                <w:b/>
              </w:rPr>
              <w:t>Comment</w:t>
            </w:r>
          </w:p>
        </w:tc>
      </w:tr>
      <w:tr w:rsidR="00E73EDF" w:rsidRPr="008A6F2A" w14:paraId="7A3828DE" w14:textId="77777777" w:rsidTr="00C8349A">
        <w:tc>
          <w:tcPr>
            <w:tcW w:w="3450" w:type="dxa"/>
            <w:tcBorders>
              <w:top w:val="single" w:sz="6" w:space="0" w:color="000000"/>
              <w:left w:val="single" w:sz="6" w:space="0" w:color="000000"/>
              <w:bottom w:val="single" w:sz="6" w:space="0" w:color="000000"/>
              <w:right w:val="single" w:sz="6" w:space="0" w:color="000000"/>
            </w:tcBorders>
          </w:tcPr>
          <w:p w14:paraId="6AE77F89" w14:textId="77777777" w:rsidR="00E73EDF" w:rsidRPr="008A6F2A" w:rsidRDefault="007653F1" w:rsidP="00057516">
            <w:pPr>
              <w:pStyle w:val="Small"/>
              <w:widowControl/>
              <w:suppressAutoHyphens/>
              <w:spacing w:before="40" w:after="40"/>
              <w:jc w:val="both"/>
            </w:pPr>
            <w:r w:rsidRPr="008A6F2A">
              <w:t>Feature Association Code</w:t>
            </w:r>
          </w:p>
        </w:tc>
        <w:tc>
          <w:tcPr>
            <w:tcW w:w="794" w:type="dxa"/>
            <w:tcBorders>
              <w:top w:val="single" w:sz="6" w:space="0" w:color="000000"/>
              <w:left w:val="single" w:sz="6" w:space="0" w:color="000000"/>
              <w:bottom w:val="single" w:sz="6" w:space="0" w:color="000000"/>
              <w:right w:val="single" w:sz="6" w:space="0" w:color="000000"/>
            </w:tcBorders>
          </w:tcPr>
          <w:p w14:paraId="4E148FB3" w14:textId="14511799" w:rsidR="00E73EDF" w:rsidRPr="008A6F2A" w:rsidRDefault="00ED1EB7" w:rsidP="00057516">
            <w:pPr>
              <w:pStyle w:val="Small"/>
              <w:widowControl/>
              <w:suppressAutoHyphens/>
              <w:spacing w:before="40" w:after="40"/>
              <w:jc w:val="both"/>
            </w:pPr>
            <w:r>
              <w:t>*</w:t>
            </w:r>
            <w:r w:rsidR="007653F1" w:rsidRPr="008A6F2A">
              <w:t>FACD</w:t>
            </w:r>
          </w:p>
        </w:tc>
        <w:tc>
          <w:tcPr>
            <w:tcW w:w="794" w:type="dxa"/>
            <w:tcBorders>
              <w:top w:val="single" w:sz="6" w:space="0" w:color="000000"/>
              <w:left w:val="single" w:sz="6" w:space="0" w:color="000000"/>
              <w:bottom w:val="single" w:sz="6" w:space="0" w:color="000000"/>
              <w:right w:val="single" w:sz="6" w:space="0" w:color="000000"/>
            </w:tcBorders>
          </w:tcPr>
          <w:p w14:paraId="05D99348" w14:textId="77777777" w:rsidR="00E73EDF" w:rsidRPr="008A6F2A" w:rsidRDefault="00E73EDF" w:rsidP="00057516">
            <w:pPr>
              <w:pStyle w:val="Small"/>
              <w:widowControl/>
              <w:suppressAutoHyphens/>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06F3EF0D" w14:textId="0756EEFB" w:rsidR="00E73EDF" w:rsidRPr="008A6F2A" w:rsidRDefault="007653F1" w:rsidP="00057516">
            <w:pPr>
              <w:pStyle w:val="Small"/>
              <w:widowControl/>
              <w:suppressAutoHyphens/>
              <w:spacing w:before="40" w:after="40"/>
              <w:jc w:val="both"/>
            </w:pPr>
            <w:r w:rsidRPr="008A6F2A">
              <w:t>A</w:t>
            </w:r>
            <w:r w:rsidR="00CA1A05">
              <w:t>()</w:t>
            </w:r>
          </w:p>
        </w:tc>
        <w:tc>
          <w:tcPr>
            <w:tcW w:w="4026" w:type="dxa"/>
            <w:tcBorders>
              <w:top w:val="single" w:sz="6" w:space="0" w:color="000000"/>
              <w:left w:val="single" w:sz="6" w:space="0" w:color="000000"/>
              <w:bottom w:val="single" w:sz="6" w:space="0" w:color="000000"/>
              <w:right w:val="single" w:sz="6" w:space="0" w:color="000000"/>
            </w:tcBorders>
          </w:tcPr>
          <w:p w14:paraId="57267A8C" w14:textId="186F9C88" w:rsidR="00E73EDF" w:rsidRPr="008A6F2A" w:rsidRDefault="007653F1" w:rsidP="00057516">
            <w:pPr>
              <w:pStyle w:val="Small"/>
              <w:widowControl/>
              <w:suppressAutoHyphens/>
              <w:spacing w:before="40" w:after="40"/>
              <w:jc w:val="both"/>
            </w:pPr>
            <w:r w:rsidRPr="008A6F2A">
              <w:t xml:space="preserve">The code as defined in the </w:t>
            </w:r>
            <w:r w:rsidR="00057516">
              <w:t>F</w:t>
            </w:r>
            <w:r w:rsidRPr="008A6F2A">
              <w:t xml:space="preserve">eature </w:t>
            </w:r>
            <w:r w:rsidR="00057516">
              <w:t>C</w:t>
            </w:r>
            <w:r w:rsidRPr="008A6F2A">
              <w:t>atalogue</w:t>
            </w:r>
          </w:p>
        </w:tc>
      </w:tr>
      <w:tr w:rsidR="00E73EDF" w:rsidRPr="008A6F2A" w14:paraId="71B9DB92" w14:textId="77777777" w:rsidTr="00C8349A">
        <w:tc>
          <w:tcPr>
            <w:tcW w:w="3450" w:type="dxa"/>
            <w:tcBorders>
              <w:top w:val="single" w:sz="6" w:space="0" w:color="000000"/>
              <w:left w:val="single" w:sz="6" w:space="0" w:color="000000"/>
              <w:bottom w:val="single" w:sz="6" w:space="0" w:color="000000"/>
              <w:right w:val="single" w:sz="6" w:space="0" w:color="000000"/>
            </w:tcBorders>
          </w:tcPr>
          <w:p w14:paraId="5784CEF3" w14:textId="77777777" w:rsidR="00E73EDF" w:rsidRPr="008A6F2A" w:rsidRDefault="007653F1" w:rsidP="00057516">
            <w:pPr>
              <w:pStyle w:val="Small"/>
              <w:widowControl/>
              <w:suppressAutoHyphens/>
              <w:spacing w:before="40" w:after="40"/>
              <w:jc w:val="both"/>
            </w:pPr>
            <w:r w:rsidRPr="008A6F2A">
              <w:t>Feature Association Numeric Code</w:t>
            </w:r>
          </w:p>
        </w:tc>
        <w:tc>
          <w:tcPr>
            <w:tcW w:w="794" w:type="dxa"/>
            <w:tcBorders>
              <w:top w:val="single" w:sz="6" w:space="0" w:color="000000"/>
              <w:left w:val="single" w:sz="6" w:space="0" w:color="000000"/>
              <w:bottom w:val="single" w:sz="6" w:space="0" w:color="000000"/>
              <w:right w:val="single" w:sz="6" w:space="0" w:color="000000"/>
            </w:tcBorders>
          </w:tcPr>
          <w:p w14:paraId="1D041553" w14:textId="77777777" w:rsidR="00E73EDF" w:rsidRPr="008A6F2A" w:rsidRDefault="007653F1" w:rsidP="00057516">
            <w:pPr>
              <w:pStyle w:val="Small"/>
              <w:widowControl/>
              <w:suppressAutoHyphens/>
              <w:spacing w:before="40" w:after="40"/>
              <w:jc w:val="both"/>
            </w:pPr>
            <w:r w:rsidRPr="008A6F2A">
              <w:t>FANC</w:t>
            </w:r>
          </w:p>
        </w:tc>
        <w:tc>
          <w:tcPr>
            <w:tcW w:w="794" w:type="dxa"/>
            <w:tcBorders>
              <w:top w:val="single" w:sz="6" w:space="0" w:color="000000"/>
              <w:left w:val="single" w:sz="6" w:space="0" w:color="000000"/>
              <w:bottom w:val="single" w:sz="6" w:space="0" w:color="000000"/>
              <w:right w:val="single" w:sz="6" w:space="0" w:color="000000"/>
            </w:tcBorders>
          </w:tcPr>
          <w:p w14:paraId="40B2CAD9" w14:textId="77777777" w:rsidR="00E73EDF" w:rsidRPr="008A6F2A" w:rsidRDefault="00E73EDF" w:rsidP="00057516">
            <w:pPr>
              <w:pStyle w:val="Small"/>
              <w:widowControl/>
              <w:suppressAutoHyphens/>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261CBB6E" w14:textId="77777777" w:rsidR="00E73EDF" w:rsidRPr="008A6F2A" w:rsidRDefault="007653F1" w:rsidP="00057516">
            <w:pPr>
              <w:pStyle w:val="Small"/>
              <w:widowControl/>
              <w:suppressAutoHyphens/>
              <w:spacing w:before="40" w:after="40"/>
              <w:jc w:val="both"/>
            </w:pPr>
            <w:r w:rsidRPr="008A6F2A">
              <w:t>b12</w:t>
            </w:r>
          </w:p>
        </w:tc>
        <w:tc>
          <w:tcPr>
            <w:tcW w:w="4026" w:type="dxa"/>
            <w:tcBorders>
              <w:top w:val="single" w:sz="6" w:space="0" w:color="000000"/>
              <w:left w:val="single" w:sz="6" w:space="0" w:color="000000"/>
              <w:bottom w:val="single" w:sz="6" w:space="0" w:color="000000"/>
              <w:right w:val="single" w:sz="6" w:space="0" w:color="000000"/>
            </w:tcBorders>
          </w:tcPr>
          <w:p w14:paraId="374F2136" w14:textId="77777777" w:rsidR="00E73EDF" w:rsidRPr="008A6F2A" w:rsidRDefault="007653F1" w:rsidP="00057516">
            <w:pPr>
              <w:pStyle w:val="Small"/>
              <w:widowControl/>
              <w:suppressAutoHyphens/>
              <w:spacing w:before="40" w:after="40"/>
              <w:jc w:val="both"/>
            </w:pPr>
            <w:r w:rsidRPr="008A6F2A">
              <w:t>The code used within the NFAC subfield</w:t>
            </w:r>
          </w:p>
        </w:tc>
      </w:tr>
    </w:tbl>
    <w:p w14:paraId="022970C5" w14:textId="77777777" w:rsidR="00E73EDF" w:rsidRDefault="00E73EDF" w:rsidP="00022641">
      <w:pPr>
        <w:suppressAutoHyphens/>
        <w:spacing w:after="0" w:line="240" w:lineRule="auto"/>
      </w:pPr>
    </w:p>
    <w:p w14:paraId="71E3E17C" w14:textId="4B8FEF87" w:rsidR="00022641" w:rsidRPr="00F2456F" w:rsidRDefault="00022641" w:rsidP="001D02B5">
      <w:pPr>
        <w:pStyle w:val="ListContinue2"/>
        <w:numPr>
          <w:ilvl w:val="2"/>
          <w:numId w:val="27"/>
        </w:numPr>
        <w:tabs>
          <w:tab w:val="clear" w:pos="432"/>
        </w:tabs>
        <w:spacing w:before="120" w:after="120" w:line="240" w:lineRule="auto"/>
        <w:rPr>
          <w:b/>
          <w:lang w:eastAsia="en-US"/>
        </w:rPr>
      </w:pPr>
      <w:bookmarkStart w:id="1478" w:name="_Toc162435436"/>
      <w:bookmarkStart w:id="1479" w:name="_Toc169203130"/>
      <w:bookmarkStart w:id="1480" w:name="_Toc170072460"/>
      <w:r w:rsidRPr="008A6F2A">
        <w:rPr>
          <w:b/>
          <w:lang w:eastAsia="en-US"/>
        </w:rPr>
        <w:t>Association Role Codes field structure - ARCS</w:t>
      </w:r>
      <w:bookmarkEnd w:id="1478"/>
      <w:bookmarkEnd w:id="1479"/>
      <w:bookmarkEnd w:id="1480"/>
    </w:p>
    <w:tbl>
      <w:tblPr>
        <w:tblW w:w="9858" w:type="dxa"/>
        <w:tblInd w:w="-244" w:type="dxa"/>
        <w:tblLayout w:type="fixed"/>
        <w:tblCellMar>
          <w:left w:w="57" w:type="dxa"/>
          <w:right w:w="57" w:type="dxa"/>
        </w:tblCellMar>
        <w:tblLook w:val="04A0" w:firstRow="1" w:lastRow="0" w:firstColumn="1" w:lastColumn="0" w:noHBand="0" w:noVBand="1"/>
      </w:tblPr>
      <w:tblGrid>
        <w:gridCol w:w="3450"/>
        <w:gridCol w:w="794"/>
        <w:gridCol w:w="794"/>
        <w:gridCol w:w="794"/>
        <w:gridCol w:w="4026"/>
      </w:tblGrid>
      <w:tr w:rsidR="00E73EDF" w:rsidRPr="008A6F2A" w14:paraId="4409E495" w14:textId="77777777" w:rsidTr="00120D82">
        <w:tc>
          <w:tcPr>
            <w:tcW w:w="3450"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vAlign w:val="center"/>
          </w:tcPr>
          <w:p w14:paraId="18701889" w14:textId="77777777" w:rsidR="00E73EDF" w:rsidRPr="008A6F2A" w:rsidRDefault="007653F1" w:rsidP="00057516">
            <w:pPr>
              <w:pStyle w:val="Small"/>
              <w:widowControl/>
              <w:suppressAutoHyphens/>
              <w:spacing w:before="40" w:after="40"/>
              <w:jc w:val="both"/>
              <w:rPr>
                <w:b/>
              </w:rPr>
            </w:pPr>
            <w:r w:rsidRPr="008A6F2A">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1F69F902" w14:textId="77777777" w:rsidR="00E73EDF" w:rsidRPr="008A6F2A" w:rsidRDefault="007653F1" w:rsidP="00057516">
            <w:pPr>
              <w:pStyle w:val="Small"/>
              <w:widowControl/>
              <w:suppressAutoHyphens/>
              <w:spacing w:before="40" w:after="40"/>
              <w:jc w:val="both"/>
              <w:rPr>
                <w:b/>
              </w:rPr>
            </w:pPr>
            <w:r w:rsidRPr="008A6F2A">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3F8283A0" w14:textId="77777777" w:rsidR="00E73EDF" w:rsidRPr="008A6F2A" w:rsidRDefault="007653F1" w:rsidP="00057516">
            <w:pPr>
              <w:pStyle w:val="Small"/>
              <w:widowControl/>
              <w:suppressAutoHyphens/>
              <w:spacing w:before="40" w:after="40"/>
              <w:jc w:val="both"/>
              <w:rPr>
                <w:b/>
              </w:rPr>
            </w:pPr>
            <w:r w:rsidRPr="008A6F2A">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0D0074AC" w14:textId="77777777" w:rsidR="00E73EDF" w:rsidRPr="008A6F2A" w:rsidRDefault="007653F1" w:rsidP="00057516">
            <w:pPr>
              <w:pStyle w:val="Small"/>
              <w:widowControl/>
              <w:suppressAutoHyphens/>
              <w:spacing w:before="40" w:after="40"/>
              <w:jc w:val="both"/>
              <w:rPr>
                <w:b/>
              </w:rPr>
            </w:pPr>
            <w:r w:rsidRPr="008A6F2A">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vAlign w:val="center"/>
          </w:tcPr>
          <w:p w14:paraId="658896B1" w14:textId="77777777" w:rsidR="00E73EDF" w:rsidRPr="008A6F2A" w:rsidRDefault="007653F1" w:rsidP="00057516">
            <w:pPr>
              <w:pStyle w:val="Small"/>
              <w:widowControl/>
              <w:suppressAutoHyphens/>
              <w:spacing w:before="40" w:after="40"/>
              <w:jc w:val="both"/>
              <w:rPr>
                <w:b/>
              </w:rPr>
            </w:pPr>
            <w:r w:rsidRPr="008A6F2A">
              <w:rPr>
                <w:b/>
              </w:rPr>
              <w:t>Comment</w:t>
            </w:r>
          </w:p>
        </w:tc>
      </w:tr>
      <w:tr w:rsidR="00E73EDF" w:rsidRPr="008A6F2A" w14:paraId="46F3870B" w14:textId="77777777" w:rsidTr="00C8349A">
        <w:tc>
          <w:tcPr>
            <w:tcW w:w="3450" w:type="dxa"/>
            <w:tcBorders>
              <w:top w:val="single" w:sz="6" w:space="0" w:color="000000"/>
              <w:left w:val="single" w:sz="6" w:space="0" w:color="000000"/>
              <w:bottom w:val="single" w:sz="6" w:space="0" w:color="000000"/>
              <w:right w:val="single" w:sz="6" w:space="0" w:color="000000"/>
            </w:tcBorders>
          </w:tcPr>
          <w:p w14:paraId="4A9311A1" w14:textId="77777777" w:rsidR="00E73EDF" w:rsidRPr="008A6F2A" w:rsidRDefault="007653F1" w:rsidP="00057516">
            <w:pPr>
              <w:pStyle w:val="Small"/>
              <w:widowControl/>
              <w:suppressAutoHyphens/>
              <w:spacing w:before="40" w:after="40"/>
              <w:jc w:val="both"/>
            </w:pPr>
            <w:r w:rsidRPr="008A6F2A">
              <w:t>Association Role Code</w:t>
            </w:r>
          </w:p>
        </w:tc>
        <w:tc>
          <w:tcPr>
            <w:tcW w:w="794" w:type="dxa"/>
            <w:tcBorders>
              <w:top w:val="single" w:sz="6" w:space="0" w:color="000000"/>
              <w:left w:val="single" w:sz="6" w:space="0" w:color="000000"/>
              <w:bottom w:val="single" w:sz="6" w:space="0" w:color="000000"/>
              <w:right w:val="single" w:sz="6" w:space="0" w:color="000000"/>
            </w:tcBorders>
          </w:tcPr>
          <w:p w14:paraId="07181DBE" w14:textId="0602FFF5" w:rsidR="00E73EDF" w:rsidRPr="008A6F2A" w:rsidRDefault="00ED1EB7" w:rsidP="00057516">
            <w:pPr>
              <w:pStyle w:val="Small"/>
              <w:widowControl/>
              <w:suppressAutoHyphens/>
              <w:spacing w:before="40" w:after="40"/>
              <w:jc w:val="both"/>
            </w:pPr>
            <w:r>
              <w:t>*</w:t>
            </w:r>
            <w:r w:rsidR="007653F1" w:rsidRPr="008A6F2A">
              <w:t>ARCD</w:t>
            </w:r>
          </w:p>
        </w:tc>
        <w:tc>
          <w:tcPr>
            <w:tcW w:w="794" w:type="dxa"/>
            <w:tcBorders>
              <w:top w:val="single" w:sz="6" w:space="0" w:color="000000"/>
              <w:left w:val="single" w:sz="6" w:space="0" w:color="000000"/>
              <w:bottom w:val="single" w:sz="6" w:space="0" w:color="000000"/>
              <w:right w:val="single" w:sz="6" w:space="0" w:color="000000"/>
            </w:tcBorders>
          </w:tcPr>
          <w:p w14:paraId="4339A3BE" w14:textId="77777777" w:rsidR="00E73EDF" w:rsidRPr="008A6F2A" w:rsidRDefault="00E73EDF" w:rsidP="00057516">
            <w:pPr>
              <w:pStyle w:val="Small"/>
              <w:widowControl/>
              <w:suppressAutoHyphens/>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154B7FD3" w14:textId="2D1ACDEE" w:rsidR="00E73EDF" w:rsidRPr="008A6F2A" w:rsidRDefault="007653F1" w:rsidP="00057516">
            <w:pPr>
              <w:pStyle w:val="Small"/>
              <w:widowControl/>
              <w:suppressAutoHyphens/>
              <w:spacing w:before="40" w:after="40"/>
              <w:jc w:val="both"/>
            </w:pPr>
            <w:r w:rsidRPr="008A6F2A">
              <w:t>A</w:t>
            </w:r>
            <w:r w:rsidR="00CA1A05">
              <w:t>()</w:t>
            </w:r>
          </w:p>
        </w:tc>
        <w:tc>
          <w:tcPr>
            <w:tcW w:w="4026" w:type="dxa"/>
            <w:tcBorders>
              <w:top w:val="single" w:sz="6" w:space="0" w:color="000000"/>
              <w:left w:val="single" w:sz="6" w:space="0" w:color="000000"/>
              <w:bottom w:val="single" w:sz="6" w:space="0" w:color="000000"/>
              <w:right w:val="single" w:sz="6" w:space="0" w:color="000000"/>
            </w:tcBorders>
          </w:tcPr>
          <w:p w14:paraId="0C73864A" w14:textId="527006BF" w:rsidR="00E73EDF" w:rsidRPr="008A6F2A" w:rsidRDefault="007653F1" w:rsidP="00022641">
            <w:pPr>
              <w:pStyle w:val="Small"/>
              <w:widowControl/>
              <w:suppressAutoHyphens/>
              <w:spacing w:before="40" w:after="40"/>
              <w:jc w:val="both"/>
            </w:pPr>
            <w:r w:rsidRPr="008A6F2A">
              <w:t xml:space="preserve">The code as defined in the </w:t>
            </w:r>
            <w:r w:rsidR="00022641">
              <w:t>F</w:t>
            </w:r>
            <w:r w:rsidRPr="008A6F2A">
              <w:t xml:space="preserve">eature </w:t>
            </w:r>
            <w:r w:rsidR="00022641">
              <w:t>C</w:t>
            </w:r>
            <w:r w:rsidRPr="008A6F2A">
              <w:t>atalogue</w:t>
            </w:r>
          </w:p>
        </w:tc>
      </w:tr>
      <w:tr w:rsidR="00E73EDF" w:rsidRPr="008A6F2A" w14:paraId="7F168772" w14:textId="77777777" w:rsidTr="00C8349A">
        <w:tc>
          <w:tcPr>
            <w:tcW w:w="3450" w:type="dxa"/>
            <w:tcBorders>
              <w:top w:val="single" w:sz="6" w:space="0" w:color="000000"/>
              <w:left w:val="single" w:sz="6" w:space="0" w:color="000000"/>
              <w:bottom w:val="single" w:sz="6" w:space="0" w:color="000000"/>
              <w:right w:val="single" w:sz="6" w:space="0" w:color="000000"/>
            </w:tcBorders>
          </w:tcPr>
          <w:p w14:paraId="079099C0" w14:textId="77777777" w:rsidR="00E73EDF" w:rsidRPr="008A6F2A" w:rsidRDefault="007653F1" w:rsidP="00057516">
            <w:pPr>
              <w:pStyle w:val="Small"/>
              <w:widowControl/>
              <w:suppressAutoHyphens/>
              <w:spacing w:before="40" w:after="40"/>
              <w:jc w:val="both"/>
            </w:pPr>
            <w:r w:rsidRPr="008A6F2A">
              <w:t>Association Role Numeric Code</w:t>
            </w:r>
          </w:p>
        </w:tc>
        <w:tc>
          <w:tcPr>
            <w:tcW w:w="794" w:type="dxa"/>
            <w:tcBorders>
              <w:top w:val="single" w:sz="6" w:space="0" w:color="000000"/>
              <w:left w:val="single" w:sz="6" w:space="0" w:color="000000"/>
              <w:bottom w:val="single" w:sz="6" w:space="0" w:color="000000"/>
              <w:right w:val="single" w:sz="6" w:space="0" w:color="000000"/>
            </w:tcBorders>
          </w:tcPr>
          <w:p w14:paraId="51670BAD" w14:textId="77777777" w:rsidR="00E73EDF" w:rsidRPr="008A6F2A" w:rsidRDefault="007653F1" w:rsidP="00057516">
            <w:pPr>
              <w:pStyle w:val="Small"/>
              <w:widowControl/>
              <w:suppressAutoHyphens/>
              <w:spacing w:before="40" w:after="40"/>
              <w:jc w:val="both"/>
            </w:pPr>
            <w:r w:rsidRPr="008A6F2A">
              <w:t>ARNC</w:t>
            </w:r>
          </w:p>
        </w:tc>
        <w:tc>
          <w:tcPr>
            <w:tcW w:w="794" w:type="dxa"/>
            <w:tcBorders>
              <w:top w:val="single" w:sz="6" w:space="0" w:color="000000"/>
              <w:left w:val="single" w:sz="6" w:space="0" w:color="000000"/>
              <w:bottom w:val="single" w:sz="6" w:space="0" w:color="000000"/>
              <w:right w:val="single" w:sz="6" w:space="0" w:color="000000"/>
            </w:tcBorders>
          </w:tcPr>
          <w:p w14:paraId="7937DD23" w14:textId="77777777" w:rsidR="00E73EDF" w:rsidRPr="008A6F2A" w:rsidRDefault="00E73EDF" w:rsidP="00057516">
            <w:pPr>
              <w:pStyle w:val="Small"/>
              <w:widowControl/>
              <w:suppressAutoHyphens/>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6F2B7A21" w14:textId="77777777" w:rsidR="00E73EDF" w:rsidRPr="008A6F2A" w:rsidRDefault="007653F1" w:rsidP="00057516">
            <w:pPr>
              <w:pStyle w:val="Small"/>
              <w:widowControl/>
              <w:suppressAutoHyphens/>
              <w:spacing w:before="40" w:after="40"/>
              <w:jc w:val="both"/>
            </w:pPr>
            <w:r w:rsidRPr="008A6F2A">
              <w:t>b12</w:t>
            </w:r>
          </w:p>
        </w:tc>
        <w:tc>
          <w:tcPr>
            <w:tcW w:w="4026" w:type="dxa"/>
            <w:tcBorders>
              <w:top w:val="single" w:sz="6" w:space="0" w:color="000000"/>
              <w:left w:val="single" w:sz="6" w:space="0" w:color="000000"/>
              <w:bottom w:val="single" w:sz="6" w:space="0" w:color="000000"/>
              <w:right w:val="single" w:sz="6" w:space="0" w:color="000000"/>
            </w:tcBorders>
          </w:tcPr>
          <w:p w14:paraId="71F92BE9" w14:textId="77777777" w:rsidR="00E73EDF" w:rsidRPr="008A6F2A" w:rsidRDefault="007653F1" w:rsidP="00057516">
            <w:pPr>
              <w:pStyle w:val="Small"/>
              <w:widowControl/>
              <w:suppressAutoHyphens/>
              <w:spacing w:before="40" w:after="40"/>
              <w:jc w:val="both"/>
            </w:pPr>
            <w:r w:rsidRPr="008A6F2A">
              <w:t>The code used within the NARC subfield</w:t>
            </w:r>
          </w:p>
        </w:tc>
      </w:tr>
    </w:tbl>
    <w:p w14:paraId="1E571FB8" w14:textId="33A82F36" w:rsidR="00E73EDF" w:rsidRDefault="00E73EDF" w:rsidP="00022641">
      <w:pPr>
        <w:suppressAutoHyphens/>
        <w:spacing w:after="0" w:line="240" w:lineRule="auto"/>
      </w:pPr>
    </w:p>
    <w:p w14:paraId="2A6766CE" w14:textId="076DED9D" w:rsidR="00022641" w:rsidRPr="00F2456F" w:rsidRDefault="00022641" w:rsidP="001D02B5">
      <w:pPr>
        <w:pStyle w:val="ListContinue2"/>
        <w:numPr>
          <w:ilvl w:val="2"/>
          <w:numId w:val="27"/>
        </w:numPr>
        <w:tabs>
          <w:tab w:val="clear" w:pos="432"/>
        </w:tabs>
        <w:spacing w:before="120" w:after="120" w:line="240" w:lineRule="auto"/>
        <w:rPr>
          <w:b/>
          <w:lang w:eastAsia="en-US"/>
        </w:rPr>
      </w:pPr>
      <w:bookmarkStart w:id="1481" w:name="_Toc162435437"/>
      <w:bookmarkStart w:id="1482" w:name="_Toc169203131"/>
      <w:bookmarkStart w:id="1483" w:name="_Toc170072461"/>
      <w:r w:rsidRPr="008A6F2A">
        <w:rPr>
          <w:b/>
          <w:lang w:eastAsia="en-US"/>
        </w:rPr>
        <w:t>Coordinate Reference System Record Identifier field - CSID</w:t>
      </w:r>
      <w:bookmarkEnd w:id="1481"/>
      <w:bookmarkEnd w:id="1482"/>
      <w:bookmarkEnd w:id="1483"/>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E73EDF" w:rsidRPr="008A6F2A" w14:paraId="66D84298" w14:textId="77777777" w:rsidTr="00120D82">
        <w:tc>
          <w:tcPr>
            <w:tcW w:w="3459"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vAlign w:val="center"/>
          </w:tcPr>
          <w:p w14:paraId="6A7BAB37" w14:textId="77777777" w:rsidR="00E73EDF" w:rsidRPr="008A6F2A" w:rsidRDefault="007653F1" w:rsidP="00057516">
            <w:pPr>
              <w:pStyle w:val="Small"/>
              <w:widowControl/>
              <w:suppressAutoHyphens/>
              <w:spacing w:before="40" w:after="40"/>
              <w:jc w:val="both"/>
              <w:rPr>
                <w:b/>
              </w:rPr>
            </w:pPr>
            <w:bookmarkStart w:id="1484" w:name="_Toc207617030"/>
            <w:bookmarkEnd w:id="1463"/>
            <w:bookmarkEnd w:id="1464"/>
            <w:bookmarkEnd w:id="1465"/>
            <w:r w:rsidRPr="008A6F2A">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25645697" w14:textId="77777777" w:rsidR="00E73EDF" w:rsidRPr="008A6F2A" w:rsidRDefault="007653F1" w:rsidP="00057516">
            <w:pPr>
              <w:pStyle w:val="Small"/>
              <w:widowControl/>
              <w:suppressAutoHyphens/>
              <w:spacing w:before="40" w:after="40"/>
              <w:jc w:val="both"/>
              <w:rPr>
                <w:b/>
              </w:rPr>
            </w:pPr>
            <w:r w:rsidRPr="008A6F2A">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155AB121" w14:textId="77777777" w:rsidR="00E73EDF" w:rsidRPr="008A6F2A" w:rsidRDefault="007653F1" w:rsidP="00057516">
            <w:pPr>
              <w:pStyle w:val="Small"/>
              <w:widowControl/>
              <w:suppressAutoHyphens/>
              <w:spacing w:before="40" w:after="40"/>
              <w:jc w:val="both"/>
              <w:rPr>
                <w:b/>
              </w:rPr>
            </w:pPr>
            <w:r w:rsidRPr="008A6F2A">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534A0366" w14:textId="77777777" w:rsidR="00E73EDF" w:rsidRPr="008A6F2A" w:rsidRDefault="007653F1" w:rsidP="00057516">
            <w:pPr>
              <w:pStyle w:val="Small"/>
              <w:widowControl/>
              <w:suppressAutoHyphens/>
              <w:spacing w:before="40" w:after="40"/>
              <w:jc w:val="both"/>
              <w:rPr>
                <w:b/>
              </w:rPr>
            </w:pPr>
            <w:r w:rsidRPr="008A6F2A">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vAlign w:val="center"/>
          </w:tcPr>
          <w:p w14:paraId="597133AC" w14:textId="77777777" w:rsidR="00E73EDF" w:rsidRPr="008A6F2A" w:rsidRDefault="007653F1" w:rsidP="00057516">
            <w:pPr>
              <w:pStyle w:val="Small"/>
              <w:widowControl/>
              <w:suppressAutoHyphens/>
              <w:spacing w:before="40" w:after="40"/>
              <w:jc w:val="both"/>
              <w:rPr>
                <w:b/>
              </w:rPr>
            </w:pPr>
            <w:r w:rsidRPr="008A6F2A">
              <w:rPr>
                <w:b/>
              </w:rPr>
              <w:t>Comment</w:t>
            </w:r>
          </w:p>
        </w:tc>
      </w:tr>
      <w:tr w:rsidR="00E73EDF" w:rsidRPr="008A6F2A" w14:paraId="6A828792" w14:textId="77777777" w:rsidTr="00322273">
        <w:tc>
          <w:tcPr>
            <w:tcW w:w="3459" w:type="dxa"/>
            <w:tcBorders>
              <w:top w:val="single" w:sz="6" w:space="0" w:color="000000"/>
              <w:left w:val="single" w:sz="6" w:space="0" w:color="000000"/>
              <w:bottom w:val="single" w:sz="6" w:space="0" w:color="000000"/>
              <w:right w:val="single" w:sz="6" w:space="0" w:color="000000"/>
            </w:tcBorders>
          </w:tcPr>
          <w:p w14:paraId="117FBDC1" w14:textId="7FA0AD5D" w:rsidR="00E73EDF" w:rsidRPr="00431ADB" w:rsidRDefault="007653F1" w:rsidP="00057516">
            <w:pPr>
              <w:pStyle w:val="Small"/>
              <w:widowControl/>
              <w:suppressAutoHyphens/>
              <w:spacing w:before="40" w:after="40"/>
              <w:jc w:val="both"/>
            </w:pPr>
            <w:r w:rsidRPr="008A6F2A">
              <w:t xml:space="preserve">Record </w:t>
            </w:r>
            <w:r w:rsidR="008A4BC2" w:rsidRPr="00431ADB">
              <w:t>Name</w:t>
            </w:r>
          </w:p>
        </w:tc>
        <w:tc>
          <w:tcPr>
            <w:tcW w:w="794" w:type="dxa"/>
            <w:tcBorders>
              <w:top w:val="single" w:sz="6" w:space="0" w:color="000000"/>
              <w:left w:val="single" w:sz="6" w:space="0" w:color="000000"/>
              <w:bottom w:val="single" w:sz="6" w:space="0" w:color="000000"/>
              <w:right w:val="single" w:sz="6" w:space="0" w:color="000000"/>
            </w:tcBorders>
          </w:tcPr>
          <w:p w14:paraId="6C9F443E" w14:textId="77777777" w:rsidR="00E73EDF" w:rsidRPr="008A6F2A" w:rsidRDefault="007653F1" w:rsidP="00057516">
            <w:pPr>
              <w:pStyle w:val="Small"/>
              <w:widowControl/>
              <w:suppressAutoHyphens/>
              <w:spacing w:before="40" w:after="40"/>
              <w:jc w:val="both"/>
            </w:pPr>
            <w:r w:rsidRPr="008A6F2A">
              <w:t>RCNM</w:t>
            </w:r>
          </w:p>
        </w:tc>
        <w:tc>
          <w:tcPr>
            <w:tcW w:w="794" w:type="dxa"/>
            <w:tcBorders>
              <w:top w:val="single" w:sz="6" w:space="0" w:color="000000"/>
              <w:left w:val="single" w:sz="6" w:space="0" w:color="000000"/>
              <w:bottom w:val="single" w:sz="6" w:space="0" w:color="000000"/>
              <w:right w:val="single" w:sz="6" w:space="0" w:color="000000"/>
            </w:tcBorders>
          </w:tcPr>
          <w:p w14:paraId="3509E207" w14:textId="77777777" w:rsidR="00E73EDF" w:rsidRPr="008A6F2A" w:rsidRDefault="007653F1" w:rsidP="00057516">
            <w:pPr>
              <w:pStyle w:val="Small"/>
              <w:widowControl/>
              <w:suppressAutoHyphens/>
              <w:spacing w:before="40" w:after="40"/>
              <w:jc w:val="both"/>
            </w:pPr>
            <w:r w:rsidRPr="008A6F2A">
              <w:t>{15}</w:t>
            </w:r>
          </w:p>
        </w:tc>
        <w:tc>
          <w:tcPr>
            <w:tcW w:w="794" w:type="dxa"/>
            <w:tcBorders>
              <w:top w:val="single" w:sz="6" w:space="0" w:color="000000"/>
              <w:left w:val="single" w:sz="6" w:space="0" w:color="000000"/>
              <w:bottom w:val="single" w:sz="6" w:space="0" w:color="000000"/>
              <w:right w:val="single" w:sz="6" w:space="0" w:color="000000"/>
            </w:tcBorders>
          </w:tcPr>
          <w:p w14:paraId="573108C6" w14:textId="77777777" w:rsidR="00E73EDF" w:rsidRPr="008A6F2A" w:rsidRDefault="007653F1" w:rsidP="00057516">
            <w:pPr>
              <w:pStyle w:val="Small"/>
              <w:widowControl/>
              <w:suppressAutoHyphens/>
              <w:spacing w:before="40" w:after="40"/>
              <w:jc w:val="both"/>
            </w:pPr>
            <w:r w:rsidRPr="008A6F2A">
              <w:t>b11</w:t>
            </w:r>
          </w:p>
        </w:tc>
        <w:tc>
          <w:tcPr>
            <w:tcW w:w="4026" w:type="dxa"/>
            <w:tcBorders>
              <w:top w:val="single" w:sz="6" w:space="0" w:color="000000"/>
              <w:left w:val="single" w:sz="6" w:space="0" w:color="000000"/>
              <w:bottom w:val="single" w:sz="6" w:space="0" w:color="000000"/>
              <w:right w:val="single" w:sz="6" w:space="0" w:color="000000"/>
            </w:tcBorders>
          </w:tcPr>
          <w:p w14:paraId="0F2A72CB" w14:textId="77777777" w:rsidR="00E73EDF" w:rsidRPr="008A6F2A" w:rsidRDefault="007653F1" w:rsidP="00057516">
            <w:pPr>
              <w:pStyle w:val="Small"/>
              <w:widowControl/>
              <w:suppressAutoHyphens/>
              <w:spacing w:before="40" w:after="40"/>
              <w:jc w:val="both"/>
            </w:pPr>
            <w:r w:rsidRPr="008A6F2A">
              <w:t>{15} - Coordinate Reference System Identifier</w:t>
            </w:r>
          </w:p>
        </w:tc>
      </w:tr>
      <w:tr w:rsidR="00E73EDF" w:rsidRPr="008A6F2A" w14:paraId="44E53B6A" w14:textId="77777777" w:rsidTr="00322273">
        <w:tc>
          <w:tcPr>
            <w:tcW w:w="3459" w:type="dxa"/>
            <w:tcBorders>
              <w:top w:val="single" w:sz="6" w:space="0" w:color="000000"/>
              <w:left w:val="single" w:sz="6" w:space="0" w:color="000000"/>
              <w:bottom w:val="single" w:sz="6" w:space="0" w:color="000000"/>
              <w:right w:val="single" w:sz="6" w:space="0" w:color="000000"/>
            </w:tcBorders>
          </w:tcPr>
          <w:p w14:paraId="2C97E43A" w14:textId="7DF6E1DA" w:rsidR="00E73EDF" w:rsidRPr="00431ADB" w:rsidRDefault="007653F1" w:rsidP="00022641">
            <w:pPr>
              <w:pStyle w:val="Small"/>
              <w:widowControl/>
              <w:suppressAutoHyphens/>
              <w:spacing w:before="40" w:after="40"/>
              <w:jc w:val="both"/>
            </w:pPr>
            <w:r w:rsidRPr="008A6F2A">
              <w:t xml:space="preserve">Record </w:t>
            </w:r>
            <w:r w:rsidR="00022641">
              <w:t>i</w:t>
            </w:r>
            <w:r w:rsidR="00022641" w:rsidRPr="00431ADB">
              <w:t xml:space="preserve">dentification </w:t>
            </w:r>
            <w:r w:rsidRPr="00431ADB">
              <w:t>number</w:t>
            </w:r>
          </w:p>
        </w:tc>
        <w:tc>
          <w:tcPr>
            <w:tcW w:w="794" w:type="dxa"/>
            <w:tcBorders>
              <w:top w:val="single" w:sz="6" w:space="0" w:color="000000"/>
              <w:left w:val="single" w:sz="6" w:space="0" w:color="000000"/>
              <w:bottom w:val="single" w:sz="6" w:space="0" w:color="000000"/>
              <w:right w:val="single" w:sz="6" w:space="0" w:color="000000"/>
            </w:tcBorders>
          </w:tcPr>
          <w:p w14:paraId="5A1B4608" w14:textId="77777777" w:rsidR="00E73EDF" w:rsidRPr="008A6F2A" w:rsidRDefault="007653F1" w:rsidP="00057516">
            <w:pPr>
              <w:pStyle w:val="Small"/>
              <w:widowControl/>
              <w:suppressAutoHyphens/>
              <w:spacing w:before="40" w:after="40"/>
              <w:jc w:val="both"/>
            </w:pPr>
            <w:r w:rsidRPr="008A6F2A">
              <w:t>RCID</w:t>
            </w:r>
          </w:p>
        </w:tc>
        <w:tc>
          <w:tcPr>
            <w:tcW w:w="794" w:type="dxa"/>
            <w:tcBorders>
              <w:top w:val="single" w:sz="6" w:space="0" w:color="000000"/>
              <w:left w:val="single" w:sz="6" w:space="0" w:color="000000"/>
              <w:bottom w:val="single" w:sz="6" w:space="0" w:color="000000"/>
              <w:right w:val="single" w:sz="6" w:space="0" w:color="000000"/>
            </w:tcBorders>
          </w:tcPr>
          <w:p w14:paraId="635A8D40" w14:textId="77777777" w:rsidR="00E73EDF" w:rsidRPr="008A6F2A" w:rsidRDefault="007653F1" w:rsidP="00057516">
            <w:pPr>
              <w:pStyle w:val="Small"/>
              <w:widowControl/>
              <w:suppressAutoHyphens/>
              <w:spacing w:before="40" w:after="40"/>
              <w:jc w:val="both"/>
            </w:pPr>
            <w:r w:rsidRPr="008A6F2A">
              <w:t>{1}</w:t>
            </w:r>
          </w:p>
        </w:tc>
        <w:tc>
          <w:tcPr>
            <w:tcW w:w="794" w:type="dxa"/>
            <w:tcBorders>
              <w:top w:val="single" w:sz="6" w:space="0" w:color="000000"/>
              <w:left w:val="single" w:sz="6" w:space="0" w:color="000000"/>
              <w:bottom w:val="single" w:sz="6" w:space="0" w:color="000000"/>
              <w:right w:val="single" w:sz="6" w:space="0" w:color="000000"/>
            </w:tcBorders>
          </w:tcPr>
          <w:p w14:paraId="23E9C31E" w14:textId="77777777" w:rsidR="00E73EDF" w:rsidRPr="008A6F2A" w:rsidRDefault="007653F1" w:rsidP="00057516">
            <w:pPr>
              <w:pStyle w:val="Small"/>
              <w:widowControl/>
              <w:suppressAutoHyphens/>
              <w:spacing w:before="40" w:after="40"/>
              <w:jc w:val="both"/>
            </w:pPr>
            <w:r w:rsidRPr="008A6F2A">
              <w:t>b14</w:t>
            </w:r>
          </w:p>
        </w:tc>
        <w:tc>
          <w:tcPr>
            <w:tcW w:w="4026" w:type="dxa"/>
            <w:tcBorders>
              <w:top w:val="single" w:sz="6" w:space="0" w:color="000000"/>
              <w:left w:val="single" w:sz="6" w:space="0" w:color="000000"/>
              <w:bottom w:val="single" w:sz="6" w:space="0" w:color="000000"/>
              <w:right w:val="single" w:sz="6" w:space="0" w:color="000000"/>
            </w:tcBorders>
          </w:tcPr>
          <w:p w14:paraId="59EF1AD5" w14:textId="77777777" w:rsidR="00E73EDF" w:rsidRPr="008A6F2A" w:rsidRDefault="007653F1" w:rsidP="00057516">
            <w:pPr>
              <w:pStyle w:val="Small"/>
              <w:widowControl/>
              <w:suppressAutoHyphens/>
              <w:spacing w:before="40" w:after="40"/>
              <w:jc w:val="both"/>
            </w:pPr>
            <w:r w:rsidRPr="008A6F2A">
              <w:t>Only one record</w:t>
            </w:r>
          </w:p>
        </w:tc>
      </w:tr>
      <w:tr w:rsidR="00E73EDF" w:rsidRPr="008A6F2A" w14:paraId="3C35D0B2" w14:textId="77777777" w:rsidTr="00322273">
        <w:tc>
          <w:tcPr>
            <w:tcW w:w="3459" w:type="dxa"/>
            <w:tcBorders>
              <w:top w:val="single" w:sz="6" w:space="0" w:color="000000"/>
              <w:left w:val="single" w:sz="6" w:space="0" w:color="000000"/>
              <w:bottom w:val="single" w:sz="6" w:space="0" w:color="000000"/>
              <w:right w:val="single" w:sz="6" w:space="0" w:color="000000"/>
            </w:tcBorders>
          </w:tcPr>
          <w:p w14:paraId="292529C6" w14:textId="77777777" w:rsidR="00E73EDF" w:rsidRPr="008A6F2A" w:rsidRDefault="007653F1" w:rsidP="00057516">
            <w:pPr>
              <w:pStyle w:val="Small"/>
              <w:widowControl/>
              <w:suppressAutoHyphens/>
              <w:spacing w:before="40" w:after="40"/>
              <w:jc w:val="both"/>
            </w:pPr>
            <w:r w:rsidRPr="008A6F2A">
              <w:t>Number of CRS Components</w:t>
            </w:r>
          </w:p>
        </w:tc>
        <w:tc>
          <w:tcPr>
            <w:tcW w:w="794" w:type="dxa"/>
            <w:tcBorders>
              <w:top w:val="single" w:sz="6" w:space="0" w:color="000000"/>
              <w:left w:val="single" w:sz="6" w:space="0" w:color="000000"/>
              <w:bottom w:val="single" w:sz="6" w:space="0" w:color="000000"/>
              <w:right w:val="single" w:sz="6" w:space="0" w:color="000000"/>
            </w:tcBorders>
          </w:tcPr>
          <w:p w14:paraId="11C069B9" w14:textId="77777777" w:rsidR="00E73EDF" w:rsidRPr="008A6F2A" w:rsidRDefault="007653F1" w:rsidP="00057516">
            <w:pPr>
              <w:pStyle w:val="Small"/>
              <w:widowControl/>
              <w:suppressAutoHyphens/>
              <w:spacing w:before="40" w:after="40"/>
              <w:jc w:val="both"/>
            </w:pPr>
            <w:r w:rsidRPr="008A6F2A">
              <w:t>NCRC</w:t>
            </w:r>
          </w:p>
        </w:tc>
        <w:tc>
          <w:tcPr>
            <w:tcW w:w="794" w:type="dxa"/>
            <w:tcBorders>
              <w:top w:val="single" w:sz="6" w:space="0" w:color="000000"/>
              <w:left w:val="single" w:sz="6" w:space="0" w:color="000000"/>
              <w:bottom w:val="single" w:sz="6" w:space="0" w:color="000000"/>
              <w:right w:val="single" w:sz="6" w:space="0" w:color="000000"/>
            </w:tcBorders>
          </w:tcPr>
          <w:p w14:paraId="1DA49B0D" w14:textId="77777777" w:rsidR="00E73EDF" w:rsidRPr="008A6F2A" w:rsidRDefault="00E73EDF" w:rsidP="00057516">
            <w:pPr>
              <w:pStyle w:val="Small"/>
              <w:widowControl/>
              <w:suppressAutoHyphens/>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4EDD0814" w14:textId="77777777" w:rsidR="00E73EDF" w:rsidRPr="008A6F2A" w:rsidRDefault="007653F1" w:rsidP="00057516">
            <w:pPr>
              <w:pStyle w:val="Small"/>
              <w:widowControl/>
              <w:suppressAutoHyphens/>
              <w:spacing w:before="40" w:after="40"/>
              <w:jc w:val="both"/>
            </w:pPr>
            <w:r w:rsidRPr="008A6F2A">
              <w:t>b11</w:t>
            </w:r>
          </w:p>
        </w:tc>
        <w:tc>
          <w:tcPr>
            <w:tcW w:w="4026" w:type="dxa"/>
            <w:tcBorders>
              <w:top w:val="single" w:sz="6" w:space="0" w:color="000000"/>
              <w:left w:val="single" w:sz="6" w:space="0" w:color="000000"/>
              <w:bottom w:val="single" w:sz="6" w:space="0" w:color="000000"/>
              <w:right w:val="single" w:sz="6" w:space="0" w:color="000000"/>
            </w:tcBorders>
          </w:tcPr>
          <w:p w14:paraId="108BD69D" w14:textId="77777777" w:rsidR="00E73EDF" w:rsidRPr="008A6F2A" w:rsidRDefault="007653F1" w:rsidP="00057516">
            <w:pPr>
              <w:pStyle w:val="Small"/>
              <w:widowControl/>
              <w:suppressAutoHyphens/>
              <w:spacing w:before="40" w:after="40"/>
              <w:jc w:val="both"/>
            </w:pPr>
            <w:r w:rsidRPr="008A6F2A">
              <w:t>{1} - Single CRS (No C3IT or C3IL fields in the dataset)</w:t>
            </w:r>
          </w:p>
          <w:p w14:paraId="5FB4F55D" w14:textId="77777777" w:rsidR="00E73EDF" w:rsidRPr="008A6F2A" w:rsidRDefault="007653F1" w:rsidP="00057516">
            <w:pPr>
              <w:pStyle w:val="Small"/>
              <w:widowControl/>
              <w:suppressAutoHyphens/>
              <w:spacing w:before="40" w:after="40"/>
              <w:jc w:val="both"/>
            </w:pPr>
            <w:r w:rsidRPr="008A6F2A">
              <w:t xml:space="preserve">&gt;{1} - Compound CRS </w:t>
            </w:r>
          </w:p>
        </w:tc>
      </w:tr>
    </w:tbl>
    <w:p w14:paraId="77940352" w14:textId="77777777" w:rsidR="00E73EDF" w:rsidRDefault="00E73EDF" w:rsidP="00022641">
      <w:pPr>
        <w:suppressAutoHyphens/>
        <w:spacing w:after="0" w:line="240" w:lineRule="auto"/>
      </w:pPr>
    </w:p>
    <w:p w14:paraId="04713CAB" w14:textId="0D453520" w:rsidR="00022641" w:rsidRPr="00F2456F" w:rsidRDefault="00022641" w:rsidP="001D02B5">
      <w:pPr>
        <w:pStyle w:val="ListContinue2"/>
        <w:keepNext/>
        <w:keepLines/>
        <w:numPr>
          <w:ilvl w:val="2"/>
          <w:numId w:val="27"/>
        </w:numPr>
        <w:tabs>
          <w:tab w:val="clear" w:pos="432"/>
        </w:tabs>
        <w:spacing w:before="120" w:after="120" w:line="240" w:lineRule="auto"/>
        <w:rPr>
          <w:b/>
          <w:lang w:eastAsia="en-US"/>
        </w:rPr>
      </w:pPr>
      <w:bookmarkStart w:id="1485" w:name="_Toc162435438"/>
      <w:bookmarkStart w:id="1486" w:name="_Toc169203132"/>
      <w:bookmarkStart w:id="1487" w:name="_Toc170072462"/>
      <w:r w:rsidRPr="008A6F2A">
        <w:rPr>
          <w:b/>
          <w:lang w:eastAsia="en-US"/>
        </w:rPr>
        <w:t>Coordinate Reference System Header field - CRSH</w:t>
      </w:r>
      <w:bookmarkEnd w:id="1485"/>
      <w:bookmarkEnd w:id="1486"/>
      <w:bookmarkEnd w:id="1487"/>
    </w:p>
    <w:tbl>
      <w:tblPr>
        <w:tblW w:w="9781" w:type="dxa"/>
        <w:tblInd w:w="-244" w:type="dxa"/>
        <w:tblLayout w:type="fixed"/>
        <w:tblCellMar>
          <w:left w:w="57" w:type="dxa"/>
          <w:right w:w="57" w:type="dxa"/>
        </w:tblCellMar>
        <w:tblLook w:val="04A0" w:firstRow="1" w:lastRow="0" w:firstColumn="1" w:lastColumn="0" w:noHBand="0" w:noVBand="1"/>
      </w:tblPr>
      <w:tblGrid>
        <w:gridCol w:w="2043"/>
        <w:gridCol w:w="815"/>
        <w:gridCol w:w="2763"/>
        <w:gridCol w:w="815"/>
        <w:gridCol w:w="3345"/>
      </w:tblGrid>
      <w:tr w:rsidR="00E73EDF" w:rsidRPr="008A6F2A" w14:paraId="46A76E90" w14:textId="77777777" w:rsidTr="00120D82">
        <w:tc>
          <w:tcPr>
            <w:tcW w:w="2043"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vAlign w:val="center"/>
          </w:tcPr>
          <w:p w14:paraId="168C914D" w14:textId="77777777" w:rsidR="00E73EDF" w:rsidRPr="008A6F2A" w:rsidRDefault="007653F1" w:rsidP="00AC0F34">
            <w:pPr>
              <w:pStyle w:val="Small"/>
              <w:keepNext/>
              <w:keepLines/>
              <w:widowControl/>
              <w:suppressAutoHyphens/>
              <w:spacing w:before="40" w:after="40"/>
              <w:jc w:val="both"/>
              <w:rPr>
                <w:b/>
              </w:rPr>
            </w:pPr>
            <w:r w:rsidRPr="008A6F2A">
              <w:rPr>
                <w:b/>
              </w:rPr>
              <w:t>Subfield name</w:t>
            </w:r>
          </w:p>
        </w:tc>
        <w:tc>
          <w:tcPr>
            <w:tcW w:w="815"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29AEFFF4" w14:textId="77777777" w:rsidR="00E73EDF" w:rsidRPr="008A6F2A" w:rsidRDefault="007653F1" w:rsidP="00AC0F34">
            <w:pPr>
              <w:pStyle w:val="Small"/>
              <w:keepNext/>
              <w:keepLines/>
              <w:widowControl/>
              <w:suppressAutoHyphens/>
              <w:spacing w:before="40" w:after="40"/>
              <w:jc w:val="both"/>
              <w:rPr>
                <w:b/>
              </w:rPr>
            </w:pPr>
            <w:r w:rsidRPr="008A6F2A">
              <w:rPr>
                <w:b/>
              </w:rPr>
              <w:t>Label</w:t>
            </w:r>
          </w:p>
        </w:tc>
        <w:tc>
          <w:tcPr>
            <w:tcW w:w="2763"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399E0A55" w14:textId="77777777" w:rsidR="00E73EDF" w:rsidRPr="008A6F2A" w:rsidRDefault="007653F1" w:rsidP="00AC0F34">
            <w:pPr>
              <w:pStyle w:val="Small"/>
              <w:keepNext/>
              <w:keepLines/>
              <w:widowControl/>
              <w:suppressAutoHyphens/>
              <w:spacing w:before="40" w:after="40"/>
              <w:jc w:val="both"/>
              <w:rPr>
                <w:b/>
              </w:rPr>
            </w:pPr>
            <w:r w:rsidRPr="008A6F2A">
              <w:rPr>
                <w:b/>
              </w:rPr>
              <w:t>Value</w:t>
            </w:r>
          </w:p>
        </w:tc>
        <w:tc>
          <w:tcPr>
            <w:tcW w:w="815"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7EFF3EC9" w14:textId="77777777" w:rsidR="00E73EDF" w:rsidRPr="008A6F2A" w:rsidRDefault="007653F1" w:rsidP="00AC0F34">
            <w:pPr>
              <w:pStyle w:val="Small"/>
              <w:keepNext/>
              <w:keepLines/>
              <w:widowControl/>
              <w:suppressAutoHyphens/>
              <w:spacing w:before="40" w:after="40"/>
              <w:jc w:val="both"/>
              <w:rPr>
                <w:b/>
              </w:rPr>
            </w:pPr>
            <w:r w:rsidRPr="008A6F2A">
              <w:rPr>
                <w:b/>
              </w:rPr>
              <w:t>Format</w:t>
            </w:r>
          </w:p>
        </w:tc>
        <w:tc>
          <w:tcPr>
            <w:tcW w:w="3345"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vAlign w:val="center"/>
          </w:tcPr>
          <w:p w14:paraId="2118920B" w14:textId="77777777" w:rsidR="00E73EDF" w:rsidRPr="008A6F2A" w:rsidRDefault="007653F1" w:rsidP="00AC0F34">
            <w:pPr>
              <w:pStyle w:val="Small"/>
              <w:keepNext/>
              <w:keepLines/>
              <w:widowControl/>
              <w:suppressAutoHyphens/>
              <w:spacing w:before="40" w:after="40"/>
              <w:jc w:val="both"/>
              <w:rPr>
                <w:b/>
              </w:rPr>
            </w:pPr>
            <w:r w:rsidRPr="008A6F2A">
              <w:rPr>
                <w:b/>
              </w:rPr>
              <w:t>Comment</w:t>
            </w:r>
          </w:p>
        </w:tc>
      </w:tr>
      <w:tr w:rsidR="00E73EDF" w:rsidRPr="008A6F2A" w14:paraId="4FEDB16A" w14:textId="77777777" w:rsidTr="00322273">
        <w:tc>
          <w:tcPr>
            <w:tcW w:w="2043" w:type="dxa"/>
            <w:tcBorders>
              <w:top w:val="single" w:sz="6" w:space="0" w:color="000000"/>
              <w:left w:val="single" w:sz="6" w:space="0" w:color="000000"/>
              <w:bottom w:val="single" w:sz="6" w:space="0" w:color="000000"/>
              <w:right w:val="single" w:sz="6" w:space="0" w:color="000000"/>
            </w:tcBorders>
          </w:tcPr>
          <w:p w14:paraId="2049577E" w14:textId="5A1D11D4" w:rsidR="00E73EDF" w:rsidRPr="00431ADB" w:rsidRDefault="007653F1" w:rsidP="00AC0F34">
            <w:pPr>
              <w:pStyle w:val="Small"/>
              <w:keepNext/>
              <w:keepLines/>
              <w:widowControl/>
              <w:suppressAutoHyphens/>
              <w:spacing w:before="40" w:after="40"/>
              <w:jc w:val="both"/>
            </w:pPr>
            <w:r w:rsidRPr="008A6F2A">
              <w:t xml:space="preserve">CRS </w:t>
            </w:r>
            <w:r w:rsidR="008A4BC2" w:rsidRPr="00431ADB">
              <w:t>Index</w:t>
            </w:r>
          </w:p>
        </w:tc>
        <w:tc>
          <w:tcPr>
            <w:tcW w:w="815" w:type="dxa"/>
            <w:tcBorders>
              <w:top w:val="single" w:sz="6" w:space="0" w:color="000000"/>
              <w:left w:val="single" w:sz="6" w:space="0" w:color="000000"/>
              <w:bottom w:val="single" w:sz="6" w:space="0" w:color="000000"/>
              <w:right w:val="single" w:sz="6" w:space="0" w:color="000000"/>
            </w:tcBorders>
          </w:tcPr>
          <w:p w14:paraId="38AE33B2" w14:textId="77777777" w:rsidR="00E73EDF" w:rsidRPr="008A6F2A" w:rsidRDefault="007653F1" w:rsidP="00AC0F34">
            <w:pPr>
              <w:pStyle w:val="Small"/>
              <w:keepNext/>
              <w:keepLines/>
              <w:widowControl/>
              <w:suppressAutoHyphens/>
              <w:spacing w:before="40" w:after="40"/>
              <w:jc w:val="both"/>
            </w:pPr>
            <w:r w:rsidRPr="008A6F2A">
              <w:t>CRIX</w:t>
            </w:r>
          </w:p>
        </w:tc>
        <w:tc>
          <w:tcPr>
            <w:tcW w:w="2763" w:type="dxa"/>
            <w:tcBorders>
              <w:top w:val="single" w:sz="6" w:space="0" w:color="000000"/>
              <w:left w:val="single" w:sz="6" w:space="0" w:color="000000"/>
              <w:bottom w:val="single" w:sz="6" w:space="0" w:color="000000"/>
              <w:right w:val="single" w:sz="6" w:space="0" w:color="000000"/>
            </w:tcBorders>
          </w:tcPr>
          <w:p w14:paraId="0E0212FA" w14:textId="77777777" w:rsidR="00E73EDF" w:rsidRPr="008A6F2A" w:rsidRDefault="00E73EDF" w:rsidP="00AC0F34">
            <w:pPr>
              <w:pStyle w:val="Small"/>
              <w:keepNext/>
              <w:keepLines/>
              <w:widowControl/>
              <w:suppressAutoHyphens/>
              <w:spacing w:before="40" w:after="40"/>
              <w:jc w:val="both"/>
            </w:pPr>
          </w:p>
        </w:tc>
        <w:tc>
          <w:tcPr>
            <w:tcW w:w="815" w:type="dxa"/>
            <w:tcBorders>
              <w:top w:val="single" w:sz="6" w:space="0" w:color="000000"/>
              <w:left w:val="single" w:sz="6" w:space="0" w:color="000000"/>
              <w:bottom w:val="single" w:sz="6" w:space="0" w:color="000000"/>
              <w:right w:val="single" w:sz="6" w:space="0" w:color="000000"/>
            </w:tcBorders>
          </w:tcPr>
          <w:p w14:paraId="009EB619" w14:textId="77777777" w:rsidR="00E73EDF" w:rsidRPr="008A6F2A" w:rsidRDefault="007653F1" w:rsidP="00AC0F34">
            <w:pPr>
              <w:pStyle w:val="Small"/>
              <w:keepNext/>
              <w:keepLines/>
              <w:widowControl/>
              <w:suppressAutoHyphens/>
              <w:spacing w:before="40" w:after="40"/>
              <w:jc w:val="both"/>
            </w:pPr>
            <w:r w:rsidRPr="008A6F2A">
              <w:t>b11</w:t>
            </w:r>
          </w:p>
        </w:tc>
        <w:tc>
          <w:tcPr>
            <w:tcW w:w="3345" w:type="dxa"/>
            <w:tcBorders>
              <w:top w:val="single" w:sz="6" w:space="0" w:color="000000"/>
              <w:left w:val="single" w:sz="6" w:space="0" w:color="000000"/>
              <w:bottom w:val="single" w:sz="6" w:space="0" w:color="000000"/>
              <w:right w:val="single" w:sz="6" w:space="0" w:color="000000"/>
            </w:tcBorders>
          </w:tcPr>
          <w:p w14:paraId="63BC962D" w14:textId="77777777" w:rsidR="00E73EDF" w:rsidRPr="008A6F2A" w:rsidRDefault="007653F1" w:rsidP="00AC0F34">
            <w:pPr>
              <w:pStyle w:val="Small"/>
              <w:keepNext/>
              <w:keepLines/>
              <w:widowControl/>
              <w:suppressAutoHyphens/>
              <w:spacing w:before="40"/>
              <w:jc w:val="both"/>
            </w:pPr>
            <w:r w:rsidRPr="008A6F2A">
              <w:t>1 – for the horizontal CRS</w:t>
            </w:r>
          </w:p>
          <w:p w14:paraId="54DA25EC" w14:textId="4241DFDF" w:rsidR="00E73EDF" w:rsidRPr="008A6F2A" w:rsidRDefault="007653F1" w:rsidP="00AC0F34">
            <w:pPr>
              <w:pStyle w:val="Small"/>
              <w:keepNext/>
              <w:keepLines/>
              <w:widowControl/>
              <w:suppressAutoHyphens/>
              <w:spacing w:before="0" w:after="40"/>
              <w:jc w:val="both"/>
            </w:pPr>
            <w:r w:rsidRPr="008A6F2A">
              <w:t>&gt;1 – for the vertical CRSs</w:t>
            </w:r>
          </w:p>
        </w:tc>
      </w:tr>
      <w:tr w:rsidR="00E73EDF" w:rsidRPr="008A6F2A" w14:paraId="105BBE8B" w14:textId="77777777" w:rsidTr="00322273">
        <w:tc>
          <w:tcPr>
            <w:tcW w:w="2043" w:type="dxa"/>
            <w:tcBorders>
              <w:top w:val="single" w:sz="6" w:space="0" w:color="000000"/>
              <w:left w:val="single" w:sz="6" w:space="0" w:color="000000"/>
              <w:bottom w:val="single" w:sz="6" w:space="0" w:color="000000"/>
              <w:right w:val="single" w:sz="6" w:space="0" w:color="000000"/>
            </w:tcBorders>
          </w:tcPr>
          <w:p w14:paraId="6CBC11D0" w14:textId="77777777" w:rsidR="00E73EDF" w:rsidRPr="008A6F2A" w:rsidRDefault="007653F1" w:rsidP="00AC0F34">
            <w:pPr>
              <w:pStyle w:val="Small"/>
              <w:keepNext/>
              <w:keepLines/>
              <w:widowControl/>
              <w:suppressAutoHyphens/>
              <w:spacing w:before="40" w:after="40"/>
              <w:jc w:val="both"/>
            </w:pPr>
            <w:r w:rsidRPr="008A6F2A">
              <w:t>CRS Type</w:t>
            </w:r>
          </w:p>
        </w:tc>
        <w:tc>
          <w:tcPr>
            <w:tcW w:w="815" w:type="dxa"/>
            <w:tcBorders>
              <w:top w:val="single" w:sz="6" w:space="0" w:color="000000"/>
              <w:left w:val="single" w:sz="6" w:space="0" w:color="000000"/>
              <w:bottom w:val="single" w:sz="6" w:space="0" w:color="000000"/>
              <w:right w:val="single" w:sz="6" w:space="0" w:color="000000"/>
            </w:tcBorders>
          </w:tcPr>
          <w:p w14:paraId="06043E65" w14:textId="77777777" w:rsidR="00E73EDF" w:rsidRPr="008A6F2A" w:rsidRDefault="007653F1" w:rsidP="00AC0F34">
            <w:pPr>
              <w:pStyle w:val="Small"/>
              <w:keepNext/>
              <w:keepLines/>
              <w:widowControl/>
              <w:suppressAutoHyphens/>
              <w:spacing w:before="40" w:after="40"/>
              <w:jc w:val="both"/>
            </w:pPr>
            <w:r w:rsidRPr="008A6F2A">
              <w:t>CRST</w:t>
            </w:r>
          </w:p>
        </w:tc>
        <w:tc>
          <w:tcPr>
            <w:tcW w:w="2763" w:type="dxa"/>
            <w:tcBorders>
              <w:top w:val="single" w:sz="6" w:space="0" w:color="000000"/>
              <w:left w:val="single" w:sz="6" w:space="0" w:color="000000"/>
              <w:bottom w:val="single" w:sz="6" w:space="0" w:color="000000"/>
              <w:right w:val="single" w:sz="6" w:space="0" w:color="000000"/>
            </w:tcBorders>
          </w:tcPr>
          <w:p w14:paraId="6BDA5678" w14:textId="77777777" w:rsidR="00E73EDF" w:rsidRPr="008A6F2A" w:rsidRDefault="007653F1" w:rsidP="00AC0F34">
            <w:pPr>
              <w:pStyle w:val="Small"/>
              <w:keepNext/>
              <w:keepLines/>
              <w:widowControl/>
              <w:suppressAutoHyphens/>
              <w:spacing w:before="40" w:after="40"/>
              <w:jc w:val="both"/>
            </w:pPr>
            <w:r w:rsidRPr="008A6F2A">
              <w:t>{1} or {5}</w:t>
            </w:r>
          </w:p>
        </w:tc>
        <w:tc>
          <w:tcPr>
            <w:tcW w:w="815" w:type="dxa"/>
            <w:tcBorders>
              <w:top w:val="single" w:sz="6" w:space="0" w:color="000000"/>
              <w:left w:val="single" w:sz="6" w:space="0" w:color="000000"/>
              <w:bottom w:val="single" w:sz="6" w:space="0" w:color="000000"/>
              <w:right w:val="single" w:sz="6" w:space="0" w:color="000000"/>
            </w:tcBorders>
          </w:tcPr>
          <w:p w14:paraId="3234391F" w14:textId="77777777" w:rsidR="00E73EDF" w:rsidRPr="008A6F2A" w:rsidRDefault="007653F1" w:rsidP="00AC0F34">
            <w:pPr>
              <w:pStyle w:val="Small"/>
              <w:keepNext/>
              <w:keepLines/>
              <w:widowControl/>
              <w:suppressAutoHyphens/>
              <w:spacing w:before="40" w:after="40"/>
              <w:jc w:val="both"/>
            </w:pPr>
            <w:r w:rsidRPr="008A6F2A">
              <w:t>b11</w:t>
            </w:r>
          </w:p>
        </w:tc>
        <w:tc>
          <w:tcPr>
            <w:tcW w:w="3345" w:type="dxa"/>
            <w:tcBorders>
              <w:top w:val="single" w:sz="6" w:space="0" w:color="000000"/>
              <w:left w:val="single" w:sz="6" w:space="0" w:color="000000"/>
              <w:bottom w:val="single" w:sz="6" w:space="0" w:color="000000"/>
              <w:right w:val="single" w:sz="6" w:space="0" w:color="000000"/>
            </w:tcBorders>
          </w:tcPr>
          <w:p w14:paraId="18803A19" w14:textId="77777777" w:rsidR="00E73EDF" w:rsidRPr="008A6F2A" w:rsidRDefault="007653F1" w:rsidP="00AC0F34">
            <w:pPr>
              <w:pStyle w:val="Small"/>
              <w:keepNext/>
              <w:keepLines/>
              <w:widowControl/>
              <w:suppressAutoHyphens/>
              <w:spacing w:before="40"/>
              <w:jc w:val="both"/>
            </w:pPr>
            <w:r w:rsidRPr="008A6F2A">
              <w:t>{1} – 2D Geographic</w:t>
            </w:r>
          </w:p>
          <w:p w14:paraId="0A4190C6" w14:textId="2338EB7A" w:rsidR="00E73EDF" w:rsidRPr="008A6F2A" w:rsidRDefault="007653F1" w:rsidP="00AC0F34">
            <w:pPr>
              <w:pStyle w:val="Small"/>
              <w:keepNext/>
              <w:keepLines/>
              <w:widowControl/>
              <w:suppressAutoHyphens/>
              <w:spacing w:before="0" w:after="40"/>
              <w:jc w:val="both"/>
            </w:pPr>
            <w:r w:rsidRPr="008A6F2A">
              <w:t xml:space="preserve">{5} </w:t>
            </w:r>
            <w:r w:rsidR="00AC0F34">
              <w:t>–</w:t>
            </w:r>
            <w:r w:rsidRPr="008A6F2A">
              <w:t xml:space="preserve"> Vertical</w:t>
            </w:r>
          </w:p>
        </w:tc>
      </w:tr>
      <w:tr w:rsidR="00E73EDF" w:rsidRPr="008A6F2A" w14:paraId="12F51B68" w14:textId="77777777" w:rsidTr="00322273">
        <w:tc>
          <w:tcPr>
            <w:tcW w:w="2043" w:type="dxa"/>
            <w:tcBorders>
              <w:top w:val="single" w:sz="6" w:space="0" w:color="000000"/>
              <w:left w:val="single" w:sz="6" w:space="0" w:color="000000"/>
              <w:bottom w:val="single" w:sz="6" w:space="0" w:color="000000"/>
              <w:right w:val="single" w:sz="6" w:space="0" w:color="000000"/>
            </w:tcBorders>
          </w:tcPr>
          <w:p w14:paraId="2AA9A055" w14:textId="77777777" w:rsidR="00E73EDF" w:rsidRPr="008A6F2A" w:rsidRDefault="007653F1" w:rsidP="00C128E3">
            <w:pPr>
              <w:pStyle w:val="Small"/>
              <w:spacing w:before="40" w:after="40"/>
              <w:jc w:val="both"/>
            </w:pPr>
            <w:r w:rsidRPr="008A6F2A">
              <w:t>Coordinate System Type</w:t>
            </w:r>
          </w:p>
        </w:tc>
        <w:tc>
          <w:tcPr>
            <w:tcW w:w="815" w:type="dxa"/>
            <w:tcBorders>
              <w:top w:val="single" w:sz="6" w:space="0" w:color="000000"/>
              <w:left w:val="single" w:sz="6" w:space="0" w:color="000000"/>
              <w:bottom w:val="single" w:sz="6" w:space="0" w:color="000000"/>
              <w:right w:val="single" w:sz="6" w:space="0" w:color="000000"/>
            </w:tcBorders>
          </w:tcPr>
          <w:p w14:paraId="48789B72" w14:textId="77777777" w:rsidR="00E73EDF" w:rsidRPr="008A6F2A" w:rsidRDefault="007653F1" w:rsidP="00C128E3">
            <w:pPr>
              <w:pStyle w:val="Small"/>
              <w:spacing w:before="40" w:after="40"/>
              <w:jc w:val="both"/>
            </w:pPr>
            <w:r w:rsidRPr="008A6F2A">
              <w:t>CSTY</w:t>
            </w:r>
          </w:p>
        </w:tc>
        <w:tc>
          <w:tcPr>
            <w:tcW w:w="2763" w:type="dxa"/>
            <w:tcBorders>
              <w:top w:val="single" w:sz="6" w:space="0" w:color="000000"/>
              <w:left w:val="single" w:sz="6" w:space="0" w:color="000000"/>
              <w:bottom w:val="single" w:sz="6" w:space="0" w:color="000000"/>
              <w:right w:val="single" w:sz="6" w:space="0" w:color="000000"/>
            </w:tcBorders>
          </w:tcPr>
          <w:p w14:paraId="55F03197" w14:textId="77777777" w:rsidR="00E73EDF" w:rsidRPr="008A6F2A" w:rsidRDefault="007653F1" w:rsidP="00C128E3">
            <w:pPr>
              <w:pStyle w:val="Small"/>
              <w:spacing w:before="40" w:after="40"/>
              <w:jc w:val="both"/>
            </w:pPr>
            <w:r w:rsidRPr="008A6F2A">
              <w:t>{1} or {3}</w:t>
            </w:r>
          </w:p>
        </w:tc>
        <w:tc>
          <w:tcPr>
            <w:tcW w:w="815" w:type="dxa"/>
            <w:tcBorders>
              <w:top w:val="single" w:sz="6" w:space="0" w:color="000000"/>
              <w:left w:val="single" w:sz="6" w:space="0" w:color="000000"/>
              <w:bottom w:val="single" w:sz="6" w:space="0" w:color="000000"/>
              <w:right w:val="single" w:sz="6" w:space="0" w:color="000000"/>
            </w:tcBorders>
          </w:tcPr>
          <w:p w14:paraId="7AAB4B23" w14:textId="77777777" w:rsidR="00E73EDF" w:rsidRPr="008A6F2A" w:rsidRDefault="007653F1" w:rsidP="00C128E3">
            <w:pPr>
              <w:pStyle w:val="Small"/>
              <w:spacing w:before="40" w:after="40"/>
              <w:jc w:val="both"/>
            </w:pPr>
            <w:r w:rsidRPr="008A6F2A">
              <w:t>b11</w:t>
            </w:r>
          </w:p>
        </w:tc>
        <w:tc>
          <w:tcPr>
            <w:tcW w:w="3345" w:type="dxa"/>
            <w:tcBorders>
              <w:top w:val="single" w:sz="6" w:space="0" w:color="000000"/>
              <w:left w:val="single" w:sz="6" w:space="0" w:color="000000"/>
              <w:bottom w:val="single" w:sz="6" w:space="0" w:color="000000"/>
              <w:right w:val="single" w:sz="6" w:space="0" w:color="000000"/>
            </w:tcBorders>
          </w:tcPr>
          <w:p w14:paraId="186E8364" w14:textId="7C810CA0" w:rsidR="00E73EDF" w:rsidRPr="008A6F2A" w:rsidRDefault="007653F1" w:rsidP="00C128E3">
            <w:pPr>
              <w:pStyle w:val="Small"/>
              <w:spacing w:before="40"/>
              <w:jc w:val="both"/>
            </w:pPr>
            <w:r w:rsidRPr="008A6F2A">
              <w:t xml:space="preserve">{1} </w:t>
            </w:r>
            <w:r w:rsidR="00AC0F34">
              <w:t>–</w:t>
            </w:r>
            <w:r w:rsidRPr="008A6F2A">
              <w:t xml:space="preserve"> Ellipsoidal CS</w:t>
            </w:r>
          </w:p>
          <w:p w14:paraId="62B3489A" w14:textId="3BC3BE8F" w:rsidR="00E73EDF" w:rsidRPr="008A6F2A" w:rsidRDefault="007653F1" w:rsidP="00C128E3">
            <w:pPr>
              <w:pStyle w:val="Small"/>
              <w:spacing w:before="0" w:after="40"/>
              <w:jc w:val="both"/>
            </w:pPr>
            <w:r w:rsidRPr="008A6F2A">
              <w:t xml:space="preserve">{3} </w:t>
            </w:r>
            <w:r w:rsidR="00AC0F34">
              <w:t>–</w:t>
            </w:r>
            <w:r w:rsidRPr="008A6F2A">
              <w:t xml:space="preserve"> Vertical CS</w:t>
            </w:r>
          </w:p>
        </w:tc>
      </w:tr>
      <w:tr w:rsidR="00E73EDF" w:rsidRPr="008A6F2A" w14:paraId="1CDBA721" w14:textId="77777777" w:rsidTr="00322273">
        <w:tc>
          <w:tcPr>
            <w:tcW w:w="2043" w:type="dxa"/>
            <w:tcBorders>
              <w:top w:val="single" w:sz="6" w:space="0" w:color="000000"/>
              <w:left w:val="single" w:sz="6" w:space="0" w:color="000000"/>
              <w:bottom w:val="single" w:sz="6" w:space="0" w:color="000000"/>
              <w:right w:val="single" w:sz="6" w:space="0" w:color="000000"/>
            </w:tcBorders>
          </w:tcPr>
          <w:p w14:paraId="602927FE" w14:textId="77777777" w:rsidR="00E73EDF" w:rsidRPr="008A6F2A" w:rsidRDefault="007653F1" w:rsidP="00C128E3">
            <w:pPr>
              <w:pStyle w:val="Small"/>
              <w:spacing w:before="40" w:after="40"/>
              <w:jc w:val="both"/>
            </w:pPr>
            <w:r w:rsidRPr="008A6F2A">
              <w:t>CRS Name</w:t>
            </w:r>
          </w:p>
        </w:tc>
        <w:tc>
          <w:tcPr>
            <w:tcW w:w="815" w:type="dxa"/>
            <w:tcBorders>
              <w:top w:val="single" w:sz="6" w:space="0" w:color="000000"/>
              <w:left w:val="single" w:sz="6" w:space="0" w:color="000000"/>
              <w:bottom w:val="single" w:sz="6" w:space="0" w:color="000000"/>
              <w:right w:val="single" w:sz="6" w:space="0" w:color="000000"/>
            </w:tcBorders>
          </w:tcPr>
          <w:p w14:paraId="25F0127E" w14:textId="77777777" w:rsidR="00E73EDF" w:rsidRPr="008A6F2A" w:rsidRDefault="007653F1" w:rsidP="00C128E3">
            <w:pPr>
              <w:pStyle w:val="Small"/>
              <w:spacing w:before="40" w:after="40"/>
              <w:jc w:val="both"/>
            </w:pPr>
            <w:r w:rsidRPr="008A6F2A">
              <w:t>CRNM</w:t>
            </w:r>
          </w:p>
        </w:tc>
        <w:tc>
          <w:tcPr>
            <w:tcW w:w="2763" w:type="dxa"/>
            <w:tcBorders>
              <w:top w:val="single" w:sz="6" w:space="0" w:color="000000"/>
              <w:left w:val="single" w:sz="6" w:space="0" w:color="000000"/>
              <w:bottom w:val="single" w:sz="6" w:space="0" w:color="000000"/>
              <w:right w:val="single" w:sz="6" w:space="0" w:color="000000"/>
            </w:tcBorders>
          </w:tcPr>
          <w:p w14:paraId="06022FBD" w14:textId="77777777" w:rsidR="00E73EDF" w:rsidRPr="008A6F2A" w:rsidRDefault="007653F1" w:rsidP="00C128E3">
            <w:pPr>
              <w:pStyle w:val="Small"/>
              <w:spacing w:before="40"/>
              <w:jc w:val="both"/>
            </w:pPr>
            <w:r w:rsidRPr="008A6F2A">
              <w:t>“WGS84” for horizontal CRS</w:t>
            </w:r>
          </w:p>
          <w:p w14:paraId="1CEE0F79" w14:textId="77777777" w:rsidR="00E73EDF" w:rsidRPr="008A6F2A" w:rsidRDefault="007653F1" w:rsidP="00C128E3">
            <w:pPr>
              <w:pStyle w:val="Small"/>
              <w:spacing w:before="0" w:after="40"/>
            </w:pPr>
            <w:r w:rsidRPr="008A6F2A">
              <w:t>“Depth - *” for vertical CRS where * is the name of the vertical datum</w:t>
            </w:r>
          </w:p>
        </w:tc>
        <w:tc>
          <w:tcPr>
            <w:tcW w:w="815" w:type="dxa"/>
            <w:tcBorders>
              <w:top w:val="single" w:sz="6" w:space="0" w:color="000000"/>
              <w:left w:val="single" w:sz="6" w:space="0" w:color="000000"/>
              <w:bottom w:val="single" w:sz="6" w:space="0" w:color="000000"/>
              <w:right w:val="single" w:sz="6" w:space="0" w:color="000000"/>
            </w:tcBorders>
          </w:tcPr>
          <w:p w14:paraId="73D45611" w14:textId="77777777" w:rsidR="00E73EDF" w:rsidRPr="008A6F2A" w:rsidRDefault="007653F1" w:rsidP="00C128E3">
            <w:pPr>
              <w:pStyle w:val="Small"/>
              <w:spacing w:before="40" w:after="40"/>
              <w:jc w:val="both"/>
            </w:pPr>
            <w:r w:rsidRPr="008A6F2A">
              <w:t>A()</w:t>
            </w:r>
          </w:p>
        </w:tc>
        <w:tc>
          <w:tcPr>
            <w:tcW w:w="3345" w:type="dxa"/>
            <w:tcBorders>
              <w:top w:val="single" w:sz="6" w:space="0" w:color="000000"/>
              <w:left w:val="single" w:sz="6" w:space="0" w:color="000000"/>
              <w:bottom w:val="single" w:sz="6" w:space="0" w:color="000000"/>
              <w:right w:val="single" w:sz="6" w:space="0" w:color="000000"/>
            </w:tcBorders>
          </w:tcPr>
          <w:p w14:paraId="33F6C476" w14:textId="77777777" w:rsidR="00E73EDF" w:rsidRPr="008A6F2A" w:rsidRDefault="00E73EDF" w:rsidP="00C128E3">
            <w:pPr>
              <w:pStyle w:val="Small"/>
              <w:spacing w:before="40" w:after="40"/>
              <w:jc w:val="both"/>
            </w:pPr>
          </w:p>
        </w:tc>
      </w:tr>
      <w:tr w:rsidR="00E73EDF" w:rsidRPr="008A6F2A" w14:paraId="6D0FF966" w14:textId="77777777" w:rsidTr="00322273">
        <w:tc>
          <w:tcPr>
            <w:tcW w:w="2043" w:type="dxa"/>
            <w:tcBorders>
              <w:top w:val="single" w:sz="6" w:space="0" w:color="000000"/>
              <w:left w:val="single" w:sz="6" w:space="0" w:color="000000"/>
              <w:bottom w:val="single" w:sz="6" w:space="0" w:color="000000"/>
              <w:right w:val="single" w:sz="6" w:space="0" w:color="000000"/>
            </w:tcBorders>
          </w:tcPr>
          <w:p w14:paraId="31A762AC" w14:textId="03435FC9" w:rsidR="00E73EDF" w:rsidRPr="008A6F2A" w:rsidRDefault="007653F1" w:rsidP="00C128E3">
            <w:pPr>
              <w:pStyle w:val="Small"/>
              <w:spacing w:before="40" w:after="40"/>
              <w:jc w:val="both"/>
            </w:pPr>
            <w:r w:rsidRPr="008A6F2A">
              <w:t>CRS Identifier</w:t>
            </w:r>
          </w:p>
        </w:tc>
        <w:tc>
          <w:tcPr>
            <w:tcW w:w="815" w:type="dxa"/>
            <w:tcBorders>
              <w:top w:val="single" w:sz="6" w:space="0" w:color="000000"/>
              <w:left w:val="single" w:sz="6" w:space="0" w:color="000000"/>
              <w:bottom w:val="single" w:sz="6" w:space="0" w:color="000000"/>
              <w:right w:val="single" w:sz="6" w:space="0" w:color="000000"/>
            </w:tcBorders>
          </w:tcPr>
          <w:p w14:paraId="7D813779" w14:textId="77777777" w:rsidR="00E73EDF" w:rsidRPr="008A6F2A" w:rsidRDefault="007653F1" w:rsidP="00C128E3">
            <w:pPr>
              <w:pStyle w:val="Small"/>
              <w:spacing w:before="40" w:after="40"/>
              <w:jc w:val="both"/>
            </w:pPr>
            <w:r w:rsidRPr="008A6F2A">
              <w:t>CRSI</w:t>
            </w:r>
          </w:p>
        </w:tc>
        <w:tc>
          <w:tcPr>
            <w:tcW w:w="2763" w:type="dxa"/>
            <w:tcBorders>
              <w:top w:val="single" w:sz="6" w:space="0" w:color="000000"/>
              <w:left w:val="single" w:sz="6" w:space="0" w:color="000000"/>
              <w:bottom w:val="single" w:sz="6" w:space="0" w:color="000000"/>
              <w:right w:val="single" w:sz="6" w:space="0" w:color="000000"/>
            </w:tcBorders>
          </w:tcPr>
          <w:p w14:paraId="613A18BD" w14:textId="77777777" w:rsidR="00E73EDF" w:rsidRPr="008A6F2A" w:rsidRDefault="007653F1" w:rsidP="00C128E3">
            <w:pPr>
              <w:pStyle w:val="Small"/>
              <w:spacing w:before="40"/>
              <w:jc w:val="both"/>
            </w:pPr>
            <w:r w:rsidRPr="008A6F2A">
              <w:t>“4326” – for horizontal CRS</w:t>
            </w:r>
          </w:p>
          <w:p w14:paraId="0CD3E733" w14:textId="77777777" w:rsidR="00E73EDF" w:rsidRPr="008A6F2A" w:rsidRDefault="007653F1" w:rsidP="00C128E3">
            <w:pPr>
              <w:pStyle w:val="Small"/>
              <w:spacing w:before="0" w:after="40"/>
              <w:jc w:val="both"/>
            </w:pPr>
            <w:r w:rsidRPr="008A6F2A">
              <w:lastRenderedPageBreak/>
              <w:t xml:space="preserve">“omitted for vertical CRS </w:t>
            </w:r>
          </w:p>
        </w:tc>
        <w:tc>
          <w:tcPr>
            <w:tcW w:w="815" w:type="dxa"/>
            <w:tcBorders>
              <w:top w:val="single" w:sz="6" w:space="0" w:color="000000"/>
              <w:left w:val="single" w:sz="6" w:space="0" w:color="000000"/>
              <w:bottom w:val="single" w:sz="6" w:space="0" w:color="000000"/>
              <w:right w:val="single" w:sz="6" w:space="0" w:color="000000"/>
            </w:tcBorders>
          </w:tcPr>
          <w:p w14:paraId="38594F84" w14:textId="77777777" w:rsidR="00E73EDF" w:rsidRPr="008A6F2A" w:rsidRDefault="007653F1" w:rsidP="00C128E3">
            <w:pPr>
              <w:pStyle w:val="Small"/>
              <w:spacing w:before="40" w:after="40"/>
              <w:jc w:val="both"/>
            </w:pPr>
            <w:r w:rsidRPr="008A6F2A">
              <w:lastRenderedPageBreak/>
              <w:t>A()</w:t>
            </w:r>
          </w:p>
        </w:tc>
        <w:tc>
          <w:tcPr>
            <w:tcW w:w="3345" w:type="dxa"/>
            <w:tcBorders>
              <w:top w:val="single" w:sz="6" w:space="0" w:color="000000"/>
              <w:left w:val="single" w:sz="6" w:space="0" w:color="000000"/>
              <w:bottom w:val="single" w:sz="6" w:space="0" w:color="000000"/>
              <w:right w:val="single" w:sz="6" w:space="0" w:color="000000"/>
            </w:tcBorders>
          </w:tcPr>
          <w:p w14:paraId="554C5970" w14:textId="77777777" w:rsidR="00E73EDF" w:rsidRPr="008A6F2A" w:rsidRDefault="00E73EDF" w:rsidP="00C128E3">
            <w:pPr>
              <w:pStyle w:val="Small"/>
              <w:spacing w:before="40" w:after="40"/>
              <w:jc w:val="both"/>
            </w:pPr>
          </w:p>
        </w:tc>
      </w:tr>
      <w:tr w:rsidR="00E73EDF" w:rsidRPr="008A6F2A" w14:paraId="4105896D" w14:textId="77777777" w:rsidTr="00322273">
        <w:tc>
          <w:tcPr>
            <w:tcW w:w="2043" w:type="dxa"/>
            <w:tcBorders>
              <w:top w:val="single" w:sz="6" w:space="0" w:color="000000"/>
              <w:left w:val="single" w:sz="6" w:space="0" w:color="000000"/>
              <w:bottom w:val="single" w:sz="6" w:space="0" w:color="000000"/>
              <w:right w:val="single" w:sz="6" w:space="0" w:color="000000"/>
            </w:tcBorders>
          </w:tcPr>
          <w:p w14:paraId="18DFA47C" w14:textId="77777777" w:rsidR="00E73EDF" w:rsidRPr="008A6F2A" w:rsidRDefault="007653F1" w:rsidP="00C128E3">
            <w:pPr>
              <w:pStyle w:val="Small"/>
              <w:spacing w:before="40" w:after="40"/>
              <w:jc w:val="both"/>
            </w:pPr>
            <w:r w:rsidRPr="008A6F2A">
              <w:t>CRS Source</w:t>
            </w:r>
          </w:p>
        </w:tc>
        <w:tc>
          <w:tcPr>
            <w:tcW w:w="815" w:type="dxa"/>
            <w:tcBorders>
              <w:top w:val="single" w:sz="6" w:space="0" w:color="000000"/>
              <w:left w:val="single" w:sz="6" w:space="0" w:color="000000"/>
              <w:bottom w:val="single" w:sz="6" w:space="0" w:color="000000"/>
              <w:right w:val="single" w:sz="6" w:space="0" w:color="000000"/>
            </w:tcBorders>
          </w:tcPr>
          <w:p w14:paraId="56B5E836" w14:textId="77777777" w:rsidR="00E73EDF" w:rsidRPr="008A6F2A" w:rsidRDefault="007653F1" w:rsidP="00C128E3">
            <w:pPr>
              <w:pStyle w:val="Small"/>
              <w:spacing w:before="40" w:after="40"/>
              <w:jc w:val="both"/>
            </w:pPr>
            <w:r w:rsidRPr="008A6F2A">
              <w:t>CRSS</w:t>
            </w:r>
          </w:p>
        </w:tc>
        <w:tc>
          <w:tcPr>
            <w:tcW w:w="2763" w:type="dxa"/>
            <w:tcBorders>
              <w:top w:val="single" w:sz="6" w:space="0" w:color="000000"/>
              <w:left w:val="single" w:sz="6" w:space="0" w:color="000000"/>
              <w:bottom w:val="single" w:sz="6" w:space="0" w:color="000000"/>
              <w:right w:val="single" w:sz="6" w:space="0" w:color="000000"/>
            </w:tcBorders>
          </w:tcPr>
          <w:p w14:paraId="1B9A3E2E" w14:textId="77777777" w:rsidR="00E73EDF" w:rsidRPr="008A6F2A" w:rsidRDefault="007653F1" w:rsidP="00C128E3">
            <w:pPr>
              <w:pStyle w:val="Small"/>
              <w:spacing w:before="40"/>
              <w:jc w:val="both"/>
            </w:pPr>
            <w:r w:rsidRPr="008A6F2A">
              <w:t>{2} for horizontal CRS</w:t>
            </w:r>
          </w:p>
          <w:p w14:paraId="07502708" w14:textId="77777777" w:rsidR="00E73EDF" w:rsidRPr="008A6F2A" w:rsidRDefault="007653F1" w:rsidP="00C128E3">
            <w:pPr>
              <w:pStyle w:val="Small"/>
              <w:spacing w:before="0" w:after="40"/>
              <w:jc w:val="both"/>
            </w:pPr>
            <w:r w:rsidRPr="008A6F2A">
              <w:t>{255} for vertical CRS</w:t>
            </w:r>
          </w:p>
        </w:tc>
        <w:tc>
          <w:tcPr>
            <w:tcW w:w="815" w:type="dxa"/>
            <w:tcBorders>
              <w:top w:val="single" w:sz="6" w:space="0" w:color="000000"/>
              <w:left w:val="single" w:sz="6" w:space="0" w:color="000000"/>
              <w:bottom w:val="single" w:sz="6" w:space="0" w:color="000000"/>
              <w:right w:val="single" w:sz="6" w:space="0" w:color="000000"/>
            </w:tcBorders>
          </w:tcPr>
          <w:p w14:paraId="28F619DA" w14:textId="77777777" w:rsidR="00E73EDF" w:rsidRPr="008A6F2A" w:rsidRDefault="007653F1" w:rsidP="00C128E3">
            <w:pPr>
              <w:pStyle w:val="Small"/>
              <w:spacing w:before="40" w:after="40"/>
              <w:jc w:val="both"/>
            </w:pPr>
            <w:r w:rsidRPr="008A6F2A">
              <w:t>b11</w:t>
            </w:r>
          </w:p>
        </w:tc>
        <w:tc>
          <w:tcPr>
            <w:tcW w:w="3345" w:type="dxa"/>
            <w:tcBorders>
              <w:top w:val="single" w:sz="6" w:space="0" w:color="000000"/>
              <w:left w:val="single" w:sz="6" w:space="0" w:color="000000"/>
              <w:bottom w:val="single" w:sz="6" w:space="0" w:color="000000"/>
              <w:right w:val="single" w:sz="6" w:space="0" w:color="000000"/>
            </w:tcBorders>
          </w:tcPr>
          <w:p w14:paraId="044A7FAA" w14:textId="1A395091" w:rsidR="00E73EDF" w:rsidRPr="008A6F2A" w:rsidRDefault="007653F1" w:rsidP="00C128E3">
            <w:pPr>
              <w:pStyle w:val="Small"/>
              <w:spacing w:before="40"/>
              <w:jc w:val="both"/>
            </w:pPr>
            <w:r w:rsidRPr="008A6F2A">
              <w:t xml:space="preserve">{2} </w:t>
            </w:r>
            <w:r w:rsidR="00AC0F34">
              <w:t>–</w:t>
            </w:r>
            <w:r w:rsidRPr="008A6F2A">
              <w:t xml:space="preserve"> EPSG</w:t>
            </w:r>
          </w:p>
          <w:p w14:paraId="39104A77" w14:textId="5D2841E6" w:rsidR="00E73EDF" w:rsidRPr="008A6F2A" w:rsidRDefault="007653F1" w:rsidP="00C128E3">
            <w:pPr>
              <w:pStyle w:val="Small"/>
              <w:spacing w:before="0" w:after="40"/>
              <w:jc w:val="both"/>
            </w:pPr>
            <w:r w:rsidRPr="008A6F2A">
              <w:t xml:space="preserve">{255} </w:t>
            </w:r>
            <w:r w:rsidR="00AC0F34">
              <w:t>–</w:t>
            </w:r>
            <w:r w:rsidRPr="008A6F2A">
              <w:t xml:space="preserve"> Not Applicable</w:t>
            </w:r>
          </w:p>
        </w:tc>
      </w:tr>
      <w:tr w:rsidR="00E73EDF" w:rsidRPr="008A6F2A" w14:paraId="37524340" w14:textId="77777777" w:rsidTr="00322273">
        <w:tc>
          <w:tcPr>
            <w:tcW w:w="2043" w:type="dxa"/>
            <w:tcBorders>
              <w:top w:val="single" w:sz="6" w:space="0" w:color="000000"/>
              <w:left w:val="single" w:sz="6" w:space="0" w:color="000000"/>
              <w:bottom w:val="single" w:sz="6" w:space="0" w:color="000000"/>
              <w:right w:val="single" w:sz="6" w:space="0" w:color="000000"/>
            </w:tcBorders>
          </w:tcPr>
          <w:p w14:paraId="0C75FE68" w14:textId="77777777" w:rsidR="00E73EDF" w:rsidRPr="008A6F2A" w:rsidRDefault="007653F1" w:rsidP="00C128E3">
            <w:pPr>
              <w:pStyle w:val="Small"/>
              <w:spacing w:before="40" w:after="40"/>
              <w:jc w:val="both"/>
            </w:pPr>
            <w:r w:rsidRPr="008A6F2A">
              <w:t>CRS Source Information</w:t>
            </w:r>
          </w:p>
        </w:tc>
        <w:tc>
          <w:tcPr>
            <w:tcW w:w="815" w:type="dxa"/>
            <w:tcBorders>
              <w:top w:val="single" w:sz="6" w:space="0" w:color="000000"/>
              <w:left w:val="single" w:sz="6" w:space="0" w:color="000000"/>
              <w:bottom w:val="single" w:sz="6" w:space="0" w:color="000000"/>
              <w:right w:val="single" w:sz="6" w:space="0" w:color="000000"/>
            </w:tcBorders>
          </w:tcPr>
          <w:p w14:paraId="25AD8D29" w14:textId="77777777" w:rsidR="00E73EDF" w:rsidRPr="008A6F2A" w:rsidRDefault="007653F1" w:rsidP="00C128E3">
            <w:pPr>
              <w:pStyle w:val="Small"/>
              <w:spacing w:before="40" w:after="40"/>
              <w:jc w:val="both"/>
            </w:pPr>
            <w:r w:rsidRPr="008A6F2A">
              <w:t>SCRI</w:t>
            </w:r>
          </w:p>
        </w:tc>
        <w:tc>
          <w:tcPr>
            <w:tcW w:w="2763" w:type="dxa"/>
            <w:tcBorders>
              <w:top w:val="single" w:sz="6" w:space="0" w:color="000000"/>
              <w:left w:val="single" w:sz="6" w:space="0" w:color="000000"/>
              <w:bottom w:val="single" w:sz="6" w:space="0" w:color="000000"/>
              <w:right w:val="single" w:sz="6" w:space="0" w:color="000000"/>
            </w:tcBorders>
          </w:tcPr>
          <w:p w14:paraId="0E0D2C46" w14:textId="77777777" w:rsidR="00E73EDF" w:rsidRPr="008A6F2A" w:rsidRDefault="007653F1" w:rsidP="00C128E3">
            <w:pPr>
              <w:pStyle w:val="Small"/>
              <w:spacing w:before="40" w:after="40"/>
              <w:jc w:val="both"/>
            </w:pPr>
            <w:r w:rsidRPr="008A6F2A">
              <w:t>omitted</w:t>
            </w:r>
          </w:p>
        </w:tc>
        <w:tc>
          <w:tcPr>
            <w:tcW w:w="815" w:type="dxa"/>
            <w:tcBorders>
              <w:top w:val="single" w:sz="6" w:space="0" w:color="000000"/>
              <w:left w:val="single" w:sz="6" w:space="0" w:color="000000"/>
              <w:bottom w:val="single" w:sz="6" w:space="0" w:color="000000"/>
              <w:right w:val="single" w:sz="6" w:space="0" w:color="000000"/>
            </w:tcBorders>
          </w:tcPr>
          <w:p w14:paraId="2A682CC2" w14:textId="77777777" w:rsidR="00E73EDF" w:rsidRPr="008A6F2A" w:rsidRDefault="007653F1" w:rsidP="00C128E3">
            <w:pPr>
              <w:pStyle w:val="Small"/>
              <w:spacing w:before="40" w:after="40"/>
              <w:jc w:val="both"/>
            </w:pPr>
            <w:r w:rsidRPr="008A6F2A">
              <w:t>A()</w:t>
            </w:r>
          </w:p>
        </w:tc>
        <w:tc>
          <w:tcPr>
            <w:tcW w:w="3345" w:type="dxa"/>
            <w:tcBorders>
              <w:top w:val="single" w:sz="6" w:space="0" w:color="000000"/>
              <w:left w:val="single" w:sz="6" w:space="0" w:color="000000"/>
              <w:bottom w:val="single" w:sz="6" w:space="0" w:color="000000"/>
              <w:right w:val="single" w:sz="6" w:space="0" w:color="000000"/>
            </w:tcBorders>
          </w:tcPr>
          <w:p w14:paraId="7989D235" w14:textId="77777777" w:rsidR="00E73EDF" w:rsidRPr="008A6F2A" w:rsidRDefault="00E73EDF" w:rsidP="00C128E3">
            <w:pPr>
              <w:pStyle w:val="Small"/>
              <w:spacing w:before="40" w:after="40"/>
              <w:jc w:val="both"/>
            </w:pPr>
          </w:p>
        </w:tc>
      </w:tr>
    </w:tbl>
    <w:p w14:paraId="69EABBCC" w14:textId="77777777" w:rsidR="00E73EDF" w:rsidRDefault="00E73EDF" w:rsidP="00AC0F34">
      <w:pPr>
        <w:spacing w:after="0" w:line="240" w:lineRule="auto"/>
      </w:pPr>
    </w:p>
    <w:p w14:paraId="44D6B14B" w14:textId="276AE47E" w:rsidR="00AC0F34" w:rsidRPr="00F2456F" w:rsidRDefault="00AC0F34" w:rsidP="001D02B5">
      <w:pPr>
        <w:pStyle w:val="ListContinue2"/>
        <w:keepNext/>
        <w:keepLines/>
        <w:numPr>
          <w:ilvl w:val="2"/>
          <w:numId w:val="27"/>
        </w:numPr>
        <w:tabs>
          <w:tab w:val="clear" w:pos="432"/>
        </w:tabs>
        <w:spacing w:before="120" w:after="120" w:line="240" w:lineRule="auto"/>
        <w:rPr>
          <w:b/>
          <w:lang w:eastAsia="en-US"/>
        </w:rPr>
      </w:pPr>
      <w:bookmarkStart w:id="1488" w:name="_Toc162435439"/>
      <w:bookmarkStart w:id="1489" w:name="_Toc169203133"/>
      <w:bookmarkStart w:id="1490" w:name="_Toc170072463"/>
      <w:r w:rsidRPr="00AC0F34">
        <w:rPr>
          <w:b/>
          <w:lang w:eastAsia="en-US"/>
        </w:rPr>
        <w:t>Coordinate System Axes field - CSAX</w:t>
      </w:r>
      <w:bookmarkEnd w:id="1488"/>
      <w:bookmarkEnd w:id="1489"/>
      <w:bookmarkEnd w:id="1490"/>
    </w:p>
    <w:p w14:paraId="6BF1CBDC" w14:textId="77777777" w:rsidR="00E73EDF" w:rsidRPr="008A6F2A" w:rsidRDefault="007653F1" w:rsidP="00AC0F34">
      <w:pPr>
        <w:spacing w:after="120" w:line="240" w:lineRule="auto"/>
      </w:pPr>
      <w:r w:rsidRPr="008A6F2A">
        <w:t>This field is only used for vertical CRS.</w:t>
      </w:r>
    </w:p>
    <w:tbl>
      <w:tblPr>
        <w:tblW w:w="9867" w:type="dxa"/>
        <w:tblInd w:w="-244" w:type="dxa"/>
        <w:tblLayout w:type="fixed"/>
        <w:tblCellMar>
          <w:left w:w="57" w:type="dxa"/>
          <w:right w:w="57" w:type="dxa"/>
        </w:tblCellMar>
        <w:tblLook w:val="04A0" w:firstRow="1" w:lastRow="0" w:firstColumn="1" w:lastColumn="0" w:noHBand="0" w:noVBand="1"/>
      </w:tblPr>
      <w:tblGrid>
        <w:gridCol w:w="2064"/>
        <w:gridCol w:w="851"/>
        <w:gridCol w:w="2551"/>
        <w:gridCol w:w="851"/>
        <w:gridCol w:w="3550"/>
      </w:tblGrid>
      <w:tr w:rsidR="00E73EDF" w:rsidRPr="008A6F2A" w14:paraId="3008E652" w14:textId="77777777" w:rsidTr="00593F86">
        <w:tc>
          <w:tcPr>
            <w:tcW w:w="2064"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vAlign w:val="center"/>
          </w:tcPr>
          <w:p w14:paraId="3626BADF" w14:textId="77777777" w:rsidR="00E73EDF" w:rsidRPr="008A6F2A" w:rsidRDefault="007653F1" w:rsidP="00C128E3">
            <w:pPr>
              <w:pStyle w:val="Small"/>
              <w:spacing w:before="40" w:after="40"/>
              <w:jc w:val="both"/>
              <w:rPr>
                <w:b/>
              </w:rPr>
            </w:pPr>
            <w:r w:rsidRPr="008A6F2A">
              <w:rPr>
                <w:b/>
              </w:rPr>
              <w:t>Subfield name</w:t>
            </w:r>
          </w:p>
        </w:tc>
        <w:tc>
          <w:tcPr>
            <w:tcW w:w="851"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06DBD1E9" w14:textId="77777777" w:rsidR="00E73EDF" w:rsidRPr="008A6F2A" w:rsidRDefault="007653F1" w:rsidP="00C128E3">
            <w:pPr>
              <w:pStyle w:val="Small"/>
              <w:spacing w:before="40" w:after="40"/>
              <w:jc w:val="both"/>
              <w:rPr>
                <w:b/>
              </w:rPr>
            </w:pPr>
            <w:r w:rsidRPr="008A6F2A">
              <w:rPr>
                <w:b/>
              </w:rPr>
              <w:t>Label</w:t>
            </w:r>
          </w:p>
        </w:tc>
        <w:tc>
          <w:tcPr>
            <w:tcW w:w="2551"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3A108367" w14:textId="77777777" w:rsidR="00E73EDF" w:rsidRPr="008A6F2A" w:rsidRDefault="007653F1" w:rsidP="00C128E3">
            <w:pPr>
              <w:pStyle w:val="Small"/>
              <w:spacing w:before="40" w:after="40"/>
              <w:jc w:val="both"/>
              <w:rPr>
                <w:b/>
              </w:rPr>
            </w:pPr>
            <w:r w:rsidRPr="008A6F2A">
              <w:rPr>
                <w:b/>
              </w:rPr>
              <w:t>Value</w:t>
            </w:r>
          </w:p>
        </w:tc>
        <w:tc>
          <w:tcPr>
            <w:tcW w:w="851"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268DE342" w14:textId="77777777" w:rsidR="00E73EDF" w:rsidRPr="008A6F2A" w:rsidRDefault="007653F1" w:rsidP="00C128E3">
            <w:pPr>
              <w:pStyle w:val="Small"/>
              <w:spacing w:before="40" w:after="40"/>
              <w:jc w:val="both"/>
              <w:rPr>
                <w:b/>
              </w:rPr>
            </w:pPr>
            <w:r w:rsidRPr="008A6F2A">
              <w:rPr>
                <w:b/>
              </w:rPr>
              <w:t>Format</w:t>
            </w:r>
          </w:p>
        </w:tc>
        <w:tc>
          <w:tcPr>
            <w:tcW w:w="3550"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vAlign w:val="center"/>
          </w:tcPr>
          <w:p w14:paraId="2C54107A" w14:textId="77777777" w:rsidR="00E73EDF" w:rsidRPr="008A6F2A" w:rsidRDefault="007653F1" w:rsidP="00C128E3">
            <w:pPr>
              <w:pStyle w:val="Small"/>
              <w:spacing w:before="40" w:after="40"/>
              <w:jc w:val="both"/>
              <w:rPr>
                <w:b/>
              </w:rPr>
            </w:pPr>
            <w:r w:rsidRPr="008A6F2A">
              <w:rPr>
                <w:b/>
              </w:rPr>
              <w:t>Comment</w:t>
            </w:r>
          </w:p>
        </w:tc>
      </w:tr>
      <w:tr w:rsidR="00E73EDF" w:rsidRPr="008A6F2A" w14:paraId="25F265D9" w14:textId="77777777" w:rsidTr="00593F86">
        <w:tc>
          <w:tcPr>
            <w:tcW w:w="2064" w:type="dxa"/>
            <w:tcBorders>
              <w:top w:val="single" w:sz="6" w:space="0" w:color="000000"/>
              <w:left w:val="single" w:sz="6" w:space="0" w:color="000000"/>
              <w:bottom w:val="single" w:sz="6" w:space="0" w:color="000000"/>
              <w:right w:val="single" w:sz="6" w:space="0" w:color="000000"/>
            </w:tcBorders>
          </w:tcPr>
          <w:p w14:paraId="6078B500" w14:textId="77777777" w:rsidR="00E73EDF" w:rsidRPr="008A6F2A" w:rsidRDefault="007653F1" w:rsidP="00347C90">
            <w:pPr>
              <w:pStyle w:val="Small"/>
              <w:spacing w:before="40" w:after="40"/>
              <w:jc w:val="both"/>
            </w:pPr>
            <w:r w:rsidRPr="008A6F2A">
              <w:t>Axis Type</w:t>
            </w:r>
          </w:p>
        </w:tc>
        <w:tc>
          <w:tcPr>
            <w:tcW w:w="851" w:type="dxa"/>
            <w:tcBorders>
              <w:top w:val="single" w:sz="6" w:space="0" w:color="000000"/>
              <w:left w:val="single" w:sz="6" w:space="0" w:color="000000"/>
              <w:bottom w:val="single" w:sz="6" w:space="0" w:color="000000"/>
              <w:right w:val="single" w:sz="6" w:space="0" w:color="000000"/>
            </w:tcBorders>
          </w:tcPr>
          <w:p w14:paraId="11C49958" w14:textId="77777777" w:rsidR="00E73EDF" w:rsidRPr="008A6F2A" w:rsidRDefault="007653F1" w:rsidP="00347C90">
            <w:pPr>
              <w:pStyle w:val="Small"/>
              <w:spacing w:before="40" w:after="40"/>
              <w:jc w:val="both"/>
            </w:pPr>
            <w:r w:rsidRPr="008A6F2A">
              <w:t>*AXTY</w:t>
            </w:r>
          </w:p>
        </w:tc>
        <w:tc>
          <w:tcPr>
            <w:tcW w:w="2551" w:type="dxa"/>
            <w:tcBorders>
              <w:top w:val="single" w:sz="6" w:space="0" w:color="000000"/>
              <w:left w:val="single" w:sz="6" w:space="0" w:color="000000"/>
              <w:bottom w:val="single" w:sz="6" w:space="0" w:color="000000"/>
              <w:right w:val="single" w:sz="6" w:space="0" w:color="000000"/>
            </w:tcBorders>
          </w:tcPr>
          <w:p w14:paraId="3E3B7E5D" w14:textId="37E89BD5" w:rsidR="00E73EDF" w:rsidRPr="008A6F2A" w:rsidRDefault="007653F1" w:rsidP="00347C90">
            <w:pPr>
              <w:pStyle w:val="Small"/>
              <w:spacing w:before="40" w:after="40"/>
              <w:jc w:val="both"/>
            </w:pPr>
            <w:r w:rsidRPr="008A6F2A">
              <w:t>{12}</w:t>
            </w:r>
          </w:p>
        </w:tc>
        <w:tc>
          <w:tcPr>
            <w:tcW w:w="851" w:type="dxa"/>
            <w:tcBorders>
              <w:top w:val="single" w:sz="6" w:space="0" w:color="000000"/>
              <w:left w:val="single" w:sz="6" w:space="0" w:color="000000"/>
              <w:bottom w:val="single" w:sz="6" w:space="0" w:color="000000"/>
              <w:right w:val="single" w:sz="6" w:space="0" w:color="000000"/>
            </w:tcBorders>
          </w:tcPr>
          <w:p w14:paraId="0B6B94DF" w14:textId="77777777" w:rsidR="00E73EDF" w:rsidRPr="008A6F2A" w:rsidRDefault="007653F1" w:rsidP="00347C90">
            <w:pPr>
              <w:pStyle w:val="Small"/>
              <w:spacing w:before="40" w:after="40"/>
              <w:jc w:val="both"/>
            </w:pPr>
            <w:r w:rsidRPr="008A6F2A">
              <w:t>b11</w:t>
            </w:r>
          </w:p>
        </w:tc>
        <w:tc>
          <w:tcPr>
            <w:tcW w:w="3550" w:type="dxa"/>
            <w:tcBorders>
              <w:top w:val="single" w:sz="6" w:space="0" w:color="000000"/>
              <w:left w:val="single" w:sz="6" w:space="0" w:color="000000"/>
              <w:bottom w:val="single" w:sz="6" w:space="0" w:color="000000"/>
              <w:right w:val="single" w:sz="6" w:space="0" w:color="000000"/>
            </w:tcBorders>
          </w:tcPr>
          <w:p w14:paraId="393AF5BF" w14:textId="4F3A39FA" w:rsidR="00E73EDF" w:rsidRPr="008A6F2A" w:rsidRDefault="007653F1" w:rsidP="00347C90">
            <w:pPr>
              <w:pStyle w:val="Small"/>
              <w:spacing w:before="40" w:after="40"/>
              <w:jc w:val="both"/>
            </w:pPr>
            <w:r w:rsidRPr="008A6F2A">
              <w:t>{12} – Gravity related depth (orientation down)</w:t>
            </w:r>
          </w:p>
        </w:tc>
      </w:tr>
      <w:tr w:rsidR="00E73EDF" w:rsidRPr="008A6F2A" w14:paraId="55E8CDD8" w14:textId="77777777" w:rsidTr="00593F86">
        <w:tc>
          <w:tcPr>
            <w:tcW w:w="2064" w:type="dxa"/>
            <w:tcBorders>
              <w:top w:val="single" w:sz="6" w:space="0" w:color="000000"/>
              <w:left w:val="single" w:sz="6" w:space="0" w:color="000000"/>
              <w:bottom w:val="single" w:sz="6" w:space="0" w:color="000000"/>
              <w:right w:val="single" w:sz="6" w:space="0" w:color="000000"/>
            </w:tcBorders>
          </w:tcPr>
          <w:p w14:paraId="5F39F7EB" w14:textId="77777777" w:rsidR="00E73EDF" w:rsidRPr="008A6F2A" w:rsidRDefault="007653F1" w:rsidP="00C128E3">
            <w:pPr>
              <w:pStyle w:val="Small"/>
              <w:spacing w:before="40" w:after="40"/>
              <w:jc w:val="both"/>
            </w:pPr>
            <w:r w:rsidRPr="008A6F2A">
              <w:t>Axis Unit of Measure</w:t>
            </w:r>
          </w:p>
        </w:tc>
        <w:tc>
          <w:tcPr>
            <w:tcW w:w="851" w:type="dxa"/>
            <w:tcBorders>
              <w:top w:val="single" w:sz="6" w:space="0" w:color="000000"/>
              <w:left w:val="single" w:sz="6" w:space="0" w:color="000000"/>
              <w:bottom w:val="single" w:sz="6" w:space="0" w:color="000000"/>
              <w:right w:val="single" w:sz="6" w:space="0" w:color="000000"/>
            </w:tcBorders>
          </w:tcPr>
          <w:p w14:paraId="4DE8D427" w14:textId="77777777" w:rsidR="00E73EDF" w:rsidRPr="008A6F2A" w:rsidRDefault="007653F1" w:rsidP="00C128E3">
            <w:pPr>
              <w:pStyle w:val="Small"/>
              <w:spacing w:before="40" w:after="40"/>
              <w:jc w:val="both"/>
            </w:pPr>
            <w:r w:rsidRPr="008A6F2A">
              <w:t>AXUM</w:t>
            </w:r>
          </w:p>
        </w:tc>
        <w:tc>
          <w:tcPr>
            <w:tcW w:w="2551" w:type="dxa"/>
            <w:tcBorders>
              <w:top w:val="single" w:sz="6" w:space="0" w:color="000000"/>
              <w:left w:val="single" w:sz="6" w:space="0" w:color="000000"/>
              <w:bottom w:val="single" w:sz="6" w:space="0" w:color="000000"/>
              <w:right w:val="single" w:sz="6" w:space="0" w:color="000000"/>
            </w:tcBorders>
          </w:tcPr>
          <w:p w14:paraId="781FB794" w14:textId="77777777" w:rsidR="00E73EDF" w:rsidRPr="008A6F2A" w:rsidRDefault="007653F1" w:rsidP="00C128E3">
            <w:pPr>
              <w:pStyle w:val="Small"/>
              <w:spacing w:before="40" w:after="40"/>
              <w:jc w:val="both"/>
            </w:pPr>
            <w:r w:rsidRPr="008A6F2A">
              <w:t>{4}</w:t>
            </w:r>
          </w:p>
        </w:tc>
        <w:tc>
          <w:tcPr>
            <w:tcW w:w="851" w:type="dxa"/>
            <w:tcBorders>
              <w:top w:val="single" w:sz="6" w:space="0" w:color="000000"/>
              <w:left w:val="single" w:sz="6" w:space="0" w:color="000000"/>
              <w:bottom w:val="single" w:sz="6" w:space="0" w:color="000000"/>
              <w:right w:val="single" w:sz="6" w:space="0" w:color="000000"/>
            </w:tcBorders>
          </w:tcPr>
          <w:p w14:paraId="73D299AE" w14:textId="77777777" w:rsidR="00E73EDF" w:rsidRPr="008A6F2A" w:rsidRDefault="007653F1" w:rsidP="00C128E3">
            <w:pPr>
              <w:pStyle w:val="Small"/>
              <w:spacing w:before="40" w:after="40"/>
              <w:jc w:val="both"/>
            </w:pPr>
            <w:r w:rsidRPr="008A6F2A">
              <w:t>b11</w:t>
            </w:r>
          </w:p>
        </w:tc>
        <w:tc>
          <w:tcPr>
            <w:tcW w:w="3550" w:type="dxa"/>
            <w:tcBorders>
              <w:top w:val="single" w:sz="6" w:space="0" w:color="000000"/>
              <w:left w:val="single" w:sz="6" w:space="0" w:color="000000"/>
              <w:bottom w:val="single" w:sz="6" w:space="0" w:color="000000"/>
              <w:right w:val="single" w:sz="6" w:space="0" w:color="000000"/>
            </w:tcBorders>
          </w:tcPr>
          <w:p w14:paraId="715E9E38" w14:textId="35EFC370" w:rsidR="00E73EDF" w:rsidRPr="008A6F2A" w:rsidRDefault="007653F1" w:rsidP="00C128E3">
            <w:pPr>
              <w:pStyle w:val="Small"/>
              <w:spacing w:before="40" w:after="40"/>
              <w:jc w:val="both"/>
            </w:pPr>
            <w:r w:rsidRPr="008A6F2A">
              <w:t xml:space="preserve">{4} </w:t>
            </w:r>
            <w:r w:rsidR="00AC0F34">
              <w:t>–</w:t>
            </w:r>
            <w:r w:rsidRPr="008A6F2A">
              <w:t xml:space="preserve"> Metre</w:t>
            </w:r>
          </w:p>
        </w:tc>
      </w:tr>
    </w:tbl>
    <w:p w14:paraId="5F2DA8EA" w14:textId="77777777" w:rsidR="00E73EDF" w:rsidRDefault="00E73EDF" w:rsidP="003279E8">
      <w:pPr>
        <w:spacing w:after="0" w:line="240" w:lineRule="auto"/>
      </w:pPr>
    </w:p>
    <w:p w14:paraId="15C376FE" w14:textId="1DB0F128" w:rsidR="003279E8" w:rsidRPr="00F2456F" w:rsidRDefault="003279E8" w:rsidP="001D02B5">
      <w:pPr>
        <w:pStyle w:val="ListContinue2"/>
        <w:keepNext/>
        <w:keepLines/>
        <w:numPr>
          <w:ilvl w:val="2"/>
          <w:numId w:val="27"/>
        </w:numPr>
        <w:tabs>
          <w:tab w:val="clear" w:pos="432"/>
        </w:tabs>
        <w:spacing w:before="120" w:after="120" w:line="240" w:lineRule="auto"/>
        <w:rPr>
          <w:b/>
          <w:lang w:eastAsia="en-US"/>
        </w:rPr>
      </w:pPr>
      <w:bookmarkStart w:id="1491" w:name="_Toc162435440"/>
      <w:bookmarkStart w:id="1492" w:name="_Toc169203134"/>
      <w:bookmarkStart w:id="1493" w:name="_Toc170072464"/>
      <w:commentRangeStart w:id="1494"/>
      <w:r w:rsidRPr="003279E8">
        <w:rPr>
          <w:b/>
          <w:lang w:eastAsia="en-US"/>
        </w:rPr>
        <w:t>Vertical Datum field - VDAT</w:t>
      </w:r>
      <w:bookmarkEnd w:id="1491"/>
      <w:commentRangeEnd w:id="1494"/>
      <w:r w:rsidR="00A922EA">
        <w:rPr>
          <w:rStyle w:val="CommentReference"/>
        </w:rPr>
        <w:commentReference w:id="1494"/>
      </w:r>
      <w:bookmarkEnd w:id="1492"/>
      <w:bookmarkEnd w:id="1493"/>
    </w:p>
    <w:p w14:paraId="4B515382" w14:textId="77777777" w:rsidR="00E73EDF" w:rsidRPr="008A6F2A" w:rsidRDefault="007653F1" w:rsidP="003279E8">
      <w:pPr>
        <w:pStyle w:val="Bibliography1"/>
        <w:numPr>
          <w:ilvl w:val="0"/>
          <w:numId w:val="0"/>
        </w:numPr>
        <w:spacing w:after="120" w:line="240" w:lineRule="auto"/>
        <w:ind w:left="660" w:hanging="660"/>
      </w:pPr>
      <w:r w:rsidRPr="008A6F2A">
        <w:t>This field is only used for vertical CRS.</w:t>
      </w:r>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E73EDF" w:rsidRPr="008A6F2A" w14:paraId="44451B29" w14:textId="77777777" w:rsidTr="00120D82">
        <w:tc>
          <w:tcPr>
            <w:tcW w:w="3459"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vAlign w:val="center"/>
          </w:tcPr>
          <w:p w14:paraId="09FD7FBE" w14:textId="77777777" w:rsidR="00E73EDF" w:rsidRPr="008A6F2A" w:rsidRDefault="007653F1" w:rsidP="00C128E3">
            <w:pPr>
              <w:pStyle w:val="Small"/>
              <w:spacing w:before="40" w:after="40"/>
              <w:jc w:val="both"/>
              <w:rPr>
                <w:b/>
              </w:rPr>
            </w:pPr>
            <w:r w:rsidRPr="008A6F2A">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5D1A4382" w14:textId="77777777" w:rsidR="00E73EDF" w:rsidRPr="008A6F2A" w:rsidRDefault="007653F1" w:rsidP="00C128E3">
            <w:pPr>
              <w:pStyle w:val="Small"/>
              <w:spacing w:before="40" w:after="40"/>
              <w:jc w:val="both"/>
              <w:rPr>
                <w:b/>
              </w:rPr>
            </w:pPr>
            <w:r w:rsidRPr="008A6F2A">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539CC7DD" w14:textId="77777777" w:rsidR="00E73EDF" w:rsidRPr="008A6F2A" w:rsidRDefault="007653F1" w:rsidP="00C128E3">
            <w:pPr>
              <w:pStyle w:val="Small"/>
              <w:spacing w:before="40" w:after="40"/>
              <w:jc w:val="both"/>
              <w:rPr>
                <w:b/>
              </w:rPr>
            </w:pPr>
            <w:r w:rsidRPr="008A6F2A">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40AC49DE" w14:textId="77777777" w:rsidR="00E73EDF" w:rsidRPr="008A6F2A" w:rsidRDefault="007653F1" w:rsidP="00C128E3">
            <w:pPr>
              <w:pStyle w:val="Small"/>
              <w:spacing w:before="40" w:after="40"/>
              <w:jc w:val="both"/>
              <w:rPr>
                <w:b/>
              </w:rPr>
            </w:pPr>
            <w:r w:rsidRPr="008A6F2A">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vAlign w:val="center"/>
          </w:tcPr>
          <w:p w14:paraId="2C9AA8A9" w14:textId="77777777" w:rsidR="00E73EDF" w:rsidRPr="008A6F2A" w:rsidRDefault="007653F1" w:rsidP="00C128E3">
            <w:pPr>
              <w:pStyle w:val="Small"/>
              <w:spacing w:before="40" w:after="40"/>
              <w:jc w:val="both"/>
              <w:rPr>
                <w:b/>
              </w:rPr>
            </w:pPr>
            <w:r w:rsidRPr="008A6F2A">
              <w:rPr>
                <w:b/>
              </w:rPr>
              <w:t>Comment</w:t>
            </w:r>
          </w:p>
        </w:tc>
      </w:tr>
      <w:tr w:rsidR="00E73EDF" w:rsidRPr="008A6F2A" w14:paraId="39CFA53A" w14:textId="77777777" w:rsidTr="00322273">
        <w:tc>
          <w:tcPr>
            <w:tcW w:w="3459" w:type="dxa"/>
            <w:tcBorders>
              <w:top w:val="single" w:sz="6" w:space="0" w:color="000000"/>
              <w:left w:val="single" w:sz="6" w:space="0" w:color="000000"/>
              <w:bottom w:val="single" w:sz="6" w:space="0" w:color="000000"/>
              <w:right w:val="single" w:sz="6" w:space="0" w:color="000000"/>
            </w:tcBorders>
          </w:tcPr>
          <w:p w14:paraId="2A2FBD7A" w14:textId="77777777" w:rsidR="00E73EDF" w:rsidRPr="008A6F2A" w:rsidRDefault="007653F1" w:rsidP="00C128E3">
            <w:pPr>
              <w:pStyle w:val="Small"/>
              <w:spacing w:before="40" w:after="40"/>
              <w:jc w:val="both"/>
            </w:pPr>
            <w:r w:rsidRPr="008A6F2A">
              <w:t>Datum Name</w:t>
            </w:r>
          </w:p>
        </w:tc>
        <w:tc>
          <w:tcPr>
            <w:tcW w:w="794" w:type="dxa"/>
            <w:tcBorders>
              <w:top w:val="single" w:sz="6" w:space="0" w:color="000000"/>
              <w:left w:val="single" w:sz="6" w:space="0" w:color="000000"/>
              <w:bottom w:val="single" w:sz="6" w:space="0" w:color="000000"/>
              <w:right w:val="single" w:sz="6" w:space="0" w:color="000000"/>
            </w:tcBorders>
          </w:tcPr>
          <w:p w14:paraId="0484B309" w14:textId="77777777" w:rsidR="00E73EDF" w:rsidRPr="008A6F2A" w:rsidRDefault="007653F1" w:rsidP="00C128E3">
            <w:pPr>
              <w:pStyle w:val="Small"/>
              <w:spacing w:before="40" w:after="40"/>
              <w:jc w:val="both"/>
            </w:pPr>
            <w:r w:rsidRPr="008A6F2A">
              <w:t>DTNM</w:t>
            </w:r>
          </w:p>
        </w:tc>
        <w:tc>
          <w:tcPr>
            <w:tcW w:w="794" w:type="dxa"/>
            <w:tcBorders>
              <w:top w:val="single" w:sz="6" w:space="0" w:color="000000"/>
              <w:left w:val="single" w:sz="6" w:space="0" w:color="000000"/>
              <w:bottom w:val="single" w:sz="6" w:space="0" w:color="000000"/>
              <w:right w:val="single" w:sz="6" w:space="0" w:color="000000"/>
            </w:tcBorders>
          </w:tcPr>
          <w:p w14:paraId="71D51F35" w14:textId="77777777" w:rsidR="00E73EDF" w:rsidRPr="008A6F2A"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181B2446" w14:textId="77777777" w:rsidR="00E73EDF" w:rsidRPr="008A6F2A" w:rsidRDefault="007653F1" w:rsidP="00C128E3">
            <w:pPr>
              <w:pStyle w:val="Small"/>
              <w:spacing w:before="40" w:after="40"/>
              <w:jc w:val="both"/>
            </w:pPr>
            <w:r w:rsidRPr="008A6F2A">
              <w:t>A()</w:t>
            </w:r>
          </w:p>
        </w:tc>
        <w:tc>
          <w:tcPr>
            <w:tcW w:w="4026" w:type="dxa"/>
            <w:tcBorders>
              <w:top w:val="single" w:sz="6" w:space="0" w:color="000000"/>
              <w:left w:val="single" w:sz="6" w:space="0" w:color="000000"/>
              <w:bottom w:val="single" w:sz="6" w:space="0" w:color="000000"/>
              <w:right w:val="single" w:sz="6" w:space="0" w:color="000000"/>
            </w:tcBorders>
          </w:tcPr>
          <w:p w14:paraId="644B5A2F" w14:textId="7F8F7E38" w:rsidR="00E73EDF" w:rsidRPr="00431ADB" w:rsidRDefault="007653F1" w:rsidP="00C128E3">
            <w:pPr>
              <w:pStyle w:val="Small"/>
              <w:spacing w:before="40" w:after="40"/>
              <w:jc w:val="both"/>
            </w:pPr>
            <w:r w:rsidRPr="008A6F2A">
              <w:t xml:space="preserve">Name of the </w:t>
            </w:r>
            <w:r w:rsidR="00703D59" w:rsidRPr="008A6F2A">
              <w:t>vertical datum</w:t>
            </w:r>
          </w:p>
        </w:tc>
      </w:tr>
      <w:tr w:rsidR="00E73EDF" w:rsidRPr="008A6F2A" w14:paraId="1E0D8C5D" w14:textId="77777777" w:rsidTr="00322273">
        <w:tc>
          <w:tcPr>
            <w:tcW w:w="3459" w:type="dxa"/>
            <w:tcBorders>
              <w:top w:val="single" w:sz="6" w:space="0" w:color="000000"/>
              <w:left w:val="single" w:sz="6" w:space="0" w:color="000000"/>
              <w:bottom w:val="single" w:sz="6" w:space="0" w:color="000000"/>
              <w:right w:val="single" w:sz="6" w:space="0" w:color="000000"/>
            </w:tcBorders>
          </w:tcPr>
          <w:p w14:paraId="6E0267FA" w14:textId="77777777" w:rsidR="00E73EDF" w:rsidRPr="008A6F2A" w:rsidRDefault="007653F1" w:rsidP="00C128E3">
            <w:pPr>
              <w:pStyle w:val="Small"/>
              <w:spacing w:before="40" w:after="40"/>
              <w:jc w:val="both"/>
            </w:pPr>
            <w:r w:rsidRPr="008A6F2A">
              <w:t>Datum Identifier</w:t>
            </w:r>
          </w:p>
        </w:tc>
        <w:tc>
          <w:tcPr>
            <w:tcW w:w="794" w:type="dxa"/>
            <w:tcBorders>
              <w:top w:val="single" w:sz="6" w:space="0" w:color="000000"/>
              <w:left w:val="single" w:sz="6" w:space="0" w:color="000000"/>
              <w:bottom w:val="single" w:sz="6" w:space="0" w:color="000000"/>
              <w:right w:val="single" w:sz="6" w:space="0" w:color="000000"/>
            </w:tcBorders>
          </w:tcPr>
          <w:p w14:paraId="6D5BCDB7" w14:textId="77777777" w:rsidR="00E73EDF" w:rsidRPr="008A6F2A" w:rsidRDefault="007653F1" w:rsidP="00C128E3">
            <w:pPr>
              <w:pStyle w:val="Small"/>
              <w:spacing w:before="40" w:after="40"/>
              <w:jc w:val="both"/>
            </w:pPr>
            <w:r w:rsidRPr="008A6F2A">
              <w:t>DTID</w:t>
            </w:r>
          </w:p>
        </w:tc>
        <w:tc>
          <w:tcPr>
            <w:tcW w:w="794" w:type="dxa"/>
            <w:tcBorders>
              <w:top w:val="single" w:sz="6" w:space="0" w:color="000000"/>
              <w:left w:val="single" w:sz="6" w:space="0" w:color="000000"/>
              <w:bottom w:val="single" w:sz="6" w:space="0" w:color="000000"/>
              <w:right w:val="single" w:sz="6" w:space="0" w:color="000000"/>
            </w:tcBorders>
          </w:tcPr>
          <w:p w14:paraId="75EFD4E5" w14:textId="77777777" w:rsidR="00E73EDF" w:rsidRPr="008A6F2A"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0CC7594B" w14:textId="77777777" w:rsidR="00E73EDF" w:rsidRPr="008A6F2A" w:rsidRDefault="007653F1" w:rsidP="00C128E3">
            <w:pPr>
              <w:pStyle w:val="Small"/>
              <w:spacing w:before="40" w:after="40"/>
              <w:jc w:val="both"/>
            </w:pPr>
            <w:r w:rsidRPr="008A6F2A">
              <w:t>A()</w:t>
            </w:r>
          </w:p>
        </w:tc>
        <w:tc>
          <w:tcPr>
            <w:tcW w:w="4026" w:type="dxa"/>
            <w:tcBorders>
              <w:top w:val="single" w:sz="6" w:space="0" w:color="000000"/>
              <w:left w:val="single" w:sz="6" w:space="0" w:color="000000"/>
              <w:bottom w:val="single" w:sz="6" w:space="0" w:color="000000"/>
              <w:right w:val="single" w:sz="6" w:space="0" w:color="000000"/>
            </w:tcBorders>
          </w:tcPr>
          <w:p w14:paraId="56B94EB6" w14:textId="3678052A" w:rsidR="00E73EDF" w:rsidRPr="00431ADB" w:rsidRDefault="00703D59" w:rsidP="00C128E3">
            <w:pPr>
              <w:pStyle w:val="Small"/>
              <w:spacing w:before="40" w:after="40"/>
              <w:jc w:val="both"/>
            </w:pPr>
            <w:r w:rsidRPr="00431ADB">
              <w:t>Identifier of the datum in an external source</w:t>
            </w:r>
          </w:p>
        </w:tc>
      </w:tr>
      <w:tr w:rsidR="00E73EDF" w:rsidRPr="008A6F2A" w14:paraId="4CD33E99" w14:textId="77777777" w:rsidTr="00322273">
        <w:tc>
          <w:tcPr>
            <w:tcW w:w="3459" w:type="dxa"/>
            <w:tcBorders>
              <w:top w:val="single" w:sz="6" w:space="0" w:color="000000"/>
              <w:left w:val="single" w:sz="6" w:space="0" w:color="000000"/>
              <w:bottom w:val="single" w:sz="6" w:space="0" w:color="000000"/>
              <w:right w:val="single" w:sz="6" w:space="0" w:color="000000"/>
            </w:tcBorders>
          </w:tcPr>
          <w:p w14:paraId="08CE8303" w14:textId="77777777" w:rsidR="00E73EDF" w:rsidRPr="008A6F2A" w:rsidRDefault="007653F1" w:rsidP="00C128E3">
            <w:pPr>
              <w:pStyle w:val="Small"/>
              <w:spacing w:before="40" w:after="40"/>
              <w:jc w:val="both"/>
            </w:pPr>
            <w:r w:rsidRPr="008A6F2A">
              <w:t>Datum Source</w:t>
            </w:r>
          </w:p>
        </w:tc>
        <w:tc>
          <w:tcPr>
            <w:tcW w:w="794" w:type="dxa"/>
            <w:tcBorders>
              <w:top w:val="single" w:sz="6" w:space="0" w:color="000000"/>
              <w:left w:val="single" w:sz="6" w:space="0" w:color="000000"/>
              <w:bottom w:val="single" w:sz="6" w:space="0" w:color="000000"/>
              <w:right w:val="single" w:sz="6" w:space="0" w:color="000000"/>
            </w:tcBorders>
          </w:tcPr>
          <w:p w14:paraId="7584B88B" w14:textId="77777777" w:rsidR="00E73EDF" w:rsidRPr="008A6F2A" w:rsidRDefault="007653F1" w:rsidP="00C128E3">
            <w:pPr>
              <w:pStyle w:val="Small"/>
              <w:spacing w:before="40" w:after="40"/>
              <w:jc w:val="both"/>
            </w:pPr>
            <w:r w:rsidRPr="008A6F2A">
              <w:t>DTSR</w:t>
            </w:r>
          </w:p>
        </w:tc>
        <w:tc>
          <w:tcPr>
            <w:tcW w:w="794" w:type="dxa"/>
            <w:tcBorders>
              <w:top w:val="single" w:sz="6" w:space="0" w:color="000000"/>
              <w:left w:val="single" w:sz="6" w:space="0" w:color="000000"/>
              <w:bottom w:val="single" w:sz="6" w:space="0" w:color="000000"/>
              <w:right w:val="single" w:sz="6" w:space="0" w:color="000000"/>
            </w:tcBorders>
          </w:tcPr>
          <w:p w14:paraId="7FA89E02" w14:textId="77777777" w:rsidR="00E73EDF" w:rsidRPr="008A6F2A" w:rsidRDefault="007653F1" w:rsidP="00C128E3">
            <w:pPr>
              <w:pStyle w:val="Small"/>
              <w:spacing w:before="40" w:after="40"/>
              <w:jc w:val="both"/>
            </w:pPr>
            <w:r w:rsidRPr="008A6F2A">
              <w:t>{2}</w:t>
            </w:r>
          </w:p>
        </w:tc>
        <w:tc>
          <w:tcPr>
            <w:tcW w:w="794" w:type="dxa"/>
            <w:tcBorders>
              <w:top w:val="single" w:sz="6" w:space="0" w:color="000000"/>
              <w:left w:val="single" w:sz="6" w:space="0" w:color="000000"/>
              <w:bottom w:val="single" w:sz="6" w:space="0" w:color="000000"/>
              <w:right w:val="single" w:sz="6" w:space="0" w:color="000000"/>
            </w:tcBorders>
          </w:tcPr>
          <w:p w14:paraId="02C2BA20" w14:textId="77777777" w:rsidR="00E73EDF" w:rsidRPr="008A6F2A" w:rsidRDefault="007653F1" w:rsidP="00C128E3">
            <w:pPr>
              <w:pStyle w:val="Small"/>
              <w:spacing w:before="40" w:after="40"/>
              <w:jc w:val="both"/>
            </w:pPr>
            <w:r w:rsidRPr="008A6F2A">
              <w:t>b11</w:t>
            </w:r>
          </w:p>
        </w:tc>
        <w:tc>
          <w:tcPr>
            <w:tcW w:w="4026" w:type="dxa"/>
            <w:tcBorders>
              <w:top w:val="single" w:sz="6" w:space="0" w:color="000000"/>
              <w:left w:val="single" w:sz="6" w:space="0" w:color="000000"/>
              <w:bottom w:val="single" w:sz="6" w:space="0" w:color="000000"/>
              <w:right w:val="single" w:sz="6" w:space="0" w:color="000000"/>
            </w:tcBorders>
          </w:tcPr>
          <w:p w14:paraId="3EC9551E" w14:textId="3E5DA337" w:rsidR="00E73EDF" w:rsidRPr="008A6F2A" w:rsidRDefault="007653F1" w:rsidP="00C128E3">
            <w:pPr>
              <w:pStyle w:val="Small"/>
              <w:spacing w:before="40" w:after="40"/>
              <w:jc w:val="both"/>
            </w:pPr>
            <w:r w:rsidRPr="008A6F2A">
              <w:t xml:space="preserve">{2} </w:t>
            </w:r>
            <w:r w:rsidR="00645532">
              <w:t>–</w:t>
            </w:r>
            <w:r w:rsidRPr="008A6F2A">
              <w:t xml:space="preserve"> Feature Catalogue</w:t>
            </w:r>
          </w:p>
        </w:tc>
      </w:tr>
      <w:tr w:rsidR="00E73EDF" w:rsidRPr="008A6F2A" w14:paraId="5C4A14B5" w14:textId="77777777" w:rsidTr="00322273">
        <w:tc>
          <w:tcPr>
            <w:tcW w:w="3459" w:type="dxa"/>
            <w:tcBorders>
              <w:top w:val="single" w:sz="6" w:space="0" w:color="000000"/>
              <w:left w:val="single" w:sz="6" w:space="0" w:color="000000"/>
              <w:bottom w:val="single" w:sz="6" w:space="0" w:color="000000"/>
              <w:right w:val="single" w:sz="6" w:space="0" w:color="000000"/>
            </w:tcBorders>
          </w:tcPr>
          <w:p w14:paraId="5F1554EA" w14:textId="77777777" w:rsidR="00E73EDF" w:rsidRPr="008A6F2A" w:rsidRDefault="007653F1" w:rsidP="00C128E3">
            <w:pPr>
              <w:pStyle w:val="Small"/>
              <w:spacing w:before="40" w:after="40"/>
              <w:jc w:val="both"/>
            </w:pPr>
            <w:r w:rsidRPr="008A6F2A">
              <w:t>Datum Source Information</w:t>
            </w:r>
          </w:p>
        </w:tc>
        <w:tc>
          <w:tcPr>
            <w:tcW w:w="794" w:type="dxa"/>
            <w:tcBorders>
              <w:top w:val="single" w:sz="6" w:space="0" w:color="000000"/>
              <w:left w:val="single" w:sz="6" w:space="0" w:color="000000"/>
              <w:bottom w:val="single" w:sz="6" w:space="0" w:color="000000"/>
              <w:right w:val="single" w:sz="6" w:space="0" w:color="000000"/>
            </w:tcBorders>
          </w:tcPr>
          <w:p w14:paraId="50676CF9" w14:textId="77777777" w:rsidR="00E73EDF" w:rsidRPr="008A6F2A" w:rsidRDefault="007653F1" w:rsidP="00C128E3">
            <w:pPr>
              <w:pStyle w:val="Small"/>
              <w:spacing w:before="40" w:after="40"/>
              <w:jc w:val="both"/>
            </w:pPr>
            <w:r w:rsidRPr="008A6F2A">
              <w:t>SCRI</w:t>
            </w:r>
          </w:p>
        </w:tc>
        <w:tc>
          <w:tcPr>
            <w:tcW w:w="794" w:type="dxa"/>
            <w:tcBorders>
              <w:top w:val="single" w:sz="6" w:space="0" w:color="000000"/>
              <w:left w:val="single" w:sz="6" w:space="0" w:color="000000"/>
              <w:bottom w:val="single" w:sz="6" w:space="0" w:color="000000"/>
              <w:right w:val="single" w:sz="6" w:space="0" w:color="000000"/>
            </w:tcBorders>
          </w:tcPr>
          <w:p w14:paraId="2ACC6FBD" w14:textId="77777777" w:rsidR="00E73EDF" w:rsidRPr="008A6F2A" w:rsidRDefault="007653F1" w:rsidP="00C128E3">
            <w:pPr>
              <w:pStyle w:val="Small"/>
              <w:spacing w:before="40" w:after="40"/>
              <w:jc w:val="both"/>
            </w:pPr>
            <w:r w:rsidRPr="008A6F2A">
              <w:t>omitted</w:t>
            </w:r>
          </w:p>
        </w:tc>
        <w:tc>
          <w:tcPr>
            <w:tcW w:w="794" w:type="dxa"/>
            <w:tcBorders>
              <w:top w:val="single" w:sz="6" w:space="0" w:color="000000"/>
              <w:left w:val="single" w:sz="6" w:space="0" w:color="000000"/>
              <w:bottom w:val="single" w:sz="6" w:space="0" w:color="000000"/>
              <w:right w:val="single" w:sz="6" w:space="0" w:color="000000"/>
            </w:tcBorders>
          </w:tcPr>
          <w:p w14:paraId="7FE772FC" w14:textId="77777777" w:rsidR="00E73EDF" w:rsidRPr="008A6F2A" w:rsidRDefault="007653F1" w:rsidP="00C128E3">
            <w:pPr>
              <w:pStyle w:val="Small"/>
              <w:spacing w:before="40" w:after="40"/>
              <w:jc w:val="both"/>
            </w:pPr>
            <w:r w:rsidRPr="008A6F2A">
              <w:t>A()</w:t>
            </w:r>
          </w:p>
        </w:tc>
        <w:tc>
          <w:tcPr>
            <w:tcW w:w="4026" w:type="dxa"/>
            <w:tcBorders>
              <w:top w:val="single" w:sz="6" w:space="0" w:color="000000"/>
              <w:left w:val="single" w:sz="6" w:space="0" w:color="000000"/>
              <w:bottom w:val="single" w:sz="6" w:space="0" w:color="000000"/>
              <w:right w:val="single" w:sz="6" w:space="0" w:color="000000"/>
            </w:tcBorders>
          </w:tcPr>
          <w:p w14:paraId="6D3318C4" w14:textId="77777777" w:rsidR="00E73EDF" w:rsidRPr="008A6F2A" w:rsidRDefault="00E73EDF" w:rsidP="00C128E3">
            <w:pPr>
              <w:pStyle w:val="Small"/>
              <w:spacing w:before="40" w:after="40"/>
              <w:jc w:val="both"/>
            </w:pPr>
          </w:p>
        </w:tc>
      </w:tr>
    </w:tbl>
    <w:p w14:paraId="21094730" w14:textId="77777777" w:rsidR="00E73EDF" w:rsidRDefault="00E73EDF" w:rsidP="003279E8">
      <w:pPr>
        <w:spacing w:after="0" w:line="240" w:lineRule="auto"/>
        <w:rPr>
          <w:b/>
        </w:rPr>
      </w:pPr>
      <w:bookmarkStart w:id="1495" w:name="_Toc207617037"/>
      <w:bookmarkEnd w:id="1484"/>
    </w:p>
    <w:p w14:paraId="74C15324" w14:textId="71104731" w:rsidR="003279E8" w:rsidRPr="00F2456F" w:rsidRDefault="003279E8" w:rsidP="001D02B5">
      <w:pPr>
        <w:pStyle w:val="ListContinue2"/>
        <w:keepNext/>
        <w:keepLines/>
        <w:numPr>
          <w:ilvl w:val="2"/>
          <w:numId w:val="27"/>
        </w:numPr>
        <w:tabs>
          <w:tab w:val="clear" w:pos="432"/>
        </w:tabs>
        <w:spacing w:before="120" w:after="120" w:line="240" w:lineRule="auto"/>
        <w:rPr>
          <w:b/>
          <w:lang w:eastAsia="en-US"/>
        </w:rPr>
      </w:pPr>
      <w:bookmarkStart w:id="1496" w:name="_Toc162435441"/>
      <w:bookmarkStart w:id="1497" w:name="_Toc169203135"/>
      <w:bookmarkStart w:id="1498" w:name="_Toc170072465"/>
      <w:r w:rsidRPr="003279E8">
        <w:rPr>
          <w:b/>
          <w:lang w:eastAsia="en-US"/>
        </w:rPr>
        <w:t>Information Type Identifier field - IRID</w:t>
      </w:r>
      <w:bookmarkEnd w:id="1496"/>
      <w:bookmarkEnd w:id="1497"/>
      <w:bookmarkEnd w:id="1498"/>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E73EDF" w:rsidRPr="008A6F2A" w14:paraId="1C2B7067" w14:textId="77777777" w:rsidTr="00120D82">
        <w:tc>
          <w:tcPr>
            <w:tcW w:w="3459"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vAlign w:val="center"/>
          </w:tcPr>
          <w:bookmarkEnd w:id="1495"/>
          <w:p w14:paraId="282C1339" w14:textId="77777777" w:rsidR="00E73EDF" w:rsidRPr="008A6F2A" w:rsidRDefault="007653F1" w:rsidP="00C128E3">
            <w:pPr>
              <w:pStyle w:val="Small"/>
              <w:spacing w:before="40" w:after="40"/>
              <w:jc w:val="both"/>
              <w:rPr>
                <w:b/>
              </w:rPr>
            </w:pPr>
            <w:r w:rsidRPr="008A6F2A">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3DEA4999" w14:textId="77777777" w:rsidR="00E73EDF" w:rsidRPr="008A6F2A" w:rsidRDefault="007653F1" w:rsidP="00C128E3">
            <w:pPr>
              <w:pStyle w:val="Small"/>
              <w:spacing w:before="40" w:after="40"/>
              <w:jc w:val="both"/>
              <w:rPr>
                <w:b/>
              </w:rPr>
            </w:pPr>
            <w:r w:rsidRPr="008A6F2A">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60164EE4" w14:textId="77777777" w:rsidR="00E73EDF" w:rsidRPr="008A6F2A" w:rsidRDefault="007653F1" w:rsidP="00C128E3">
            <w:pPr>
              <w:pStyle w:val="Small"/>
              <w:spacing w:before="40" w:after="40"/>
              <w:jc w:val="both"/>
              <w:rPr>
                <w:b/>
              </w:rPr>
            </w:pPr>
            <w:r w:rsidRPr="008A6F2A">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52DD78A3" w14:textId="77777777" w:rsidR="00E73EDF" w:rsidRPr="008A6F2A" w:rsidRDefault="007653F1" w:rsidP="00C128E3">
            <w:pPr>
              <w:pStyle w:val="Small"/>
              <w:spacing w:before="40" w:after="40"/>
              <w:jc w:val="both"/>
              <w:rPr>
                <w:b/>
              </w:rPr>
            </w:pPr>
            <w:r w:rsidRPr="008A6F2A">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vAlign w:val="center"/>
          </w:tcPr>
          <w:p w14:paraId="1569F011" w14:textId="77777777" w:rsidR="00E73EDF" w:rsidRPr="008A6F2A" w:rsidRDefault="007653F1" w:rsidP="00C128E3">
            <w:pPr>
              <w:pStyle w:val="Small"/>
              <w:spacing w:before="40" w:after="40"/>
              <w:jc w:val="both"/>
              <w:rPr>
                <w:b/>
              </w:rPr>
            </w:pPr>
            <w:r w:rsidRPr="008A6F2A">
              <w:rPr>
                <w:b/>
              </w:rPr>
              <w:t>Comment</w:t>
            </w:r>
          </w:p>
        </w:tc>
      </w:tr>
      <w:tr w:rsidR="00E73EDF" w:rsidRPr="008A6F2A" w14:paraId="1B5B211A" w14:textId="77777777">
        <w:tc>
          <w:tcPr>
            <w:tcW w:w="3459" w:type="dxa"/>
            <w:tcBorders>
              <w:top w:val="single" w:sz="6" w:space="0" w:color="000000"/>
              <w:left w:val="single" w:sz="6" w:space="0" w:color="000000"/>
              <w:bottom w:val="single" w:sz="6" w:space="0" w:color="000000"/>
              <w:right w:val="single" w:sz="6" w:space="0" w:color="000000"/>
            </w:tcBorders>
          </w:tcPr>
          <w:p w14:paraId="4983EA0C" w14:textId="288FA959" w:rsidR="00E73EDF" w:rsidRPr="00431ADB" w:rsidRDefault="007653F1" w:rsidP="00C128E3">
            <w:pPr>
              <w:pStyle w:val="Small"/>
              <w:spacing w:before="40" w:after="40"/>
              <w:jc w:val="both"/>
            </w:pPr>
            <w:r w:rsidRPr="008A6F2A">
              <w:t xml:space="preserve">Record </w:t>
            </w:r>
            <w:r w:rsidR="002416A1" w:rsidRPr="00431ADB">
              <w:t>Name</w:t>
            </w:r>
          </w:p>
        </w:tc>
        <w:tc>
          <w:tcPr>
            <w:tcW w:w="794" w:type="dxa"/>
            <w:tcBorders>
              <w:top w:val="single" w:sz="6" w:space="0" w:color="000000"/>
              <w:left w:val="single" w:sz="6" w:space="0" w:color="000000"/>
              <w:bottom w:val="single" w:sz="6" w:space="0" w:color="000000"/>
              <w:right w:val="single" w:sz="6" w:space="0" w:color="000000"/>
            </w:tcBorders>
          </w:tcPr>
          <w:p w14:paraId="64B6A4E6" w14:textId="77777777" w:rsidR="00E73EDF" w:rsidRPr="008A6F2A" w:rsidRDefault="007653F1" w:rsidP="00C128E3">
            <w:pPr>
              <w:pStyle w:val="Small"/>
              <w:spacing w:before="40" w:after="40"/>
              <w:jc w:val="both"/>
            </w:pPr>
            <w:r w:rsidRPr="008A6F2A">
              <w:t>RCNM</w:t>
            </w:r>
          </w:p>
        </w:tc>
        <w:tc>
          <w:tcPr>
            <w:tcW w:w="794" w:type="dxa"/>
            <w:tcBorders>
              <w:top w:val="single" w:sz="6" w:space="0" w:color="000000"/>
              <w:left w:val="single" w:sz="6" w:space="0" w:color="000000"/>
              <w:bottom w:val="single" w:sz="6" w:space="0" w:color="000000"/>
              <w:right w:val="single" w:sz="6" w:space="0" w:color="000000"/>
            </w:tcBorders>
          </w:tcPr>
          <w:p w14:paraId="4DE103E4" w14:textId="77777777" w:rsidR="00E73EDF" w:rsidRPr="008A6F2A" w:rsidRDefault="007653F1" w:rsidP="00C128E3">
            <w:pPr>
              <w:pStyle w:val="Small"/>
              <w:spacing w:before="40" w:after="40"/>
              <w:jc w:val="both"/>
            </w:pPr>
            <w:r w:rsidRPr="008A6F2A">
              <w:t>{150}</w:t>
            </w:r>
          </w:p>
        </w:tc>
        <w:tc>
          <w:tcPr>
            <w:tcW w:w="794" w:type="dxa"/>
            <w:tcBorders>
              <w:top w:val="single" w:sz="6" w:space="0" w:color="000000"/>
              <w:left w:val="single" w:sz="6" w:space="0" w:color="000000"/>
              <w:bottom w:val="single" w:sz="6" w:space="0" w:color="000000"/>
              <w:right w:val="single" w:sz="6" w:space="0" w:color="000000"/>
            </w:tcBorders>
          </w:tcPr>
          <w:p w14:paraId="4C5F10BA" w14:textId="77777777" w:rsidR="00E73EDF" w:rsidRPr="008A6F2A" w:rsidRDefault="007653F1" w:rsidP="00C128E3">
            <w:pPr>
              <w:pStyle w:val="Small"/>
              <w:spacing w:before="40" w:after="40"/>
              <w:jc w:val="both"/>
            </w:pPr>
            <w:r w:rsidRPr="008A6F2A">
              <w:t>b11</w:t>
            </w:r>
          </w:p>
        </w:tc>
        <w:tc>
          <w:tcPr>
            <w:tcW w:w="4026" w:type="dxa"/>
            <w:tcBorders>
              <w:top w:val="single" w:sz="6" w:space="0" w:color="000000"/>
              <w:left w:val="single" w:sz="6" w:space="0" w:color="000000"/>
              <w:bottom w:val="single" w:sz="6" w:space="0" w:color="000000"/>
              <w:right w:val="single" w:sz="6" w:space="0" w:color="000000"/>
            </w:tcBorders>
          </w:tcPr>
          <w:p w14:paraId="761193AC" w14:textId="22533671" w:rsidR="00E73EDF" w:rsidRPr="008A6F2A" w:rsidRDefault="007653F1" w:rsidP="00C128E3">
            <w:pPr>
              <w:pStyle w:val="Small"/>
              <w:spacing w:before="40" w:after="40"/>
              <w:jc w:val="both"/>
            </w:pPr>
            <w:r w:rsidRPr="008A6F2A">
              <w:t xml:space="preserve">{150} </w:t>
            </w:r>
            <w:r w:rsidR="00645532">
              <w:t>–</w:t>
            </w:r>
            <w:r w:rsidRPr="008A6F2A">
              <w:t xml:space="preserve"> Information Type</w:t>
            </w:r>
          </w:p>
        </w:tc>
      </w:tr>
      <w:tr w:rsidR="00E73EDF" w:rsidRPr="008A6F2A" w14:paraId="6C11A763" w14:textId="77777777">
        <w:tc>
          <w:tcPr>
            <w:tcW w:w="3459" w:type="dxa"/>
            <w:tcBorders>
              <w:top w:val="single" w:sz="6" w:space="0" w:color="000000"/>
              <w:left w:val="single" w:sz="6" w:space="0" w:color="000000"/>
              <w:bottom w:val="single" w:sz="6" w:space="0" w:color="000000"/>
              <w:right w:val="single" w:sz="6" w:space="0" w:color="000000"/>
            </w:tcBorders>
          </w:tcPr>
          <w:p w14:paraId="1211A06A" w14:textId="774388A1" w:rsidR="00E73EDF" w:rsidRPr="00431ADB" w:rsidRDefault="007653F1" w:rsidP="003279E8">
            <w:pPr>
              <w:pStyle w:val="Small"/>
              <w:spacing w:before="40" w:after="40"/>
              <w:jc w:val="both"/>
            </w:pPr>
            <w:r w:rsidRPr="008A6F2A">
              <w:t xml:space="preserve">Record </w:t>
            </w:r>
            <w:r w:rsidR="003279E8">
              <w:t>i</w:t>
            </w:r>
            <w:r w:rsidR="003279E8" w:rsidRPr="00431ADB">
              <w:t xml:space="preserve">dentification </w:t>
            </w:r>
            <w:r w:rsidRPr="00431ADB">
              <w:t>number</w:t>
            </w:r>
          </w:p>
        </w:tc>
        <w:tc>
          <w:tcPr>
            <w:tcW w:w="794" w:type="dxa"/>
            <w:tcBorders>
              <w:top w:val="single" w:sz="6" w:space="0" w:color="000000"/>
              <w:left w:val="single" w:sz="6" w:space="0" w:color="000000"/>
              <w:bottom w:val="single" w:sz="6" w:space="0" w:color="000000"/>
              <w:right w:val="single" w:sz="6" w:space="0" w:color="000000"/>
            </w:tcBorders>
          </w:tcPr>
          <w:p w14:paraId="4943BE4D" w14:textId="77777777" w:rsidR="00E73EDF" w:rsidRPr="008A6F2A" w:rsidRDefault="007653F1" w:rsidP="00C128E3">
            <w:pPr>
              <w:pStyle w:val="Small"/>
              <w:spacing w:before="40" w:after="40"/>
              <w:jc w:val="both"/>
            </w:pPr>
            <w:r w:rsidRPr="008A6F2A">
              <w:t>RCID</w:t>
            </w:r>
          </w:p>
        </w:tc>
        <w:tc>
          <w:tcPr>
            <w:tcW w:w="794" w:type="dxa"/>
            <w:tcBorders>
              <w:top w:val="single" w:sz="6" w:space="0" w:color="000000"/>
              <w:left w:val="single" w:sz="6" w:space="0" w:color="000000"/>
              <w:bottom w:val="single" w:sz="6" w:space="0" w:color="000000"/>
              <w:right w:val="single" w:sz="6" w:space="0" w:color="000000"/>
            </w:tcBorders>
          </w:tcPr>
          <w:p w14:paraId="46E867DD" w14:textId="77777777" w:rsidR="00E73EDF" w:rsidRPr="008A6F2A"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5CE56598" w14:textId="77777777" w:rsidR="00E73EDF" w:rsidRPr="008A6F2A" w:rsidRDefault="007653F1" w:rsidP="00C128E3">
            <w:pPr>
              <w:pStyle w:val="Small"/>
              <w:spacing w:before="40" w:after="40"/>
              <w:jc w:val="both"/>
            </w:pPr>
            <w:r w:rsidRPr="008A6F2A">
              <w:t>b14</w:t>
            </w:r>
          </w:p>
        </w:tc>
        <w:tc>
          <w:tcPr>
            <w:tcW w:w="4026" w:type="dxa"/>
            <w:tcBorders>
              <w:top w:val="single" w:sz="6" w:space="0" w:color="000000"/>
              <w:left w:val="single" w:sz="6" w:space="0" w:color="000000"/>
              <w:bottom w:val="single" w:sz="6" w:space="0" w:color="000000"/>
              <w:right w:val="single" w:sz="6" w:space="0" w:color="000000"/>
            </w:tcBorders>
          </w:tcPr>
          <w:p w14:paraId="67777007" w14:textId="77777777" w:rsidR="00E73EDF" w:rsidRPr="008A6F2A" w:rsidRDefault="007653F1" w:rsidP="00C128E3">
            <w:pPr>
              <w:pStyle w:val="Small"/>
              <w:spacing w:before="40" w:after="40"/>
              <w:jc w:val="both"/>
            </w:pPr>
            <w:r w:rsidRPr="008A6F2A">
              <w:t>Range: 1 to 2</w:t>
            </w:r>
            <w:r w:rsidRPr="008A6F2A">
              <w:rPr>
                <w:vertAlign w:val="superscript"/>
              </w:rPr>
              <w:t>32</w:t>
            </w:r>
            <w:r w:rsidRPr="008A6F2A">
              <w:noBreakHyphen/>
              <w:t>2</w:t>
            </w:r>
          </w:p>
        </w:tc>
      </w:tr>
      <w:tr w:rsidR="00E73EDF" w:rsidRPr="008A6F2A" w14:paraId="69F7E272" w14:textId="77777777">
        <w:tc>
          <w:tcPr>
            <w:tcW w:w="3459" w:type="dxa"/>
            <w:tcBorders>
              <w:top w:val="single" w:sz="6" w:space="0" w:color="000000"/>
              <w:left w:val="single" w:sz="6" w:space="0" w:color="000000"/>
              <w:bottom w:val="single" w:sz="6" w:space="0" w:color="000000"/>
              <w:right w:val="single" w:sz="6" w:space="0" w:color="000000"/>
            </w:tcBorders>
          </w:tcPr>
          <w:p w14:paraId="7C4F81EA" w14:textId="77777777" w:rsidR="00E73EDF" w:rsidRPr="008A6F2A" w:rsidRDefault="007653F1" w:rsidP="00C128E3">
            <w:pPr>
              <w:pStyle w:val="Small"/>
              <w:spacing w:before="40" w:after="40"/>
              <w:jc w:val="both"/>
            </w:pPr>
            <w:r w:rsidRPr="008A6F2A">
              <w:t>Numeric Information Type Code</w:t>
            </w:r>
          </w:p>
        </w:tc>
        <w:tc>
          <w:tcPr>
            <w:tcW w:w="794" w:type="dxa"/>
            <w:tcBorders>
              <w:top w:val="single" w:sz="6" w:space="0" w:color="000000"/>
              <w:left w:val="single" w:sz="6" w:space="0" w:color="000000"/>
              <w:bottom w:val="single" w:sz="6" w:space="0" w:color="000000"/>
              <w:right w:val="single" w:sz="6" w:space="0" w:color="000000"/>
            </w:tcBorders>
          </w:tcPr>
          <w:p w14:paraId="1137DF14" w14:textId="77777777" w:rsidR="00E73EDF" w:rsidRPr="008A6F2A" w:rsidRDefault="007653F1" w:rsidP="00C128E3">
            <w:pPr>
              <w:pStyle w:val="Small"/>
              <w:spacing w:before="40" w:after="40"/>
              <w:jc w:val="both"/>
            </w:pPr>
            <w:r w:rsidRPr="008A6F2A">
              <w:t>NITC</w:t>
            </w:r>
          </w:p>
        </w:tc>
        <w:tc>
          <w:tcPr>
            <w:tcW w:w="794" w:type="dxa"/>
            <w:tcBorders>
              <w:top w:val="single" w:sz="6" w:space="0" w:color="000000"/>
              <w:left w:val="single" w:sz="6" w:space="0" w:color="000000"/>
              <w:bottom w:val="single" w:sz="6" w:space="0" w:color="000000"/>
              <w:right w:val="single" w:sz="6" w:space="0" w:color="000000"/>
            </w:tcBorders>
          </w:tcPr>
          <w:p w14:paraId="2775B97D" w14:textId="77777777" w:rsidR="00E73EDF" w:rsidRPr="008A6F2A"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6A59C53A" w14:textId="77777777" w:rsidR="00E73EDF" w:rsidRPr="008A6F2A" w:rsidRDefault="007653F1" w:rsidP="00C128E3">
            <w:pPr>
              <w:pStyle w:val="Small"/>
              <w:spacing w:before="40" w:after="40"/>
              <w:jc w:val="both"/>
            </w:pPr>
            <w:r w:rsidRPr="008A6F2A">
              <w:t>b12</w:t>
            </w:r>
          </w:p>
        </w:tc>
        <w:tc>
          <w:tcPr>
            <w:tcW w:w="4026" w:type="dxa"/>
            <w:tcBorders>
              <w:top w:val="single" w:sz="6" w:space="0" w:color="000000"/>
              <w:left w:val="single" w:sz="6" w:space="0" w:color="000000"/>
              <w:bottom w:val="single" w:sz="6" w:space="0" w:color="000000"/>
              <w:right w:val="single" w:sz="6" w:space="0" w:color="000000"/>
            </w:tcBorders>
          </w:tcPr>
          <w:p w14:paraId="10F03397" w14:textId="77777777" w:rsidR="00E73EDF" w:rsidRPr="008A6F2A" w:rsidRDefault="007653F1" w:rsidP="00C128E3">
            <w:pPr>
              <w:pStyle w:val="Small"/>
              <w:spacing w:before="40" w:after="40"/>
              <w:jc w:val="both"/>
            </w:pPr>
            <w:r w:rsidRPr="008A6F2A">
              <w:t>A valid information type code as defined in the ITCS field of the Dataset General Information Record</w:t>
            </w:r>
          </w:p>
        </w:tc>
      </w:tr>
      <w:tr w:rsidR="00E73EDF" w:rsidRPr="008A6F2A" w14:paraId="4318D238" w14:textId="77777777">
        <w:tc>
          <w:tcPr>
            <w:tcW w:w="3459" w:type="dxa"/>
            <w:tcBorders>
              <w:top w:val="single" w:sz="6" w:space="0" w:color="000000"/>
              <w:left w:val="single" w:sz="6" w:space="0" w:color="000000"/>
              <w:bottom w:val="single" w:sz="6" w:space="0" w:color="000000"/>
              <w:right w:val="single" w:sz="6" w:space="0" w:color="000000"/>
            </w:tcBorders>
          </w:tcPr>
          <w:p w14:paraId="65B73143" w14:textId="74DD6EFD" w:rsidR="00E73EDF" w:rsidRPr="00431ADB" w:rsidRDefault="007653F1" w:rsidP="003279E8">
            <w:pPr>
              <w:pStyle w:val="Small"/>
              <w:spacing w:before="40" w:after="40"/>
              <w:jc w:val="both"/>
            </w:pPr>
            <w:r w:rsidRPr="008A6F2A">
              <w:t xml:space="preserve">Record </w:t>
            </w:r>
            <w:r w:rsidR="003279E8">
              <w:t>v</w:t>
            </w:r>
            <w:r w:rsidR="003279E8" w:rsidRPr="00431ADB">
              <w:t>ersion</w:t>
            </w:r>
          </w:p>
        </w:tc>
        <w:tc>
          <w:tcPr>
            <w:tcW w:w="794" w:type="dxa"/>
            <w:tcBorders>
              <w:top w:val="single" w:sz="6" w:space="0" w:color="000000"/>
              <w:left w:val="single" w:sz="6" w:space="0" w:color="000000"/>
              <w:bottom w:val="single" w:sz="6" w:space="0" w:color="000000"/>
              <w:right w:val="single" w:sz="6" w:space="0" w:color="000000"/>
            </w:tcBorders>
          </w:tcPr>
          <w:p w14:paraId="3FE9CF3A" w14:textId="77777777" w:rsidR="00E73EDF" w:rsidRPr="008A6F2A" w:rsidRDefault="007653F1" w:rsidP="00C128E3">
            <w:pPr>
              <w:pStyle w:val="Small"/>
              <w:spacing w:before="40" w:after="40"/>
              <w:jc w:val="both"/>
            </w:pPr>
            <w:r w:rsidRPr="008A6F2A">
              <w:t>RVER</w:t>
            </w:r>
          </w:p>
        </w:tc>
        <w:tc>
          <w:tcPr>
            <w:tcW w:w="794" w:type="dxa"/>
            <w:tcBorders>
              <w:top w:val="single" w:sz="6" w:space="0" w:color="000000"/>
              <w:left w:val="single" w:sz="6" w:space="0" w:color="000000"/>
              <w:bottom w:val="single" w:sz="6" w:space="0" w:color="000000"/>
              <w:right w:val="single" w:sz="6" w:space="0" w:color="000000"/>
            </w:tcBorders>
          </w:tcPr>
          <w:p w14:paraId="07BFAF87" w14:textId="77777777" w:rsidR="00E73EDF" w:rsidRPr="008A6F2A"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5FBD7E25" w14:textId="77777777" w:rsidR="00E73EDF" w:rsidRPr="008A6F2A" w:rsidRDefault="007653F1" w:rsidP="00C128E3">
            <w:pPr>
              <w:pStyle w:val="Small"/>
              <w:spacing w:before="40" w:after="40"/>
              <w:jc w:val="both"/>
            </w:pPr>
            <w:r w:rsidRPr="008A6F2A">
              <w:t>b12</w:t>
            </w:r>
          </w:p>
        </w:tc>
        <w:tc>
          <w:tcPr>
            <w:tcW w:w="4026" w:type="dxa"/>
            <w:tcBorders>
              <w:top w:val="single" w:sz="6" w:space="0" w:color="000000"/>
              <w:left w:val="single" w:sz="6" w:space="0" w:color="000000"/>
              <w:bottom w:val="single" w:sz="6" w:space="0" w:color="000000"/>
              <w:right w:val="single" w:sz="6" w:space="0" w:color="000000"/>
            </w:tcBorders>
          </w:tcPr>
          <w:p w14:paraId="039D42D0" w14:textId="77777777" w:rsidR="00E73EDF" w:rsidRPr="008A6F2A" w:rsidRDefault="007653F1" w:rsidP="00C128E3">
            <w:pPr>
              <w:pStyle w:val="Small"/>
              <w:spacing w:before="40" w:after="40"/>
              <w:jc w:val="both"/>
            </w:pPr>
            <w:r w:rsidRPr="008A6F2A">
              <w:t>RVER contains the serial number of the record edition</w:t>
            </w:r>
          </w:p>
        </w:tc>
      </w:tr>
      <w:tr w:rsidR="00E73EDF" w:rsidRPr="008A6F2A" w14:paraId="636A0C2A" w14:textId="77777777">
        <w:tc>
          <w:tcPr>
            <w:tcW w:w="3459" w:type="dxa"/>
            <w:tcBorders>
              <w:top w:val="single" w:sz="6" w:space="0" w:color="000000"/>
              <w:left w:val="single" w:sz="6" w:space="0" w:color="000000"/>
              <w:bottom w:val="single" w:sz="6" w:space="0" w:color="000000"/>
              <w:right w:val="single" w:sz="6" w:space="0" w:color="000000"/>
            </w:tcBorders>
          </w:tcPr>
          <w:p w14:paraId="2A459213" w14:textId="5666AC6C" w:rsidR="00E73EDF" w:rsidRPr="00431ADB" w:rsidRDefault="007653F1" w:rsidP="003279E8">
            <w:pPr>
              <w:pStyle w:val="Small"/>
              <w:spacing w:before="40" w:after="40"/>
              <w:jc w:val="both"/>
            </w:pPr>
            <w:r w:rsidRPr="008A6F2A">
              <w:t xml:space="preserve">Record </w:t>
            </w:r>
            <w:r w:rsidR="003279E8">
              <w:t>u</w:t>
            </w:r>
            <w:r w:rsidR="003279E8" w:rsidRPr="00431ADB">
              <w:t xml:space="preserve">pdate </w:t>
            </w:r>
            <w:r w:rsidR="003279E8">
              <w:t>i</w:t>
            </w:r>
            <w:r w:rsidR="003279E8" w:rsidRPr="00431ADB">
              <w:t>nstruction</w:t>
            </w:r>
          </w:p>
        </w:tc>
        <w:tc>
          <w:tcPr>
            <w:tcW w:w="794" w:type="dxa"/>
            <w:tcBorders>
              <w:top w:val="single" w:sz="6" w:space="0" w:color="000000"/>
              <w:left w:val="single" w:sz="6" w:space="0" w:color="000000"/>
              <w:bottom w:val="single" w:sz="6" w:space="0" w:color="000000"/>
              <w:right w:val="single" w:sz="6" w:space="0" w:color="000000"/>
            </w:tcBorders>
          </w:tcPr>
          <w:p w14:paraId="4A01B3AD" w14:textId="77777777" w:rsidR="00E73EDF" w:rsidRPr="008A6F2A" w:rsidRDefault="007653F1" w:rsidP="00C128E3">
            <w:pPr>
              <w:pStyle w:val="Small"/>
              <w:spacing w:before="40" w:after="40"/>
              <w:jc w:val="both"/>
            </w:pPr>
            <w:r w:rsidRPr="008A6F2A">
              <w:t>RUIN</w:t>
            </w:r>
          </w:p>
        </w:tc>
        <w:tc>
          <w:tcPr>
            <w:tcW w:w="794" w:type="dxa"/>
            <w:tcBorders>
              <w:top w:val="single" w:sz="6" w:space="0" w:color="000000"/>
              <w:left w:val="single" w:sz="6" w:space="0" w:color="000000"/>
              <w:bottom w:val="single" w:sz="6" w:space="0" w:color="000000"/>
              <w:right w:val="single" w:sz="6" w:space="0" w:color="000000"/>
            </w:tcBorders>
          </w:tcPr>
          <w:p w14:paraId="3E56C658" w14:textId="77777777" w:rsidR="00E73EDF" w:rsidRPr="008A6F2A" w:rsidRDefault="007653F1" w:rsidP="00C128E3">
            <w:pPr>
              <w:pStyle w:val="Small"/>
              <w:spacing w:before="40" w:after="40"/>
              <w:jc w:val="both"/>
            </w:pPr>
            <w:r w:rsidRPr="008A6F2A">
              <w:t>{1}</w:t>
            </w:r>
          </w:p>
        </w:tc>
        <w:tc>
          <w:tcPr>
            <w:tcW w:w="794" w:type="dxa"/>
            <w:tcBorders>
              <w:top w:val="single" w:sz="6" w:space="0" w:color="000000"/>
              <w:left w:val="single" w:sz="6" w:space="0" w:color="000000"/>
              <w:bottom w:val="single" w:sz="6" w:space="0" w:color="000000"/>
              <w:right w:val="single" w:sz="6" w:space="0" w:color="000000"/>
            </w:tcBorders>
          </w:tcPr>
          <w:p w14:paraId="2203F749" w14:textId="77777777" w:rsidR="00E73EDF" w:rsidRPr="008A6F2A" w:rsidRDefault="007653F1" w:rsidP="00C128E3">
            <w:pPr>
              <w:pStyle w:val="Small"/>
              <w:spacing w:before="40" w:after="40"/>
              <w:jc w:val="both"/>
            </w:pPr>
            <w:r w:rsidRPr="008A6F2A">
              <w:t>b11</w:t>
            </w:r>
          </w:p>
        </w:tc>
        <w:tc>
          <w:tcPr>
            <w:tcW w:w="4026" w:type="dxa"/>
            <w:tcBorders>
              <w:top w:val="single" w:sz="6" w:space="0" w:color="000000"/>
              <w:left w:val="single" w:sz="6" w:space="0" w:color="000000"/>
              <w:bottom w:val="single" w:sz="6" w:space="0" w:color="000000"/>
              <w:right w:val="single" w:sz="6" w:space="0" w:color="000000"/>
            </w:tcBorders>
          </w:tcPr>
          <w:p w14:paraId="0D3272C8" w14:textId="1A744E50" w:rsidR="00E73EDF" w:rsidRPr="008A6F2A" w:rsidRDefault="007653F1" w:rsidP="00C128E3">
            <w:pPr>
              <w:pStyle w:val="Small"/>
              <w:spacing w:before="40" w:after="40"/>
              <w:ind w:left="17"/>
              <w:jc w:val="both"/>
            </w:pPr>
            <w:r w:rsidRPr="008A6F2A">
              <w:t xml:space="preserve">{1} </w:t>
            </w:r>
            <w:r w:rsidR="00645532">
              <w:t>–</w:t>
            </w:r>
            <w:r w:rsidRPr="008A6F2A">
              <w:t xml:space="preserve"> Insert</w:t>
            </w:r>
          </w:p>
        </w:tc>
      </w:tr>
    </w:tbl>
    <w:p w14:paraId="6C97B183" w14:textId="77777777" w:rsidR="007014B8" w:rsidRDefault="007014B8" w:rsidP="00096A3F">
      <w:pPr>
        <w:spacing w:after="0" w:line="240" w:lineRule="auto"/>
      </w:pPr>
    </w:p>
    <w:p w14:paraId="2766B014" w14:textId="10C98791" w:rsidR="00096A3F" w:rsidRPr="00F2456F" w:rsidRDefault="00096A3F" w:rsidP="001D02B5">
      <w:pPr>
        <w:pStyle w:val="ListContinue2"/>
        <w:keepNext/>
        <w:keepLines/>
        <w:numPr>
          <w:ilvl w:val="2"/>
          <w:numId w:val="27"/>
        </w:numPr>
        <w:tabs>
          <w:tab w:val="clear" w:pos="432"/>
        </w:tabs>
        <w:spacing w:before="120" w:after="120" w:line="240" w:lineRule="auto"/>
        <w:rPr>
          <w:b/>
          <w:lang w:eastAsia="en-US"/>
        </w:rPr>
      </w:pPr>
      <w:bookmarkStart w:id="1499" w:name="_Toc162435442"/>
      <w:bookmarkStart w:id="1500" w:name="_Toc169203136"/>
      <w:bookmarkStart w:id="1501" w:name="_Toc170072466"/>
      <w:r w:rsidRPr="00096A3F">
        <w:rPr>
          <w:b/>
          <w:lang w:eastAsia="en-US"/>
        </w:rPr>
        <w:t>Attribute field - ATTR</w:t>
      </w:r>
      <w:bookmarkEnd w:id="1499"/>
      <w:bookmarkEnd w:id="1500"/>
      <w:bookmarkEnd w:id="1501"/>
    </w:p>
    <w:tbl>
      <w:tblPr>
        <w:tblW w:w="9858" w:type="dxa"/>
        <w:tblInd w:w="-244" w:type="dxa"/>
        <w:tblLayout w:type="fixed"/>
        <w:tblCellMar>
          <w:left w:w="57" w:type="dxa"/>
          <w:right w:w="57" w:type="dxa"/>
        </w:tblCellMar>
        <w:tblLook w:val="04A0" w:firstRow="1" w:lastRow="0" w:firstColumn="1" w:lastColumn="0" w:noHBand="0" w:noVBand="1"/>
      </w:tblPr>
      <w:tblGrid>
        <w:gridCol w:w="3450"/>
        <w:gridCol w:w="794"/>
        <w:gridCol w:w="794"/>
        <w:gridCol w:w="794"/>
        <w:gridCol w:w="4026"/>
      </w:tblGrid>
      <w:tr w:rsidR="007014B8" w:rsidRPr="008A6F2A" w14:paraId="58B9EB4E" w14:textId="77777777" w:rsidTr="00120D82">
        <w:tc>
          <w:tcPr>
            <w:tcW w:w="3450"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vAlign w:val="center"/>
          </w:tcPr>
          <w:p w14:paraId="1B400FB0" w14:textId="77777777" w:rsidR="007014B8" w:rsidRPr="008A6F2A" w:rsidRDefault="007014B8" w:rsidP="00C128E3">
            <w:pPr>
              <w:pStyle w:val="Small"/>
              <w:spacing w:before="40" w:after="40"/>
              <w:jc w:val="both"/>
              <w:rPr>
                <w:b/>
              </w:rPr>
            </w:pPr>
            <w:r w:rsidRPr="008A6F2A">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03A69CF8" w14:textId="77777777" w:rsidR="007014B8" w:rsidRPr="008A6F2A" w:rsidRDefault="007014B8" w:rsidP="00C128E3">
            <w:pPr>
              <w:pStyle w:val="Small"/>
              <w:spacing w:before="40" w:after="40"/>
              <w:jc w:val="both"/>
              <w:rPr>
                <w:b/>
              </w:rPr>
            </w:pPr>
            <w:r w:rsidRPr="008A6F2A">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29E09B41" w14:textId="77777777" w:rsidR="007014B8" w:rsidRPr="008A6F2A" w:rsidRDefault="007014B8" w:rsidP="00C128E3">
            <w:pPr>
              <w:pStyle w:val="Small"/>
              <w:spacing w:before="40" w:after="40"/>
              <w:jc w:val="both"/>
              <w:rPr>
                <w:b/>
              </w:rPr>
            </w:pPr>
            <w:r w:rsidRPr="008A6F2A">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28B0D931" w14:textId="77777777" w:rsidR="007014B8" w:rsidRPr="008A6F2A" w:rsidRDefault="007014B8" w:rsidP="00C128E3">
            <w:pPr>
              <w:pStyle w:val="Small"/>
              <w:spacing w:before="40" w:after="40"/>
              <w:jc w:val="both"/>
              <w:rPr>
                <w:b/>
              </w:rPr>
            </w:pPr>
            <w:r w:rsidRPr="008A6F2A">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vAlign w:val="center"/>
          </w:tcPr>
          <w:p w14:paraId="2388F8B5" w14:textId="77777777" w:rsidR="007014B8" w:rsidRPr="008A6F2A" w:rsidRDefault="007014B8" w:rsidP="00C128E3">
            <w:pPr>
              <w:pStyle w:val="Small"/>
              <w:spacing w:before="40" w:after="40"/>
              <w:jc w:val="both"/>
              <w:rPr>
                <w:b/>
              </w:rPr>
            </w:pPr>
            <w:r w:rsidRPr="008A6F2A">
              <w:rPr>
                <w:b/>
              </w:rPr>
              <w:t>Comment</w:t>
            </w:r>
          </w:p>
        </w:tc>
      </w:tr>
      <w:tr w:rsidR="007014B8" w:rsidRPr="008A6F2A" w14:paraId="20751163" w14:textId="77777777" w:rsidTr="00B01F15">
        <w:tc>
          <w:tcPr>
            <w:tcW w:w="3450" w:type="dxa"/>
            <w:tcBorders>
              <w:top w:val="single" w:sz="6" w:space="0" w:color="000000"/>
              <w:left w:val="single" w:sz="6" w:space="0" w:color="000000"/>
              <w:bottom w:val="single" w:sz="6" w:space="0" w:color="000000"/>
              <w:right w:val="single" w:sz="6" w:space="0" w:color="000000"/>
            </w:tcBorders>
          </w:tcPr>
          <w:p w14:paraId="6F84E7F9" w14:textId="3E98D866" w:rsidR="007014B8" w:rsidRPr="00431ADB" w:rsidRDefault="007014B8" w:rsidP="00096A3F">
            <w:pPr>
              <w:pStyle w:val="Small"/>
              <w:spacing w:before="40" w:after="40"/>
              <w:jc w:val="both"/>
            </w:pPr>
            <w:r w:rsidRPr="008A6F2A">
              <w:t xml:space="preserve">Numeric </w:t>
            </w:r>
            <w:r w:rsidR="00096A3F">
              <w:t>a</w:t>
            </w:r>
            <w:r w:rsidR="00096A3F" w:rsidRPr="00431ADB">
              <w:t xml:space="preserve">ttribute </w:t>
            </w:r>
            <w:r w:rsidR="00096A3F">
              <w:t>c</w:t>
            </w:r>
            <w:r w:rsidR="00096A3F" w:rsidRPr="00431ADB">
              <w:t>ode</w:t>
            </w:r>
          </w:p>
        </w:tc>
        <w:tc>
          <w:tcPr>
            <w:tcW w:w="794" w:type="dxa"/>
            <w:tcBorders>
              <w:top w:val="single" w:sz="6" w:space="0" w:color="000000"/>
              <w:left w:val="single" w:sz="6" w:space="0" w:color="000000"/>
              <w:bottom w:val="single" w:sz="6" w:space="0" w:color="000000"/>
              <w:right w:val="single" w:sz="6" w:space="0" w:color="000000"/>
            </w:tcBorders>
          </w:tcPr>
          <w:p w14:paraId="58C43716" w14:textId="77777777" w:rsidR="007014B8" w:rsidRPr="008A6F2A" w:rsidRDefault="007014B8" w:rsidP="00C128E3">
            <w:pPr>
              <w:pStyle w:val="Small"/>
              <w:spacing w:before="40" w:after="40"/>
              <w:jc w:val="both"/>
            </w:pPr>
            <w:r w:rsidRPr="008A6F2A">
              <w:t>*NATC</w:t>
            </w:r>
          </w:p>
        </w:tc>
        <w:tc>
          <w:tcPr>
            <w:tcW w:w="794" w:type="dxa"/>
            <w:tcBorders>
              <w:top w:val="single" w:sz="6" w:space="0" w:color="000000"/>
              <w:left w:val="single" w:sz="6" w:space="0" w:color="000000"/>
              <w:bottom w:val="single" w:sz="6" w:space="0" w:color="000000"/>
              <w:right w:val="single" w:sz="6" w:space="0" w:color="000000"/>
            </w:tcBorders>
          </w:tcPr>
          <w:p w14:paraId="7A823C1A" w14:textId="77777777" w:rsidR="007014B8" w:rsidRPr="008A6F2A" w:rsidRDefault="007014B8"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vAlign w:val="center"/>
          </w:tcPr>
          <w:p w14:paraId="7148ADF9" w14:textId="77777777" w:rsidR="007014B8" w:rsidRPr="008A6F2A" w:rsidRDefault="007014B8" w:rsidP="00C128E3">
            <w:pPr>
              <w:pStyle w:val="Small"/>
              <w:spacing w:before="40" w:after="40"/>
              <w:jc w:val="both"/>
            </w:pPr>
            <w:r w:rsidRPr="008A6F2A">
              <w:t>b12</w:t>
            </w:r>
          </w:p>
        </w:tc>
        <w:tc>
          <w:tcPr>
            <w:tcW w:w="4026" w:type="dxa"/>
            <w:tcBorders>
              <w:top w:val="single" w:sz="6" w:space="0" w:color="000000"/>
              <w:left w:val="single" w:sz="6" w:space="0" w:color="000000"/>
              <w:bottom w:val="single" w:sz="6" w:space="0" w:color="000000"/>
              <w:right w:val="single" w:sz="6" w:space="0" w:color="000000"/>
            </w:tcBorders>
          </w:tcPr>
          <w:p w14:paraId="0C472578" w14:textId="77777777" w:rsidR="007014B8" w:rsidRPr="008A6F2A" w:rsidRDefault="007014B8" w:rsidP="00C128E3">
            <w:pPr>
              <w:pStyle w:val="Small"/>
              <w:spacing w:before="40" w:after="40"/>
            </w:pPr>
            <w:r w:rsidRPr="008A6F2A">
              <w:t>A valid attribute code as defined in the ATCS field of the Dataset General Information Record</w:t>
            </w:r>
          </w:p>
        </w:tc>
      </w:tr>
      <w:tr w:rsidR="007014B8" w:rsidRPr="008A6F2A" w14:paraId="46C8ABBB" w14:textId="77777777" w:rsidTr="00B01F15">
        <w:tc>
          <w:tcPr>
            <w:tcW w:w="3450" w:type="dxa"/>
            <w:tcBorders>
              <w:top w:val="single" w:sz="6" w:space="0" w:color="000000"/>
              <w:left w:val="single" w:sz="6" w:space="0" w:color="000000"/>
              <w:bottom w:val="single" w:sz="6" w:space="0" w:color="000000"/>
              <w:right w:val="single" w:sz="6" w:space="0" w:color="000000"/>
            </w:tcBorders>
          </w:tcPr>
          <w:p w14:paraId="4628BD8F" w14:textId="08B2920E" w:rsidR="007014B8" w:rsidRPr="00431ADB" w:rsidRDefault="007014B8" w:rsidP="00096A3F">
            <w:pPr>
              <w:pStyle w:val="Small"/>
              <w:spacing w:before="40" w:after="40"/>
              <w:jc w:val="both"/>
            </w:pPr>
            <w:r w:rsidRPr="008A6F2A">
              <w:t xml:space="preserve">Attribute </w:t>
            </w:r>
            <w:r w:rsidR="00096A3F">
              <w:t>i</w:t>
            </w:r>
            <w:r w:rsidR="00096A3F" w:rsidRPr="00431ADB">
              <w:t>ndex</w:t>
            </w:r>
          </w:p>
        </w:tc>
        <w:tc>
          <w:tcPr>
            <w:tcW w:w="794" w:type="dxa"/>
            <w:tcBorders>
              <w:top w:val="single" w:sz="6" w:space="0" w:color="000000"/>
              <w:left w:val="single" w:sz="6" w:space="0" w:color="000000"/>
              <w:bottom w:val="single" w:sz="6" w:space="0" w:color="000000"/>
              <w:right w:val="single" w:sz="6" w:space="0" w:color="000000"/>
            </w:tcBorders>
          </w:tcPr>
          <w:p w14:paraId="23FCF270" w14:textId="77777777" w:rsidR="007014B8" w:rsidRPr="008A6F2A" w:rsidRDefault="007014B8" w:rsidP="00C128E3">
            <w:pPr>
              <w:pStyle w:val="Small"/>
              <w:spacing w:before="40" w:after="40"/>
              <w:jc w:val="both"/>
            </w:pPr>
            <w:r w:rsidRPr="008A6F2A">
              <w:t>ATIX</w:t>
            </w:r>
          </w:p>
        </w:tc>
        <w:tc>
          <w:tcPr>
            <w:tcW w:w="794" w:type="dxa"/>
            <w:tcBorders>
              <w:top w:val="single" w:sz="6" w:space="0" w:color="000000"/>
              <w:left w:val="single" w:sz="6" w:space="0" w:color="000000"/>
              <w:bottom w:val="single" w:sz="6" w:space="0" w:color="000000"/>
              <w:right w:val="single" w:sz="6" w:space="0" w:color="000000"/>
            </w:tcBorders>
          </w:tcPr>
          <w:p w14:paraId="39ED8436" w14:textId="77777777" w:rsidR="007014B8" w:rsidRPr="008A6F2A" w:rsidRDefault="007014B8"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67F5D711" w14:textId="77777777" w:rsidR="007014B8" w:rsidRPr="008A6F2A" w:rsidRDefault="007014B8" w:rsidP="00C128E3">
            <w:pPr>
              <w:pStyle w:val="Small"/>
              <w:spacing w:before="40" w:after="40"/>
              <w:jc w:val="both"/>
            </w:pPr>
            <w:r w:rsidRPr="008A6F2A">
              <w:t>b12</w:t>
            </w:r>
          </w:p>
        </w:tc>
        <w:tc>
          <w:tcPr>
            <w:tcW w:w="4026" w:type="dxa"/>
            <w:tcBorders>
              <w:top w:val="single" w:sz="6" w:space="0" w:color="000000"/>
              <w:left w:val="single" w:sz="6" w:space="0" w:color="000000"/>
              <w:bottom w:val="single" w:sz="6" w:space="0" w:color="000000"/>
              <w:right w:val="single" w:sz="6" w:space="0" w:color="000000"/>
            </w:tcBorders>
          </w:tcPr>
          <w:p w14:paraId="5D48A401" w14:textId="77777777" w:rsidR="007014B8" w:rsidRPr="008A6F2A" w:rsidRDefault="007014B8" w:rsidP="00C128E3">
            <w:pPr>
              <w:pStyle w:val="Small"/>
              <w:spacing w:before="40" w:after="40"/>
            </w:pPr>
            <w:r w:rsidRPr="008A6F2A">
              <w:t>Index (position) of the attribute in the sequence of attributes with the same code and the same parent (starting with 1)</w:t>
            </w:r>
          </w:p>
        </w:tc>
      </w:tr>
      <w:tr w:rsidR="007014B8" w:rsidRPr="008A6F2A" w14:paraId="744B71D2" w14:textId="77777777" w:rsidTr="00B01F15">
        <w:tc>
          <w:tcPr>
            <w:tcW w:w="3450" w:type="dxa"/>
            <w:tcBorders>
              <w:top w:val="single" w:sz="6" w:space="0" w:color="000000"/>
              <w:left w:val="single" w:sz="6" w:space="0" w:color="000000"/>
              <w:bottom w:val="single" w:sz="6" w:space="0" w:color="000000"/>
              <w:right w:val="single" w:sz="6" w:space="0" w:color="000000"/>
            </w:tcBorders>
          </w:tcPr>
          <w:p w14:paraId="1B70F7F5" w14:textId="4599E420" w:rsidR="007014B8" w:rsidRPr="00431ADB" w:rsidRDefault="007014B8" w:rsidP="00096A3F">
            <w:pPr>
              <w:pStyle w:val="Small"/>
              <w:spacing w:before="40" w:after="40"/>
              <w:jc w:val="both"/>
            </w:pPr>
            <w:r w:rsidRPr="008A6F2A">
              <w:t xml:space="preserve">Parent </w:t>
            </w:r>
            <w:r w:rsidR="00096A3F">
              <w:t>i</w:t>
            </w:r>
            <w:r w:rsidR="00096A3F" w:rsidRPr="00431ADB">
              <w:t>ndex</w:t>
            </w:r>
          </w:p>
        </w:tc>
        <w:tc>
          <w:tcPr>
            <w:tcW w:w="794" w:type="dxa"/>
            <w:tcBorders>
              <w:top w:val="single" w:sz="6" w:space="0" w:color="000000"/>
              <w:left w:val="single" w:sz="6" w:space="0" w:color="000000"/>
              <w:bottom w:val="single" w:sz="6" w:space="0" w:color="000000"/>
              <w:right w:val="single" w:sz="6" w:space="0" w:color="000000"/>
            </w:tcBorders>
          </w:tcPr>
          <w:p w14:paraId="57E52F5E" w14:textId="77777777" w:rsidR="007014B8" w:rsidRPr="008A6F2A" w:rsidRDefault="007014B8" w:rsidP="00C128E3">
            <w:pPr>
              <w:pStyle w:val="Small"/>
              <w:spacing w:before="40" w:after="40"/>
              <w:jc w:val="both"/>
            </w:pPr>
            <w:r w:rsidRPr="008A6F2A">
              <w:t>PAIX</w:t>
            </w:r>
          </w:p>
        </w:tc>
        <w:tc>
          <w:tcPr>
            <w:tcW w:w="794" w:type="dxa"/>
            <w:tcBorders>
              <w:top w:val="single" w:sz="6" w:space="0" w:color="000000"/>
              <w:left w:val="single" w:sz="6" w:space="0" w:color="000000"/>
              <w:bottom w:val="single" w:sz="6" w:space="0" w:color="000000"/>
              <w:right w:val="single" w:sz="6" w:space="0" w:color="000000"/>
            </w:tcBorders>
          </w:tcPr>
          <w:p w14:paraId="0E57204A" w14:textId="77777777" w:rsidR="007014B8" w:rsidRPr="008A6F2A" w:rsidRDefault="007014B8"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3F7E6304" w14:textId="77777777" w:rsidR="007014B8" w:rsidRPr="008A6F2A" w:rsidRDefault="007014B8" w:rsidP="00C128E3">
            <w:pPr>
              <w:pStyle w:val="Small"/>
              <w:spacing w:before="40" w:after="40"/>
              <w:jc w:val="both"/>
            </w:pPr>
            <w:r w:rsidRPr="008A6F2A">
              <w:t>b12</w:t>
            </w:r>
          </w:p>
        </w:tc>
        <w:tc>
          <w:tcPr>
            <w:tcW w:w="4026" w:type="dxa"/>
            <w:tcBorders>
              <w:top w:val="single" w:sz="6" w:space="0" w:color="000000"/>
              <w:left w:val="single" w:sz="6" w:space="0" w:color="000000"/>
              <w:bottom w:val="single" w:sz="6" w:space="0" w:color="000000"/>
              <w:right w:val="single" w:sz="6" w:space="0" w:color="000000"/>
            </w:tcBorders>
            <w:vAlign w:val="center"/>
          </w:tcPr>
          <w:p w14:paraId="6EA969C4" w14:textId="77777777" w:rsidR="007014B8" w:rsidRPr="008A6F2A" w:rsidRDefault="007014B8" w:rsidP="00C128E3">
            <w:pPr>
              <w:pStyle w:val="Small"/>
              <w:spacing w:before="40" w:after="40"/>
            </w:pPr>
            <w:r w:rsidRPr="008A6F2A">
              <w:t>Index (position) of the parent complex attribute within this ATTR field (starting with 1). If the attribute has no parent (top level attribute) the value is 0</w:t>
            </w:r>
          </w:p>
        </w:tc>
      </w:tr>
      <w:tr w:rsidR="007014B8" w:rsidRPr="008A6F2A" w14:paraId="1FBC6A60" w14:textId="77777777" w:rsidTr="00B01F15">
        <w:tc>
          <w:tcPr>
            <w:tcW w:w="3450" w:type="dxa"/>
            <w:tcBorders>
              <w:top w:val="single" w:sz="6" w:space="0" w:color="000000"/>
              <w:left w:val="single" w:sz="6" w:space="0" w:color="000000"/>
              <w:bottom w:val="single" w:sz="6" w:space="0" w:color="000000"/>
              <w:right w:val="single" w:sz="6" w:space="0" w:color="000000"/>
            </w:tcBorders>
          </w:tcPr>
          <w:p w14:paraId="0D5A7B9B" w14:textId="3BD16C94" w:rsidR="007014B8" w:rsidRPr="00431ADB" w:rsidRDefault="007014B8" w:rsidP="00096A3F">
            <w:pPr>
              <w:pStyle w:val="Small"/>
              <w:spacing w:before="40" w:after="40"/>
              <w:jc w:val="both"/>
            </w:pPr>
            <w:r w:rsidRPr="008A6F2A">
              <w:t xml:space="preserve">Attribute </w:t>
            </w:r>
            <w:r w:rsidR="00096A3F">
              <w:t>i</w:t>
            </w:r>
            <w:r w:rsidR="00096A3F" w:rsidRPr="00431ADB">
              <w:t>nstruction</w:t>
            </w:r>
          </w:p>
        </w:tc>
        <w:tc>
          <w:tcPr>
            <w:tcW w:w="794" w:type="dxa"/>
            <w:tcBorders>
              <w:top w:val="single" w:sz="6" w:space="0" w:color="000000"/>
              <w:left w:val="single" w:sz="6" w:space="0" w:color="000000"/>
              <w:bottom w:val="single" w:sz="6" w:space="0" w:color="000000"/>
              <w:right w:val="single" w:sz="6" w:space="0" w:color="000000"/>
            </w:tcBorders>
          </w:tcPr>
          <w:p w14:paraId="63449597" w14:textId="77777777" w:rsidR="007014B8" w:rsidRPr="008A6F2A" w:rsidRDefault="007014B8" w:rsidP="00C128E3">
            <w:pPr>
              <w:pStyle w:val="Small"/>
              <w:spacing w:before="40" w:after="40"/>
              <w:jc w:val="both"/>
            </w:pPr>
            <w:r w:rsidRPr="008A6F2A">
              <w:t>ATIN</w:t>
            </w:r>
          </w:p>
        </w:tc>
        <w:tc>
          <w:tcPr>
            <w:tcW w:w="794" w:type="dxa"/>
            <w:tcBorders>
              <w:top w:val="single" w:sz="6" w:space="0" w:color="000000"/>
              <w:left w:val="single" w:sz="6" w:space="0" w:color="000000"/>
              <w:bottom w:val="single" w:sz="6" w:space="0" w:color="000000"/>
              <w:right w:val="single" w:sz="6" w:space="0" w:color="000000"/>
            </w:tcBorders>
          </w:tcPr>
          <w:p w14:paraId="592BA91B" w14:textId="77777777" w:rsidR="007014B8" w:rsidRPr="008A6F2A" w:rsidRDefault="007014B8" w:rsidP="00C128E3">
            <w:pPr>
              <w:pStyle w:val="Small"/>
              <w:spacing w:before="40" w:after="40"/>
              <w:jc w:val="both"/>
            </w:pPr>
            <w:r w:rsidRPr="008A6F2A">
              <w:t>{1}</w:t>
            </w:r>
          </w:p>
        </w:tc>
        <w:tc>
          <w:tcPr>
            <w:tcW w:w="794" w:type="dxa"/>
            <w:tcBorders>
              <w:top w:val="single" w:sz="6" w:space="0" w:color="000000"/>
              <w:left w:val="single" w:sz="6" w:space="0" w:color="000000"/>
              <w:bottom w:val="single" w:sz="6" w:space="0" w:color="000000"/>
              <w:right w:val="single" w:sz="6" w:space="0" w:color="000000"/>
            </w:tcBorders>
          </w:tcPr>
          <w:p w14:paraId="7B03562F" w14:textId="77777777" w:rsidR="007014B8" w:rsidRPr="008A6F2A" w:rsidRDefault="007014B8" w:rsidP="00C128E3">
            <w:pPr>
              <w:pStyle w:val="Small"/>
              <w:spacing w:before="40" w:after="40"/>
              <w:jc w:val="both"/>
            </w:pPr>
            <w:r w:rsidRPr="008A6F2A">
              <w:t>b11</w:t>
            </w:r>
          </w:p>
        </w:tc>
        <w:tc>
          <w:tcPr>
            <w:tcW w:w="4026" w:type="dxa"/>
            <w:tcBorders>
              <w:top w:val="single" w:sz="6" w:space="0" w:color="000000"/>
              <w:left w:val="single" w:sz="6" w:space="0" w:color="000000"/>
              <w:bottom w:val="single" w:sz="6" w:space="0" w:color="000000"/>
              <w:right w:val="single" w:sz="6" w:space="0" w:color="000000"/>
            </w:tcBorders>
            <w:vAlign w:val="center"/>
          </w:tcPr>
          <w:p w14:paraId="4A0E400F" w14:textId="77777777" w:rsidR="007014B8" w:rsidRPr="008A6F2A" w:rsidRDefault="007014B8" w:rsidP="00C128E3">
            <w:pPr>
              <w:pStyle w:val="Small"/>
              <w:spacing w:before="40" w:after="40"/>
            </w:pPr>
            <w:r w:rsidRPr="008A6F2A">
              <w:t>{1} - Insert</w:t>
            </w:r>
          </w:p>
        </w:tc>
      </w:tr>
      <w:tr w:rsidR="007014B8" w:rsidRPr="008A6F2A" w14:paraId="47B103D7" w14:textId="77777777" w:rsidTr="00B01F15">
        <w:tc>
          <w:tcPr>
            <w:tcW w:w="3450" w:type="dxa"/>
            <w:tcBorders>
              <w:top w:val="single" w:sz="6" w:space="0" w:color="000000"/>
              <w:left w:val="single" w:sz="6" w:space="0" w:color="000000"/>
              <w:bottom w:val="single" w:sz="6" w:space="0" w:color="000000"/>
              <w:right w:val="single" w:sz="6" w:space="0" w:color="000000"/>
            </w:tcBorders>
          </w:tcPr>
          <w:p w14:paraId="1A49A012" w14:textId="6C3F3225" w:rsidR="007014B8" w:rsidRPr="00431ADB" w:rsidRDefault="007014B8" w:rsidP="00096A3F">
            <w:pPr>
              <w:pStyle w:val="Small"/>
              <w:spacing w:before="40" w:after="40"/>
              <w:jc w:val="both"/>
            </w:pPr>
            <w:r w:rsidRPr="008A6F2A">
              <w:t xml:space="preserve">Attribute </w:t>
            </w:r>
            <w:r w:rsidR="00096A3F">
              <w:t>v</w:t>
            </w:r>
            <w:r w:rsidR="00096A3F" w:rsidRPr="00431ADB">
              <w:t>alue</w:t>
            </w:r>
          </w:p>
        </w:tc>
        <w:tc>
          <w:tcPr>
            <w:tcW w:w="794" w:type="dxa"/>
            <w:tcBorders>
              <w:top w:val="single" w:sz="6" w:space="0" w:color="000000"/>
              <w:left w:val="single" w:sz="6" w:space="0" w:color="000000"/>
              <w:bottom w:val="single" w:sz="6" w:space="0" w:color="000000"/>
              <w:right w:val="single" w:sz="6" w:space="0" w:color="000000"/>
            </w:tcBorders>
          </w:tcPr>
          <w:p w14:paraId="158E990D" w14:textId="77777777" w:rsidR="007014B8" w:rsidRPr="008A6F2A" w:rsidRDefault="007014B8" w:rsidP="00C128E3">
            <w:pPr>
              <w:pStyle w:val="Small"/>
              <w:spacing w:before="40" w:after="40"/>
              <w:jc w:val="both"/>
            </w:pPr>
            <w:r w:rsidRPr="008A6F2A">
              <w:t>ATVL</w:t>
            </w:r>
          </w:p>
        </w:tc>
        <w:tc>
          <w:tcPr>
            <w:tcW w:w="794" w:type="dxa"/>
            <w:tcBorders>
              <w:top w:val="single" w:sz="6" w:space="0" w:color="000000"/>
              <w:left w:val="single" w:sz="6" w:space="0" w:color="000000"/>
              <w:bottom w:val="single" w:sz="6" w:space="0" w:color="000000"/>
              <w:right w:val="single" w:sz="6" w:space="0" w:color="000000"/>
            </w:tcBorders>
          </w:tcPr>
          <w:p w14:paraId="1A923847" w14:textId="77777777" w:rsidR="007014B8" w:rsidRPr="008A6F2A" w:rsidRDefault="007014B8"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7685CA3D" w14:textId="77777777" w:rsidR="007014B8" w:rsidRPr="008A6F2A" w:rsidRDefault="007014B8" w:rsidP="00C128E3">
            <w:pPr>
              <w:pStyle w:val="Small"/>
              <w:spacing w:before="40" w:after="40"/>
              <w:jc w:val="both"/>
            </w:pPr>
            <w:r w:rsidRPr="008A6F2A">
              <w:t>A()</w:t>
            </w:r>
          </w:p>
        </w:tc>
        <w:tc>
          <w:tcPr>
            <w:tcW w:w="4026" w:type="dxa"/>
            <w:tcBorders>
              <w:top w:val="single" w:sz="6" w:space="0" w:color="000000"/>
              <w:left w:val="single" w:sz="6" w:space="0" w:color="000000"/>
              <w:bottom w:val="single" w:sz="6" w:space="0" w:color="000000"/>
              <w:right w:val="single" w:sz="6" w:space="0" w:color="000000"/>
            </w:tcBorders>
            <w:vAlign w:val="center"/>
          </w:tcPr>
          <w:p w14:paraId="05AC8D2F" w14:textId="77777777" w:rsidR="007014B8" w:rsidRPr="008A6F2A" w:rsidRDefault="007014B8" w:rsidP="00C128E3">
            <w:pPr>
              <w:pStyle w:val="Small"/>
              <w:spacing w:before="40" w:after="40"/>
            </w:pPr>
            <w:r w:rsidRPr="008A6F2A">
              <w:t>A string containing a valid value for the domain of the attribute specified by the subfields above</w:t>
            </w:r>
          </w:p>
        </w:tc>
      </w:tr>
    </w:tbl>
    <w:p w14:paraId="6CED18AF" w14:textId="77777777" w:rsidR="007014B8" w:rsidRDefault="007014B8" w:rsidP="00096A3F">
      <w:pPr>
        <w:spacing w:after="0" w:line="240" w:lineRule="auto"/>
      </w:pPr>
    </w:p>
    <w:p w14:paraId="11FC37A6" w14:textId="0FCFFED7" w:rsidR="00096A3F" w:rsidRPr="00F2456F" w:rsidRDefault="00D82DE0" w:rsidP="001D02B5">
      <w:pPr>
        <w:pStyle w:val="ListContinue2"/>
        <w:keepNext/>
        <w:keepLines/>
        <w:numPr>
          <w:ilvl w:val="2"/>
          <w:numId w:val="27"/>
        </w:numPr>
        <w:tabs>
          <w:tab w:val="clear" w:pos="432"/>
        </w:tabs>
        <w:spacing w:before="120" w:after="120" w:line="240" w:lineRule="auto"/>
        <w:rPr>
          <w:b/>
          <w:lang w:eastAsia="en-US"/>
        </w:rPr>
      </w:pPr>
      <w:bookmarkStart w:id="1502" w:name="_Toc162435443"/>
      <w:bookmarkStart w:id="1503" w:name="_Toc169203137"/>
      <w:bookmarkStart w:id="1504" w:name="_Toc170072467"/>
      <w:r w:rsidRPr="00D82DE0">
        <w:rPr>
          <w:b/>
          <w:lang w:eastAsia="en-US"/>
        </w:rPr>
        <w:t>Information Association field - INAS</w:t>
      </w:r>
      <w:bookmarkEnd w:id="1502"/>
      <w:bookmarkEnd w:id="1503"/>
      <w:bookmarkEnd w:id="1504"/>
    </w:p>
    <w:tbl>
      <w:tblPr>
        <w:tblW w:w="9895" w:type="dxa"/>
        <w:tblInd w:w="-244" w:type="dxa"/>
        <w:tblLayout w:type="fixed"/>
        <w:tblCellMar>
          <w:left w:w="57" w:type="dxa"/>
          <w:right w:w="57" w:type="dxa"/>
        </w:tblCellMar>
        <w:tblLook w:val="04A0" w:firstRow="1" w:lastRow="0" w:firstColumn="1" w:lastColumn="0" w:noHBand="0" w:noVBand="1"/>
      </w:tblPr>
      <w:tblGrid>
        <w:gridCol w:w="3129"/>
        <w:gridCol w:w="795"/>
        <w:gridCol w:w="795"/>
        <w:gridCol w:w="795"/>
        <w:gridCol w:w="4381"/>
      </w:tblGrid>
      <w:tr w:rsidR="007014B8" w:rsidRPr="008A6F2A" w14:paraId="5C23E5D9" w14:textId="77777777" w:rsidTr="00120D82">
        <w:trPr>
          <w:trHeight w:val="287"/>
        </w:trPr>
        <w:tc>
          <w:tcPr>
            <w:tcW w:w="3129" w:type="dxa"/>
            <w:tcBorders>
              <w:top w:val="double" w:sz="4" w:space="0" w:color="auto"/>
              <w:left w:val="double" w:sz="4" w:space="0" w:color="auto"/>
              <w:bottom w:val="double" w:sz="4" w:space="0" w:color="auto"/>
              <w:right w:val="single" w:sz="4" w:space="0" w:color="000000"/>
            </w:tcBorders>
            <w:shd w:val="clear" w:color="auto" w:fill="D9D9D9" w:themeFill="background1" w:themeFillShade="D9"/>
            <w:vAlign w:val="center"/>
          </w:tcPr>
          <w:p w14:paraId="40229AAF" w14:textId="77777777" w:rsidR="007014B8" w:rsidRPr="008A6F2A" w:rsidRDefault="007014B8" w:rsidP="00593F86">
            <w:pPr>
              <w:pStyle w:val="Small"/>
              <w:keepNext/>
              <w:keepLines/>
              <w:snapToGrid w:val="0"/>
              <w:spacing w:before="40" w:after="40"/>
              <w:rPr>
                <w:b/>
              </w:rPr>
            </w:pPr>
            <w:r w:rsidRPr="008A6F2A">
              <w:rPr>
                <w:b/>
              </w:rPr>
              <w:t>Subfield name</w:t>
            </w:r>
          </w:p>
        </w:tc>
        <w:tc>
          <w:tcPr>
            <w:tcW w:w="795" w:type="dxa"/>
            <w:tcBorders>
              <w:top w:val="double" w:sz="4" w:space="0" w:color="auto"/>
              <w:left w:val="single" w:sz="4" w:space="0" w:color="000000"/>
              <w:bottom w:val="double" w:sz="4" w:space="0" w:color="auto"/>
              <w:right w:val="single" w:sz="4" w:space="0" w:color="000000"/>
            </w:tcBorders>
            <w:shd w:val="clear" w:color="auto" w:fill="D9D9D9" w:themeFill="background1" w:themeFillShade="D9"/>
            <w:vAlign w:val="center"/>
          </w:tcPr>
          <w:p w14:paraId="0A94FC33" w14:textId="77777777" w:rsidR="007014B8" w:rsidRPr="008A6F2A" w:rsidRDefault="007014B8" w:rsidP="00593F86">
            <w:pPr>
              <w:pStyle w:val="Small"/>
              <w:keepNext/>
              <w:keepLines/>
              <w:snapToGrid w:val="0"/>
              <w:spacing w:before="40" w:after="40"/>
              <w:rPr>
                <w:b/>
              </w:rPr>
            </w:pPr>
            <w:r w:rsidRPr="008A6F2A">
              <w:rPr>
                <w:b/>
              </w:rPr>
              <w:t>Label</w:t>
            </w:r>
          </w:p>
        </w:tc>
        <w:tc>
          <w:tcPr>
            <w:tcW w:w="795" w:type="dxa"/>
            <w:tcBorders>
              <w:top w:val="double" w:sz="4" w:space="0" w:color="auto"/>
              <w:left w:val="single" w:sz="4" w:space="0" w:color="000000"/>
              <w:bottom w:val="double" w:sz="4" w:space="0" w:color="auto"/>
              <w:right w:val="single" w:sz="4" w:space="0" w:color="000000"/>
            </w:tcBorders>
            <w:shd w:val="clear" w:color="auto" w:fill="D9D9D9" w:themeFill="background1" w:themeFillShade="D9"/>
            <w:vAlign w:val="center"/>
          </w:tcPr>
          <w:p w14:paraId="109BF517" w14:textId="77777777" w:rsidR="007014B8" w:rsidRPr="008A6F2A" w:rsidRDefault="007014B8" w:rsidP="00593F86">
            <w:pPr>
              <w:pStyle w:val="Small"/>
              <w:keepNext/>
              <w:keepLines/>
              <w:snapToGrid w:val="0"/>
              <w:spacing w:before="40" w:after="40"/>
              <w:rPr>
                <w:b/>
              </w:rPr>
            </w:pPr>
            <w:r w:rsidRPr="008A6F2A">
              <w:rPr>
                <w:b/>
              </w:rPr>
              <w:t>Value</w:t>
            </w:r>
          </w:p>
        </w:tc>
        <w:tc>
          <w:tcPr>
            <w:tcW w:w="795" w:type="dxa"/>
            <w:tcBorders>
              <w:top w:val="double" w:sz="4" w:space="0" w:color="auto"/>
              <w:left w:val="single" w:sz="4" w:space="0" w:color="000000"/>
              <w:bottom w:val="double" w:sz="4" w:space="0" w:color="auto"/>
              <w:right w:val="single" w:sz="4" w:space="0" w:color="000000"/>
            </w:tcBorders>
            <w:shd w:val="clear" w:color="auto" w:fill="D9D9D9" w:themeFill="background1" w:themeFillShade="D9"/>
            <w:vAlign w:val="center"/>
          </w:tcPr>
          <w:p w14:paraId="4A162E8C" w14:textId="77777777" w:rsidR="007014B8" w:rsidRPr="008A6F2A" w:rsidRDefault="007014B8" w:rsidP="00593F86">
            <w:pPr>
              <w:pStyle w:val="Small"/>
              <w:keepNext/>
              <w:keepLines/>
              <w:snapToGrid w:val="0"/>
              <w:spacing w:before="40" w:after="40"/>
              <w:rPr>
                <w:b/>
              </w:rPr>
            </w:pPr>
            <w:r w:rsidRPr="008A6F2A">
              <w:rPr>
                <w:b/>
              </w:rPr>
              <w:t>Format</w:t>
            </w:r>
          </w:p>
        </w:tc>
        <w:tc>
          <w:tcPr>
            <w:tcW w:w="4381" w:type="dxa"/>
            <w:tcBorders>
              <w:top w:val="double" w:sz="4" w:space="0" w:color="auto"/>
              <w:left w:val="single" w:sz="4" w:space="0" w:color="000000"/>
              <w:bottom w:val="double" w:sz="4" w:space="0" w:color="auto"/>
              <w:right w:val="double" w:sz="4" w:space="0" w:color="auto"/>
            </w:tcBorders>
            <w:shd w:val="clear" w:color="auto" w:fill="D9D9D9" w:themeFill="background1" w:themeFillShade="D9"/>
            <w:vAlign w:val="center"/>
          </w:tcPr>
          <w:p w14:paraId="50049DBB" w14:textId="77777777" w:rsidR="007014B8" w:rsidRPr="008A6F2A" w:rsidRDefault="007014B8" w:rsidP="00593F86">
            <w:pPr>
              <w:pStyle w:val="Small"/>
              <w:keepNext/>
              <w:keepLines/>
              <w:snapToGrid w:val="0"/>
              <w:spacing w:before="40" w:after="40"/>
              <w:rPr>
                <w:b/>
              </w:rPr>
            </w:pPr>
            <w:r w:rsidRPr="008A6F2A">
              <w:rPr>
                <w:b/>
              </w:rPr>
              <w:t>Subfield content and specification</w:t>
            </w:r>
          </w:p>
        </w:tc>
      </w:tr>
      <w:tr w:rsidR="007014B8" w:rsidRPr="008A6F2A" w14:paraId="3D70C773" w14:textId="77777777" w:rsidTr="00B01F15">
        <w:trPr>
          <w:trHeight w:val="287"/>
        </w:trPr>
        <w:tc>
          <w:tcPr>
            <w:tcW w:w="3129" w:type="dxa"/>
            <w:tcBorders>
              <w:top w:val="double" w:sz="4" w:space="0" w:color="auto"/>
              <w:left w:val="single" w:sz="4" w:space="0" w:color="000000"/>
              <w:bottom w:val="single" w:sz="4" w:space="0" w:color="000000"/>
            </w:tcBorders>
          </w:tcPr>
          <w:p w14:paraId="6835AAA5" w14:textId="4F73A11D" w:rsidR="007014B8" w:rsidRPr="00431ADB" w:rsidRDefault="007014B8" w:rsidP="00D82DE0">
            <w:pPr>
              <w:pStyle w:val="Small"/>
              <w:snapToGrid w:val="0"/>
              <w:spacing w:before="40" w:after="40"/>
              <w:jc w:val="both"/>
            </w:pPr>
            <w:r w:rsidRPr="008A6F2A">
              <w:t xml:space="preserve">Referenced Record </w:t>
            </w:r>
            <w:r w:rsidR="00D82DE0">
              <w:t>n</w:t>
            </w:r>
            <w:r w:rsidR="00D82DE0" w:rsidRPr="00431ADB">
              <w:t>ame</w:t>
            </w:r>
          </w:p>
        </w:tc>
        <w:tc>
          <w:tcPr>
            <w:tcW w:w="795" w:type="dxa"/>
            <w:tcBorders>
              <w:top w:val="double" w:sz="4" w:space="0" w:color="auto"/>
              <w:left w:val="single" w:sz="4" w:space="0" w:color="000000"/>
              <w:bottom w:val="single" w:sz="4" w:space="0" w:color="000000"/>
            </w:tcBorders>
          </w:tcPr>
          <w:p w14:paraId="6DE05C99" w14:textId="77777777" w:rsidR="007014B8" w:rsidRPr="008A6F2A" w:rsidRDefault="007014B8" w:rsidP="00C128E3">
            <w:pPr>
              <w:pStyle w:val="Small"/>
              <w:snapToGrid w:val="0"/>
              <w:spacing w:before="40" w:after="40"/>
              <w:jc w:val="both"/>
            </w:pPr>
            <w:r w:rsidRPr="008A6F2A">
              <w:t>RRNM</w:t>
            </w:r>
          </w:p>
        </w:tc>
        <w:tc>
          <w:tcPr>
            <w:tcW w:w="795" w:type="dxa"/>
            <w:tcBorders>
              <w:top w:val="double" w:sz="4" w:space="0" w:color="auto"/>
              <w:left w:val="single" w:sz="4" w:space="0" w:color="000000"/>
              <w:bottom w:val="single" w:sz="4" w:space="0" w:color="000000"/>
              <w:right w:val="single" w:sz="4" w:space="0" w:color="000000"/>
            </w:tcBorders>
          </w:tcPr>
          <w:p w14:paraId="534D3F8F" w14:textId="706E00B6" w:rsidR="007014B8" w:rsidRPr="008A6F2A" w:rsidRDefault="0036070B" w:rsidP="00C128E3">
            <w:pPr>
              <w:pStyle w:val="Small"/>
              <w:snapToGrid w:val="0"/>
              <w:spacing w:before="40" w:after="40"/>
              <w:jc w:val="both"/>
            </w:pPr>
            <w:r>
              <w:t>{</w:t>
            </w:r>
            <w:r w:rsidR="007014B8" w:rsidRPr="008A6F2A">
              <w:t>150</w:t>
            </w:r>
            <w:r>
              <w:t>}</w:t>
            </w:r>
          </w:p>
        </w:tc>
        <w:tc>
          <w:tcPr>
            <w:tcW w:w="795" w:type="dxa"/>
            <w:tcBorders>
              <w:top w:val="double" w:sz="4" w:space="0" w:color="auto"/>
              <w:left w:val="single" w:sz="4" w:space="0" w:color="000000"/>
              <w:bottom w:val="single" w:sz="4" w:space="0" w:color="000000"/>
            </w:tcBorders>
          </w:tcPr>
          <w:p w14:paraId="558C3308" w14:textId="77777777" w:rsidR="007014B8" w:rsidRPr="008A6F2A" w:rsidRDefault="007014B8" w:rsidP="00C128E3">
            <w:pPr>
              <w:pStyle w:val="Small"/>
              <w:snapToGrid w:val="0"/>
              <w:spacing w:before="40" w:after="40"/>
              <w:jc w:val="both"/>
            </w:pPr>
            <w:r w:rsidRPr="008A6F2A">
              <w:t>b11</w:t>
            </w:r>
          </w:p>
        </w:tc>
        <w:tc>
          <w:tcPr>
            <w:tcW w:w="4381" w:type="dxa"/>
            <w:tcBorders>
              <w:top w:val="double" w:sz="4" w:space="0" w:color="auto"/>
              <w:left w:val="single" w:sz="4" w:space="0" w:color="000000"/>
              <w:bottom w:val="single" w:sz="4" w:space="0" w:color="000000"/>
              <w:right w:val="single" w:sz="4" w:space="0" w:color="000000"/>
            </w:tcBorders>
          </w:tcPr>
          <w:p w14:paraId="4E7432BA" w14:textId="77777777" w:rsidR="007014B8" w:rsidRDefault="007014B8" w:rsidP="00C128E3">
            <w:pPr>
              <w:pStyle w:val="Small"/>
              <w:snapToGrid w:val="0"/>
              <w:spacing w:before="40" w:after="40"/>
              <w:jc w:val="both"/>
            </w:pPr>
            <w:r w:rsidRPr="008A6F2A">
              <w:t>Record name of the referenced record</w:t>
            </w:r>
          </w:p>
          <w:p w14:paraId="7E8E8AD3" w14:textId="732EA468" w:rsidR="0036070B" w:rsidRPr="008A6F2A" w:rsidRDefault="0036070B" w:rsidP="00C128E3">
            <w:pPr>
              <w:pStyle w:val="Small"/>
              <w:snapToGrid w:val="0"/>
              <w:spacing w:before="40" w:after="40"/>
              <w:jc w:val="both"/>
            </w:pPr>
            <w:r>
              <w:t>{150} – Information Type</w:t>
            </w:r>
          </w:p>
        </w:tc>
      </w:tr>
      <w:tr w:rsidR="007014B8" w:rsidRPr="008A6F2A" w14:paraId="15D71E23" w14:textId="77777777" w:rsidTr="00B01F15">
        <w:tc>
          <w:tcPr>
            <w:tcW w:w="3129" w:type="dxa"/>
            <w:tcBorders>
              <w:top w:val="single" w:sz="4" w:space="0" w:color="000000"/>
              <w:left w:val="single" w:sz="4" w:space="0" w:color="000000"/>
              <w:bottom w:val="single" w:sz="4" w:space="0" w:color="000000"/>
            </w:tcBorders>
          </w:tcPr>
          <w:p w14:paraId="2AA057ED" w14:textId="21F8B020" w:rsidR="007014B8" w:rsidRPr="00431ADB" w:rsidRDefault="007014B8" w:rsidP="00D82DE0">
            <w:pPr>
              <w:pStyle w:val="Small"/>
              <w:snapToGrid w:val="0"/>
              <w:spacing w:before="40" w:after="40"/>
              <w:jc w:val="both"/>
            </w:pPr>
            <w:r w:rsidRPr="008A6F2A">
              <w:t xml:space="preserve">Referenced Record </w:t>
            </w:r>
            <w:r w:rsidR="00D82DE0">
              <w:t>i</w:t>
            </w:r>
            <w:r w:rsidR="00D82DE0" w:rsidRPr="00431ADB">
              <w:t>dentifier</w:t>
            </w:r>
          </w:p>
        </w:tc>
        <w:tc>
          <w:tcPr>
            <w:tcW w:w="795" w:type="dxa"/>
            <w:tcBorders>
              <w:top w:val="single" w:sz="4" w:space="0" w:color="000000"/>
              <w:left w:val="single" w:sz="4" w:space="0" w:color="000000"/>
              <w:bottom w:val="single" w:sz="4" w:space="0" w:color="000000"/>
            </w:tcBorders>
          </w:tcPr>
          <w:p w14:paraId="6459EE12" w14:textId="77777777" w:rsidR="007014B8" w:rsidRPr="008A6F2A" w:rsidRDefault="007014B8" w:rsidP="00C128E3">
            <w:pPr>
              <w:pStyle w:val="Small"/>
              <w:snapToGrid w:val="0"/>
              <w:spacing w:before="40" w:after="40"/>
              <w:jc w:val="both"/>
            </w:pPr>
            <w:r w:rsidRPr="008A6F2A">
              <w:t>RRID</w:t>
            </w:r>
          </w:p>
        </w:tc>
        <w:tc>
          <w:tcPr>
            <w:tcW w:w="795" w:type="dxa"/>
            <w:tcBorders>
              <w:top w:val="single" w:sz="4" w:space="0" w:color="000000"/>
              <w:left w:val="single" w:sz="4" w:space="0" w:color="000000"/>
              <w:bottom w:val="single" w:sz="4" w:space="0" w:color="000000"/>
              <w:right w:val="single" w:sz="4" w:space="0" w:color="000000"/>
            </w:tcBorders>
          </w:tcPr>
          <w:p w14:paraId="690F139C" w14:textId="77777777" w:rsidR="007014B8" w:rsidRPr="008A6F2A" w:rsidRDefault="007014B8" w:rsidP="00C128E3">
            <w:pPr>
              <w:pStyle w:val="Small"/>
              <w:snapToGrid w:val="0"/>
              <w:spacing w:before="40" w:after="40"/>
              <w:jc w:val="both"/>
            </w:pPr>
          </w:p>
        </w:tc>
        <w:tc>
          <w:tcPr>
            <w:tcW w:w="795" w:type="dxa"/>
            <w:tcBorders>
              <w:top w:val="single" w:sz="4" w:space="0" w:color="000000"/>
              <w:left w:val="single" w:sz="4" w:space="0" w:color="000000"/>
              <w:bottom w:val="single" w:sz="4" w:space="0" w:color="000000"/>
            </w:tcBorders>
          </w:tcPr>
          <w:p w14:paraId="0270372B" w14:textId="77777777" w:rsidR="007014B8" w:rsidRPr="008A6F2A" w:rsidRDefault="007014B8" w:rsidP="00C128E3">
            <w:pPr>
              <w:pStyle w:val="Small"/>
              <w:snapToGrid w:val="0"/>
              <w:spacing w:before="40" w:after="40"/>
              <w:jc w:val="both"/>
            </w:pPr>
            <w:r w:rsidRPr="008A6F2A">
              <w:t>b14</w:t>
            </w:r>
          </w:p>
        </w:tc>
        <w:tc>
          <w:tcPr>
            <w:tcW w:w="4381" w:type="dxa"/>
            <w:tcBorders>
              <w:top w:val="single" w:sz="4" w:space="0" w:color="000000"/>
              <w:left w:val="single" w:sz="4" w:space="0" w:color="000000"/>
              <w:bottom w:val="single" w:sz="4" w:space="0" w:color="000000"/>
              <w:right w:val="single" w:sz="4" w:space="0" w:color="000000"/>
            </w:tcBorders>
          </w:tcPr>
          <w:p w14:paraId="26012AE3" w14:textId="77777777" w:rsidR="007014B8" w:rsidRPr="008A6F2A" w:rsidRDefault="007014B8" w:rsidP="00C128E3">
            <w:pPr>
              <w:pStyle w:val="Small"/>
              <w:snapToGrid w:val="0"/>
              <w:spacing w:before="40" w:after="40"/>
              <w:jc w:val="both"/>
            </w:pPr>
            <w:r w:rsidRPr="008A6F2A">
              <w:t>Record identifier of the referenced record</w:t>
            </w:r>
          </w:p>
        </w:tc>
      </w:tr>
      <w:tr w:rsidR="007014B8" w:rsidRPr="008A6F2A" w14:paraId="5B78A1A0" w14:textId="77777777" w:rsidTr="00B01F15">
        <w:tc>
          <w:tcPr>
            <w:tcW w:w="3129" w:type="dxa"/>
            <w:tcBorders>
              <w:top w:val="single" w:sz="4" w:space="0" w:color="000000"/>
              <w:left w:val="single" w:sz="4" w:space="0" w:color="000000"/>
              <w:bottom w:val="single" w:sz="4" w:space="0" w:color="000000"/>
            </w:tcBorders>
          </w:tcPr>
          <w:p w14:paraId="78ABDCC2" w14:textId="77777777" w:rsidR="007014B8" w:rsidRPr="008A6F2A" w:rsidRDefault="007014B8" w:rsidP="00C128E3">
            <w:pPr>
              <w:pStyle w:val="Small"/>
              <w:snapToGrid w:val="0"/>
              <w:spacing w:before="40" w:after="40"/>
              <w:jc w:val="both"/>
            </w:pPr>
            <w:r w:rsidRPr="008A6F2A">
              <w:t>Numeric Information Association Code</w:t>
            </w:r>
          </w:p>
        </w:tc>
        <w:tc>
          <w:tcPr>
            <w:tcW w:w="795" w:type="dxa"/>
            <w:tcBorders>
              <w:top w:val="single" w:sz="4" w:space="0" w:color="000000"/>
              <w:left w:val="single" w:sz="4" w:space="0" w:color="000000"/>
              <w:bottom w:val="single" w:sz="4" w:space="0" w:color="000000"/>
            </w:tcBorders>
          </w:tcPr>
          <w:p w14:paraId="7440F995" w14:textId="77777777" w:rsidR="007014B8" w:rsidRPr="008A6F2A" w:rsidRDefault="007014B8" w:rsidP="00C128E3">
            <w:pPr>
              <w:pStyle w:val="Small"/>
              <w:snapToGrid w:val="0"/>
              <w:spacing w:before="40" w:after="40"/>
              <w:jc w:val="both"/>
            </w:pPr>
            <w:r w:rsidRPr="008A6F2A">
              <w:t>NIAC</w:t>
            </w:r>
          </w:p>
        </w:tc>
        <w:tc>
          <w:tcPr>
            <w:tcW w:w="795" w:type="dxa"/>
            <w:tcBorders>
              <w:top w:val="single" w:sz="4" w:space="0" w:color="000000"/>
              <w:left w:val="single" w:sz="4" w:space="0" w:color="000000"/>
              <w:bottom w:val="single" w:sz="4" w:space="0" w:color="000000"/>
              <w:right w:val="single" w:sz="4" w:space="0" w:color="000000"/>
            </w:tcBorders>
          </w:tcPr>
          <w:p w14:paraId="7BB3B3C0" w14:textId="77777777" w:rsidR="007014B8" w:rsidRPr="008A6F2A" w:rsidRDefault="007014B8" w:rsidP="00C128E3">
            <w:pPr>
              <w:pStyle w:val="Small"/>
              <w:snapToGrid w:val="0"/>
              <w:spacing w:before="40" w:after="40"/>
              <w:jc w:val="both"/>
            </w:pPr>
          </w:p>
        </w:tc>
        <w:tc>
          <w:tcPr>
            <w:tcW w:w="795" w:type="dxa"/>
            <w:tcBorders>
              <w:top w:val="single" w:sz="4" w:space="0" w:color="000000"/>
              <w:left w:val="single" w:sz="4" w:space="0" w:color="000000"/>
              <w:bottom w:val="single" w:sz="4" w:space="0" w:color="000000"/>
            </w:tcBorders>
          </w:tcPr>
          <w:p w14:paraId="3803B8DF" w14:textId="77777777" w:rsidR="007014B8" w:rsidRPr="008A6F2A" w:rsidRDefault="007014B8" w:rsidP="00C128E3">
            <w:pPr>
              <w:pStyle w:val="Small"/>
              <w:snapToGrid w:val="0"/>
              <w:spacing w:before="40" w:after="40"/>
              <w:jc w:val="both"/>
            </w:pPr>
            <w:r w:rsidRPr="008A6F2A">
              <w:t>b12</w:t>
            </w:r>
          </w:p>
        </w:tc>
        <w:tc>
          <w:tcPr>
            <w:tcW w:w="4381" w:type="dxa"/>
            <w:tcBorders>
              <w:top w:val="single" w:sz="4" w:space="0" w:color="000000"/>
              <w:left w:val="single" w:sz="4" w:space="0" w:color="000000"/>
              <w:bottom w:val="single" w:sz="4" w:space="0" w:color="000000"/>
              <w:right w:val="single" w:sz="4" w:space="0" w:color="000000"/>
            </w:tcBorders>
          </w:tcPr>
          <w:p w14:paraId="01D8210D" w14:textId="77777777" w:rsidR="007014B8" w:rsidRPr="008A6F2A" w:rsidRDefault="007014B8" w:rsidP="00C128E3">
            <w:pPr>
              <w:pStyle w:val="Small"/>
              <w:snapToGrid w:val="0"/>
              <w:spacing w:before="40" w:after="40"/>
              <w:jc w:val="both"/>
            </w:pPr>
            <w:r w:rsidRPr="008A6F2A">
              <w:t>A valid code for the information association as defined in the IACS field of the Dataset General Information Record</w:t>
            </w:r>
          </w:p>
        </w:tc>
      </w:tr>
      <w:tr w:rsidR="007014B8" w:rsidRPr="008A6F2A" w14:paraId="436EBF0C" w14:textId="77777777" w:rsidTr="00B01F15">
        <w:tc>
          <w:tcPr>
            <w:tcW w:w="3129" w:type="dxa"/>
            <w:tcBorders>
              <w:top w:val="single" w:sz="4" w:space="0" w:color="000000"/>
              <w:left w:val="single" w:sz="4" w:space="0" w:color="000000"/>
              <w:bottom w:val="single" w:sz="4" w:space="0" w:color="000000"/>
            </w:tcBorders>
          </w:tcPr>
          <w:p w14:paraId="3DDD4FEB" w14:textId="77777777" w:rsidR="007014B8" w:rsidRPr="00431ADB" w:rsidRDefault="007014B8" w:rsidP="00C128E3">
            <w:pPr>
              <w:pStyle w:val="Small"/>
              <w:snapToGrid w:val="0"/>
              <w:spacing w:before="40" w:after="40"/>
              <w:jc w:val="both"/>
            </w:pPr>
            <w:r w:rsidRPr="008A6F2A">
              <w:lastRenderedPageBreak/>
              <w:t xml:space="preserve">Numeric Association Role </w:t>
            </w:r>
            <w:r w:rsidRPr="00431ADB">
              <w:t>Code</w:t>
            </w:r>
          </w:p>
        </w:tc>
        <w:tc>
          <w:tcPr>
            <w:tcW w:w="795" w:type="dxa"/>
            <w:tcBorders>
              <w:top w:val="single" w:sz="4" w:space="0" w:color="000000"/>
              <w:left w:val="single" w:sz="4" w:space="0" w:color="000000"/>
              <w:bottom w:val="single" w:sz="4" w:space="0" w:color="000000"/>
            </w:tcBorders>
          </w:tcPr>
          <w:p w14:paraId="6E4FBE37" w14:textId="77777777" w:rsidR="007014B8" w:rsidRPr="008A6F2A" w:rsidRDefault="007014B8" w:rsidP="00C128E3">
            <w:pPr>
              <w:pStyle w:val="Small"/>
              <w:snapToGrid w:val="0"/>
              <w:spacing w:before="40" w:after="40"/>
              <w:jc w:val="both"/>
            </w:pPr>
            <w:r w:rsidRPr="008A6F2A">
              <w:t>NARC</w:t>
            </w:r>
          </w:p>
        </w:tc>
        <w:tc>
          <w:tcPr>
            <w:tcW w:w="795" w:type="dxa"/>
            <w:tcBorders>
              <w:top w:val="single" w:sz="4" w:space="0" w:color="000000"/>
              <w:left w:val="single" w:sz="4" w:space="0" w:color="000000"/>
              <w:bottom w:val="single" w:sz="4" w:space="0" w:color="000000"/>
              <w:right w:val="single" w:sz="4" w:space="0" w:color="000000"/>
            </w:tcBorders>
          </w:tcPr>
          <w:p w14:paraId="044127A4" w14:textId="77777777" w:rsidR="007014B8" w:rsidRPr="008A6F2A" w:rsidRDefault="007014B8" w:rsidP="00C128E3">
            <w:pPr>
              <w:pStyle w:val="Small"/>
              <w:snapToGrid w:val="0"/>
              <w:spacing w:before="40" w:after="40"/>
              <w:jc w:val="both"/>
            </w:pPr>
          </w:p>
        </w:tc>
        <w:tc>
          <w:tcPr>
            <w:tcW w:w="795" w:type="dxa"/>
            <w:tcBorders>
              <w:top w:val="single" w:sz="4" w:space="0" w:color="000000"/>
              <w:left w:val="single" w:sz="4" w:space="0" w:color="000000"/>
              <w:bottom w:val="single" w:sz="4" w:space="0" w:color="000000"/>
            </w:tcBorders>
          </w:tcPr>
          <w:p w14:paraId="529A622B" w14:textId="3A6C960D" w:rsidR="007014B8" w:rsidRPr="008A6F2A" w:rsidRDefault="00593F86" w:rsidP="00C128E3">
            <w:pPr>
              <w:pStyle w:val="Small"/>
              <w:snapToGrid w:val="0"/>
              <w:spacing w:before="40" w:after="40"/>
              <w:jc w:val="both"/>
            </w:pPr>
            <w:r>
              <w:t>b12</w:t>
            </w:r>
          </w:p>
        </w:tc>
        <w:tc>
          <w:tcPr>
            <w:tcW w:w="4381" w:type="dxa"/>
            <w:tcBorders>
              <w:top w:val="single" w:sz="4" w:space="0" w:color="000000"/>
              <w:left w:val="single" w:sz="4" w:space="0" w:color="000000"/>
              <w:bottom w:val="single" w:sz="4" w:space="0" w:color="000000"/>
              <w:right w:val="single" w:sz="4" w:space="0" w:color="000000"/>
            </w:tcBorders>
          </w:tcPr>
          <w:p w14:paraId="07B4F02E" w14:textId="77777777" w:rsidR="007014B8" w:rsidRPr="008A6F2A" w:rsidRDefault="007014B8" w:rsidP="00C128E3">
            <w:pPr>
              <w:pStyle w:val="Small"/>
              <w:snapToGrid w:val="0"/>
              <w:spacing w:before="40" w:after="40"/>
              <w:jc w:val="both"/>
            </w:pPr>
            <w:r w:rsidRPr="008A6F2A">
              <w:t>A valid code for the role as defined in the ARCS field of the Dataset General Information Record</w:t>
            </w:r>
          </w:p>
        </w:tc>
      </w:tr>
      <w:tr w:rsidR="007014B8" w:rsidRPr="008A6F2A" w14:paraId="1C09A747" w14:textId="77777777" w:rsidTr="00B01F15">
        <w:tc>
          <w:tcPr>
            <w:tcW w:w="3129" w:type="dxa"/>
            <w:tcBorders>
              <w:top w:val="single" w:sz="4" w:space="0" w:color="000000"/>
              <w:left w:val="single" w:sz="4" w:space="0" w:color="000000"/>
              <w:bottom w:val="single" w:sz="4" w:space="0" w:color="000000"/>
            </w:tcBorders>
          </w:tcPr>
          <w:p w14:paraId="0AA3FAE4" w14:textId="77777777" w:rsidR="007014B8" w:rsidRPr="008A6F2A" w:rsidRDefault="007014B8" w:rsidP="00C128E3">
            <w:pPr>
              <w:pStyle w:val="Small"/>
              <w:snapToGrid w:val="0"/>
              <w:spacing w:before="40" w:after="40"/>
            </w:pPr>
            <w:r w:rsidRPr="008A6F2A">
              <w:t>Information Association Update Instruction</w:t>
            </w:r>
          </w:p>
        </w:tc>
        <w:tc>
          <w:tcPr>
            <w:tcW w:w="795" w:type="dxa"/>
            <w:tcBorders>
              <w:top w:val="single" w:sz="4" w:space="0" w:color="000000"/>
              <w:left w:val="single" w:sz="4" w:space="0" w:color="000000"/>
              <w:bottom w:val="single" w:sz="4" w:space="0" w:color="000000"/>
            </w:tcBorders>
          </w:tcPr>
          <w:p w14:paraId="4FDCB3E6" w14:textId="77777777" w:rsidR="007014B8" w:rsidRPr="008A6F2A" w:rsidRDefault="007014B8" w:rsidP="00C128E3">
            <w:pPr>
              <w:pStyle w:val="Small"/>
              <w:snapToGrid w:val="0"/>
              <w:spacing w:before="40" w:after="40"/>
              <w:jc w:val="both"/>
            </w:pPr>
            <w:r w:rsidRPr="008A6F2A">
              <w:t>IUIN</w:t>
            </w:r>
          </w:p>
        </w:tc>
        <w:tc>
          <w:tcPr>
            <w:tcW w:w="795" w:type="dxa"/>
            <w:tcBorders>
              <w:top w:val="single" w:sz="4" w:space="0" w:color="000000"/>
              <w:left w:val="single" w:sz="4" w:space="0" w:color="000000"/>
              <w:bottom w:val="single" w:sz="4" w:space="0" w:color="000000"/>
              <w:right w:val="single" w:sz="4" w:space="0" w:color="000000"/>
            </w:tcBorders>
          </w:tcPr>
          <w:p w14:paraId="60EE6BCC" w14:textId="77777777" w:rsidR="007014B8" w:rsidRPr="008A6F2A" w:rsidRDefault="007014B8" w:rsidP="00C128E3">
            <w:pPr>
              <w:pStyle w:val="Small"/>
              <w:snapToGrid w:val="0"/>
              <w:spacing w:before="40" w:after="40"/>
              <w:jc w:val="both"/>
            </w:pPr>
          </w:p>
        </w:tc>
        <w:tc>
          <w:tcPr>
            <w:tcW w:w="795" w:type="dxa"/>
            <w:tcBorders>
              <w:top w:val="single" w:sz="4" w:space="0" w:color="000000"/>
              <w:left w:val="single" w:sz="4" w:space="0" w:color="000000"/>
              <w:bottom w:val="single" w:sz="4" w:space="0" w:color="000000"/>
            </w:tcBorders>
          </w:tcPr>
          <w:p w14:paraId="35AA6ADE" w14:textId="77777777" w:rsidR="007014B8" w:rsidRPr="008A6F2A" w:rsidRDefault="007014B8" w:rsidP="00C128E3">
            <w:pPr>
              <w:pStyle w:val="Small"/>
              <w:snapToGrid w:val="0"/>
              <w:spacing w:before="40" w:after="40"/>
              <w:jc w:val="both"/>
            </w:pPr>
            <w:r w:rsidRPr="008A6F2A">
              <w:t>b11</w:t>
            </w:r>
          </w:p>
        </w:tc>
        <w:tc>
          <w:tcPr>
            <w:tcW w:w="4381" w:type="dxa"/>
            <w:tcBorders>
              <w:top w:val="single" w:sz="4" w:space="0" w:color="000000"/>
              <w:left w:val="single" w:sz="4" w:space="0" w:color="000000"/>
              <w:bottom w:val="single" w:sz="4" w:space="0" w:color="000000"/>
              <w:right w:val="single" w:sz="4" w:space="0" w:color="000000"/>
            </w:tcBorders>
            <w:vAlign w:val="center"/>
          </w:tcPr>
          <w:p w14:paraId="145500BA" w14:textId="589F6E05" w:rsidR="007014B8" w:rsidRPr="008A6F2A" w:rsidRDefault="007014B8" w:rsidP="0036070B">
            <w:pPr>
              <w:pStyle w:val="Small"/>
              <w:snapToGrid w:val="0"/>
              <w:spacing w:before="40" w:after="40"/>
              <w:jc w:val="both"/>
            </w:pPr>
            <w:r w:rsidRPr="008A6F2A">
              <w:t xml:space="preserve">{1} </w:t>
            </w:r>
            <w:r w:rsidR="00645532">
              <w:t>–</w:t>
            </w:r>
            <w:r w:rsidRPr="008A6F2A">
              <w:t xml:space="preserve"> Insert</w:t>
            </w:r>
          </w:p>
        </w:tc>
      </w:tr>
      <w:tr w:rsidR="007014B8" w:rsidRPr="008A6F2A" w14:paraId="755ACE1E" w14:textId="77777777" w:rsidTr="00B01F15">
        <w:tc>
          <w:tcPr>
            <w:tcW w:w="3129" w:type="dxa"/>
            <w:tcBorders>
              <w:top w:val="single" w:sz="4" w:space="0" w:color="000000"/>
              <w:left w:val="single" w:sz="4" w:space="0" w:color="000000"/>
              <w:bottom w:val="single" w:sz="4" w:space="0" w:color="000000"/>
            </w:tcBorders>
          </w:tcPr>
          <w:p w14:paraId="3963221D" w14:textId="4E585B67" w:rsidR="007014B8" w:rsidRPr="00431ADB" w:rsidRDefault="007014B8" w:rsidP="00D82DE0">
            <w:pPr>
              <w:pStyle w:val="Small"/>
              <w:snapToGrid w:val="0"/>
              <w:spacing w:before="40" w:after="40"/>
              <w:jc w:val="both"/>
            </w:pPr>
            <w:r w:rsidRPr="008A6F2A">
              <w:t xml:space="preserve">Numeric </w:t>
            </w:r>
            <w:r w:rsidR="00D82DE0">
              <w:t>a</w:t>
            </w:r>
            <w:r w:rsidR="00D82DE0" w:rsidRPr="00431ADB">
              <w:t xml:space="preserve">ttribute </w:t>
            </w:r>
            <w:r w:rsidR="00D82DE0">
              <w:t>c</w:t>
            </w:r>
            <w:r w:rsidR="00D82DE0" w:rsidRPr="00431ADB">
              <w:t>ode</w:t>
            </w:r>
          </w:p>
        </w:tc>
        <w:tc>
          <w:tcPr>
            <w:tcW w:w="795" w:type="dxa"/>
            <w:tcBorders>
              <w:top w:val="single" w:sz="4" w:space="0" w:color="000000"/>
              <w:left w:val="single" w:sz="4" w:space="0" w:color="000000"/>
              <w:bottom w:val="single" w:sz="4" w:space="0" w:color="000000"/>
            </w:tcBorders>
          </w:tcPr>
          <w:p w14:paraId="2B208BC7" w14:textId="77777777" w:rsidR="007014B8" w:rsidRPr="008A6F2A" w:rsidRDefault="007014B8" w:rsidP="00C128E3">
            <w:pPr>
              <w:pStyle w:val="Small"/>
              <w:snapToGrid w:val="0"/>
              <w:spacing w:before="40" w:after="40"/>
              <w:jc w:val="both"/>
            </w:pPr>
            <w:r w:rsidRPr="008A6F2A">
              <w:t>*NATC</w:t>
            </w:r>
          </w:p>
        </w:tc>
        <w:tc>
          <w:tcPr>
            <w:tcW w:w="795" w:type="dxa"/>
            <w:tcBorders>
              <w:top w:val="single" w:sz="4" w:space="0" w:color="000000"/>
              <w:left w:val="single" w:sz="4" w:space="0" w:color="000000"/>
              <w:bottom w:val="single" w:sz="4" w:space="0" w:color="000000"/>
              <w:right w:val="single" w:sz="4" w:space="0" w:color="000000"/>
            </w:tcBorders>
          </w:tcPr>
          <w:p w14:paraId="1A9F1196" w14:textId="77777777" w:rsidR="007014B8" w:rsidRPr="008A6F2A" w:rsidRDefault="007014B8" w:rsidP="00C128E3">
            <w:pPr>
              <w:pStyle w:val="Small"/>
              <w:snapToGrid w:val="0"/>
              <w:spacing w:before="40" w:after="40"/>
              <w:jc w:val="both"/>
            </w:pPr>
          </w:p>
        </w:tc>
        <w:tc>
          <w:tcPr>
            <w:tcW w:w="795" w:type="dxa"/>
            <w:tcBorders>
              <w:top w:val="single" w:sz="4" w:space="0" w:color="000000"/>
              <w:left w:val="single" w:sz="4" w:space="0" w:color="000000"/>
              <w:bottom w:val="single" w:sz="4" w:space="0" w:color="000000"/>
            </w:tcBorders>
            <w:vAlign w:val="center"/>
          </w:tcPr>
          <w:p w14:paraId="6372551F" w14:textId="77777777" w:rsidR="007014B8" w:rsidRPr="008A6F2A" w:rsidRDefault="007014B8" w:rsidP="00C128E3">
            <w:pPr>
              <w:pStyle w:val="Small"/>
              <w:snapToGrid w:val="0"/>
              <w:spacing w:before="40" w:after="40"/>
              <w:jc w:val="both"/>
            </w:pPr>
            <w:r w:rsidRPr="008A6F2A">
              <w:t>b12</w:t>
            </w:r>
          </w:p>
        </w:tc>
        <w:tc>
          <w:tcPr>
            <w:tcW w:w="4381" w:type="dxa"/>
            <w:tcBorders>
              <w:top w:val="single" w:sz="4" w:space="0" w:color="000000"/>
              <w:left w:val="single" w:sz="4" w:space="0" w:color="000000"/>
              <w:bottom w:val="single" w:sz="4" w:space="0" w:color="000000"/>
              <w:right w:val="single" w:sz="4" w:space="0" w:color="000000"/>
            </w:tcBorders>
          </w:tcPr>
          <w:p w14:paraId="343877DB" w14:textId="77777777" w:rsidR="007014B8" w:rsidRPr="008A6F2A" w:rsidRDefault="007014B8" w:rsidP="00C128E3">
            <w:pPr>
              <w:pStyle w:val="Small"/>
              <w:snapToGrid w:val="0"/>
              <w:spacing w:before="40" w:after="40"/>
              <w:jc w:val="both"/>
            </w:pPr>
            <w:r w:rsidRPr="008A6F2A">
              <w:t>A valid attribute code as defined in the ATCS field of the Dataset General Information Record</w:t>
            </w:r>
          </w:p>
        </w:tc>
      </w:tr>
      <w:tr w:rsidR="007014B8" w:rsidRPr="008A6F2A" w14:paraId="3EE2E4E7" w14:textId="77777777" w:rsidTr="00B01F15">
        <w:tc>
          <w:tcPr>
            <w:tcW w:w="3129" w:type="dxa"/>
            <w:tcBorders>
              <w:top w:val="single" w:sz="4" w:space="0" w:color="000000"/>
              <w:left w:val="single" w:sz="4" w:space="0" w:color="000000"/>
              <w:bottom w:val="single" w:sz="4" w:space="0" w:color="000000"/>
            </w:tcBorders>
          </w:tcPr>
          <w:p w14:paraId="37A252A1" w14:textId="2EB75A0F" w:rsidR="007014B8" w:rsidRPr="00431ADB" w:rsidRDefault="007014B8" w:rsidP="00D82DE0">
            <w:pPr>
              <w:pStyle w:val="Small"/>
              <w:snapToGrid w:val="0"/>
              <w:spacing w:before="40" w:after="40"/>
              <w:jc w:val="both"/>
            </w:pPr>
            <w:r w:rsidRPr="008A6F2A">
              <w:t xml:space="preserve">Attribute </w:t>
            </w:r>
            <w:r w:rsidR="00D82DE0">
              <w:t>i</w:t>
            </w:r>
            <w:r w:rsidR="00D82DE0" w:rsidRPr="00431ADB">
              <w:t>ndex</w:t>
            </w:r>
          </w:p>
        </w:tc>
        <w:tc>
          <w:tcPr>
            <w:tcW w:w="795" w:type="dxa"/>
            <w:tcBorders>
              <w:top w:val="single" w:sz="4" w:space="0" w:color="000000"/>
              <w:left w:val="single" w:sz="4" w:space="0" w:color="000000"/>
              <w:bottom w:val="single" w:sz="4" w:space="0" w:color="000000"/>
            </w:tcBorders>
          </w:tcPr>
          <w:p w14:paraId="6948BC88" w14:textId="77777777" w:rsidR="007014B8" w:rsidRPr="008A6F2A" w:rsidRDefault="007014B8" w:rsidP="00C128E3">
            <w:pPr>
              <w:pStyle w:val="Small"/>
              <w:snapToGrid w:val="0"/>
              <w:spacing w:before="40" w:after="40"/>
              <w:jc w:val="both"/>
            </w:pPr>
            <w:r w:rsidRPr="008A6F2A">
              <w:t>ATIX</w:t>
            </w:r>
          </w:p>
        </w:tc>
        <w:tc>
          <w:tcPr>
            <w:tcW w:w="795" w:type="dxa"/>
            <w:tcBorders>
              <w:top w:val="single" w:sz="4" w:space="0" w:color="000000"/>
              <w:left w:val="single" w:sz="4" w:space="0" w:color="000000"/>
              <w:bottom w:val="single" w:sz="4" w:space="0" w:color="000000"/>
              <w:right w:val="single" w:sz="4" w:space="0" w:color="000000"/>
            </w:tcBorders>
          </w:tcPr>
          <w:p w14:paraId="2675A9A4" w14:textId="77777777" w:rsidR="007014B8" w:rsidRPr="008A6F2A" w:rsidRDefault="007014B8" w:rsidP="00C128E3">
            <w:pPr>
              <w:pStyle w:val="Small"/>
              <w:snapToGrid w:val="0"/>
              <w:spacing w:before="40" w:after="40"/>
              <w:jc w:val="both"/>
            </w:pPr>
          </w:p>
        </w:tc>
        <w:tc>
          <w:tcPr>
            <w:tcW w:w="795" w:type="dxa"/>
            <w:tcBorders>
              <w:top w:val="single" w:sz="4" w:space="0" w:color="000000"/>
              <w:left w:val="single" w:sz="4" w:space="0" w:color="000000"/>
              <w:bottom w:val="single" w:sz="4" w:space="0" w:color="000000"/>
            </w:tcBorders>
          </w:tcPr>
          <w:p w14:paraId="0AF9B234" w14:textId="77777777" w:rsidR="007014B8" w:rsidRPr="008A6F2A" w:rsidRDefault="007014B8" w:rsidP="00C128E3">
            <w:pPr>
              <w:pStyle w:val="Small"/>
              <w:snapToGrid w:val="0"/>
              <w:spacing w:before="40" w:after="40"/>
              <w:jc w:val="both"/>
            </w:pPr>
            <w:r w:rsidRPr="008A6F2A">
              <w:t>b12</w:t>
            </w:r>
          </w:p>
        </w:tc>
        <w:tc>
          <w:tcPr>
            <w:tcW w:w="4381" w:type="dxa"/>
            <w:tcBorders>
              <w:top w:val="single" w:sz="4" w:space="0" w:color="000000"/>
              <w:left w:val="single" w:sz="4" w:space="0" w:color="000000"/>
              <w:bottom w:val="single" w:sz="4" w:space="0" w:color="000000"/>
              <w:right w:val="single" w:sz="4" w:space="0" w:color="000000"/>
            </w:tcBorders>
          </w:tcPr>
          <w:p w14:paraId="28361C28" w14:textId="77777777" w:rsidR="007014B8" w:rsidRPr="008A6F2A" w:rsidRDefault="007014B8" w:rsidP="00C128E3">
            <w:pPr>
              <w:pStyle w:val="Small"/>
              <w:snapToGrid w:val="0"/>
              <w:spacing w:before="40" w:after="40"/>
              <w:jc w:val="both"/>
            </w:pPr>
            <w:r w:rsidRPr="008A6F2A">
              <w:t>Index (position) of the attribute in the sequence of attributes with the same code and the same parent (starting with 1)</w:t>
            </w:r>
          </w:p>
        </w:tc>
      </w:tr>
      <w:tr w:rsidR="007014B8" w:rsidRPr="008A6F2A" w14:paraId="524DDCF2" w14:textId="77777777" w:rsidTr="00B01F15">
        <w:tc>
          <w:tcPr>
            <w:tcW w:w="3129" w:type="dxa"/>
            <w:tcBorders>
              <w:top w:val="single" w:sz="4" w:space="0" w:color="000000"/>
              <w:left w:val="single" w:sz="4" w:space="0" w:color="000000"/>
              <w:bottom w:val="single" w:sz="4" w:space="0" w:color="000000"/>
            </w:tcBorders>
          </w:tcPr>
          <w:p w14:paraId="21743881" w14:textId="4B06AA8B" w:rsidR="007014B8" w:rsidRPr="00431ADB" w:rsidRDefault="007014B8" w:rsidP="00D82DE0">
            <w:pPr>
              <w:pStyle w:val="Small"/>
              <w:snapToGrid w:val="0"/>
              <w:spacing w:before="40" w:after="40"/>
              <w:jc w:val="both"/>
            </w:pPr>
            <w:r w:rsidRPr="008A6F2A">
              <w:t xml:space="preserve">Parent </w:t>
            </w:r>
            <w:r w:rsidR="00D82DE0">
              <w:t>i</w:t>
            </w:r>
            <w:r w:rsidR="00D82DE0" w:rsidRPr="00431ADB">
              <w:t>ndex</w:t>
            </w:r>
          </w:p>
        </w:tc>
        <w:tc>
          <w:tcPr>
            <w:tcW w:w="795" w:type="dxa"/>
            <w:tcBorders>
              <w:top w:val="single" w:sz="4" w:space="0" w:color="000000"/>
              <w:left w:val="single" w:sz="4" w:space="0" w:color="000000"/>
              <w:bottom w:val="single" w:sz="4" w:space="0" w:color="000000"/>
            </w:tcBorders>
          </w:tcPr>
          <w:p w14:paraId="02A86464" w14:textId="77777777" w:rsidR="007014B8" w:rsidRPr="008A6F2A" w:rsidRDefault="007014B8" w:rsidP="00C128E3">
            <w:pPr>
              <w:pStyle w:val="Small"/>
              <w:snapToGrid w:val="0"/>
              <w:spacing w:before="40" w:after="40"/>
              <w:jc w:val="both"/>
            </w:pPr>
            <w:r w:rsidRPr="008A6F2A">
              <w:t>PAIX</w:t>
            </w:r>
          </w:p>
        </w:tc>
        <w:tc>
          <w:tcPr>
            <w:tcW w:w="795" w:type="dxa"/>
            <w:tcBorders>
              <w:top w:val="single" w:sz="4" w:space="0" w:color="000000"/>
              <w:left w:val="single" w:sz="4" w:space="0" w:color="000000"/>
              <w:bottom w:val="single" w:sz="4" w:space="0" w:color="000000"/>
              <w:right w:val="single" w:sz="4" w:space="0" w:color="000000"/>
            </w:tcBorders>
          </w:tcPr>
          <w:p w14:paraId="111FF44C" w14:textId="77777777" w:rsidR="007014B8" w:rsidRPr="008A6F2A" w:rsidRDefault="007014B8" w:rsidP="00C128E3">
            <w:pPr>
              <w:pStyle w:val="Small"/>
              <w:snapToGrid w:val="0"/>
              <w:spacing w:before="40" w:after="40"/>
              <w:jc w:val="both"/>
            </w:pPr>
          </w:p>
        </w:tc>
        <w:tc>
          <w:tcPr>
            <w:tcW w:w="795" w:type="dxa"/>
            <w:tcBorders>
              <w:top w:val="single" w:sz="4" w:space="0" w:color="000000"/>
              <w:left w:val="single" w:sz="4" w:space="0" w:color="000000"/>
              <w:bottom w:val="single" w:sz="4" w:space="0" w:color="000000"/>
            </w:tcBorders>
          </w:tcPr>
          <w:p w14:paraId="11EBC249" w14:textId="77777777" w:rsidR="007014B8" w:rsidRPr="008A6F2A" w:rsidRDefault="007014B8" w:rsidP="00C128E3">
            <w:pPr>
              <w:pStyle w:val="Small"/>
              <w:snapToGrid w:val="0"/>
              <w:spacing w:before="40" w:after="40"/>
              <w:jc w:val="both"/>
            </w:pPr>
            <w:r w:rsidRPr="008A6F2A">
              <w:t>b12</w:t>
            </w:r>
          </w:p>
        </w:tc>
        <w:tc>
          <w:tcPr>
            <w:tcW w:w="4381" w:type="dxa"/>
            <w:tcBorders>
              <w:top w:val="single" w:sz="4" w:space="0" w:color="000000"/>
              <w:left w:val="single" w:sz="4" w:space="0" w:color="000000"/>
              <w:bottom w:val="single" w:sz="4" w:space="0" w:color="000000"/>
              <w:right w:val="single" w:sz="4" w:space="0" w:color="000000"/>
            </w:tcBorders>
            <w:vAlign w:val="center"/>
          </w:tcPr>
          <w:p w14:paraId="1C891741" w14:textId="77777777" w:rsidR="007014B8" w:rsidRPr="008A6F2A" w:rsidRDefault="007014B8" w:rsidP="00C128E3">
            <w:pPr>
              <w:pStyle w:val="Small"/>
              <w:snapToGrid w:val="0"/>
              <w:spacing w:before="40" w:after="40"/>
              <w:jc w:val="both"/>
            </w:pPr>
            <w:r w:rsidRPr="008A6F2A">
              <w:t>Index (position) of the parent complex attribute within this INAS field (starting with 1). If the attribute has no parent (top level attribute) the value is 0</w:t>
            </w:r>
          </w:p>
        </w:tc>
      </w:tr>
      <w:tr w:rsidR="007014B8" w:rsidRPr="008A6F2A" w14:paraId="7BD07F79" w14:textId="77777777" w:rsidTr="00B01F15">
        <w:tc>
          <w:tcPr>
            <w:tcW w:w="3129" w:type="dxa"/>
            <w:tcBorders>
              <w:top w:val="single" w:sz="4" w:space="0" w:color="000000"/>
              <w:left w:val="single" w:sz="4" w:space="0" w:color="000000"/>
              <w:bottom w:val="single" w:sz="4" w:space="0" w:color="000000"/>
            </w:tcBorders>
          </w:tcPr>
          <w:p w14:paraId="102222EF" w14:textId="77777777" w:rsidR="007014B8" w:rsidRPr="008A6F2A" w:rsidRDefault="007014B8" w:rsidP="00C128E3">
            <w:pPr>
              <w:pStyle w:val="Small"/>
              <w:snapToGrid w:val="0"/>
              <w:spacing w:before="40" w:after="40"/>
              <w:jc w:val="both"/>
            </w:pPr>
            <w:r w:rsidRPr="008A6F2A">
              <w:t>Attribute Instruction</w:t>
            </w:r>
          </w:p>
        </w:tc>
        <w:tc>
          <w:tcPr>
            <w:tcW w:w="795" w:type="dxa"/>
            <w:tcBorders>
              <w:top w:val="single" w:sz="4" w:space="0" w:color="000000"/>
              <w:left w:val="single" w:sz="4" w:space="0" w:color="000000"/>
              <w:bottom w:val="single" w:sz="4" w:space="0" w:color="000000"/>
            </w:tcBorders>
          </w:tcPr>
          <w:p w14:paraId="08A2D756" w14:textId="77777777" w:rsidR="007014B8" w:rsidRPr="008A6F2A" w:rsidRDefault="007014B8" w:rsidP="00C128E3">
            <w:pPr>
              <w:pStyle w:val="Small"/>
              <w:snapToGrid w:val="0"/>
              <w:spacing w:before="40" w:after="40"/>
              <w:jc w:val="both"/>
            </w:pPr>
            <w:r w:rsidRPr="008A6F2A">
              <w:t>ATIN</w:t>
            </w:r>
          </w:p>
        </w:tc>
        <w:tc>
          <w:tcPr>
            <w:tcW w:w="795" w:type="dxa"/>
            <w:tcBorders>
              <w:top w:val="single" w:sz="4" w:space="0" w:color="000000"/>
              <w:left w:val="single" w:sz="4" w:space="0" w:color="000000"/>
              <w:bottom w:val="single" w:sz="4" w:space="0" w:color="000000"/>
              <w:right w:val="single" w:sz="4" w:space="0" w:color="000000"/>
            </w:tcBorders>
          </w:tcPr>
          <w:p w14:paraId="6A2BADAB" w14:textId="77777777" w:rsidR="007014B8" w:rsidRPr="008A6F2A" w:rsidRDefault="007014B8" w:rsidP="00C128E3">
            <w:pPr>
              <w:pStyle w:val="Small"/>
              <w:snapToGrid w:val="0"/>
              <w:spacing w:before="40" w:after="40"/>
              <w:jc w:val="both"/>
            </w:pPr>
          </w:p>
        </w:tc>
        <w:tc>
          <w:tcPr>
            <w:tcW w:w="795" w:type="dxa"/>
            <w:tcBorders>
              <w:top w:val="single" w:sz="4" w:space="0" w:color="000000"/>
              <w:left w:val="single" w:sz="4" w:space="0" w:color="000000"/>
              <w:bottom w:val="single" w:sz="4" w:space="0" w:color="000000"/>
            </w:tcBorders>
          </w:tcPr>
          <w:p w14:paraId="28B27880" w14:textId="77777777" w:rsidR="007014B8" w:rsidRPr="008A6F2A" w:rsidRDefault="007014B8" w:rsidP="00C128E3">
            <w:pPr>
              <w:pStyle w:val="Small"/>
              <w:snapToGrid w:val="0"/>
              <w:spacing w:before="40" w:after="40"/>
              <w:jc w:val="both"/>
            </w:pPr>
            <w:r w:rsidRPr="008A6F2A">
              <w:t>b11</w:t>
            </w:r>
          </w:p>
        </w:tc>
        <w:tc>
          <w:tcPr>
            <w:tcW w:w="4381" w:type="dxa"/>
            <w:tcBorders>
              <w:top w:val="single" w:sz="4" w:space="0" w:color="000000"/>
              <w:left w:val="single" w:sz="4" w:space="0" w:color="000000"/>
              <w:bottom w:val="single" w:sz="4" w:space="0" w:color="000000"/>
              <w:right w:val="single" w:sz="4" w:space="0" w:color="000000"/>
            </w:tcBorders>
            <w:vAlign w:val="center"/>
          </w:tcPr>
          <w:p w14:paraId="61C5983F" w14:textId="5B95B8C2" w:rsidR="007014B8" w:rsidRPr="008A6F2A" w:rsidRDefault="007014B8" w:rsidP="00C128E3">
            <w:pPr>
              <w:pStyle w:val="Small"/>
              <w:snapToGrid w:val="0"/>
              <w:spacing w:before="40"/>
              <w:jc w:val="both"/>
            </w:pPr>
            <w:r w:rsidRPr="008A6F2A">
              <w:t xml:space="preserve">{1} </w:t>
            </w:r>
            <w:r w:rsidR="00645532">
              <w:t>–</w:t>
            </w:r>
            <w:r w:rsidRPr="008A6F2A">
              <w:t xml:space="preserve"> Insert</w:t>
            </w:r>
          </w:p>
          <w:p w14:paraId="746E893E" w14:textId="6CCAE3EE" w:rsidR="007014B8" w:rsidRPr="008A6F2A" w:rsidRDefault="007014B8" w:rsidP="00C128E3">
            <w:pPr>
              <w:pStyle w:val="Small"/>
              <w:spacing w:before="0"/>
              <w:jc w:val="both"/>
            </w:pPr>
            <w:r w:rsidRPr="008A6F2A">
              <w:t xml:space="preserve">{2} </w:t>
            </w:r>
            <w:r w:rsidR="00645532">
              <w:t>–</w:t>
            </w:r>
            <w:r w:rsidRPr="008A6F2A">
              <w:t xml:space="preserve"> Delete</w:t>
            </w:r>
          </w:p>
          <w:p w14:paraId="4F93FFFD" w14:textId="30B70059" w:rsidR="007014B8" w:rsidRPr="008A6F2A" w:rsidRDefault="007014B8" w:rsidP="00C128E3">
            <w:pPr>
              <w:pStyle w:val="Small"/>
              <w:snapToGrid w:val="0"/>
              <w:spacing w:before="0" w:after="40"/>
              <w:jc w:val="both"/>
            </w:pPr>
            <w:r w:rsidRPr="008A6F2A">
              <w:t xml:space="preserve">{3} </w:t>
            </w:r>
            <w:r w:rsidR="00645532">
              <w:t>–</w:t>
            </w:r>
            <w:r w:rsidRPr="008A6F2A">
              <w:t xml:space="preserve"> Modify</w:t>
            </w:r>
          </w:p>
        </w:tc>
      </w:tr>
      <w:tr w:rsidR="007014B8" w:rsidRPr="008A6F2A" w14:paraId="7DB5AEBF" w14:textId="77777777" w:rsidTr="00B01F15">
        <w:tc>
          <w:tcPr>
            <w:tcW w:w="3129" w:type="dxa"/>
            <w:tcBorders>
              <w:top w:val="single" w:sz="4" w:space="0" w:color="000000"/>
              <w:left w:val="single" w:sz="4" w:space="0" w:color="000000"/>
              <w:bottom w:val="single" w:sz="4" w:space="0" w:color="000000"/>
            </w:tcBorders>
          </w:tcPr>
          <w:p w14:paraId="08B73ABF" w14:textId="59C98012" w:rsidR="007014B8" w:rsidRPr="00431ADB" w:rsidRDefault="007014B8" w:rsidP="00D82DE0">
            <w:pPr>
              <w:pStyle w:val="Small"/>
              <w:snapToGrid w:val="0"/>
              <w:spacing w:before="40" w:after="40"/>
              <w:jc w:val="both"/>
            </w:pPr>
            <w:r w:rsidRPr="008A6F2A">
              <w:t xml:space="preserve">Attribute </w:t>
            </w:r>
            <w:r w:rsidR="00D82DE0">
              <w:t>v</w:t>
            </w:r>
            <w:r w:rsidR="00D82DE0" w:rsidRPr="00431ADB">
              <w:t>alue</w:t>
            </w:r>
          </w:p>
        </w:tc>
        <w:tc>
          <w:tcPr>
            <w:tcW w:w="795" w:type="dxa"/>
            <w:tcBorders>
              <w:top w:val="single" w:sz="4" w:space="0" w:color="000000"/>
              <w:left w:val="single" w:sz="4" w:space="0" w:color="000000"/>
              <w:bottom w:val="single" w:sz="4" w:space="0" w:color="000000"/>
            </w:tcBorders>
          </w:tcPr>
          <w:p w14:paraId="7855798A" w14:textId="77777777" w:rsidR="007014B8" w:rsidRPr="008A6F2A" w:rsidRDefault="007014B8" w:rsidP="00C128E3">
            <w:pPr>
              <w:pStyle w:val="Small"/>
              <w:snapToGrid w:val="0"/>
              <w:spacing w:before="40" w:after="40"/>
              <w:jc w:val="both"/>
            </w:pPr>
            <w:r w:rsidRPr="008A6F2A">
              <w:t>ATVL</w:t>
            </w:r>
          </w:p>
        </w:tc>
        <w:tc>
          <w:tcPr>
            <w:tcW w:w="795" w:type="dxa"/>
            <w:tcBorders>
              <w:top w:val="single" w:sz="4" w:space="0" w:color="000000"/>
              <w:left w:val="single" w:sz="4" w:space="0" w:color="000000"/>
              <w:bottom w:val="single" w:sz="4" w:space="0" w:color="000000"/>
              <w:right w:val="single" w:sz="4" w:space="0" w:color="000000"/>
            </w:tcBorders>
          </w:tcPr>
          <w:p w14:paraId="0224A044" w14:textId="77777777" w:rsidR="007014B8" w:rsidRPr="008A6F2A" w:rsidRDefault="007014B8" w:rsidP="00C128E3">
            <w:pPr>
              <w:pStyle w:val="Small"/>
              <w:snapToGrid w:val="0"/>
              <w:spacing w:before="40" w:after="40"/>
              <w:jc w:val="both"/>
            </w:pPr>
          </w:p>
        </w:tc>
        <w:tc>
          <w:tcPr>
            <w:tcW w:w="795" w:type="dxa"/>
            <w:tcBorders>
              <w:top w:val="single" w:sz="4" w:space="0" w:color="000000"/>
              <w:left w:val="single" w:sz="4" w:space="0" w:color="000000"/>
              <w:bottom w:val="single" w:sz="4" w:space="0" w:color="000000"/>
            </w:tcBorders>
          </w:tcPr>
          <w:p w14:paraId="5225115E" w14:textId="77777777" w:rsidR="007014B8" w:rsidRPr="008A6F2A" w:rsidRDefault="007014B8" w:rsidP="00C128E3">
            <w:pPr>
              <w:pStyle w:val="Small"/>
              <w:snapToGrid w:val="0"/>
              <w:spacing w:before="40" w:after="40"/>
              <w:jc w:val="both"/>
            </w:pPr>
            <w:r w:rsidRPr="008A6F2A">
              <w:t>A()</w:t>
            </w:r>
          </w:p>
        </w:tc>
        <w:tc>
          <w:tcPr>
            <w:tcW w:w="4381" w:type="dxa"/>
            <w:tcBorders>
              <w:top w:val="single" w:sz="4" w:space="0" w:color="000000"/>
              <w:left w:val="single" w:sz="4" w:space="0" w:color="000000"/>
              <w:bottom w:val="single" w:sz="4" w:space="0" w:color="000000"/>
              <w:right w:val="single" w:sz="4" w:space="0" w:color="000000"/>
            </w:tcBorders>
            <w:vAlign w:val="center"/>
          </w:tcPr>
          <w:p w14:paraId="7318139F" w14:textId="77777777" w:rsidR="007014B8" w:rsidRPr="008A6F2A" w:rsidRDefault="007014B8" w:rsidP="00C128E3">
            <w:pPr>
              <w:pStyle w:val="Small"/>
              <w:snapToGrid w:val="0"/>
              <w:spacing w:before="40" w:after="40"/>
              <w:jc w:val="both"/>
            </w:pPr>
            <w:r w:rsidRPr="008A6F2A">
              <w:t>A string containing a valid value for the domain of the attribute specified by the subfields above</w:t>
            </w:r>
          </w:p>
        </w:tc>
      </w:tr>
    </w:tbl>
    <w:p w14:paraId="3DFDDC7C" w14:textId="77777777" w:rsidR="007014B8" w:rsidRDefault="007014B8" w:rsidP="00D82DE0">
      <w:pPr>
        <w:spacing w:after="0" w:line="240" w:lineRule="auto"/>
      </w:pPr>
    </w:p>
    <w:p w14:paraId="61803AB9" w14:textId="421BCFB0" w:rsidR="00D82DE0" w:rsidRPr="00F2456F" w:rsidRDefault="00D82DE0" w:rsidP="001D02B5">
      <w:pPr>
        <w:pStyle w:val="ListContinue2"/>
        <w:keepNext/>
        <w:keepLines/>
        <w:numPr>
          <w:ilvl w:val="2"/>
          <w:numId w:val="27"/>
        </w:numPr>
        <w:tabs>
          <w:tab w:val="clear" w:pos="432"/>
        </w:tabs>
        <w:spacing w:before="120" w:after="120" w:line="240" w:lineRule="auto"/>
        <w:rPr>
          <w:b/>
          <w:lang w:eastAsia="en-US"/>
        </w:rPr>
      </w:pPr>
      <w:bookmarkStart w:id="1505" w:name="_Toc162435444"/>
      <w:bookmarkStart w:id="1506" w:name="_Toc169203138"/>
      <w:bookmarkStart w:id="1507" w:name="_Toc170072468"/>
      <w:r w:rsidRPr="00D82DE0">
        <w:rPr>
          <w:b/>
          <w:lang w:eastAsia="en-US"/>
        </w:rPr>
        <w:t>Point Record Identifier field - PRID</w:t>
      </w:r>
      <w:bookmarkEnd w:id="1505"/>
      <w:bookmarkEnd w:id="1506"/>
      <w:bookmarkEnd w:id="1507"/>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E73EDF" w:rsidRPr="008A6F2A" w14:paraId="1DFDFCB3" w14:textId="77777777" w:rsidTr="00120D82">
        <w:tc>
          <w:tcPr>
            <w:tcW w:w="3459"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p w14:paraId="47EA8F4C" w14:textId="77777777" w:rsidR="00E73EDF" w:rsidRPr="008A6F2A" w:rsidRDefault="007653F1" w:rsidP="00C128E3">
            <w:pPr>
              <w:pStyle w:val="Small"/>
              <w:spacing w:before="40" w:after="40"/>
              <w:jc w:val="both"/>
              <w:rPr>
                <w:b/>
              </w:rPr>
            </w:pPr>
            <w:r w:rsidRPr="008A6F2A">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0C882A62" w14:textId="77777777" w:rsidR="00E73EDF" w:rsidRPr="008A6F2A" w:rsidRDefault="007653F1" w:rsidP="00C128E3">
            <w:pPr>
              <w:pStyle w:val="Small"/>
              <w:spacing w:before="40" w:after="40"/>
              <w:jc w:val="both"/>
              <w:rPr>
                <w:b/>
              </w:rPr>
            </w:pPr>
            <w:r w:rsidRPr="008A6F2A">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5ECEA7EC" w14:textId="77777777" w:rsidR="00E73EDF" w:rsidRPr="008A6F2A" w:rsidRDefault="007653F1" w:rsidP="00C128E3">
            <w:pPr>
              <w:pStyle w:val="Small"/>
              <w:spacing w:before="40" w:after="40"/>
              <w:jc w:val="both"/>
              <w:rPr>
                <w:b/>
              </w:rPr>
            </w:pPr>
            <w:r w:rsidRPr="008A6F2A">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390CFD06" w14:textId="77777777" w:rsidR="00E73EDF" w:rsidRPr="008A6F2A" w:rsidRDefault="007653F1" w:rsidP="00C128E3">
            <w:pPr>
              <w:pStyle w:val="Small"/>
              <w:spacing w:before="40" w:after="40"/>
              <w:jc w:val="both"/>
              <w:rPr>
                <w:b/>
              </w:rPr>
            </w:pPr>
            <w:r w:rsidRPr="008A6F2A">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4253A56C" w14:textId="77777777" w:rsidR="00E73EDF" w:rsidRPr="008A6F2A" w:rsidRDefault="007653F1" w:rsidP="00C128E3">
            <w:pPr>
              <w:pStyle w:val="Small"/>
              <w:spacing w:before="40" w:after="40"/>
              <w:jc w:val="both"/>
              <w:rPr>
                <w:b/>
              </w:rPr>
            </w:pPr>
            <w:r w:rsidRPr="008A6F2A">
              <w:rPr>
                <w:b/>
              </w:rPr>
              <w:t>Comment</w:t>
            </w:r>
          </w:p>
        </w:tc>
      </w:tr>
      <w:tr w:rsidR="00E73EDF" w:rsidRPr="008A6F2A" w14:paraId="58852981" w14:textId="77777777">
        <w:tc>
          <w:tcPr>
            <w:tcW w:w="3459" w:type="dxa"/>
            <w:tcBorders>
              <w:top w:val="single" w:sz="6" w:space="0" w:color="000000"/>
              <w:left w:val="single" w:sz="6" w:space="0" w:color="000000"/>
              <w:bottom w:val="single" w:sz="6" w:space="0" w:color="000000"/>
              <w:right w:val="single" w:sz="6" w:space="0" w:color="000000"/>
            </w:tcBorders>
          </w:tcPr>
          <w:p w14:paraId="33D4180D" w14:textId="224309C2" w:rsidR="00E73EDF" w:rsidRPr="00431ADB" w:rsidRDefault="007653F1" w:rsidP="00E76B8F">
            <w:pPr>
              <w:pStyle w:val="Small"/>
              <w:spacing w:before="40" w:after="40"/>
              <w:jc w:val="both"/>
            </w:pPr>
            <w:r w:rsidRPr="008A6F2A">
              <w:t xml:space="preserve">Record </w:t>
            </w:r>
            <w:r w:rsidR="00E76B8F">
              <w:t>n</w:t>
            </w:r>
            <w:r w:rsidR="00E76B8F" w:rsidRPr="00431ADB">
              <w:t>ame</w:t>
            </w:r>
          </w:p>
        </w:tc>
        <w:tc>
          <w:tcPr>
            <w:tcW w:w="794" w:type="dxa"/>
            <w:tcBorders>
              <w:top w:val="single" w:sz="6" w:space="0" w:color="000000"/>
              <w:left w:val="single" w:sz="6" w:space="0" w:color="000000"/>
              <w:bottom w:val="single" w:sz="6" w:space="0" w:color="000000"/>
              <w:right w:val="single" w:sz="6" w:space="0" w:color="000000"/>
            </w:tcBorders>
          </w:tcPr>
          <w:p w14:paraId="6AAB66F6" w14:textId="77777777" w:rsidR="00E73EDF" w:rsidRPr="008A6F2A" w:rsidRDefault="007653F1" w:rsidP="00C128E3">
            <w:pPr>
              <w:pStyle w:val="Small"/>
              <w:spacing w:before="40" w:after="40"/>
              <w:jc w:val="both"/>
            </w:pPr>
            <w:r w:rsidRPr="008A6F2A">
              <w:t>RCNM</w:t>
            </w:r>
          </w:p>
        </w:tc>
        <w:tc>
          <w:tcPr>
            <w:tcW w:w="794" w:type="dxa"/>
            <w:tcBorders>
              <w:top w:val="single" w:sz="6" w:space="0" w:color="000000"/>
              <w:left w:val="single" w:sz="6" w:space="0" w:color="000000"/>
              <w:bottom w:val="single" w:sz="6" w:space="0" w:color="000000"/>
              <w:right w:val="single" w:sz="6" w:space="0" w:color="000000"/>
            </w:tcBorders>
          </w:tcPr>
          <w:p w14:paraId="4C99ED11" w14:textId="77777777" w:rsidR="00E73EDF" w:rsidRPr="008A6F2A" w:rsidRDefault="007653F1" w:rsidP="00C128E3">
            <w:pPr>
              <w:pStyle w:val="Small"/>
              <w:spacing w:before="40" w:after="40"/>
              <w:jc w:val="both"/>
            </w:pPr>
            <w:r w:rsidRPr="008A6F2A">
              <w:t>{110}</w:t>
            </w:r>
          </w:p>
        </w:tc>
        <w:tc>
          <w:tcPr>
            <w:tcW w:w="794" w:type="dxa"/>
            <w:tcBorders>
              <w:top w:val="single" w:sz="6" w:space="0" w:color="000000"/>
              <w:left w:val="single" w:sz="6" w:space="0" w:color="000000"/>
              <w:bottom w:val="single" w:sz="6" w:space="0" w:color="000000"/>
              <w:right w:val="single" w:sz="6" w:space="0" w:color="000000"/>
            </w:tcBorders>
          </w:tcPr>
          <w:p w14:paraId="48288F20" w14:textId="77777777" w:rsidR="00E73EDF" w:rsidRPr="008A6F2A" w:rsidRDefault="007653F1" w:rsidP="00C128E3">
            <w:pPr>
              <w:pStyle w:val="Small"/>
              <w:spacing w:before="40" w:after="40"/>
              <w:jc w:val="both"/>
            </w:pPr>
            <w:r w:rsidRPr="008A6F2A">
              <w:t>b11</w:t>
            </w:r>
          </w:p>
        </w:tc>
        <w:tc>
          <w:tcPr>
            <w:tcW w:w="4026" w:type="dxa"/>
            <w:tcBorders>
              <w:top w:val="single" w:sz="6" w:space="0" w:color="000000"/>
              <w:left w:val="single" w:sz="6" w:space="0" w:color="000000"/>
              <w:bottom w:val="single" w:sz="6" w:space="0" w:color="000000"/>
              <w:right w:val="single" w:sz="6" w:space="0" w:color="000000"/>
            </w:tcBorders>
          </w:tcPr>
          <w:p w14:paraId="57079252" w14:textId="192E5E87" w:rsidR="00E73EDF" w:rsidRPr="008A6F2A" w:rsidRDefault="007653F1" w:rsidP="00C128E3">
            <w:pPr>
              <w:pStyle w:val="Small"/>
              <w:spacing w:before="40" w:after="40"/>
              <w:jc w:val="both"/>
            </w:pPr>
            <w:r w:rsidRPr="008A6F2A">
              <w:t xml:space="preserve">{110} </w:t>
            </w:r>
            <w:r w:rsidR="00645532">
              <w:t>–</w:t>
            </w:r>
            <w:r w:rsidRPr="008A6F2A">
              <w:t xml:space="preserve"> Point</w:t>
            </w:r>
          </w:p>
        </w:tc>
      </w:tr>
      <w:tr w:rsidR="00E73EDF" w:rsidRPr="008A6F2A" w14:paraId="1517047A" w14:textId="77777777">
        <w:tc>
          <w:tcPr>
            <w:tcW w:w="3459" w:type="dxa"/>
            <w:tcBorders>
              <w:top w:val="single" w:sz="6" w:space="0" w:color="000000"/>
              <w:left w:val="single" w:sz="6" w:space="0" w:color="000000"/>
              <w:bottom w:val="single" w:sz="6" w:space="0" w:color="000000"/>
              <w:right w:val="single" w:sz="6" w:space="0" w:color="000000"/>
            </w:tcBorders>
          </w:tcPr>
          <w:p w14:paraId="07963247" w14:textId="00DA1B71" w:rsidR="00E73EDF" w:rsidRPr="00431ADB" w:rsidRDefault="007653F1" w:rsidP="00E76B8F">
            <w:pPr>
              <w:pStyle w:val="Small"/>
              <w:spacing w:before="40" w:after="40"/>
              <w:jc w:val="both"/>
            </w:pPr>
            <w:r w:rsidRPr="008A6F2A">
              <w:t xml:space="preserve">Record </w:t>
            </w:r>
            <w:r w:rsidR="00E76B8F">
              <w:t>i</w:t>
            </w:r>
            <w:r w:rsidR="00E76B8F" w:rsidRPr="00431ADB">
              <w:t xml:space="preserve">dentification </w:t>
            </w:r>
            <w:r w:rsidRPr="00431ADB">
              <w:t>number</w:t>
            </w:r>
          </w:p>
        </w:tc>
        <w:tc>
          <w:tcPr>
            <w:tcW w:w="794" w:type="dxa"/>
            <w:tcBorders>
              <w:top w:val="single" w:sz="6" w:space="0" w:color="000000"/>
              <w:left w:val="single" w:sz="6" w:space="0" w:color="000000"/>
              <w:bottom w:val="single" w:sz="6" w:space="0" w:color="000000"/>
              <w:right w:val="single" w:sz="6" w:space="0" w:color="000000"/>
            </w:tcBorders>
          </w:tcPr>
          <w:p w14:paraId="28137D4D" w14:textId="77777777" w:rsidR="00E73EDF" w:rsidRPr="008A6F2A" w:rsidRDefault="007653F1" w:rsidP="00C128E3">
            <w:pPr>
              <w:pStyle w:val="Small"/>
              <w:spacing w:before="40" w:after="40"/>
              <w:jc w:val="both"/>
            </w:pPr>
            <w:r w:rsidRPr="008A6F2A">
              <w:t>RCID</w:t>
            </w:r>
          </w:p>
        </w:tc>
        <w:tc>
          <w:tcPr>
            <w:tcW w:w="794" w:type="dxa"/>
            <w:tcBorders>
              <w:top w:val="single" w:sz="6" w:space="0" w:color="000000"/>
              <w:left w:val="single" w:sz="6" w:space="0" w:color="000000"/>
              <w:bottom w:val="single" w:sz="6" w:space="0" w:color="000000"/>
              <w:right w:val="single" w:sz="6" w:space="0" w:color="000000"/>
            </w:tcBorders>
          </w:tcPr>
          <w:p w14:paraId="0EBAAC99" w14:textId="77777777" w:rsidR="00E73EDF" w:rsidRPr="008A6F2A"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2A7C10D9" w14:textId="77777777" w:rsidR="00E73EDF" w:rsidRPr="008A6F2A" w:rsidRDefault="007653F1" w:rsidP="00C128E3">
            <w:pPr>
              <w:pStyle w:val="Small"/>
              <w:spacing w:before="40" w:after="40"/>
              <w:jc w:val="both"/>
            </w:pPr>
            <w:r w:rsidRPr="008A6F2A">
              <w:t>b14</w:t>
            </w:r>
          </w:p>
        </w:tc>
        <w:tc>
          <w:tcPr>
            <w:tcW w:w="4026" w:type="dxa"/>
            <w:tcBorders>
              <w:top w:val="single" w:sz="6" w:space="0" w:color="000000"/>
              <w:left w:val="single" w:sz="6" w:space="0" w:color="000000"/>
              <w:bottom w:val="single" w:sz="6" w:space="0" w:color="000000"/>
              <w:right w:val="single" w:sz="6" w:space="0" w:color="000000"/>
            </w:tcBorders>
          </w:tcPr>
          <w:p w14:paraId="749F0F33" w14:textId="77777777" w:rsidR="00E73EDF" w:rsidRPr="008A6F2A" w:rsidRDefault="007653F1" w:rsidP="00C128E3">
            <w:pPr>
              <w:pStyle w:val="Small"/>
              <w:spacing w:before="40" w:after="40"/>
              <w:jc w:val="both"/>
            </w:pPr>
            <w:r w:rsidRPr="008A6F2A">
              <w:t>Range: 1 to 2</w:t>
            </w:r>
            <w:r w:rsidRPr="008A6F2A">
              <w:rPr>
                <w:vertAlign w:val="superscript"/>
              </w:rPr>
              <w:t>32</w:t>
            </w:r>
            <w:r w:rsidRPr="008A6F2A">
              <w:noBreakHyphen/>
              <w:t>2</w:t>
            </w:r>
          </w:p>
        </w:tc>
      </w:tr>
      <w:tr w:rsidR="00E73EDF" w:rsidRPr="008A6F2A" w14:paraId="577AE7A0" w14:textId="77777777">
        <w:tc>
          <w:tcPr>
            <w:tcW w:w="3459" w:type="dxa"/>
            <w:tcBorders>
              <w:top w:val="single" w:sz="6" w:space="0" w:color="000000"/>
              <w:left w:val="single" w:sz="6" w:space="0" w:color="000000"/>
              <w:bottom w:val="single" w:sz="6" w:space="0" w:color="000000"/>
              <w:right w:val="single" w:sz="6" w:space="0" w:color="000000"/>
            </w:tcBorders>
          </w:tcPr>
          <w:p w14:paraId="2F1373FE" w14:textId="4A5B67DC" w:rsidR="00E73EDF" w:rsidRPr="00431ADB" w:rsidRDefault="007653F1" w:rsidP="00E76B8F">
            <w:pPr>
              <w:pStyle w:val="Small"/>
              <w:spacing w:before="40" w:after="40"/>
              <w:jc w:val="both"/>
            </w:pPr>
            <w:r w:rsidRPr="008A6F2A">
              <w:t xml:space="preserve">Record </w:t>
            </w:r>
            <w:r w:rsidR="00E76B8F">
              <w:t>v</w:t>
            </w:r>
            <w:r w:rsidR="00E76B8F" w:rsidRPr="00431ADB">
              <w:t>ersion</w:t>
            </w:r>
          </w:p>
        </w:tc>
        <w:tc>
          <w:tcPr>
            <w:tcW w:w="794" w:type="dxa"/>
            <w:tcBorders>
              <w:top w:val="single" w:sz="6" w:space="0" w:color="000000"/>
              <w:left w:val="single" w:sz="6" w:space="0" w:color="000000"/>
              <w:bottom w:val="single" w:sz="6" w:space="0" w:color="000000"/>
              <w:right w:val="single" w:sz="6" w:space="0" w:color="000000"/>
            </w:tcBorders>
          </w:tcPr>
          <w:p w14:paraId="1855AF8B" w14:textId="77777777" w:rsidR="00E73EDF" w:rsidRPr="008A6F2A" w:rsidRDefault="007653F1" w:rsidP="00C128E3">
            <w:pPr>
              <w:pStyle w:val="Small"/>
              <w:spacing w:before="40" w:after="40"/>
              <w:jc w:val="both"/>
            </w:pPr>
            <w:r w:rsidRPr="008A6F2A">
              <w:t>RVER</w:t>
            </w:r>
          </w:p>
        </w:tc>
        <w:tc>
          <w:tcPr>
            <w:tcW w:w="794" w:type="dxa"/>
            <w:tcBorders>
              <w:top w:val="single" w:sz="6" w:space="0" w:color="000000"/>
              <w:left w:val="single" w:sz="6" w:space="0" w:color="000000"/>
              <w:bottom w:val="single" w:sz="6" w:space="0" w:color="000000"/>
              <w:right w:val="single" w:sz="6" w:space="0" w:color="000000"/>
            </w:tcBorders>
          </w:tcPr>
          <w:p w14:paraId="2A3C19ED" w14:textId="77777777" w:rsidR="00E73EDF" w:rsidRPr="008A6F2A"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5EBB55F0" w14:textId="77777777" w:rsidR="00E73EDF" w:rsidRPr="008A6F2A" w:rsidRDefault="007653F1" w:rsidP="00C128E3">
            <w:pPr>
              <w:pStyle w:val="Small"/>
              <w:spacing w:before="40" w:after="40"/>
              <w:jc w:val="both"/>
            </w:pPr>
            <w:r w:rsidRPr="008A6F2A">
              <w:t>b12</w:t>
            </w:r>
          </w:p>
        </w:tc>
        <w:tc>
          <w:tcPr>
            <w:tcW w:w="4026" w:type="dxa"/>
            <w:tcBorders>
              <w:top w:val="single" w:sz="6" w:space="0" w:color="000000"/>
              <w:left w:val="single" w:sz="6" w:space="0" w:color="000000"/>
              <w:bottom w:val="single" w:sz="6" w:space="0" w:color="000000"/>
              <w:right w:val="single" w:sz="6" w:space="0" w:color="000000"/>
            </w:tcBorders>
          </w:tcPr>
          <w:p w14:paraId="53DCC4E8" w14:textId="77777777" w:rsidR="00E73EDF" w:rsidRPr="008A6F2A" w:rsidRDefault="007653F1" w:rsidP="00C128E3">
            <w:pPr>
              <w:pStyle w:val="Small"/>
              <w:spacing w:before="40" w:after="40"/>
              <w:jc w:val="both"/>
            </w:pPr>
            <w:r w:rsidRPr="008A6F2A">
              <w:t>RVER contains the serial number of the record edition</w:t>
            </w:r>
          </w:p>
        </w:tc>
      </w:tr>
      <w:tr w:rsidR="00E73EDF" w:rsidRPr="008A6F2A" w14:paraId="5BE9299A" w14:textId="77777777">
        <w:tc>
          <w:tcPr>
            <w:tcW w:w="3459" w:type="dxa"/>
            <w:tcBorders>
              <w:top w:val="single" w:sz="6" w:space="0" w:color="000000"/>
              <w:left w:val="single" w:sz="6" w:space="0" w:color="000000"/>
              <w:bottom w:val="single" w:sz="6" w:space="0" w:color="000000"/>
              <w:right w:val="single" w:sz="6" w:space="0" w:color="000000"/>
            </w:tcBorders>
          </w:tcPr>
          <w:p w14:paraId="2114BBD2" w14:textId="7FAF0A6F" w:rsidR="00E73EDF" w:rsidRPr="00431ADB" w:rsidRDefault="007653F1" w:rsidP="00E76B8F">
            <w:pPr>
              <w:pStyle w:val="Small"/>
              <w:spacing w:before="40" w:after="40"/>
              <w:jc w:val="both"/>
            </w:pPr>
            <w:r w:rsidRPr="008A6F2A">
              <w:t xml:space="preserve">Record </w:t>
            </w:r>
            <w:r w:rsidR="00E76B8F">
              <w:t>u</w:t>
            </w:r>
            <w:r w:rsidR="00E76B8F" w:rsidRPr="00431ADB">
              <w:t xml:space="preserve">pdate </w:t>
            </w:r>
            <w:r w:rsidR="00E76B8F">
              <w:t>i</w:t>
            </w:r>
            <w:r w:rsidR="00E76B8F" w:rsidRPr="00431ADB">
              <w:t>nstruction</w:t>
            </w:r>
          </w:p>
        </w:tc>
        <w:tc>
          <w:tcPr>
            <w:tcW w:w="794" w:type="dxa"/>
            <w:tcBorders>
              <w:top w:val="single" w:sz="6" w:space="0" w:color="000000"/>
              <w:left w:val="single" w:sz="6" w:space="0" w:color="000000"/>
              <w:bottom w:val="single" w:sz="6" w:space="0" w:color="000000"/>
              <w:right w:val="single" w:sz="6" w:space="0" w:color="000000"/>
            </w:tcBorders>
          </w:tcPr>
          <w:p w14:paraId="337620D6" w14:textId="77777777" w:rsidR="00E73EDF" w:rsidRPr="008A6F2A" w:rsidRDefault="007653F1" w:rsidP="00C128E3">
            <w:pPr>
              <w:pStyle w:val="Small"/>
              <w:spacing w:before="40" w:after="40"/>
              <w:jc w:val="both"/>
            </w:pPr>
            <w:r w:rsidRPr="008A6F2A">
              <w:t>RUIN</w:t>
            </w:r>
          </w:p>
        </w:tc>
        <w:tc>
          <w:tcPr>
            <w:tcW w:w="794" w:type="dxa"/>
            <w:tcBorders>
              <w:top w:val="single" w:sz="6" w:space="0" w:color="000000"/>
              <w:left w:val="single" w:sz="6" w:space="0" w:color="000000"/>
              <w:bottom w:val="single" w:sz="6" w:space="0" w:color="000000"/>
              <w:right w:val="single" w:sz="6" w:space="0" w:color="000000"/>
            </w:tcBorders>
          </w:tcPr>
          <w:p w14:paraId="55D67866" w14:textId="77777777" w:rsidR="00E73EDF" w:rsidRPr="008A6F2A" w:rsidRDefault="007653F1" w:rsidP="00C128E3">
            <w:pPr>
              <w:pStyle w:val="Small"/>
              <w:spacing w:before="40" w:after="40"/>
              <w:jc w:val="both"/>
            </w:pPr>
            <w:r w:rsidRPr="008A6F2A">
              <w:t>{1}</w:t>
            </w:r>
          </w:p>
        </w:tc>
        <w:tc>
          <w:tcPr>
            <w:tcW w:w="794" w:type="dxa"/>
            <w:tcBorders>
              <w:top w:val="single" w:sz="6" w:space="0" w:color="000000"/>
              <w:left w:val="single" w:sz="6" w:space="0" w:color="000000"/>
              <w:bottom w:val="single" w:sz="6" w:space="0" w:color="000000"/>
              <w:right w:val="single" w:sz="6" w:space="0" w:color="000000"/>
            </w:tcBorders>
          </w:tcPr>
          <w:p w14:paraId="1FD5C5E9" w14:textId="77777777" w:rsidR="00E73EDF" w:rsidRPr="008A6F2A" w:rsidRDefault="007653F1" w:rsidP="00C128E3">
            <w:pPr>
              <w:pStyle w:val="Small"/>
              <w:spacing w:before="40" w:after="40"/>
              <w:jc w:val="both"/>
            </w:pPr>
            <w:r w:rsidRPr="008A6F2A">
              <w:t>b11</w:t>
            </w:r>
          </w:p>
        </w:tc>
        <w:tc>
          <w:tcPr>
            <w:tcW w:w="4026" w:type="dxa"/>
            <w:tcBorders>
              <w:top w:val="single" w:sz="6" w:space="0" w:color="000000"/>
              <w:left w:val="single" w:sz="6" w:space="0" w:color="000000"/>
              <w:bottom w:val="single" w:sz="6" w:space="0" w:color="000000"/>
              <w:right w:val="single" w:sz="6" w:space="0" w:color="000000"/>
            </w:tcBorders>
          </w:tcPr>
          <w:p w14:paraId="671641DA" w14:textId="77777777" w:rsidR="00E73EDF" w:rsidRPr="008A6F2A" w:rsidRDefault="007653F1" w:rsidP="00C128E3">
            <w:pPr>
              <w:pStyle w:val="Small"/>
              <w:spacing w:before="40" w:after="40"/>
              <w:jc w:val="both"/>
            </w:pPr>
            <w:r w:rsidRPr="008A6F2A">
              <w:t>{1} – Insert</w:t>
            </w:r>
          </w:p>
        </w:tc>
      </w:tr>
    </w:tbl>
    <w:p w14:paraId="1AEDD7E2" w14:textId="77777777" w:rsidR="00E73EDF" w:rsidRDefault="00E73EDF" w:rsidP="00E76B8F">
      <w:pPr>
        <w:spacing w:after="0" w:line="240" w:lineRule="auto"/>
      </w:pPr>
      <w:bookmarkStart w:id="1508" w:name="_Toc207617053"/>
    </w:p>
    <w:p w14:paraId="5FFA05C6" w14:textId="42EA6E02" w:rsidR="00E76B8F" w:rsidRPr="00F2456F" w:rsidRDefault="00E76B8F" w:rsidP="001D02B5">
      <w:pPr>
        <w:pStyle w:val="ListContinue2"/>
        <w:keepNext/>
        <w:keepLines/>
        <w:numPr>
          <w:ilvl w:val="2"/>
          <w:numId w:val="27"/>
        </w:numPr>
        <w:tabs>
          <w:tab w:val="clear" w:pos="432"/>
        </w:tabs>
        <w:spacing w:before="120" w:after="120" w:line="240" w:lineRule="auto"/>
        <w:rPr>
          <w:b/>
          <w:lang w:eastAsia="en-US"/>
        </w:rPr>
      </w:pPr>
      <w:bookmarkStart w:id="1509" w:name="_Toc162435445"/>
      <w:bookmarkStart w:id="1510" w:name="_Toc169203139"/>
      <w:bookmarkStart w:id="1511" w:name="_Toc170072469"/>
      <w:r w:rsidRPr="00E76B8F">
        <w:rPr>
          <w:b/>
          <w:lang w:eastAsia="en-US"/>
        </w:rPr>
        <w:t>2-D Integer Coordinate Tuple field structure - C2IT</w:t>
      </w:r>
      <w:bookmarkEnd w:id="1509"/>
      <w:bookmarkEnd w:id="1510"/>
      <w:bookmarkEnd w:id="1511"/>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E73EDF" w:rsidRPr="008A6F2A" w14:paraId="79286DBD" w14:textId="77777777" w:rsidTr="00120D82">
        <w:tc>
          <w:tcPr>
            <w:tcW w:w="3459"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p w14:paraId="0AD89242" w14:textId="77777777" w:rsidR="00E73EDF" w:rsidRPr="008A6F2A" w:rsidRDefault="007653F1" w:rsidP="00C128E3">
            <w:pPr>
              <w:pStyle w:val="Small"/>
              <w:spacing w:before="40" w:after="40"/>
              <w:jc w:val="both"/>
              <w:rPr>
                <w:b/>
              </w:rPr>
            </w:pPr>
            <w:r w:rsidRPr="008A6F2A">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316FAF51" w14:textId="77777777" w:rsidR="00E73EDF" w:rsidRPr="008A6F2A" w:rsidRDefault="007653F1" w:rsidP="00C128E3">
            <w:pPr>
              <w:pStyle w:val="Small"/>
              <w:spacing w:before="40" w:after="40"/>
              <w:jc w:val="both"/>
              <w:rPr>
                <w:b/>
              </w:rPr>
            </w:pPr>
            <w:r w:rsidRPr="008A6F2A">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24A578E4" w14:textId="77777777" w:rsidR="00E73EDF" w:rsidRPr="008A6F2A" w:rsidRDefault="007653F1" w:rsidP="00C128E3">
            <w:pPr>
              <w:pStyle w:val="Small"/>
              <w:spacing w:before="40" w:after="40"/>
              <w:jc w:val="both"/>
              <w:rPr>
                <w:b/>
              </w:rPr>
            </w:pPr>
            <w:r w:rsidRPr="008A6F2A">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7B1B7AB9" w14:textId="77777777" w:rsidR="00E73EDF" w:rsidRPr="008A6F2A" w:rsidRDefault="007653F1" w:rsidP="00C128E3">
            <w:pPr>
              <w:pStyle w:val="Small"/>
              <w:spacing w:before="40" w:after="40"/>
              <w:jc w:val="both"/>
              <w:rPr>
                <w:b/>
              </w:rPr>
            </w:pPr>
            <w:r w:rsidRPr="008A6F2A">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683FF860" w14:textId="77777777" w:rsidR="00E73EDF" w:rsidRPr="008A6F2A" w:rsidRDefault="007653F1" w:rsidP="00C128E3">
            <w:pPr>
              <w:pStyle w:val="Small"/>
              <w:spacing w:before="40" w:after="40"/>
              <w:jc w:val="both"/>
              <w:rPr>
                <w:b/>
              </w:rPr>
            </w:pPr>
            <w:r w:rsidRPr="008A6F2A">
              <w:rPr>
                <w:b/>
              </w:rPr>
              <w:t>Comment</w:t>
            </w:r>
          </w:p>
        </w:tc>
      </w:tr>
      <w:tr w:rsidR="00E73EDF" w:rsidRPr="008A6F2A" w14:paraId="31BDB1B5" w14:textId="77777777">
        <w:tc>
          <w:tcPr>
            <w:tcW w:w="3459" w:type="dxa"/>
            <w:tcBorders>
              <w:top w:val="single" w:sz="6" w:space="0" w:color="000000"/>
              <w:left w:val="single" w:sz="6" w:space="0" w:color="000000"/>
              <w:bottom w:val="single" w:sz="6" w:space="0" w:color="000000"/>
              <w:right w:val="single" w:sz="6" w:space="0" w:color="000000"/>
            </w:tcBorders>
          </w:tcPr>
          <w:p w14:paraId="1F06D6F6" w14:textId="77777777" w:rsidR="00E73EDF" w:rsidRPr="008A6F2A" w:rsidRDefault="007653F1" w:rsidP="00C128E3">
            <w:pPr>
              <w:pStyle w:val="Small"/>
              <w:spacing w:before="40" w:after="40"/>
              <w:jc w:val="both"/>
            </w:pPr>
            <w:r w:rsidRPr="008A6F2A">
              <w:t>Coordinate in Y axis</w:t>
            </w:r>
          </w:p>
        </w:tc>
        <w:tc>
          <w:tcPr>
            <w:tcW w:w="794" w:type="dxa"/>
            <w:tcBorders>
              <w:top w:val="single" w:sz="6" w:space="0" w:color="000000"/>
              <w:left w:val="single" w:sz="6" w:space="0" w:color="000000"/>
              <w:bottom w:val="single" w:sz="6" w:space="0" w:color="000000"/>
              <w:right w:val="single" w:sz="6" w:space="0" w:color="000000"/>
            </w:tcBorders>
          </w:tcPr>
          <w:p w14:paraId="64715309" w14:textId="27A0509C" w:rsidR="00E73EDF" w:rsidRPr="008A6F2A" w:rsidRDefault="007653F1" w:rsidP="00C128E3">
            <w:pPr>
              <w:pStyle w:val="Small"/>
              <w:spacing w:before="40" w:after="40"/>
              <w:jc w:val="both"/>
            </w:pPr>
            <w:r w:rsidRPr="008A6F2A">
              <w:t>YCOO</w:t>
            </w:r>
          </w:p>
        </w:tc>
        <w:tc>
          <w:tcPr>
            <w:tcW w:w="794" w:type="dxa"/>
            <w:tcBorders>
              <w:top w:val="single" w:sz="6" w:space="0" w:color="000000"/>
              <w:left w:val="single" w:sz="6" w:space="0" w:color="000000"/>
              <w:bottom w:val="single" w:sz="6" w:space="0" w:color="000000"/>
              <w:right w:val="single" w:sz="6" w:space="0" w:color="000000"/>
            </w:tcBorders>
          </w:tcPr>
          <w:p w14:paraId="6A8B7EE5" w14:textId="77777777" w:rsidR="00E73EDF" w:rsidRPr="008A6F2A"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04901659" w14:textId="77777777" w:rsidR="00E73EDF" w:rsidRPr="008A6F2A" w:rsidRDefault="007653F1" w:rsidP="00C128E3">
            <w:pPr>
              <w:pStyle w:val="Small"/>
              <w:spacing w:before="40" w:after="40"/>
              <w:jc w:val="both"/>
            </w:pPr>
            <w:r w:rsidRPr="008A6F2A">
              <w:t>b24</w:t>
            </w:r>
          </w:p>
        </w:tc>
        <w:tc>
          <w:tcPr>
            <w:tcW w:w="4026" w:type="dxa"/>
            <w:tcBorders>
              <w:top w:val="single" w:sz="6" w:space="0" w:color="000000"/>
              <w:left w:val="single" w:sz="6" w:space="0" w:color="000000"/>
              <w:bottom w:val="single" w:sz="6" w:space="0" w:color="000000"/>
              <w:right w:val="single" w:sz="6" w:space="0" w:color="000000"/>
            </w:tcBorders>
          </w:tcPr>
          <w:p w14:paraId="26B6112D" w14:textId="13C4A9F8" w:rsidR="00E73EDF" w:rsidRPr="00544ABE" w:rsidRDefault="007653F1" w:rsidP="00C128E3">
            <w:pPr>
              <w:pStyle w:val="Small"/>
              <w:spacing w:before="40" w:after="40"/>
              <w:jc w:val="both"/>
            </w:pPr>
            <w:r w:rsidRPr="008A6F2A">
              <w:t xml:space="preserve">Y-coordinate </w:t>
            </w:r>
            <w:r w:rsidR="00810299" w:rsidRPr="00544ABE">
              <w:t xml:space="preserve">or </w:t>
            </w:r>
            <w:r w:rsidRPr="00544ABE">
              <w:t>latitude</w:t>
            </w:r>
          </w:p>
        </w:tc>
      </w:tr>
      <w:tr w:rsidR="00E73EDF" w:rsidRPr="008A6F2A" w14:paraId="687201A5" w14:textId="77777777">
        <w:tc>
          <w:tcPr>
            <w:tcW w:w="3459" w:type="dxa"/>
            <w:tcBorders>
              <w:top w:val="single" w:sz="6" w:space="0" w:color="000000"/>
              <w:left w:val="single" w:sz="6" w:space="0" w:color="000000"/>
              <w:bottom w:val="single" w:sz="6" w:space="0" w:color="000000"/>
              <w:right w:val="single" w:sz="6" w:space="0" w:color="000000"/>
            </w:tcBorders>
          </w:tcPr>
          <w:p w14:paraId="555735BC" w14:textId="77777777" w:rsidR="00E73EDF" w:rsidRPr="008A6F2A" w:rsidRDefault="007653F1" w:rsidP="00C128E3">
            <w:pPr>
              <w:pStyle w:val="Small"/>
              <w:spacing w:before="40" w:after="40"/>
              <w:jc w:val="both"/>
            </w:pPr>
            <w:r w:rsidRPr="008A6F2A">
              <w:t>Coordinate in X axis</w:t>
            </w:r>
          </w:p>
        </w:tc>
        <w:tc>
          <w:tcPr>
            <w:tcW w:w="794" w:type="dxa"/>
            <w:tcBorders>
              <w:top w:val="single" w:sz="6" w:space="0" w:color="000000"/>
              <w:left w:val="single" w:sz="6" w:space="0" w:color="000000"/>
              <w:bottom w:val="single" w:sz="6" w:space="0" w:color="000000"/>
              <w:right w:val="single" w:sz="6" w:space="0" w:color="000000"/>
            </w:tcBorders>
          </w:tcPr>
          <w:p w14:paraId="0DB543FE" w14:textId="77777777" w:rsidR="00E73EDF" w:rsidRPr="008A6F2A" w:rsidRDefault="007653F1" w:rsidP="00C128E3">
            <w:pPr>
              <w:pStyle w:val="Small"/>
              <w:spacing w:before="40" w:after="40"/>
              <w:jc w:val="both"/>
            </w:pPr>
            <w:r w:rsidRPr="008A6F2A">
              <w:t>XCOO</w:t>
            </w:r>
          </w:p>
        </w:tc>
        <w:tc>
          <w:tcPr>
            <w:tcW w:w="794" w:type="dxa"/>
            <w:tcBorders>
              <w:top w:val="single" w:sz="6" w:space="0" w:color="000000"/>
              <w:left w:val="single" w:sz="6" w:space="0" w:color="000000"/>
              <w:bottom w:val="single" w:sz="6" w:space="0" w:color="000000"/>
              <w:right w:val="single" w:sz="6" w:space="0" w:color="000000"/>
            </w:tcBorders>
          </w:tcPr>
          <w:p w14:paraId="7DFE20D1" w14:textId="77777777" w:rsidR="00E73EDF" w:rsidRPr="008A6F2A"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193DDEF3" w14:textId="77777777" w:rsidR="00E73EDF" w:rsidRPr="008A6F2A" w:rsidRDefault="007653F1" w:rsidP="00C128E3">
            <w:pPr>
              <w:pStyle w:val="Small"/>
              <w:spacing w:before="40" w:after="40"/>
              <w:jc w:val="both"/>
            </w:pPr>
            <w:r w:rsidRPr="008A6F2A">
              <w:t>b24</w:t>
            </w:r>
          </w:p>
        </w:tc>
        <w:tc>
          <w:tcPr>
            <w:tcW w:w="4026" w:type="dxa"/>
            <w:tcBorders>
              <w:top w:val="single" w:sz="6" w:space="0" w:color="000000"/>
              <w:left w:val="single" w:sz="6" w:space="0" w:color="000000"/>
              <w:bottom w:val="single" w:sz="6" w:space="0" w:color="000000"/>
              <w:right w:val="single" w:sz="6" w:space="0" w:color="000000"/>
            </w:tcBorders>
          </w:tcPr>
          <w:p w14:paraId="759ECED7" w14:textId="2EE2BC3B" w:rsidR="00E73EDF" w:rsidRPr="00544ABE" w:rsidRDefault="007653F1" w:rsidP="00C128E3">
            <w:pPr>
              <w:pStyle w:val="Small"/>
              <w:spacing w:before="40" w:after="40"/>
              <w:jc w:val="both"/>
            </w:pPr>
            <w:r w:rsidRPr="008A6F2A">
              <w:t xml:space="preserve">X-coordinate </w:t>
            </w:r>
            <w:r w:rsidR="00810299" w:rsidRPr="00544ABE">
              <w:t xml:space="preserve">or </w:t>
            </w:r>
            <w:r w:rsidRPr="00544ABE">
              <w:t>longitude</w:t>
            </w:r>
          </w:p>
        </w:tc>
      </w:tr>
    </w:tbl>
    <w:p w14:paraId="78B5F460" w14:textId="77777777" w:rsidR="00E73EDF" w:rsidRDefault="00E73EDF" w:rsidP="00E76B8F">
      <w:pPr>
        <w:spacing w:after="0" w:line="240" w:lineRule="auto"/>
      </w:pPr>
    </w:p>
    <w:p w14:paraId="6706FA42" w14:textId="34347565" w:rsidR="00E76B8F" w:rsidRPr="00F2456F" w:rsidRDefault="00E76B8F" w:rsidP="001D02B5">
      <w:pPr>
        <w:pStyle w:val="ListContinue2"/>
        <w:keepNext/>
        <w:keepLines/>
        <w:numPr>
          <w:ilvl w:val="2"/>
          <w:numId w:val="27"/>
        </w:numPr>
        <w:tabs>
          <w:tab w:val="clear" w:pos="432"/>
        </w:tabs>
        <w:spacing w:before="120" w:after="120" w:line="240" w:lineRule="auto"/>
        <w:rPr>
          <w:b/>
          <w:lang w:eastAsia="en-US"/>
        </w:rPr>
      </w:pPr>
      <w:bookmarkStart w:id="1512" w:name="_Toc162435446"/>
      <w:bookmarkStart w:id="1513" w:name="_Toc169203140"/>
      <w:bookmarkStart w:id="1514" w:name="_Toc170072470"/>
      <w:r w:rsidRPr="00E76B8F">
        <w:rPr>
          <w:b/>
          <w:lang w:eastAsia="en-US"/>
        </w:rPr>
        <w:t>3-D Integer Coordinate Tuple field structure - C3IT</w:t>
      </w:r>
      <w:bookmarkEnd w:id="1512"/>
      <w:bookmarkEnd w:id="1513"/>
      <w:bookmarkEnd w:id="1514"/>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E73EDF" w:rsidRPr="008A6F2A" w14:paraId="7C886F4D" w14:textId="77777777" w:rsidTr="00120D82">
        <w:tc>
          <w:tcPr>
            <w:tcW w:w="3459"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p w14:paraId="29DE1CCF" w14:textId="77777777" w:rsidR="00E73EDF" w:rsidRPr="008A6F2A" w:rsidRDefault="007653F1" w:rsidP="00C128E3">
            <w:pPr>
              <w:pStyle w:val="Small"/>
              <w:spacing w:before="40" w:after="40"/>
              <w:jc w:val="both"/>
              <w:rPr>
                <w:b/>
              </w:rPr>
            </w:pPr>
            <w:r w:rsidRPr="008A6F2A">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4903F90E" w14:textId="77777777" w:rsidR="00E73EDF" w:rsidRPr="008A6F2A" w:rsidRDefault="007653F1" w:rsidP="00C128E3">
            <w:pPr>
              <w:pStyle w:val="Small"/>
              <w:spacing w:before="40" w:after="40"/>
              <w:jc w:val="both"/>
              <w:rPr>
                <w:b/>
              </w:rPr>
            </w:pPr>
            <w:r w:rsidRPr="008A6F2A">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38766F58" w14:textId="77777777" w:rsidR="00E73EDF" w:rsidRPr="008A6F2A" w:rsidRDefault="007653F1" w:rsidP="00C128E3">
            <w:pPr>
              <w:pStyle w:val="Small"/>
              <w:spacing w:before="40" w:after="40"/>
              <w:jc w:val="both"/>
              <w:rPr>
                <w:b/>
              </w:rPr>
            </w:pPr>
            <w:r w:rsidRPr="008A6F2A">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329A53F8" w14:textId="77777777" w:rsidR="00E73EDF" w:rsidRPr="008A6F2A" w:rsidRDefault="007653F1" w:rsidP="00C128E3">
            <w:pPr>
              <w:pStyle w:val="Small"/>
              <w:spacing w:before="40" w:after="40"/>
              <w:jc w:val="both"/>
              <w:rPr>
                <w:b/>
              </w:rPr>
            </w:pPr>
            <w:r w:rsidRPr="008A6F2A">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65941221" w14:textId="77777777" w:rsidR="00E73EDF" w:rsidRPr="008A6F2A" w:rsidRDefault="007653F1" w:rsidP="00C128E3">
            <w:pPr>
              <w:pStyle w:val="Small"/>
              <w:spacing w:before="40" w:after="40"/>
              <w:jc w:val="both"/>
              <w:rPr>
                <w:b/>
              </w:rPr>
            </w:pPr>
            <w:r w:rsidRPr="008A6F2A">
              <w:rPr>
                <w:b/>
              </w:rPr>
              <w:t>Comment</w:t>
            </w:r>
          </w:p>
        </w:tc>
      </w:tr>
      <w:tr w:rsidR="00E73EDF" w:rsidRPr="008A6F2A" w14:paraId="26D48D34" w14:textId="77777777">
        <w:tc>
          <w:tcPr>
            <w:tcW w:w="3459" w:type="dxa"/>
            <w:tcBorders>
              <w:top w:val="single" w:sz="6" w:space="0" w:color="000000"/>
              <w:left w:val="single" w:sz="6" w:space="0" w:color="000000"/>
              <w:bottom w:val="single" w:sz="6" w:space="0" w:color="000000"/>
              <w:right w:val="single" w:sz="6" w:space="0" w:color="000000"/>
            </w:tcBorders>
          </w:tcPr>
          <w:p w14:paraId="1922CBB8" w14:textId="77777777" w:rsidR="00E73EDF" w:rsidRPr="008A6F2A" w:rsidRDefault="007653F1" w:rsidP="00C128E3">
            <w:pPr>
              <w:pStyle w:val="Small"/>
              <w:spacing w:before="40" w:after="40"/>
              <w:jc w:val="both"/>
            </w:pPr>
            <w:r w:rsidRPr="008A6F2A">
              <w:t>Vertical CRS Id</w:t>
            </w:r>
          </w:p>
        </w:tc>
        <w:tc>
          <w:tcPr>
            <w:tcW w:w="794" w:type="dxa"/>
            <w:tcBorders>
              <w:top w:val="single" w:sz="6" w:space="0" w:color="000000"/>
              <w:left w:val="single" w:sz="6" w:space="0" w:color="000000"/>
              <w:bottom w:val="single" w:sz="6" w:space="0" w:color="000000"/>
              <w:right w:val="single" w:sz="6" w:space="0" w:color="000000"/>
            </w:tcBorders>
          </w:tcPr>
          <w:p w14:paraId="66EE174D" w14:textId="77777777" w:rsidR="00E73EDF" w:rsidRPr="008A6F2A" w:rsidRDefault="007653F1" w:rsidP="00C128E3">
            <w:pPr>
              <w:pStyle w:val="Small"/>
              <w:spacing w:before="40" w:after="40"/>
              <w:jc w:val="both"/>
            </w:pPr>
            <w:r w:rsidRPr="008A6F2A">
              <w:t>VCID</w:t>
            </w:r>
          </w:p>
        </w:tc>
        <w:tc>
          <w:tcPr>
            <w:tcW w:w="794" w:type="dxa"/>
            <w:tcBorders>
              <w:top w:val="single" w:sz="6" w:space="0" w:color="000000"/>
              <w:left w:val="single" w:sz="6" w:space="0" w:color="000000"/>
              <w:bottom w:val="single" w:sz="6" w:space="0" w:color="000000"/>
              <w:right w:val="single" w:sz="6" w:space="0" w:color="000000"/>
            </w:tcBorders>
          </w:tcPr>
          <w:p w14:paraId="5700CD6C" w14:textId="77777777" w:rsidR="00E73EDF" w:rsidRPr="008A6F2A"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54D58A04" w14:textId="77777777" w:rsidR="00E73EDF" w:rsidRPr="008A6F2A" w:rsidRDefault="007653F1" w:rsidP="00C128E3">
            <w:pPr>
              <w:pStyle w:val="Small"/>
              <w:spacing w:before="40" w:after="40"/>
              <w:jc w:val="both"/>
            </w:pPr>
            <w:r w:rsidRPr="008A6F2A">
              <w:t>b11</w:t>
            </w:r>
          </w:p>
        </w:tc>
        <w:tc>
          <w:tcPr>
            <w:tcW w:w="4026" w:type="dxa"/>
            <w:tcBorders>
              <w:top w:val="single" w:sz="6" w:space="0" w:color="000000"/>
              <w:left w:val="single" w:sz="6" w:space="0" w:color="000000"/>
              <w:bottom w:val="single" w:sz="6" w:space="0" w:color="000000"/>
              <w:right w:val="single" w:sz="6" w:space="0" w:color="000000"/>
            </w:tcBorders>
          </w:tcPr>
          <w:p w14:paraId="1F1C96DE" w14:textId="77777777" w:rsidR="00E73EDF" w:rsidRPr="008A6F2A" w:rsidRDefault="007653F1" w:rsidP="00C128E3">
            <w:pPr>
              <w:pStyle w:val="Small"/>
              <w:spacing w:before="40" w:after="40"/>
              <w:jc w:val="both"/>
            </w:pPr>
            <w:r w:rsidRPr="008A6F2A">
              <w:t>Internal identifier of the Vertical CRS</w:t>
            </w:r>
          </w:p>
        </w:tc>
      </w:tr>
      <w:tr w:rsidR="00E73EDF" w:rsidRPr="008A6F2A" w14:paraId="0A23C0F2" w14:textId="77777777">
        <w:tc>
          <w:tcPr>
            <w:tcW w:w="3459" w:type="dxa"/>
            <w:tcBorders>
              <w:top w:val="single" w:sz="6" w:space="0" w:color="000000"/>
              <w:left w:val="single" w:sz="6" w:space="0" w:color="000000"/>
              <w:bottom w:val="single" w:sz="6" w:space="0" w:color="000000"/>
              <w:right w:val="single" w:sz="6" w:space="0" w:color="000000"/>
            </w:tcBorders>
          </w:tcPr>
          <w:p w14:paraId="4339D377" w14:textId="77777777" w:rsidR="00E73EDF" w:rsidRPr="008A6F2A" w:rsidRDefault="007653F1" w:rsidP="00C128E3">
            <w:pPr>
              <w:pStyle w:val="Small"/>
              <w:spacing w:before="40" w:after="40"/>
              <w:jc w:val="both"/>
            </w:pPr>
            <w:r w:rsidRPr="008A6F2A">
              <w:t>Coordinate in Y axis</w:t>
            </w:r>
          </w:p>
        </w:tc>
        <w:tc>
          <w:tcPr>
            <w:tcW w:w="794" w:type="dxa"/>
            <w:tcBorders>
              <w:top w:val="single" w:sz="6" w:space="0" w:color="000000"/>
              <w:left w:val="single" w:sz="6" w:space="0" w:color="000000"/>
              <w:bottom w:val="single" w:sz="6" w:space="0" w:color="000000"/>
              <w:right w:val="single" w:sz="6" w:space="0" w:color="000000"/>
            </w:tcBorders>
          </w:tcPr>
          <w:p w14:paraId="1C725253" w14:textId="4B5BF8C7" w:rsidR="00E73EDF" w:rsidRPr="008A6F2A" w:rsidRDefault="007653F1" w:rsidP="00C128E3">
            <w:pPr>
              <w:pStyle w:val="Small"/>
              <w:spacing w:before="40" w:after="40"/>
              <w:jc w:val="both"/>
            </w:pPr>
            <w:r w:rsidRPr="008A6F2A">
              <w:t>YCOO</w:t>
            </w:r>
          </w:p>
        </w:tc>
        <w:tc>
          <w:tcPr>
            <w:tcW w:w="794" w:type="dxa"/>
            <w:tcBorders>
              <w:top w:val="single" w:sz="6" w:space="0" w:color="000000"/>
              <w:left w:val="single" w:sz="6" w:space="0" w:color="000000"/>
              <w:bottom w:val="single" w:sz="6" w:space="0" w:color="000000"/>
              <w:right w:val="single" w:sz="6" w:space="0" w:color="000000"/>
            </w:tcBorders>
          </w:tcPr>
          <w:p w14:paraId="68CD08AD" w14:textId="77777777" w:rsidR="00E73EDF" w:rsidRPr="008A6F2A"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1CD2BC7A" w14:textId="77777777" w:rsidR="00E73EDF" w:rsidRPr="008A6F2A" w:rsidRDefault="007653F1" w:rsidP="00C128E3">
            <w:pPr>
              <w:pStyle w:val="Small"/>
              <w:spacing w:before="40" w:after="40"/>
              <w:jc w:val="both"/>
            </w:pPr>
            <w:r w:rsidRPr="008A6F2A">
              <w:t>b24</w:t>
            </w:r>
          </w:p>
        </w:tc>
        <w:tc>
          <w:tcPr>
            <w:tcW w:w="4026" w:type="dxa"/>
            <w:tcBorders>
              <w:top w:val="single" w:sz="6" w:space="0" w:color="000000"/>
              <w:left w:val="single" w:sz="6" w:space="0" w:color="000000"/>
              <w:bottom w:val="single" w:sz="6" w:space="0" w:color="000000"/>
              <w:right w:val="single" w:sz="6" w:space="0" w:color="000000"/>
            </w:tcBorders>
          </w:tcPr>
          <w:p w14:paraId="5B954FD0" w14:textId="7C55C2B1" w:rsidR="00E73EDF" w:rsidRPr="00544ABE" w:rsidRDefault="00645532" w:rsidP="00C128E3">
            <w:pPr>
              <w:pStyle w:val="Small"/>
              <w:spacing w:before="40" w:after="40"/>
              <w:jc w:val="both"/>
            </w:pPr>
            <w:r>
              <w:t>Y-</w:t>
            </w:r>
            <w:r w:rsidR="007653F1" w:rsidRPr="008A6F2A">
              <w:t xml:space="preserve">coordinate </w:t>
            </w:r>
            <w:r w:rsidR="00FE09DE" w:rsidRPr="00544ABE">
              <w:t xml:space="preserve">or </w:t>
            </w:r>
            <w:r w:rsidR="007653F1" w:rsidRPr="00544ABE">
              <w:t>latitude</w:t>
            </w:r>
          </w:p>
        </w:tc>
      </w:tr>
      <w:tr w:rsidR="00E73EDF" w:rsidRPr="008A6F2A" w14:paraId="5FE44BE9" w14:textId="77777777">
        <w:tc>
          <w:tcPr>
            <w:tcW w:w="3459" w:type="dxa"/>
            <w:tcBorders>
              <w:top w:val="single" w:sz="6" w:space="0" w:color="000000"/>
              <w:left w:val="single" w:sz="6" w:space="0" w:color="000000"/>
              <w:bottom w:val="single" w:sz="6" w:space="0" w:color="000000"/>
              <w:right w:val="single" w:sz="6" w:space="0" w:color="000000"/>
            </w:tcBorders>
          </w:tcPr>
          <w:p w14:paraId="18ADCA59" w14:textId="77777777" w:rsidR="00E73EDF" w:rsidRPr="008A6F2A" w:rsidRDefault="007653F1" w:rsidP="00C128E3">
            <w:pPr>
              <w:pStyle w:val="Small"/>
              <w:spacing w:before="40" w:after="40"/>
              <w:jc w:val="both"/>
            </w:pPr>
            <w:r w:rsidRPr="008A6F2A">
              <w:t>Coordinate in X axis</w:t>
            </w:r>
          </w:p>
        </w:tc>
        <w:tc>
          <w:tcPr>
            <w:tcW w:w="794" w:type="dxa"/>
            <w:tcBorders>
              <w:top w:val="single" w:sz="6" w:space="0" w:color="000000"/>
              <w:left w:val="single" w:sz="6" w:space="0" w:color="000000"/>
              <w:bottom w:val="single" w:sz="6" w:space="0" w:color="000000"/>
              <w:right w:val="single" w:sz="6" w:space="0" w:color="000000"/>
            </w:tcBorders>
          </w:tcPr>
          <w:p w14:paraId="5E388847" w14:textId="77777777" w:rsidR="00E73EDF" w:rsidRPr="008A6F2A" w:rsidRDefault="007653F1" w:rsidP="00C128E3">
            <w:pPr>
              <w:pStyle w:val="Small"/>
              <w:spacing w:before="40" w:after="40"/>
              <w:jc w:val="both"/>
            </w:pPr>
            <w:r w:rsidRPr="008A6F2A">
              <w:t>XCOO</w:t>
            </w:r>
          </w:p>
        </w:tc>
        <w:tc>
          <w:tcPr>
            <w:tcW w:w="794" w:type="dxa"/>
            <w:tcBorders>
              <w:top w:val="single" w:sz="6" w:space="0" w:color="000000"/>
              <w:left w:val="single" w:sz="6" w:space="0" w:color="000000"/>
              <w:bottom w:val="single" w:sz="6" w:space="0" w:color="000000"/>
              <w:right w:val="single" w:sz="6" w:space="0" w:color="000000"/>
            </w:tcBorders>
          </w:tcPr>
          <w:p w14:paraId="39D104BA" w14:textId="77777777" w:rsidR="00E73EDF" w:rsidRPr="008A6F2A"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22AF33DB" w14:textId="77777777" w:rsidR="00E73EDF" w:rsidRPr="008A6F2A" w:rsidRDefault="007653F1" w:rsidP="00C128E3">
            <w:pPr>
              <w:pStyle w:val="Small"/>
              <w:spacing w:before="40" w:after="40"/>
              <w:jc w:val="both"/>
            </w:pPr>
            <w:r w:rsidRPr="008A6F2A">
              <w:t>b24</w:t>
            </w:r>
          </w:p>
        </w:tc>
        <w:tc>
          <w:tcPr>
            <w:tcW w:w="4026" w:type="dxa"/>
            <w:tcBorders>
              <w:top w:val="single" w:sz="6" w:space="0" w:color="000000"/>
              <w:left w:val="single" w:sz="6" w:space="0" w:color="000000"/>
              <w:bottom w:val="single" w:sz="6" w:space="0" w:color="000000"/>
              <w:right w:val="single" w:sz="6" w:space="0" w:color="000000"/>
            </w:tcBorders>
          </w:tcPr>
          <w:p w14:paraId="36651BB2" w14:textId="0370AC4E" w:rsidR="00E73EDF" w:rsidRPr="00544ABE" w:rsidRDefault="00645532" w:rsidP="00C128E3">
            <w:pPr>
              <w:pStyle w:val="Small"/>
              <w:spacing w:before="40" w:after="40"/>
              <w:jc w:val="both"/>
            </w:pPr>
            <w:r>
              <w:t>X-</w:t>
            </w:r>
            <w:r w:rsidR="007653F1" w:rsidRPr="008A6F2A">
              <w:t>coordinate</w:t>
            </w:r>
            <w:r w:rsidR="00FE09DE" w:rsidRPr="008A6F2A">
              <w:t xml:space="preserve"> </w:t>
            </w:r>
            <w:r w:rsidR="00FE09DE" w:rsidRPr="00544ABE">
              <w:t xml:space="preserve">or </w:t>
            </w:r>
            <w:r w:rsidR="007653F1" w:rsidRPr="00544ABE">
              <w:t>longitude</w:t>
            </w:r>
          </w:p>
        </w:tc>
      </w:tr>
      <w:tr w:rsidR="00E73EDF" w:rsidRPr="008A6F2A" w14:paraId="3C3FFDF2" w14:textId="77777777">
        <w:tc>
          <w:tcPr>
            <w:tcW w:w="3459" w:type="dxa"/>
            <w:tcBorders>
              <w:top w:val="single" w:sz="6" w:space="0" w:color="000000"/>
              <w:left w:val="single" w:sz="6" w:space="0" w:color="000000"/>
              <w:bottom w:val="single" w:sz="6" w:space="0" w:color="000000"/>
              <w:right w:val="single" w:sz="6" w:space="0" w:color="000000"/>
            </w:tcBorders>
          </w:tcPr>
          <w:p w14:paraId="54411817" w14:textId="77777777" w:rsidR="00E73EDF" w:rsidRPr="008A6F2A" w:rsidRDefault="007653F1" w:rsidP="00C128E3">
            <w:pPr>
              <w:pStyle w:val="Small"/>
              <w:spacing w:before="40" w:after="40"/>
              <w:jc w:val="both"/>
            </w:pPr>
            <w:r w:rsidRPr="008A6F2A">
              <w:t>Coordinate in Z axis</w:t>
            </w:r>
          </w:p>
        </w:tc>
        <w:tc>
          <w:tcPr>
            <w:tcW w:w="794" w:type="dxa"/>
            <w:tcBorders>
              <w:top w:val="single" w:sz="6" w:space="0" w:color="000000"/>
              <w:left w:val="single" w:sz="6" w:space="0" w:color="000000"/>
              <w:bottom w:val="single" w:sz="6" w:space="0" w:color="000000"/>
              <w:right w:val="single" w:sz="6" w:space="0" w:color="000000"/>
            </w:tcBorders>
          </w:tcPr>
          <w:p w14:paraId="6045FA27" w14:textId="77777777" w:rsidR="00E73EDF" w:rsidRPr="008A6F2A" w:rsidRDefault="007653F1" w:rsidP="00C128E3">
            <w:pPr>
              <w:pStyle w:val="Small"/>
              <w:spacing w:before="40" w:after="40"/>
              <w:jc w:val="both"/>
            </w:pPr>
            <w:r w:rsidRPr="008A6F2A">
              <w:t>ZCOO</w:t>
            </w:r>
          </w:p>
        </w:tc>
        <w:tc>
          <w:tcPr>
            <w:tcW w:w="794" w:type="dxa"/>
            <w:tcBorders>
              <w:top w:val="single" w:sz="6" w:space="0" w:color="000000"/>
              <w:left w:val="single" w:sz="6" w:space="0" w:color="000000"/>
              <w:bottom w:val="single" w:sz="6" w:space="0" w:color="000000"/>
              <w:right w:val="single" w:sz="6" w:space="0" w:color="000000"/>
            </w:tcBorders>
          </w:tcPr>
          <w:p w14:paraId="779A952A" w14:textId="77777777" w:rsidR="00E73EDF" w:rsidRPr="008A6F2A"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005954C9" w14:textId="77777777" w:rsidR="00E73EDF" w:rsidRPr="008A6F2A" w:rsidRDefault="007653F1" w:rsidP="00C128E3">
            <w:pPr>
              <w:pStyle w:val="Small"/>
              <w:spacing w:before="40" w:after="40"/>
              <w:jc w:val="both"/>
            </w:pPr>
            <w:r w:rsidRPr="008A6F2A">
              <w:t>b24</w:t>
            </w:r>
          </w:p>
        </w:tc>
        <w:tc>
          <w:tcPr>
            <w:tcW w:w="4026" w:type="dxa"/>
            <w:tcBorders>
              <w:top w:val="single" w:sz="6" w:space="0" w:color="000000"/>
              <w:left w:val="single" w:sz="6" w:space="0" w:color="000000"/>
              <w:bottom w:val="single" w:sz="6" w:space="0" w:color="000000"/>
              <w:right w:val="single" w:sz="6" w:space="0" w:color="000000"/>
            </w:tcBorders>
          </w:tcPr>
          <w:p w14:paraId="7E16657A" w14:textId="7DC9C586" w:rsidR="00E73EDF" w:rsidRPr="008A6F2A" w:rsidRDefault="00645532" w:rsidP="00C128E3">
            <w:pPr>
              <w:pStyle w:val="Small"/>
              <w:spacing w:before="40" w:after="40"/>
              <w:jc w:val="both"/>
            </w:pPr>
            <w:r>
              <w:t>Z-</w:t>
            </w:r>
            <w:r w:rsidR="007653F1" w:rsidRPr="008A6F2A">
              <w:t>coordinate (depth)</w:t>
            </w:r>
          </w:p>
        </w:tc>
      </w:tr>
    </w:tbl>
    <w:p w14:paraId="7DFE021B" w14:textId="77777777" w:rsidR="00E73EDF" w:rsidRDefault="00E73EDF" w:rsidP="00E76B8F">
      <w:pPr>
        <w:spacing w:after="0" w:line="240" w:lineRule="auto"/>
      </w:pPr>
    </w:p>
    <w:p w14:paraId="29F03880" w14:textId="21B3CE5A" w:rsidR="00E76B8F" w:rsidRPr="00F2456F" w:rsidRDefault="00E76B8F" w:rsidP="001D02B5">
      <w:pPr>
        <w:pStyle w:val="ListContinue2"/>
        <w:keepNext/>
        <w:keepLines/>
        <w:numPr>
          <w:ilvl w:val="2"/>
          <w:numId w:val="27"/>
        </w:numPr>
        <w:tabs>
          <w:tab w:val="clear" w:pos="432"/>
        </w:tabs>
        <w:spacing w:before="120" w:after="120" w:line="240" w:lineRule="auto"/>
        <w:rPr>
          <w:b/>
          <w:lang w:eastAsia="en-US"/>
        </w:rPr>
      </w:pPr>
      <w:bookmarkStart w:id="1515" w:name="_Toc162435447"/>
      <w:bookmarkStart w:id="1516" w:name="_Toc169203141"/>
      <w:bookmarkStart w:id="1517" w:name="_Toc170072471"/>
      <w:r w:rsidRPr="00E76B8F">
        <w:rPr>
          <w:b/>
          <w:lang w:eastAsia="en-US"/>
        </w:rPr>
        <w:t>Multi Point Record Identifier field - MRID</w:t>
      </w:r>
      <w:bookmarkEnd w:id="1515"/>
      <w:bookmarkEnd w:id="1516"/>
      <w:bookmarkEnd w:id="1517"/>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E73EDF" w:rsidRPr="008A6F2A" w14:paraId="2F906902" w14:textId="77777777" w:rsidTr="00120D82">
        <w:tc>
          <w:tcPr>
            <w:tcW w:w="3459"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bookmarkEnd w:id="1508"/>
          <w:p w14:paraId="6735B230" w14:textId="77777777" w:rsidR="00E73EDF" w:rsidRPr="008A6F2A" w:rsidRDefault="007653F1" w:rsidP="00E76B8F">
            <w:pPr>
              <w:pStyle w:val="Small"/>
              <w:keepNext/>
              <w:keepLines/>
              <w:widowControl/>
              <w:spacing w:before="40" w:after="40"/>
              <w:jc w:val="both"/>
              <w:rPr>
                <w:b/>
              </w:rPr>
            </w:pPr>
            <w:r w:rsidRPr="008A6F2A">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1201B8CD" w14:textId="77777777" w:rsidR="00E73EDF" w:rsidRPr="008A6F2A" w:rsidRDefault="007653F1" w:rsidP="00E76B8F">
            <w:pPr>
              <w:pStyle w:val="Small"/>
              <w:keepNext/>
              <w:keepLines/>
              <w:widowControl/>
              <w:spacing w:before="40" w:after="40"/>
              <w:jc w:val="both"/>
              <w:rPr>
                <w:b/>
              </w:rPr>
            </w:pPr>
            <w:r w:rsidRPr="008A6F2A">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671B5062" w14:textId="77777777" w:rsidR="00E73EDF" w:rsidRPr="008A6F2A" w:rsidRDefault="007653F1" w:rsidP="00E76B8F">
            <w:pPr>
              <w:pStyle w:val="Small"/>
              <w:keepNext/>
              <w:keepLines/>
              <w:widowControl/>
              <w:spacing w:before="40" w:after="40"/>
              <w:jc w:val="both"/>
              <w:rPr>
                <w:b/>
              </w:rPr>
            </w:pPr>
            <w:r w:rsidRPr="008A6F2A">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1DE7BD7C" w14:textId="77777777" w:rsidR="00E73EDF" w:rsidRPr="008A6F2A" w:rsidRDefault="007653F1" w:rsidP="00E76B8F">
            <w:pPr>
              <w:pStyle w:val="Small"/>
              <w:keepNext/>
              <w:keepLines/>
              <w:widowControl/>
              <w:spacing w:before="40" w:after="40"/>
              <w:jc w:val="both"/>
              <w:rPr>
                <w:b/>
              </w:rPr>
            </w:pPr>
            <w:r w:rsidRPr="008A6F2A">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5E5CF784" w14:textId="77777777" w:rsidR="00E73EDF" w:rsidRPr="008A6F2A" w:rsidRDefault="007653F1" w:rsidP="00E76B8F">
            <w:pPr>
              <w:pStyle w:val="Small"/>
              <w:keepNext/>
              <w:keepLines/>
              <w:widowControl/>
              <w:spacing w:before="40" w:after="40"/>
              <w:jc w:val="both"/>
              <w:rPr>
                <w:b/>
              </w:rPr>
            </w:pPr>
            <w:r w:rsidRPr="008A6F2A">
              <w:rPr>
                <w:b/>
              </w:rPr>
              <w:t>Comment</w:t>
            </w:r>
          </w:p>
        </w:tc>
      </w:tr>
      <w:tr w:rsidR="00E73EDF" w:rsidRPr="008A6F2A" w14:paraId="73FE613E" w14:textId="77777777">
        <w:tc>
          <w:tcPr>
            <w:tcW w:w="3459" w:type="dxa"/>
            <w:tcBorders>
              <w:top w:val="single" w:sz="6" w:space="0" w:color="000000"/>
              <w:left w:val="single" w:sz="6" w:space="0" w:color="000000"/>
              <w:bottom w:val="single" w:sz="6" w:space="0" w:color="000000"/>
              <w:right w:val="single" w:sz="6" w:space="0" w:color="000000"/>
            </w:tcBorders>
          </w:tcPr>
          <w:p w14:paraId="52193456" w14:textId="79304D4A" w:rsidR="00E73EDF" w:rsidRPr="00544ABE" w:rsidRDefault="007653F1" w:rsidP="00E76B8F">
            <w:pPr>
              <w:pStyle w:val="Small"/>
              <w:keepNext/>
              <w:keepLines/>
              <w:widowControl/>
              <w:spacing w:before="40" w:after="40"/>
              <w:jc w:val="both"/>
            </w:pPr>
            <w:r w:rsidRPr="008A6F2A">
              <w:t xml:space="preserve">Record </w:t>
            </w:r>
            <w:r w:rsidR="00E76B8F">
              <w:t>n</w:t>
            </w:r>
            <w:r w:rsidR="00E76B8F" w:rsidRPr="00544ABE">
              <w:t>ame</w:t>
            </w:r>
          </w:p>
        </w:tc>
        <w:tc>
          <w:tcPr>
            <w:tcW w:w="794" w:type="dxa"/>
            <w:tcBorders>
              <w:top w:val="single" w:sz="6" w:space="0" w:color="000000"/>
              <w:left w:val="single" w:sz="6" w:space="0" w:color="000000"/>
              <w:bottom w:val="single" w:sz="6" w:space="0" w:color="000000"/>
              <w:right w:val="single" w:sz="6" w:space="0" w:color="000000"/>
            </w:tcBorders>
          </w:tcPr>
          <w:p w14:paraId="2BF9B371" w14:textId="77777777" w:rsidR="00E73EDF" w:rsidRPr="008A6F2A" w:rsidRDefault="007653F1" w:rsidP="00E76B8F">
            <w:pPr>
              <w:pStyle w:val="Small"/>
              <w:keepNext/>
              <w:keepLines/>
              <w:widowControl/>
              <w:spacing w:before="40" w:after="40"/>
              <w:jc w:val="both"/>
            </w:pPr>
            <w:r w:rsidRPr="008A6F2A">
              <w:t>RCNM</w:t>
            </w:r>
          </w:p>
        </w:tc>
        <w:tc>
          <w:tcPr>
            <w:tcW w:w="794" w:type="dxa"/>
            <w:tcBorders>
              <w:top w:val="single" w:sz="6" w:space="0" w:color="000000"/>
              <w:left w:val="single" w:sz="6" w:space="0" w:color="000000"/>
              <w:bottom w:val="single" w:sz="6" w:space="0" w:color="000000"/>
              <w:right w:val="single" w:sz="6" w:space="0" w:color="000000"/>
            </w:tcBorders>
          </w:tcPr>
          <w:p w14:paraId="2565B49E" w14:textId="77777777" w:rsidR="00E73EDF" w:rsidRPr="008A6F2A" w:rsidRDefault="007653F1" w:rsidP="00E76B8F">
            <w:pPr>
              <w:pStyle w:val="Small"/>
              <w:keepNext/>
              <w:keepLines/>
              <w:widowControl/>
              <w:spacing w:before="40" w:after="40"/>
              <w:jc w:val="both"/>
            </w:pPr>
            <w:r w:rsidRPr="008A6F2A">
              <w:t>{115}</w:t>
            </w:r>
          </w:p>
        </w:tc>
        <w:tc>
          <w:tcPr>
            <w:tcW w:w="794" w:type="dxa"/>
            <w:tcBorders>
              <w:top w:val="single" w:sz="6" w:space="0" w:color="000000"/>
              <w:left w:val="single" w:sz="6" w:space="0" w:color="000000"/>
              <w:bottom w:val="single" w:sz="6" w:space="0" w:color="000000"/>
              <w:right w:val="single" w:sz="6" w:space="0" w:color="000000"/>
            </w:tcBorders>
          </w:tcPr>
          <w:p w14:paraId="49CEDE93" w14:textId="77777777" w:rsidR="00E73EDF" w:rsidRPr="008A6F2A" w:rsidRDefault="007653F1" w:rsidP="00E76B8F">
            <w:pPr>
              <w:pStyle w:val="Small"/>
              <w:keepNext/>
              <w:keepLines/>
              <w:widowControl/>
              <w:spacing w:before="40" w:after="40"/>
              <w:jc w:val="both"/>
            </w:pPr>
            <w:r w:rsidRPr="008A6F2A">
              <w:t>b11</w:t>
            </w:r>
          </w:p>
        </w:tc>
        <w:tc>
          <w:tcPr>
            <w:tcW w:w="4026" w:type="dxa"/>
            <w:tcBorders>
              <w:top w:val="single" w:sz="6" w:space="0" w:color="000000"/>
              <w:left w:val="single" w:sz="6" w:space="0" w:color="000000"/>
              <w:bottom w:val="single" w:sz="6" w:space="0" w:color="000000"/>
              <w:right w:val="single" w:sz="6" w:space="0" w:color="000000"/>
            </w:tcBorders>
          </w:tcPr>
          <w:p w14:paraId="203D8AB1" w14:textId="782FDC28" w:rsidR="00E73EDF" w:rsidRPr="008A6F2A" w:rsidRDefault="007653F1" w:rsidP="00E76B8F">
            <w:pPr>
              <w:pStyle w:val="Small"/>
              <w:keepNext/>
              <w:keepLines/>
              <w:widowControl/>
              <w:spacing w:before="40" w:after="40"/>
              <w:jc w:val="both"/>
            </w:pPr>
            <w:r w:rsidRPr="008A6F2A">
              <w:t xml:space="preserve">{115} </w:t>
            </w:r>
            <w:r w:rsidR="00645532">
              <w:t>–</w:t>
            </w:r>
            <w:r w:rsidRPr="008A6F2A">
              <w:t xml:space="preserve"> Multi Point</w:t>
            </w:r>
          </w:p>
        </w:tc>
      </w:tr>
      <w:tr w:rsidR="00E73EDF" w:rsidRPr="008A6F2A" w14:paraId="27F1C72F" w14:textId="77777777">
        <w:tc>
          <w:tcPr>
            <w:tcW w:w="3459" w:type="dxa"/>
            <w:tcBorders>
              <w:top w:val="single" w:sz="6" w:space="0" w:color="000000"/>
              <w:left w:val="single" w:sz="6" w:space="0" w:color="000000"/>
              <w:bottom w:val="single" w:sz="6" w:space="0" w:color="000000"/>
              <w:right w:val="single" w:sz="6" w:space="0" w:color="000000"/>
            </w:tcBorders>
          </w:tcPr>
          <w:p w14:paraId="00E58987" w14:textId="4D121195" w:rsidR="00E73EDF" w:rsidRPr="00544ABE" w:rsidRDefault="007653F1" w:rsidP="00E76B8F">
            <w:pPr>
              <w:pStyle w:val="Small"/>
              <w:keepNext/>
              <w:keepLines/>
              <w:widowControl/>
              <w:spacing w:before="40" w:after="40"/>
              <w:jc w:val="both"/>
            </w:pPr>
            <w:r w:rsidRPr="008A6F2A">
              <w:t xml:space="preserve">Record </w:t>
            </w:r>
            <w:r w:rsidR="00E76B8F">
              <w:t>i</w:t>
            </w:r>
            <w:r w:rsidR="00E76B8F" w:rsidRPr="00544ABE">
              <w:t xml:space="preserve">dentification </w:t>
            </w:r>
            <w:r w:rsidRPr="00544ABE">
              <w:t>number</w:t>
            </w:r>
          </w:p>
        </w:tc>
        <w:tc>
          <w:tcPr>
            <w:tcW w:w="794" w:type="dxa"/>
            <w:tcBorders>
              <w:top w:val="single" w:sz="6" w:space="0" w:color="000000"/>
              <w:left w:val="single" w:sz="6" w:space="0" w:color="000000"/>
              <w:bottom w:val="single" w:sz="6" w:space="0" w:color="000000"/>
              <w:right w:val="single" w:sz="6" w:space="0" w:color="000000"/>
            </w:tcBorders>
          </w:tcPr>
          <w:p w14:paraId="00D9B938" w14:textId="77777777" w:rsidR="00E73EDF" w:rsidRPr="008A6F2A" w:rsidRDefault="007653F1" w:rsidP="00E76B8F">
            <w:pPr>
              <w:pStyle w:val="Small"/>
              <w:keepNext/>
              <w:keepLines/>
              <w:widowControl/>
              <w:spacing w:before="40" w:after="40"/>
              <w:jc w:val="both"/>
            </w:pPr>
            <w:r w:rsidRPr="008A6F2A">
              <w:t>RCID</w:t>
            </w:r>
          </w:p>
        </w:tc>
        <w:tc>
          <w:tcPr>
            <w:tcW w:w="794" w:type="dxa"/>
            <w:tcBorders>
              <w:top w:val="single" w:sz="6" w:space="0" w:color="000000"/>
              <w:left w:val="single" w:sz="6" w:space="0" w:color="000000"/>
              <w:bottom w:val="single" w:sz="6" w:space="0" w:color="000000"/>
              <w:right w:val="single" w:sz="6" w:space="0" w:color="000000"/>
            </w:tcBorders>
          </w:tcPr>
          <w:p w14:paraId="3BA33D29" w14:textId="77777777" w:rsidR="00E73EDF" w:rsidRPr="008A6F2A" w:rsidRDefault="00E73EDF" w:rsidP="00E76B8F">
            <w:pPr>
              <w:pStyle w:val="Small"/>
              <w:keepNext/>
              <w:keepLines/>
              <w:widowContro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006E2C7E" w14:textId="77777777" w:rsidR="00E73EDF" w:rsidRPr="008A6F2A" w:rsidRDefault="007653F1" w:rsidP="00E76B8F">
            <w:pPr>
              <w:pStyle w:val="Small"/>
              <w:keepNext/>
              <w:keepLines/>
              <w:widowControl/>
              <w:spacing w:before="40" w:after="40"/>
              <w:jc w:val="both"/>
            </w:pPr>
            <w:r w:rsidRPr="008A6F2A">
              <w:t>b14</w:t>
            </w:r>
          </w:p>
        </w:tc>
        <w:tc>
          <w:tcPr>
            <w:tcW w:w="4026" w:type="dxa"/>
            <w:tcBorders>
              <w:top w:val="single" w:sz="6" w:space="0" w:color="000000"/>
              <w:left w:val="single" w:sz="6" w:space="0" w:color="000000"/>
              <w:bottom w:val="single" w:sz="6" w:space="0" w:color="000000"/>
              <w:right w:val="single" w:sz="6" w:space="0" w:color="000000"/>
            </w:tcBorders>
          </w:tcPr>
          <w:p w14:paraId="1DAD99CB" w14:textId="77777777" w:rsidR="00E73EDF" w:rsidRPr="008A6F2A" w:rsidRDefault="007653F1" w:rsidP="00E76B8F">
            <w:pPr>
              <w:pStyle w:val="Small"/>
              <w:keepNext/>
              <w:keepLines/>
              <w:widowControl/>
              <w:spacing w:before="40" w:after="40"/>
              <w:jc w:val="both"/>
            </w:pPr>
            <w:r w:rsidRPr="008A6F2A">
              <w:t>Range: 1 to 2</w:t>
            </w:r>
            <w:r w:rsidRPr="008A6F2A">
              <w:rPr>
                <w:vertAlign w:val="superscript"/>
              </w:rPr>
              <w:t>32</w:t>
            </w:r>
            <w:r w:rsidRPr="008A6F2A">
              <w:noBreakHyphen/>
              <w:t>2</w:t>
            </w:r>
          </w:p>
        </w:tc>
      </w:tr>
      <w:tr w:rsidR="00E73EDF" w:rsidRPr="008A6F2A" w14:paraId="2E84753F" w14:textId="77777777">
        <w:tc>
          <w:tcPr>
            <w:tcW w:w="3459" w:type="dxa"/>
            <w:tcBorders>
              <w:top w:val="single" w:sz="6" w:space="0" w:color="000000"/>
              <w:left w:val="single" w:sz="6" w:space="0" w:color="000000"/>
              <w:bottom w:val="single" w:sz="6" w:space="0" w:color="000000"/>
              <w:right w:val="single" w:sz="6" w:space="0" w:color="000000"/>
            </w:tcBorders>
          </w:tcPr>
          <w:p w14:paraId="01730B2A" w14:textId="49396B27" w:rsidR="00E73EDF" w:rsidRPr="00544ABE" w:rsidRDefault="007653F1" w:rsidP="00E76B8F">
            <w:pPr>
              <w:pStyle w:val="Small"/>
              <w:keepNext/>
              <w:keepLines/>
              <w:widowControl/>
              <w:spacing w:before="40" w:after="40"/>
              <w:jc w:val="both"/>
            </w:pPr>
            <w:r w:rsidRPr="008A6F2A">
              <w:t xml:space="preserve">Record </w:t>
            </w:r>
            <w:r w:rsidR="00E76B8F">
              <w:t>v</w:t>
            </w:r>
            <w:r w:rsidR="00E76B8F" w:rsidRPr="00544ABE">
              <w:t>ersion</w:t>
            </w:r>
          </w:p>
        </w:tc>
        <w:tc>
          <w:tcPr>
            <w:tcW w:w="794" w:type="dxa"/>
            <w:tcBorders>
              <w:top w:val="single" w:sz="6" w:space="0" w:color="000000"/>
              <w:left w:val="single" w:sz="6" w:space="0" w:color="000000"/>
              <w:bottom w:val="single" w:sz="6" w:space="0" w:color="000000"/>
              <w:right w:val="single" w:sz="6" w:space="0" w:color="000000"/>
            </w:tcBorders>
          </w:tcPr>
          <w:p w14:paraId="3580051D" w14:textId="77777777" w:rsidR="00E73EDF" w:rsidRPr="008A6F2A" w:rsidRDefault="007653F1" w:rsidP="00E76B8F">
            <w:pPr>
              <w:pStyle w:val="Small"/>
              <w:keepNext/>
              <w:keepLines/>
              <w:widowControl/>
              <w:spacing w:before="40" w:after="40"/>
              <w:jc w:val="both"/>
            </w:pPr>
            <w:r w:rsidRPr="008A6F2A">
              <w:t>RVER</w:t>
            </w:r>
          </w:p>
        </w:tc>
        <w:tc>
          <w:tcPr>
            <w:tcW w:w="794" w:type="dxa"/>
            <w:tcBorders>
              <w:top w:val="single" w:sz="6" w:space="0" w:color="000000"/>
              <w:left w:val="single" w:sz="6" w:space="0" w:color="000000"/>
              <w:bottom w:val="single" w:sz="6" w:space="0" w:color="000000"/>
              <w:right w:val="single" w:sz="6" w:space="0" w:color="000000"/>
            </w:tcBorders>
          </w:tcPr>
          <w:p w14:paraId="0B510A3C" w14:textId="77777777" w:rsidR="00E73EDF" w:rsidRPr="008A6F2A" w:rsidRDefault="00E73EDF" w:rsidP="00E76B8F">
            <w:pPr>
              <w:pStyle w:val="Small"/>
              <w:keepNext/>
              <w:keepLines/>
              <w:widowContro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3F025B37" w14:textId="77777777" w:rsidR="00E73EDF" w:rsidRPr="008A6F2A" w:rsidRDefault="007653F1" w:rsidP="00E76B8F">
            <w:pPr>
              <w:pStyle w:val="Small"/>
              <w:keepNext/>
              <w:keepLines/>
              <w:widowControl/>
              <w:spacing w:before="40" w:after="40"/>
              <w:jc w:val="both"/>
            </w:pPr>
            <w:r w:rsidRPr="008A6F2A">
              <w:t>b12</w:t>
            </w:r>
          </w:p>
        </w:tc>
        <w:tc>
          <w:tcPr>
            <w:tcW w:w="4026" w:type="dxa"/>
            <w:tcBorders>
              <w:top w:val="single" w:sz="6" w:space="0" w:color="000000"/>
              <w:left w:val="single" w:sz="6" w:space="0" w:color="000000"/>
              <w:bottom w:val="single" w:sz="6" w:space="0" w:color="000000"/>
              <w:right w:val="single" w:sz="6" w:space="0" w:color="000000"/>
            </w:tcBorders>
          </w:tcPr>
          <w:p w14:paraId="58722864" w14:textId="77777777" w:rsidR="00E73EDF" w:rsidRPr="008A6F2A" w:rsidRDefault="007653F1" w:rsidP="00E76B8F">
            <w:pPr>
              <w:pStyle w:val="Small"/>
              <w:keepNext/>
              <w:keepLines/>
              <w:widowControl/>
              <w:spacing w:before="40" w:after="40"/>
              <w:jc w:val="both"/>
            </w:pPr>
            <w:r w:rsidRPr="008A6F2A">
              <w:t>RVER contains the serial number of the record edition</w:t>
            </w:r>
          </w:p>
        </w:tc>
      </w:tr>
      <w:tr w:rsidR="00E73EDF" w:rsidRPr="008A6F2A" w14:paraId="08915A05" w14:textId="77777777">
        <w:tc>
          <w:tcPr>
            <w:tcW w:w="3459" w:type="dxa"/>
            <w:tcBorders>
              <w:top w:val="single" w:sz="6" w:space="0" w:color="000000"/>
              <w:left w:val="single" w:sz="6" w:space="0" w:color="000000"/>
              <w:bottom w:val="single" w:sz="6" w:space="0" w:color="000000"/>
              <w:right w:val="single" w:sz="6" w:space="0" w:color="000000"/>
            </w:tcBorders>
          </w:tcPr>
          <w:p w14:paraId="2A92C176" w14:textId="6E7769F9" w:rsidR="00E73EDF" w:rsidRPr="00544ABE" w:rsidRDefault="007653F1" w:rsidP="00E76B8F">
            <w:pPr>
              <w:pStyle w:val="Small"/>
              <w:spacing w:before="40" w:after="40"/>
              <w:jc w:val="both"/>
            </w:pPr>
            <w:r w:rsidRPr="008A6F2A">
              <w:t xml:space="preserve">Record </w:t>
            </w:r>
            <w:r w:rsidR="00E76B8F">
              <w:t>u</w:t>
            </w:r>
            <w:r w:rsidR="00E76B8F" w:rsidRPr="00544ABE">
              <w:t xml:space="preserve">pdate </w:t>
            </w:r>
            <w:r w:rsidR="00E76B8F">
              <w:t>i</w:t>
            </w:r>
            <w:r w:rsidR="00E76B8F" w:rsidRPr="00544ABE">
              <w:t>nstruction</w:t>
            </w:r>
          </w:p>
        </w:tc>
        <w:tc>
          <w:tcPr>
            <w:tcW w:w="794" w:type="dxa"/>
            <w:tcBorders>
              <w:top w:val="single" w:sz="6" w:space="0" w:color="000000"/>
              <w:left w:val="single" w:sz="6" w:space="0" w:color="000000"/>
              <w:bottom w:val="single" w:sz="6" w:space="0" w:color="000000"/>
              <w:right w:val="single" w:sz="6" w:space="0" w:color="000000"/>
            </w:tcBorders>
          </w:tcPr>
          <w:p w14:paraId="5B14A1F5" w14:textId="77777777" w:rsidR="00E73EDF" w:rsidRPr="008A6F2A" w:rsidRDefault="007653F1" w:rsidP="00C128E3">
            <w:pPr>
              <w:pStyle w:val="Small"/>
              <w:spacing w:before="40" w:after="40"/>
              <w:jc w:val="both"/>
            </w:pPr>
            <w:r w:rsidRPr="008A6F2A">
              <w:t>RUIN</w:t>
            </w:r>
          </w:p>
        </w:tc>
        <w:tc>
          <w:tcPr>
            <w:tcW w:w="794" w:type="dxa"/>
            <w:tcBorders>
              <w:top w:val="single" w:sz="6" w:space="0" w:color="000000"/>
              <w:left w:val="single" w:sz="6" w:space="0" w:color="000000"/>
              <w:bottom w:val="single" w:sz="6" w:space="0" w:color="000000"/>
              <w:right w:val="single" w:sz="6" w:space="0" w:color="000000"/>
            </w:tcBorders>
          </w:tcPr>
          <w:p w14:paraId="419628E4" w14:textId="77777777" w:rsidR="00E73EDF" w:rsidRPr="008A6F2A" w:rsidRDefault="007653F1" w:rsidP="00C128E3">
            <w:pPr>
              <w:pStyle w:val="Small"/>
              <w:spacing w:before="40" w:after="40"/>
              <w:jc w:val="both"/>
            </w:pPr>
            <w:r w:rsidRPr="008A6F2A">
              <w:t>{1}</w:t>
            </w:r>
          </w:p>
        </w:tc>
        <w:tc>
          <w:tcPr>
            <w:tcW w:w="794" w:type="dxa"/>
            <w:tcBorders>
              <w:top w:val="single" w:sz="6" w:space="0" w:color="000000"/>
              <w:left w:val="single" w:sz="6" w:space="0" w:color="000000"/>
              <w:bottom w:val="single" w:sz="6" w:space="0" w:color="000000"/>
              <w:right w:val="single" w:sz="6" w:space="0" w:color="000000"/>
            </w:tcBorders>
          </w:tcPr>
          <w:p w14:paraId="38AB9A74" w14:textId="77777777" w:rsidR="00E73EDF" w:rsidRPr="008A6F2A" w:rsidRDefault="007653F1" w:rsidP="00C128E3">
            <w:pPr>
              <w:pStyle w:val="Small"/>
              <w:spacing w:before="40" w:after="40"/>
              <w:jc w:val="both"/>
            </w:pPr>
            <w:r w:rsidRPr="008A6F2A">
              <w:t>b11</w:t>
            </w:r>
          </w:p>
        </w:tc>
        <w:tc>
          <w:tcPr>
            <w:tcW w:w="4026" w:type="dxa"/>
            <w:tcBorders>
              <w:top w:val="single" w:sz="6" w:space="0" w:color="000000"/>
              <w:left w:val="single" w:sz="6" w:space="0" w:color="000000"/>
              <w:bottom w:val="single" w:sz="6" w:space="0" w:color="000000"/>
              <w:right w:val="single" w:sz="6" w:space="0" w:color="000000"/>
            </w:tcBorders>
          </w:tcPr>
          <w:p w14:paraId="2A513600" w14:textId="704EB9A4" w:rsidR="00E73EDF" w:rsidRPr="008A6F2A" w:rsidRDefault="007653F1" w:rsidP="00C128E3">
            <w:pPr>
              <w:pStyle w:val="Small"/>
              <w:spacing w:before="40" w:after="40"/>
              <w:jc w:val="both"/>
            </w:pPr>
            <w:r w:rsidRPr="008A6F2A">
              <w:t xml:space="preserve">{1} </w:t>
            </w:r>
            <w:r w:rsidR="00645532">
              <w:t>–</w:t>
            </w:r>
            <w:r w:rsidRPr="008A6F2A">
              <w:t xml:space="preserve"> Insert</w:t>
            </w:r>
          </w:p>
        </w:tc>
      </w:tr>
    </w:tbl>
    <w:p w14:paraId="4B373840" w14:textId="77777777" w:rsidR="00E73EDF" w:rsidRDefault="00E73EDF" w:rsidP="00B30BC0">
      <w:pPr>
        <w:spacing w:after="0" w:line="240" w:lineRule="auto"/>
      </w:pPr>
    </w:p>
    <w:p w14:paraId="2FCF08C4" w14:textId="0278DD61" w:rsidR="00B30BC0" w:rsidRPr="00F2456F" w:rsidRDefault="00B30BC0" w:rsidP="001D02B5">
      <w:pPr>
        <w:pStyle w:val="ListContinue2"/>
        <w:keepNext/>
        <w:keepLines/>
        <w:numPr>
          <w:ilvl w:val="2"/>
          <w:numId w:val="27"/>
        </w:numPr>
        <w:tabs>
          <w:tab w:val="clear" w:pos="432"/>
        </w:tabs>
        <w:spacing w:before="120" w:after="120" w:line="240" w:lineRule="auto"/>
        <w:rPr>
          <w:b/>
          <w:lang w:eastAsia="en-US"/>
        </w:rPr>
      </w:pPr>
      <w:bookmarkStart w:id="1518" w:name="_Toc162435448"/>
      <w:bookmarkStart w:id="1519" w:name="_Toc169203142"/>
      <w:bookmarkStart w:id="1520" w:name="_Toc170072472"/>
      <w:r w:rsidRPr="00B30BC0">
        <w:rPr>
          <w:b/>
          <w:lang w:eastAsia="en-US"/>
        </w:rPr>
        <w:t>2-D Integer Coordinate List field structure - C2IL</w:t>
      </w:r>
      <w:bookmarkEnd w:id="1518"/>
      <w:bookmarkEnd w:id="1519"/>
      <w:bookmarkEnd w:id="1520"/>
    </w:p>
    <w:tbl>
      <w:tblPr>
        <w:tblW w:w="9866" w:type="dxa"/>
        <w:tblInd w:w="-244" w:type="dxa"/>
        <w:tblBorders>
          <w:top w:val="double" w:sz="4" w:space="0" w:color="auto"/>
          <w:left w:val="single" w:sz="4" w:space="0" w:color="000000"/>
          <w:bottom w:val="single" w:sz="4" w:space="0" w:color="000000"/>
          <w:right w:val="single" w:sz="4" w:space="0" w:color="000000"/>
          <w:insideH w:val="single" w:sz="4" w:space="0" w:color="000000"/>
          <w:insideV w:val="single" w:sz="4" w:space="0" w:color="000000"/>
        </w:tblBorders>
        <w:tblLayout w:type="fixed"/>
        <w:tblCellMar>
          <w:left w:w="57" w:type="dxa"/>
          <w:right w:w="57" w:type="dxa"/>
        </w:tblCellMar>
        <w:tblLook w:val="04A0" w:firstRow="1" w:lastRow="0" w:firstColumn="1" w:lastColumn="0" w:noHBand="0" w:noVBand="1"/>
      </w:tblPr>
      <w:tblGrid>
        <w:gridCol w:w="3762"/>
        <w:gridCol w:w="863"/>
        <w:gridCol w:w="863"/>
        <w:gridCol w:w="4378"/>
      </w:tblGrid>
      <w:tr w:rsidR="00322273" w:rsidRPr="008A6F2A" w14:paraId="60F64740" w14:textId="77777777" w:rsidTr="00120D82">
        <w:trPr>
          <w:trHeight w:val="184"/>
        </w:trPr>
        <w:tc>
          <w:tcPr>
            <w:tcW w:w="3762" w:type="dxa"/>
            <w:tcBorders>
              <w:top w:val="double" w:sz="4" w:space="0" w:color="auto"/>
              <w:left w:val="double" w:sz="4" w:space="0" w:color="auto"/>
              <w:bottom w:val="double" w:sz="4" w:space="0" w:color="auto"/>
            </w:tcBorders>
            <w:shd w:val="clear" w:color="auto" w:fill="D9D9D9" w:themeFill="background1" w:themeFillShade="D9"/>
          </w:tcPr>
          <w:p w14:paraId="6034DA19" w14:textId="77777777" w:rsidR="00322273" w:rsidRPr="008A6F2A" w:rsidRDefault="00322273" w:rsidP="00C128E3">
            <w:pPr>
              <w:pStyle w:val="Small"/>
              <w:snapToGrid w:val="0"/>
              <w:spacing w:before="40" w:after="40"/>
              <w:rPr>
                <w:b/>
              </w:rPr>
            </w:pPr>
            <w:bookmarkStart w:id="1521" w:name="_Toc207617057"/>
            <w:r w:rsidRPr="008A6F2A">
              <w:rPr>
                <w:b/>
              </w:rPr>
              <w:t>Subfield name</w:t>
            </w:r>
          </w:p>
        </w:tc>
        <w:tc>
          <w:tcPr>
            <w:tcW w:w="863" w:type="dxa"/>
            <w:tcBorders>
              <w:top w:val="double" w:sz="4" w:space="0" w:color="auto"/>
              <w:bottom w:val="double" w:sz="4" w:space="0" w:color="auto"/>
            </w:tcBorders>
            <w:shd w:val="clear" w:color="auto" w:fill="D9D9D9" w:themeFill="background1" w:themeFillShade="D9"/>
          </w:tcPr>
          <w:p w14:paraId="669FD15D" w14:textId="77777777" w:rsidR="00322273" w:rsidRPr="008A6F2A" w:rsidRDefault="00322273" w:rsidP="00C128E3">
            <w:pPr>
              <w:pStyle w:val="Small"/>
              <w:snapToGrid w:val="0"/>
              <w:spacing w:before="40" w:after="40"/>
              <w:rPr>
                <w:b/>
              </w:rPr>
            </w:pPr>
            <w:r w:rsidRPr="008A6F2A">
              <w:rPr>
                <w:b/>
              </w:rPr>
              <w:t>Label</w:t>
            </w:r>
          </w:p>
        </w:tc>
        <w:tc>
          <w:tcPr>
            <w:tcW w:w="863" w:type="dxa"/>
            <w:tcBorders>
              <w:top w:val="double" w:sz="4" w:space="0" w:color="auto"/>
              <w:bottom w:val="double" w:sz="4" w:space="0" w:color="auto"/>
            </w:tcBorders>
            <w:shd w:val="clear" w:color="auto" w:fill="D9D9D9" w:themeFill="background1" w:themeFillShade="D9"/>
          </w:tcPr>
          <w:p w14:paraId="6FD6AEC4" w14:textId="77777777" w:rsidR="00322273" w:rsidRPr="008A6F2A" w:rsidRDefault="00322273" w:rsidP="00C128E3">
            <w:pPr>
              <w:pStyle w:val="Small"/>
              <w:snapToGrid w:val="0"/>
              <w:spacing w:before="40" w:after="40"/>
              <w:rPr>
                <w:b/>
              </w:rPr>
            </w:pPr>
            <w:r w:rsidRPr="008A6F2A">
              <w:rPr>
                <w:b/>
              </w:rPr>
              <w:t>Format</w:t>
            </w:r>
          </w:p>
        </w:tc>
        <w:tc>
          <w:tcPr>
            <w:tcW w:w="4378" w:type="dxa"/>
            <w:tcBorders>
              <w:top w:val="double" w:sz="4" w:space="0" w:color="auto"/>
              <w:bottom w:val="double" w:sz="4" w:space="0" w:color="auto"/>
              <w:right w:val="double" w:sz="4" w:space="0" w:color="auto"/>
            </w:tcBorders>
            <w:shd w:val="clear" w:color="auto" w:fill="D9D9D9" w:themeFill="background1" w:themeFillShade="D9"/>
          </w:tcPr>
          <w:p w14:paraId="19FB83A6" w14:textId="77777777" w:rsidR="00322273" w:rsidRPr="008A6F2A" w:rsidRDefault="00322273" w:rsidP="00C128E3">
            <w:pPr>
              <w:pStyle w:val="Small"/>
              <w:snapToGrid w:val="0"/>
              <w:spacing w:before="40" w:after="40"/>
              <w:rPr>
                <w:b/>
              </w:rPr>
            </w:pPr>
            <w:r w:rsidRPr="008A6F2A">
              <w:rPr>
                <w:b/>
              </w:rPr>
              <w:t>Subfield content and specification</w:t>
            </w:r>
          </w:p>
        </w:tc>
      </w:tr>
      <w:tr w:rsidR="00322273" w:rsidRPr="008A6F2A" w14:paraId="7354F078" w14:textId="77777777" w:rsidTr="00B30BC0">
        <w:trPr>
          <w:trHeight w:val="296"/>
        </w:trPr>
        <w:tc>
          <w:tcPr>
            <w:tcW w:w="3762" w:type="dxa"/>
            <w:tcBorders>
              <w:top w:val="double" w:sz="4" w:space="0" w:color="auto"/>
            </w:tcBorders>
          </w:tcPr>
          <w:p w14:paraId="63185B2F" w14:textId="77777777" w:rsidR="00322273" w:rsidRPr="008A6F2A" w:rsidRDefault="00322273" w:rsidP="00C128E3">
            <w:pPr>
              <w:pStyle w:val="Small"/>
              <w:snapToGrid w:val="0"/>
              <w:spacing w:before="40" w:after="40"/>
            </w:pPr>
            <w:r w:rsidRPr="008A6F2A">
              <w:t>Coordinate in Y axis</w:t>
            </w:r>
          </w:p>
        </w:tc>
        <w:tc>
          <w:tcPr>
            <w:tcW w:w="863" w:type="dxa"/>
            <w:tcBorders>
              <w:top w:val="double" w:sz="4" w:space="0" w:color="auto"/>
            </w:tcBorders>
          </w:tcPr>
          <w:p w14:paraId="386EFA5C" w14:textId="77777777" w:rsidR="00322273" w:rsidRPr="008A6F2A" w:rsidRDefault="00322273" w:rsidP="00C128E3">
            <w:pPr>
              <w:pStyle w:val="Small"/>
              <w:snapToGrid w:val="0"/>
              <w:spacing w:before="40" w:after="40"/>
            </w:pPr>
            <w:r w:rsidRPr="008A6F2A">
              <w:t>*YCOO</w:t>
            </w:r>
          </w:p>
        </w:tc>
        <w:tc>
          <w:tcPr>
            <w:tcW w:w="863" w:type="dxa"/>
            <w:tcBorders>
              <w:top w:val="double" w:sz="4" w:space="0" w:color="auto"/>
            </w:tcBorders>
          </w:tcPr>
          <w:p w14:paraId="28436433" w14:textId="77777777" w:rsidR="00322273" w:rsidRPr="008A6F2A" w:rsidRDefault="00322273" w:rsidP="00C128E3">
            <w:pPr>
              <w:pStyle w:val="Small"/>
              <w:snapToGrid w:val="0"/>
              <w:spacing w:before="40" w:after="40"/>
            </w:pPr>
            <w:r w:rsidRPr="008A6F2A">
              <w:t>b24</w:t>
            </w:r>
          </w:p>
        </w:tc>
        <w:tc>
          <w:tcPr>
            <w:tcW w:w="4378" w:type="dxa"/>
            <w:tcBorders>
              <w:top w:val="double" w:sz="4" w:space="0" w:color="auto"/>
            </w:tcBorders>
          </w:tcPr>
          <w:p w14:paraId="3C67C09C" w14:textId="77777777" w:rsidR="00322273" w:rsidRPr="008A6F2A" w:rsidRDefault="00322273" w:rsidP="00C128E3">
            <w:pPr>
              <w:pStyle w:val="Small"/>
              <w:snapToGrid w:val="0"/>
              <w:spacing w:before="40" w:after="40"/>
            </w:pPr>
            <w:r w:rsidRPr="008A6F2A">
              <w:t>Y-coordinate or latitude</w:t>
            </w:r>
          </w:p>
        </w:tc>
      </w:tr>
      <w:tr w:rsidR="00322273" w:rsidRPr="008A6F2A" w14:paraId="17DC5A58" w14:textId="77777777" w:rsidTr="00B30BC0">
        <w:trPr>
          <w:trHeight w:val="266"/>
        </w:trPr>
        <w:tc>
          <w:tcPr>
            <w:tcW w:w="3762" w:type="dxa"/>
          </w:tcPr>
          <w:p w14:paraId="1C9A1698" w14:textId="77777777" w:rsidR="00322273" w:rsidRPr="008A6F2A" w:rsidRDefault="00322273" w:rsidP="00C128E3">
            <w:pPr>
              <w:pStyle w:val="Small"/>
              <w:snapToGrid w:val="0"/>
              <w:spacing w:before="40" w:after="40"/>
            </w:pPr>
            <w:r w:rsidRPr="008A6F2A">
              <w:t>Coordinate in X axis</w:t>
            </w:r>
          </w:p>
        </w:tc>
        <w:tc>
          <w:tcPr>
            <w:tcW w:w="863" w:type="dxa"/>
          </w:tcPr>
          <w:p w14:paraId="5E618761" w14:textId="77777777" w:rsidR="00322273" w:rsidRPr="008A6F2A" w:rsidRDefault="00322273" w:rsidP="00C128E3">
            <w:pPr>
              <w:pStyle w:val="Small"/>
              <w:snapToGrid w:val="0"/>
              <w:spacing w:before="40" w:after="40"/>
            </w:pPr>
            <w:r w:rsidRPr="008A6F2A">
              <w:t>XCOO</w:t>
            </w:r>
          </w:p>
        </w:tc>
        <w:tc>
          <w:tcPr>
            <w:tcW w:w="863" w:type="dxa"/>
          </w:tcPr>
          <w:p w14:paraId="5B2ECD33" w14:textId="77777777" w:rsidR="00322273" w:rsidRPr="008A6F2A" w:rsidRDefault="00322273" w:rsidP="00C128E3">
            <w:pPr>
              <w:pStyle w:val="Small"/>
              <w:snapToGrid w:val="0"/>
              <w:spacing w:before="40" w:after="40"/>
            </w:pPr>
            <w:r w:rsidRPr="008A6F2A">
              <w:t>b24</w:t>
            </w:r>
          </w:p>
        </w:tc>
        <w:tc>
          <w:tcPr>
            <w:tcW w:w="4378" w:type="dxa"/>
          </w:tcPr>
          <w:p w14:paraId="2D830ED2" w14:textId="77777777" w:rsidR="00322273" w:rsidRPr="008A6F2A" w:rsidRDefault="00322273" w:rsidP="00C128E3">
            <w:pPr>
              <w:pStyle w:val="Small"/>
              <w:snapToGrid w:val="0"/>
              <w:spacing w:before="40" w:after="40"/>
            </w:pPr>
            <w:r w:rsidRPr="008A6F2A">
              <w:t>X-coordinate or longitude</w:t>
            </w:r>
          </w:p>
        </w:tc>
      </w:tr>
    </w:tbl>
    <w:p w14:paraId="7B82A374" w14:textId="77777777" w:rsidR="00E73EDF" w:rsidRDefault="00E73EDF" w:rsidP="00B30BC0">
      <w:pPr>
        <w:spacing w:after="0" w:line="240" w:lineRule="auto"/>
      </w:pPr>
    </w:p>
    <w:p w14:paraId="6FB3CD67" w14:textId="06BCDE5D" w:rsidR="00B30BC0" w:rsidRPr="00F2456F" w:rsidRDefault="00B30BC0" w:rsidP="001D02B5">
      <w:pPr>
        <w:pStyle w:val="ListContinue2"/>
        <w:keepNext/>
        <w:keepLines/>
        <w:numPr>
          <w:ilvl w:val="2"/>
          <w:numId w:val="27"/>
        </w:numPr>
        <w:tabs>
          <w:tab w:val="clear" w:pos="432"/>
        </w:tabs>
        <w:spacing w:before="120" w:after="120" w:line="240" w:lineRule="auto"/>
        <w:rPr>
          <w:b/>
          <w:lang w:eastAsia="en-US"/>
        </w:rPr>
      </w:pPr>
      <w:bookmarkStart w:id="1522" w:name="_Toc162435449"/>
      <w:bookmarkStart w:id="1523" w:name="_Toc169203143"/>
      <w:bookmarkStart w:id="1524" w:name="_Toc170072473"/>
      <w:r w:rsidRPr="00B30BC0">
        <w:rPr>
          <w:b/>
          <w:lang w:eastAsia="en-US"/>
        </w:rPr>
        <w:lastRenderedPageBreak/>
        <w:t>3-D Integer Coordinate List field structure - C3IL</w:t>
      </w:r>
      <w:bookmarkEnd w:id="1522"/>
      <w:bookmarkEnd w:id="1523"/>
      <w:bookmarkEnd w:id="1524"/>
    </w:p>
    <w:tbl>
      <w:tblPr>
        <w:tblW w:w="9866" w:type="dxa"/>
        <w:tblInd w:w="-244" w:type="dxa"/>
        <w:tblLayout w:type="fixed"/>
        <w:tblCellMar>
          <w:left w:w="57" w:type="dxa"/>
          <w:right w:w="57" w:type="dxa"/>
        </w:tblCellMar>
        <w:tblLook w:val="04A0" w:firstRow="1" w:lastRow="0" w:firstColumn="1" w:lastColumn="0" w:noHBand="0" w:noVBand="1"/>
      </w:tblPr>
      <w:tblGrid>
        <w:gridCol w:w="3767"/>
        <w:gridCol w:w="866"/>
        <w:gridCol w:w="849"/>
        <w:gridCol w:w="4384"/>
      </w:tblGrid>
      <w:tr w:rsidR="00E73EDF" w:rsidRPr="008A6F2A" w14:paraId="400374A2" w14:textId="77777777" w:rsidTr="00120D82">
        <w:tc>
          <w:tcPr>
            <w:tcW w:w="3767" w:type="dxa"/>
            <w:tcBorders>
              <w:top w:val="double" w:sz="4" w:space="0" w:color="auto"/>
              <w:left w:val="double" w:sz="4" w:space="0" w:color="auto"/>
              <w:bottom w:val="double" w:sz="4" w:space="0" w:color="auto"/>
              <w:right w:val="single" w:sz="4" w:space="0" w:color="000000"/>
            </w:tcBorders>
            <w:shd w:val="clear" w:color="auto" w:fill="D9D9D9" w:themeFill="background1" w:themeFillShade="D9"/>
          </w:tcPr>
          <w:p w14:paraId="7F2E6702" w14:textId="77777777" w:rsidR="00E73EDF" w:rsidRPr="008A6F2A" w:rsidRDefault="007653F1" w:rsidP="00C128E3">
            <w:pPr>
              <w:pStyle w:val="Small"/>
              <w:snapToGrid w:val="0"/>
              <w:spacing w:before="40" w:after="40"/>
              <w:rPr>
                <w:b/>
              </w:rPr>
            </w:pPr>
            <w:r w:rsidRPr="008A6F2A">
              <w:rPr>
                <w:b/>
              </w:rPr>
              <w:t>Subfield name</w:t>
            </w:r>
          </w:p>
        </w:tc>
        <w:tc>
          <w:tcPr>
            <w:tcW w:w="866" w:type="dxa"/>
            <w:tcBorders>
              <w:top w:val="double" w:sz="4" w:space="0" w:color="auto"/>
              <w:left w:val="single" w:sz="4" w:space="0" w:color="000000"/>
              <w:bottom w:val="double" w:sz="4" w:space="0" w:color="auto"/>
              <w:right w:val="single" w:sz="4" w:space="0" w:color="000000"/>
            </w:tcBorders>
            <w:shd w:val="clear" w:color="auto" w:fill="D9D9D9" w:themeFill="background1" w:themeFillShade="D9"/>
          </w:tcPr>
          <w:p w14:paraId="3232AC9E" w14:textId="77777777" w:rsidR="00E73EDF" w:rsidRPr="008A6F2A" w:rsidRDefault="007653F1" w:rsidP="00C128E3">
            <w:pPr>
              <w:pStyle w:val="Small"/>
              <w:snapToGrid w:val="0"/>
              <w:spacing w:before="40" w:after="40"/>
              <w:rPr>
                <w:b/>
              </w:rPr>
            </w:pPr>
            <w:r w:rsidRPr="008A6F2A">
              <w:rPr>
                <w:b/>
              </w:rPr>
              <w:t>Label</w:t>
            </w:r>
          </w:p>
        </w:tc>
        <w:tc>
          <w:tcPr>
            <w:tcW w:w="849" w:type="dxa"/>
            <w:tcBorders>
              <w:top w:val="double" w:sz="4" w:space="0" w:color="auto"/>
              <w:left w:val="single" w:sz="4" w:space="0" w:color="000000"/>
              <w:bottom w:val="double" w:sz="4" w:space="0" w:color="auto"/>
              <w:right w:val="single" w:sz="4" w:space="0" w:color="000000"/>
            </w:tcBorders>
            <w:shd w:val="clear" w:color="auto" w:fill="D9D9D9" w:themeFill="background1" w:themeFillShade="D9"/>
          </w:tcPr>
          <w:p w14:paraId="5D14EAA9" w14:textId="77777777" w:rsidR="00E73EDF" w:rsidRPr="008A6F2A" w:rsidRDefault="007653F1" w:rsidP="00C128E3">
            <w:pPr>
              <w:pStyle w:val="Small"/>
              <w:snapToGrid w:val="0"/>
              <w:spacing w:before="40" w:after="40"/>
              <w:rPr>
                <w:b/>
              </w:rPr>
            </w:pPr>
            <w:r w:rsidRPr="008A6F2A">
              <w:rPr>
                <w:b/>
              </w:rPr>
              <w:t>Format</w:t>
            </w:r>
          </w:p>
        </w:tc>
        <w:tc>
          <w:tcPr>
            <w:tcW w:w="4384" w:type="dxa"/>
            <w:tcBorders>
              <w:top w:val="double" w:sz="4" w:space="0" w:color="auto"/>
              <w:left w:val="single" w:sz="4" w:space="0" w:color="000000"/>
              <w:bottom w:val="double" w:sz="4" w:space="0" w:color="auto"/>
              <w:right w:val="double" w:sz="4" w:space="0" w:color="auto"/>
            </w:tcBorders>
            <w:shd w:val="clear" w:color="auto" w:fill="D9D9D9" w:themeFill="background1" w:themeFillShade="D9"/>
          </w:tcPr>
          <w:p w14:paraId="067B3741" w14:textId="77777777" w:rsidR="00E73EDF" w:rsidRPr="008A6F2A" w:rsidRDefault="007653F1" w:rsidP="00C128E3">
            <w:pPr>
              <w:pStyle w:val="Small"/>
              <w:snapToGrid w:val="0"/>
              <w:spacing w:before="40" w:after="40"/>
              <w:rPr>
                <w:b/>
              </w:rPr>
            </w:pPr>
            <w:r w:rsidRPr="008A6F2A">
              <w:rPr>
                <w:b/>
              </w:rPr>
              <w:t>Subfield content and specification</w:t>
            </w:r>
          </w:p>
        </w:tc>
      </w:tr>
      <w:tr w:rsidR="00E73EDF" w:rsidRPr="008A6F2A" w14:paraId="3013B5A2" w14:textId="77777777" w:rsidTr="00B30BC0">
        <w:tc>
          <w:tcPr>
            <w:tcW w:w="3767" w:type="dxa"/>
            <w:tcBorders>
              <w:top w:val="double" w:sz="4" w:space="0" w:color="auto"/>
              <w:left w:val="single" w:sz="4" w:space="0" w:color="000000"/>
              <w:bottom w:val="single" w:sz="4" w:space="0" w:color="000000"/>
            </w:tcBorders>
          </w:tcPr>
          <w:p w14:paraId="5F9E3148" w14:textId="77777777" w:rsidR="00E73EDF" w:rsidRPr="008A6F2A" w:rsidRDefault="007653F1" w:rsidP="00C128E3">
            <w:pPr>
              <w:pStyle w:val="Small"/>
              <w:snapToGrid w:val="0"/>
              <w:spacing w:before="40" w:after="40"/>
            </w:pPr>
            <w:r w:rsidRPr="008A6F2A">
              <w:t>Vertical CRS Id</w:t>
            </w:r>
          </w:p>
        </w:tc>
        <w:tc>
          <w:tcPr>
            <w:tcW w:w="866" w:type="dxa"/>
            <w:tcBorders>
              <w:top w:val="double" w:sz="4" w:space="0" w:color="auto"/>
              <w:left w:val="single" w:sz="4" w:space="0" w:color="000000"/>
              <w:bottom w:val="single" w:sz="4" w:space="0" w:color="000000"/>
            </w:tcBorders>
          </w:tcPr>
          <w:p w14:paraId="52D58D78" w14:textId="77777777" w:rsidR="00E73EDF" w:rsidRPr="008A6F2A" w:rsidRDefault="007653F1" w:rsidP="00C128E3">
            <w:pPr>
              <w:pStyle w:val="Small"/>
              <w:snapToGrid w:val="0"/>
              <w:spacing w:before="40" w:after="40"/>
            </w:pPr>
            <w:r w:rsidRPr="008A6F2A">
              <w:t>VCID</w:t>
            </w:r>
          </w:p>
        </w:tc>
        <w:tc>
          <w:tcPr>
            <w:tcW w:w="849" w:type="dxa"/>
            <w:tcBorders>
              <w:top w:val="double" w:sz="4" w:space="0" w:color="auto"/>
              <w:left w:val="single" w:sz="4" w:space="0" w:color="000000"/>
              <w:bottom w:val="single" w:sz="4" w:space="0" w:color="000000"/>
            </w:tcBorders>
          </w:tcPr>
          <w:p w14:paraId="65A1072A" w14:textId="77777777" w:rsidR="00E73EDF" w:rsidRPr="008A6F2A" w:rsidRDefault="007653F1" w:rsidP="00C128E3">
            <w:pPr>
              <w:pStyle w:val="Small"/>
              <w:snapToGrid w:val="0"/>
              <w:spacing w:before="40" w:after="40"/>
            </w:pPr>
            <w:r w:rsidRPr="008A6F2A">
              <w:t>b11</w:t>
            </w:r>
          </w:p>
        </w:tc>
        <w:tc>
          <w:tcPr>
            <w:tcW w:w="4384" w:type="dxa"/>
            <w:tcBorders>
              <w:top w:val="double" w:sz="4" w:space="0" w:color="auto"/>
              <w:left w:val="single" w:sz="4" w:space="0" w:color="000000"/>
              <w:bottom w:val="single" w:sz="4" w:space="0" w:color="000000"/>
              <w:right w:val="single" w:sz="4" w:space="0" w:color="000000"/>
            </w:tcBorders>
          </w:tcPr>
          <w:p w14:paraId="6D9CB68A" w14:textId="77777777" w:rsidR="00E73EDF" w:rsidRPr="008A6F2A" w:rsidRDefault="007653F1" w:rsidP="00C128E3">
            <w:pPr>
              <w:pStyle w:val="Small"/>
              <w:snapToGrid w:val="0"/>
              <w:spacing w:before="40" w:after="40"/>
            </w:pPr>
            <w:r w:rsidRPr="008A6F2A">
              <w:t>Internal identifier of the Vertical CRS</w:t>
            </w:r>
          </w:p>
        </w:tc>
      </w:tr>
      <w:tr w:rsidR="00E73EDF" w:rsidRPr="008A6F2A" w14:paraId="4DB6EBC0" w14:textId="77777777" w:rsidTr="00B30BC0">
        <w:tc>
          <w:tcPr>
            <w:tcW w:w="3767" w:type="dxa"/>
            <w:tcBorders>
              <w:top w:val="single" w:sz="4" w:space="0" w:color="000000"/>
              <w:left w:val="single" w:sz="4" w:space="0" w:color="000000"/>
              <w:bottom w:val="single" w:sz="4" w:space="0" w:color="000000"/>
            </w:tcBorders>
          </w:tcPr>
          <w:p w14:paraId="7F2BD819" w14:textId="77777777" w:rsidR="00E73EDF" w:rsidRPr="008A6F2A" w:rsidRDefault="007653F1" w:rsidP="00C128E3">
            <w:pPr>
              <w:pStyle w:val="Small"/>
              <w:snapToGrid w:val="0"/>
              <w:spacing w:before="40" w:after="40"/>
            </w:pPr>
            <w:r w:rsidRPr="008A6F2A">
              <w:t>Coordinate in Y axis</w:t>
            </w:r>
          </w:p>
        </w:tc>
        <w:tc>
          <w:tcPr>
            <w:tcW w:w="866" w:type="dxa"/>
            <w:tcBorders>
              <w:top w:val="single" w:sz="4" w:space="0" w:color="000000"/>
              <w:left w:val="single" w:sz="4" w:space="0" w:color="000000"/>
              <w:bottom w:val="single" w:sz="4" w:space="0" w:color="000000"/>
            </w:tcBorders>
          </w:tcPr>
          <w:p w14:paraId="500E2587" w14:textId="77777777" w:rsidR="00E73EDF" w:rsidRPr="008A6F2A" w:rsidRDefault="007653F1" w:rsidP="00C128E3">
            <w:pPr>
              <w:pStyle w:val="Small"/>
              <w:snapToGrid w:val="0"/>
              <w:spacing w:before="40" w:after="40"/>
            </w:pPr>
            <w:r w:rsidRPr="008A6F2A">
              <w:t>*YCOO</w:t>
            </w:r>
          </w:p>
        </w:tc>
        <w:tc>
          <w:tcPr>
            <w:tcW w:w="849" w:type="dxa"/>
            <w:tcBorders>
              <w:top w:val="single" w:sz="4" w:space="0" w:color="000000"/>
              <w:left w:val="single" w:sz="4" w:space="0" w:color="000000"/>
              <w:bottom w:val="single" w:sz="4" w:space="0" w:color="000000"/>
            </w:tcBorders>
          </w:tcPr>
          <w:p w14:paraId="49C27BFE" w14:textId="77777777" w:rsidR="00E73EDF" w:rsidRPr="008A6F2A" w:rsidRDefault="007653F1" w:rsidP="00C128E3">
            <w:pPr>
              <w:pStyle w:val="Small"/>
              <w:snapToGrid w:val="0"/>
              <w:spacing w:before="40" w:after="40"/>
            </w:pPr>
            <w:r w:rsidRPr="008A6F2A">
              <w:t>b24</w:t>
            </w:r>
          </w:p>
        </w:tc>
        <w:tc>
          <w:tcPr>
            <w:tcW w:w="4384" w:type="dxa"/>
            <w:tcBorders>
              <w:top w:val="single" w:sz="4" w:space="0" w:color="000000"/>
              <w:left w:val="single" w:sz="4" w:space="0" w:color="000000"/>
              <w:bottom w:val="single" w:sz="4" w:space="0" w:color="000000"/>
              <w:right w:val="single" w:sz="4" w:space="0" w:color="000000"/>
            </w:tcBorders>
          </w:tcPr>
          <w:p w14:paraId="451B91D8" w14:textId="5C6F7033" w:rsidR="00E73EDF" w:rsidRPr="008A6F2A" w:rsidRDefault="00645532" w:rsidP="00C128E3">
            <w:pPr>
              <w:pStyle w:val="Small"/>
              <w:snapToGrid w:val="0"/>
              <w:spacing w:before="40" w:after="40"/>
            </w:pPr>
            <w:r>
              <w:t>Y-</w:t>
            </w:r>
            <w:r w:rsidR="007653F1" w:rsidRPr="008A6F2A">
              <w:t>coordinate or latitude</w:t>
            </w:r>
          </w:p>
        </w:tc>
      </w:tr>
      <w:tr w:rsidR="00E73EDF" w:rsidRPr="008A6F2A" w14:paraId="4B6726FC" w14:textId="77777777" w:rsidTr="00B30BC0">
        <w:tc>
          <w:tcPr>
            <w:tcW w:w="3767" w:type="dxa"/>
            <w:tcBorders>
              <w:top w:val="single" w:sz="4" w:space="0" w:color="000000"/>
              <w:left w:val="single" w:sz="4" w:space="0" w:color="000000"/>
              <w:bottom w:val="single" w:sz="4" w:space="0" w:color="000000"/>
            </w:tcBorders>
          </w:tcPr>
          <w:p w14:paraId="7D7F0E3F" w14:textId="77777777" w:rsidR="00E73EDF" w:rsidRPr="008A6F2A" w:rsidRDefault="007653F1" w:rsidP="00C128E3">
            <w:pPr>
              <w:pStyle w:val="Small"/>
              <w:snapToGrid w:val="0"/>
              <w:spacing w:before="40" w:after="40"/>
            </w:pPr>
            <w:r w:rsidRPr="008A6F2A">
              <w:t>Coordinate in X axis</w:t>
            </w:r>
          </w:p>
        </w:tc>
        <w:tc>
          <w:tcPr>
            <w:tcW w:w="866" w:type="dxa"/>
            <w:tcBorders>
              <w:top w:val="single" w:sz="4" w:space="0" w:color="000000"/>
              <w:left w:val="single" w:sz="4" w:space="0" w:color="000000"/>
              <w:bottom w:val="single" w:sz="4" w:space="0" w:color="000000"/>
            </w:tcBorders>
          </w:tcPr>
          <w:p w14:paraId="0E527D80" w14:textId="77777777" w:rsidR="00E73EDF" w:rsidRPr="008A6F2A" w:rsidRDefault="007653F1" w:rsidP="00C128E3">
            <w:pPr>
              <w:pStyle w:val="Small"/>
              <w:snapToGrid w:val="0"/>
              <w:spacing w:before="40" w:after="40"/>
            </w:pPr>
            <w:r w:rsidRPr="008A6F2A">
              <w:t>XCOO</w:t>
            </w:r>
          </w:p>
        </w:tc>
        <w:tc>
          <w:tcPr>
            <w:tcW w:w="849" w:type="dxa"/>
            <w:tcBorders>
              <w:top w:val="single" w:sz="4" w:space="0" w:color="000000"/>
              <w:left w:val="single" w:sz="4" w:space="0" w:color="000000"/>
              <w:bottom w:val="single" w:sz="4" w:space="0" w:color="000000"/>
            </w:tcBorders>
          </w:tcPr>
          <w:p w14:paraId="0DA55FA9" w14:textId="77777777" w:rsidR="00E73EDF" w:rsidRPr="008A6F2A" w:rsidRDefault="007653F1" w:rsidP="00C128E3">
            <w:pPr>
              <w:pStyle w:val="Small"/>
              <w:snapToGrid w:val="0"/>
              <w:spacing w:before="40" w:after="40"/>
            </w:pPr>
            <w:r w:rsidRPr="008A6F2A">
              <w:t>b24</w:t>
            </w:r>
          </w:p>
        </w:tc>
        <w:tc>
          <w:tcPr>
            <w:tcW w:w="4384" w:type="dxa"/>
            <w:tcBorders>
              <w:top w:val="single" w:sz="4" w:space="0" w:color="000000"/>
              <w:left w:val="single" w:sz="4" w:space="0" w:color="000000"/>
              <w:bottom w:val="single" w:sz="4" w:space="0" w:color="000000"/>
              <w:right w:val="single" w:sz="4" w:space="0" w:color="000000"/>
            </w:tcBorders>
          </w:tcPr>
          <w:p w14:paraId="1C5386CD" w14:textId="6A0D08AA" w:rsidR="00E73EDF" w:rsidRPr="008A6F2A" w:rsidRDefault="00645532" w:rsidP="00C128E3">
            <w:pPr>
              <w:pStyle w:val="Small"/>
              <w:snapToGrid w:val="0"/>
              <w:spacing w:before="40" w:after="40"/>
            </w:pPr>
            <w:r>
              <w:t>X-</w:t>
            </w:r>
            <w:r w:rsidR="007653F1" w:rsidRPr="008A6F2A">
              <w:t>coordinate or longitude</w:t>
            </w:r>
          </w:p>
        </w:tc>
      </w:tr>
      <w:tr w:rsidR="00E73EDF" w:rsidRPr="008A6F2A" w14:paraId="6E88E8B0" w14:textId="77777777" w:rsidTr="00B30BC0">
        <w:tc>
          <w:tcPr>
            <w:tcW w:w="3767" w:type="dxa"/>
            <w:tcBorders>
              <w:top w:val="single" w:sz="4" w:space="0" w:color="000000"/>
              <w:left w:val="single" w:sz="4" w:space="0" w:color="000000"/>
              <w:bottom w:val="single" w:sz="4" w:space="0" w:color="000000"/>
            </w:tcBorders>
          </w:tcPr>
          <w:p w14:paraId="4F4F7A72" w14:textId="77777777" w:rsidR="00E73EDF" w:rsidRPr="008A6F2A" w:rsidRDefault="007653F1" w:rsidP="00C128E3">
            <w:pPr>
              <w:pStyle w:val="Small"/>
              <w:snapToGrid w:val="0"/>
              <w:spacing w:before="40" w:after="40"/>
            </w:pPr>
            <w:r w:rsidRPr="008A6F2A">
              <w:t>Coordinate in Z axis</w:t>
            </w:r>
          </w:p>
        </w:tc>
        <w:tc>
          <w:tcPr>
            <w:tcW w:w="866" w:type="dxa"/>
            <w:tcBorders>
              <w:top w:val="single" w:sz="4" w:space="0" w:color="000000"/>
              <w:left w:val="single" w:sz="4" w:space="0" w:color="000000"/>
              <w:bottom w:val="single" w:sz="4" w:space="0" w:color="000000"/>
            </w:tcBorders>
          </w:tcPr>
          <w:p w14:paraId="37194CA5" w14:textId="77777777" w:rsidR="00E73EDF" w:rsidRPr="008A6F2A" w:rsidRDefault="007653F1" w:rsidP="00C128E3">
            <w:pPr>
              <w:pStyle w:val="Small"/>
              <w:snapToGrid w:val="0"/>
              <w:spacing w:before="40" w:after="40"/>
            </w:pPr>
            <w:r w:rsidRPr="008A6F2A">
              <w:t>ZCOO</w:t>
            </w:r>
          </w:p>
        </w:tc>
        <w:tc>
          <w:tcPr>
            <w:tcW w:w="849" w:type="dxa"/>
            <w:tcBorders>
              <w:top w:val="single" w:sz="4" w:space="0" w:color="000000"/>
              <w:left w:val="single" w:sz="4" w:space="0" w:color="000000"/>
              <w:bottom w:val="single" w:sz="4" w:space="0" w:color="000000"/>
            </w:tcBorders>
          </w:tcPr>
          <w:p w14:paraId="609E18A0" w14:textId="77777777" w:rsidR="00E73EDF" w:rsidRPr="008A6F2A" w:rsidRDefault="007653F1" w:rsidP="00C128E3">
            <w:pPr>
              <w:pStyle w:val="Small"/>
              <w:snapToGrid w:val="0"/>
              <w:spacing w:before="40" w:after="40"/>
            </w:pPr>
            <w:r w:rsidRPr="008A6F2A">
              <w:t>b24</w:t>
            </w:r>
          </w:p>
        </w:tc>
        <w:tc>
          <w:tcPr>
            <w:tcW w:w="4384" w:type="dxa"/>
            <w:tcBorders>
              <w:top w:val="single" w:sz="4" w:space="0" w:color="000000"/>
              <w:left w:val="single" w:sz="4" w:space="0" w:color="000000"/>
              <w:bottom w:val="single" w:sz="4" w:space="0" w:color="000000"/>
              <w:right w:val="single" w:sz="4" w:space="0" w:color="000000"/>
            </w:tcBorders>
          </w:tcPr>
          <w:p w14:paraId="2C23A54B" w14:textId="3C155493" w:rsidR="00E73EDF" w:rsidRPr="008A6F2A" w:rsidRDefault="00645532" w:rsidP="00C128E3">
            <w:pPr>
              <w:pStyle w:val="Small"/>
              <w:snapToGrid w:val="0"/>
              <w:spacing w:before="40" w:after="40"/>
            </w:pPr>
            <w:r>
              <w:t>Z-</w:t>
            </w:r>
            <w:r w:rsidR="007653F1" w:rsidRPr="008A6F2A">
              <w:t>coordinate (depth)</w:t>
            </w:r>
          </w:p>
        </w:tc>
      </w:tr>
    </w:tbl>
    <w:p w14:paraId="15539BDB" w14:textId="77777777" w:rsidR="00E73EDF" w:rsidRDefault="00E73EDF" w:rsidP="00B30BC0">
      <w:pPr>
        <w:spacing w:after="0" w:line="240" w:lineRule="auto"/>
      </w:pPr>
    </w:p>
    <w:p w14:paraId="205FA258" w14:textId="5200FA11" w:rsidR="00B30BC0" w:rsidRPr="00F2456F" w:rsidRDefault="00B30BC0" w:rsidP="001D02B5">
      <w:pPr>
        <w:pStyle w:val="ListContinue2"/>
        <w:keepNext/>
        <w:keepLines/>
        <w:numPr>
          <w:ilvl w:val="2"/>
          <w:numId w:val="27"/>
        </w:numPr>
        <w:tabs>
          <w:tab w:val="clear" w:pos="432"/>
        </w:tabs>
        <w:spacing w:before="120" w:after="120" w:line="240" w:lineRule="auto"/>
        <w:rPr>
          <w:b/>
          <w:lang w:eastAsia="en-US"/>
        </w:rPr>
      </w:pPr>
      <w:bookmarkStart w:id="1525" w:name="_Toc162435450"/>
      <w:bookmarkStart w:id="1526" w:name="_Toc169203144"/>
      <w:bookmarkStart w:id="1527" w:name="_Toc170072474"/>
      <w:r w:rsidRPr="00B30BC0">
        <w:rPr>
          <w:b/>
          <w:lang w:eastAsia="en-US"/>
        </w:rPr>
        <w:t>Curve Record Identifier field - CRID</w:t>
      </w:r>
      <w:bookmarkEnd w:id="1525"/>
      <w:bookmarkEnd w:id="1526"/>
      <w:bookmarkEnd w:id="1527"/>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E73EDF" w:rsidRPr="008A6F2A" w14:paraId="25BCECFF" w14:textId="77777777" w:rsidTr="00120D82">
        <w:tc>
          <w:tcPr>
            <w:tcW w:w="3459"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bookmarkEnd w:id="1521"/>
          <w:p w14:paraId="59692EF1" w14:textId="77777777" w:rsidR="00E73EDF" w:rsidRPr="008A6F2A" w:rsidRDefault="007653F1" w:rsidP="00C128E3">
            <w:pPr>
              <w:pStyle w:val="Small"/>
              <w:spacing w:before="40" w:after="40"/>
              <w:jc w:val="both"/>
              <w:rPr>
                <w:b/>
              </w:rPr>
            </w:pPr>
            <w:r w:rsidRPr="008A6F2A">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333AACF1" w14:textId="77777777" w:rsidR="00E73EDF" w:rsidRPr="008A6F2A" w:rsidRDefault="007653F1" w:rsidP="00C128E3">
            <w:pPr>
              <w:pStyle w:val="Small"/>
              <w:spacing w:before="40" w:after="40"/>
              <w:jc w:val="both"/>
              <w:rPr>
                <w:b/>
              </w:rPr>
            </w:pPr>
            <w:r w:rsidRPr="008A6F2A">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6D0967C6" w14:textId="77777777" w:rsidR="00E73EDF" w:rsidRPr="008A6F2A" w:rsidRDefault="007653F1" w:rsidP="00C128E3">
            <w:pPr>
              <w:pStyle w:val="Small"/>
              <w:spacing w:before="40" w:after="40"/>
              <w:jc w:val="both"/>
              <w:rPr>
                <w:b/>
              </w:rPr>
            </w:pPr>
            <w:r w:rsidRPr="008A6F2A">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1CDF090C" w14:textId="77777777" w:rsidR="00E73EDF" w:rsidRPr="008A6F2A" w:rsidRDefault="007653F1" w:rsidP="00C128E3">
            <w:pPr>
              <w:pStyle w:val="Small"/>
              <w:spacing w:before="40" w:after="40"/>
              <w:jc w:val="both"/>
              <w:rPr>
                <w:b/>
              </w:rPr>
            </w:pPr>
            <w:r w:rsidRPr="008A6F2A">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336ADD6A" w14:textId="77777777" w:rsidR="00E73EDF" w:rsidRPr="008A6F2A" w:rsidRDefault="007653F1" w:rsidP="00C128E3">
            <w:pPr>
              <w:pStyle w:val="Small"/>
              <w:spacing w:before="40" w:after="40"/>
              <w:jc w:val="both"/>
              <w:rPr>
                <w:b/>
              </w:rPr>
            </w:pPr>
            <w:r w:rsidRPr="008A6F2A">
              <w:rPr>
                <w:b/>
              </w:rPr>
              <w:t>Comment</w:t>
            </w:r>
          </w:p>
        </w:tc>
      </w:tr>
      <w:tr w:rsidR="00E73EDF" w:rsidRPr="008A6F2A" w14:paraId="6185EBBD" w14:textId="77777777">
        <w:tc>
          <w:tcPr>
            <w:tcW w:w="3459" w:type="dxa"/>
            <w:tcBorders>
              <w:top w:val="single" w:sz="6" w:space="0" w:color="000000"/>
              <w:left w:val="single" w:sz="6" w:space="0" w:color="000000"/>
              <w:bottom w:val="single" w:sz="6" w:space="0" w:color="000000"/>
              <w:right w:val="single" w:sz="6" w:space="0" w:color="000000"/>
            </w:tcBorders>
          </w:tcPr>
          <w:p w14:paraId="5BDCC309" w14:textId="76296E3D" w:rsidR="00E73EDF" w:rsidRPr="00544ABE" w:rsidRDefault="007653F1" w:rsidP="00D4449C">
            <w:pPr>
              <w:pStyle w:val="Small"/>
              <w:spacing w:before="40" w:after="40"/>
              <w:jc w:val="both"/>
            </w:pPr>
            <w:r w:rsidRPr="008A6F2A">
              <w:t xml:space="preserve">Record </w:t>
            </w:r>
            <w:r w:rsidR="00D4449C">
              <w:t>n</w:t>
            </w:r>
            <w:r w:rsidR="00D4449C" w:rsidRPr="00544ABE">
              <w:t>ame</w:t>
            </w:r>
          </w:p>
        </w:tc>
        <w:tc>
          <w:tcPr>
            <w:tcW w:w="794" w:type="dxa"/>
            <w:tcBorders>
              <w:top w:val="single" w:sz="6" w:space="0" w:color="000000"/>
              <w:left w:val="single" w:sz="6" w:space="0" w:color="000000"/>
              <w:bottom w:val="single" w:sz="6" w:space="0" w:color="000000"/>
              <w:right w:val="single" w:sz="6" w:space="0" w:color="000000"/>
            </w:tcBorders>
          </w:tcPr>
          <w:p w14:paraId="3F33064A" w14:textId="77777777" w:rsidR="00E73EDF" w:rsidRPr="008A6F2A" w:rsidRDefault="007653F1" w:rsidP="00C128E3">
            <w:pPr>
              <w:pStyle w:val="Small"/>
              <w:spacing w:before="40" w:after="40"/>
              <w:jc w:val="both"/>
            </w:pPr>
            <w:r w:rsidRPr="008A6F2A">
              <w:t>RCNM</w:t>
            </w:r>
          </w:p>
        </w:tc>
        <w:tc>
          <w:tcPr>
            <w:tcW w:w="794" w:type="dxa"/>
            <w:tcBorders>
              <w:top w:val="single" w:sz="6" w:space="0" w:color="000000"/>
              <w:left w:val="single" w:sz="6" w:space="0" w:color="000000"/>
              <w:bottom w:val="single" w:sz="6" w:space="0" w:color="000000"/>
              <w:right w:val="single" w:sz="6" w:space="0" w:color="000000"/>
            </w:tcBorders>
          </w:tcPr>
          <w:p w14:paraId="23850C71" w14:textId="77777777" w:rsidR="00E73EDF" w:rsidRPr="008A6F2A" w:rsidRDefault="007653F1" w:rsidP="00C128E3">
            <w:pPr>
              <w:pStyle w:val="Small"/>
              <w:spacing w:before="40" w:after="40"/>
              <w:jc w:val="both"/>
            </w:pPr>
            <w:r w:rsidRPr="008A6F2A">
              <w:t>{120}</w:t>
            </w:r>
          </w:p>
        </w:tc>
        <w:tc>
          <w:tcPr>
            <w:tcW w:w="794" w:type="dxa"/>
            <w:tcBorders>
              <w:top w:val="single" w:sz="6" w:space="0" w:color="000000"/>
              <w:left w:val="single" w:sz="6" w:space="0" w:color="000000"/>
              <w:bottom w:val="single" w:sz="6" w:space="0" w:color="000000"/>
              <w:right w:val="single" w:sz="6" w:space="0" w:color="000000"/>
            </w:tcBorders>
          </w:tcPr>
          <w:p w14:paraId="423B106F" w14:textId="77777777" w:rsidR="00E73EDF" w:rsidRPr="008A6F2A" w:rsidRDefault="007653F1" w:rsidP="00C128E3">
            <w:pPr>
              <w:pStyle w:val="Small"/>
              <w:spacing w:before="40" w:after="40"/>
              <w:jc w:val="both"/>
            </w:pPr>
            <w:r w:rsidRPr="008A6F2A">
              <w:t>b11</w:t>
            </w:r>
          </w:p>
        </w:tc>
        <w:tc>
          <w:tcPr>
            <w:tcW w:w="4026" w:type="dxa"/>
            <w:tcBorders>
              <w:top w:val="single" w:sz="6" w:space="0" w:color="000000"/>
              <w:left w:val="single" w:sz="6" w:space="0" w:color="000000"/>
              <w:bottom w:val="single" w:sz="6" w:space="0" w:color="000000"/>
              <w:right w:val="single" w:sz="6" w:space="0" w:color="000000"/>
            </w:tcBorders>
          </w:tcPr>
          <w:p w14:paraId="6EF253CE" w14:textId="7AE4602B" w:rsidR="00E73EDF" w:rsidRPr="008A6F2A" w:rsidRDefault="007653F1" w:rsidP="00C128E3">
            <w:pPr>
              <w:pStyle w:val="Small"/>
              <w:spacing w:before="40" w:after="40"/>
              <w:jc w:val="both"/>
            </w:pPr>
            <w:r w:rsidRPr="008A6F2A">
              <w:t xml:space="preserve">{120} </w:t>
            </w:r>
            <w:r w:rsidR="00645532">
              <w:t>–</w:t>
            </w:r>
            <w:r w:rsidRPr="008A6F2A">
              <w:t xml:space="preserve"> Curve</w:t>
            </w:r>
          </w:p>
        </w:tc>
      </w:tr>
      <w:tr w:rsidR="00E73EDF" w:rsidRPr="008A6F2A" w14:paraId="70904901" w14:textId="77777777">
        <w:tc>
          <w:tcPr>
            <w:tcW w:w="3459" w:type="dxa"/>
            <w:tcBorders>
              <w:top w:val="single" w:sz="6" w:space="0" w:color="000000"/>
              <w:left w:val="single" w:sz="6" w:space="0" w:color="000000"/>
              <w:bottom w:val="single" w:sz="6" w:space="0" w:color="000000"/>
              <w:right w:val="single" w:sz="6" w:space="0" w:color="000000"/>
            </w:tcBorders>
          </w:tcPr>
          <w:p w14:paraId="69B18CB2" w14:textId="2E7712DF" w:rsidR="00E73EDF" w:rsidRPr="00544ABE" w:rsidRDefault="007653F1" w:rsidP="00D4449C">
            <w:pPr>
              <w:pStyle w:val="Small"/>
              <w:spacing w:before="40" w:after="40"/>
              <w:jc w:val="both"/>
            </w:pPr>
            <w:r w:rsidRPr="008A6F2A">
              <w:t xml:space="preserve">Record </w:t>
            </w:r>
            <w:r w:rsidR="00D4449C">
              <w:t>i</w:t>
            </w:r>
            <w:r w:rsidR="00D4449C" w:rsidRPr="00544ABE">
              <w:t xml:space="preserve">dentification </w:t>
            </w:r>
            <w:r w:rsidRPr="00544ABE">
              <w:t>number</w:t>
            </w:r>
          </w:p>
        </w:tc>
        <w:tc>
          <w:tcPr>
            <w:tcW w:w="794" w:type="dxa"/>
            <w:tcBorders>
              <w:top w:val="single" w:sz="6" w:space="0" w:color="000000"/>
              <w:left w:val="single" w:sz="6" w:space="0" w:color="000000"/>
              <w:bottom w:val="single" w:sz="6" w:space="0" w:color="000000"/>
              <w:right w:val="single" w:sz="6" w:space="0" w:color="000000"/>
            </w:tcBorders>
          </w:tcPr>
          <w:p w14:paraId="5B6F7D1A" w14:textId="77777777" w:rsidR="00E73EDF" w:rsidRPr="008A6F2A" w:rsidRDefault="007653F1" w:rsidP="00C128E3">
            <w:pPr>
              <w:pStyle w:val="Small"/>
              <w:spacing w:before="40" w:after="40"/>
              <w:jc w:val="both"/>
            </w:pPr>
            <w:r w:rsidRPr="008A6F2A">
              <w:t>RCID</w:t>
            </w:r>
          </w:p>
        </w:tc>
        <w:tc>
          <w:tcPr>
            <w:tcW w:w="794" w:type="dxa"/>
            <w:tcBorders>
              <w:top w:val="single" w:sz="6" w:space="0" w:color="000000"/>
              <w:left w:val="single" w:sz="6" w:space="0" w:color="000000"/>
              <w:bottom w:val="single" w:sz="6" w:space="0" w:color="000000"/>
              <w:right w:val="single" w:sz="6" w:space="0" w:color="000000"/>
            </w:tcBorders>
          </w:tcPr>
          <w:p w14:paraId="5F1F329F" w14:textId="77777777" w:rsidR="00E73EDF" w:rsidRPr="008A6F2A"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4AE5F858" w14:textId="77777777" w:rsidR="00E73EDF" w:rsidRPr="008A6F2A" w:rsidRDefault="007653F1" w:rsidP="00C128E3">
            <w:pPr>
              <w:pStyle w:val="Small"/>
              <w:spacing w:before="40" w:after="40"/>
              <w:jc w:val="both"/>
            </w:pPr>
            <w:r w:rsidRPr="008A6F2A">
              <w:t>b14</w:t>
            </w:r>
          </w:p>
        </w:tc>
        <w:tc>
          <w:tcPr>
            <w:tcW w:w="4026" w:type="dxa"/>
            <w:tcBorders>
              <w:top w:val="single" w:sz="6" w:space="0" w:color="000000"/>
              <w:left w:val="single" w:sz="6" w:space="0" w:color="000000"/>
              <w:bottom w:val="single" w:sz="6" w:space="0" w:color="000000"/>
              <w:right w:val="single" w:sz="6" w:space="0" w:color="000000"/>
            </w:tcBorders>
          </w:tcPr>
          <w:p w14:paraId="73752819" w14:textId="77777777" w:rsidR="00E73EDF" w:rsidRPr="008A6F2A" w:rsidRDefault="007653F1" w:rsidP="00C128E3">
            <w:pPr>
              <w:pStyle w:val="Small"/>
              <w:spacing w:before="40" w:after="40"/>
              <w:jc w:val="both"/>
            </w:pPr>
            <w:r w:rsidRPr="008A6F2A">
              <w:t>Range: 1 to 2</w:t>
            </w:r>
            <w:r w:rsidRPr="008A6F2A">
              <w:rPr>
                <w:vertAlign w:val="superscript"/>
              </w:rPr>
              <w:t>32</w:t>
            </w:r>
            <w:r w:rsidRPr="008A6F2A">
              <w:noBreakHyphen/>
              <w:t>2</w:t>
            </w:r>
          </w:p>
        </w:tc>
      </w:tr>
      <w:tr w:rsidR="00E73EDF" w:rsidRPr="008A6F2A" w14:paraId="3F0CEF1C" w14:textId="77777777">
        <w:tc>
          <w:tcPr>
            <w:tcW w:w="3459" w:type="dxa"/>
            <w:tcBorders>
              <w:top w:val="single" w:sz="6" w:space="0" w:color="000000"/>
              <w:left w:val="single" w:sz="6" w:space="0" w:color="000000"/>
              <w:bottom w:val="single" w:sz="6" w:space="0" w:color="000000"/>
              <w:right w:val="single" w:sz="6" w:space="0" w:color="000000"/>
            </w:tcBorders>
          </w:tcPr>
          <w:p w14:paraId="6A4DAA5D" w14:textId="291BC077" w:rsidR="00E73EDF" w:rsidRPr="00544ABE" w:rsidRDefault="007653F1" w:rsidP="00D4449C">
            <w:pPr>
              <w:pStyle w:val="Small"/>
              <w:spacing w:before="40" w:after="40"/>
              <w:jc w:val="both"/>
            </w:pPr>
            <w:r w:rsidRPr="008A6F2A">
              <w:t xml:space="preserve">Record </w:t>
            </w:r>
            <w:r w:rsidR="00D4449C">
              <w:t>v</w:t>
            </w:r>
            <w:r w:rsidR="00D4449C" w:rsidRPr="00544ABE">
              <w:t>ersion</w:t>
            </w:r>
          </w:p>
        </w:tc>
        <w:tc>
          <w:tcPr>
            <w:tcW w:w="794" w:type="dxa"/>
            <w:tcBorders>
              <w:top w:val="single" w:sz="6" w:space="0" w:color="000000"/>
              <w:left w:val="single" w:sz="6" w:space="0" w:color="000000"/>
              <w:bottom w:val="single" w:sz="6" w:space="0" w:color="000000"/>
              <w:right w:val="single" w:sz="6" w:space="0" w:color="000000"/>
            </w:tcBorders>
          </w:tcPr>
          <w:p w14:paraId="408DAD7E" w14:textId="77777777" w:rsidR="00E73EDF" w:rsidRPr="008A6F2A" w:rsidRDefault="007653F1" w:rsidP="00C128E3">
            <w:pPr>
              <w:pStyle w:val="Small"/>
              <w:spacing w:before="40" w:after="40"/>
              <w:jc w:val="both"/>
            </w:pPr>
            <w:r w:rsidRPr="008A6F2A">
              <w:t>RVER</w:t>
            </w:r>
          </w:p>
        </w:tc>
        <w:tc>
          <w:tcPr>
            <w:tcW w:w="794" w:type="dxa"/>
            <w:tcBorders>
              <w:top w:val="single" w:sz="6" w:space="0" w:color="000000"/>
              <w:left w:val="single" w:sz="6" w:space="0" w:color="000000"/>
              <w:bottom w:val="single" w:sz="6" w:space="0" w:color="000000"/>
              <w:right w:val="single" w:sz="6" w:space="0" w:color="000000"/>
            </w:tcBorders>
          </w:tcPr>
          <w:p w14:paraId="16459058" w14:textId="77777777" w:rsidR="00E73EDF" w:rsidRPr="008A6F2A"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05BF4415" w14:textId="77777777" w:rsidR="00E73EDF" w:rsidRPr="008A6F2A" w:rsidRDefault="007653F1" w:rsidP="00C128E3">
            <w:pPr>
              <w:pStyle w:val="Small"/>
              <w:spacing w:before="40" w:after="40"/>
              <w:jc w:val="both"/>
            </w:pPr>
            <w:r w:rsidRPr="008A6F2A">
              <w:t>b12</w:t>
            </w:r>
          </w:p>
        </w:tc>
        <w:tc>
          <w:tcPr>
            <w:tcW w:w="4026" w:type="dxa"/>
            <w:tcBorders>
              <w:top w:val="single" w:sz="6" w:space="0" w:color="000000"/>
              <w:left w:val="single" w:sz="6" w:space="0" w:color="000000"/>
              <w:bottom w:val="single" w:sz="6" w:space="0" w:color="000000"/>
              <w:right w:val="single" w:sz="6" w:space="0" w:color="000000"/>
            </w:tcBorders>
          </w:tcPr>
          <w:p w14:paraId="15A39161" w14:textId="77777777" w:rsidR="00E73EDF" w:rsidRPr="008A6F2A" w:rsidRDefault="007653F1" w:rsidP="00C128E3">
            <w:pPr>
              <w:pStyle w:val="Small"/>
              <w:spacing w:before="40" w:after="40"/>
              <w:jc w:val="both"/>
            </w:pPr>
            <w:r w:rsidRPr="008A6F2A">
              <w:t>RVER contains the serial number of the record edition</w:t>
            </w:r>
          </w:p>
        </w:tc>
      </w:tr>
      <w:tr w:rsidR="00E73EDF" w:rsidRPr="008A6F2A" w14:paraId="332FE671" w14:textId="77777777">
        <w:tc>
          <w:tcPr>
            <w:tcW w:w="3459" w:type="dxa"/>
            <w:tcBorders>
              <w:top w:val="single" w:sz="6" w:space="0" w:color="000000"/>
              <w:left w:val="single" w:sz="6" w:space="0" w:color="000000"/>
              <w:bottom w:val="single" w:sz="6" w:space="0" w:color="000000"/>
              <w:right w:val="single" w:sz="6" w:space="0" w:color="000000"/>
            </w:tcBorders>
          </w:tcPr>
          <w:p w14:paraId="6E3DD9D7" w14:textId="06377D09" w:rsidR="00E73EDF" w:rsidRPr="00544ABE" w:rsidRDefault="007653F1" w:rsidP="00D4449C">
            <w:pPr>
              <w:pStyle w:val="Small"/>
              <w:spacing w:before="40" w:after="40"/>
              <w:jc w:val="both"/>
            </w:pPr>
            <w:r w:rsidRPr="008A6F2A">
              <w:t xml:space="preserve">Record </w:t>
            </w:r>
            <w:r w:rsidR="00D4449C">
              <w:t>u</w:t>
            </w:r>
            <w:r w:rsidR="00D4449C" w:rsidRPr="00544ABE">
              <w:t xml:space="preserve">pdate </w:t>
            </w:r>
            <w:r w:rsidR="00D4449C">
              <w:t>i</w:t>
            </w:r>
            <w:r w:rsidR="00D4449C" w:rsidRPr="00544ABE">
              <w:t>nstruction</w:t>
            </w:r>
          </w:p>
        </w:tc>
        <w:tc>
          <w:tcPr>
            <w:tcW w:w="794" w:type="dxa"/>
            <w:tcBorders>
              <w:top w:val="single" w:sz="6" w:space="0" w:color="000000"/>
              <w:left w:val="single" w:sz="6" w:space="0" w:color="000000"/>
              <w:bottom w:val="single" w:sz="6" w:space="0" w:color="000000"/>
              <w:right w:val="single" w:sz="6" w:space="0" w:color="000000"/>
            </w:tcBorders>
          </w:tcPr>
          <w:p w14:paraId="55DAF0AF" w14:textId="77777777" w:rsidR="00E73EDF" w:rsidRPr="008A6F2A" w:rsidRDefault="007653F1" w:rsidP="00C128E3">
            <w:pPr>
              <w:pStyle w:val="Small"/>
              <w:spacing w:before="40" w:after="40"/>
              <w:jc w:val="both"/>
            </w:pPr>
            <w:r w:rsidRPr="008A6F2A">
              <w:t>RUIN</w:t>
            </w:r>
          </w:p>
        </w:tc>
        <w:tc>
          <w:tcPr>
            <w:tcW w:w="794" w:type="dxa"/>
            <w:tcBorders>
              <w:top w:val="single" w:sz="6" w:space="0" w:color="000000"/>
              <w:left w:val="single" w:sz="6" w:space="0" w:color="000000"/>
              <w:bottom w:val="single" w:sz="6" w:space="0" w:color="000000"/>
              <w:right w:val="single" w:sz="6" w:space="0" w:color="000000"/>
            </w:tcBorders>
          </w:tcPr>
          <w:p w14:paraId="4B5052D9" w14:textId="77777777" w:rsidR="00E73EDF" w:rsidRPr="008A6F2A" w:rsidRDefault="007653F1" w:rsidP="00C128E3">
            <w:pPr>
              <w:pStyle w:val="Small"/>
              <w:spacing w:before="40" w:after="40"/>
              <w:jc w:val="both"/>
            </w:pPr>
            <w:r w:rsidRPr="008A6F2A">
              <w:t>{1}</w:t>
            </w:r>
          </w:p>
        </w:tc>
        <w:tc>
          <w:tcPr>
            <w:tcW w:w="794" w:type="dxa"/>
            <w:tcBorders>
              <w:top w:val="single" w:sz="6" w:space="0" w:color="000000"/>
              <w:left w:val="single" w:sz="6" w:space="0" w:color="000000"/>
              <w:bottom w:val="single" w:sz="6" w:space="0" w:color="000000"/>
              <w:right w:val="single" w:sz="6" w:space="0" w:color="000000"/>
            </w:tcBorders>
          </w:tcPr>
          <w:p w14:paraId="63873089" w14:textId="77777777" w:rsidR="00E73EDF" w:rsidRPr="008A6F2A" w:rsidRDefault="007653F1" w:rsidP="00C128E3">
            <w:pPr>
              <w:pStyle w:val="Small"/>
              <w:spacing w:before="40" w:after="40"/>
              <w:jc w:val="both"/>
            </w:pPr>
            <w:r w:rsidRPr="008A6F2A">
              <w:t>b11</w:t>
            </w:r>
          </w:p>
        </w:tc>
        <w:tc>
          <w:tcPr>
            <w:tcW w:w="4026" w:type="dxa"/>
            <w:tcBorders>
              <w:top w:val="single" w:sz="6" w:space="0" w:color="000000"/>
              <w:left w:val="single" w:sz="6" w:space="0" w:color="000000"/>
              <w:bottom w:val="single" w:sz="6" w:space="0" w:color="000000"/>
              <w:right w:val="single" w:sz="6" w:space="0" w:color="000000"/>
            </w:tcBorders>
          </w:tcPr>
          <w:p w14:paraId="545DF293" w14:textId="6CD4D762" w:rsidR="00E73EDF" w:rsidRPr="008A6F2A" w:rsidRDefault="007653F1" w:rsidP="00C128E3">
            <w:pPr>
              <w:pStyle w:val="Small"/>
              <w:spacing w:before="40" w:after="40"/>
              <w:jc w:val="both"/>
            </w:pPr>
            <w:r w:rsidRPr="008A6F2A">
              <w:t xml:space="preserve">{1} </w:t>
            </w:r>
            <w:r w:rsidR="00645532">
              <w:t>–</w:t>
            </w:r>
            <w:r w:rsidRPr="008A6F2A">
              <w:t xml:space="preserve"> Insert</w:t>
            </w:r>
          </w:p>
        </w:tc>
      </w:tr>
    </w:tbl>
    <w:p w14:paraId="4FA84C40" w14:textId="77777777" w:rsidR="00E73EDF" w:rsidRDefault="00E73EDF" w:rsidP="00D4449C">
      <w:pPr>
        <w:spacing w:after="0" w:line="240" w:lineRule="auto"/>
      </w:pPr>
    </w:p>
    <w:p w14:paraId="0FE2B2B3" w14:textId="2B832AF4" w:rsidR="00D4449C" w:rsidRPr="00F2456F" w:rsidRDefault="00D4449C" w:rsidP="001D02B5">
      <w:pPr>
        <w:pStyle w:val="ListContinue2"/>
        <w:keepNext/>
        <w:keepLines/>
        <w:numPr>
          <w:ilvl w:val="2"/>
          <w:numId w:val="27"/>
        </w:numPr>
        <w:tabs>
          <w:tab w:val="clear" w:pos="432"/>
        </w:tabs>
        <w:spacing w:before="120" w:after="120" w:line="240" w:lineRule="auto"/>
        <w:rPr>
          <w:b/>
          <w:lang w:eastAsia="en-US"/>
        </w:rPr>
      </w:pPr>
      <w:bookmarkStart w:id="1528" w:name="_Toc162435451"/>
      <w:bookmarkStart w:id="1529" w:name="_Toc169203145"/>
      <w:bookmarkStart w:id="1530" w:name="_Toc170072475"/>
      <w:r w:rsidRPr="00D4449C">
        <w:rPr>
          <w:b/>
          <w:lang w:eastAsia="en-US"/>
        </w:rPr>
        <w:t>Point Association field - PTAS</w:t>
      </w:r>
      <w:bookmarkEnd w:id="1528"/>
      <w:bookmarkEnd w:id="1529"/>
      <w:bookmarkEnd w:id="1530"/>
    </w:p>
    <w:tbl>
      <w:tblPr>
        <w:tblW w:w="9866" w:type="dxa"/>
        <w:tblInd w:w="-244" w:type="dxa"/>
        <w:tblLayout w:type="fixed"/>
        <w:tblCellMar>
          <w:left w:w="57" w:type="dxa"/>
          <w:right w:w="57" w:type="dxa"/>
        </w:tblCellMar>
        <w:tblLook w:val="04A0" w:firstRow="1" w:lastRow="0" w:firstColumn="1" w:lastColumn="0" w:noHBand="0" w:noVBand="1"/>
      </w:tblPr>
      <w:tblGrid>
        <w:gridCol w:w="3459"/>
        <w:gridCol w:w="793"/>
        <w:gridCol w:w="793"/>
        <w:gridCol w:w="793"/>
        <w:gridCol w:w="4028"/>
      </w:tblGrid>
      <w:tr w:rsidR="003659B6" w:rsidRPr="008A6F2A" w14:paraId="28DDBF08" w14:textId="77777777" w:rsidTr="00120D82">
        <w:tc>
          <w:tcPr>
            <w:tcW w:w="3459"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p w14:paraId="46345D6A" w14:textId="77777777" w:rsidR="00E73EDF" w:rsidRPr="008A6F2A" w:rsidRDefault="007653F1" w:rsidP="00C128E3">
            <w:pPr>
              <w:pStyle w:val="Small"/>
              <w:spacing w:before="40" w:after="40"/>
              <w:jc w:val="both"/>
              <w:rPr>
                <w:b/>
              </w:rPr>
            </w:pPr>
            <w:r w:rsidRPr="008A6F2A">
              <w:rPr>
                <w:b/>
              </w:rPr>
              <w:t>Subfield name</w:t>
            </w:r>
          </w:p>
        </w:tc>
        <w:tc>
          <w:tcPr>
            <w:tcW w:w="793"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61F09142" w14:textId="77777777" w:rsidR="00E73EDF" w:rsidRPr="008A6F2A" w:rsidRDefault="007653F1" w:rsidP="00C128E3">
            <w:pPr>
              <w:pStyle w:val="Small"/>
              <w:spacing w:before="40" w:after="40"/>
              <w:jc w:val="both"/>
              <w:rPr>
                <w:b/>
              </w:rPr>
            </w:pPr>
            <w:r w:rsidRPr="008A6F2A">
              <w:rPr>
                <w:b/>
              </w:rPr>
              <w:t>Label</w:t>
            </w:r>
          </w:p>
        </w:tc>
        <w:tc>
          <w:tcPr>
            <w:tcW w:w="793"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65018470" w14:textId="77777777" w:rsidR="00E73EDF" w:rsidRPr="008A6F2A" w:rsidRDefault="007653F1" w:rsidP="00C128E3">
            <w:pPr>
              <w:pStyle w:val="Small"/>
              <w:spacing w:before="40" w:after="40"/>
              <w:jc w:val="both"/>
              <w:rPr>
                <w:b/>
              </w:rPr>
            </w:pPr>
            <w:r w:rsidRPr="008A6F2A">
              <w:rPr>
                <w:b/>
              </w:rPr>
              <w:t>Value</w:t>
            </w:r>
          </w:p>
        </w:tc>
        <w:tc>
          <w:tcPr>
            <w:tcW w:w="793"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0642B95F" w14:textId="77777777" w:rsidR="00E73EDF" w:rsidRPr="008A6F2A" w:rsidRDefault="007653F1" w:rsidP="00C128E3">
            <w:pPr>
              <w:pStyle w:val="Small"/>
              <w:spacing w:before="40" w:after="40"/>
              <w:jc w:val="both"/>
              <w:rPr>
                <w:b/>
              </w:rPr>
            </w:pPr>
            <w:r w:rsidRPr="008A6F2A">
              <w:rPr>
                <w:b/>
              </w:rPr>
              <w:t>Format</w:t>
            </w:r>
          </w:p>
        </w:tc>
        <w:tc>
          <w:tcPr>
            <w:tcW w:w="4028"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48CE2E94" w14:textId="77777777" w:rsidR="00E73EDF" w:rsidRPr="008A6F2A" w:rsidRDefault="007653F1" w:rsidP="00C128E3">
            <w:pPr>
              <w:pStyle w:val="Small"/>
              <w:spacing w:before="40" w:after="40"/>
              <w:jc w:val="both"/>
              <w:rPr>
                <w:b/>
              </w:rPr>
            </w:pPr>
            <w:r w:rsidRPr="008A6F2A">
              <w:rPr>
                <w:b/>
              </w:rPr>
              <w:t>Comment</w:t>
            </w:r>
          </w:p>
        </w:tc>
      </w:tr>
      <w:tr w:rsidR="003659B6" w:rsidRPr="008A6F2A" w14:paraId="7B99BF50" w14:textId="77777777" w:rsidTr="00D4449C">
        <w:tc>
          <w:tcPr>
            <w:tcW w:w="3459" w:type="dxa"/>
            <w:tcBorders>
              <w:top w:val="single" w:sz="6" w:space="0" w:color="000000"/>
              <w:left w:val="single" w:sz="6" w:space="0" w:color="000000"/>
              <w:bottom w:val="single" w:sz="6" w:space="0" w:color="000000"/>
              <w:right w:val="single" w:sz="6" w:space="0" w:color="000000"/>
            </w:tcBorders>
          </w:tcPr>
          <w:p w14:paraId="5DF65286" w14:textId="19C46EEE" w:rsidR="00E73EDF" w:rsidRPr="00544ABE" w:rsidRDefault="007653F1" w:rsidP="00D4449C">
            <w:pPr>
              <w:pStyle w:val="Small"/>
              <w:spacing w:before="40" w:after="40"/>
              <w:jc w:val="both"/>
            </w:pPr>
            <w:r w:rsidRPr="008A6F2A">
              <w:t xml:space="preserve">Referenced Record </w:t>
            </w:r>
            <w:r w:rsidR="00D4449C">
              <w:t>n</w:t>
            </w:r>
            <w:r w:rsidR="00D4449C" w:rsidRPr="00544ABE">
              <w:t>ame</w:t>
            </w:r>
          </w:p>
        </w:tc>
        <w:tc>
          <w:tcPr>
            <w:tcW w:w="793" w:type="dxa"/>
            <w:tcBorders>
              <w:top w:val="single" w:sz="6" w:space="0" w:color="000000"/>
              <w:left w:val="single" w:sz="6" w:space="0" w:color="000000"/>
              <w:bottom w:val="single" w:sz="6" w:space="0" w:color="000000"/>
              <w:right w:val="single" w:sz="6" w:space="0" w:color="000000"/>
            </w:tcBorders>
          </w:tcPr>
          <w:p w14:paraId="4DC8B67F" w14:textId="77777777" w:rsidR="00E73EDF" w:rsidRPr="008A6F2A" w:rsidRDefault="007653F1" w:rsidP="00C128E3">
            <w:pPr>
              <w:pStyle w:val="Small"/>
              <w:spacing w:before="40" w:after="40"/>
              <w:jc w:val="both"/>
            </w:pPr>
            <w:r w:rsidRPr="008A6F2A">
              <w:t>*RRNM</w:t>
            </w:r>
          </w:p>
        </w:tc>
        <w:tc>
          <w:tcPr>
            <w:tcW w:w="793" w:type="dxa"/>
            <w:tcBorders>
              <w:top w:val="single" w:sz="6" w:space="0" w:color="000000"/>
              <w:left w:val="single" w:sz="6" w:space="0" w:color="000000"/>
              <w:bottom w:val="single" w:sz="6" w:space="0" w:color="000000"/>
              <w:right w:val="single" w:sz="6" w:space="0" w:color="000000"/>
            </w:tcBorders>
          </w:tcPr>
          <w:p w14:paraId="280DFB7B" w14:textId="526C0B13" w:rsidR="00E73EDF" w:rsidRPr="008A6F2A" w:rsidRDefault="0036070B" w:rsidP="00C128E3">
            <w:pPr>
              <w:pStyle w:val="Small"/>
              <w:spacing w:before="40" w:after="40"/>
              <w:jc w:val="both"/>
            </w:pPr>
            <w:r>
              <w:t>{110}</w:t>
            </w:r>
          </w:p>
        </w:tc>
        <w:tc>
          <w:tcPr>
            <w:tcW w:w="793" w:type="dxa"/>
            <w:tcBorders>
              <w:top w:val="single" w:sz="6" w:space="0" w:color="000000"/>
              <w:left w:val="single" w:sz="6" w:space="0" w:color="000000"/>
              <w:bottom w:val="single" w:sz="6" w:space="0" w:color="000000"/>
              <w:right w:val="single" w:sz="6" w:space="0" w:color="000000"/>
            </w:tcBorders>
          </w:tcPr>
          <w:p w14:paraId="3B757341" w14:textId="77777777" w:rsidR="00E73EDF" w:rsidRPr="008A6F2A" w:rsidRDefault="007653F1" w:rsidP="00C128E3">
            <w:pPr>
              <w:pStyle w:val="Small"/>
              <w:spacing w:before="40" w:after="40"/>
              <w:jc w:val="both"/>
            </w:pPr>
            <w:r w:rsidRPr="008A6F2A">
              <w:t>b11</w:t>
            </w:r>
          </w:p>
        </w:tc>
        <w:tc>
          <w:tcPr>
            <w:tcW w:w="4028" w:type="dxa"/>
            <w:tcBorders>
              <w:top w:val="single" w:sz="6" w:space="0" w:color="000000"/>
              <w:left w:val="single" w:sz="6" w:space="0" w:color="000000"/>
              <w:bottom w:val="single" w:sz="6" w:space="0" w:color="000000"/>
              <w:right w:val="single" w:sz="6" w:space="0" w:color="000000"/>
            </w:tcBorders>
          </w:tcPr>
          <w:p w14:paraId="088A59E0" w14:textId="77777777" w:rsidR="00E73EDF" w:rsidRDefault="007653F1" w:rsidP="00C128E3">
            <w:pPr>
              <w:pStyle w:val="Small"/>
              <w:spacing w:before="40" w:after="40"/>
              <w:jc w:val="both"/>
            </w:pPr>
            <w:r w:rsidRPr="008A6F2A">
              <w:t>Record name of the referenced record</w:t>
            </w:r>
          </w:p>
          <w:p w14:paraId="23D348BA" w14:textId="0D809918" w:rsidR="0036070B" w:rsidRPr="008A6F2A" w:rsidRDefault="0036070B" w:rsidP="00C128E3">
            <w:pPr>
              <w:pStyle w:val="Small"/>
              <w:spacing w:before="40" w:after="40"/>
              <w:jc w:val="both"/>
            </w:pPr>
            <w:r>
              <w:t>{110} – Point</w:t>
            </w:r>
          </w:p>
        </w:tc>
      </w:tr>
      <w:tr w:rsidR="003659B6" w:rsidRPr="008A6F2A" w14:paraId="514BAC97" w14:textId="77777777" w:rsidTr="00D4449C">
        <w:tc>
          <w:tcPr>
            <w:tcW w:w="3459" w:type="dxa"/>
            <w:tcBorders>
              <w:top w:val="single" w:sz="6" w:space="0" w:color="000000"/>
              <w:left w:val="single" w:sz="6" w:space="0" w:color="000000"/>
              <w:bottom w:val="single" w:sz="6" w:space="0" w:color="000000"/>
              <w:right w:val="single" w:sz="6" w:space="0" w:color="000000"/>
            </w:tcBorders>
          </w:tcPr>
          <w:p w14:paraId="544D65A9" w14:textId="1FE05DD4" w:rsidR="00E73EDF" w:rsidRPr="00544ABE" w:rsidRDefault="007653F1" w:rsidP="00D4449C">
            <w:pPr>
              <w:pStyle w:val="Small"/>
              <w:spacing w:before="40" w:after="40"/>
              <w:jc w:val="both"/>
            </w:pPr>
            <w:r w:rsidRPr="008A6F2A">
              <w:t xml:space="preserve">Referenced Record </w:t>
            </w:r>
            <w:r w:rsidR="00D4449C">
              <w:t>i</w:t>
            </w:r>
            <w:r w:rsidR="00D4449C" w:rsidRPr="00544ABE">
              <w:t>dentifier</w:t>
            </w:r>
          </w:p>
        </w:tc>
        <w:tc>
          <w:tcPr>
            <w:tcW w:w="793" w:type="dxa"/>
            <w:tcBorders>
              <w:top w:val="single" w:sz="6" w:space="0" w:color="000000"/>
              <w:left w:val="single" w:sz="6" w:space="0" w:color="000000"/>
              <w:bottom w:val="single" w:sz="6" w:space="0" w:color="000000"/>
              <w:right w:val="single" w:sz="6" w:space="0" w:color="000000"/>
            </w:tcBorders>
          </w:tcPr>
          <w:p w14:paraId="3841D924" w14:textId="77777777" w:rsidR="00E73EDF" w:rsidRPr="008A6F2A" w:rsidRDefault="007653F1" w:rsidP="00C128E3">
            <w:pPr>
              <w:pStyle w:val="Small"/>
              <w:spacing w:before="40" w:after="40"/>
              <w:jc w:val="both"/>
            </w:pPr>
            <w:r w:rsidRPr="008A6F2A">
              <w:t>RRID</w:t>
            </w:r>
          </w:p>
        </w:tc>
        <w:tc>
          <w:tcPr>
            <w:tcW w:w="793" w:type="dxa"/>
            <w:tcBorders>
              <w:top w:val="single" w:sz="6" w:space="0" w:color="000000"/>
              <w:left w:val="single" w:sz="6" w:space="0" w:color="000000"/>
              <w:bottom w:val="single" w:sz="6" w:space="0" w:color="000000"/>
              <w:right w:val="single" w:sz="6" w:space="0" w:color="000000"/>
            </w:tcBorders>
          </w:tcPr>
          <w:p w14:paraId="5133FE43" w14:textId="77777777" w:rsidR="00E73EDF" w:rsidRPr="008A6F2A" w:rsidRDefault="00E73EDF" w:rsidP="00C128E3">
            <w:pPr>
              <w:pStyle w:val="Small"/>
              <w:spacing w:before="40" w:after="40"/>
              <w:jc w:val="both"/>
            </w:pPr>
          </w:p>
        </w:tc>
        <w:tc>
          <w:tcPr>
            <w:tcW w:w="793" w:type="dxa"/>
            <w:tcBorders>
              <w:top w:val="single" w:sz="6" w:space="0" w:color="000000"/>
              <w:left w:val="single" w:sz="6" w:space="0" w:color="000000"/>
              <w:bottom w:val="single" w:sz="6" w:space="0" w:color="000000"/>
              <w:right w:val="single" w:sz="6" w:space="0" w:color="000000"/>
            </w:tcBorders>
          </w:tcPr>
          <w:p w14:paraId="52AE356B" w14:textId="77777777" w:rsidR="00E73EDF" w:rsidRPr="008A6F2A" w:rsidRDefault="007653F1" w:rsidP="00C128E3">
            <w:pPr>
              <w:pStyle w:val="Small"/>
              <w:spacing w:before="40" w:after="40"/>
              <w:jc w:val="both"/>
            </w:pPr>
            <w:r w:rsidRPr="008A6F2A">
              <w:t>b14</w:t>
            </w:r>
          </w:p>
        </w:tc>
        <w:tc>
          <w:tcPr>
            <w:tcW w:w="4028" w:type="dxa"/>
            <w:tcBorders>
              <w:top w:val="single" w:sz="6" w:space="0" w:color="000000"/>
              <w:left w:val="single" w:sz="6" w:space="0" w:color="000000"/>
              <w:bottom w:val="single" w:sz="6" w:space="0" w:color="000000"/>
              <w:right w:val="single" w:sz="6" w:space="0" w:color="000000"/>
            </w:tcBorders>
          </w:tcPr>
          <w:p w14:paraId="004424FD" w14:textId="77777777" w:rsidR="00E73EDF" w:rsidRPr="008A6F2A" w:rsidRDefault="007653F1" w:rsidP="00C128E3">
            <w:pPr>
              <w:pStyle w:val="Small"/>
              <w:spacing w:before="40" w:after="40"/>
              <w:jc w:val="both"/>
            </w:pPr>
            <w:r w:rsidRPr="008A6F2A">
              <w:t>Record identifier of the referenced record</w:t>
            </w:r>
          </w:p>
        </w:tc>
      </w:tr>
      <w:tr w:rsidR="003659B6" w:rsidRPr="008A6F2A" w14:paraId="4D128648" w14:textId="77777777" w:rsidTr="00D4449C">
        <w:tc>
          <w:tcPr>
            <w:tcW w:w="3459" w:type="dxa"/>
            <w:tcBorders>
              <w:top w:val="single" w:sz="6" w:space="0" w:color="000000"/>
              <w:left w:val="single" w:sz="6" w:space="0" w:color="000000"/>
              <w:bottom w:val="single" w:sz="6" w:space="0" w:color="000000"/>
              <w:right w:val="single" w:sz="6" w:space="0" w:color="000000"/>
            </w:tcBorders>
          </w:tcPr>
          <w:p w14:paraId="5F28FCEA" w14:textId="7D7C5EC9" w:rsidR="00E73EDF" w:rsidRPr="00544ABE" w:rsidRDefault="007653F1" w:rsidP="00D4449C">
            <w:pPr>
              <w:pStyle w:val="Small"/>
              <w:spacing w:before="40" w:after="40"/>
              <w:jc w:val="both"/>
            </w:pPr>
            <w:r w:rsidRPr="008A6F2A">
              <w:t xml:space="preserve">Topology </w:t>
            </w:r>
            <w:r w:rsidR="00D4449C">
              <w:t>i</w:t>
            </w:r>
            <w:r w:rsidR="00D4449C" w:rsidRPr="00544ABE">
              <w:t>ndicator</w:t>
            </w:r>
          </w:p>
        </w:tc>
        <w:tc>
          <w:tcPr>
            <w:tcW w:w="793" w:type="dxa"/>
            <w:tcBorders>
              <w:top w:val="single" w:sz="6" w:space="0" w:color="000000"/>
              <w:left w:val="single" w:sz="6" w:space="0" w:color="000000"/>
              <w:bottom w:val="single" w:sz="6" w:space="0" w:color="000000"/>
              <w:right w:val="single" w:sz="6" w:space="0" w:color="000000"/>
            </w:tcBorders>
          </w:tcPr>
          <w:p w14:paraId="427B7FFD" w14:textId="77777777" w:rsidR="00E73EDF" w:rsidRPr="008A6F2A" w:rsidRDefault="007653F1" w:rsidP="00C128E3">
            <w:pPr>
              <w:pStyle w:val="Small"/>
              <w:spacing w:before="40" w:after="40"/>
              <w:jc w:val="both"/>
            </w:pPr>
            <w:r w:rsidRPr="008A6F2A">
              <w:t>TOPI</w:t>
            </w:r>
          </w:p>
        </w:tc>
        <w:tc>
          <w:tcPr>
            <w:tcW w:w="793" w:type="dxa"/>
            <w:tcBorders>
              <w:top w:val="single" w:sz="6" w:space="0" w:color="000000"/>
              <w:left w:val="single" w:sz="6" w:space="0" w:color="000000"/>
              <w:bottom w:val="single" w:sz="6" w:space="0" w:color="000000"/>
              <w:right w:val="single" w:sz="6" w:space="0" w:color="000000"/>
            </w:tcBorders>
          </w:tcPr>
          <w:p w14:paraId="16E9E4BB" w14:textId="77777777" w:rsidR="00E73EDF" w:rsidRPr="008A6F2A" w:rsidRDefault="00E73EDF" w:rsidP="00C128E3">
            <w:pPr>
              <w:pStyle w:val="Small"/>
              <w:spacing w:before="40" w:after="40"/>
              <w:jc w:val="both"/>
            </w:pPr>
          </w:p>
        </w:tc>
        <w:tc>
          <w:tcPr>
            <w:tcW w:w="793" w:type="dxa"/>
            <w:tcBorders>
              <w:top w:val="single" w:sz="6" w:space="0" w:color="000000"/>
              <w:left w:val="single" w:sz="6" w:space="0" w:color="000000"/>
              <w:bottom w:val="single" w:sz="6" w:space="0" w:color="000000"/>
              <w:right w:val="single" w:sz="6" w:space="0" w:color="000000"/>
            </w:tcBorders>
          </w:tcPr>
          <w:p w14:paraId="25F888EA" w14:textId="77777777" w:rsidR="00E73EDF" w:rsidRPr="008A6F2A" w:rsidRDefault="007653F1" w:rsidP="00C128E3">
            <w:pPr>
              <w:pStyle w:val="Small"/>
              <w:spacing w:before="40" w:after="40"/>
              <w:jc w:val="both"/>
            </w:pPr>
            <w:r w:rsidRPr="008A6F2A">
              <w:t>b11</w:t>
            </w:r>
          </w:p>
        </w:tc>
        <w:tc>
          <w:tcPr>
            <w:tcW w:w="4028" w:type="dxa"/>
            <w:tcBorders>
              <w:top w:val="single" w:sz="6" w:space="0" w:color="000000"/>
              <w:left w:val="single" w:sz="6" w:space="0" w:color="000000"/>
              <w:bottom w:val="single" w:sz="6" w:space="0" w:color="000000"/>
              <w:right w:val="single" w:sz="6" w:space="0" w:color="000000"/>
            </w:tcBorders>
          </w:tcPr>
          <w:p w14:paraId="4AA94E93" w14:textId="51FC8E7E" w:rsidR="00E73EDF" w:rsidRPr="008A6F2A" w:rsidRDefault="007653F1" w:rsidP="00C128E3">
            <w:pPr>
              <w:pStyle w:val="Small"/>
              <w:spacing w:before="40"/>
              <w:jc w:val="both"/>
            </w:pPr>
            <w:r w:rsidRPr="008A6F2A">
              <w:t xml:space="preserve">{1} </w:t>
            </w:r>
            <w:r w:rsidR="00645532">
              <w:t>–</w:t>
            </w:r>
            <w:r w:rsidRPr="008A6F2A">
              <w:t xml:space="preserve"> Beginning point</w:t>
            </w:r>
          </w:p>
          <w:p w14:paraId="5C3847E0" w14:textId="1DF78E74" w:rsidR="00E73EDF" w:rsidRPr="008A6F2A" w:rsidRDefault="007653F1" w:rsidP="00C128E3">
            <w:pPr>
              <w:pStyle w:val="Small"/>
              <w:spacing w:before="0"/>
              <w:jc w:val="both"/>
            </w:pPr>
            <w:r w:rsidRPr="008A6F2A">
              <w:t xml:space="preserve">{2} </w:t>
            </w:r>
            <w:r w:rsidR="00645532">
              <w:t>–</w:t>
            </w:r>
            <w:r w:rsidRPr="008A6F2A">
              <w:t xml:space="preserve"> End point</w:t>
            </w:r>
          </w:p>
          <w:p w14:paraId="762A3A7B" w14:textId="34A2C906" w:rsidR="00E73EDF" w:rsidRPr="008A6F2A" w:rsidRDefault="007653F1" w:rsidP="00C128E3">
            <w:pPr>
              <w:pStyle w:val="Small"/>
              <w:spacing w:before="0" w:after="40"/>
              <w:jc w:val="both"/>
            </w:pPr>
            <w:r w:rsidRPr="008A6F2A">
              <w:t xml:space="preserve">{3} </w:t>
            </w:r>
            <w:r w:rsidR="00645532">
              <w:t>–</w:t>
            </w:r>
            <w:r w:rsidRPr="008A6F2A">
              <w:t xml:space="preserve"> Beginning &amp; End point</w:t>
            </w:r>
          </w:p>
        </w:tc>
      </w:tr>
    </w:tbl>
    <w:p w14:paraId="5AB64CE6" w14:textId="77777777" w:rsidR="00E73EDF" w:rsidRDefault="00E73EDF" w:rsidP="00D4449C">
      <w:pPr>
        <w:tabs>
          <w:tab w:val="left" w:pos="403"/>
          <w:tab w:val="left" w:pos="686"/>
          <w:tab w:val="left" w:pos="970"/>
          <w:tab w:val="left" w:pos="1254"/>
          <w:tab w:val="left" w:pos="1537"/>
          <w:tab w:val="left" w:pos="1820"/>
          <w:tab w:val="left" w:pos="2103"/>
          <w:tab w:val="left" w:pos="2388"/>
          <w:tab w:val="left" w:pos="2671"/>
          <w:tab w:val="left" w:pos="2954"/>
          <w:tab w:val="left" w:pos="3237"/>
          <w:tab w:val="left" w:pos="3520"/>
          <w:tab w:val="left" w:pos="3805"/>
          <w:tab w:val="left" w:pos="4088"/>
          <w:tab w:val="left" w:pos="4370"/>
          <w:tab w:val="left" w:pos="4654"/>
          <w:tab w:val="left" w:pos="4938"/>
          <w:tab w:val="left" w:pos="5222"/>
          <w:tab w:val="left" w:pos="5505"/>
          <w:tab w:val="left" w:pos="5788"/>
          <w:tab w:val="left" w:pos="6072"/>
          <w:tab w:val="left" w:pos="6355"/>
          <w:tab w:val="left" w:pos="6639"/>
          <w:tab w:val="left" w:pos="6922"/>
          <w:tab w:val="left" w:pos="7206"/>
          <w:tab w:val="left" w:pos="7489"/>
          <w:tab w:val="left" w:pos="7772"/>
          <w:tab w:val="left" w:pos="8056"/>
          <w:tab w:val="left" w:pos="8340"/>
          <w:tab w:val="left" w:pos="8623"/>
          <w:tab w:val="left" w:pos="8906"/>
        </w:tabs>
        <w:spacing w:after="0" w:line="240" w:lineRule="auto"/>
        <w:rPr>
          <w:b/>
        </w:rPr>
      </w:pPr>
    </w:p>
    <w:p w14:paraId="20C7232B" w14:textId="613D2854" w:rsidR="00D4449C" w:rsidRPr="00F2456F" w:rsidRDefault="00D4449C" w:rsidP="001D02B5">
      <w:pPr>
        <w:pStyle w:val="ListContinue2"/>
        <w:keepNext/>
        <w:keepLines/>
        <w:numPr>
          <w:ilvl w:val="2"/>
          <w:numId w:val="27"/>
        </w:numPr>
        <w:tabs>
          <w:tab w:val="clear" w:pos="432"/>
        </w:tabs>
        <w:spacing w:before="120" w:after="120" w:line="240" w:lineRule="auto"/>
        <w:rPr>
          <w:b/>
          <w:lang w:eastAsia="en-US"/>
        </w:rPr>
      </w:pPr>
      <w:bookmarkStart w:id="1531" w:name="_Toc162435452"/>
      <w:bookmarkStart w:id="1532" w:name="_Toc169203146"/>
      <w:bookmarkStart w:id="1533" w:name="_Toc170072476"/>
      <w:r w:rsidRPr="00D4449C">
        <w:rPr>
          <w:b/>
          <w:lang w:eastAsia="en-US"/>
        </w:rPr>
        <w:t>Segment Header field - SEGH</w:t>
      </w:r>
      <w:bookmarkEnd w:id="1531"/>
      <w:bookmarkEnd w:id="1532"/>
      <w:bookmarkEnd w:id="1533"/>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E73EDF" w:rsidRPr="008A6F2A" w14:paraId="748E695E" w14:textId="77777777" w:rsidTr="00120D82">
        <w:tc>
          <w:tcPr>
            <w:tcW w:w="3459"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p w14:paraId="07111087" w14:textId="77777777" w:rsidR="00E73EDF" w:rsidRPr="008A6F2A" w:rsidRDefault="007653F1" w:rsidP="00C128E3">
            <w:pPr>
              <w:pStyle w:val="Small"/>
              <w:spacing w:before="40" w:after="40"/>
              <w:jc w:val="both"/>
              <w:rPr>
                <w:b/>
              </w:rPr>
            </w:pPr>
            <w:r w:rsidRPr="008A6F2A">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34B3BFCB" w14:textId="77777777" w:rsidR="00E73EDF" w:rsidRPr="008A6F2A" w:rsidRDefault="007653F1" w:rsidP="00C128E3">
            <w:pPr>
              <w:pStyle w:val="Small"/>
              <w:spacing w:before="40" w:after="40"/>
              <w:jc w:val="both"/>
              <w:rPr>
                <w:b/>
              </w:rPr>
            </w:pPr>
            <w:r w:rsidRPr="008A6F2A">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6ED1A3CA" w14:textId="77777777" w:rsidR="00E73EDF" w:rsidRPr="008A6F2A" w:rsidRDefault="007653F1" w:rsidP="00C128E3">
            <w:pPr>
              <w:pStyle w:val="Small"/>
              <w:spacing w:before="40" w:after="40"/>
              <w:jc w:val="both"/>
              <w:rPr>
                <w:b/>
              </w:rPr>
            </w:pPr>
            <w:r w:rsidRPr="008A6F2A">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7B855C70" w14:textId="77777777" w:rsidR="00E73EDF" w:rsidRPr="008A6F2A" w:rsidRDefault="007653F1" w:rsidP="00C128E3">
            <w:pPr>
              <w:pStyle w:val="Small"/>
              <w:spacing w:before="40" w:after="40"/>
              <w:jc w:val="both"/>
              <w:rPr>
                <w:b/>
              </w:rPr>
            </w:pPr>
            <w:r w:rsidRPr="008A6F2A">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46382FCB" w14:textId="77777777" w:rsidR="00E73EDF" w:rsidRPr="008A6F2A" w:rsidRDefault="007653F1" w:rsidP="00C128E3">
            <w:pPr>
              <w:pStyle w:val="Small"/>
              <w:spacing w:before="40" w:after="40"/>
              <w:jc w:val="both"/>
              <w:rPr>
                <w:b/>
              </w:rPr>
            </w:pPr>
            <w:r w:rsidRPr="008A6F2A">
              <w:rPr>
                <w:b/>
              </w:rPr>
              <w:t>Comment</w:t>
            </w:r>
          </w:p>
        </w:tc>
      </w:tr>
      <w:tr w:rsidR="00E73EDF" w:rsidRPr="008A6F2A" w14:paraId="5F983403" w14:textId="77777777" w:rsidTr="004903D7">
        <w:tc>
          <w:tcPr>
            <w:tcW w:w="3459" w:type="dxa"/>
            <w:tcBorders>
              <w:top w:val="double" w:sz="6" w:space="0" w:color="000000"/>
              <w:left w:val="single" w:sz="6" w:space="0" w:color="000000"/>
              <w:bottom w:val="single" w:sz="6" w:space="0" w:color="000000"/>
              <w:right w:val="single" w:sz="6" w:space="0" w:color="000000"/>
            </w:tcBorders>
          </w:tcPr>
          <w:p w14:paraId="166D2733" w14:textId="77777777" w:rsidR="00E73EDF" w:rsidRPr="008A6F2A" w:rsidRDefault="007653F1" w:rsidP="00C128E3">
            <w:pPr>
              <w:pStyle w:val="Small"/>
              <w:spacing w:before="40" w:after="40"/>
              <w:jc w:val="both"/>
            </w:pPr>
            <w:r w:rsidRPr="008A6F2A">
              <w:t>Interpolation</w:t>
            </w:r>
          </w:p>
        </w:tc>
        <w:tc>
          <w:tcPr>
            <w:tcW w:w="794" w:type="dxa"/>
            <w:tcBorders>
              <w:top w:val="double" w:sz="6" w:space="0" w:color="000000"/>
              <w:left w:val="single" w:sz="6" w:space="0" w:color="000000"/>
              <w:bottom w:val="single" w:sz="6" w:space="0" w:color="000000"/>
              <w:right w:val="single" w:sz="6" w:space="0" w:color="000000"/>
            </w:tcBorders>
          </w:tcPr>
          <w:p w14:paraId="7485804E" w14:textId="77777777" w:rsidR="00E73EDF" w:rsidRPr="008A6F2A" w:rsidRDefault="007653F1" w:rsidP="00C128E3">
            <w:pPr>
              <w:pStyle w:val="Small"/>
              <w:spacing w:before="40" w:after="40"/>
              <w:jc w:val="both"/>
            </w:pPr>
            <w:r w:rsidRPr="008A6F2A">
              <w:t>INTP</w:t>
            </w:r>
          </w:p>
        </w:tc>
        <w:tc>
          <w:tcPr>
            <w:tcW w:w="794" w:type="dxa"/>
            <w:tcBorders>
              <w:top w:val="double" w:sz="6" w:space="0" w:color="000000"/>
              <w:left w:val="single" w:sz="6" w:space="0" w:color="000000"/>
              <w:bottom w:val="single" w:sz="6" w:space="0" w:color="000000"/>
              <w:right w:val="single" w:sz="6" w:space="0" w:color="000000"/>
            </w:tcBorders>
          </w:tcPr>
          <w:p w14:paraId="409813B1" w14:textId="77777777" w:rsidR="00E73EDF" w:rsidRPr="008A6F2A" w:rsidRDefault="007653F1" w:rsidP="00C128E3">
            <w:pPr>
              <w:pStyle w:val="Small"/>
              <w:spacing w:before="40" w:after="40"/>
              <w:jc w:val="both"/>
            </w:pPr>
            <w:r w:rsidRPr="008A6F2A">
              <w:t>{4}</w:t>
            </w:r>
          </w:p>
        </w:tc>
        <w:tc>
          <w:tcPr>
            <w:tcW w:w="794" w:type="dxa"/>
            <w:tcBorders>
              <w:top w:val="double" w:sz="6" w:space="0" w:color="000000"/>
              <w:left w:val="single" w:sz="6" w:space="0" w:color="000000"/>
              <w:bottom w:val="single" w:sz="6" w:space="0" w:color="000000"/>
              <w:right w:val="single" w:sz="6" w:space="0" w:color="000000"/>
            </w:tcBorders>
          </w:tcPr>
          <w:p w14:paraId="253841BF" w14:textId="77777777" w:rsidR="00E73EDF" w:rsidRPr="008A6F2A" w:rsidRDefault="007653F1" w:rsidP="00C128E3">
            <w:pPr>
              <w:pStyle w:val="Small"/>
              <w:spacing w:before="40" w:after="40"/>
              <w:jc w:val="both"/>
            </w:pPr>
            <w:r w:rsidRPr="008A6F2A">
              <w:t>b11</w:t>
            </w:r>
          </w:p>
        </w:tc>
        <w:tc>
          <w:tcPr>
            <w:tcW w:w="4026" w:type="dxa"/>
            <w:tcBorders>
              <w:top w:val="double" w:sz="6" w:space="0" w:color="000000"/>
              <w:left w:val="single" w:sz="6" w:space="0" w:color="000000"/>
              <w:bottom w:val="single" w:sz="6" w:space="0" w:color="000000"/>
              <w:right w:val="single" w:sz="6" w:space="0" w:color="000000"/>
            </w:tcBorders>
          </w:tcPr>
          <w:p w14:paraId="7A3F0B0F" w14:textId="11BEA2C4" w:rsidR="00E73EDF" w:rsidRPr="008A6F2A" w:rsidRDefault="007653F1" w:rsidP="00C128E3">
            <w:pPr>
              <w:pStyle w:val="Small"/>
              <w:spacing w:before="40" w:after="40"/>
              <w:jc w:val="both"/>
            </w:pPr>
            <w:r w:rsidRPr="008A6F2A">
              <w:t xml:space="preserve">{4} </w:t>
            </w:r>
            <w:r w:rsidR="00645532">
              <w:t>–</w:t>
            </w:r>
            <w:r w:rsidRPr="008A6F2A">
              <w:t xml:space="preserve"> Loxodromic</w:t>
            </w:r>
          </w:p>
        </w:tc>
      </w:tr>
    </w:tbl>
    <w:p w14:paraId="24DFAEFE" w14:textId="77777777" w:rsidR="00E73EDF" w:rsidRDefault="00E73EDF" w:rsidP="00645532">
      <w:pPr>
        <w:spacing w:after="0" w:line="240" w:lineRule="auto"/>
      </w:pPr>
    </w:p>
    <w:p w14:paraId="16CAC896" w14:textId="7665051E" w:rsidR="00645532" w:rsidRPr="00F2456F" w:rsidRDefault="00645532" w:rsidP="001D02B5">
      <w:pPr>
        <w:pStyle w:val="ListContinue2"/>
        <w:keepNext/>
        <w:keepLines/>
        <w:numPr>
          <w:ilvl w:val="2"/>
          <w:numId w:val="27"/>
        </w:numPr>
        <w:tabs>
          <w:tab w:val="clear" w:pos="432"/>
        </w:tabs>
        <w:spacing w:before="120" w:after="120" w:line="240" w:lineRule="auto"/>
        <w:rPr>
          <w:b/>
          <w:lang w:eastAsia="en-US"/>
        </w:rPr>
      </w:pPr>
      <w:bookmarkStart w:id="1534" w:name="_Toc162435453"/>
      <w:bookmarkStart w:id="1535" w:name="_Toc169203147"/>
      <w:bookmarkStart w:id="1536" w:name="_Toc170072477"/>
      <w:r w:rsidRPr="00645532">
        <w:rPr>
          <w:b/>
          <w:lang w:eastAsia="en-US"/>
        </w:rPr>
        <w:t>Composite Curve Record Identifier field - CCID</w:t>
      </w:r>
      <w:bookmarkEnd w:id="1534"/>
      <w:bookmarkEnd w:id="1535"/>
      <w:bookmarkEnd w:id="1536"/>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E73EDF" w:rsidRPr="008A6F2A" w14:paraId="617A7C37" w14:textId="77777777" w:rsidTr="00120D82">
        <w:tc>
          <w:tcPr>
            <w:tcW w:w="3459"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p w14:paraId="734816E1" w14:textId="77777777" w:rsidR="00E73EDF" w:rsidRPr="008A6F2A" w:rsidRDefault="007653F1" w:rsidP="00C128E3">
            <w:pPr>
              <w:pStyle w:val="Small"/>
              <w:spacing w:before="40" w:after="40"/>
              <w:jc w:val="both"/>
              <w:rPr>
                <w:b/>
              </w:rPr>
            </w:pPr>
            <w:r w:rsidRPr="008A6F2A">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2FA2A35C" w14:textId="77777777" w:rsidR="00E73EDF" w:rsidRPr="008A6F2A" w:rsidRDefault="007653F1" w:rsidP="00C128E3">
            <w:pPr>
              <w:pStyle w:val="Small"/>
              <w:spacing w:before="40" w:after="40"/>
              <w:jc w:val="both"/>
              <w:rPr>
                <w:b/>
              </w:rPr>
            </w:pPr>
            <w:r w:rsidRPr="008A6F2A">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0D61D060" w14:textId="77777777" w:rsidR="00E73EDF" w:rsidRPr="008A6F2A" w:rsidRDefault="007653F1" w:rsidP="00C128E3">
            <w:pPr>
              <w:pStyle w:val="Small"/>
              <w:spacing w:before="40" w:after="40"/>
              <w:jc w:val="both"/>
              <w:rPr>
                <w:b/>
              </w:rPr>
            </w:pPr>
            <w:r w:rsidRPr="008A6F2A">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7C839F14" w14:textId="77777777" w:rsidR="00E73EDF" w:rsidRPr="008A6F2A" w:rsidRDefault="007653F1" w:rsidP="00C128E3">
            <w:pPr>
              <w:pStyle w:val="Small"/>
              <w:spacing w:before="40" w:after="40"/>
              <w:jc w:val="both"/>
              <w:rPr>
                <w:b/>
              </w:rPr>
            </w:pPr>
            <w:r w:rsidRPr="008A6F2A">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607AC8E9" w14:textId="77777777" w:rsidR="00E73EDF" w:rsidRPr="008A6F2A" w:rsidRDefault="007653F1" w:rsidP="00C128E3">
            <w:pPr>
              <w:pStyle w:val="Small"/>
              <w:spacing w:before="40" w:after="40"/>
              <w:jc w:val="both"/>
              <w:rPr>
                <w:b/>
              </w:rPr>
            </w:pPr>
            <w:r w:rsidRPr="008A6F2A">
              <w:rPr>
                <w:b/>
              </w:rPr>
              <w:t>Comment</w:t>
            </w:r>
          </w:p>
        </w:tc>
      </w:tr>
      <w:tr w:rsidR="00E73EDF" w:rsidRPr="008A6F2A" w14:paraId="4C5E00CA" w14:textId="77777777">
        <w:tc>
          <w:tcPr>
            <w:tcW w:w="3459" w:type="dxa"/>
            <w:tcBorders>
              <w:top w:val="single" w:sz="6" w:space="0" w:color="000000"/>
              <w:left w:val="single" w:sz="6" w:space="0" w:color="000000"/>
              <w:bottom w:val="single" w:sz="6" w:space="0" w:color="000000"/>
              <w:right w:val="single" w:sz="6" w:space="0" w:color="000000"/>
            </w:tcBorders>
          </w:tcPr>
          <w:p w14:paraId="32FC4790" w14:textId="594BBA20" w:rsidR="00E73EDF" w:rsidRPr="00544ABE" w:rsidRDefault="007653F1" w:rsidP="00645532">
            <w:pPr>
              <w:pStyle w:val="Small"/>
              <w:spacing w:before="40" w:after="40"/>
              <w:jc w:val="both"/>
            </w:pPr>
            <w:r w:rsidRPr="008A6F2A">
              <w:t xml:space="preserve">Record </w:t>
            </w:r>
            <w:r w:rsidR="00645532">
              <w:t>n</w:t>
            </w:r>
            <w:r w:rsidR="00645532" w:rsidRPr="00544ABE">
              <w:t>ame</w:t>
            </w:r>
          </w:p>
        </w:tc>
        <w:tc>
          <w:tcPr>
            <w:tcW w:w="794" w:type="dxa"/>
            <w:tcBorders>
              <w:top w:val="single" w:sz="6" w:space="0" w:color="000000"/>
              <w:left w:val="single" w:sz="6" w:space="0" w:color="000000"/>
              <w:bottom w:val="single" w:sz="6" w:space="0" w:color="000000"/>
              <w:right w:val="single" w:sz="6" w:space="0" w:color="000000"/>
            </w:tcBorders>
          </w:tcPr>
          <w:p w14:paraId="13522347" w14:textId="77777777" w:rsidR="00E73EDF" w:rsidRPr="008A6F2A" w:rsidRDefault="007653F1" w:rsidP="00C128E3">
            <w:pPr>
              <w:pStyle w:val="Small"/>
              <w:spacing w:before="40" w:after="40"/>
              <w:jc w:val="both"/>
            </w:pPr>
            <w:r w:rsidRPr="008A6F2A">
              <w:t>RCNM</w:t>
            </w:r>
          </w:p>
        </w:tc>
        <w:tc>
          <w:tcPr>
            <w:tcW w:w="794" w:type="dxa"/>
            <w:tcBorders>
              <w:top w:val="single" w:sz="6" w:space="0" w:color="000000"/>
              <w:left w:val="single" w:sz="6" w:space="0" w:color="000000"/>
              <w:bottom w:val="single" w:sz="6" w:space="0" w:color="000000"/>
              <w:right w:val="single" w:sz="6" w:space="0" w:color="000000"/>
            </w:tcBorders>
          </w:tcPr>
          <w:p w14:paraId="5120049A" w14:textId="77777777" w:rsidR="00E73EDF" w:rsidRPr="008A6F2A" w:rsidRDefault="007653F1" w:rsidP="00C128E3">
            <w:pPr>
              <w:pStyle w:val="Small"/>
              <w:spacing w:before="40" w:after="40"/>
              <w:jc w:val="both"/>
            </w:pPr>
            <w:r w:rsidRPr="008A6F2A">
              <w:t>{125}</w:t>
            </w:r>
          </w:p>
        </w:tc>
        <w:tc>
          <w:tcPr>
            <w:tcW w:w="794" w:type="dxa"/>
            <w:tcBorders>
              <w:top w:val="single" w:sz="6" w:space="0" w:color="000000"/>
              <w:left w:val="single" w:sz="6" w:space="0" w:color="000000"/>
              <w:bottom w:val="single" w:sz="6" w:space="0" w:color="000000"/>
              <w:right w:val="single" w:sz="6" w:space="0" w:color="000000"/>
            </w:tcBorders>
          </w:tcPr>
          <w:p w14:paraId="545D6F6C" w14:textId="77777777" w:rsidR="00E73EDF" w:rsidRPr="008A6F2A" w:rsidRDefault="007653F1" w:rsidP="00C128E3">
            <w:pPr>
              <w:pStyle w:val="Small"/>
              <w:spacing w:before="40" w:after="40"/>
              <w:jc w:val="both"/>
            </w:pPr>
            <w:r w:rsidRPr="008A6F2A">
              <w:t>b11</w:t>
            </w:r>
          </w:p>
        </w:tc>
        <w:tc>
          <w:tcPr>
            <w:tcW w:w="4026" w:type="dxa"/>
            <w:tcBorders>
              <w:top w:val="single" w:sz="6" w:space="0" w:color="000000"/>
              <w:left w:val="single" w:sz="6" w:space="0" w:color="000000"/>
              <w:bottom w:val="single" w:sz="6" w:space="0" w:color="000000"/>
              <w:right w:val="single" w:sz="6" w:space="0" w:color="000000"/>
            </w:tcBorders>
          </w:tcPr>
          <w:p w14:paraId="1F885628" w14:textId="1FDC6809" w:rsidR="00E73EDF" w:rsidRPr="008A6F2A" w:rsidRDefault="007653F1" w:rsidP="00C128E3">
            <w:pPr>
              <w:pStyle w:val="Small"/>
              <w:spacing w:before="40" w:after="40"/>
              <w:jc w:val="both"/>
            </w:pPr>
            <w:r w:rsidRPr="008A6F2A">
              <w:t xml:space="preserve">{125} </w:t>
            </w:r>
            <w:r w:rsidR="00645532">
              <w:t>–</w:t>
            </w:r>
            <w:r w:rsidRPr="008A6F2A">
              <w:t xml:space="preserve"> Composite Curve</w:t>
            </w:r>
          </w:p>
        </w:tc>
      </w:tr>
      <w:tr w:rsidR="00E73EDF" w:rsidRPr="008A6F2A" w14:paraId="6F333B09" w14:textId="77777777">
        <w:tc>
          <w:tcPr>
            <w:tcW w:w="3459" w:type="dxa"/>
            <w:tcBorders>
              <w:top w:val="single" w:sz="6" w:space="0" w:color="000000"/>
              <w:left w:val="single" w:sz="6" w:space="0" w:color="000000"/>
              <w:bottom w:val="single" w:sz="6" w:space="0" w:color="000000"/>
              <w:right w:val="single" w:sz="6" w:space="0" w:color="000000"/>
            </w:tcBorders>
          </w:tcPr>
          <w:p w14:paraId="4D51316E" w14:textId="5DCED3BB" w:rsidR="00E73EDF" w:rsidRPr="00544ABE" w:rsidRDefault="007653F1" w:rsidP="00645532">
            <w:pPr>
              <w:pStyle w:val="Small"/>
              <w:spacing w:before="40" w:after="40"/>
              <w:jc w:val="both"/>
            </w:pPr>
            <w:r w:rsidRPr="008A6F2A">
              <w:t xml:space="preserve">Record </w:t>
            </w:r>
            <w:r w:rsidR="00645532">
              <w:t>i</w:t>
            </w:r>
            <w:r w:rsidR="00645532" w:rsidRPr="00544ABE">
              <w:t xml:space="preserve">dentification </w:t>
            </w:r>
            <w:r w:rsidRPr="00544ABE">
              <w:t>number</w:t>
            </w:r>
          </w:p>
        </w:tc>
        <w:tc>
          <w:tcPr>
            <w:tcW w:w="794" w:type="dxa"/>
            <w:tcBorders>
              <w:top w:val="single" w:sz="6" w:space="0" w:color="000000"/>
              <w:left w:val="single" w:sz="6" w:space="0" w:color="000000"/>
              <w:bottom w:val="single" w:sz="6" w:space="0" w:color="000000"/>
              <w:right w:val="single" w:sz="6" w:space="0" w:color="000000"/>
            </w:tcBorders>
          </w:tcPr>
          <w:p w14:paraId="3EE21FF4" w14:textId="77777777" w:rsidR="00E73EDF" w:rsidRPr="008A6F2A" w:rsidRDefault="007653F1" w:rsidP="00C128E3">
            <w:pPr>
              <w:pStyle w:val="Small"/>
              <w:spacing w:before="40" w:after="40"/>
              <w:jc w:val="both"/>
            </w:pPr>
            <w:r w:rsidRPr="008A6F2A">
              <w:t>RCID</w:t>
            </w:r>
          </w:p>
        </w:tc>
        <w:tc>
          <w:tcPr>
            <w:tcW w:w="794" w:type="dxa"/>
            <w:tcBorders>
              <w:top w:val="single" w:sz="6" w:space="0" w:color="000000"/>
              <w:left w:val="single" w:sz="6" w:space="0" w:color="000000"/>
              <w:bottom w:val="single" w:sz="6" w:space="0" w:color="000000"/>
              <w:right w:val="single" w:sz="6" w:space="0" w:color="000000"/>
            </w:tcBorders>
          </w:tcPr>
          <w:p w14:paraId="03F0A910" w14:textId="77777777" w:rsidR="00E73EDF" w:rsidRPr="008A6F2A"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429280FC" w14:textId="77777777" w:rsidR="00E73EDF" w:rsidRPr="008A6F2A" w:rsidRDefault="007653F1" w:rsidP="00C128E3">
            <w:pPr>
              <w:pStyle w:val="Small"/>
              <w:spacing w:before="40" w:after="40"/>
              <w:jc w:val="both"/>
            </w:pPr>
            <w:r w:rsidRPr="008A6F2A">
              <w:t>b14</w:t>
            </w:r>
          </w:p>
        </w:tc>
        <w:tc>
          <w:tcPr>
            <w:tcW w:w="4026" w:type="dxa"/>
            <w:tcBorders>
              <w:top w:val="single" w:sz="6" w:space="0" w:color="000000"/>
              <w:left w:val="single" w:sz="6" w:space="0" w:color="000000"/>
              <w:bottom w:val="single" w:sz="6" w:space="0" w:color="000000"/>
              <w:right w:val="single" w:sz="6" w:space="0" w:color="000000"/>
            </w:tcBorders>
          </w:tcPr>
          <w:p w14:paraId="096B29E7" w14:textId="77777777" w:rsidR="00E73EDF" w:rsidRPr="008A6F2A" w:rsidRDefault="007653F1" w:rsidP="00C128E3">
            <w:pPr>
              <w:pStyle w:val="Small"/>
              <w:spacing w:before="40" w:after="40"/>
              <w:jc w:val="both"/>
            </w:pPr>
            <w:r w:rsidRPr="008A6F2A">
              <w:t>Range: 1 to 2</w:t>
            </w:r>
            <w:r w:rsidRPr="008A6F2A">
              <w:rPr>
                <w:vertAlign w:val="superscript"/>
              </w:rPr>
              <w:t>32</w:t>
            </w:r>
            <w:r w:rsidRPr="008A6F2A">
              <w:noBreakHyphen/>
              <w:t>2</w:t>
            </w:r>
          </w:p>
        </w:tc>
      </w:tr>
      <w:tr w:rsidR="00E73EDF" w:rsidRPr="008A6F2A" w14:paraId="3184F1B0" w14:textId="77777777">
        <w:tc>
          <w:tcPr>
            <w:tcW w:w="3459" w:type="dxa"/>
            <w:tcBorders>
              <w:top w:val="single" w:sz="6" w:space="0" w:color="000000"/>
              <w:left w:val="single" w:sz="6" w:space="0" w:color="000000"/>
              <w:bottom w:val="single" w:sz="6" w:space="0" w:color="000000"/>
              <w:right w:val="single" w:sz="6" w:space="0" w:color="000000"/>
            </w:tcBorders>
          </w:tcPr>
          <w:p w14:paraId="1B6CCA59" w14:textId="53F42150" w:rsidR="00E73EDF" w:rsidRPr="00544ABE" w:rsidRDefault="007653F1" w:rsidP="00645532">
            <w:pPr>
              <w:pStyle w:val="Small"/>
              <w:spacing w:before="40" w:after="40"/>
              <w:jc w:val="both"/>
            </w:pPr>
            <w:r w:rsidRPr="008A6F2A">
              <w:t xml:space="preserve">Record </w:t>
            </w:r>
            <w:r w:rsidR="00645532">
              <w:t>v</w:t>
            </w:r>
            <w:r w:rsidR="00645532" w:rsidRPr="00544ABE">
              <w:t>ersion</w:t>
            </w:r>
          </w:p>
        </w:tc>
        <w:tc>
          <w:tcPr>
            <w:tcW w:w="794" w:type="dxa"/>
            <w:tcBorders>
              <w:top w:val="single" w:sz="6" w:space="0" w:color="000000"/>
              <w:left w:val="single" w:sz="6" w:space="0" w:color="000000"/>
              <w:bottom w:val="single" w:sz="6" w:space="0" w:color="000000"/>
              <w:right w:val="single" w:sz="6" w:space="0" w:color="000000"/>
            </w:tcBorders>
          </w:tcPr>
          <w:p w14:paraId="379B7866" w14:textId="77777777" w:rsidR="00E73EDF" w:rsidRPr="008A6F2A" w:rsidRDefault="007653F1" w:rsidP="00C128E3">
            <w:pPr>
              <w:pStyle w:val="Small"/>
              <w:spacing w:before="40" w:after="40"/>
              <w:jc w:val="both"/>
            </w:pPr>
            <w:r w:rsidRPr="008A6F2A">
              <w:t>RVER</w:t>
            </w:r>
          </w:p>
        </w:tc>
        <w:tc>
          <w:tcPr>
            <w:tcW w:w="794" w:type="dxa"/>
            <w:tcBorders>
              <w:top w:val="single" w:sz="6" w:space="0" w:color="000000"/>
              <w:left w:val="single" w:sz="6" w:space="0" w:color="000000"/>
              <w:bottom w:val="single" w:sz="6" w:space="0" w:color="000000"/>
              <w:right w:val="single" w:sz="6" w:space="0" w:color="000000"/>
            </w:tcBorders>
          </w:tcPr>
          <w:p w14:paraId="6266A024" w14:textId="77777777" w:rsidR="00E73EDF" w:rsidRPr="008A6F2A"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161A8309" w14:textId="77777777" w:rsidR="00E73EDF" w:rsidRPr="008A6F2A" w:rsidRDefault="007653F1" w:rsidP="00C128E3">
            <w:pPr>
              <w:pStyle w:val="Small"/>
              <w:spacing w:before="40" w:after="40"/>
              <w:jc w:val="both"/>
            </w:pPr>
            <w:r w:rsidRPr="008A6F2A">
              <w:t>b12</w:t>
            </w:r>
          </w:p>
        </w:tc>
        <w:tc>
          <w:tcPr>
            <w:tcW w:w="4026" w:type="dxa"/>
            <w:tcBorders>
              <w:top w:val="single" w:sz="6" w:space="0" w:color="000000"/>
              <w:left w:val="single" w:sz="6" w:space="0" w:color="000000"/>
              <w:bottom w:val="single" w:sz="6" w:space="0" w:color="000000"/>
              <w:right w:val="single" w:sz="6" w:space="0" w:color="000000"/>
            </w:tcBorders>
          </w:tcPr>
          <w:p w14:paraId="1221B0B6" w14:textId="77777777" w:rsidR="00E73EDF" w:rsidRPr="008A6F2A" w:rsidRDefault="007653F1" w:rsidP="00C128E3">
            <w:pPr>
              <w:pStyle w:val="Small"/>
              <w:spacing w:before="40" w:after="40"/>
              <w:jc w:val="both"/>
            </w:pPr>
            <w:r w:rsidRPr="008A6F2A">
              <w:t>RVER contains the serial number of the record edition</w:t>
            </w:r>
          </w:p>
        </w:tc>
      </w:tr>
      <w:tr w:rsidR="00E73EDF" w:rsidRPr="008A6F2A" w14:paraId="685268C5" w14:textId="77777777">
        <w:tc>
          <w:tcPr>
            <w:tcW w:w="3459" w:type="dxa"/>
            <w:tcBorders>
              <w:top w:val="single" w:sz="6" w:space="0" w:color="000000"/>
              <w:left w:val="single" w:sz="6" w:space="0" w:color="000000"/>
              <w:bottom w:val="single" w:sz="6" w:space="0" w:color="000000"/>
              <w:right w:val="single" w:sz="6" w:space="0" w:color="000000"/>
            </w:tcBorders>
          </w:tcPr>
          <w:p w14:paraId="5438AFEC" w14:textId="335E98B7" w:rsidR="00E73EDF" w:rsidRPr="00544ABE" w:rsidRDefault="007653F1" w:rsidP="00645532">
            <w:pPr>
              <w:pStyle w:val="Small"/>
              <w:spacing w:before="40" w:after="40"/>
              <w:jc w:val="both"/>
            </w:pPr>
            <w:r w:rsidRPr="008A6F2A">
              <w:t xml:space="preserve">Record </w:t>
            </w:r>
            <w:r w:rsidR="00645532">
              <w:t>u</w:t>
            </w:r>
            <w:r w:rsidR="00645532" w:rsidRPr="00544ABE">
              <w:t xml:space="preserve">pdate </w:t>
            </w:r>
            <w:r w:rsidR="00645532">
              <w:t>i</w:t>
            </w:r>
            <w:r w:rsidR="00645532" w:rsidRPr="00544ABE">
              <w:t>nstruction</w:t>
            </w:r>
          </w:p>
        </w:tc>
        <w:tc>
          <w:tcPr>
            <w:tcW w:w="794" w:type="dxa"/>
            <w:tcBorders>
              <w:top w:val="single" w:sz="6" w:space="0" w:color="000000"/>
              <w:left w:val="single" w:sz="6" w:space="0" w:color="000000"/>
              <w:bottom w:val="single" w:sz="6" w:space="0" w:color="000000"/>
              <w:right w:val="single" w:sz="6" w:space="0" w:color="000000"/>
            </w:tcBorders>
          </w:tcPr>
          <w:p w14:paraId="1DC1D969" w14:textId="77777777" w:rsidR="00E73EDF" w:rsidRPr="008A6F2A" w:rsidRDefault="007653F1" w:rsidP="00C128E3">
            <w:pPr>
              <w:pStyle w:val="Small"/>
              <w:spacing w:before="40" w:after="40"/>
              <w:jc w:val="both"/>
            </w:pPr>
            <w:r w:rsidRPr="008A6F2A">
              <w:t>RUIN</w:t>
            </w:r>
          </w:p>
        </w:tc>
        <w:tc>
          <w:tcPr>
            <w:tcW w:w="794" w:type="dxa"/>
            <w:tcBorders>
              <w:top w:val="single" w:sz="6" w:space="0" w:color="000000"/>
              <w:left w:val="single" w:sz="6" w:space="0" w:color="000000"/>
              <w:bottom w:val="single" w:sz="6" w:space="0" w:color="000000"/>
              <w:right w:val="single" w:sz="6" w:space="0" w:color="000000"/>
            </w:tcBorders>
          </w:tcPr>
          <w:p w14:paraId="30BE6178" w14:textId="77777777" w:rsidR="00E73EDF" w:rsidRPr="008A6F2A" w:rsidRDefault="007653F1" w:rsidP="00C128E3">
            <w:pPr>
              <w:pStyle w:val="Small"/>
              <w:spacing w:before="40" w:after="40"/>
              <w:jc w:val="both"/>
            </w:pPr>
            <w:r w:rsidRPr="008A6F2A">
              <w:t>{1}</w:t>
            </w:r>
          </w:p>
        </w:tc>
        <w:tc>
          <w:tcPr>
            <w:tcW w:w="794" w:type="dxa"/>
            <w:tcBorders>
              <w:top w:val="single" w:sz="6" w:space="0" w:color="000000"/>
              <w:left w:val="single" w:sz="6" w:space="0" w:color="000000"/>
              <w:bottom w:val="single" w:sz="6" w:space="0" w:color="000000"/>
              <w:right w:val="single" w:sz="6" w:space="0" w:color="000000"/>
            </w:tcBorders>
          </w:tcPr>
          <w:p w14:paraId="12AE07A5" w14:textId="77777777" w:rsidR="00E73EDF" w:rsidRPr="008A6F2A" w:rsidRDefault="007653F1" w:rsidP="00C128E3">
            <w:pPr>
              <w:pStyle w:val="Small"/>
              <w:spacing w:before="40" w:after="40"/>
              <w:jc w:val="both"/>
            </w:pPr>
            <w:r w:rsidRPr="008A6F2A">
              <w:t>b11</w:t>
            </w:r>
          </w:p>
        </w:tc>
        <w:tc>
          <w:tcPr>
            <w:tcW w:w="4026" w:type="dxa"/>
            <w:tcBorders>
              <w:top w:val="single" w:sz="6" w:space="0" w:color="000000"/>
              <w:left w:val="single" w:sz="6" w:space="0" w:color="000000"/>
              <w:bottom w:val="single" w:sz="6" w:space="0" w:color="000000"/>
              <w:right w:val="single" w:sz="6" w:space="0" w:color="000000"/>
            </w:tcBorders>
          </w:tcPr>
          <w:p w14:paraId="3968109F" w14:textId="61D0713A" w:rsidR="00E73EDF" w:rsidRPr="008A6F2A" w:rsidRDefault="007653F1" w:rsidP="00C128E3">
            <w:pPr>
              <w:pStyle w:val="Small"/>
              <w:spacing w:before="40" w:after="40"/>
              <w:jc w:val="both"/>
            </w:pPr>
            <w:r w:rsidRPr="008A6F2A">
              <w:t xml:space="preserve">{1} </w:t>
            </w:r>
            <w:r w:rsidR="00645532">
              <w:t>–</w:t>
            </w:r>
            <w:r w:rsidRPr="008A6F2A">
              <w:t xml:space="preserve"> Insert</w:t>
            </w:r>
          </w:p>
        </w:tc>
      </w:tr>
    </w:tbl>
    <w:p w14:paraId="3C8A3292" w14:textId="77777777" w:rsidR="00E73EDF" w:rsidRDefault="00E73EDF" w:rsidP="00645532">
      <w:pPr>
        <w:spacing w:after="0" w:line="240" w:lineRule="auto"/>
      </w:pPr>
    </w:p>
    <w:p w14:paraId="328085C5" w14:textId="6AFE3C5C" w:rsidR="00645532" w:rsidRPr="00F2456F" w:rsidRDefault="00120D82" w:rsidP="001D02B5">
      <w:pPr>
        <w:pStyle w:val="ListContinue2"/>
        <w:keepNext/>
        <w:keepLines/>
        <w:numPr>
          <w:ilvl w:val="2"/>
          <w:numId w:val="27"/>
        </w:numPr>
        <w:tabs>
          <w:tab w:val="clear" w:pos="432"/>
        </w:tabs>
        <w:spacing w:before="120" w:after="120" w:line="240" w:lineRule="auto"/>
        <w:rPr>
          <w:b/>
          <w:lang w:eastAsia="en-US"/>
        </w:rPr>
      </w:pPr>
      <w:bookmarkStart w:id="1537" w:name="_Toc162435454"/>
      <w:bookmarkStart w:id="1538" w:name="_Toc169203148"/>
      <w:bookmarkStart w:id="1539" w:name="_Toc170072478"/>
      <w:r w:rsidRPr="00120D82">
        <w:rPr>
          <w:b/>
          <w:lang w:eastAsia="en-US"/>
        </w:rPr>
        <w:t>Curve Component field - CUCO</w:t>
      </w:r>
      <w:bookmarkEnd w:id="1537"/>
      <w:bookmarkEnd w:id="1538"/>
      <w:bookmarkEnd w:id="1539"/>
    </w:p>
    <w:tbl>
      <w:tblPr>
        <w:tblW w:w="9841" w:type="dxa"/>
        <w:tblInd w:w="-244" w:type="dxa"/>
        <w:tblLayout w:type="fixed"/>
        <w:tblCellMar>
          <w:left w:w="57" w:type="dxa"/>
          <w:right w:w="57" w:type="dxa"/>
        </w:tblCellMar>
        <w:tblLook w:val="04A0" w:firstRow="1" w:lastRow="0" w:firstColumn="1" w:lastColumn="0" w:noHBand="0" w:noVBand="1"/>
      </w:tblPr>
      <w:tblGrid>
        <w:gridCol w:w="3457"/>
        <w:gridCol w:w="793"/>
        <w:gridCol w:w="793"/>
        <w:gridCol w:w="793"/>
        <w:gridCol w:w="4005"/>
      </w:tblGrid>
      <w:tr w:rsidR="00E73EDF" w:rsidRPr="008A6F2A" w14:paraId="1207E414" w14:textId="77777777" w:rsidTr="00120D82">
        <w:tc>
          <w:tcPr>
            <w:tcW w:w="3457"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p w14:paraId="39CBEED8" w14:textId="77777777" w:rsidR="00E73EDF" w:rsidRPr="008A6F2A" w:rsidRDefault="007653F1" w:rsidP="00C128E3">
            <w:pPr>
              <w:pStyle w:val="Small"/>
              <w:spacing w:before="40" w:after="40"/>
              <w:jc w:val="both"/>
              <w:rPr>
                <w:b/>
              </w:rPr>
            </w:pPr>
            <w:r w:rsidRPr="008A6F2A">
              <w:rPr>
                <w:b/>
              </w:rPr>
              <w:t>Subfield name</w:t>
            </w:r>
          </w:p>
        </w:tc>
        <w:tc>
          <w:tcPr>
            <w:tcW w:w="793"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5F96ACA8" w14:textId="77777777" w:rsidR="00E73EDF" w:rsidRPr="008A6F2A" w:rsidRDefault="007653F1" w:rsidP="00C128E3">
            <w:pPr>
              <w:pStyle w:val="Small"/>
              <w:spacing w:before="40" w:after="40"/>
              <w:jc w:val="both"/>
              <w:rPr>
                <w:b/>
              </w:rPr>
            </w:pPr>
            <w:r w:rsidRPr="008A6F2A">
              <w:rPr>
                <w:b/>
              </w:rPr>
              <w:t>Label</w:t>
            </w:r>
          </w:p>
        </w:tc>
        <w:tc>
          <w:tcPr>
            <w:tcW w:w="793"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326AA138" w14:textId="77777777" w:rsidR="00E73EDF" w:rsidRPr="008A6F2A" w:rsidRDefault="007653F1" w:rsidP="00C128E3">
            <w:pPr>
              <w:pStyle w:val="Small"/>
              <w:spacing w:before="40" w:after="40"/>
              <w:jc w:val="both"/>
              <w:rPr>
                <w:b/>
              </w:rPr>
            </w:pPr>
            <w:r w:rsidRPr="008A6F2A">
              <w:rPr>
                <w:b/>
              </w:rPr>
              <w:t>Value</w:t>
            </w:r>
          </w:p>
        </w:tc>
        <w:tc>
          <w:tcPr>
            <w:tcW w:w="793"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3FB7A24F" w14:textId="77777777" w:rsidR="00E73EDF" w:rsidRPr="008A6F2A" w:rsidRDefault="007653F1" w:rsidP="00C128E3">
            <w:pPr>
              <w:pStyle w:val="Small"/>
              <w:spacing w:before="40" w:after="40"/>
              <w:jc w:val="both"/>
              <w:rPr>
                <w:b/>
              </w:rPr>
            </w:pPr>
            <w:r w:rsidRPr="008A6F2A">
              <w:rPr>
                <w:b/>
              </w:rPr>
              <w:t>Format</w:t>
            </w:r>
          </w:p>
        </w:tc>
        <w:tc>
          <w:tcPr>
            <w:tcW w:w="4005"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02DA76B0" w14:textId="77777777" w:rsidR="00E73EDF" w:rsidRPr="008A6F2A" w:rsidRDefault="007653F1" w:rsidP="00C128E3">
            <w:pPr>
              <w:pStyle w:val="Small"/>
              <w:spacing w:before="40" w:after="40"/>
              <w:jc w:val="both"/>
              <w:rPr>
                <w:b/>
              </w:rPr>
            </w:pPr>
            <w:r w:rsidRPr="008A6F2A">
              <w:rPr>
                <w:b/>
              </w:rPr>
              <w:t>Comment</w:t>
            </w:r>
          </w:p>
        </w:tc>
      </w:tr>
      <w:tr w:rsidR="00E73EDF" w:rsidRPr="008A6F2A" w14:paraId="25466676" w14:textId="77777777" w:rsidTr="00EC0263">
        <w:tc>
          <w:tcPr>
            <w:tcW w:w="3457" w:type="dxa"/>
            <w:tcBorders>
              <w:top w:val="single" w:sz="6" w:space="0" w:color="000000"/>
              <w:left w:val="single" w:sz="6" w:space="0" w:color="000000"/>
              <w:bottom w:val="single" w:sz="6" w:space="0" w:color="000000"/>
              <w:right w:val="single" w:sz="6" w:space="0" w:color="000000"/>
            </w:tcBorders>
          </w:tcPr>
          <w:p w14:paraId="53C59833" w14:textId="07793782" w:rsidR="00E73EDF" w:rsidRPr="00544ABE" w:rsidRDefault="007653F1" w:rsidP="00120D82">
            <w:pPr>
              <w:pStyle w:val="Small"/>
              <w:spacing w:before="40" w:after="40"/>
              <w:jc w:val="both"/>
            </w:pPr>
            <w:r w:rsidRPr="008A6F2A">
              <w:t xml:space="preserve">Referenced Record </w:t>
            </w:r>
            <w:r w:rsidR="00120D82">
              <w:t>n</w:t>
            </w:r>
            <w:r w:rsidR="00120D82" w:rsidRPr="00544ABE">
              <w:t>ame</w:t>
            </w:r>
          </w:p>
        </w:tc>
        <w:tc>
          <w:tcPr>
            <w:tcW w:w="793" w:type="dxa"/>
            <w:tcBorders>
              <w:top w:val="single" w:sz="6" w:space="0" w:color="000000"/>
              <w:left w:val="single" w:sz="6" w:space="0" w:color="000000"/>
              <w:bottom w:val="single" w:sz="6" w:space="0" w:color="000000"/>
              <w:right w:val="single" w:sz="6" w:space="0" w:color="000000"/>
            </w:tcBorders>
          </w:tcPr>
          <w:p w14:paraId="5E6CD190" w14:textId="77777777" w:rsidR="00E73EDF" w:rsidRPr="008A6F2A" w:rsidRDefault="007653F1" w:rsidP="00C128E3">
            <w:pPr>
              <w:pStyle w:val="Small"/>
              <w:spacing w:before="40" w:after="40"/>
              <w:jc w:val="both"/>
            </w:pPr>
            <w:r w:rsidRPr="008A6F2A">
              <w:t>*RRNM</w:t>
            </w:r>
          </w:p>
        </w:tc>
        <w:tc>
          <w:tcPr>
            <w:tcW w:w="793" w:type="dxa"/>
            <w:tcBorders>
              <w:top w:val="single" w:sz="6" w:space="0" w:color="000000"/>
              <w:left w:val="single" w:sz="6" w:space="0" w:color="000000"/>
              <w:bottom w:val="single" w:sz="6" w:space="0" w:color="000000"/>
              <w:right w:val="single" w:sz="6" w:space="0" w:color="000000"/>
            </w:tcBorders>
          </w:tcPr>
          <w:p w14:paraId="0FB076E1" w14:textId="7042394A" w:rsidR="00E73EDF" w:rsidRPr="008A6F2A" w:rsidRDefault="002B34AC" w:rsidP="002B34AC">
            <w:pPr>
              <w:pStyle w:val="Small"/>
              <w:spacing w:before="40" w:after="40"/>
            </w:pPr>
            <w:r>
              <w:t>{120} or {125}</w:t>
            </w:r>
          </w:p>
        </w:tc>
        <w:tc>
          <w:tcPr>
            <w:tcW w:w="793" w:type="dxa"/>
            <w:tcBorders>
              <w:top w:val="single" w:sz="6" w:space="0" w:color="000000"/>
              <w:left w:val="single" w:sz="6" w:space="0" w:color="000000"/>
              <w:bottom w:val="single" w:sz="6" w:space="0" w:color="000000"/>
              <w:right w:val="single" w:sz="6" w:space="0" w:color="000000"/>
            </w:tcBorders>
          </w:tcPr>
          <w:p w14:paraId="7FCD48FC" w14:textId="77777777" w:rsidR="00E73EDF" w:rsidRPr="008A6F2A" w:rsidRDefault="007653F1" w:rsidP="00C128E3">
            <w:pPr>
              <w:pStyle w:val="Small"/>
              <w:spacing w:before="40" w:after="40"/>
              <w:jc w:val="both"/>
            </w:pPr>
            <w:r w:rsidRPr="008A6F2A">
              <w:t>b11</w:t>
            </w:r>
          </w:p>
        </w:tc>
        <w:tc>
          <w:tcPr>
            <w:tcW w:w="4005" w:type="dxa"/>
            <w:tcBorders>
              <w:top w:val="single" w:sz="6" w:space="0" w:color="000000"/>
              <w:left w:val="single" w:sz="6" w:space="0" w:color="000000"/>
              <w:bottom w:val="single" w:sz="6" w:space="0" w:color="000000"/>
              <w:right w:val="single" w:sz="6" w:space="0" w:color="000000"/>
            </w:tcBorders>
          </w:tcPr>
          <w:p w14:paraId="54B96FD5" w14:textId="77777777" w:rsidR="00E73EDF" w:rsidRDefault="007653F1" w:rsidP="00C128E3">
            <w:pPr>
              <w:pStyle w:val="Small"/>
              <w:spacing w:before="40" w:after="40"/>
              <w:jc w:val="both"/>
            </w:pPr>
            <w:r w:rsidRPr="008A6F2A">
              <w:t>Record name of the referenced record</w:t>
            </w:r>
          </w:p>
          <w:p w14:paraId="6B72F8D4" w14:textId="77777777" w:rsidR="002B34AC" w:rsidRDefault="002B34AC" w:rsidP="00522ACE">
            <w:pPr>
              <w:pStyle w:val="Small"/>
              <w:spacing w:before="40"/>
              <w:jc w:val="both"/>
            </w:pPr>
            <w:r>
              <w:t>{120} – Curve</w:t>
            </w:r>
          </w:p>
          <w:p w14:paraId="0175F50B" w14:textId="34C0CED5" w:rsidR="002B34AC" w:rsidRPr="008A6F2A" w:rsidRDefault="002B34AC" w:rsidP="00522ACE">
            <w:pPr>
              <w:pStyle w:val="Small"/>
              <w:spacing w:before="0" w:after="40"/>
              <w:jc w:val="both"/>
            </w:pPr>
            <w:r>
              <w:t>{125} – Composite Curve</w:t>
            </w:r>
          </w:p>
        </w:tc>
      </w:tr>
      <w:tr w:rsidR="00E73EDF" w:rsidRPr="008A6F2A" w14:paraId="155734F9" w14:textId="77777777" w:rsidTr="00EC0263">
        <w:tc>
          <w:tcPr>
            <w:tcW w:w="3457" w:type="dxa"/>
            <w:tcBorders>
              <w:top w:val="single" w:sz="6" w:space="0" w:color="000000"/>
              <w:left w:val="single" w:sz="6" w:space="0" w:color="000000"/>
              <w:bottom w:val="single" w:sz="6" w:space="0" w:color="000000"/>
              <w:right w:val="single" w:sz="6" w:space="0" w:color="000000"/>
            </w:tcBorders>
          </w:tcPr>
          <w:p w14:paraId="18D590F1" w14:textId="1FD2E2D1" w:rsidR="00E73EDF" w:rsidRPr="00544ABE" w:rsidRDefault="007653F1" w:rsidP="00120D82">
            <w:pPr>
              <w:pStyle w:val="Small"/>
              <w:spacing w:before="40" w:after="40"/>
              <w:jc w:val="both"/>
            </w:pPr>
            <w:r w:rsidRPr="008A6F2A">
              <w:t xml:space="preserve">Referenced Record </w:t>
            </w:r>
            <w:r w:rsidR="00120D82">
              <w:t>i</w:t>
            </w:r>
            <w:r w:rsidR="00120D82" w:rsidRPr="00544ABE">
              <w:t>dentifier</w:t>
            </w:r>
          </w:p>
        </w:tc>
        <w:tc>
          <w:tcPr>
            <w:tcW w:w="793" w:type="dxa"/>
            <w:tcBorders>
              <w:top w:val="single" w:sz="6" w:space="0" w:color="000000"/>
              <w:left w:val="single" w:sz="6" w:space="0" w:color="000000"/>
              <w:bottom w:val="single" w:sz="6" w:space="0" w:color="000000"/>
              <w:right w:val="single" w:sz="6" w:space="0" w:color="000000"/>
            </w:tcBorders>
          </w:tcPr>
          <w:p w14:paraId="542624E2" w14:textId="77777777" w:rsidR="00E73EDF" w:rsidRPr="008A6F2A" w:rsidRDefault="007653F1" w:rsidP="00C128E3">
            <w:pPr>
              <w:pStyle w:val="Small"/>
              <w:spacing w:before="40" w:after="40"/>
              <w:jc w:val="both"/>
            </w:pPr>
            <w:r w:rsidRPr="008A6F2A">
              <w:t>RRID</w:t>
            </w:r>
          </w:p>
        </w:tc>
        <w:tc>
          <w:tcPr>
            <w:tcW w:w="793" w:type="dxa"/>
            <w:tcBorders>
              <w:top w:val="single" w:sz="6" w:space="0" w:color="000000"/>
              <w:left w:val="single" w:sz="6" w:space="0" w:color="000000"/>
              <w:bottom w:val="single" w:sz="6" w:space="0" w:color="000000"/>
              <w:right w:val="single" w:sz="6" w:space="0" w:color="000000"/>
            </w:tcBorders>
          </w:tcPr>
          <w:p w14:paraId="5661E48E" w14:textId="77777777" w:rsidR="00E73EDF" w:rsidRPr="008A6F2A" w:rsidRDefault="00E73EDF" w:rsidP="00C128E3">
            <w:pPr>
              <w:pStyle w:val="Small"/>
              <w:spacing w:before="40" w:after="40"/>
              <w:jc w:val="both"/>
            </w:pPr>
          </w:p>
        </w:tc>
        <w:tc>
          <w:tcPr>
            <w:tcW w:w="793" w:type="dxa"/>
            <w:tcBorders>
              <w:top w:val="single" w:sz="6" w:space="0" w:color="000000"/>
              <w:left w:val="single" w:sz="6" w:space="0" w:color="000000"/>
              <w:bottom w:val="single" w:sz="6" w:space="0" w:color="000000"/>
              <w:right w:val="single" w:sz="6" w:space="0" w:color="000000"/>
            </w:tcBorders>
          </w:tcPr>
          <w:p w14:paraId="0489F3B5" w14:textId="77777777" w:rsidR="00E73EDF" w:rsidRPr="008A6F2A" w:rsidRDefault="007653F1" w:rsidP="00C128E3">
            <w:pPr>
              <w:pStyle w:val="Small"/>
              <w:spacing w:before="40" w:after="40"/>
              <w:jc w:val="both"/>
            </w:pPr>
            <w:r w:rsidRPr="008A6F2A">
              <w:t>b14</w:t>
            </w:r>
          </w:p>
        </w:tc>
        <w:tc>
          <w:tcPr>
            <w:tcW w:w="4005" w:type="dxa"/>
            <w:tcBorders>
              <w:top w:val="single" w:sz="6" w:space="0" w:color="000000"/>
              <w:left w:val="single" w:sz="6" w:space="0" w:color="000000"/>
              <w:bottom w:val="single" w:sz="6" w:space="0" w:color="000000"/>
              <w:right w:val="single" w:sz="6" w:space="0" w:color="000000"/>
            </w:tcBorders>
          </w:tcPr>
          <w:p w14:paraId="3B570B3F" w14:textId="77777777" w:rsidR="00E73EDF" w:rsidRPr="008A6F2A" w:rsidRDefault="007653F1" w:rsidP="00C128E3">
            <w:pPr>
              <w:pStyle w:val="Small"/>
              <w:spacing w:before="40" w:after="40"/>
              <w:jc w:val="both"/>
            </w:pPr>
            <w:r w:rsidRPr="008A6F2A">
              <w:t>Record identifier of the referenced record</w:t>
            </w:r>
          </w:p>
        </w:tc>
      </w:tr>
      <w:tr w:rsidR="00E73EDF" w:rsidRPr="008A6F2A" w14:paraId="78E383F6" w14:textId="77777777" w:rsidTr="00EC0263">
        <w:tc>
          <w:tcPr>
            <w:tcW w:w="3457" w:type="dxa"/>
            <w:tcBorders>
              <w:top w:val="single" w:sz="6" w:space="0" w:color="000000"/>
              <w:left w:val="single" w:sz="6" w:space="0" w:color="000000"/>
              <w:bottom w:val="single" w:sz="6" w:space="0" w:color="000000"/>
              <w:right w:val="single" w:sz="6" w:space="0" w:color="000000"/>
            </w:tcBorders>
          </w:tcPr>
          <w:p w14:paraId="4D97FA11" w14:textId="77777777" w:rsidR="00E73EDF" w:rsidRPr="008A6F2A" w:rsidRDefault="007653F1" w:rsidP="00C128E3">
            <w:pPr>
              <w:pStyle w:val="Small"/>
              <w:spacing w:before="40" w:after="40"/>
              <w:jc w:val="both"/>
            </w:pPr>
            <w:r w:rsidRPr="008A6F2A">
              <w:t>Orientation</w:t>
            </w:r>
          </w:p>
        </w:tc>
        <w:tc>
          <w:tcPr>
            <w:tcW w:w="793" w:type="dxa"/>
            <w:tcBorders>
              <w:top w:val="single" w:sz="6" w:space="0" w:color="000000"/>
              <w:left w:val="single" w:sz="6" w:space="0" w:color="000000"/>
              <w:bottom w:val="single" w:sz="6" w:space="0" w:color="000000"/>
              <w:right w:val="single" w:sz="6" w:space="0" w:color="000000"/>
            </w:tcBorders>
          </w:tcPr>
          <w:p w14:paraId="5A612E33" w14:textId="77777777" w:rsidR="00E73EDF" w:rsidRPr="008A6F2A" w:rsidRDefault="007653F1" w:rsidP="00C128E3">
            <w:pPr>
              <w:pStyle w:val="Small"/>
              <w:spacing w:before="40" w:after="40"/>
              <w:jc w:val="both"/>
            </w:pPr>
            <w:r w:rsidRPr="008A6F2A">
              <w:t>ORNT</w:t>
            </w:r>
          </w:p>
        </w:tc>
        <w:tc>
          <w:tcPr>
            <w:tcW w:w="793" w:type="dxa"/>
            <w:tcBorders>
              <w:top w:val="single" w:sz="6" w:space="0" w:color="000000"/>
              <w:left w:val="single" w:sz="6" w:space="0" w:color="000000"/>
              <w:bottom w:val="single" w:sz="6" w:space="0" w:color="000000"/>
              <w:right w:val="single" w:sz="6" w:space="0" w:color="000000"/>
            </w:tcBorders>
          </w:tcPr>
          <w:p w14:paraId="5D363411" w14:textId="77777777" w:rsidR="00E73EDF" w:rsidRPr="008A6F2A" w:rsidRDefault="00E73EDF" w:rsidP="00C128E3">
            <w:pPr>
              <w:pStyle w:val="Small"/>
              <w:spacing w:before="40" w:after="40"/>
              <w:jc w:val="both"/>
            </w:pPr>
          </w:p>
        </w:tc>
        <w:tc>
          <w:tcPr>
            <w:tcW w:w="793" w:type="dxa"/>
            <w:tcBorders>
              <w:top w:val="single" w:sz="6" w:space="0" w:color="000000"/>
              <w:left w:val="single" w:sz="6" w:space="0" w:color="000000"/>
              <w:bottom w:val="single" w:sz="6" w:space="0" w:color="000000"/>
              <w:right w:val="single" w:sz="6" w:space="0" w:color="000000"/>
            </w:tcBorders>
          </w:tcPr>
          <w:p w14:paraId="03784C57" w14:textId="77777777" w:rsidR="00E73EDF" w:rsidRPr="008A6F2A" w:rsidRDefault="007653F1" w:rsidP="00C128E3">
            <w:pPr>
              <w:pStyle w:val="Small"/>
              <w:spacing w:before="40" w:after="40"/>
              <w:jc w:val="both"/>
            </w:pPr>
            <w:r w:rsidRPr="008A6F2A">
              <w:t>b11</w:t>
            </w:r>
          </w:p>
        </w:tc>
        <w:tc>
          <w:tcPr>
            <w:tcW w:w="4005" w:type="dxa"/>
            <w:tcBorders>
              <w:top w:val="single" w:sz="6" w:space="0" w:color="000000"/>
              <w:left w:val="single" w:sz="6" w:space="0" w:color="000000"/>
              <w:bottom w:val="single" w:sz="6" w:space="0" w:color="000000"/>
              <w:right w:val="single" w:sz="6" w:space="0" w:color="000000"/>
            </w:tcBorders>
          </w:tcPr>
          <w:p w14:paraId="3915691E" w14:textId="5839615B" w:rsidR="00E73EDF" w:rsidRPr="008A6F2A" w:rsidRDefault="007653F1" w:rsidP="00C128E3">
            <w:pPr>
              <w:pStyle w:val="Small"/>
              <w:spacing w:before="40"/>
              <w:jc w:val="both"/>
            </w:pPr>
            <w:r w:rsidRPr="008A6F2A">
              <w:t xml:space="preserve">{1} </w:t>
            </w:r>
            <w:r w:rsidR="00120D82">
              <w:t>–</w:t>
            </w:r>
            <w:r w:rsidRPr="008A6F2A">
              <w:t xml:space="preserve"> Forward</w:t>
            </w:r>
          </w:p>
          <w:p w14:paraId="056E70A1" w14:textId="16341E1C" w:rsidR="00E73EDF" w:rsidRPr="008A6F2A" w:rsidRDefault="007653F1" w:rsidP="00C128E3">
            <w:pPr>
              <w:pStyle w:val="Small"/>
              <w:spacing w:before="0" w:after="40"/>
              <w:jc w:val="both"/>
            </w:pPr>
            <w:r w:rsidRPr="008A6F2A">
              <w:t xml:space="preserve">{2} </w:t>
            </w:r>
            <w:r w:rsidR="00120D82">
              <w:t>–</w:t>
            </w:r>
            <w:r w:rsidRPr="008A6F2A">
              <w:t xml:space="preserve"> Reverse</w:t>
            </w:r>
          </w:p>
        </w:tc>
      </w:tr>
    </w:tbl>
    <w:p w14:paraId="4B4A6C67" w14:textId="77777777" w:rsidR="00E73EDF" w:rsidRDefault="00E73EDF" w:rsidP="00120D82">
      <w:pPr>
        <w:spacing w:after="0" w:line="240" w:lineRule="auto"/>
      </w:pPr>
    </w:p>
    <w:p w14:paraId="5ADB0B78" w14:textId="10762C64" w:rsidR="00120D82" w:rsidRPr="00F2456F" w:rsidRDefault="00120D82" w:rsidP="001D02B5">
      <w:pPr>
        <w:pStyle w:val="ListContinue2"/>
        <w:keepNext/>
        <w:keepLines/>
        <w:numPr>
          <w:ilvl w:val="2"/>
          <w:numId w:val="27"/>
        </w:numPr>
        <w:tabs>
          <w:tab w:val="clear" w:pos="432"/>
        </w:tabs>
        <w:spacing w:before="120" w:after="120" w:line="240" w:lineRule="auto"/>
        <w:rPr>
          <w:b/>
          <w:lang w:eastAsia="en-US"/>
        </w:rPr>
      </w:pPr>
      <w:bookmarkStart w:id="1540" w:name="_Toc162435455"/>
      <w:bookmarkStart w:id="1541" w:name="_Toc169203149"/>
      <w:bookmarkStart w:id="1542" w:name="_Toc170072479"/>
      <w:r w:rsidRPr="00120D82">
        <w:rPr>
          <w:b/>
          <w:lang w:eastAsia="en-US"/>
        </w:rPr>
        <w:t>Surface Record Identifier field - SRID</w:t>
      </w:r>
      <w:bookmarkEnd w:id="1540"/>
      <w:bookmarkEnd w:id="1541"/>
      <w:bookmarkEnd w:id="1542"/>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E73EDF" w:rsidRPr="008A6F2A" w14:paraId="251D9A19" w14:textId="77777777" w:rsidTr="00120D82">
        <w:tc>
          <w:tcPr>
            <w:tcW w:w="3459"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p w14:paraId="4A52872A" w14:textId="77777777" w:rsidR="00E73EDF" w:rsidRPr="008A6F2A" w:rsidRDefault="007653F1" w:rsidP="00C128E3">
            <w:pPr>
              <w:pStyle w:val="Small"/>
              <w:spacing w:before="40" w:after="40"/>
              <w:jc w:val="both"/>
              <w:rPr>
                <w:b/>
              </w:rPr>
            </w:pPr>
            <w:r w:rsidRPr="008A6F2A">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5B184022" w14:textId="77777777" w:rsidR="00E73EDF" w:rsidRPr="008A6F2A" w:rsidRDefault="007653F1" w:rsidP="00C128E3">
            <w:pPr>
              <w:pStyle w:val="Small"/>
              <w:spacing w:before="40" w:after="40"/>
              <w:jc w:val="both"/>
              <w:rPr>
                <w:b/>
              </w:rPr>
            </w:pPr>
            <w:r w:rsidRPr="008A6F2A">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4C61308B" w14:textId="77777777" w:rsidR="00E73EDF" w:rsidRPr="008A6F2A" w:rsidRDefault="007653F1" w:rsidP="00C128E3">
            <w:pPr>
              <w:pStyle w:val="Small"/>
              <w:spacing w:before="40" w:after="40"/>
              <w:jc w:val="both"/>
              <w:rPr>
                <w:b/>
              </w:rPr>
            </w:pPr>
            <w:r w:rsidRPr="008A6F2A">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47901651" w14:textId="77777777" w:rsidR="00E73EDF" w:rsidRPr="008A6F2A" w:rsidRDefault="007653F1" w:rsidP="00C128E3">
            <w:pPr>
              <w:pStyle w:val="Small"/>
              <w:spacing w:before="40" w:after="40"/>
              <w:jc w:val="both"/>
              <w:rPr>
                <w:b/>
              </w:rPr>
            </w:pPr>
            <w:r w:rsidRPr="008A6F2A">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7DB508C0" w14:textId="77777777" w:rsidR="00E73EDF" w:rsidRPr="008A6F2A" w:rsidRDefault="007653F1" w:rsidP="00C128E3">
            <w:pPr>
              <w:pStyle w:val="Small"/>
              <w:spacing w:before="40" w:after="40"/>
              <w:jc w:val="both"/>
              <w:rPr>
                <w:b/>
              </w:rPr>
            </w:pPr>
            <w:r w:rsidRPr="008A6F2A">
              <w:rPr>
                <w:b/>
              </w:rPr>
              <w:t>Comment</w:t>
            </w:r>
          </w:p>
        </w:tc>
      </w:tr>
      <w:tr w:rsidR="00E73EDF" w:rsidRPr="008A6F2A" w14:paraId="67BD995D" w14:textId="77777777">
        <w:tc>
          <w:tcPr>
            <w:tcW w:w="3459" w:type="dxa"/>
            <w:tcBorders>
              <w:top w:val="single" w:sz="6" w:space="0" w:color="000000"/>
              <w:left w:val="single" w:sz="6" w:space="0" w:color="000000"/>
              <w:bottom w:val="single" w:sz="6" w:space="0" w:color="000000"/>
              <w:right w:val="single" w:sz="6" w:space="0" w:color="000000"/>
            </w:tcBorders>
          </w:tcPr>
          <w:p w14:paraId="7BAD7DBB" w14:textId="51843EB7" w:rsidR="00E73EDF" w:rsidRPr="00544ABE" w:rsidRDefault="007653F1" w:rsidP="00120D82">
            <w:pPr>
              <w:pStyle w:val="Small"/>
              <w:spacing w:before="40" w:after="40"/>
              <w:jc w:val="both"/>
            </w:pPr>
            <w:r w:rsidRPr="008A6F2A">
              <w:t xml:space="preserve">Record </w:t>
            </w:r>
            <w:r w:rsidR="00120D82">
              <w:t>n</w:t>
            </w:r>
            <w:r w:rsidR="00120D82" w:rsidRPr="00544ABE">
              <w:t>ame</w:t>
            </w:r>
          </w:p>
        </w:tc>
        <w:tc>
          <w:tcPr>
            <w:tcW w:w="794" w:type="dxa"/>
            <w:tcBorders>
              <w:top w:val="single" w:sz="6" w:space="0" w:color="000000"/>
              <w:left w:val="single" w:sz="6" w:space="0" w:color="000000"/>
              <w:bottom w:val="single" w:sz="6" w:space="0" w:color="000000"/>
              <w:right w:val="single" w:sz="6" w:space="0" w:color="000000"/>
            </w:tcBorders>
          </w:tcPr>
          <w:p w14:paraId="49BD682B" w14:textId="77777777" w:rsidR="00E73EDF" w:rsidRPr="008A6F2A" w:rsidRDefault="007653F1" w:rsidP="00C128E3">
            <w:pPr>
              <w:pStyle w:val="Small"/>
              <w:spacing w:before="40" w:after="40"/>
              <w:jc w:val="both"/>
            </w:pPr>
            <w:r w:rsidRPr="008A6F2A">
              <w:t>RCNM</w:t>
            </w:r>
          </w:p>
        </w:tc>
        <w:tc>
          <w:tcPr>
            <w:tcW w:w="794" w:type="dxa"/>
            <w:tcBorders>
              <w:top w:val="single" w:sz="6" w:space="0" w:color="000000"/>
              <w:left w:val="single" w:sz="6" w:space="0" w:color="000000"/>
              <w:bottom w:val="single" w:sz="6" w:space="0" w:color="000000"/>
              <w:right w:val="single" w:sz="6" w:space="0" w:color="000000"/>
            </w:tcBorders>
          </w:tcPr>
          <w:p w14:paraId="02520F91" w14:textId="77777777" w:rsidR="00E73EDF" w:rsidRPr="008A6F2A" w:rsidRDefault="007653F1" w:rsidP="00C128E3">
            <w:pPr>
              <w:pStyle w:val="Small"/>
              <w:spacing w:before="40" w:after="40"/>
              <w:jc w:val="both"/>
            </w:pPr>
            <w:r w:rsidRPr="008A6F2A">
              <w:t>{130}</w:t>
            </w:r>
          </w:p>
        </w:tc>
        <w:tc>
          <w:tcPr>
            <w:tcW w:w="794" w:type="dxa"/>
            <w:tcBorders>
              <w:top w:val="single" w:sz="6" w:space="0" w:color="000000"/>
              <w:left w:val="single" w:sz="6" w:space="0" w:color="000000"/>
              <w:bottom w:val="single" w:sz="6" w:space="0" w:color="000000"/>
              <w:right w:val="single" w:sz="6" w:space="0" w:color="000000"/>
            </w:tcBorders>
          </w:tcPr>
          <w:p w14:paraId="212BEE44" w14:textId="77777777" w:rsidR="00E73EDF" w:rsidRPr="008A6F2A" w:rsidRDefault="007653F1" w:rsidP="00C128E3">
            <w:pPr>
              <w:pStyle w:val="Small"/>
              <w:spacing w:before="40" w:after="40"/>
              <w:jc w:val="both"/>
            </w:pPr>
            <w:r w:rsidRPr="008A6F2A">
              <w:t>b11</w:t>
            </w:r>
          </w:p>
        </w:tc>
        <w:tc>
          <w:tcPr>
            <w:tcW w:w="4026" w:type="dxa"/>
            <w:tcBorders>
              <w:top w:val="single" w:sz="6" w:space="0" w:color="000000"/>
              <w:left w:val="single" w:sz="6" w:space="0" w:color="000000"/>
              <w:bottom w:val="single" w:sz="6" w:space="0" w:color="000000"/>
              <w:right w:val="single" w:sz="6" w:space="0" w:color="000000"/>
            </w:tcBorders>
          </w:tcPr>
          <w:p w14:paraId="2D607036" w14:textId="768AE77A" w:rsidR="00E73EDF" w:rsidRPr="008A6F2A" w:rsidRDefault="007653F1" w:rsidP="00C128E3">
            <w:pPr>
              <w:pStyle w:val="Small"/>
              <w:spacing w:before="40" w:after="40"/>
              <w:jc w:val="both"/>
            </w:pPr>
            <w:r w:rsidRPr="008A6F2A">
              <w:t xml:space="preserve">{130} </w:t>
            </w:r>
            <w:r w:rsidR="00120D82">
              <w:t>–</w:t>
            </w:r>
            <w:r w:rsidRPr="008A6F2A">
              <w:t xml:space="preserve"> Surface</w:t>
            </w:r>
          </w:p>
        </w:tc>
      </w:tr>
      <w:tr w:rsidR="00E73EDF" w:rsidRPr="008A6F2A" w14:paraId="14DB1C32" w14:textId="77777777">
        <w:tc>
          <w:tcPr>
            <w:tcW w:w="3459" w:type="dxa"/>
            <w:tcBorders>
              <w:top w:val="single" w:sz="6" w:space="0" w:color="000000"/>
              <w:left w:val="single" w:sz="6" w:space="0" w:color="000000"/>
              <w:bottom w:val="single" w:sz="6" w:space="0" w:color="000000"/>
              <w:right w:val="single" w:sz="6" w:space="0" w:color="000000"/>
            </w:tcBorders>
          </w:tcPr>
          <w:p w14:paraId="6FB16524" w14:textId="5768BB15" w:rsidR="00E73EDF" w:rsidRPr="00544ABE" w:rsidRDefault="007653F1" w:rsidP="00120D82">
            <w:pPr>
              <w:pStyle w:val="Small"/>
              <w:spacing w:before="40" w:after="40"/>
              <w:jc w:val="both"/>
            </w:pPr>
            <w:r w:rsidRPr="008A6F2A">
              <w:lastRenderedPageBreak/>
              <w:t xml:space="preserve">Record </w:t>
            </w:r>
            <w:r w:rsidR="00120D82">
              <w:t>i</w:t>
            </w:r>
            <w:r w:rsidR="00120D82" w:rsidRPr="00544ABE">
              <w:t xml:space="preserve">dentification </w:t>
            </w:r>
            <w:r w:rsidRPr="00544ABE">
              <w:t>number</w:t>
            </w:r>
          </w:p>
        </w:tc>
        <w:tc>
          <w:tcPr>
            <w:tcW w:w="794" w:type="dxa"/>
            <w:tcBorders>
              <w:top w:val="single" w:sz="6" w:space="0" w:color="000000"/>
              <w:left w:val="single" w:sz="6" w:space="0" w:color="000000"/>
              <w:bottom w:val="single" w:sz="6" w:space="0" w:color="000000"/>
              <w:right w:val="single" w:sz="6" w:space="0" w:color="000000"/>
            </w:tcBorders>
          </w:tcPr>
          <w:p w14:paraId="0382068D" w14:textId="77777777" w:rsidR="00E73EDF" w:rsidRPr="008A6F2A" w:rsidRDefault="007653F1" w:rsidP="00C128E3">
            <w:pPr>
              <w:pStyle w:val="Small"/>
              <w:spacing w:before="40" w:after="40"/>
              <w:jc w:val="both"/>
            </w:pPr>
            <w:r w:rsidRPr="008A6F2A">
              <w:t>RCID</w:t>
            </w:r>
          </w:p>
        </w:tc>
        <w:tc>
          <w:tcPr>
            <w:tcW w:w="794" w:type="dxa"/>
            <w:tcBorders>
              <w:top w:val="single" w:sz="6" w:space="0" w:color="000000"/>
              <w:left w:val="single" w:sz="6" w:space="0" w:color="000000"/>
              <w:bottom w:val="single" w:sz="6" w:space="0" w:color="000000"/>
              <w:right w:val="single" w:sz="6" w:space="0" w:color="000000"/>
            </w:tcBorders>
          </w:tcPr>
          <w:p w14:paraId="2E41F510" w14:textId="77777777" w:rsidR="00E73EDF" w:rsidRPr="008A6F2A"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3363363D" w14:textId="77777777" w:rsidR="00E73EDF" w:rsidRPr="008A6F2A" w:rsidRDefault="007653F1" w:rsidP="00C128E3">
            <w:pPr>
              <w:pStyle w:val="Small"/>
              <w:spacing w:before="40" w:after="40"/>
              <w:jc w:val="both"/>
            </w:pPr>
            <w:r w:rsidRPr="008A6F2A">
              <w:t>b14</w:t>
            </w:r>
          </w:p>
        </w:tc>
        <w:tc>
          <w:tcPr>
            <w:tcW w:w="4026" w:type="dxa"/>
            <w:tcBorders>
              <w:top w:val="single" w:sz="6" w:space="0" w:color="000000"/>
              <w:left w:val="single" w:sz="6" w:space="0" w:color="000000"/>
              <w:bottom w:val="single" w:sz="6" w:space="0" w:color="000000"/>
              <w:right w:val="single" w:sz="6" w:space="0" w:color="000000"/>
            </w:tcBorders>
          </w:tcPr>
          <w:p w14:paraId="00248A52" w14:textId="77777777" w:rsidR="00E73EDF" w:rsidRPr="008A6F2A" w:rsidRDefault="007653F1" w:rsidP="00C128E3">
            <w:pPr>
              <w:pStyle w:val="Small"/>
              <w:spacing w:before="40" w:after="40"/>
              <w:jc w:val="both"/>
            </w:pPr>
            <w:r w:rsidRPr="008A6F2A">
              <w:t>Range: 1 to 2</w:t>
            </w:r>
            <w:r w:rsidRPr="008A6F2A">
              <w:rPr>
                <w:vertAlign w:val="superscript"/>
              </w:rPr>
              <w:t>32</w:t>
            </w:r>
            <w:r w:rsidRPr="008A6F2A">
              <w:noBreakHyphen/>
              <w:t>2</w:t>
            </w:r>
          </w:p>
        </w:tc>
      </w:tr>
      <w:tr w:rsidR="00E73EDF" w:rsidRPr="008A6F2A" w14:paraId="4E6DF49C" w14:textId="77777777">
        <w:tc>
          <w:tcPr>
            <w:tcW w:w="3459" w:type="dxa"/>
            <w:tcBorders>
              <w:top w:val="single" w:sz="6" w:space="0" w:color="000000"/>
              <w:left w:val="single" w:sz="6" w:space="0" w:color="000000"/>
              <w:bottom w:val="single" w:sz="6" w:space="0" w:color="000000"/>
              <w:right w:val="single" w:sz="6" w:space="0" w:color="000000"/>
            </w:tcBorders>
          </w:tcPr>
          <w:p w14:paraId="34D56AAE" w14:textId="480C8386" w:rsidR="00E73EDF" w:rsidRPr="00544ABE" w:rsidRDefault="007653F1" w:rsidP="00120D82">
            <w:pPr>
              <w:pStyle w:val="Small"/>
              <w:spacing w:before="40" w:after="40"/>
              <w:jc w:val="both"/>
            </w:pPr>
            <w:r w:rsidRPr="008A6F2A">
              <w:t xml:space="preserve">Record </w:t>
            </w:r>
            <w:r w:rsidR="00120D82">
              <w:t>v</w:t>
            </w:r>
            <w:r w:rsidR="00120D82" w:rsidRPr="00544ABE">
              <w:t>ersion</w:t>
            </w:r>
          </w:p>
        </w:tc>
        <w:tc>
          <w:tcPr>
            <w:tcW w:w="794" w:type="dxa"/>
            <w:tcBorders>
              <w:top w:val="single" w:sz="6" w:space="0" w:color="000000"/>
              <w:left w:val="single" w:sz="6" w:space="0" w:color="000000"/>
              <w:bottom w:val="single" w:sz="6" w:space="0" w:color="000000"/>
              <w:right w:val="single" w:sz="6" w:space="0" w:color="000000"/>
            </w:tcBorders>
          </w:tcPr>
          <w:p w14:paraId="7A6A661D" w14:textId="77777777" w:rsidR="00E73EDF" w:rsidRPr="008A6F2A" w:rsidRDefault="007653F1" w:rsidP="00C128E3">
            <w:pPr>
              <w:pStyle w:val="Small"/>
              <w:spacing w:before="40" w:after="40"/>
              <w:jc w:val="both"/>
            </w:pPr>
            <w:r w:rsidRPr="008A6F2A">
              <w:t>RVER</w:t>
            </w:r>
          </w:p>
        </w:tc>
        <w:tc>
          <w:tcPr>
            <w:tcW w:w="794" w:type="dxa"/>
            <w:tcBorders>
              <w:top w:val="single" w:sz="6" w:space="0" w:color="000000"/>
              <w:left w:val="single" w:sz="6" w:space="0" w:color="000000"/>
              <w:bottom w:val="single" w:sz="6" w:space="0" w:color="000000"/>
              <w:right w:val="single" w:sz="6" w:space="0" w:color="000000"/>
            </w:tcBorders>
          </w:tcPr>
          <w:p w14:paraId="5EDC4ED5" w14:textId="77777777" w:rsidR="00E73EDF" w:rsidRPr="008A6F2A"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44C93B96" w14:textId="77777777" w:rsidR="00E73EDF" w:rsidRPr="008A6F2A" w:rsidRDefault="007653F1" w:rsidP="00C128E3">
            <w:pPr>
              <w:pStyle w:val="Small"/>
              <w:spacing w:before="40" w:after="40"/>
              <w:jc w:val="both"/>
            </w:pPr>
            <w:r w:rsidRPr="008A6F2A">
              <w:t>b12</w:t>
            </w:r>
          </w:p>
        </w:tc>
        <w:tc>
          <w:tcPr>
            <w:tcW w:w="4026" w:type="dxa"/>
            <w:tcBorders>
              <w:top w:val="single" w:sz="6" w:space="0" w:color="000000"/>
              <w:left w:val="single" w:sz="6" w:space="0" w:color="000000"/>
              <w:bottom w:val="single" w:sz="6" w:space="0" w:color="000000"/>
              <w:right w:val="single" w:sz="6" w:space="0" w:color="000000"/>
            </w:tcBorders>
          </w:tcPr>
          <w:p w14:paraId="76FFCD25" w14:textId="77777777" w:rsidR="00E73EDF" w:rsidRPr="008A6F2A" w:rsidRDefault="007653F1" w:rsidP="00C128E3">
            <w:pPr>
              <w:pStyle w:val="Small"/>
              <w:spacing w:before="40" w:after="40"/>
              <w:jc w:val="both"/>
            </w:pPr>
            <w:r w:rsidRPr="008A6F2A">
              <w:t>RVER contains the serial number of the record edition</w:t>
            </w:r>
          </w:p>
        </w:tc>
      </w:tr>
      <w:tr w:rsidR="00E73EDF" w:rsidRPr="008A6F2A" w14:paraId="031E2E37" w14:textId="77777777">
        <w:tc>
          <w:tcPr>
            <w:tcW w:w="3459" w:type="dxa"/>
            <w:tcBorders>
              <w:top w:val="single" w:sz="6" w:space="0" w:color="000000"/>
              <w:left w:val="single" w:sz="6" w:space="0" w:color="000000"/>
              <w:bottom w:val="single" w:sz="6" w:space="0" w:color="000000"/>
              <w:right w:val="single" w:sz="6" w:space="0" w:color="000000"/>
            </w:tcBorders>
          </w:tcPr>
          <w:p w14:paraId="6B4DDB5D" w14:textId="7DB55448" w:rsidR="00E73EDF" w:rsidRPr="00544ABE" w:rsidRDefault="007653F1" w:rsidP="00120D82">
            <w:pPr>
              <w:pStyle w:val="Small"/>
              <w:spacing w:before="40" w:after="40"/>
              <w:jc w:val="both"/>
            </w:pPr>
            <w:r w:rsidRPr="008A6F2A">
              <w:t xml:space="preserve">Record </w:t>
            </w:r>
            <w:r w:rsidR="00120D82">
              <w:t>u</w:t>
            </w:r>
            <w:r w:rsidR="00120D82" w:rsidRPr="00544ABE">
              <w:t xml:space="preserve">pdate </w:t>
            </w:r>
            <w:r w:rsidR="00120D82">
              <w:t>i</w:t>
            </w:r>
            <w:r w:rsidR="00120D82" w:rsidRPr="00544ABE">
              <w:t>nstruction</w:t>
            </w:r>
          </w:p>
        </w:tc>
        <w:tc>
          <w:tcPr>
            <w:tcW w:w="794" w:type="dxa"/>
            <w:tcBorders>
              <w:top w:val="single" w:sz="6" w:space="0" w:color="000000"/>
              <w:left w:val="single" w:sz="6" w:space="0" w:color="000000"/>
              <w:bottom w:val="single" w:sz="6" w:space="0" w:color="000000"/>
              <w:right w:val="single" w:sz="6" w:space="0" w:color="000000"/>
            </w:tcBorders>
          </w:tcPr>
          <w:p w14:paraId="24E55EB2" w14:textId="77777777" w:rsidR="00E73EDF" w:rsidRPr="008A6F2A" w:rsidRDefault="007653F1" w:rsidP="00C128E3">
            <w:pPr>
              <w:pStyle w:val="Small"/>
              <w:spacing w:before="40" w:after="40"/>
              <w:jc w:val="both"/>
            </w:pPr>
            <w:r w:rsidRPr="008A6F2A">
              <w:t>RUIN</w:t>
            </w:r>
          </w:p>
        </w:tc>
        <w:tc>
          <w:tcPr>
            <w:tcW w:w="794" w:type="dxa"/>
            <w:tcBorders>
              <w:top w:val="single" w:sz="6" w:space="0" w:color="000000"/>
              <w:left w:val="single" w:sz="6" w:space="0" w:color="000000"/>
              <w:bottom w:val="single" w:sz="6" w:space="0" w:color="000000"/>
              <w:right w:val="single" w:sz="6" w:space="0" w:color="000000"/>
            </w:tcBorders>
          </w:tcPr>
          <w:p w14:paraId="0E6E9953" w14:textId="77777777" w:rsidR="00E73EDF" w:rsidRPr="008A6F2A" w:rsidRDefault="007653F1" w:rsidP="00C128E3">
            <w:pPr>
              <w:pStyle w:val="Small"/>
              <w:spacing w:before="40" w:after="40"/>
              <w:jc w:val="both"/>
            </w:pPr>
            <w:r w:rsidRPr="008A6F2A">
              <w:t>{1}</w:t>
            </w:r>
          </w:p>
        </w:tc>
        <w:tc>
          <w:tcPr>
            <w:tcW w:w="794" w:type="dxa"/>
            <w:tcBorders>
              <w:top w:val="single" w:sz="6" w:space="0" w:color="000000"/>
              <w:left w:val="single" w:sz="6" w:space="0" w:color="000000"/>
              <w:bottom w:val="single" w:sz="6" w:space="0" w:color="000000"/>
              <w:right w:val="single" w:sz="6" w:space="0" w:color="000000"/>
            </w:tcBorders>
          </w:tcPr>
          <w:p w14:paraId="43FCC3A5" w14:textId="77777777" w:rsidR="00E73EDF" w:rsidRPr="008A6F2A" w:rsidRDefault="007653F1" w:rsidP="00C128E3">
            <w:pPr>
              <w:pStyle w:val="Small"/>
              <w:spacing w:before="40" w:after="40"/>
              <w:jc w:val="both"/>
            </w:pPr>
            <w:r w:rsidRPr="008A6F2A">
              <w:t>b11</w:t>
            </w:r>
          </w:p>
        </w:tc>
        <w:tc>
          <w:tcPr>
            <w:tcW w:w="4026" w:type="dxa"/>
            <w:tcBorders>
              <w:top w:val="single" w:sz="6" w:space="0" w:color="000000"/>
              <w:left w:val="single" w:sz="6" w:space="0" w:color="000000"/>
              <w:bottom w:val="single" w:sz="6" w:space="0" w:color="000000"/>
              <w:right w:val="single" w:sz="6" w:space="0" w:color="000000"/>
            </w:tcBorders>
          </w:tcPr>
          <w:p w14:paraId="52EA5726" w14:textId="77777777" w:rsidR="00E73EDF" w:rsidRPr="008A6F2A" w:rsidRDefault="007653F1" w:rsidP="00C128E3">
            <w:pPr>
              <w:pStyle w:val="Small"/>
              <w:spacing w:before="40" w:after="40"/>
              <w:jc w:val="both"/>
            </w:pPr>
            <w:r w:rsidRPr="008A6F2A">
              <w:t>{1} – Insert</w:t>
            </w:r>
          </w:p>
        </w:tc>
      </w:tr>
    </w:tbl>
    <w:p w14:paraId="37DFAC8D" w14:textId="77777777" w:rsidR="00E73EDF" w:rsidRDefault="00E73EDF" w:rsidP="00120D82">
      <w:pPr>
        <w:spacing w:after="0" w:line="240" w:lineRule="auto"/>
      </w:pPr>
    </w:p>
    <w:p w14:paraId="32DF80A4" w14:textId="3A014244" w:rsidR="004856CC" w:rsidRPr="00F2456F" w:rsidRDefault="004856CC" w:rsidP="001D02B5">
      <w:pPr>
        <w:pStyle w:val="ListContinue2"/>
        <w:keepNext/>
        <w:keepLines/>
        <w:numPr>
          <w:ilvl w:val="2"/>
          <w:numId w:val="27"/>
        </w:numPr>
        <w:tabs>
          <w:tab w:val="clear" w:pos="432"/>
        </w:tabs>
        <w:spacing w:before="120" w:after="120" w:line="240" w:lineRule="auto"/>
        <w:rPr>
          <w:b/>
          <w:lang w:eastAsia="en-US"/>
        </w:rPr>
      </w:pPr>
      <w:bookmarkStart w:id="1543" w:name="_Toc162435456"/>
      <w:bookmarkStart w:id="1544" w:name="_Toc169203150"/>
      <w:bookmarkStart w:id="1545" w:name="_Toc170072480"/>
      <w:r w:rsidRPr="004856CC">
        <w:rPr>
          <w:b/>
          <w:lang w:eastAsia="en-US"/>
        </w:rPr>
        <w:t>Ring Association field - RIAS</w:t>
      </w:r>
      <w:bookmarkEnd w:id="1543"/>
      <w:bookmarkEnd w:id="1544"/>
      <w:bookmarkEnd w:id="1545"/>
    </w:p>
    <w:tbl>
      <w:tblPr>
        <w:tblW w:w="9841" w:type="dxa"/>
        <w:tblInd w:w="-244" w:type="dxa"/>
        <w:tblLayout w:type="fixed"/>
        <w:tblCellMar>
          <w:left w:w="57" w:type="dxa"/>
          <w:right w:w="57" w:type="dxa"/>
        </w:tblCellMar>
        <w:tblLook w:val="04A0" w:firstRow="1" w:lastRow="0" w:firstColumn="1" w:lastColumn="0" w:noHBand="0" w:noVBand="1"/>
      </w:tblPr>
      <w:tblGrid>
        <w:gridCol w:w="3450"/>
        <w:gridCol w:w="792"/>
        <w:gridCol w:w="791"/>
        <w:gridCol w:w="791"/>
        <w:gridCol w:w="4017"/>
      </w:tblGrid>
      <w:tr w:rsidR="00E73EDF" w:rsidRPr="008A6F2A" w14:paraId="2E42300E" w14:textId="77777777" w:rsidTr="004856CC">
        <w:tc>
          <w:tcPr>
            <w:tcW w:w="3450"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p w14:paraId="570FA04E" w14:textId="77777777" w:rsidR="00E73EDF" w:rsidRPr="008A6F2A" w:rsidRDefault="007653F1" w:rsidP="00C128E3">
            <w:pPr>
              <w:pStyle w:val="Small"/>
              <w:spacing w:before="40" w:after="40"/>
              <w:jc w:val="both"/>
              <w:rPr>
                <w:b/>
              </w:rPr>
            </w:pPr>
            <w:r w:rsidRPr="008A6F2A">
              <w:rPr>
                <w:b/>
              </w:rPr>
              <w:t>Subfield name</w:t>
            </w:r>
          </w:p>
        </w:tc>
        <w:tc>
          <w:tcPr>
            <w:tcW w:w="792"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0D85AEF9" w14:textId="77777777" w:rsidR="00E73EDF" w:rsidRPr="008A6F2A" w:rsidRDefault="007653F1" w:rsidP="00C128E3">
            <w:pPr>
              <w:pStyle w:val="Small"/>
              <w:spacing w:before="40" w:after="40"/>
              <w:jc w:val="both"/>
              <w:rPr>
                <w:b/>
              </w:rPr>
            </w:pPr>
            <w:r w:rsidRPr="008A6F2A">
              <w:rPr>
                <w:b/>
              </w:rPr>
              <w:t>Label</w:t>
            </w:r>
          </w:p>
        </w:tc>
        <w:tc>
          <w:tcPr>
            <w:tcW w:w="791"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5C9649BE" w14:textId="77777777" w:rsidR="00E73EDF" w:rsidRPr="008A6F2A" w:rsidRDefault="007653F1" w:rsidP="00C128E3">
            <w:pPr>
              <w:pStyle w:val="Small"/>
              <w:spacing w:before="40" w:after="40"/>
              <w:jc w:val="both"/>
              <w:rPr>
                <w:b/>
              </w:rPr>
            </w:pPr>
            <w:r w:rsidRPr="008A6F2A">
              <w:rPr>
                <w:b/>
              </w:rPr>
              <w:t>Value</w:t>
            </w:r>
          </w:p>
        </w:tc>
        <w:tc>
          <w:tcPr>
            <w:tcW w:w="791"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0C97DC36" w14:textId="77777777" w:rsidR="00E73EDF" w:rsidRPr="008A6F2A" w:rsidRDefault="007653F1" w:rsidP="00C128E3">
            <w:pPr>
              <w:pStyle w:val="Small"/>
              <w:spacing w:before="40" w:after="40"/>
              <w:jc w:val="both"/>
              <w:rPr>
                <w:b/>
              </w:rPr>
            </w:pPr>
            <w:r w:rsidRPr="008A6F2A">
              <w:rPr>
                <w:b/>
              </w:rPr>
              <w:t>Format</w:t>
            </w:r>
          </w:p>
        </w:tc>
        <w:tc>
          <w:tcPr>
            <w:tcW w:w="4017"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38E7C375" w14:textId="77777777" w:rsidR="00E73EDF" w:rsidRPr="008A6F2A" w:rsidRDefault="007653F1" w:rsidP="00C128E3">
            <w:pPr>
              <w:pStyle w:val="Small"/>
              <w:spacing w:before="40" w:after="40"/>
              <w:jc w:val="both"/>
              <w:rPr>
                <w:b/>
              </w:rPr>
            </w:pPr>
            <w:r w:rsidRPr="008A6F2A">
              <w:rPr>
                <w:b/>
              </w:rPr>
              <w:t>Comment</w:t>
            </w:r>
          </w:p>
        </w:tc>
      </w:tr>
      <w:tr w:rsidR="002B34AC" w:rsidRPr="008A6F2A" w14:paraId="4B8D0EB0" w14:textId="77777777" w:rsidTr="004856CC">
        <w:tc>
          <w:tcPr>
            <w:tcW w:w="3450" w:type="dxa"/>
            <w:tcBorders>
              <w:top w:val="single" w:sz="6" w:space="0" w:color="000000"/>
              <w:left w:val="single" w:sz="6" w:space="0" w:color="000000"/>
              <w:bottom w:val="single" w:sz="6" w:space="0" w:color="000000"/>
              <w:right w:val="single" w:sz="6" w:space="0" w:color="000000"/>
            </w:tcBorders>
          </w:tcPr>
          <w:p w14:paraId="3C3A46AD" w14:textId="306F51A8" w:rsidR="002B34AC" w:rsidRPr="00544ABE" w:rsidRDefault="002B34AC" w:rsidP="002B34AC">
            <w:pPr>
              <w:pStyle w:val="Small"/>
              <w:spacing w:before="40" w:after="40"/>
              <w:jc w:val="both"/>
            </w:pPr>
            <w:r w:rsidRPr="008A6F2A">
              <w:t xml:space="preserve">Referenced Record </w:t>
            </w:r>
            <w:r>
              <w:t>n</w:t>
            </w:r>
            <w:r w:rsidRPr="00544ABE">
              <w:t>ame</w:t>
            </w:r>
          </w:p>
        </w:tc>
        <w:tc>
          <w:tcPr>
            <w:tcW w:w="792" w:type="dxa"/>
            <w:tcBorders>
              <w:top w:val="single" w:sz="6" w:space="0" w:color="000000"/>
              <w:left w:val="single" w:sz="6" w:space="0" w:color="000000"/>
              <w:bottom w:val="single" w:sz="6" w:space="0" w:color="000000"/>
              <w:right w:val="single" w:sz="6" w:space="0" w:color="000000"/>
            </w:tcBorders>
          </w:tcPr>
          <w:p w14:paraId="22B64087" w14:textId="77777777" w:rsidR="002B34AC" w:rsidRPr="008A6F2A" w:rsidRDefault="002B34AC" w:rsidP="002B34AC">
            <w:pPr>
              <w:pStyle w:val="Small"/>
              <w:spacing w:before="40" w:after="40"/>
              <w:jc w:val="both"/>
            </w:pPr>
            <w:r w:rsidRPr="008A6F2A">
              <w:t>*RRNM</w:t>
            </w:r>
          </w:p>
        </w:tc>
        <w:tc>
          <w:tcPr>
            <w:tcW w:w="791" w:type="dxa"/>
            <w:tcBorders>
              <w:top w:val="single" w:sz="6" w:space="0" w:color="000000"/>
              <w:left w:val="single" w:sz="6" w:space="0" w:color="000000"/>
              <w:bottom w:val="single" w:sz="6" w:space="0" w:color="000000"/>
              <w:right w:val="single" w:sz="6" w:space="0" w:color="000000"/>
            </w:tcBorders>
          </w:tcPr>
          <w:p w14:paraId="44D6412D" w14:textId="1259C535" w:rsidR="002B34AC" w:rsidRPr="008A6F2A" w:rsidRDefault="002B34AC" w:rsidP="002B34AC">
            <w:pPr>
              <w:pStyle w:val="Small"/>
              <w:spacing w:before="40" w:after="40"/>
            </w:pPr>
            <w:r>
              <w:t>{120} or {125}</w:t>
            </w:r>
          </w:p>
        </w:tc>
        <w:tc>
          <w:tcPr>
            <w:tcW w:w="791" w:type="dxa"/>
            <w:tcBorders>
              <w:top w:val="single" w:sz="6" w:space="0" w:color="000000"/>
              <w:left w:val="single" w:sz="6" w:space="0" w:color="000000"/>
              <w:bottom w:val="single" w:sz="6" w:space="0" w:color="000000"/>
              <w:right w:val="single" w:sz="6" w:space="0" w:color="000000"/>
            </w:tcBorders>
          </w:tcPr>
          <w:p w14:paraId="6A8F35C9" w14:textId="77777777" w:rsidR="002B34AC" w:rsidRPr="008A6F2A" w:rsidRDefault="002B34AC" w:rsidP="002B34AC">
            <w:pPr>
              <w:pStyle w:val="Small"/>
              <w:spacing w:before="40" w:after="40"/>
              <w:jc w:val="both"/>
            </w:pPr>
            <w:r w:rsidRPr="008A6F2A">
              <w:t>b11</w:t>
            </w:r>
          </w:p>
        </w:tc>
        <w:tc>
          <w:tcPr>
            <w:tcW w:w="4017" w:type="dxa"/>
            <w:tcBorders>
              <w:top w:val="single" w:sz="6" w:space="0" w:color="000000"/>
              <w:left w:val="single" w:sz="6" w:space="0" w:color="000000"/>
              <w:bottom w:val="single" w:sz="6" w:space="0" w:color="000000"/>
              <w:right w:val="single" w:sz="6" w:space="0" w:color="000000"/>
            </w:tcBorders>
          </w:tcPr>
          <w:p w14:paraId="0444F7CF" w14:textId="77777777" w:rsidR="002B34AC" w:rsidRDefault="002B34AC" w:rsidP="002B34AC">
            <w:pPr>
              <w:pStyle w:val="Small"/>
              <w:spacing w:before="40" w:after="40"/>
              <w:jc w:val="both"/>
            </w:pPr>
            <w:r w:rsidRPr="008A6F2A">
              <w:t>Record name of the referenced record</w:t>
            </w:r>
          </w:p>
          <w:p w14:paraId="61869E8E" w14:textId="77777777" w:rsidR="002B34AC" w:rsidRDefault="002B34AC" w:rsidP="00522ACE">
            <w:pPr>
              <w:pStyle w:val="Small"/>
              <w:spacing w:before="40"/>
              <w:jc w:val="both"/>
            </w:pPr>
            <w:r>
              <w:t>{120} – Curve</w:t>
            </w:r>
          </w:p>
          <w:p w14:paraId="130F4314" w14:textId="047D9BF6" w:rsidR="002B34AC" w:rsidRPr="008A6F2A" w:rsidRDefault="002B34AC" w:rsidP="00522ACE">
            <w:pPr>
              <w:pStyle w:val="Small"/>
              <w:spacing w:before="0" w:after="40"/>
              <w:jc w:val="both"/>
            </w:pPr>
            <w:r>
              <w:t>{125} – Composite Curve</w:t>
            </w:r>
          </w:p>
        </w:tc>
      </w:tr>
      <w:tr w:rsidR="00E73EDF" w:rsidRPr="008A6F2A" w14:paraId="5ADF3632" w14:textId="77777777" w:rsidTr="004856CC">
        <w:tc>
          <w:tcPr>
            <w:tcW w:w="3450" w:type="dxa"/>
            <w:tcBorders>
              <w:top w:val="single" w:sz="6" w:space="0" w:color="000000"/>
              <w:left w:val="single" w:sz="6" w:space="0" w:color="000000"/>
              <w:bottom w:val="single" w:sz="6" w:space="0" w:color="000000"/>
              <w:right w:val="single" w:sz="6" w:space="0" w:color="000000"/>
            </w:tcBorders>
          </w:tcPr>
          <w:p w14:paraId="7D794728" w14:textId="40D4122B" w:rsidR="00E73EDF" w:rsidRPr="00544ABE" w:rsidRDefault="007653F1" w:rsidP="004856CC">
            <w:pPr>
              <w:pStyle w:val="Small"/>
              <w:spacing w:before="40" w:after="40"/>
              <w:jc w:val="both"/>
            </w:pPr>
            <w:r w:rsidRPr="008A6F2A">
              <w:t xml:space="preserve">Referenced Record </w:t>
            </w:r>
            <w:r w:rsidR="004856CC">
              <w:t>i</w:t>
            </w:r>
            <w:r w:rsidR="004856CC" w:rsidRPr="00544ABE">
              <w:t>dentifier</w:t>
            </w:r>
          </w:p>
        </w:tc>
        <w:tc>
          <w:tcPr>
            <w:tcW w:w="792" w:type="dxa"/>
            <w:tcBorders>
              <w:top w:val="single" w:sz="6" w:space="0" w:color="000000"/>
              <w:left w:val="single" w:sz="6" w:space="0" w:color="000000"/>
              <w:bottom w:val="single" w:sz="6" w:space="0" w:color="000000"/>
              <w:right w:val="single" w:sz="6" w:space="0" w:color="000000"/>
            </w:tcBorders>
          </w:tcPr>
          <w:p w14:paraId="30ABC5D7" w14:textId="77777777" w:rsidR="00E73EDF" w:rsidRPr="008A6F2A" w:rsidRDefault="007653F1" w:rsidP="00C128E3">
            <w:pPr>
              <w:pStyle w:val="Small"/>
              <w:spacing w:before="40" w:after="40"/>
              <w:jc w:val="both"/>
            </w:pPr>
            <w:r w:rsidRPr="008A6F2A">
              <w:t>RRID</w:t>
            </w:r>
          </w:p>
        </w:tc>
        <w:tc>
          <w:tcPr>
            <w:tcW w:w="791" w:type="dxa"/>
            <w:tcBorders>
              <w:top w:val="single" w:sz="6" w:space="0" w:color="000000"/>
              <w:left w:val="single" w:sz="6" w:space="0" w:color="000000"/>
              <w:bottom w:val="single" w:sz="6" w:space="0" w:color="000000"/>
              <w:right w:val="single" w:sz="6" w:space="0" w:color="000000"/>
            </w:tcBorders>
          </w:tcPr>
          <w:p w14:paraId="48D189C5" w14:textId="77777777" w:rsidR="00E73EDF" w:rsidRPr="008A6F2A" w:rsidRDefault="00E73EDF" w:rsidP="00C128E3">
            <w:pPr>
              <w:pStyle w:val="Small"/>
              <w:spacing w:before="40" w:after="40"/>
              <w:jc w:val="both"/>
            </w:pPr>
          </w:p>
        </w:tc>
        <w:tc>
          <w:tcPr>
            <w:tcW w:w="791" w:type="dxa"/>
            <w:tcBorders>
              <w:top w:val="single" w:sz="6" w:space="0" w:color="000000"/>
              <w:left w:val="single" w:sz="6" w:space="0" w:color="000000"/>
              <w:bottom w:val="single" w:sz="6" w:space="0" w:color="000000"/>
              <w:right w:val="single" w:sz="6" w:space="0" w:color="000000"/>
            </w:tcBorders>
          </w:tcPr>
          <w:p w14:paraId="299F1B0B" w14:textId="77777777" w:rsidR="00E73EDF" w:rsidRPr="008A6F2A" w:rsidRDefault="007653F1" w:rsidP="00C128E3">
            <w:pPr>
              <w:pStyle w:val="Small"/>
              <w:spacing w:before="40" w:after="40"/>
              <w:jc w:val="both"/>
            </w:pPr>
            <w:r w:rsidRPr="008A6F2A">
              <w:t>b14</w:t>
            </w:r>
          </w:p>
        </w:tc>
        <w:tc>
          <w:tcPr>
            <w:tcW w:w="4017" w:type="dxa"/>
            <w:tcBorders>
              <w:top w:val="single" w:sz="6" w:space="0" w:color="000000"/>
              <w:left w:val="single" w:sz="6" w:space="0" w:color="000000"/>
              <w:bottom w:val="single" w:sz="6" w:space="0" w:color="000000"/>
              <w:right w:val="single" w:sz="6" w:space="0" w:color="000000"/>
            </w:tcBorders>
          </w:tcPr>
          <w:p w14:paraId="57DD2B9E" w14:textId="77777777" w:rsidR="00E73EDF" w:rsidRPr="008A6F2A" w:rsidRDefault="007653F1" w:rsidP="00C128E3">
            <w:pPr>
              <w:pStyle w:val="Small"/>
              <w:spacing w:before="40" w:after="40"/>
              <w:jc w:val="both"/>
            </w:pPr>
            <w:r w:rsidRPr="008A6F2A">
              <w:t>Record identifier of the referenced record</w:t>
            </w:r>
          </w:p>
        </w:tc>
      </w:tr>
      <w:tr w:rsidR="00E73EDF" w:rsidRPr="008A6F2A" w14:paraId="02960409" w14:textId="77777777" w:rsidTr="004856CC">
        <w:tc>
          <w:tcPr>
            <w:tcW w:w="3450" w:type="dxa"/>
            <w:tcBorders>
              <w:top w:val="single" w:sz="6" w:space="0" w:color="000000"/>
              <w:left w:val="single" w:sz="6" w:space="0" w:color="000000"/>
              <w:bottom w:val="single" w:sz="6" w:space="0" w:color="000000"/>
              <w:right w:val="single" w:sz="6" w:space="0" w:color="000000"/>
            </w:tcBorders>
          </w:tcPr>
          <w:p w14:paraId="402F0849" w14:textId="77777777" w:rsidR="00E73EDF" w:rsidRPr="008A6F2A" w:rsidRDefault="007653F1" w:rsidP="00C128E3">
            <w:pPr>
              <w:pStyle w:val="Small"/>
              <w:spacing w:before="40" w:after="40"/>
              <w:jc w:val="both"/>
            </w:pPr>
            <w:r w:rsidRPr="008A6F2A">
              <w:t>Orientation</w:t>
            </w:r>
          </w:p>
        </w:tc>
        <w:tc>
          <w:tcPr>
            <w:tcW w:w="792" w:type="dxa"/>
            <w:tcBorders>
              <w:top w:val="single" w:sz="6" w:space="0" w:color="000000"/>
              <w:left w:val="single" w:sz="6" w:space="0" w:color="000000"/>
              <w:bottom w:val="single" w:sz="6" w:space="0" w:color="000000"/>
              <w:right w:val="single" w:sz="6" w:space="0" w:color="000000"/>
            </w:tcBorders>
          </w:tcPr>
          <w:p w14:paraId="675DB67A" w14:textId="77777777" w:rsidR="00E73EDF" w:rsidRPr="008A6F2A" w:rsidRDefault="007653F1" w:rsidP="00C128E3">
            <w:pPr>
              <w:pStyle w:val="Small"/>
              <w:spacing w:before="40" w:after="40"/>
              <w:jc w:val="both"/>
            </w:pPr>
            <w:r w:rsidRPr="008A6F2A">
              <w:t>ORNT</w:t>
            </w:r>
          </w:p>
        </w:tc>
        <w:tc>
          <w:tcPr>
            <w:tcW w:w="791" w:type="dxa"/>
            <w:tcBorders>
              <w:top w:val="single" w:sz="6" w:space="0" w:color="000000"/>
              <w:left w:val="single" w:sz="6" w:space="0" w:color="000000"/>
              <w:bottom w:val="single" w:sz="6" w:space="0" w:color="000000"/>
              <w:right w:val="single" w:sz="6" w:space="0" w:color="000000"/>
            </w:tcBorders>
          </w:tcPr>
          <w:p w14:paraId="112E5DFC" w14:textId="77777777" w:rsidR="00E73EDF" w:rsidRPr="008A6F2A" w:rsidRDefault="00E73EDF" w:rsidP="00C128E3">
            <w:pPr>
              <w:pStyle w:val="Small"/>
              <w:spacing w:before="40" w:after="40"/>
              <w:jc w:val="both"/>
            </w:pPr>
          </w:p>
        </w:tc>
        <w:tc>
          <w:tcPr>
            <w:tcW w:w="791" w:type="dxa"/>
            <w:tcBorders>
              <w:top w:val="single" w:sz="6" w:space="0" w:color="000000"/>
              <w:left w:val="single" w:sz="6" w:space="0" w:color="000000"/>
              <w:bottom w:val="single" w:sz="6" w:space="0" w:color="000000"/>
              <w:right w:val="single" w:sz="6" w:space="0" w:color="000000"/>
            </w:tcBorders>
          </w:tcPr>
          <w:p w14:paraId="3AD84318" w14:textId="77777777" w:rsidR="00E73EDF" w:rsidRPr="008A6F2A" w:rsidRDefault="007653F1" w:rsidP="00C128E3">
            <w:pPr>
              <w:pStyle w:val="Small"/>
              <w:spacing w:before="40" w:after="40"/>
              <w:jc w:val="both"/>
            </w:pPr>
            <w:r w:rsidRPr="008A6F2A">
              <w:t>b11</w:t>
            </w:r>
          </w:p>
        </w:tc>
        <w:tc>
          <w:tcPr>
            <w:tcW w:w="4017" w:type="dxa"/>
            <w:tcBorders>
              <w:top w:val="single" w:sz="6" w:space="0" w:color="000000"/>
              <w:left w:val="single" w:sz="6" w:space="0" w:color="000000"/>
              <w:bottom w:val="single" w:sz="6" w:space="0" w:color="000000"/>
              <w:right w:val="single" w:sz="6" w:space="0" w:color="000000"/>
            </w:tcBorders>
          </w:tcPr>
          <w:p w14:paraId="1592D28D" w14:textId="44AF01CF" w:rsidR="00E73EDF" w:rsidRPr="008A6F2A" w:rsidRDefault="007653F1" w:rsidP="00C128E3">
            <w:pPr>
              <w:pStyle w:val="Small"/>
              <w:spacing w:before="40"/>
              <w:jc w:val="both"/>
            </w:pPr>
            <w:r w:rsidRPr="008A6F2A">
              <w:t xml:space="preserve">{1} </w:t>
            </w:r>
            <w:r w:rsidR="004856CC">
              <w:t>–</w:t>
            </w:r>
            <w:r w:rsidRPr="008A6F2A">
              <w:t xml:space="preserve"> Forward</w:t>
            </w:r>
          </w:p>
          <w:p w14:paraId="3CA4351A" w14:textId="60410CDD" w:rsidR="00E73EDF" w:rsidRPr="008A6F2A" w:rsidRDefault="007653F1" w:rsidP="00C128E3">
            <w:pPr>
              <w:pStyle w:val="Small"/>
              <w:spacing w:before="0" w:after="40"/>
              <w:jc w:val="both"/>
            </w:pPr>
            <w:r w:rsidRPr="008A6F2A">
              <w:t xml:space="preserve">{2} </w:t>
            </w:r>
            <w:r w:rsidR="004856CC">
              <w:t>–</w:t>
            </w:r>
            <w:r w:rsidRPr="008A6F2A">
              <w:t xml:space="preserve"> Reverse</w:t>
            </w:r>
          </w:p>
        </w:tc>
      </w:tr>
      <w:tr w:rsidR="00E73EDF" w:rsidRPr="008A6F2A" w14:paraId="4BC9A6B4" w14:textId="77777777" w:rsidTr="004856CC">
        <w:tc>
          <w:tcPr>
            <w:tcW w:w="3450" w:type="dxa"/>
            <w:tcBorders>
              <w:top w:val="single" w:sz="6" w:space="0" w:color="000000"/>
              <w:left w:val="single" w:sz="6" w:space="0" w:color="000000"/>
              <w:bottom w:val="single" w:sz="6" w:space="0" w:color="000000"/>
              <w:right w:val="single" w:sz="6" w:space="0" w:color="000000"/>
            </w:tcBorders>
          </w:tcPr>
          <w:p w14:paraId="50257BB9" w14:textId="77777777" w:rsidR="00E73EDF" w:rsidRPr="008A6F2A" w:rsidRDefault="007653F1" w:rsidP="00C128E3">
            <w:pPr>
              <w:pStyle w:val="Small"/>
              <w:spacing w:before="40" w:after="40"/>
              <w:jc w:val="both"/>
            </w:pPr>
            <w:r w:rsidRPr="008A6F2A">
              <w:t>Usage indicator</w:t>
            </w:r>
          </w:p>
        </w:tc>
        <w:tc>
          <w:tcPr>
            <w:tcW w:w="792" w:type="dxa"/>
            <w:tcBorders>
              <w:top w:val="single" w:sz="6" w:space="0" w:color="000000"/>
              <w:left w:val="single" w:sz="6" w:space="0" w:color="000000"/>
              <w:bottom w:val="single" w:sz="6" w:space="0" w:color="000000"/>
              <w:right w:val="single" w:sz="6" w:space="0" w:color="000000"/>
            </w:tcBorders>
          </w:tcPr>
          <w:p w14:paraId="490859BA" w14:textId="77777777" w:rsidR="00E73EDF" w:rsidRPr="008A6F2A" w:rsidRDefault="007653F1" w:rsidP="00C128E3">
            <w:pPr>
              <w:pStyle w:val="Small"/>
              <w:spacing w:before="40" w:after="40"/>
              <w:jc w:val="both"/>
            </w:pPr>
            <w:r w:rsidRPr="008A6F2A">
              <w:t>USAG</w:t>
            </w:r>
          </w:p>
        </w:tc>
        <w:tc>
          <w:tcPr>
            <w:tcW w:w="791" w:type="dxa"/>
            <w:tcBorders>
              <w:top w:val="single" w:sz="6" w:space="0" w:color="000000"/>
              <w:left w:val="single" w:sz="6" w:space="0" w:color="000000"/>
              <w:bottom w:val="single" w:sz="6" w:space="0" w:color="000000"/>
              <w:right w:val="single" w:sz="6" w:space="0" w:color="000000"/>
            </w:tcBorders>
          </w:tcPr>
          <w:p w14:paraId="6067062A" w14:textId="77777777" w:rsidR="00E73EDF" w:rsidRPr="008A6F2A" w:rsidRDefault="00E73EDF" w:rsidP="00C128E3">
            <w:pPr>
              <w:pStyle w:val="Small"/>
              <w:spacing w:before="40" w:after="40"/>
              <w:jc w:val="both"/>
            </w:pPr>
          </w:p>
        </w:tc>
        <w:tc>
          <w:tcPr>
            <w:tcW w:w="791" w:type="dxa"/>
            <w:tcBorders>
              <w:top w:val="single" w:sz="6" w:space="0" w:color="000000"/>
              <w:left w:val="single" w:sz="6" w:space="0" w:color="000000"/>
              <w:bottom w:val="single" w:sz="6" w:space="0" w:color="000000"/>
              <w:right w:val="single" w:sz="6" w:space="0" w:color="000000"/>
            </w:tcBorders>
          </w:tcPr>
          <w:p w14:paraId="6B64720A" w14:textId="77777777" w:rsidR="00E73EDF" w:rsidRPr="008A6F2A" w:rsidRDefault="007653F1" w:rsidP="00C128E3">
            <w:pPr>
              <w:pStyle w:val="Small"/>
              <w:spacing w:before="40" w:after="40"/>
              <w:jc w:val="both"/>
            </w:pPr>
            <w:r w:rsidRPr="008A6F2A">
              <w:t>b11</w:t>
            </w:r>
          </w:p>
        </w:tc>
        <w:tc>
          <w:tcPr>
            <w:tcW w:w="4017" w:type="dxa"/>
            <w:tcBorders>
              <w:top w:val="single" w:sz="6" w:space="0" w:color="000000"/>
              <w:left w:val="single" w:sz="6" w:space="0" w:color="000000"/>
              <w:bottom w:val="single" w:sz="6" w:space="0" w:color="000000"/>
              <w:right w:val="single" w:sz="6" w:space="0" w:color="000000"/>
            </w:tcBorders>
          </w:tcPr>
          <w:p w14:paraId="0777E259" w14:textId="45CD134E" w:rsidR="00E73EDF" w:rsidRPr="008A6F2A" w:rsidRDefault="007653F1" w:rsidP="00C128E3">
            <w:pPr>
              <w:pStyle w:val="Small"/>
              <w:spacing w:before="40"/>
              <w:jc w:val="both"/>
            </w:pPr>
            <w:r w:rsidRPr="008A6F2A">
              <w:t xml:space="preserve">{1} </w:t>
            </w:r>
            <w:r w:rsidR="004856CC">
              <w:t>–</w:t>
            </w:r>
            <w:r w:rsidRPr="008A6F2A">
              <w:t xml:space="preserve"> Exterior</w:t>
            </w:r>
          </w:p>
          <w:p w14:paraId="1D33156D" w14:textId="48342001" w:rsidR="00E73EDF" w:rsidRPr="008A6F2A" w:rsidRDefault="007653F1" w:rsidP="00C128E3">
            <w:pPr>
              <w:pStyle w:val="Small"/>
              <w:spacing w:before="0" w:after="40"/>
              <w:jc w:val="both"/>
            </w:pPr>
            <w:r w:rsidRPr="008A6F2A">
              <w:t xml:space="preserve">{2} </w:t>
            </w:r>
            <w:r w:rsidR="004856CC">
              <w:t>–</w:t>
            </w:r>
            <w:r w:rsidRPr="008A6F2A">
              <w:t xml:space="preserve"> Interior</w:t>
            </w:r>
          </w:p>
        </w:tc>
      </w:tr>
      <w:tr w:rsidR="00E73EDF" w:rsidRPr="008A6F2A" w14:paraId="49ED4D26" w14:textId="77777777" w:rsidTr="004856CC">
        <w:tc>
          <w:tcPr>
            <w:tcW w:w="3450" w:type="dxa"/>
            <w:tcBorders>
              <w:top w:val="single" w:sz="6" w:space="0" w:color="000000"/>
              <w:left w:val="single" w:sz="6" w:space="0" w:color="000000"/>
              <w:bottom w:val="single" w:sz="6" w:space="0" w:color="000000"/>
              <w:right w:val="single" w:sz="6" w:space="0" w:color="000000"/>
            </w:tcBorders>
          </w:tcPr>
          <w:p w14:paraId="120D1266" w14:textId="4C1FB8EF" w:rsidR="00E73EDF" w:rsidRPr="00544ABE" w:rsidRDefault="007653F1" w:rsidP="004856CC">
            <w:pPr>
              <w:pStyle w:val="Small"/>
              <w:spacing w:before="40" w:after="40"/>
              <w:jc w:val="both"/>
            </w:pPr>
            <w:r w:rsidRPr="008A6F2A">
              <w:t xml:space="preserve">Ring Association </w:t>
            </w:r>
            <w:r w:rsidR="004856CC">
              <w:t>u</w:t>
            </w:r>
            <w:r w:rsidR="004856CC" w:rsidRPr="00544ABE">
              <w:t xml:space="preserve">pdate </w:t>
            </w:r>
            <w:r w:rsidR="004856CC">
              <w:t>i</w:t>
            </w:r>
            <w:r w:rsidR="004856CC" w:rsidRPr="00544ABE">
              <w:t>nstruction</w:t>
            </w:r>
          </w:p>
        </w:tc>
        <w:tc>
          <w:tcPr>
            <w:tcW w:w="792" w:type="dxa"/>
            <w:tcBorders>
              <w:top w:val="single" w:sz="6" w:space="0" w:color="000000"/>
              <w:left w:val="single" w:sz="6" w:space="0" w:color="000000"/>
              <w:bottom w:val="single" w:sz="6" w:space="0" w:color="000000"/>
              <w:right w:val="single" w:sz="6" w:space="0" w:color="000000"/>
            </w:tcBorders>
          </w:tcPr>
          <w:p w14:paraId="1A877FB7" w14:textId="77777777" w:rsidR="00E73EDF" w:rsidRPr="008A6F2A" w:rsidRDefault="007653F1" w:rsidP="00C128E3">
            <w:pPr>
              <w:pStyle w:val="Small"/>
              <w:spacing w:before="40" w:after="40"/>
              <w:jc w:val="both"/>
            </w:pPr>
            <w:r w:rsidRPr="008A6F2A">
              <w:t>RAUI</w:t>
            </w:r>
          </w:p>
        </w:tc>
        <w:tc>
          <w:tcPr>
            <w:tcW w:w="791" w:type="dxa"/>
            <w:tcBorders>
              <w:top w:val="single" w:sz="6" w:space="0" w:color="000000"/>
              <w:left w:val="single" w:sz="6" w:space="0" w:color="000000"/>
              <w:bottom w:val="single" w:sz="6" w:space="0" w:color="000000"/>
              <w:right w:val="single" w:sz="6" w:space="0" w:color="000000"/>
            </w:tcBorders>
          </w:tcPr>
          <w:p w14:paraId="5B3B4CD8" w14:textId="77777777" w:rsidR="00E73EDF" w:rsidRPr="008A6F2A" w:rsidRDefault="007653F1" w:rsidP="00C128E3">
            <w:pPr>
              <w:pStyle w:val="Small"/>
              <w:spacing w:before="40" w:after="40"/>
              <w:jc w:val="both"/>
            </w:pPr>
            <w:r w:rsidRPr="008A6F2A">
              <w:t>{1}</w:t>
            </w:r>
          </w:p>
        </w:tc>
        <w:tc>
          <w:tcPr>
            <w:tcW w:w="791" w:type="dxa"/>
            <w:tcBorders>
              <w:top w:val="single" w:sz="6" w:space="0" w:color="000000"/>
              <w:left w:val="single" w:sz="6" w:space="0" w:color="000000"/>
              <w:bottom w:val="single" w:sz="6" w:space="0" w:color="000000"/>
              <w:right w:val="single" w:sz="6" w:space="0" w:color="000000"/>
            </w:tcBorders>
          </w:tcPr>
          <w:p w14:paraId="0CFFF19C" w14:textId="77777777" w:rsidR="00E73EDF" w:rsidRPr="008A6F2A" w:rsidRDefault="007653F1" w:rsidP="00C128E3">
            <w:pPr>
              <w:pStyle w:val="Small"/>
              <w:spacing w:before="40" w:after="40"/>
              <w:jc w:val="both"/>
            </w:pPr>
            <w:r w:rsidRPr="008A6F2A">
              <w:t>b11</w:t>
            </w:r>
          </w:p>
        </w:tc>
        <w:tc>
          <w:tcPr>
            <w:tcW w:w="4017" w:type="dxa"/>
            <w:tcBorders>
              <w:top w:val="single" w:sz="6" w:space="0" w:color="000000"/>
              <w:left w:val="single" w:sz="6" w:space="0" w:color="000000"/>
              <w:bottom w:val="single" w:sz="6" w:space="0" w:color="000000"/>
              <w:right w:val="single" w:sz="6" w:space="0" w:color="000000"/>
            </w:tcBorders>
          </w:tcPr>
          <w:p w14:paraId="51E499CE" w14:textId="77777777" w:rsidR="00E73EDF" w:rsidRPr="008A6F2A" w:rsidRDefault="007653F1" w:rsidP="00C128E3">
            <w:pPr>
              <w:pStyle w:val="Small"/>
              <w:spacing w:before="40" w:after="40"/>
              <w:jc w:val="both"/>
            </w:pPr>
            <w:r w:rsidRPr="008A6F2A">
              <w:t>{1} – Insert</w:t>
            </w:r>
          </w:p>
        </w:tc>
      </w:tr>
    </w:tbl>
    <w:p w14:paraId="2FB5986D" w14:textId="77777777" w:rsidR="00E73EDF" w:rsidRDefault="00E73EDF" w:rsidP="004856CC">
      <w:pPr>
        <w:spacing w:after="0" w:line="240" w:lineRule="auto"/>
      </w:pPr>
      <w:bookmarkStart w:id="1546" w:name="_Toc207617075"/>
      <w:bookmarkStart w:id="1547" w:name="_Toc225648375"/>
      <w:bookmarkStart w:id="1548" w:name="_Toc225065232"/>
    </w:p>
    <w:p w14:paraId="0F021429" w14:textId="215529EF" w:rsidR="004856CC" w:rsidRPr="00F2456F" w:rsidRDefault="004856CC" w:rsidP="001D02B5">
      <w:pPr>
        <w:pStyle w:val="ListContinue2"/>
        <w:keepNext/>
        <w:keepLines/>
        <w:numPr>
          <w:ilvl w:val="2"/>
          <w:numId w:val="27"/>
        </w:numPr>
        <w:tabs>
          <w:tab w:val="clear" w:pos="432"/>
        </w:tabs>
        <w:spacing w:before="120" w:after="120" w:line="240" w:lineRule="auto"/>
        <w:rPr>
          <w:b/>
          <w:lang w:eastAsia="en-US"/>
        </w:rPr>
      </w:pPr>
      <w:bookmarkStart w:id="1549" w:name="_Toc162435457"/>
      <w:bookmarkStart w:id="1550" w:name="_Toc169203151"/>
      <w:bookmarkStart w:id="1551" w:name="_Toc170072481"/>
      <w:r w:rsidRPr="004856CC">
        <w:rPr>
          <w:b/>
          <w:lang w:eastAsia="en-US"/>
        </w:rPr>
        <w:t>Feature Type Record Identifier field - FRID</w:t>
      </w:r>
      <w:bookmarkEnd w:id="1549"/>
      <w:bookmarkEnd w:id="1550"/>
      <w:bookmarkEnd w:id="1551"/>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E73EDF" w:rsidRPr="008A6F2A" w14:paraId="6F6D4DA3" w14:textId="77777777" w:rsidTr="004856CC">
        <w:tc>
          <w:tcPr>
            <w:tcW w:w="3459"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vAlign w:val="center"/>
          </w:tcPr>
          <w:bookmarkEnd w:id="1546"/>
          <w:bookmarkEnd w:id="1547"/>
          <w:bookmarkEnd w:id="1548"/>
          <w:p w14:paraId="36FFB690" w14:textId="77777777" w:rsidR="00E73EDF" w:rsidRPr="008A6F2A" w:rsidRDefault="007653F1" w:rsidP="00C128E3">
            <w:pPr>
              <w:pStyle w:val="Small"/>
              <w:spacing w:before="40" w:after="40"/>
              <w:jc w:val="both"/>
              <w:rPr>
                <w:b/>
              </w:rPr>
            </w:pPr>
            <w:r w:rsidRPr="008A6F2A">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0B0B705B" w14:textId="77777777" w:rsidR="00E73EDF" w:rsidRPr="008A6F2A" w:rsidRDefault="007653F1" w:rsidP="00C128E3">
            <w:pPr>
              <w:pStyle w:val="Small"/>
              <w:spacing w:before="40" w:after="40"/>
              <w:jc w:val="both"/>
              <w:rPr>
                <w:b/>
              </w:rPr>
            </w:pPr>
            <w:r w:rsidRPr="008A6F2A">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50E215D2" w14:textId="77777777" w:rsidR="00E73EDF" w:rsidRPr="008A6F2A" w:rsidRDefault="007653F1" w:rsidP="00C128E3">
            <w:pPr>
              <w:pStyle w:val="Small"/>
              <w:spacing w:before="40" w:after="40"/>
              <w:jc w:val="both"/>
              <w:rPr>
                <w:b/>
              </w:rPr>
            </w:pPr>
            <w:r w:rsidRPr="008A6F2A">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0C6BED10" w14:textId="77777777" w:rsidR="00E73EDF" w:rsidRPr="008A6F2A" w:rsidRDefault="007653F1" w:rsidP="00C128E3">
            <w:pPr>
              <w:pStyle w:val="Small"/>
              <w:spacing w:before="40" w:after="40"/>
              <w:jc w:val="both"/>
              <w:rPr>
                <w:b/>
              </w:rPr>
            </w:pPr>
            <w:r w:rsidRPr="008A6F2A">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vAlign w:val="center"/>
          </w:tcPr>
          <w:p w14:paraId="23723523" w14:textId="77777777" w:rsidR="00E73EDF" w:rsidRPr="008A6F2A" w:rsidRDefault="007653F1" w:rsidP="00C128E3">
            <w:pPr>
              <w:pStyle w:val="Small"/>
              <w:spacing w:before="40" w:after="40"/>
              <w:jc w:val="both"/>
              <w:rPr>
                <w:b/>
              </w:rPr>
            </w:pPr>
            <w:r w:rsidRPr="008A6F2A">
              <w:rPr>
                <w:b/>
              </w:rPr>
              <w:t>Comment</w:t>
            </w:r>
          </w:p>
        </w:tc>
      </w:tr>
      <w:tr w:rsidR="00E73EDF" w:rsidRPr="008A6F2A" w14:paraId="29C7A5ED" w14:textId="77777777">
        <w:tc>
          <w:tcPr>
            <w:tcW w:w="3459" w:type="dxa"/>
            <w:tcBorders>
              <w:top w:val="single" w:sz="6" w:space="0" w:color="000000"/>
              <w:left w:val="single" w:sz="6" w:space="0" w:color="000000"/>
              <w:bottom w:val="single" w:sz="6" w:space="0" w:color="000000"/>
              <w:right w:val="single" w:sz="6" w:space="0" w:color="000000"/>
            </w:tcBorders>
          </w:tcPr>
          <w:p w14:paraId="4F4862D2" w14:textId="2B2BD850" w:rsidR="00E73EDF" w:rsidRPr="00544ABE" w:rsidRDefault="007653F1" w:rsidP="004856CC">
            <w:pPr>
              <w:pStyle w:val="Small"/>
              <w:spacing w:before="40" w:after="40"/>
              <w:jc w:val="both"/>
            </w:pPr>
            <w:r w:rsidRPr="008A6F2A">
              <w:t xml:space="preserve">Record </w:t>
            </w:r>
            <w:r w:rsidR="004856CC">
              <w:t>n</w:t>
            </w:r>
            <w:r w:rsidR="004856CC" w:rsidRPr="00544ABE">
              <w:t>ame</w:t>
            </w:r>
          </w:p>
        </w:tc>
        <w:tc>
          <w:tcPr>
            <w:tcW w:w="794" w:type="dxa"/>
            <w:tcBorders>
              <w:top w:val="single" w:sz="6" w:space="0" w:color="000000"/>
              <w:left w:val="single" w:sz="6" w:space="0" w:color="000000"/>
              <w:bottom w:val="single" w:sz="6" w:space="0" w:color="000000"/>
              <w:right w:val="single" w:sz="6" w:space="0" w:color="000000"/>
            </w:tcBorders>
          </w:tcPr>
          <w:p w14:paraId="2703EED4" w14:textId="77777777" w:rsidR="00E73EDF" w:rsidRPr="008A6F2A" w:rsidRDefault="007653F1" w:rsidP="00C128E3">
            <w:pPr>
              <w:pStyle w:val="Small"/>
              <w:spacing w:before="40" w:after="40"/>
              <w:jc w:val="both"/>
            </w:pPr>
            <w:r w:rsidRPr="008A6F2A">
              <w:t>RCNM</w:t>
            </w:r>
          </w:p>
        </w:tc>
        <w:tc>
          <w:tcPr>
            <w:tcW w:w="794" w:type="dxa"/>
            <w:tcBorders>
              <w:top w:val="single" w:sz="6" w:space="0" w:color="000000"/>
              <w:left w:val="single" w:sz="6" w:space="0" w:color="000000"/>
              <w:bottom w:val="single" w:sz="6" w:space="0" w:color="000000"/>
              <w:right w:val="single" w:sz="6" w:space="0" w:color="000000"/>
            </w:tcBorders>
          </w:tcPr>
          <w:p w14:paraId="5CEDFB01" w14:textId="77777777" w:rsidR="00E73EDF" w:rsidRPr="008A6F2A" w:rsidRDefault="007653F1" w:rsidP="00C128E3">
            <w:pPr>
              <w:pStyle w:val="Small"/>
              <w:spacing w:before="40" w:after="40"/>
              <w:jc w:val="both"/>
            </w:pPr>
            <w:r w:rsidRPr="008A6F2A">
              <w:t>{100}</w:t>
            </w:r>
          </w:p>
        </w:tc>
        <w:tc>
          <w:tcPr>
            <w:tcW w:w="794" w:type="dxa"/>
            <w:tcBorders>
              <w:top w:val="single" w:sz="6" w:space="0" w:color="000000"/>
              <w:left w:val="single" w:sz="6" w:space="0" w:color="000000"/>
              <w:bottom w:val="single" w:sz="6" w:space="0" w:color="000000"/>
              <w:right w:val="single" w:sz="6" w:space="0" w:color="000000"/>
            </w:tcBorders>
          </w:tcPr>
          <w:p w14:paraId="30C333D9" w14:textId="77777777" w:rsidR="00E73EDF" w:rsidRPr="008A6F2A" w:rsidRDefault="007653F1" w:rsidP="00C128E3">
            <w:pPr>
              <w:pStyle w:val="Small"/>
              <w:spacing w:before="40" w:after="40"/>
              <w:jc w:val="both"/>
            </w:pPr>
            <w:r w:rsidRPr="008A6F2A">
              <w:t>b11</w:t>
            </w:r>
          </w:p>
        </w:tc>
        <w:tc>
          <w:tcPr>
            <w:tcW w:w="4026" w:type="dxa"/>
            <w:tcBorders>
              <w:top w:val="single" w:sz="6" w:space="0" w:color="000000"/>
              <w:left w:val="single" w:sz="6" w:space="0" w:color="000000"/>
              <w:bottom w:val="single" w:sz="6" w:space="0" w:color="000000"/>
              <w:right w:val="single" w:sz="6" w:space="0" w:color="000000"/>
            </w:tcBorders>
          </w:tcPr>
          <w:p w14:paraId="4BA8E78B" w14:textId="77777777" w:rsidR="00E73EDF" w:rsidRPr="008A6F2A" w:rsidRDefault="007653F1" w:rsidP="00C128E3">
            <w:pPr>
              <w:pStyle w:val="Small"/>
              <w:spacing w:before="40" w:after="40"/>
              <w:jc w:val="both"/>
            </w:pPr>
            <w:r w:rsidRPr="008A6F2A">
              <w:t>{100}  - Feature type</w:t>
            </w:r>
          </w:p>
        </w:tc>
      </w:tr>
      <w:tr w:rsidR="00E73EDF" w:rsidRPr="008A6F2A" w14:paraId="55C5B5AF" w14:textId="77777777">
        <w:tc>
          <w:tcPr>
            <w:tcW w:w="3459" w:type="dxa"/>
            <w:tcBorders>
              <w:top w:val="single" w:sz="6" w:space="0" w:color="000000"/>
              <w:left w:val="single" w:sz="6" w:space="0" w:color="000000"/>
              <w:bottom w:val="single" w:sz="6" w:space="0" w:color="000000"/>
              <w:right w:val="single" w:sz="6" w:space="0" w:color="000000"/>
            </w:tcBorders>
          </w:tcPr>
          <w:p w14:paraId="6B35342F" w14:textId="0CFADB52" w:rsidR="00E73EDF" w:rsidRPr="00544ABE" w:rsidRDefault="007653F1" w:rsidP="004856CC">
            <w:pPr>
              <w:pStyle w:val="Small"/>
              <w:spacing w:before="40" w:after="40"/>
              <w:jc w:val="both"/>
            </w:pPr>
            <w:r w:rsidRPr="008A6F2A">
              <w:t xml:space="preserve">Record </w:t>
            </w:r>
            <w:r w:rsidR="004856CC">
              <w:t>i</w:t>
            </w:r>
            <w:r w:rsidR="004856CC" w:rsidRPr="00544ABE">
              <w:t xml:space="preserve">dentification </w:t>
            </w:r>
            <w:r w:rsidRPr="00544ABE">
              <w:t>number</w:t>
            </w:r>
          </w:p>
        </w:tc>
        <w:tc>
          <w:tcPr>
            <w:tcW w:w="794" w:type="dxa"/>
            <w:tcBorders>
              <w:top w:val="single" w:sz="6" w:space="0" w:color="000000"/>
              <w:left w:val="single" w:sz="6" w:space="0" w:color="000000"/>
              <w:bottom w:val="single" w:sz="6" w:space="0" w:color="000000"/>
              <w:right w:val="single" w:sz="6" w:space="0" w:color="000000"/>
            </w:tcBorders>
          </w:tcPr>
          <w:p w14:paraId="731FED07" w14:textId="77777777" w:rsidR="00E73EDF" w:rsidRPr="008A6F2A" w:rsidRDefault="007653F1" w:rsidP="00C128E3">
            <w:pPr>
              <w:pStyle w:val="Small"/>
              <w:spacing w:before="40" w:after="40"/>
              <w:jc w:val="both"/>
            </w:pPr>
            <w:r w:rsidRPr="008A6F2A">
              <w:t>RCID</w:t>
            </w:r>
          </w:p>
        </w:tc>
        <w:tc>
          <w:tcPr>
            <w:tcW w:w="794" w:type="dxa"/>
            <w:tcBorders>
              <w:top w:val="single" w:sz="6" w:space="0" w:color="000000"/>
              <w:left w:val="single" w:sz="6" w:space="0" w:color="000000"/>
              <w:bottom w:val="single" w:sz="6" w:space="0" w:color="000000"/>
              <w:right w:val="single" w:sz="6" w:space="0" w:color="000000"/>
            </w:tcBorders>
          </w:tcPr>
          <w:p w14:paraId="2AD50C6C" w14:textId="77777777" w:rsidR="00E73EDF" w:rsidRPr="008A6F2A"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4A4A4DD8" w14:textId="77777777" w:rsidR="00E73EDF" w:rsidRPr="008A6F2A" w:rsidRDefault="007653F1" w:rsidP="00C128E3">
            <w:pPr>
              <w:pStyle w:val="Small"/>
              <w:spacing w:before="40" w:after="40"/>
              <w:jc w:val="both"/>
            </w:pPr>
            <w:r w:rsidRPr="008A6F2A">
              <w:t>b14</w:t>
            </w:r>
          </w:p>
        </w:tc>
        <w:tc>
          <w:tcPr>
            <w:tcW w:w="4026" w:type="dxa"/>
            <w:tcBorders>
              <w:top w:val="single" w:sz="6" w:space="0" w:color="000000"/>
              <w:left w:val="single" w:sz="6" w:space="0" w:color="000000"/>
              <w:bottom w:val="single" w:sz="6" w:space="0" w:color="000000"/>
              <w:right w:val="single" w:sz="6" w:space="0" w:color="000000"/>
            </w:tcBorders>
          </w:tcPr>
          <w:p w14:paraId="1F9943AB" w14:textId="77777777" w:rsidR="00E73EDF" w:rsidRPr="008A6F2A" w:rsidRDefault="007653F1" w:rsidP="00C128E3">
            <w:pPr>
              <w:pStyle w:val="Small"/>
              <w:spacing w:before="40" w:after="40"/>
              <w:jc w:val="both"/>
            </w:pPr>
            <w:r w:rsidRPr="008A6F2A">
              <w:t>Range: 1 to 2</w:t>
            </w:r>
            <w:r w:rsidRPr="008A6F2A">
              <w:rPr>
                <w:vertAlign w:val="superscript"/>
              </w:rPr>
              <w:t>32</w:t>
            </w:r>
            <w:r w:rsidRPr="008A6F2A">
              <w:noBreakHyphen/>
              <w:t>2</w:t>
            </w:r>
          </w:p>
        </w:tc>
      </w:tr>
      <w:tr w:rsidR="00E73EDF" w:rsidRPr="008A6F2A" w14:paraId="5C391832" w14:textId="77777777">
        <w:tc>
          <w:tcPr>
            <w:tcW w:w="3459" w:type="dxa"/>
            <w:tcBorders>
              <w:top w:val="single" w:sz="6" w:space="0" w:color="000000"/>
              <w:left w:val="single" w:sz="6" w:space="0" w:color="000000"/>
              <w:bottom w:val="single" w:sz="6" w:space="0" w:color="000000"/>
              <w:right w:val="single" w:sz="6" w:space="0" w:color="000000"/>
            </w:tcBorders>
          </w:tcPr>
          <w:p w14:paraId="1CD7EE1E" w14:textId="77777777" w:rsidR="00E73EDF" w:rsidRPr="008A6F2A" w:rsidRDefault="007653F1" w:rsidP="00C128E3">
            <w:pPr>
              <w:pStyle w:val="Small"/>
              <w:spacing w:before="40" w:after="40"/>
              <w:jc w:val="both"/>
            </w:pPr>
            <w:r w:rsidRPr="008A6F2A">
              <w:t>Numeric Feature Type Code</w:t>
            </w:r>
          </w:p>
        </w:tc>
        <w:tc>
          <w:tcPr>
            <w:tcW w:w="794" w:type="dxa"/>
            <w:tcBorders>
              <w:top w:val="single" w:sz="6" w:space="0" w:color="000000"/>
              <w:left w:val="single" w:sz="6" w:space="0" w:color="000000"/>
              <w:bottom w:val="single" w:sz="6" w:space="0" w:color="000000"/>
              <w:right w:val="single" w:sz="6" w:space="0" w:color="000000"/>
            </w:tcBorders>
          </w:tcPr>
          <w:p w14:paraId="22D6ABD3" w14:textId="77777777" w:rsidR="00E73EDF" w:rsidRPr="008A6F2A" w:rsidRDefault="007653F1" w:rsidP="00C128E3">
            <w:pPr>
              <w:pStyle w:val="Small"/>
              <w:spacing w:before="40" w:after="40"/>
              <w:jc w:val="both"/>
            </w:pPr>
            <w:r w:rsidRPr="008A6F2A">
              <w:t>NFTC</w:t>
            </w:r>
          </w:p>
        </w:tc>
        <w:tc>
          <w:tcPr>
            <w:tcW w:w="794" w:type="dxa"/>
            <w:tcBorders>
              <w:top w:val="single" w:sz="6" w:space="0" w:color="000000"/>
              <w:left w:val="single" w:sz="6" w:space="0" w:color="000000"/>
              <w:bottom w:val="single" w:sz="6" w:space="0" w:color="000000"/>
              <w:right w:val="single" w:sz="6" w:space="0" w:color="000000"/>
            </w:tcBorders>
          </w:tcPr>
          <w:p w14:paraId="208A769A" w14:textId="77777777" w:rsidR="00E73EDF" w:rsidRPr="008A6F2A"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7AF4A737" w14:textId="77777777" w:rsidR="00E73EDF" w:rsidRPr="008A6F2A" w:rsidRDefault="007653F1" w:rsidP="00C128E3">
            <w:pPr>
              <w:pStyle w:val="Small"/>
              <w:spacing w:before="40" w:after="40"/>
              <w:jc w:val="both"/>
            </w:pPr>
            <w:r w:rsidRPr="008A6F2A">
              <w:t>b12</w:t>
            </w:r>
          </w:p>
        </w:tc>
        <w:tc>
          <w:tcPr>
            <w:tcW w:w="4026" w:type="dxa"/>
            <w:tcBorders>
              <w:top w:val="single" w:sz="6" w:space="0" w:color="000000"/>
              <w:left w:val="single" w:sz="6" w:space="0" w:color="000000"/>
              <w:bottom w:val="single" w:sz="6" w:space="0" w:color="000000"/>
              <w:right w:val="single" w:sz="6" w:space="0" w:color="000000"/>
            </w:tcBorders>
          </w:tcPr>
          <w:p w14:paraId="16BFEECE" w14:textId="77777777" w:rsidR="00E73EDF" w:rsidRPr="008A6F2A" w:rsidRDefault="007653F1" w:rsidP="00C128E3">
            <w:pPr>
              <w:pStyle w:val="Small"/>
              <w:spacing w:before="40" w:after="40"/>
              <w:jc w:val="both"/>
            </w:pPr>
            <w:r w:rsidRPr="008A6F2A">
              <w:t>A valid feature type code as defined in the FTCS field of the Dataset General Information Record</w:t>
            </w:r>
          </w:p>
        </w:tc>
      </w:tr>
      <w:tr w:rsidR="00E73EDF" w:rsidRPr="008A6F2A" w14:paraId="02E4F8CF" w14:textId="77777777">
        <w:tc>
          <w:tcPr>
            <w:tcW w:w="3459" w:type="dxa"/>
            <w:tcBorders>
              <w:top w:val="single" w:sz="6" w:space="0" w:color="000000"/>
              <w:left w:val="single" w:sz="6" w:space="0" w:color="000000"/>
              <w:bottom w:val="single" w:sz="6" w:space="0" w:color="000000"/>
              <w:right w:val="single" w:sz="6" w:space="0" w:color="000000"/>
            </w:tcBorders>
          </w:tcPr>
          <w:p w14:paraId="15621B52" w14:textId="72919C0B" w:rsidR="00E73EDF" w:rsidRPr="00544ABE" w:rsidRDefault="007653F1" w:rsidP="004856CC">
            <w:pPr>
              <w:pStyle w:val="Small"/>
              <w:spacing w:before="40" w:after="40"/>
              <w:jc w:val="both"/>
            </w:pPr>
            <w:r w:rsidRPr="008A6F2A">
              <w:t xml:space="preserve">Record </w:t>
            </w:r>
            <w:r w:rsidR="004856CC">
              <w:t>v</w:t>
            </w:r>
            <w:r w:rsidR="004856CC" w:rsidRPr="00544ABE">
              <w:t>ersion</w:t>
            </w:r>
          </w:p>
        </w:tc>
        <w:tc>
          <w:tcPr>
            <w:tcW w:w="794" w:type="dxa"/>
            <w:tcBorders>
              <w:top w:val="single" w:sz="6" w:space="0" w:color="000000"/>
              <w:left w:val="single" w:sz="6" w:space="0" w:color="000000"/>
              <w:bottom w:val="single" w:sz="6" w:space="0" w:color="000000"/>
              <w:right w:val="single" w:sz="6" w:space="0" w:color="000000"/>
            </w:tcBorders>
          </w:tcPr>
          <w:p w14:paraId="6FBED481" w14:textId="77777777" w:rsidR="00E73EDF" w:rsidRPr="008A6F2A" w:rsidRDefault="007653F1" w:rsidP="00C128E3">
            <w:pPr>
              <w:pStyle w:val="Small"/>
              <w:spacing w:before="40" w:after="40"/>
              <w:jc w:val="both"/>
            </w:pPr>
            <w:r w:rsidRPr="008A6F2A">
              <w:t>RVER</w:t>
            </w:r>
          </w:p>
        </w:tc>
        <w:tc>
          <w:tcPr>
            <w:tcW w:w="794" w:type="dxa"/>
            <w:tcBorders>
              <w:top w:val="single" w:sz="6" w:space="0" w:color="000000"/>
              <w:left w:val="single" w:sz="6" w:space="0" w:color="000000"/>
              <w:bottom w:val="single" w:sz="6" w:space="0" w:color="000000"/>
              <w:right w:val="single" w:sz="6" w:space="0" w:color="000000"/>
            </w:tcBorders>
          </w:tcPr>
          <w:p w14:paraId="06EB5027" w14:textId="77777777" w:rsidR="00E73EDF" w:rsidRPr="008A6F2A"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0C6EA23E" w14:textId="77777777" w:rsidR="00E73EDF" w:rsidRPr="008A6F2A" w:rsidRDefault="007653F1" w:rsidP="00C128E3">
            <w:pPr>
              <w:pStyle w:val="Small"/>
              <w:spacing w:before="40" w:after="40"/>
              <w:jc w:val="both"/>
            </w:pPr>
            <w:r w:rsidRPr="008A6F2A">
              <w:t>b12</w:t>
            </w:r>
          </w:p>
        </w:tc>
        <w:tc>
          <w:tcPr>
            <w:tcW w:w="4026" w:type="dxa"/>
            <w:tcBorders>
              <w:top w:val="single" w:sz="6" w:space="0" w:color="000000"/>
              <w:left w:val="single" w:sz="6" w:space="0" w:color="000000"/>
              <w:bottom w:val="single" w:sz="6" w:space="0" w:color="000000"/>
              <w:right w:val="single" w:sz="6" w:space="0" w:color="000000"/>
            </w:tcBorders>
          </w:tcPr>
          <w:p w14:paraId="0B52CF3C" w14:textId="77777777" w:rsidR="00E73EDF" w:rsidRPr="008A6F2A" w:rsidRDefault="007653F1" w:rsidP="00C128E3">
            <w:pPr>
              <w:pStyle w:val="Small"/>
              <w:spacing w:before="40" w:after="40"/>
              <w:jc w:val="both"/>
            </w:pPr>
            <w:r w:rsidRPr="008A6F2A">
              <w:t>RVER contains the serial number of the record edition</w:t>
            </w:r>
          </w:p>
        </w:tc>
      </w:tr>
      <w:tr w:rsidR="00E73EDF" w:rsidRPr="008A6F2A" w14:paraId="7EBE0BB9" w14:textId="77777777">
        <w:tc>
          <w:tcPr>
            <w:tcW w:w="3459" w:type="dxa"/>
            <w:tcBorders>
              <w:top w:val="single" w:sz="6" w:space="0" w:color="000000"/>
              <w:left w:val="single" w:sz="6" w:space="0" w:color="000000"/>
              <w:bottom w:val="single" w:sz="6" w:space="0" w:color="000000"/>
              <w:right w:val="single" w:sz="6" w:space="0" w:color="000000"/>
            </w:tcBorders>
          </w:tcPr>
          <w:p w14:paraId="2529BFAB" w14:textId="189ADE51" w:rsidR="00E73EDF" w:rsidRPr="00544ABE" w:rsidRDefault="007653F1" w:rsidP="004856CC">
            <w:pPr>
              <w:pStyle w:val="Small"/>
              <w:spacing w:before="40" w:after="40"/>
              <w:jc w:val="both"/>
            </w:pPr>
            <w:r w:rsidRPr="008A6F2A">
              <w:t xml:space="preserve">Record </w:t>
            </w:r>
            <w:r w:rsidR="004856CC">
              <w:t>u</w:t>
            </w:r>
            <w:r w:rsidR="004856CC" w:rsidRPr="00544ABE">
              <w:t xml:space="preserve">pdate </w:t>
            </w:r>
            <w:r w:rsidR="004856CC">
              <w:t>i</w:t>
            </w:r>
            <w:r w:rsidR="004856CC" w:rsidRPr="00544ABE">
              <w:t>nstruction</w:t>
            </w:r>
          </w:p>
        </w:tc>
        <w:tc>
          <w:tcPr>
            <w:tcW w:w="794" w:type="dxa"/>
            <w:tcBorders>
              <w:top w:val="single" w:sz="6" w:space="0" w:color="000000"/>
              <w:left w:val="single" w:sz="6" w:space="0" w:color="000000"/>
              <w:bottom w:val="single" w:sz="6" w:space="0" w:color="000000"/>
              <w:right w:val="single" w:sz="6" w:space="0" w:color="000000"/>
            </w:tcBorders>
          </w:tcPr>
          <w:p w14:paraId="4DAACBE1" w14:textId="77777777" w:rsidR="00E73EDF" w:rsidRPr="008A6F2A" w:rsidRDefault="007653F1" w:rsidP="00C128E3">
            <w:pPr>
              <w:pStyle w:val="Small"/>
              <w:spacing w:before="40" w:after="40"/>
              <w:jc w:val="both"/>
            </w:pPr>
            <w:r w:rsidRPr="008A6F2A">
              <w:t>RUIN</w:t>
            </w:r>
          </w:p>
        </w:tc>
        <w:tc>
          <w:tcPr>
            <w:tcW w:w="794" w:type="dxa"/>
            <w:tcBorders>
              <w:top w:val="single" w:sz="6" w:space="0" w:color="000000"/>
              <w:left w:val="single" w:sz="6" w:space="0" w:color="000000"/>
              <w:bottom w:val="single" w:sz="6" w:space="0" w:color="000000"/>
              <w:right w:val="single" w:sz="6" w:space="0" w:color="000000"/>
            </w:tcBorders>
          </w:tcPr>
          <w:p w14:paraId="2C5C4F88" w14:textId="77777777" w:rsidR="00E73EDF" w:rsidRPr="008A6F2A" w:rsidRDefault="007653F1" w:rsidP="00C128E3">
            <w:pPr>
              <w:pStyle w:val="Small"/>
              <w:spacing w:before="40" w:after="40"/>
              <w:jc w:val="both"/>
            </w:pPr>
            <w:r w:rsidRPr="008A6F2A">
              <w:t>{1}</w:t>
            </w:r>
          </w:p>
        </w:tc>
        <w:tc>
          <w:tcPr>
            <w:tcW w:w="794" w:type="dxa"/>
            <w:tcBorders>
              <w:top w:val="single" w:sz="6" w:space="0" w:color="000000"/>
              <w:left w:val="single" w:sz="6" w:space="0" w:color="000000"/>
              <w:bottom w:val="single" w:sz="6" w:space="0" w:color="000000"/>
              <w:right w:val="single" w:sz="6" w:space="0" w:color="000000"/>
            </w:tcBorders>
          </w:tcPr>
          <w:p w14:paraId="6C63D13F" w14:textId="77777777" w:rsidR="00E73EDF" w:rsidRPr="008A6F2A" w:rsidRDefault="007653F1" w:rsidP="00C128E3">
            <w:pPr>
              <w:pStyle w:val="Small"/>
              <w:spacing w:before="40" w:after="40"/>
              <w:jc w:val="both"/>
            </w:pPr>
            <w:r w:rsidRPr="008A6F2A">
              <w:t>b11</w:t>
            </w:r>
          </w:p>
        </w:tc>
        <w:tc>
          <w:tcPr>
            <w:tcW w:w="4026" w:type="dxa"/>
            <w:tcBorders>
              <w:top w:val="single" w:sz="6" w:space="0" w:color="000000"/>
              <w:left w:val="single" w:sz="6" w:space="0" w:color="000000"/>
              <w:bottom w:val="single" w:sz="6" w:space="0" w:color="000000"/>
              <w:right w:val="single" w:sz="6" w:space="0" w:color="000000"/>
            </w:tcBorders>
          </w:tcPr>
          <w:p w14:paraId="4C5F4A9B" w14:textId="46AE5D3D" w:rsidR="00E73EDF" w:rsidRPr="008A6F2A" w:rsidRDefault="007653F1" w:rsidP="00C128E3">
            <w:pPr>
              <w:pStyle w:val="Small"/>
              <w:spacing w:before="40" w:after="40"/>
              <w:jc w:val="both"/>
            </w:pPr>
            <w:r w:rsidRPr="008A6F2A">
              <w:t xml:space="preserve">{1} </w:t>
            </w:r>
            <w:r w:rsidR="004856CC">
              <w:t>–</w:t>
            </w:r>
            <w:r w:rsidRPr="008A6F2A">
              <w:t xml:space="preserve"> Insert</w:t>
            </w:r>
          </w:p>
        </w:tc>
      </w:tr>
    </w:tbl>
    <w:p w14:paraId="5BD4BC3B" w14:textId="77777777" w:rsidR="00E73EDF" w:rsidRDefault="00E73EDF" w:rsidP="004856CC">
      <w:pPr>
        <w:spacing w:after="0" w:line="240" w:lineRule="auto"/>
      </w:pPr>
      <w:bookmarkStart w:id="1552" w:name="_Toc225648376"/>
      <w:bookmarkStart w:id="1553" w:name="_Toc207617076"/>
      <w:bookmarkStart w:id="1554" w:name="_Toc225065233"/>
    </w:p>
    <w:p w14:paraId="4C2595A9" w14:textId="3E8F016F" w:rsidR="004856CC" w:rsidRPr="00F2456F" w:rsidRDefault="004856CC" w:rsidP="001D02B5">
      <w:pPr>
        <w:pStyle w:val="ListContinue2"/>
        <w:keepNext/>
        <w:keepLines/>
        <w:numPr>
          <w:ilvl w:val="2"/>
          <w:numId w:val="27"/>
        </w:numPr>
        <w:tabs>
          <w:tab w:val="clear" w:pos="432"/>
        </w:tabs>
        <w:spacing w:before="120" w:after="120" w:line="240" w:lineRule="auto"/>
        <w:rPr>
          <w:b/>
          <w:lang w:eastAsia="en-US"/>
        </w:rPr>
      </w:pPr>
      <w:bookmarkStart w:id="1555" w:name="_Toc162435458"/>
      <w:bookmarkStart w:id="1556" w:name="_Toc169203152"/>
      <w:bookmarkStart w:id="1557" w:name="_Toc170072482"/>
      <w:r w:rsidRPr="004856CC">
        <w:rPr>
          <w:b/>
          <w:lang w:eastAsia="en-US"/>
        </w:rPr>
        <w:t>Feature Object Identifier field - FOID</w:t>
      </w:r>
      <w:bookmarkEnd w:id="1555"/>
      <w:bookmarkEnd w:id="1556"/>
      <w:bookmarkEnd w:id="1557"/>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E73EDF" w:rsidRPr="008A6F2A" w14:paraId="7714A867" w14:textId="77777777" w:rsidTr="005630EA">
        <w:tc>
          <w:tcPr>
            <w:tcW w:w="3459"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vAlign w:val="center"/>
          </w:tcPr>
          <w:bookmarkEnd w:id="1552"/>
          <w:bookmarkEnd w:id="1553"/>
          <w:bookmarkEnd w:id="1554"/>
          <w:p w14:paraId="1762B47C" w14:textId="77777777" w:rsidR="00E73EDF" w:rsidRPr="008A6F2A" w:rsidRDefault="007653F1" w:rsidP="00C128E3">
            <w:pPr>
              <w:pStyle w:val="Small"/>
              <w:spacing w:before="40" w:after="40"/>
              <w:jc w:val="both"/>
              <w:rPr>
                <w:b/>
              </w:rPr>
            </w:pPr>
            <w:r w:rsidRPr="008A6F2A">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40B2ABC6" w14:textId="77777777" w:rsidR="00E73EDF" w:rsidRPr="008A6F2A" w:rsidRDefault="007653F1" w:rsidP="00C128E3">
            <w:pPr>
              <w:pStyle w:val="Small"/>
              <w:spacing w:before="40" w:after="40"/>
              <w:jc w:val="both"/>
              <w:rPr>
                <w:b/>
              </w:rPr>
            </w:pPr>
            <w:r w:rsidRPr="008A6F2A">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2174A3A6" w14:textId="77777777" w:rsidR="00E73EDF" w:rsidRPr="008A6F2A" w:rsidRDefault="007653F1" w:rsidP="00C128E3">
            <w:pPr>
              <w:pStyle w:val="Small"/>
              <w:spacing w:before="40" w:after="40"/>
              <w:jc w:val="both"/>
              <w:rPr>
                <w:b/>
              </w:rPr>
            </w:pPr>
            <w:r w:rsidRPr="008A6F2A">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12B6CD2E" w14:textId="77777777" w:rsidR="00E73EDF" w:rsidRPr="008A6F2A" w:rsidRDefault="007653F1" w:rsidP="00C128E3">
            <w:pPr>
              <w:pStyle w:val="Small"/>
              <w:spacing w:before="40" w:after="40"/>
              <w:jc w:val="both"/>
              <w:rPr>
                <w:b/>
              </w:rPr>
            </w:pPr>
            <w:r w:rsidRPr="008A6F2A">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vAlign w:val="center"/>
          </w:tcPr>
          <w:p w14:paraId="09EA2831" w14:textId="77777777" w:rsidR="00E73EDF" w:rsidRPr="008A6F2A" w:rsidRDefault="007653F1" w:rsidP="00C128E3">
            <w:pPr>
              <w:pStyle w:val="Small"/>
              <w:spacing w:before="40" w:after="40"/>
              <w:jc w:val="both"/>
              <w:rPr>
                <w:b/>
              </w:rPr>
            </w:pPr>
            <w:r w:rsidRPr="008A6F2A">
              <w:rPr>
                <w:b/>
              </w:rPr>
              <w:t>Comment</w:t>
            </w:r>
          </w:p>
        </w:tc>
      </w:tr>
      <w:tr w:rsidR="00E73EDF" w:rsidRPr="008A6F2A" w14:paraId="348A15F1" w14:textId="77777777">
        <w:tc>
          <w:tcPr>
            <w:tcW w:w="3459" w:type="dxa"/>
            <w:tcBorders>
              <w:top w:val="single" w:sz="6" w:space="0" w:color="000000"/>
              <w:left w:val="single" w:sz="6" w:space="0" w:color="000000"/>
              <w:bottom w:val="single" w:sz="6" w:space="0" w:color="000000"/>
              <w:right w:val="single" w:sz="6" w:space="0" w:color="000000"/>
            </w:tcBorders>
          </w:tcPr>
          <w:p w14:paraId="6E8D77FE" w14:textId="6EF87EBF" w:rsidR="00E73EDF" w:rsidRPr="00544ABE" w:rsidRDefault="007653F1" w:rsidP="005630EA">
            <w:pPr>
              <w:pStyle w:val="Small"/>
              <w:spacing w:before="40" w:after="40"/>
              <w:jc w:val="both"/>
            </w:pPr>
            <w:r w:rsidRPr="008A6F2A">
              <w:t xml:space="preserve">Producing </w:t>
            </w:r>
            <w:r w:rsidR="005630EA">
              <w:t>a</w:t>
            </w:r>
            <w:r w:rsidR="005630EA" w:rsidRPr="00544ABE">
              <w:t>gency</w:t>
            </w:r>
          </w:p>
        </w:tc>
        <w:tc>
          <w:tcPr>
            <w:tcW w:w="794" w:type="dxa"/>
            <w:tcBorders>
              <w:top w:val="single" w:sz="6" w:space="0" w:color="000000"/>
              <w:left w:val="single" w:sz="6" w:space="0" w:color="000000"/>
              <w:bottom w:val="single" w:sz="6" w:space="0" w:color="000000"/>
              <w:right w:val="single" w:sz="6" w:space="0" w:color="000000"/>
            </w:tcBorders>
          </w:tcPr>
          <w:p w14:paraId="44413FC9" w14:textId="77777777" w:rsidR="00E73EDF" w:rsidRPr="008A6F2A" w:rsidRDefault="007653F1" w:rsidP="00C128E3">
            <w:pPr>
              <w:pStyle w:val="Small"/>
              <w:spacing w:before="40" w:after="40"/>
              <w:jc w:val="both"/>
            </w:pPr>
            <w:r w:rsidRPr="008A6F2A">
              <w:t>AGEN</w:t>
            </w:r>
          </w:p>
        </w:tc>
        <w:tc>
          <w:tcPr>
            <w:tcW w:w="794" w:type="dxa"/>
            <w:tcBorders>
              <w:top w:val="single" w:sz="6" w:space="0" w:color="000000"/>
              <w:left w:val="single" w:sz="6" w:space="0" w:color="000000"/>
              <w:bottom w:val="single" w:sz="6" w:space="0" w:color="000000"/>
              <w:right w:val="single" w:sz="6" w:space="0" w:color="000000"/>
            </w:tcBorders>
          </w:tcPr>
          <w:p w14:paraId="1638ED3F" w14:textId="77777777" w:rsidR="00E73EDF" w:rsidRPr="008A6F2A"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20F23A98" w14:textId="77777777" w:rsidR="00E73EDF" w:rsidRPr="008A6F2A" w:rsidRDefault="007653F1" w:rsidP="00C128E3">
            <w:pPr>
              <w:pStyle w:val="Small"/>
              <w:spacing w:before="40" w:after="40"/>
              <w:jc w:val="both"/>
            </w:pPr>
            <w:r w:rsidRPr="008A6F2A">
              <w:t>b12</w:t>
            </w:r>
          </w:p>
        </w:tc>
        <w:tc>
          <w:tcPr>
            <w:tcW w:w="4026" w:type="dxa"/>
            <w:tcBorders>
              <w:top w:val="single" w:sz="6" w:space="0" w:color="000000"/>
              <w:left w:val="single" w:sz="6" w:space="0" w:color="000000"/>
              <w:bottom w:val="single" w:sz="6" w:space="0" w:color="000000"/>
              <w:right w:val="single" w:sz="6" w:space="0" w:color="000000"/>
            </w:tcBorders>
          </w:tcPr>
          <w:p w14:paraId="07BE8F3F" w14:textId="77777777" w:rsidR="00E73EDF" w:rsidRPr="008A6F2A" w:rsidRDefault="007653F1" w:rsidP="00C128E3">
            <w:pPr>
              <w:pStyle w:val="Small"/>
              <w:spacing w:before="40" w:after="40"/>
              <w:jc w:val="both"/>
            </w:pPr>
            <w:r w:rsidRPr="008A6F2A">
              <w:t>Agency code</w:t>
            </w:r>
          </w:p>
        </w:tc>
      </w:tr>
      <w:tr w:rsidR="00E73EDF" w:rsidRPr="008A6F2A" w14:paraId="1D119D65" w14:textId="77777777">
        <w:tc>
          <w:tcPr>
            <w:tcW w:w="3459" w:type="dxa"/>
            <w:tcBorders>
              <w:top w:val="single" w:sz="6" w:space="0" w:color="000000"/>
              <w:left w:val="single" w:sz="6" w:space="0" w:color="000000"/>
              <w:bottom w:val="single" w:sz="6" w:space="0" w:color="000000"/>
              <w:right w:val="single" w:sz="6" w:space="0" w:color="000000"/>
            </w:tcBorders>
          </w:tcPr>
          <w:p w14:paraId="30787EEA" w14:textId="0BC28300" w:rsidR="00E73EDF" w:rsidRPr="00544ABE" w:rsidRDefault="007653F1" w:rsidP="005630EA">
            <w:pPr>
              <w:pStyle w:val="Small"/>
              <w:spacing w:before="40" w:after="40"/>
              <w:jc w:val="both"/>
            </w:pPr>
            <w:r w:rsidRPr="008A6F2A">
              <w:t xml:space="preserve">Feature </w:t>
            </w:r>
            <w:r w:rsidR="005630EA">
              <w:t>i</w:t>
            </w:r>
            <w:r w:rsidR="005630EA" w:rsidRPr="00544ABE">
              <w:t xml:space="preserve">dentification </w:t>
            </w:r>
            <w:r w:rsidR="005630EA">
              <w:t>n</w:t>
            </w:r>
            <w:r w:rsidR="005630EA" w:rsidRPr="00544ABE">
              <w:t>umber</w:t>
            </w:r>
          </w:p>
        </w:tc>
        <w:tc>
          <w:tcPr>
            <w:tcW w:w="794" w:type="dxa"/>
            <w:tcBorders>
              <w:top w:val="single" w:sz="6" w:space="0" w:color="000000"/>
              <w:left w:val="single" w:sz="6" w:space="0" w:color="000000"/>
              <w:bottom w:val="single" w:sz="6" w:space="0" w:color="000000"/>
              <w:right w:val="single" w:sz="6" w:space="0" w:color="000000"/>
            </w:tcBorders>
          </w:tcPr>
          <w:p w14:paraId="19A9B1F9" w14:textId="77777777" w:rsidR="00E73EDF" w:rsidRPr="008A6F2A" w:rsidRDefault="007653F1" w:rsidP="00C128E3">
            <w:pPr>
              <w:pStyle w:val="Small"/>
              <w:spacing w:before="40" w:after="40"/>
              <w:jc w:val="both"/>
            </w:pPr>
            <w:r w:rsidRPr="008A6F2A">
              <w:t>FIDN</w:t>
            </w:r>
          </w:p>
        </w:tc>
        <w:tc>
          <w:tcPr>
            <w:tcW w:w="794" w:type="dxa"/>
            <w:tcBorders>
              <w:top w:val="single" w:sz="6" w:space="0" w:color="000000"/>
              <w:left w:val="single" w:sz="6" w:space="0" w:color="000000"/>
              <w:bottom w:val="single" w:sz="6" w:space="0" w:color="000000"/>
              <w:right w:val="single" w:sz="6" w:space="0" w:color="000000"/>
            </w:tcBorders>
          </w:tcPr>
          <w:p w14:paraId="1E1D6491" w14:textId="77777777" w:rsidR="00E73EDF" w:rsidRPr="008A6F2A"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68A7D09C" w14:textId="77777777" w:rsidR="00E73EDF" w:rsidRPr="008A6F2A" w:rsidRDefault="007653F1" w:rsidP="00C128E3">
            <w:pPr>
              <w:pStyle w:val="Small"/>
              <w:spacing w:before="40" w:after="40"/>
              <w:jc w:val="both"/>
            </w:pPr>
            <w:r w:rsidRPr="008A6F2A">
              <w:t>b14</w:t>
            </w:r>
          </w:p>
        </w:tc>
        <w:tc>
          <w:tcPr>
            <w:tcW w:w="4026" w:type="dxa"/>
            <w:tcBorders>
              <w:top w:val="single" w:sz="6" w:space="0" w:color="000000"/>
              <w:left w:val="single" w:sz="6" w:space="0" w:color="000000"/>
              <w:bottom w:val="single" w:sz="6" w:space="0" w:color="000000"/>
              <w:right w:val="single" w:sz="6" w:space="0" w:color="000000"/>
            </w:tcBorders>
          </w:tcPr>
          <w:p w14:paraId="08FAEAE2" w14:textId="77777777" w:rsidR="00E73EDF" w:rsidRPr="008A6F2A" w:rsidRDefault="007653F1" w:rsidP="00C128E3">
            <w:pPr>
              <w:pStyle w:val="Small"/>
              <w:spacing w:before="40" w:after="40"/>
              <w:jc w:val="both"/>
            </w:pPr>
            <w:r w:rsidRPr="008A6F2A">
              <w:t>Range: 1 to 2</w:t>
            </w:r>
            <w:r w:rsidRPr="008A6F2A">
              <w:rPr>
                <w:vertAlign w:val="superscript"/>
              </w:rPr>
              <w:t>32</w:t>
            </w:r>
            <w:r w:rsidRPr="008A6F2A">
              <w:noBreakHyphen/>
              <w:t>2</w:t>
            </w:r>
          </w:p>
        </w:tc>
      </w:tr>
      <w:tr w:rsidR="00E73EDF" w:rsidRPr="008A6F2A" w14:paraId="61F50601" w14:textId="77777777">
        <w:tc>
          <w:tcPr>
            <w:tcW w:w="3459" w:type="dxa"/>
            <w:tcBorders>
              <w:top w:val="single" w:sz="6" w:space="0" w:color="000000"/>
              <w:left w:val="single" w:sz="6" w:space="0" w:color="000000"/>
              <w:bottom w:val="single" w:sz="6" w:space="0" w:color="000000"/>
              <w:right w:val="single" w:sz="6" w:space="0" w:color="000000"/>
            </w:tcBorders>
          </w:tcPr>
          <w:p w14:paraId="47CFF57F" w14:textId="25BB977D" w:rsidR="00E73EDF" w:rsidRPr="00544ABE" w:rsidRDefault="007653F1" w:rsidP="005630EA">
            <w:pPr>
              <w:pStyle w:val="Small"/>
              <w:spacing w:before="40" w:after="40"/>
              <w:jc w:val="both"/>
            </w:pPr>
            <w:r w:rsidRPr="008A6F2A">
              <w:t xml:space="preserve">Feature </w:t>
            </w:r>
            <w:r w:rsidR="005630EA">
              <w:t>i</w:t>
            </w:r>
            <w:r w:rsidR="005630EA" w:rsidRPr="00544ABE">
              <w:t xml:space="preserve">dentification </w:t>
            </w:r>
            <w:r w:rsidR="005630EA">
              <w:t>s</w:t>
            </w:r>
            <w:r w:rsidR="005630EA" w:rsidRPr="00544ABE">
              <w:t>ubdivision</w:t>
            </w:r>
          </w:p>
        </w:tc>
        <w:tc>
          <w:tcPr>
            <w:tcW w:w="794" w:type="dxa"/>
            <w:tcBorders>
              <w:top w:val="single" w:sz="6" w:space="0" w:color="000000"/>
              <w:left w:val="single" w:sz="6" w:space="0" w:color="000000"/>
              <w:bottom w:val="single" w:sz="6" w:space="0" w:color="000000"/>
              <w:right w:val="single" w:sz="6" w:space="0" w:color="000000"/>
            </w:tcBorders>
          </w:tcPr>
          <w:p w14:paraId="1009DFC2" w14:textId="77777777" w:rsidR="00E73EDF" w:rsidRPr="008A6F2A" w:rsidRDefault="007653F1" w:rsidP="00C128E3">
            <w:pPr>
              <w:pStyle w:val="Small"/>
              <w:spacing w:before="40" w:after="40"/>
              <w:jc w:val="both"/>
            </w:pPr>
            <w:r w:rsidRPr="008A6F2A">
              <w:t>FIDS</w:t>
            </w:r>
          </w:p>
        </w:tc>
        <w:tc>
          <w:tcPr>
            <w:tcW w:w="794" w:type="dxa"/>
            <w:tcBorders>
              <w:top w:val="single" w:sz="6" w:space="0" w:color="000000"/>
              <w:left w:val="single" w:sz="6" w:space="0" w:color="000000"/>
              <w:bottom w:val="single" w:sz="6" w:space="0" w:color="000000"/>
              <w:right w:val="single" w:sz="6" w:space="0" w:color="000000"/>
            </w:tcBorders>
          </w:tcPr>
          <w:p w14:paraId="65D9C80D" w14:textId="77777777" w:rsidR="00E73EDF" w:rsidRPr="008A6F2A"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6EDC8BDD" w14:textId="77777777" w:rsidR="00E73EDF" w:rsidRPr="008A6F2A" w:rsidRDefault="007653F1" w:rsidP="00C128E3">
            <w:pPr>
              <w:pStyle w:val="Small"/>
              <w:spacing w:before="40" w:after="40"/>
              <w:jc w:val="both"/>
            </w:pPr>
            <w:r w:rsidRPr="008A6F2A">
              <w:t>b12</w:t>
            </w:r>
          </w:p>
        </w:tc>
        <w:tc>
          <w:tcPr>
            <w:tcW w:w="4026" w:type="dxa"/>
            <w:tcBorders>
              <w:top w:val="single" w:sz="6" w:space="0" w:color="000000"/>
              <w:left w:val="single" w:sz="6" w:space="0" w:color="000000"/>
              <w:bottom w:val="single" w:sz="6" w:space="0" w:color="000000"/>
              <w:right w:val="single" w:sz="6" w:space="0" w:color="000000"/>
            </w:tcBorders>
          </w:tcPr>
          <w:p w14:paraId="1DEE81C4" w14:textId="77777777" w:rsidR="00E73EDF" w:rsidRPr="008A6F2A" w:rsidRDefault="007653F1" w:rsidP="00C128E3">
            <w:pPr>
              <w:pStyle w:val="Small"/>
              <w:spacing w:before="40" w:after="40"/>
              <w:jc w:val="both"/>
            </w:pPr>
            <w:r w:rsidRPr="008A6F2A">
              <w:t>Range: 1 to 2</w:t>
            </w:r>
            <w:r w:rsidRPr="008A6F2A">
              <w:rPr>
                <w:vertAlign w:val="superscript"/>
              </w:rPr>
              <w:t>16</w:t>
            </w:r>
            <w:r w:rsidRPr="008A6F2A">
              <w:noBreakHyphen/>
              <w:t>2</w:t>
            </w:r>
          </w:p>
        </w:tc>
      </w:tr>
    </w:tbl>
    <w:p w14:paraId="0FF45159" w14:textId="77777777" w:rsidR="00E73EDF" w:rsidRDefault="00E73EDF" w:rsidP="005630EA">
      <w:pPr>
        <w:spacing w:after="0" w:line="240" w:lineRule="auto"/>
      </w:pPr>
    </w:p>
    <w:p w14:paraId="62A1375D" w14:textId="4959E1CF" w:rsidR="005630EA" w:rsidRPr="00F2456F" w:rsidRDefault="005630EA" w:rsidP="001D02B5">
      <w:pPr>
        <w:pStyle w:val="ListContinue2"/>
        <w:keepNext/>
        <w:keepLines/>
        <w:numPr>
          <w:ilvl w:val="2"/>
          <w:numId w:val="27"/>
        </w:numPr>
        <w:tabs>
          <w:tab w:val="clear" w:pos="432"/>
        </w:tabs>
        <w:spacing w:before="120" w:after="120" w:line="240" w:lineRule="auto"/>
        <w:rPr>
          <w:b/>
          <w:lang w:eastAsia="en-US"/>
        </w:rPr>
      </w:pPr>
      <w:bookmarkStart w:id="1558" w:name="_Toc162435459"/>
      <w:bookmarkStart w:id="1559" w:name="_Toc169203153"/>
      <w:bookmarkStart w:id="1560" w:name="_Toc170072483"/>
      <w:r w:rsidRPr="005630EA">
        <w:rPr>
          <w:b/>
          <w:lang w:eastAsia="en-US"/>
        </w:rPr>
        <w:t>Spatial Association field - SPAS</w:t>
      </w:r>
      <w:bookmarkEnd w:id="1558"/>
      <w:bookmarkEnd w:id="1559"/>
      <w:bookmarkEnd w:id="1560"/>
    </w:p>
    <w:tbl>
      <w:tblPr>
        <w:tblW w:w="9866" w:type="dxa"/>
        <w:tblInd w:w="-259" w:type="dxa"/>
        <w:tblLayout w:type="fixed"/>
        <w:tblCellMar>
          <w:left w:w="57" w:type="dxa"/>
          <w:right w:w="57" w:type="dxa"/>
        </w:tblCellMar>
        <w:tblLook w:val="04A0" w:firstRow="1" w:lastRow="0" w:firstColumn="1" w:lastColumn="0" w:noHBand="0" w:noVBand="1"/>
      </w:tblPr>
      <w:tblGrid>
        <w:gridCol w:w="3458"/>
        <w:gridCol w:w="794"/>
        <w:gridCol w:w="794"/>
        <w:gridCol w:w="794"/>
        <w:gridCol w:w="4026"/>
      </w:tblGrid>
      <w:tr w:rsidR="00E73EDF" w:rsidRPr="008A6F2A" w14:paraId="74F1D09B" w14:textId="77777777" w:rsidTr="00CA6AA3">
        <w:tc>
          <w:tcPr>
            <w:tcW w:w="3458"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p w14:paraId="2675366D" w14:textId="77777777" w:rsidR="00E73EDF" w:rsidRPr="008A6F2A" w:rsidRDefault="007653F1" w:rsidP="00522ACE">
            <w:pPr>
              <w:pStyle w:val="Small"/>
              <w:keepNext/>
              <w:keepLines/>
              <w:spacing w:before="40" w:after="40"/>
              <w:jc w:val="both"/>
              <w:rPr>
                <w:b/>
              </w:rPr>
            </w:pPr>
            <w:r w:rsidRPr="008A6F2A">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79B5B1B6" w14:textId="77777777" w:rsidR="00E73EDF" w:rsidRPr="008A6F2A" w:rsidRDefault="007653F1" w:rsidP="00522ACE">
            <w:pPr>
              <w:pStyle w:val="Small"/>
              <w:keepNext/>
              <w:keepLines/>
              <w:spacing w:before="40" w:after="40"/>
              <w:jc w:val="both"/>
              <w:rPr>
                <w:b/>
              </w:rPr>
            </w:pPr>
            <w:r w:rsidRPr="008A6F2A">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4A6F8336" w14:textId="77777777" w:rsidR="00E73EDF" w:rsidRPr="008A6F2A" w:rsidRDefault="007653F1" w:rsidP="00522ACE">
            <w:pPr>
              <w:pStyle w:val="Small"/>
              <w:keepNext/>
              <w:keepLines/>
              <w:spacing w:before="40" w:after="40"/>
              <w:jc w:val="both"/>
              <w:rPr>
                <w:b/>
              </w:rPr>
            </w:pPr>
            <w:r w:rsidRPr="008A6F2A">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33097E44" w14:textId="77777777" w:rsidR="00E73EDF" w:rsidRPr="008A6F2A" w:rsidRDefault="007653F1" w:rsidP="00522ACE">
            <w:pPr>
              <w:pStyle w:val="Small"/>
              <w:keepNext/>
              <w:keepLines/>
              <w:spacing w:before="40" w:after="40"/>
              <w:jc w:val="both"/>
              <w:rPr>
                <w:b/>
              </w:rPr>
            </w:pPr>
            <w:r w:rsidRPr="008A6F2A">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0E3DD3C4" w14:textId="77777777" w:rsidR="00E73EDF" w:rsidRPr="008A6F2A" w:rsidRDefault="007653F1" w:rsidP="00522ACE">
            <w:pPr>
              <w:pStyle w:val="Small"/>
              <w:keepNext/>
              <w:keepLines/>
              <w:spacing w:before="40" w:after="40"/>
              <w:jc w:val="both"/>
              <w:rPr>
                <w:b/>
              </w:rPr>
            </w:pPr>
            <w:r w:rsidRPr="008A6F2A">
              <w:rPr>
                <w:b/>
              </w:rPr>
              <w:t>Comment</w:t>
            </w:r>
          </w:p>
        </w:tc>
      </w:tr>
      <w:tr w:rsidR="00D224F5" w:rsidRPr="008A6F2A" w14:paraId="3FCB89B4" w14:textId="77777777" w:rsidTr="00CA6AA3">
        <w:trPr>
          <w:cantSplit/>
        </w:trPr>
        <w:tc>
          <w:tcPr>
            <w:tcW w:w="3458" w:type="dxa"/>
            <w:tcBorders>
              <w:top w:val="single" w:sz="6" w:space="0" w:color="000000"/>
              <w:left w:val="single" w:sz="6" w:space="0" w:color="000000"/>
              <w:bottom w:val="single" w:sz="6" w:space="0" w:color="000000"/>
              <w:right w:val="single" w:sz="6" w:space="0" w:color="000000"/>
            </w:tcBorders>
          </w:tcPr>
          <w:p w14:paraId="7BDCB24E" w14:textId="28AF52F4" w:rsidR="00D224F5" w:rsidRPr="008A6F2A" w:rsidRDefault="00D224F5" w:rsidP="00D224F5">
            <w:pPr>
              <w:pStyle w:val="Small"/>
              <w:spacing w:before="40" w:after="40"/>
              <w:jc w:val="both"/>
            </w:pPr>
            <w:r w:rsidRPr="008A6F2A">
              <w:t xml:space="preserve">Referenced Record </w:t>
            </w:r>
            <w:r>
              <w:t>n</w:t>
            </w:r>
            <w:r w:rsidRPr="008A6F2A">
              <w:t>ame</w:t>
            </w:r>
          </w:p>
        </w:tc>
        <w:tc>
          <w:tcPr>
            <w:tcW w:w="794" w:type="dxa"/>
            <w:tcBorders>
              <w:top w:val="single" w:sz="6" w:space="0" w:color="000000"/>
              <w:left w:val="single" w:sz="6" w:space="0" w:color="000000"/>
              <w:bottom w:val="single" w:sz="6" w:space="0" w:color="000000"/>
              <w:right w:val="single" w:sz="6" w:space="0" w:color="000000"/>
            </w:tcBorders>
          </w:tcPr>
          <w:p w14:paraId="5CB15F08" w14:textId="77777777" w:rsidR="00D224F5" w:rsidRPr="008A6F2A" w:rsidRDefault="00D224F5" w:rsidP="00D224F5">
            <w:pPr>
              <w:pStyle w:val="Small"/>
              <w:spacing w:before="40" w:after="40"/>
              <w:jc w:val="both"/>
            </w:pPr>
            <w:r w:rsidRPr="008A6F2A">
              <w:t>*RRNM</w:t>
            </w:r>
          </w:p>
        </w:tc>
        <w:tc>
          <w:tcPr>
            <w:tcW w:w="794" w:type="dxa"/>
            <w:tcBorders>
              <w:top w:val="single" w:sz="6" w:space="0" w:color="000000"/>
              <w:left w:val="single" w:sz="6" w:space="0" w:color="000000"/>
              <w:bottom w:val="single" w:sz="6" w:space="0" w:color="000000"/>
              <w:right w:val="single" w:sz="6" w:space="0" w:color="000000"/>
            </w:tcBorders>
          </w:tcPr>
          <w:p w14:paraId="7695C15E" w14:textId="77777777" w:rsidR="00D224F5" w:rsidRDefault="00D224F5" w:rsidP="00D224F5">
            <w:pPr>
              <w:pStyle w:val="Small"/>
              <w:spacing w:before="40" w:after="40"/>
              <w:jc w:val="both"/>
            </w:pPr>
            <w:r>
              <w:t>One of</w:t>
            </w:r>
          </w:p>
          <w:p w14:paraId="6A281C45" w14:textId="77777777" w:rsidR="00D224F5" w:rsidRDefault="00D224F5" w:rsidP="00522ACE">
            <w:pPr>
              <w:pStyle w:val="Small"/>
              <w:spacing w:before="40"/>
              <w:jc w:val="both"/>
            </w:pPr>
            <w:r>
              <w:t>{110}</w:t>
            </w:r>
          </w:p>
          <w:p w14:paraId="1FD17D47" w14:textId="77777777" w:rsidR="00D224F5" w:rsidRDefault="00D224F5" w:rsidP="00522ACE">
            <w:pPr>
              <w:pStyle w:val="Small"/>
              <w:spacing w:before="0"/>
              <w:jc w:val="both"/>
            </w:pPr>
            <w:r>
              <w:t>{115}</w:t>
            </w:r>
          </w:p>
          <w:p w14:paraId="42BFCA16" w14:textId="77777777" w:rsidR="00D224F5" w:rsidRDefault="00D224F5" w:rsidP="00522ACE">
            <w:pPr>
              <w:pStyle w:val="Small"/>
              <w:spacing w:before="0"/>
              <w:jc w:val="both"/>
            </w:pPr>
            <w:r>
              <w:t>{120}</w:t>
            </w:r>
          </w:p>
          <w:p w14:paraId="52B877CC" w14:textId="77777777" w:rsidR="00D224F5" w:rsidRDefault="00D224F5" w:rsidP="00522ACE">
            <w:pPr>
              <w:pStyle w:val="Small"/>
              <w:spacing w:before="0"/>
              <w:jc w:val="both"/>
            </w:pPr>
            <w:r>
              <w:t>{125}</w:t>
            </w:r>
          </w:p>
          <w:p w14:paraId="1B97AA1F" w14:textId="09D8A3BB" w:rsidR="00D224F5" w:rsidRPr="008A6F2A" w:rsidRDefault="00D224F5" w:rsidP="00522ACE">
            <w:pPr>
              <w:pStyle w:val="Small"/>
              <w:spacing w:before="0" w:after="40"/>
              <w:jc w:val="both"/>
            </w:pPr>
            <w:r>
              <w:t>{130}</w:t>
            </w:r>
          </w:p>
        </w:tc>
        <w:tc>
          <w:tcPr>
            <w:tcW w:w="794" w:type="dxa"/>
            <w:tcBorders>
              <w:top w:val="single" w:sz="6" w:space="0" w:color="000000"/>
              <w:left w:val="single" w:sz="6" w:space="0" w:color="000000"/>
              <w:bottom w:val="single" w:sz="6" w:space="0" w:color="000000"/>
              <w:right w:val="single" w:sz="6" w:space="0" w:color="000000"/>
            </w:tcBorders>
          </w:tcPr>
          <w:p w14:paraId="2466368A" w14:textId="77777777" w:rsidR="00D224F5" w:rsidRPr="008A6F2A" w:rsidRDefault="00D224F5" w:rsidP="00D224F5">
            <w:pPr>
              <w:pStyle w:val="Small"/>
              <w:spacing w:before="40" w:after="40"/>
              <w:jc w:val="both"/>
            </w:pPr>
            <w:r w:rsidRPr="008A6F2A">
              <w:t>b11</w:t>
            </w:r>
          </w:p>
        </w:tc>
        <w:tc>
          <w:tcPr>
            <w:tcW w:w="4026" w:type="dxa"/>
            <w:tcBorders>
              <w:top w:val="single" w:sz="6" w:space="0" w:color="000000"/>
              <w:left w:val="single" w:sz="6" w:space="0" w:color="000000"/>
              <w:bottom w:val="single" w:sz="6" w:space="0" w:color="000000"/>
              <w:right w:val="single" w:sz="6" w:space="0" w:color="000000"/>
            </w:tcBorders>
          </w:tcPr>
          <w:p w14:paraId="51828899" w14:textId="77777777" w:rsidR="00D224F5" w:rsidRDefault="00D224F5" w:rsidP="00D224F5">
            <w:pPr>
              <w:pStyle w:val="Small"/>
              <w:spacing w:before="40" w:after="40"/>
              <w:jc w:val="both"/>
            </w:pPr>
            <w:r w:rsidRPr="008A6F2A">
              <w:t>Record name of the referenced record</w:t>
            </w:r>
          </w:p>
          <w:p w14:paraId="131F7FA6" w14:textId="77777777" w:rsidR="00D224F5" w:rsidRPr="006834DB" w:rsidRDefault="00D224F5" w:rsidP="00522ACE">
            <w:pPr>
              <w:pStyle w:val="Small"/>
              <w:spacing w:before="40"/>
              <w:jc w:val="both"/>
            </w:pPr>
            <w:r w:rsidRPr="006834DB">
              <w:t>{110} – Point</w:t>
            </w:r>
          </w:p>
          <w:p w14:paraId="3A70C3AB" w14:textId="77777777" w:rsidR="00D224F5" w:rsidRPr="006834DB" w:rsidRDefault="00D224F5" w:rsidP="00522ACE">
            <w:pPr>
              <w:pStyle w:val="Small"/>
              <w:spacing w:before="0"/>
              <w:jc w:val="both"/>
            </w:pPr>
            <w:r w:rsidRPr="006834DB">
              <w:t>{115} – Multi Point</w:t>
            </w:r>
          </w:p>
          <w:p w14:paraId="130F5216" w14:textId="77777777" w:rsidR="00D224F5" w:rsidRPr="006834DB" w:rsidRDefault="00D224F5" w:rsidP="00522ACE">
            <w:pPr>
              <w:pStyle w:val="Small"/>
              <w:spacing w:before="0"/>
              <w:jc w:val="both"/>
            </w:pPr>
            <w:r w:rsidRPr="006834DB">
              <w:t>{120} – Curve</w:t>
            </w:r>
          </w:p>
          <w:p w14:paraId="4DCCDD19" w14:textId="77777777" w:rsidR="00D224F5" w:rsidRPr="006834DB" w:rsidRDefault="00D224F5" w:rsidP="00522ACE">
            <w:pPr>
              <w:pStyle w:val="Small"/>
              <w:spacing w:before="0"/>
              <w:jc w:val="both"/>
            </w:pPr>
            <w:r w:rsidRPr="006834DB">
              <w:t>{125} – Composite Curve</w:t>
            </w:r>
          </w:p>
          <w:p w14:paraId="0047065B" w14:textId="474AF062" w:rsidR="00D224F5" w:rsidRPr="008A6F2A" w:rsidRDefault="00D224F5" w:rsidP="00522ACE">
            <w:pPr>
              <w:pStyle w:val="Small"/>
              <w:spacing w:before="0" w:after="40"/>
              <w:jc w:val="both"/>
            </w:pPr>
            <w:r>
              <w:t>{130} – Surface</w:t>
            </w:r>
          </w:p>
        </w:tc>
      </w:tr>
      <w:tr w:rsidR="00E73EDF" w:rsidRPr="008A6F2A" w14:paraId="63A7A56C" w14:textId="77777777" w:rsidTr="00CA6AA3">
        <w:tc>
          <w:tcPr>
            <w:tcW w:w="3458" w:type="dxa"/>
            <w:tcBorders>
              <w:top w:val="single" w:sz="6" w:space="0" w:color="000000"/>
              <w:left w:val="single" w:sz="6" w:space="0" w:color="000000"/>
              <w:bottom w:val="single" w:sz="6" w:space="0" w:color="000000"/>
              <w:right w:val="single" w:sz="6" w:space="0" w:color="000000"/>
            </w:tcBorders>
          </w:tcPr>
          <w:p w14:paraId="7E6EA484" w14:textId="5FA733DF" w:rsidR="00E73EDF" w:rsidRPr="008A6F2A" w:rsidRDefault="007653F1" w:rsidP="005630EA">
            <w:pPr>
              <w:pStyle w:val="Small"/>
              <w:spacing w:before="40" w:after="40"/>
              <w:jc w:val="both"/>
            </w:pPr>
            <w:r w:rsidRPr="008A6F2A">
              <w:t xml:space="preserve">Referenced Record </w:t>
            </w:r>
            <w:r w:rsidR="005630EA">
              <w:t>i</w:t>
            </w:r>
            <w:r w:rsidR="005630EA" w:rsidRPr="008A6F2A">
              <w:t>dentifier</w:t>
            </w:r>
          </w:p>
        </w:tc>
        <w:tc>
          <w:tcPr>
            <w:tcW w:w="794" w:type="dxa"/>
            <w:tcBorders>
              <w:top w:val="single" w:sz="6" w:space="0" w:color="000000"/>
              <w:left w:val="single" w:sz="6" w:space="0" w:color="000000"/>
              <w:bottom w:val="single" w:sz="6" w:space="0" w:color="000000"/>
              <w:right w:val="single" w:sz="6" w:space="0" w:color="000000"/>
            </w:tcBorders>
          </w:tcPr>
          <w:p w14:paraId="75AA5A47" w14:textId="77777777" w:rsidR="00E73EDF" w:rsidRPr="008A6F2A" w:rsidRDefault="007653F1" w:rsidP="005630EA">
            <w:pPr>
              <w:pStyle w:val="Small"/>
              <w:spacing w:before="40" w:after="40"/>
              <w:jc w:val="both"/>
            </w:pPr>
            <w:r w:rsidRPr="008A6F2A">
              <w:t>RRID</w:t>
            </w:r>
          </w:p>
        </w:tc>
        <w:tc>
          <w:tcPr>
            <w:tcW w:w="794" w:type="dxa"/>
            <w:tcBorders>
              <w:top w:val="single" w:sz="6" w:space="0" w:color="000000"/>
              <w:left w:val="single" w:sz="6" w:space="0" w:color="000000"/>
              <w:bottom w:val="single" w:sz="6" w:space="0" w:color="000000"/>
              <w:right w:val="single" w:sz="6" w:space="0" w:color="000000"/>
            </w:tcBorders>
          </w:tcPr>
          <w:p w14:paraId="23565F97" w14:textId="77777777" w:rsidR="00E73EDF" w:rsidRPr="008A6F2A" w:rsidRDefault="00E73EDF" w:rsidP="005630EA">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439DD8D4" w14:textId="77777777" w:rsidR="00E73EDF" w:rsidRPr="008A6F2A" w:rsidRDefault="007653F1" w:rsidP="005630EA">
            <w:pPr>
              <w:pStyle w:val="Small"/>
              <w:spacing w:before="40" w:after="40"/>
              <w:jc w:val="both"/>
            </w:pPr>
            <w:r w:rsidRPr="008A6F2A">
              <w:t>b14</w:t>
            </w:r>
          </w:p>
        </w:tc>
        <w:tc>
          <w:tcPr>
            <w:tcW w:w="4026" w:type="dxa"/>
            <w:tcBorders>
              <w:top w:val="single" w:sz="6" w:space="0" w:color="000000"/>
              <w:left w:val="single" w:sz="6" w:space="0" w:color="000000"/>
              <w:bottom w:val="single" w:sz="6" w:space="0" w:color="000000"/>
              <w:right w:val="single" w:sz="6" w:space="0" w:color="000000"/>
            </w:tcBorders>
          </w:tcPr>
          <w:p w14:paraId="199426F8" w14:textId="77777777" w:rsidR="00E73EDF" w:rsidRPr="008A6F2A" w:rsidRDefault="007653F1" w:rsidP="005630EA">
            <w:pPr>
              <w:pStyle w:val="Small"/>
              <w:spacing w:before="40" w:after="40"/>
              <w:jc w:val="both"/>
            </w:pPr>
            <w:r w:rsidRPr="008A6F2A">
              <w:t>Record identifier of the referenced record</w:t>
            </w:r>
          </w:p>
        </w:tc>
      </w:tr>
      <w:tr w:rsidR="00E73EDF" w:rsidRPr="008A6F2A" w14:paraId="1C8D9007" w14:textId="77777777" w:rsidTr="00CA6AA3">
        <w:tc>
          <w:tcPr>
            <w:tcW w:w="3458" w:type="dxa"/>
            <w:tcBorders>
              <w:top w:val="single" w:sz="6" w:space="0" w:color="000000"/>
              <w:left w:val="single" w:sz="6" w:space="0" w:color="000000"/>
              <w:bottom w:val="single" w:sz="6" w:space="0" w:color="000000"/>
              <w:right w:val="single" w:sz="6" w:space="0" w:color="000000"/>
            </w:tcBorders>
          </w:tcPr>
          <w:p w14:paraId="31821C51" w14:textId="77777777" w:rsidR="00E73EDF" w:rsidRPr="008A6F2A" w:rsidRDefault="007653F1" w:rsidP="005630EA">
            <w:pPr>
              <w:pStyle w:val="Small"/>
              <w:spacing w:before="40" w:after="40"/>
              <w:jc w:val="both"/>
            </w:pPr>
            <w:r w:rsidRPr="008A6F2A">
              <w:t>Orientation</w:t>
            </w:r>
          </w:p>
        </w:tc>
        <w:tc>
          <w:tcPr>
            <w:tcW w:w="794" w:type="dxa"/>
            <w:tcBorders>
              <w:top w:val="single" w:sz="6" w:space="0" w:color="000000"/>
              <w:left w:val="single" w:sz="6" w:space="0" w:color="000000"/>
              <w:bottom w:val="single" w:sz="6" w:space="0" w:color="000000"/>
              <w:right w:val="single" w:sz="6" w:space="0" w:color="000000"/>
            </w:tcBorders>
          </w:tcPr>
          <w:p w14:paraId="67852178" w14:textId="77777777" w:rsidR="00E73EDF" w:rsidRPr="008A6F2A" w:rsidRDefault="007653F1" w:rsidP="005630EA">
            <w:pPr>
              <w:pStyle w:val="Small"/>
              <w:spacing w:before="40" w:after="40"/>
              <w:jc w:val="both"/>
            </w:pPr>
            <w:r w:rsidRPr="008A6F2A">
              <w:t>ORNT</w:t>
            </w:r>
          </w:p>
        </w:tc>
        <w:tc>
          <w:tcPr>
            <w:tcW w:w="794" w:type="dxa"/>
            <w:tcBorders>
              <w:top w:val="single" w:sz="6" w:space="0" w:color="000000"/>
              <w:left w:val="single" w:sz="6" w:space="0" w:color="000000"/>
              <w:bottom w:val="single" w:sz="6" w:space="0" w:color="000000"/>
              <w:right w:val="single" w:sz="6" w:space="0" w:color="000000"/>
            </w:tcBorders>
          </w:tcPr>
          <w:p w14:paraId="7961F4D2" w14:textId="77777777" w:rsidR="00E73EDF" w:rsidRPr="008A6F2A" w:rsidRDefault="00E73EDF" w:rsidP="005630EA">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3DFA22A3" w14:textId="77777777" w:rsidR="00E73EDF" w:rsidRPr="008A6F2A" w:rsidRDefault="007653F1" w:rsidP="005630EA">
            <w:pPr>
              <w:pStyle w:val="Small"/>
              <w:spacing w:before="40" w:after="40"/>
              <w:jc w:val="both"/>
            </w:pPr>
            <w:r w:rsidRPr="008A6F2A">
              <w:t>b11</w:t>
            </w:r>
          </w:p>
        </w:tc>
        <w:tc>
          <w:tcPr>
            <w:tcW w:w="4026" w:type="dxa"/>
            <w:tcBorders>
              <w:top w:val="single" w:sz="6" w:space="0" w:color="000000"/>
              <w:left w:val="single" w:sz="6" w:space="0" w:color="000000"/>
              <w:bottom w:val="single" w:sz="6" w:space="0" w:color="000000"/>
              <w:right w:val="single" w:sz="6" w:space="0" w:color="000000"/>
            </w:tcBorders>
          </w:tcPr>
          <w:p w14:paraId="400F94EA" w14:textId="36ED3988" w:rsidR="00E73EDF" w:rsidRPr="008A6F2A" w:rsidRDefault="005630EA" w:rsidP="005630EA">
            <w:pPr>
              <w:pStyle w:val="Small"/>
              <w:tabs>
                <w:tab w:val="left" w:pos="584"/>
              </w:tabs>
              <w:spacing w:before="40"/>
              <w:jc w:val="both"/>
            </w:pPr>
            <w:r>
              <w:t xml:space="preserve">{1} – </w:t>
            </w:r>
            <w:r w:rsidR="007653F1" w:rsidRPr="008A6F2A">
              <w:t>Forward</w:t>
            </w:r>
          </w:p>
          <w:p w14:paraId="30D0BCB6" w14:textId="68E2DA60" w:rsidR="00E73EDF" w:rsidRPr="008A6F2A" w:rsidRDefault="005630EA" w:rsidP="005630EA">
            <w:pPr>
              <w:pStyle w:val="Small"/>
              <w:tabs>
                <w:tab w:val="left" w:pos="584"/>
              </w:tabs>
              <w:spacing w:before="0"/>
              <w:jc w:val="both"/>
            </w:pPr>
            <w:r>
              <w:t xml:space="preserve">{2} – </w:t>
            </w:r>
            <w:r w:rsidR="007653F1" w:rsidRPr="008A6F2A">
              <w:t>Reverse</w:t>
            </w:r>
          </w:p>
          <w:p w14:paraId="52E45494" w14:textId="5F21896C" w:rsidR="00E73EDF" w:rsidRPr="008A6F2A" w:rsidRDefault="005630EA" w:rsidP="005630EA">
            <w:pPr>
              <w:pStyle w:val="Small"/>
              <w:tabs>
                <w:tab w:val="left" w:pos="584"/>
              </w:tabs>
              <w:spacing w:before="0" w:after="40"/>
              <w:jc w:val="both"/>
            </w:pPr>
            <w:r>
              <w:t xml:space="preserve">{255} – </w:t>
            </w:r>
            <w:r w:rsidR="007653F1" w:rsidRPr="008A6F2A">
              <w:t>NULL (Not Applicable)</w:t>
            </w:r>
          </w:p>
        </w:tc>
      </w:tr>
      <w:tr w:rsidR="00E73EDF" w:rsidRPr="008A6F2A" w14:paraId="4CBE5095" w14:textId="77777777" w:rsidTr="00CA6AA3">
        <w:trPr>
          <w:cantSplit/>
        </w:trPr>
        <w:tc>
          <w:tcPr>
            <w:tcW w:w="3458" w:type="dxa"/>
            <w:tcBorders>
              <w:top w:val="single" w:sz="6" w:space="0" w:color="000000"/>
              <w:left w:val="single" w:sz="6" w:space="0" w:color="000000"/>
              <w:bottom w:val="single" w:sz="6" w:space="0" w:color="000000"/>
              <w:right w:val="single" w:sz="6" w:space="0" w:color="000000"/>
            </w:tcBorders>
          </w:tcPr>
          <w:p w14:paraId="7DDB2359" w14:textId="77777777" w:rsidR="00E73EDF" w:rsidRPr="008A6F2A" w:rsidRDefault="007653F1" w:rsidP="005630EA">
            <w:pPr>
              <w:pStyle w:val="Small"/>
              <w:spacing w:before="40" w:after="40"/>
              <w:jc w:val="both"/>
            </w:pPr>
            <w:r w:rsidRPr="008A6F2A">
              <w:t>Scale Minimum</w:t>
            </w:r>
          </w:p>
        </w:tc>
        <w:tc>
          <w:tcPr>
            <w:tcW w:w="794" w:type="dxa"/>
            <w:tcBorders>
              <w:top w:val="single" w:sz="6" w:space="0" w:color="000000"/>
              <w:left w:val="single" w:sz="6" w:space="0" w:color="000000"/>
              <w:bottom w:val="single" w:sz="6" w:space="0" w:color="000000"/>
              <w:right w:val="single" w:sz="6" w:space="0" w:color="000000"/>
            </w:tcBorders>
          </w:tcPr>
          <w:p w14:paraId="5AE8001F" w14:textId="77777777" w:rsidR="00E73EDF" w:rsidRPr="008A6F2A" w:rsidRDefault="007653F1" w:rsidP="005630EA">
            <w:pPr>
              <w:pStyle w:val="Small"/>
              <w:spacing w:before="40" w:after="40"/>
              <w:jc w:val="both"/>
            </w:pPr>
            <w:r w:rsidRPr="008A6F2A">
              <w:t>SMIN</w:t>
            </w:r>
          </w:p>
        </w:tc>
        <w:tc>
          <w:tcPr>
            <w:tcW w:w="794" w:type="dxa"/>
            <w:tcBorders>
              <w:top w:val="single" w:sz="6" w:space="0" w:color="000000"/>
              <w:left w:val="single" w:sz="6" w:space="0" w:color="000000"/>
              <w:bottom w:val="single" w:sz="6" w:space="0" w:color="000000"/>
              <w:right w:val="single" w:sz="6" w:space="0" w:color="000000"/>
            </w:tcBorders>
          </w:tcPr>
          <w:p w14:paraId="11598998" w14:textId="77777777" w:rsidR="00E73EDF" w:rsidRPr="008A6F2A" w:rsidRDefault="00E73EDF" w:rsidP="005630EA">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33004803" w14:textId="77777777" w:rsidR="00E73EDF" w:rsidRPr="008A6F2A" w:rsidRDefault="007653F1" w:rsidP="005630EA">
            <w:pPr>
              <w:pStyle w:val="Small"/>
              <w:spacing w:before="40" w:after="40"/>
              <w:jc w:val="both"/>
            </w:pPr>
            <w:r w:rsidRPr="008A6F2A">
              <w:t>b14</w:t>
            </w:r>
          </w:p>
        </w:tc>
        <w:tc>
          <w:tcPr>
            <w:tcW w:w="4026" w:type="dxa"/>
            <w:tcBorders>
              <w:top w:val="single" w:sz="6" w:space="0" w:color="000000"/>
              <w:left w:val="single" w:sz="6" w:space="0" w:color="000000"/>
              <w:bottom w:val="single" w:sz="6" w:space="0" w:color="000000"/>
              <w:right w:val="single" w:sz="6" w:space="0" w:color="000000"/>
            </w:tcBorders>
          </w:tcPr>
          <w:p w14:paraId="6062E37E" w14:textId="1310A499" w:rsidR="00E73EDF" w:rsidRPr="008A6F2A" w:rsidRDefault="00CA6AA3" w:rsidP="005630EA">
            <w:pPr>
              <w:pStyle w:val="Small"/>
              <w:tabs>
                <w:tab w:val="left" w:pos="584"/>
              </w:tabs>
              <w:spacing w:before="40" w:after="40"/>
              <w:jc w:val="both"/>
            </w:pPr>
            <w:r>
              <w:rPr>
                <w:rFonts w:cs="Arial"/>
              </w:rPr>
              <w:t>{</w:t>
            </w:r>
            <w:r w:rsidRPr="00B61C26">
              <w:rPr>
                <w:rFonts w:cs="Arial"/>
              </w:rPr>
              <w:t>2</w:t>
            </w:r>
            <w:r w:rsidRPr="00B61C26">
              <w:rPr>
                <w:rFonts w:cs="Arial"/>
                <w:vertAlign w:val="superscript"/>
              </w:rPr>
              <w:t>32</w:t>
            </w:r>
            <w:r w:rsidRPr="00B61C26">
              <w:rPr>
                <w:rFonts w:cs="Arial"/>
              </w:rPr>
              <w:t>-1</w:t>
            </w:r>
            <w:r>
              <w:rPr>
                <w:rFonts w:cs="Arial"/>
              </w:rPr>
              <w:t>}</w:t>
            </w:r>
            <w:r w:rsidRPr="00B61C26">
              <w:rPr>
                <w:rFonts w:cs="Arial"/>
              </w:rPr>
              <w:t xml:space="preserve"> </w:t>
            </w:r>
            <w:r>
              <w:rPr>
                <w:rFonts w:cs="Arial"/>
              </w:rPr>
              <w:t>– NULL (Not Applicable) – (see Note)</w:t>
            </w:r>
          </w:p>
        </w:tc>
      </w:tr>
      <w:tr w:rsidR="00CA6AA3" w:rsidRPr="008A6F2A" w14:paraId="1326F89B" w14:textId="77777777" w:rsidTr="00CA6AA3">
        <w:tc>
          <w:tcPr>
            <w:tcW w:w="3458" w:type="dxa"/>
            <w:tcBorders>
              <w:top w:val="single" w:sz="6" w:space="0" w:color="000000"/>
              <w:left w:val="single" w:sz="6" w:space="0" w:color="000000"/>
              <w:bottom w:val="single" w:sz="6" w:space="0" w:color="000000"/>
              <w:right w:val="single" w:sz="6" w:space="0" w:color="000000"/>
            </w:tcBorders>
          </w:tcPr>
          <w:p w14:paraId="3C264EFA" w14:textId="77777777" w:rsidR="00CA6AA3" w:rsidRPr="008A6F2A" w:rsidRDefault="00CA6AA3" w:rsidP="00CA6AA3">
            <w:pPr>
              <w:pStyle w:val="Small"/>
              <w:spacing w:before="40" w:after="40"/>
              <w:jc w:val="both"/>
            </w:pPr>
            <w:r w:rsidRPr="008A6F2A">
              <w:t>Scale Maximum</w:t>
            </w:r>
          </w:p>
        </w:tc>
        <w:tc>
          <w:tcPr>
            <w:tcW w:w="794" w:type="dxa"/>
            <w:tcBorders>
              <w:top w:val="single" w:sz="6" w:space="0" w:color="000000"/>
              <w:left w:val="single" w:sz="6" w:space="0" w:color="000000"/>
              <w:bottom w:val="single" w:sz="6" w:space="0" w:color="000000"/>
              <w:right w:val="single" w:sz="6" w:space="0" w:color="000000"/>
            </w:tcBorders>
          </w:tcPr>
          <w:p w14:paraId="24B0A769" w14:textId="77777777" w:rsidR="00CA6AA3" w:rsidRPr="008A6F2A" w:rsidRDefault="00CA6AA3" w:rsidP="00CA6AA3">
            <w:pPr>
              <w:pStyle w:val="Small"/>
              <w:spacing w:before="40" w:after="40"/>
              <w:jc w:val="both"/>
            </w:pPr>
            <w:r w:rsidRPr="008A6F2A">
              <w:t>SMAX</w:t>
            </w:r>
          </w:p>
        </w:tc>
        <w:tc>
          <w:tcPr>
            <w:tcW w:w="794" w:type="dxa"/>
            <w:tcBorders>
              <w:top w:val="single" w:sz="6" w:space="0" w:color="000000"/>
              <w:left w:val="single" w:sz="6" w:space="0" w:color="000000"/>
              <w:bottom w:val="single" w:sz="6" w:space="0" w:color="000000"/>
              <w:right w:val="single" w:sz="6" w:space="0" w:color="000000"/>
            </w:tcBorders>
          </w:tcPr>
          <w:p w14:paraId="281331C6" w14:textId="77777777" w:rsidR="00CA6AA3" w:rsidRPr="008A6F2A" w:rsidRDefault="00CA6AA3" w:rsidP="00CA6AA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03694F7A" w14:textId="77777777" w:rsidR="00CA6AA3" w:rsidRPr="008A6F2A" w:rsidRDefault="00CA6AA3" w:rsidP="00CA6AA3">
            <w:pPr>
              <w:pStyle w:val="Small"/>
              <w:spacing w:before="40" w:after="40"/>
              <w:jc w:val="both"/>
            </w:pPr>
            <w:r w:rsidRPr="008A6F2A">
              <w:t>b14</w:t>
            </w:r>
          </w:p>
        </w:tc>
        <w:tc>
          <w:tcPr>
            <w:tcW w:w="4026" w:type="dxa"/>
            <w:tcBorders>
              <w:top w:val="single" w:sz="6" w:space="0" w:color="000000"/>
              <w:left w:val="single" w:sz="6" w:space="0" w:color="000000"/>
              <w:bottom w:val="single" w:sz="6" w:space="0" w:color="000000"/>
              <w:right w:val="single" w:sz="6" w:space="0" w:color="000000"/>
            </w:tcBorders>
          </w:tcPr>
          <w:p w14:paraId="6B82C75C" w14:textId="6072246B" w:rsidR="00CA6AA3" w:rsidRPr="008A6F2A" w:rsidRDefault="00CA6AA3" w:rsidP="00CA6AA3">
            <w:pPr>
              <w:pStyle w:val="Small"/>
              <w:tabs>
                <w:tab w:val="left" w:pos="584"/>
              </w:tabs>
              <w:spacing w:before="40" w:after="40"/>
              <w:jc w:val="both"/>
            </w:pPr>
            <w:r>
              <w:rPr>
                <w:rFonts w:cs="Arial"/>
              </w:rPr>
              <w:t>{0}</w:t>
            </w:r>
            <w:r w:rsidRPr="00B61C26">
              <w:rPr>
                <w:rFonts w:cs="Arial"/>
              </w:rPr>
              <w:t xml:space="preserve"> </w:t>
            </w:r>
            <w:r>
              <w:rPr>
                <w:rFonts w:cs="Arial"/>
              </w:rPr>
              <w:t>– NULL (Not Applicable) – (see Note)</w:t>
            </w:r>
          </w:p>
        </w:tc>
      </w:tr>
      <w:tr w:rsidR="00E73EDF" w:rsidRPr="008A6F2A" w14:paraId="7A9B9502" w14:textId="77777777" w:rsidTr="00CA6AA3">
        <w:tc>
          <w:tcPr>
            <w:tcW w:w="3458" w:type="dxa"/>
            <w:tcBorders>
              <w:top w:val="single" w:sz="6" w:space="0" w:color="000000"/>
              <w:left w:val="single" w:sz="6" w:space="0" w:color="000000"/>
              <w:bottom w:val="single" w:sz="6" w:space="0" w:color="000000"/>
              <w:right w:val="single" w:sz="6" w:space="0" w:color="000000"/>
            </w:tcBorders>
          </w:tcPr>
          <w:p w14:paraId="591C003D" w14:textId="77777777" w:rsidR="00E73EDF" w:rsidRPr="008A6F2A" w:rsidRDefault="007653F1" w:rsidP="005630EA">
            <w:pPr>
              <w:pStyle w:val="Small"/>
              <w:spacing w:before="40" w:after="40"/>
              <w:jc w:val="both"/>
            </w:pPr>
            <w:r w:rsidRPr="008A6F2A">
              <w:t>Spatial Association Update Instruction</w:t>
            </w:r>
          </w:p>
        </w:tc>
        <w:tc>
          <w:tcPr>
            <w:tcW w:w="794" w:type="dxa"/>
            <w:tcBorders>
              <w:top w:val="single" w:sz="6" w:space="0" w:color="000000"/>
              <w:left w:val="single" w:sz="6" w:space="0" w:color="000000"/>
              <w:bottom w:val="single" w:sz="6" w:space="0" w:color="000000"/>
              <w:right w:val="single" w:sz="6" w:space="0" w:color="000000"/>
            </w:tcBorders>
          </w:tcPr>
          <w:p w14:paraId="22420B43" w14:textId="77777777" w:rsidR="00E73EDF" w:rsidRPr="008A6F2A" w:rsidRDefault="007653F1" w:rsidP="005630EA">
            <w:pPr>
              <w:pStyle w:val="Small"/>
              <w:spacing w:before="40" w:after="40"/>
              <w:jc w:val="both"/>
            </w:pPr>
            <w:r w:rsidRPr="008A6F2A">
              <w:t>SAUI</w:t>
            </w:r>
          </w:p>
        </w:tc>
        <w:tc>
          <w:tcPr>
            <w:tcW w:w="794" w:type="dxa"/>
            <w:tcBorders>
              <w:top w:val="single" w:sz="6" w:space="0" w:color="000000"/>
              <w:left w:val="single" w:sz="6" w:space="0" w:color="000000"/>
              <w:bottom w:val="single" w:sz="6" w:space="0" w:color="000000"/>
              <w:right w:val="single" w:sz="6" w:space="0" w:color="000000"/>
            </w:tcBorders>
          </w:tcPr>
          <w:p w14:paraId="5AB6E0C8" w14:textId="77777777" w:rsidR="00E73EDF" w:rsidRPr="008A6F2A" w:rsidRDefault="007653F1" w:rsidP="005630EA">
            <w:pPr>
              <w:pStyle w:val="Small"/>
              <w:spacing w:before="40" w:after="40"/>
              <w:jc w:val="both"/>
            </w:pPr>
            <w:r w:rsidRPr="008A6F2A">
              <w:t>{1}</w:t>
            </w:r>
          </w:p>
        </w:tc>
        <w:tc>
          <w:tcPr>
            <w:tcW w:w="794" w:type="dxa"/>
            <w:tcBorders>
              <w:top w:val="single" w:sz="6" w:space="0" w:color="000000"/>
              <w:left w:val="single" w:sz="6" w:space="0" w:color="000000"/>
              <w:bottom w:val="single" w:sz="6" w:space="0" w:color="000000"/>
              <w:right w:val="single" w:sz="6" w:space="0" w:color="000000"/>
            </w:tcBorders>
          </w:tcPr>
          <w:p w14:paraId="34DA3186" w14:textId="77777777" w:rsidR="00E73EDF" w:rsidRPr="008A6F2A" w:rsidRDefault="007653F1" w:rsidP="005630EA">
            <w:pPr>
              <w:pStyle w:val="Small"/>
              <w:spacing w:before="40" w:after="40"/>
              <w:jc w:val="both"/>
            </w:pPr>
            <w:r w:rsidRPr="008A6F2A">
              <w:t>b11</w:t>
            </w:r>
          </w:p>
        </w:tc>
        <w:tc>
          <w:tcPr>
            <w:tcW w:w="4026" w:type="dxa"/>
            <w:tcBorders>
              <w:top w:val="single" w:sz="6" w:space="0" w:color="000000"/>
              <w:left w:val="single" w:sz="6" w:space="0" w:color="000000"/>
              <w:bottom w:val="single" w:sz="6" w:space="0" w:color="000000"/>
              <w:right w:val="single" w:sz="6" w:space="0" w:color="000000"/>
            </w:tcBorders>
          </w:tcPr>
          <w:p w14:paraId="31AAA57E" w14:textId="385FA17A" w:rsidR="00E73EDF" w:rsidRPr="008A6F2A" w:rsidRDefault="007653F1" w:rsidP="005630EA">
            <w:pPr>
              <w:pStyle w:val="Small"/>
              <w:spacing w:before="40" w:after="40"/>
              <w:jc w:val="both"/>
            </w:pPr>
            <w:r w:rsidRPr="008A6F2A">
              <w:t xml:space="preserve">{1} </w:t>
            </w:r>
            <w:r w:rsidR="005630EA">
              <w:t>–</w:t>
            </w:r>
            <w:r w:rsidRPr="008A6F2A">
              <w:t xml:space="preserve"> Insert</w:t>
            </w:r>
          </w:p>
        </w:tc>
      </w:tr>
    </w:tbl>
    <w:p w14:paraId="3DB05D72" w14:textId="77777777" w:rsidR="00E73EDF" w:rsidRDefault="00E73EDF" w:rsidP="00925F98">
      <w:pPr>
        <w:spacing w:after="0" w:line="240" w:lineRule="auto"/>
      </w:pPr>
      <w:bookmarkStart w:id="1561" w:name="_Toc207617079"/>
      <w:bookmarkStart w:id="1562" w:name="_Toc225648378"/>
      <w:bookmarkStart w:id="1563" w:name="_Toc225065235"/>
    </w:p>
    <w:p w14:paraId="4AFB3D29" w14:textId="167B171C" w:rsidR="00CA6AA3" w:rsidRPr="00774650" w:rsidRDefault="00CA6AA3" w:rsidP="00CA6AA3">
      <w:pPr>
        <w:spacing w:after="120" w:line="240" w:lineRule="auto"/>
      </w:pPr>
      <w:r w:rsidRPr="00774650">
        <w:t xml:space="preserve">NOTE: </w:t>
      </w:r>
      <w:r w:rsidRPr="00CC27B0">
        <w:t>For a correct handling of older data, robust parsers should consider both 0 and 2</w:t>
      </w:r>
      <w:r w:rsidRPr="00CC27B0">
        <w:rPr>
          <w:vertAlign w:val="superscript"/>
        </w:rPr>
        <w:t>32</w:t>
      </w:r>
      <w:r w:rsidRPr="00CC27B0">
        <w:t>-1 as ‘Not Applicable’ for the SMIN and the SMAX sub-field</w:t>
      </w:r>
      <w:r w:rsidRPr="00774650">
        <w:t>.</w:t>
      </w:r>
    </w:p>
    <w:p w14:paraId="5C72A606" w14:textId="36362316" w:rsidR="00925F98" w:rsidRPr="00F2456F" w:rsidRDefault="00925F98" w:rsidP="001D02B5">
      <w:pPr>
        <w:pStyle w:val="ListContinue2"/>
        <w:keepNext/>
        <w:keepLines/>
        <w:numPr>
          <w:ilvl w:val="2"/>
          <w:numId w:val="27"/>
        </w:numPr>
        <w:tabs>
          <w:tab w:val="clear" w:pos="432"/>
        </w:tabs>
        <w:spacing w:before="120" w:after="120" w:line="240" w:lineRule="auto"/>
        <w:rPr>
          <w:b/>
          <w:lang w:eastAsia="en-US"/>
        </w:rPr>
      </w:pPr>
      <w:bookmarkStart w:id="1564" w:name="_Toc162435460"/>
      <w:bookmarkStart w:id="1565" w:name="_Toc169203154"/>
      <w:bookmarkStart w:id="1566" w:name="_Toc170072484"/>
      <w:r w:rsidRPr="00925F98">
        <w:rPr>
          <w:b/>
          <w:lang w:eastAsia="en-US"/>
        </w:rPr>
        <w:lastRenderedPageBreak/>
        <w:t>Feature Association field – FASC</w:t>
      </w:r>
      <w:bookmarkEnd w:id="1564"/>
      <w:bookmarkEnd w:id="1565"/>
      <w:bookmarkEnd w:id="1566"/>
    </w:p>
    <w:tbl>
      <w:tblPr>
        <w:tblW w:w="9940" w:type="dxa"/>
        <w:tblInd w:w="-244" w:type="dxa"/>
        <w:tblLayout w:type="fixed"/>
        <w:tblCellMar>
          <w:left w:w="57" w:type="dxa"/>
          <w:right w:w="57" w:type="dxa"/>
        </w:tblCellMar>
        <w:tblLook w:val="04A0" w:firstRow="1" w:lastRow="0" w:firstColumn="1" w:lastColumn="0" w:noHBand="0" w:noVBand="1"/>
      </w:tblPr>
      <w:tblGrid>
        <w:gridCol w:w="3484"/>
        <w:gridCol w:w="800"/>
        <w:gridCol w:w="800"/>
        <w:gridCol w:w="800"/>
        <w:gridCol w:w="4056"/>
      </w:tblGrid>
      <w:tr w:rsidR="00E73EDF" w:rsidRPr="008A6F2A" w14:paraId="6D3E1947" w14:textId="77777777" w:rsidTr="00925F98">
        <w:tc>
          <w:tcPr>
            <w:tcW w:w="3484"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bookmarkEnd w:id="1561"/>
          <w:bookmarkEnd w:id="1562"/>
          <w:bookmarkEnd w:id="1563"/>
          <w:p w14:paraId="6C9572AA" w14:textId="77777777" w:rsidR="00E73EDF" w:rsidRPr="008A6F2A" w:rsidRDefault="007653F1" w:rsidP="00C128E3">
            <w:pPr>
              <w:pStyle w:val="Small"/>
              <w:spacing w:before="40" w:after="40"/>
              <w:jc w:val="both"/>
              <w:rPr>
                <w:b/>
              </w:rPr>
            </w:pPr>
            <w:r w:rsidRPr="008A6F2A">
              <w:rPr>
                <w:b/>
              </w:rPr>
              <w:t>Subfield name</w:t>
            </w:r>
          </w:p>
        </w:tc>
        <w:tc>
          <w:tcPr>
            <w:tcW w:w="800"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3C5CCE88" w14:textId="77777777" w:rsidR="00E73EDF" w:rsidRPr="008A6F2A" w:rsidRDefault="007653F1" w:rsidP="00C128E3">
            <w:pPr>
              <w:pStyle w:val="Small"/>
              <w:spacing w:before="40" w:after="40"/>
              <w:jc w:val="both"/>
              <w:rPr>
                <w:b/>
              </w:rPr>
            </w:pPr>
            <w:r w:rsidRPr="008A6F2A">
              <w:rPr>
                <w:b/>
              </w:rPr>
              <w:t>Label</w:t>
            </w:r>
          </w:p>
        </w:tc>
        <w:tc>
          <w:tcPr>
            <w:tcW w:w="800"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4F6C0B1A" w14:textId="77777777" w:rsidR="00E73EDF" w:rsidRPr="008A6F2A" w:rsidRDefault="007653F1" w:rsidP="00C128E3">
            <w:pPr>
              <w:pStyle w:val="Small"/>
              <w:spacing w:before="40" w:after="40"/>
              <w:jc w:val="both"/>
              <w:rPr>
                <w:b/>
              </w:rPr>
            </w:pPr>
            <w:r w:rsidRPr="008A6F2A">
              <w:rPr>
                <w:b/>
              </w:rPr>
              <w:t>Value</w:t>
            </w:r>
          </w:p>
        </w:tc>
        <w:tc>
          <w:tcPr>
            <w:tcW w:w="800"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7EF2BA29" w14:textId="77777777" w:rsidR="00E73EDF" w:rsidRPr="008A6F2A" w:rsidRDefault="007653F1" w:rsidP="00C128E3">
            <w:pPr>
              <w:pStyle w:val="Small"/>
              <w:spacing w:before="40" w:after="40"/>
              <w:jc w:val="both"/>
              <w:rPr>
                <w:b/>
              </w:rPr>
            </w:pPr>
            <w:r w:rsidRPr="008A6F2A">
              <w:rPr>
                <w:b/>
              </w:rPr>
              <w:t>Format</w:t>
            </w:r>
          </w:p>
        </w:tc>
        <w:tc>
          <w:tcPr>
            <w:tcW w:w="405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40DCAF4E" w14:textId="77777777" w:rsidR="00E73EDF" w:rsidRPr="008A6F2A" w:rsidRDefault="007653F1" w:rsidP="00C128E3">
            <w:pPr>
              <w:pStyle w:val="Small"/>
              <w:spacing w:before="40" w:after="40"/>
              <w:jc w:val="both"/>
              <w:rPr>
                <w:b/>
              </w:rPr>
            </w:pPr>
            <w:r w:rsidRPr="008A6F2A">
              <w:rPr>
                <w:b/>
              </w:rPr>
              <w:t>Comment</w:t>
            </w:r>
          </w:p>
        </w:tc>
      </w:tr>
      <w:tr w:rsidR="00E73EDF" w:rsidRPr="008A6F2A" w14:paraId="1E7514C8" w14:textId="77777777" w:rsidTr="00925F98">
        <w:tc>
          <w:tcPr>
            <w:tcW w:w="3484" w:type="dxa"/>
            <w:tcBorders>
              <w:top w:val="single" w:sz="6" w:space="0" w:color="000000"/>
              <w:left w:val="single" w:sz="6" w:space="0" w:color="000000"/>
              <w:bottom w:val="single" w:sz="6" w:space="0" w:color="000000"/>
              <w:right w:val="single" w:sz="6" w:space="0" w:color="000000"/>
            </w:tcBorders>
          </w:tcPr>
          <w:p w14:paraId="025C9FC0" w14:textId="760FC1AB" w:rsidR="00E73EDF" w:rsidRPr="008A6F2A" w:rsidRDefault="007653F1" w:rsidP="00925F98">
            <w:pPr>
              <w:pStyle w:val="Small"/>
              <w:spacing w:before="40" w:after="40"/>
              <w:jc w:val="both"/>
            </w:pPr>
            <w:r w:rsidRPr="008A6F2A">
              <w:t xml:space="preserve">Referenced Record </w:t>
            </w:r>
            <w:r w:rsidR="00925F98">
              <w:t>n</w:t>
            </w:r>
            <w:r w:rsidR="00925F98" w:rsidRPr="008A6F2A">
              <w:t>ame</w:t>
            </w:r>
          </w:p>
        </w:tc>
        <w:tc>
          <w:tcPr>
            <w:tcW w:w="800" w:type="dxa"/>
            <w:tcBorders>
              <w:top w:val="single" w:sz="6" w:space="0" w:color="000000"/>
              <w:left w:val="single" w:sz="6" w:space="0" w:color="000000"/>
              <w:bottom w:val="single" w:sz="6" w:space="0" w:color="000000"/>
              <w:right w:val="single" w:sz="6" w:space="0" w:color="000000"/>
            </w:tcBorders>
          </w:tcPr>
          <w:p w14:paraId="36692C0B" w14:textId="2BA066C5" w:rsidR="00E73EDF" w:rsidRPr="008A6F2A" w:rsidRDefault="007653F1" w:rsidP="00C128E3">
            <w:pPr>
              <w:pStyle w:val="Small"/>
              <w:spacing w:before="40" w:after="40"/>
              <w:jc w:val="both"/>
            </w:pPr>
            <w:r w:rsidRPr="008A6F2A">
              <w:t>RRNM</w:t>
            </w:r>
          </w:p>
        </w:tc>
        <w:tc>
          <w:tcPr>
            <w:tcW w:w="800" w:type="dxa"/>
            <w:tcBorders>
              <w:top w:val="single" w:sz="6" w:space="0" w:color="000000"/>
              <w:left w:val="single" w:sz="6" w:space="0" w:color="000000"/>
              <w:bottom w:val="single" w:sz="6" w:space="0" w:color="000000"/>
              <w:right w:val="single" w:sz="6" w:space="0" w:color="000000"/>
            </w:tcBorders>
          </w:tcPr>
          <w:p w14:paraId="7BCB6AAD" w14:textId="5B420A3C" w:rsidR="00E73EDF" w:rsidRPr="008A6F2A" w:rsidRDefault="00D224F5" w:rsidP="00C128E3">
            <w:pPr>
              <w:pStyle w:val="Small"/>
              <w:spacing w:before="40" w:after="40"/>
              <w:jc w:val="both"/>
            </w:pPr>
            <w:r>
              <w:t>{100}</w:t>
            </w:r>
          </w:p>
        </w:tc>
        <w:tc>
          <w:tcPr>
            <w:tcW w:w="800" w:type="dxa"/>
            <w:tcBorders>
              <w:top w:val="single" w:sz="6" w:space="0" w:color="000000"/>
              <w:left w:val="single" w:sz="6" w:space="0" w:color="000000"/>
              <w:bottom w:val="single" w:sz="6" w:space="0" w:color="000000"/>
              <w:right w:val="single" w:sz="6" w:space="0" w:color="000000"/>
            </w:tcBorders>
          </w:tcPr>
          <w:p w14:paraId="45C86708" w14:textId="77777777" w:rsidR="00E73EDF" w:rsidRPr="008A6F2A" w:rsidRDefault="007653F1" w:rsidP="00C128E3">
            <w:pPr>
              <w:pStyle w:val="Small"/>
              <w:spacing w:before="40" w:after="40"/>
              <w:jc w:val="both"/>
            </w:pPr>
            <w:r w:rsidRPr="008A6F2A">
              <w:t>b11</w:t>
            </w:r>
          </w:p>
        </w:tc>
        <w:tc>
          <w:tcPr>
            <w:tcW w:w="4056" w:type="dxa"/>
            <w:tcBorders>
              <w:top w:val="single" w:sz="6" w:space="0" w:color="000000"/>
              <w:left w:val="single" w:sz="6" w:space="0" w:color="000000"/>
              <w:bottom w:val="single" w:sz="6" w:space="0" w:color="000000"/>
              <w:right w:val="single" w:sz="6" w:space="0" w:color="000000"/>
            </w:tcBorders>
          </w:tcPr>
          <w:p w14:paraId="07DD2582" w14:textId="77777777" w:rsidR="00E73EDF" w:rsidRDefault="007653F1" w:rsidP="00C128E3">
            <w:pPr>
              <w:pStyle w:val="Small"/>
              <w:spacing w:before="40" w:after="40"/>
              <w:jc w:val="both"/>
            </w:pPr>
            <w:r w:rsidRPr="008A6F2A">
              <w:t>Record name of the referenced record</w:t>
            </w:r>
          </w:p>
          <w:p w14:paraId="3425853C" w14:textId="55D75DB7" w:rsidR="00D224F5" w:rsidRPr="008A6F2A" w:rsidRDefault="00D224F5" w:rsidP="00C128E3">
            <w:pPr>
              <w:pStyle w:val="Small"/>
              <w:spacing w:before="40" w:after="40"/>
              <w:jc w:val="both"/>
            </w:pPr>
            <w:r>
              <w:t>{100} – Feature Type</w:t>
            </w:r>
          </w:p>
        </w:tc>
      </w:tr>
      <w:tr w:rsidR="00E73EDF" w:rsidRPr="008A6F2A" w14:paraId="6E7C874E" w14:textId="77777777" w:rsidTr="00925F98">
        <w:tc>
          <w:tcPr>
            <w:tcW w:w="3484" w:type="dxa"/>
            <w:tcBorders>
              <w:top w:val="single" w:sz="6" w:space="0" w:color="000000"/>
              <w:left w:val="single" w:sz="6" w:space="0" w:color="000000"/>
              <w:bottom w:val="single" w:sz="6" w:space="0" w:color="000000"/>
              <w:right w:val="single" w:sz="6" w:space="0" w:color="000000"/>
            </w:tcBorders>
          </w:tcPr>
          <w:p w14:paraId="0CAB0929" w14:textId="04B7822F" w:rsidR="00E73EDF" w:rsidRPr="008A6F2A" w:rsidRDefault="007653F1" w:rsidP="00925F98">
            <w:pPr>
              <w:pStyle w:val="Small"/>
              <w:spacing w:before="40" w:after="40"/>
              <w:jc w:val="both"/>
            </w:pPr>
            <w:r w:rsidRPr="008A6F2A">
              <w:t xml:space="preserve">Referenced Record </w:t>
            </w:r>
            <w:r w:rsidR="00925F98">
              <w:t>i</w:t>
            </w:r>
            <w:r w:rsidR="00925F98" w:rsidRPr="008A6F2A">
              <w:t>dentifier</w:t>
            </w:r>
          </w:p>
        </w:tc>
        <w:tc>
          <w:tcPr>
            <w:tcW w:w="800" w:type="dxa"/>
            <w:tcBorders>
              <w:top w:val="single" w:sz="6" w:space="0" w:color="000000"/>
              <w:left w:val="single" w:sz="6" w:space="0" w:color="000000"/>
              <w:bottom w:val="single" w:sz="6" w:space="0" w:color="000000"/>
              <w:right w:val="single" w:sz="6" w:space="0" w:color="000000"/>
            </w:tcBorders>
          </w:tcPr>
          <w:p w14:paraId="188B2ED5" w14:textId="77777777" w:rsidR="00E73EDF" w:rsidRPr="008A6F2A" w:rsidRDefault="007653F1" w:rsidP="00C128E3">
            <w:pPr>
              <w:pStyle w:val="Small"/>
              <w:spacing w:before="40" w:after="40"/>
              <w:jc w:val="both"/>
            </w:pPr>
            <w:r w:rsidRPr="008A6F2A">
              <w:t>RRID</w:t>
            </w:r>
          </w:p>
        </w:tc>
        <w:tc>
          <w:tcPr>
            <w:tcW w:w="800" w:type="dxa"/>
            <w:tcBorders>
              <w:top w:val="single" w:sz="6" w:space="0" w:color="000000"/>
              <w:left w:val="single" w:sz="6" w:space="0" w:color="000000"/>
              <w:bottom w:val="single" w:sz="6" w:space="0" w:color="000000"/>
              <w:right w:val="single" w:sz="6" w:space="0" w:color="000000"/>
            </w:tcBorders>
          </w:tcPr>
          <w:p w14:paraId="2E90590D" w14:textId="77777777" w:rsidR="00E73EDF" w:rsidRPr="008A6F2A" w:rsidRDefault="00E73EDF" w:rsidP="00C128E3">
            <w:pPr>
              <w:pStyle w:val="Small"/>
              <w:spacing w:before="40" w:after="40"/>
              <w:jc w:val="both"/>
            </w:pPr>
          </w:p>
        </w:tc>
        <w:tc>
          <w:tcPr>
            <w:tcW w:w="800" w:type="dxa"/>
            <w:tcBorders>
              <w:top w:val="single" w:sz="6" w:space="0" w:color="000000"/>
              <w:left w:val="single" w:sz="6" w:space="0" w:color="000000"/>
              <w:bottom w:val="single" w:sz="6" w:space="0" w:color="000000"/>
              <w:right w:val="single" w:sz="6" w:space="0" w:color="000000"/>
            </w:tcBorders>
          </w:tcPr>
          <w:p w14:paraId="72B51FFC" w14:textId="77777777" w:rsidR="00E73EDF" w:rsidRPr="008A6F2A" w:rsidRDefault="007653F1" w:rsidP="00C128E3">
            <w:pPr>
              <w:pStyle w:val="Small"/>
              <w:spacing w:before="40" w:after="40"/>
              <w:jc w:val="both"/>
            </w:pPr>
            <w:r w:rsidRPr="008A6F2A">
              <w:t>b14</w:t>
            </w:r>
          </w:p>
        </w:tc>
        <w:tc>
          <w:tcPr>
            <w:tcW w:w="4056" w:type="dxa"/>
            <w:tcBorders>
              <w:top w:val="single" w:sz="6" w:space="0" w:color="000000"/>
              <w:left w:val="single" w:sz="6" w:space="0" w:color="000000"/>
              <w:bottom w:val="single" w:sz="6" w:space="0" w:color="000000"/>
              <w:right w:val="single" w:sz="6" w:space="0" w:color="000000"/>
            </w:tcBorders>
          </w:tcPr>
          <w:p w14:paraId="299905B4" w14:textId="77777777" w:rsidR="00E73EDF" w:rsidRPr="008A6F2A" w:rsidRDefault="007653F1" w:rsidP="00C128E3">
            <w:pPr>
              <w:pStyle w:val="Small"/>
              <w:spacing w:before="40" w:after="40"/>
              <w:jc w:val="both"/>
            </w:pPr>
            <w:r w:rsidRPr="008A6F2A">
              <w:t>Record identifier of the referenced record</w:t>
            </w:r>
          </w:p>
        </w:tc>
      </w:tr>
      <w:tr w:rsidR="00E73EDF" w:rsidRPr="008A6F2A" w14:paraId="7CCC4662" w14:textId="77777777" w:rsidTr="00925F98">
        <w:tc>
          <w:tcPr>
            <w:tcW w:w="3484" w:type="dxa"/>
            <w:tcBorders>
              <w:top w:val="single" w:sz="6" w:space="0" w:color="000000"/>
              <w:left w:val="single" w:sz="6" w:space="0" w:color="000000"/>
              <w:bottom w:val="single" w:sz="6" w:space="0" w:color="000000"/>
              <w:right w:val="single" w:sz="6" w:space="0" w:color="000000"/>
            </w:tcBorders>
          </w:tcPr>
          <w:p w14:paraId="3A5FAF07" w14:textId="77777777" w:rsidR="00E73EDF" w:rsidRPr="008A6F2A" w:rsidRDefault="007653F1" w:rsidP="00C128E3">
            <w:pPr>
              <w:pStyle w:val="Small"/>
              <w:spacing w:before="40" w:after="40"/>
              <w:jc w:val="both"/>
            </w:pPr>
            <w:r w:rsidRPr="008A6F2A">
              <w:t>Numeric Feature Association Code</w:t>
            </w:r>
          </w:p>
        </w:tc>
        <w:tc>
          <w:tcPr>
            <w:tcW w:w="800" w:type="dxa"/>
            <w:tcBorders>
              <w:top w:val="single" w:sz="6" w:space="0" w:color="000000"/>
              <w:left w:val="single" w:sz="6" w:space="0" w:color="000000"/>
              <w:bottom w:val="single" w:sz="6" w:space="0" w:color="000000"/>
              <w:right w:val="single" w:sz="6" w:space="0" w:color="000000"/>
            </w:tcBorders>
          </w:tcPr>
          <w:p w14:paraId="03CA6468" w14:textId="77777777" w:rsidR="00E73EDF" w:rsidRPr="008A6F2A" w:rsidRDefault="007653F1" w:rsidP="00C128E3">
            <w:pPr>
              <w:pStyle w:val="Small"/>
              <w:spacing w:before="40" w:after="40"/>
              <w:jc w:val="both"/>
            </w:pPr>
            <w:r w:rsidRPr="008A6F2A">
              <w:t>NFAC</w:t>
            </w:r>
          </w:p>
        </w:tc>
        <w:tc>
          <w:tcPr>
            <w:tcW w:w="800" w:type="dxa"/>
            <w:tcBorders>
              <w:top w:val="single" w:sz="6" w:space="0" w:color="000000"/>
              <w:left w:val="single" w:sz="6" w:space="0" w:color="000000"/>
              <w:bottom w:val="single" w:sz="6" w:space="0" w:color="000000"/>
              <w:right w:val="single" w:sz="6" w:space="0" w:color="000000"/>
            </w:tcBorders>
          </w:tcPr>
          <w:p w14:paraId="067A9A7D" w14:textId="77777777" w:rsidR="00E73EDF" w:rsidRPr="008A6F2A" w:rsidRDefault="00E73EDF" w:rsidP="00C128E3">
            <w:pPr>
              <w:pStyle w:val="Small"/>
              <w:spacing w:before="40" w:after="40"/>
              <w:jc w:val="both"/>
            </w:pPr>
          </w:p>
        </w:tc>
        <w:tc>
          <w:tcPr>
            <w:tcW w:w="800" w:type="dxa"/>
            <w:tcBorders>
              <w:top w:val="single" w:sz="6" w:space="0" w:color="000000"/>
              <w:left w:val="single" w:sz="6" w:space="0" w:color="000000"/>
              <w:bottom w:val="single" w:sz="6" w:space="0" w:color="000000"/>
              <w:right w:val="single" w:sz="6" w:space="0" w:color="000000"/>
            </w:tcBorders>
          </w:tcPr>
          <w:p w14:paraId="2885636F" w14:textId="77777777" w:rsidR="00E73EDF" w:rsidRPr="008A6F2A" w:rsidRDefault="007653F1" w:rsidP="00C128E3">
            <w:pPr>
              <w:pStyle w:val="Small"/>
              <w:spacing w:before="40" w:after="40"/>
              <w:jc w:val="both"/>
            </w:pPr>
            <w:r w:rsidRPr="008A6F2A">
              <w:t>b12</w:t>
            </w:r>
          </w:p>
        </w:tc>
        <w:tc>
          <w:tcPr>
            <w:tcW w:w="4056" w:type="dxa"/>
            <w:tcBorders>
              <w:top w:val="single" w:sz="6" w:space="0" w:color="000000"/>
              <w:left w:val="single" w:sz="6" w:space="0" w:color="000000"/>
              <w:bottom w:val="single" w:sz="6" w:space="0" w:color="000000"/>
              <w:right w:val="single" w:sz="6" w:space="0" w:color="000000"/>
            </w:tcBorders>
          </w:tcPr>
          <w:p w14:paraId="204471BE" w14:textId="77777777" w:rsidR="00E73EDF" w:rsidRPr="008A6F2A" w:rsidRDefault="007653F1" w:rsidP="00C128E3">
            <w:pPr>
              <w:pStyle w:val="Small"/>
              <w:spacing w:before="40" w:after="40"/>
              <w:jc w:val="both"/>
            </w:pPr>
            <w:r w:rsidRPr="008A6F2A">
              <w:t>A valid code for the feature association as defined in the FACS field of the Dataset General Information Record</w:t>
            </w:r>
          </w:p>
        </w:tc>
      </w:tr>
      <w:tr w:rsidR="00E73EDF" w:rsidRPr="008A6F2A" w14:paraId="69324EFE" w14:textId="77777777" w:rsidTr="00925F98">
        <w:tc>
          <w:tcPr>
            <w:tcW w:w="3484" w:type="dxa"/>
            <w:tcBorders>
              <w:top w:val="single" w:sz="6" w:space="0" w:color="000000"/>
              <w:left w:val="single" w:sz="6" w:space="0" w:color="000000"/>
              <w:bottom w:val="single" w:sz="6" w:space="0" w:color="000000"/>
              <w:right w:val="single" w:sz="6" w:space="0" w:color="000000"/>
            </w:tcBorders>
          </w:tcPr>
          <w:p w14:paraId="43B51EEE" w14:textId="5A26F1B7" w:rsidR="00E73EDF" w:rsidRPr="008A6F2A" w:rsidRDefault="007653F1" w:rsidP="00C128E3">
            <w:pPr>
              <w:pStyle w:val="Small"/>
              <w:spacing w:before="40" w:after="40"/>
              <w:jc w:val="both"/>
            </w:pPr>
            <w:r w:rsidRPr="008A6F2A">
              <w:t>Numeric Association</w:t>
            </w:r>
            <w:r w:rsidR="00A71851" w:rsidRPr="008A6F2A">
              <w:t xml:space="preserve"> </w:t>
            </w:r>
            <w:r w:rsidRPr="008A6F2A">
              <w:t>Role Code</w:t>
            </w:r>
          </w:p>
        </w:tc>
        <w:tc>
          <w:tcPr>
            <w:tcW w:w="800" w:type="dxa"/>
            <w:tcBorders>
              <w:top w:val="single" w:sz="6" w:space="0" w:color="000000"/>
              <w:left w:val="single" w:sz="6" w:space="0" w:color="000000"/>
              <w:bottom w:val="single" w:sz="6" w:space="0" w:color="000000"/>
              <w:right w:val="single" w:sz="6" w:space="0" w:color="000000"/>
            </w:tcBorders>
          </w:tcPr>
          <w:p w14:paraId="167057B8" w14:textId="77777777" w:rsidR="00E73EDF" w:rsidRPr="008A6F2A" w:rsidRDefault="007653F1" w:rsidP="00C128E3">
            <w:pPr>
              <w:pStyle w:val="Small"/>
              <w:spacing w:before="40" w:after="40"/>
              <w:jc w:val="both"/>
            </w:pPr>
            <w:r w:rsidRPr="008A6F2A">
              <w:t>NARC</w:t>
            </w:r>
          </w:p>
        </w:tc>
        <w:tc>
          <w:tcPr>
            <w:tcW w:w="800" w:type="dxa"/>
            <w:tcBorders>
              <w:top w:val="single" w:sz="6" w:space="0" w:color="000000"/>
              <w:left w:val="single" w:sz="6" w:space="0" w:color="000000"/>
              <w:bottom w:val="single" w:sz="6" w:space="0" w:color="000000"/>
              <w:right w:val="single" w:sz="6" w:space="0" w:color="000000"/>
            </w:tcBorders>
          </w:tcPr>
          <w:p w14:paraId="6EE1FDB7" w14:textId="77777777" w:rsidR="00E73EDF" w:rsidRPr="008A6F2A" w:rsidRDefault="00E73EDF" w:rsidP="00C128E3">
            <w:pPr>
              <w:pStyle w:val="Small"/>
              <w:spacing w:before="40" w:after="40"/>
              <w:jc w:val="both"/>
            </w:pPr>
          </w:p>
        </w:tc>
        <w:tc>
          <w:tcPr>
            <w:tcW w:w="800" w:type="dxa"/>
            <w:tcBorders>
              <w:top w:val="single" w:sz="6" w:space="0" w:color="000000"/>
              <w:left w:val="single" w:sz="6" w:space="0" w:color="000000"/>
              <w:bottom w:val="single" w:sz="6" w:space="0" w:color="000000"/>
              <w:right w:val="single" w:sz="6" w:space="0" w:color="000000"/>
            </w:tcBorders>
          </w:tcPr>
          <w:p w14:paraId="6ECF4772" w14:textId="77777777" w:rsidR="00E73EDF" w:rsidRPr="008A6F2A" w:rsidRDefault="007653F1" w:rsidP="00C128E3">
            <w:pPr>
              <w:pStyle w:val="Small"/>
              <w:spacing w:before="40" w:after="40"/>
              <w:jc w:val="both"/>
            </w:pPr>
            <w:r w:rsidRPr="008A6F2A">
              <w:t>b12</w:t>
            </w:r>
          </w:p>
        </w:tc>
        <w:tc>
          <w:tcPr>
            <w:tcW w:w="4056" w:type="dxa"/>
            <w:tcBorders>
              <w:top w:val="single" w:sz="6" w:space="0" w:color="000000"/>
              <w:left w:val="single" w:sz="6" w:space="0" w:color="000000"/>
              <w:bottom w:val="single" w:sz="6" w:space="0" w:color="000000"/>
              <w:right w:val="single" w:sz="6" w:space="0" w:color="000000"/>
            </w:tcBorders>
          </w:tcPr>
          <w:p w14:paraId="20F4C4E5" w14:textId="77777777" w:rsidR="00E73EDF" w:rsidRPr="008A6F2A" w:rsidRDefault="007653F1" w:rsidP="00C128E3">
            <w:pPr>
              <w:pStyle w:val="Small"/>
              <w:spacing w:before="40" w:after="40"/>
              <w:jc w:val="both"/>
            </w:pPr>
            <w:r w:rsidRPr="008A6F2A">
              <w:t>A valid code for the role as defined in the ARCS field of the Dataset General Information Record</w:t>
            </w:r>
          </w:p>
        </w:tc>
      </w:tr>
      <w:tr w:rsidR="00E73EDF" w:rsidRPr="008A6F2A" w14:paraId="175102C2" w14:textId="77777777" w:rsidTr="00925F98">
        <w:tc>
          <w:tcPr>
            <w:tcW w:w="3484" w:type="dxa"/>
            <w:tcBorders>
              <w:top w:val="single" w:sz="6" w:space="0" w:color="000000"/>
              <w:left w:val="single" w:sz="6" w:space="0" w:color="000000"/>
              <w:bottom w:val="single" w:sz="6" w:space="0" w:color="000000"/>
              <w:right w:val="single" w:sz="6" w:space="0" w:color="000000"/>
            </w:tcBorders>
          </w:tcPr>
          <w:p w14:paraId="4A0D6341" w14:textId="77777777" w:rsidR="00E73EDF" w:rsidRPr="008A6F2A" w:rsidRDefault="007653F1" w:rsidP="00C128E3">
            <w:pPr>
              <w:pStyle w:val="Small"/>
              <w:spacing w:before="40" w:after="40"/>
              <w:jc w:val="both"/>
            </w:pPr>
            <w:r w:rsidRPr="008A6F2A">
              <w:t>Feature Association Update Instruction</w:t>
            </w:r>
          </w:p>
        </w:tc>
        <w:tc>
          <w:tcPr>
            <w:tcW w:w="800" w:type="dxa"/>
            <w:tcBorders>
              <w:top w:val="single" w:sz="6" w:space="0" w:color="000000"/>
              <w:left w:val="single" w:sz="6" w:space="0" w:color="000000"/>
              <w:bottom w:val="single" w:sz="6" w:space="0" w:color="000000"/>
              <w:right w:val="single" w:sz="6" w:space="0" w:color="000000"/>
            </w:tcBorders>
          </w:tcPr>
          <w:p w14:paraId="7EA58D8D" w14:textId="77777777" w:rsidR="00E73EDF" w:rsidRPr="008A6F2A" w:rsidRDefault="007653F1" w:rsidP="00C128E3">
            <w:pPr>
              <w:pStyle w:val="Small"/>
              <w:spacing w:before="40" w:after="40"/>
              <w:jc w:val="both"/>
            </w:pPr>
            <w:r w:rsidRPr="008A6F2A">
              <w:t>FAUI</w:t>
            </w:r>
          </w:p>
        </w:tc>
        <w:tc>
          <w:tcPr>
            <w:tcW w:w="800" w:type="dxa"/>
            <w:tcBorders>
              <w:top w:val="single" w:sz="6" w:space="0" w:color="000000"/>
              <w:left w:val="single" w:sz="6" w:space="0" w:color="000000"/>
              <w:bottom w:val="single" w:sz="6" w:space="0" w:color="000000"/>
              <w:right w:val="single" w:sz="6" w:space="0" w:color="000000"/>
            </w:tcBorders>
          </w:tcPr>
          <w:p w14:paraId="30344B5E" w14:textId="77777777" w:rsidR="00E73EDF" w:rsidRPr="008A6F2A" w:rsidRDefault="007653F1" w:rsidP="00C128E3">
            <w:pPr>
              <w:pStyle w:val="Small"/>
              <w:spacing w:before="40" w:after="40"/>
              <w:jc w:val="both"/>
            </w:pPr>
            <w:r w:rsidRPr="008A6F2A">
              <w:t>{1}</w:t>
            </w:r>
          </w:p>
        </w:tc>
        <w:tc>
          <w:tcPr>
            <w:tcW w:w="800" w:type="dxa"/>
            <w:tcBorders>
              <w:top w:val="single" w:sz="6" w:space="0" w:color="000000"/>
              <w:left w:val="single" w:sz="6" w:space="0" w:color="000000"/>
              <w:bottom w:val="single" w:sz="6" w:space="0" w:color="000000"/>
              <w:right w:val="single" w:sz="6" w:space="0" w:color="000000"/>
            </w:tcBorders>
          </w:tcPr>
          <w:p w14:paraId="613C136A" w14:textId="77777777" w:rsidR="00E73EDF" w:rsidRPr="008A6F2A" w:rsidRDefault="007653F1" w:rsidP="00C128E3">
            <w:pPr>
              <w:pStyle w:val="Small"/>
              <w:spacing w:before="40" w:after="40"/>
              <w:jc w:val="both"/>
            </w:pPr>
            <w:r w:rsidRPr="008A6F2A">
              <w:t>b11</w:t>
            </w:r>
          </w:p>
        </w:tc>
        <w:tc>
          <w:tcPr>
            <w:tcW w:w="4056" w:type="dxa"/>
            <w:tcBorders>
              <w:top w:val="single" w:sz="6" w:space="0" w:color="000000"/>
              <w:left w:val="single" w:sz="6" w:space="0" w:color="000000"/>
              <w:bottom w:val="single" w:sz="6" w:space="0" w:color="000000"/>
              <w:right w:val="single" w:sz="6" w:space="0" w:color="000000"/>
            </w:tcBorders>
          </w:tcPr>
          <w:p w14:paraId="58C1A12C" w14:textId="112314D9" w:rsidR="00E73EDF" w:rsidRPr="008A6F2A" w:rsidRDefault="007E4FCD" w:rsidP="00925F98">
            <w:pPr>
              <w:pStyle w:val="Small"/>
              <w:spacing w:before="40" w:after="40"/>
              <w:jc w:val="both"/>
            </w:pPr>
            <w:r w:rsidRPr="007E4FCD">
              <w:t>{1} – Insert</w:t>
            </w:r>
          </w:p>
        </w:tc>
      </w:tr>
      <w:tr w:rsidR="00E73EDF" w:rsidRPr="008A6F2A" w14:paraId="4FF473F0" w14:textId="77777777" w:rsidTr="00925F98">
        <w:tc>
          <w:tcPr>
            <w:tcW w:w="3484" w:type="dxa"/>
            <w:tcBorders>
              <w:top w:val="single" w:sz="6" w:space="0" w:color="000000"/>
              <w:left w:val="single" w:sz="6" w:space="0" w:color="000000"/>
              <w:bottom w:val="single" w:sz="6" w:space="0" w:color="000000"/>
              <w:right w:val="single" w:sz="6" w:space="0" w:color="000000"/>
            </w:tcBorders>
          </w:tcPr>
          <w:p w14:paraId="19E383ED" w14:textId="77777777" w:rsidR="00E73EDF" w:rsidRPr="008A6F2A" w:rsidRDefault="007653F1" w:rsidP="00C128E3">
            <w:pPr>
              <w:pStyle w:val="Small"/>
              <w:snapToGrid w:val="0"/>
              <w:spacing w:before="40" w:after="40"/>
            </w:pPr>
            <w:r w:rsidRPr="008A6F2A">
              <w:t>Numeric Attribute Code</w:t>
            </w:r>
          </w:p>
        </w:tc>
        <w:tc>
          <w:tcPr>
            <w:tcW w:w="800" w:type="dxa"/>
            <w:tcBorders>
              <w:top w:val="single" w:sz="6" w:space="0" w:color="000000"/>
              <w:left w:val="single" w:sz="6" w:space="0" w:color="000000"/>
              <w:bottom w:val="single" w:sz="6" w:space="0" w:color="000000"/>
              <w:right w:val="single" w:sz="6" w:space="0" w:color="000000"/>
            </w:tcBorders>
          </w:tcPr>
          <w:p w14:paraId="4848DE75" w14:textId="77777777" w:rsidR="00E73EDF" w:rsidRPr="008A6F2A" w:rsidRDefault="007653F1" w:rsidP="00C128E3">
            <w:pPr>
              <w:pStyle w:val="Small"/>
              <w:snapToGrid w:val="0"/>
              <w:spacing w:before="40" w:after="40"/>
            </w:pPr>
            <w:r w:rsidRPr="008A6F2A">
              <w:t>*NATC</w:t>
            </w:r>
          </w:p>
        </w:tc>
        <w:tc>
          <w:tcPr>
            <w:tcW w:w="800" w:type="dxa"/>
            <w:tcBorders>
              <w:top w:val="single" w:sz="6" w:space="0" w:color="000000"/>
              <w:left w:val="single" w:sz="6" w:space="0" w:color="000000"/>
              <w:bottom w:val="single" w:sz="6" w:space="0" w:color="000000"/>
              <w:right w:val="single" w:sz="6" w:space="0" w:color="000000"/>
            </w:tcBorders>
          </w:tcPr>
          <w:p w14:paraId="2E8B13A9" w14:textId="77777777" w:rsidR="00E73EDF" w:rsidRPr="008A6F2A" w:rsidRDefault="00E73EDF" w:rsidP="00C128E3">
            <w:pPr>
              <w:pStyle w:val="Small"/>
              <w:spacing w:before="40" w:after="40"/>
              <w:jc w:val="both"/>
            </w:pPr>
          </w:p>
        </w:tc>
        <w:tc>
          <w:tcPr>
            <w:tcW w:w="800" w:type="dxa"/>
            <w:tcBorders>
              <w:top w:val="single" w:sz="6" w:space="0" w:color="000000"/>
              <w:left w:val="single" w:sz="6" w:space="0" w:color="000000"/>
              <w:bottom w:val="single" w:sz="6" w:space="0" w:color="000000"/>
              <w:right w:val="single" w:sz="6" w:space="0" w:color="000000"/>
            </w:tcBorders>
          </w:tcPr>
          <w:p w14:paraId="287DF61D" w14:textId="77777777" w:rsidR="00E73EDF" w:rsidRPr="008A6F2A" w:rsidRDefault="007653F1" w:rsidP="00C128E3">
            <w:pPr>
              <w:pStyle w:val="Small"/>
              <w:snapToGrid w:val="0"/>
              <w:spacing w:before="40" w:after="40"/>
            </w:pPr>
            <w:r w:rsidRPr="008A6F2A">
              <w:t>b12</w:t>
            </w:r>
          </w:p>
        </w:tc>
        <w:tc>
          <w:tcPr>
            <w:tcW w:w="4056" w:type="dxa"/>
            <w:tcBorders>
              <w:top w:val="single" w:sz="6" w:space="0" w:color="000000"/>
              <w:left w:val="single" w:sz="6" w:space="0" w:color="000000"/>
              <w:bottom w:val="single" w:sz="6" w:space="0" w:color="000000"/>
              <w:right w:val="single" w:sz="6" w:space="0" w:color="000000"/>
            </w:tcBorders>
          </w:tcPr>
          <w:p w14:paraId="03578776" w14:textId="77777777" w:rsidR="00E73EDF" w:rsidRPr="008A6F2A" w:rsidRDefault="007653F1" w:rsidP="00C128E3">
            <w:pPr>
              <w:pStyle w:val="Small"/>
              <w:snapToGrid w:val="0"/>
              <w:spacing w:before="40" w:after="40"/>
            </w:pPr>
            <w:r w:rsidRPr="008A6F2A">
              <w:t>A valid attribute code as defined in the ATCS field of the Dataset General Information Record</w:t>
            </w:r>
          </w:p>
        </w:tc>
      </w:tr>
      <w:tr w:rsidR="00E73EDF" w:rsidRPr="008A6F2A" w14:paraId="54AF93A2" w14:textId="77777777" w:rsidTr="00925F98">
        <w:tc>
          <w:tcPr>
            <w:tcW w:w="3484" w:type="dxa"/>
            <w:tcBorders>
              <w:top w:val="single" w:sz="6" w:space="0" w:color="000000"/>
              <w:left w:val="single" w:sz="6" w:space="0" w:color="000000"/>
              <w:bottom w:val="single" w:sz="6" w:space="0" w:color="000000"/>
              <w:right w:val="single" w:sz="6" w:space="0" w:color="000000"/>
            </w:tcBorders>
          </w:tcPr>
          <w:p w14:paraId="70108F42" w14:textId="09B9CB9E" w:rsidR="00E73EDF" w:rsidRPr="008A6F2A" w:rsidRDefault="007653F1" w:rsidP="00925F98">
            <w:pPr>
              <w:pStyle w:val="Small"/>
              <w:snapToGrid w:val="0"/>
              <w:spacing w:before="40" w:after="40"/>
            </w:pPr>
            <w:r w:rsidRPr="008A6F2A">
              <w:t xml:space="preserve">Attribute </w:t>
            </w:r>
            <w:r w:rsidR="00925F98">
              <w:t>i</w:t>
            </w:r>
            <w:r w:rsidR="00925F98" w:rsidRPr="008A6F2A">
              <w:t>ndex</w:t>
            </w:r>
          </w:p>
        </w:tc>
        <w:tc>
          <w:tcPr>
            <w:tcW w:w="800" w:type="dxa"/>
            <w:tcBorders>
              <w:top w:val="single" w:sz="6" w:space="0" w:color="000000"/>
              <w:left w:val="single" w:sz="6" w:space="0" w:color="000000"/>
              <w:bottom w:val="single" w:sz="6" w:space="0" w:color="000000"/>
              <w:right w:val="single" w:sz="6" w:space="0" w:color="000000"/>
            </w:tcBorders>
          </w:tcPr>
          <w:p w14:paraId="4654C559" w14:textId="77777777" w:rsidR="00E73EDF" w:rsidRPr="008A6F2A" w:rsidRDefault="007653F1" w:rsidP="00C128E3">
            <w:pPr>
              <w:pStyle w:val="Small"/>
              <w:snapToGrid w:val="0"/>
              <w:spacing w:before="40" w:after="40"/>
            </w:pPr>
            <w:r w:rsidRPr="008A6F2A">
              <w:t>ATIX</w:t>
            </w:r>
          </w:p>
        </w:tc>
        <w:tc>
          <w:tcPr>
            <w:tcW w:w="800" w:type="dxa"/>
            <w:tcBorders>
              <w:top w:val="single" w:sz="6" w:space="0" w:color="000000"/>
              <w:left w:val="single" w:sz="6" w:space="0" w:color="000000"/>
              <w:bottom w:val="single" w:sz="6" w:space="0" w:color="000000"/>
              <w:right w:val="single" w:sz="6" w:space="0" w:color="000000"/>
            </w:tcBorders>
          </w:tcPr>
          <w:p w14:paraId="3D23B03D" w14:textId="77777777" w:rsidR="00E73EDF" w:rsidRPr="008A6F2A" w:rsidRDefault="00E73EDF" w:rsidP="00C128E3">
            <w:pPr>
              <w:pStyle w:val="Small"/>
              <w:spacing w:before="40" w:after="40"/>
              <w:jc w:val="both"/>
            </w:pPr>
          </w:p>
        </w:tc>
        <w:tc>
          <w:tcPr>
            <w:tcW w:w="800" w:type="dxa"/>
            <w:tcBorders>
              <w:top w:val="single" w:sz="6" w:space="0" w:color="000000"/>
              <w:left w:val="single" w:sz="6" w:space="0" w:color="000000"/>
              <w:bottom w:val="single" w:sz="6" w:space="0" w:color="000000"/>
              <w:right w:val="single" w:sz="6" w:space="0" w:color="000000"/>
            </w:tcBorders>
          </w:tcPr>
          <w:p w14:paraId="1D2CE3E3" w14:textId="77777777" w:rsidR="00E73EDF" w:rsidRPr="008A6F2A" w:rsidRDefault="007653F1" w:rsidP="00C128E3">
            <w:pPr>
              <w:pStyle w:val="Small"/>
              <w:snapToGrid w:val="0"/>
              <w:spacing w:before="40" w:after="40"/>
            </w:pPr>
            <w:r w:rsidRPr="008A6F2A">
              <w:t>b12</w:t>
            </w:r>
          </w:p>
        </w:tc>
        <w:tc>
          <w:tcPr>
            <w:tcW w:w="4056" w:type="dxa"/>
            <w:tcBorders>
              <w:top w:val="single" w:sz="6" w:space="0" w:color="000000"/>
              <w:left w:val="single" w:sz="6" w:space="0" w:color="000000"/>
              <w:bottom w:val="single" w:sz="6" w:space="0" w:color="000000"/>
              <w:right w:val="single" w:sz="6" w:space="0" w:color="000000"/>
            </w:tcBorders>
          </w:tcPr>
          <w:p w14:paraId="5E2F3921" w14:textId="72FE269E" w:rsidR="00E73EDF" w:rsidRPr="008A6F2A" w:rsidRDefault="007653F1" w:rsidP="00C128E3">
            <w:pPr>
              <w:pStyle w:val="Small"/>
              <w:snapToGrid w:val="0"/>
              <w:spacing w:before="40" w:after="40"/>
            </w:pPr>
            <w:r w:rsidRPr="008A6F2A">
              <w:t>Index (position) of the attribute in the sequence of attributes with the same code and the same parent (starting with 1)</w:t>
            </w:r>
          </w:p>
        </w:tc>
      </w:tr>
      <w:tr w:rsidR="00E73EDF" w:rsidRPr="008A6F2A" w14:paraId="15250376" w14:textId="77777777" w:rsidTr="00925F98">
        <w:tc>
          <w:tcPr>
            <w:tcW w:w="3484" w:type="dxa"/>
            <w:tcBorders>
              <w:top w:val="single" w:sz="6" w:space="0" w:color="000000"/>
              <w:left w:val="single" w:sz="6" w:space="0" w:color="000000"/>
              <w:bottom w:val="single" w:sz="6" w:space="0" w:color="000000"/>
              <w:right w:val="single" w:sz="6" w:space="0" w:color="000000"/>
            </w:tcBorders>
          </w:tcPr>
          <w:p w14:paraId="6EBF9639" w14:textId="2158FB0E" w:rsidR="00E73EDF" w:rsidRPr="008A6F2A" w:rsidRDefault="007653F1" w:rsidP="00925F98">
            <w:pPr>
              <w:pStyle w:val="Small"/>
              <w:snapToGrid w:val="0"/>
              <w:spacing w:before="40" w:after="40"/>
            </w:pPr>
            <w:r w:rsidRPr="008A6F2A">
              <w:t xml:space="preserve">Parent </w:t>
            </w:r>
            <w:r w:rsidR="00925F98">
              <w:t>i</w:t>
            </w:r>
            <w:r w:rsidR="00925F98" w:rsidRPr="008A6F2A">
              <w:t>ndex</w:t>
            </w:r>
          </w:p>
        </w:tc>
        <w:tc>
          <w:tcPr>
            <w:tcW w:w="800" w:type="dxa"/>
            <w:tcBorders>
              <w:top w:val="single" w:sz="6" w:space="0" w:color="000000"/>
              <w:left w:val="single" w:sz="6" w:space="0" w:color="000000"/>
              <w:bottom w:val="single" w:sz="6" w:space="0" w:color="000000"/>
              <w:right w:val="single" w:sz="6" w:space="0" w:color="000000"/>
            </w:tcBorders>
          </w:tcPr>
          <w:p w14:paraId="46F309E2" w14:textId="77777777" w:rsidR="00E73EDF" w:rsidRPr="008A6F2A" w:rsidRDefault="007653F1" w:rsidP="00C128E3">
            <w:pPr>
              <w:pStyle w:val="Small"/>
              <w:snapToGrid w:val="0"/>
              <w:spacing w:before="40" w:after="40"/>
            </w:pPr>
            <w:r w:rsidRPr="008A6F2A">
              <w:t>PAIX</w:t>
            </w:r>
          </w:p>
        </w:tc>
        <w:tc>
          <w:tcPr>
            <w:tcW w:w="800" w:type="dxa"/>
            <w:tcBorders>
              <w:top w:val="single" w:sz="6" w:space="0" w:color="000000"/>
              <w:left w:val="single" w:sz="6" w:space="0" w:color="000000"/>
              <w:bottom w:val="single" w:sz="6" w:space="0" w:color="000000"/>
              <w:right w:val="single" w:sz="6" w:space="0" w:color="000000"/>
            </w:tcBorders>
          </w:tcPr>
          <w:p w14:paraId="74CF02A2" w14:textId="77777777" w:rsidR="00E73EDF" w:rsidRPr="008A6F2A" w:rsidRDefault="00E73EDF" w:rsidP="00C128E3">
            <w:pPr>
              <w:pStyle w:val="Small"/>
              <w:spacing w:before="40" w:after="40"/>
              <w:jc w:val="both"/>
            </w:pPr>
          </w:p>
        </w:tc>
        <w:tc>
          <w:tcPr>
            <w:tcW w:w="800" w:type="dxa"/>
            <w:tcBorders>
              <w:top w:val="single" w:sz="6" w:space="0" w:color="000000"/>
              <w:left w:val="single" w:sz="6" w:space="0" w:color="000000"/>
              <w:bottom w:val="single" w:sz="6" w:space="0" w:color="000000"/>
              <w:right w:val="single" w:sz="6" w:space="0" w:color="000000"/>
            </w:tcBorders>
          </w:tcPr>
          <w:p w14:paraId="44A4F165" w14:textId="77777777" w:rsidR="00E73EDF" w:rsidRPr="008A6F2A" w:rsidRDefault="007653F1" w:rsidP="00C128E3">
            <w:pPr>
              <w:pStyle w:val="Small"/>
              <w:snapToGrid w:val="0"/>
              <w:spacing w:before="40" w:after="40"/>
            </w:pPr>
            <w:r w:rsidRPr="008A6F2A">
              <w:t>b12</w:t>
            </w:r>
          </w:p>
        </w:tc>
        <w:tc>
          <w:tcPr>
            <w:tcW w:w="4056" w:type="dxa"/>
            <w:tcBorders>
              <w:top w:val="single" w:sz="6" w:space="0" w:color="000000"/>
              <w:left w:val="single" w:sz="6" w:space="0" w:color="000000"/>
              <w:bottom w:val="single" w:sz="6" w:space="0" w:color="000000"/>
              <w:right w:val="single" w:sz="6" w:space="0" w:color="000000"/>
            </w:tcBorders>
            <w:vAlign w:val="center"/>
          </w:tcPr>
          <w:p w14:paraId="06CD82F1" w14:textId="2B015FD6" w:rsidR="00E73EDF" w:rsidRPr="008A6F2A" w:rsidRDefault="007653F1" w:rsidP="00C128E3">
            <w:pPr>
              <w:pStyle w:val="Small"/>
              <w:snapToGrid w:val="0"/>
              <w:spacing w:before="40" w:after="40"/>
            </w:pPr>
            <w:r w:rsidRPr="008A6F2A">
              <w:t>Index (position) of the parent complex attribute within this FASC field (starting  with 1). If the attribute has no parent (top level attribute) the value is 0</w:t>
            </w:r>
          </w:p>
        </w:tc>
      </w:tr>
      <w:tr w:rsidR="00E73EDF" w:rsidRPr="008A6F2A" w14:paraId="0D6CF240" w14:textId="77777777" w:rsidTr="00925F98">
        <w:tc>
          <w:tcPr>
            <w:tcW w:w="3484" w:type="dxa"/>
            <w:tcBorders>
              <w:top w:val="single" w:sz="6" w:space="0" w:color="000000"/>
              <w:left w:val="single" w:sz="6" w:space="0" w:color="000000"/>
              <w:bottom w:val="single" w:sz="6" w:space="0" w:color="000000"/>
              <w:right w:val="single" w:sz="6" w:space="0" w:color="000000"/>
            </w:tcBorders>
          </w:tcPr>
          <w:p w14:paraId="48028A47" w14:textId="77777777" w:rsidR="00E73EDF" w:rsidRPr="008A6F2A" w:rsidRDefault="007653F1" w:rsidP="00C128E3">
            <w:pPr>
              <w:pStyle w:val="Small"/>
              <w:snapToGrid w:val="0"/>
              <w:spacing w:before="40" w:after="40"/>
            </w:pPr>
            <w:r w:rsidRPr="008A6F2A">
              <w:t>Attribute Instruction</w:t>
            </w:r>
          </w:p>
        </w:tc>
        <w:tc>
          <w:tcPr>
            <w:tcW w:w="800" w:type="dxa"/>
            <w:tcBorders>
              <w:top w:val="single" w:sz="6" w:space="0" w:color="000000"/>
              <w:left w:val="single" w:sz="6" w:space="0" w:color="000000"/>
              <w:bottom w:val="single" w:sz="6" w:space="0" w:color="000000"/>
              <w:right w:val="single" w:sz="6" w:space="0" w:color="000000"/>
            </w:tcBorders>
          </w:tcPr>
          <w:p w14:paraId="247F996A" w14:textId="77777777" w:rsidR="00E73EDF" w:rsidRPr="008A6F2A" w:rsidRDefault="007653F1" w:rsidP="00C128E3">
            <w:pPr>
              <w:pStyle w:val="Small"/>
              <w:snapToGrid w:val="0"/>
              <w:spacing w:before="40" w:after="40"/>
            </w:pPr>
            <w:r w:rsidRPr="008A6F2A">
              <w:t>ATIN</w:t>
            </w:r>
          </w:p>
        </w:tc>
        <w:tc>
          <w:tcPr>
            <w:tcW w:w="800" w:type="dxa"/>
            <w:tcBorders>
              <w:top w:val="single" w:sz="6" w:space="0" w:color="000000"/>
              <w:left w:val="single" w:sz="6" w:space="0" w:color="000000"/>
              <w:bottom w:val="single" w:sz="6" w:space="0" w:color="000000"/>
              <w:right w:val="single" w:sz="6" w:space="0" w:color="000000"/>
            </w:tcBorders>
          </w:tcPr>
          <w:p w14:paraId="4E2D4642" w14:textId="77777777" w:rsidR="00E73EDF" w:rsidRPr="008A6F2A" w:rsidRDefault="00E73EDF" w:rsidP="00C128E3">
            <w:pPr>
              <w:pStyle w:val="Small"/>
              <w:spacing w:before="40" w:after="40"/>
              <w:jc w:val="both"/>
            </w:pPr>
          </w:p>
        </w:tc>
        <w:tc>
          <w:tcPr>
            <w:tcW w:w="800" w:type="dxa"/>
            <w:tcBorders>
              <w:top w:val="single" w:sz="6" w:space="0" w:color="000000"/>
              <w:left w:val="single" w:sz="6" w:space="0" w:color="000000"/>
              <w:bottom w:val="single" w:sz="6" w:space="0" w:color="000000"/>
              <w:right w:val="single" w:sz="6" w:space="0" w:color="000000"/>
            </w:tcBorders>
          </w:tcPr>
          <w:p w14:paraId="39ED2825" w14:textId="77777777" w:rsidR="00E73EDF" w:rsidRPr="008A6F2A" w:rsidRDefault="007653F1" w:rsidP="00C128E3">
            <w:pPr>
              <w:pStyle w:val="Small"/>
              <w:snapToGrid w:val="0"/>
              <w:spacing w:before="40" w:after="40"/>
            </w:pPr>
            <w:r w:rsidRPr="008A6F2A">
              <w:t>b11</w:t>
            </w:r>
          </w:p>
        </w:tc>
        <w:tc>
          <w:tcPr>
            <w:tcW w:w="4056" w:type="dxa"/>
            <w:tcBorders>
              <w:top w:val="single" w:sz="6" w:space="0" w:color="000000"/>
              <w:left w:val="single" w:sz="6" w:space="0" w:color="000000"/>
              <w:bottom w:val="single" w:sz="6" w:space="0" w:color="000000"/>
              <w:right w:val="single" w:sz="6" w:space="0" w:color="000000"/>
            </w:tcBorders>
            <w:vAlign w:val="center"/>
          </w:tcPr>
          <w:p w14:paraId="09B204C0" w14:textId="65E056E3" w:rsidR="00E73EDF" w:rsidRPr="008A6F2A" w:rsidRDefault="007653F1" w:rsidP="00D224F5">
            <w:pPr>
              <w:pStyle w:val="Small"/>
              <w:snapToGrid w:val="0"/>
              <w:spacing w:before="40" w:after="40"/>
            </w:pPr>
            <w:r w:rsidRPr="008A6F2A">
              <w:t xml:space="preserve">{1} </w:t>
            </w:r>
            <w:r w:rsidR="00925F98">
              <w:t>–</w:t>
            </w:r>
            <w:r w:rsidRPr="008A6F2A">
              <w:t xml:space="preserve"> Insert</w:t>
            </w:r>
          </w:p>
        </w:tc>
      </w:tr>
      <w:tr w:rsidR="00E73EDF" w:rsidRPr="008A6F2A" w14:paraId="29C59D43" w14:textId="77777777" w:rsidTr="00925F98">
        <w:tc>
          <w:tcPr>
            <w:tcW w:w="3484" w:type="dxa"/>
            <w:tcBorders>
              <w:top w:val="single" w:sz="6" w:space="0" w:color="000000"/>
              <w:left w:val="single" w:sz="6" w:space="0" w:color="000000"/>
              <w:bottom w:val="single" w:sz="6" w:space="0" w:color="000000"/>
              <w:right w:val="single" w:sz="6" w:space="0" w:color="000000"/>
            </w:tcBorders>
          </w:tcPr>
          <w:p w14:paraId="27963314" w14:textId="3AD39E8C" w:rsidR="00E73EDF" w:rsidRPr="008A6F2A" w:rsidRDefault="007653F1" w:rsidP="00925F98">
            <w:pPr>
              <w:pStyle w:val="Small"/>
              <w:snapToGrid w:val="0"/>
              <w:spacing w:before="40" w:after="40"/>
            </w:pPr>
            <w:r w:rsidRPr="008A6F2A">
              <w:t xml:space="preserve">Attribute </w:t>
            </w:r>
            <w:r w:rsidR="00925F98">
              <w:t>v</w:t>
            </w:r>
            <w:r w:rsidR="00925F98" w:rsidRPr="008A6F2A">
              <w:t>alue</w:t>
            </w:r>
          </w:p>
        </w:tc>
        <w:tc>
          <w:tcPr>
            <w:tcW w:w="800" w:type="dxa"/>
            <w:tcBorders>
              <w:top w:val="single" w:sz="6" w:space="0" w:color="000000"/>
              <w:left w:val="single" w:sz="6" w:space="0" w:color="000000"/>
              <w:bottom w:val="single" w:sz="6" w:space="0" w:color="000000"/>
              <w:right w:val="single" w:sz="6" w:space="0" w:color="000000"/>
            </w:tcBorders>
          </w:tcPr>
          <w:p w14:paraId="48325816" w14:textId="77777777" w:rsidR="00E73EDF" w:rsidRPr="008A6F2A" w:rsidRDefault="007653F1" w:rsidP="00C128E3">
            <w:pPr>
              <w:pStyle w:val="Small"/>
              <w:snapToGrid w:val="0"/>
              <w:spacing w:before="40" w:after="40"/>
            </w:pPr>
            <w:r w:rsidRPr="008A6F2A">
              <w:t>ATVL</w:t>
            </w:r>
          </w:p>
        </w:tc>
        <w:tc>
          <w:tcPr>
            <w:tcW w:w="800" w:type="dxa"/>
            <w:tcBorders>
              <w:top w:val="single" w:sz="6" w:space="0" w:color="000000"/>
              <w:left w:val="single" w:sz="6" w:space="0" w:color="000000"/>
              <w:bottom w:val="single" w:sz="6" w:space="0" w:color="000000"/>
              <w:right w:val="single" w:sz="6" w:space="0" w:color="000000"/>
            </w:tcBorders>
          </w:tcPr>
          <w:p w14:paraId="4E6A2B51" w14:textId="77777777" w:rsidR="00E73EDF" w:rsidRPr="008A6F2A" w:rsidRDefault="00E73EDF" w:rsidP="00C128E3">
            <w:pPr>
              <w:pStyle w:val="Small"/>
              <w:spacing w:before="40" w:after="40"/>
              <w:jc w:val="both"/>
            </w:pPr>
          </w:p>
        </w:tc>
        <w:tc>
          <w:tcPr>
            <w:tcW w:w="800" w:type="dxa"/>
            <w:tcBorders>
              <w:top w:val="single" w:sz="6" w:space="0" w:color="000000"/>
              <w:left w:val="single" w:sz="6" w:space="0" w:color="000000"/>
              <w:bottom w:val="single" w:sz="6" w:space="0" w:color="000000"/>
              <w:right w:val="single" w:sz="6" w:space="0" w:color="000000"/>
            </w:tcBorders>
          </w:tcPr>
          <w:p w14:paraId="5A0CAEC5" w14:textId="77777777" w:rsidR="00E73EDF" w:rsidRPr="008A6F2A" w:rsidRDefault="007653F1" w:rsidP="00C128E3">
            <w:pPr>
              <w:pStyle w:val="Small"/>
              <w:snapToGrid w:val="0"/>
              <w:spacing w:before="40" w:after="40"/>
            </w:pPr>
            <w:r w:rsidRPr="008A6F2A">
              <w:t>A()</w:t>
            </w:r>
          </w:p>
        </w:tc>
        <w:tc>
          <w:tcPr>
            <w:tcW w:w="4056" w:type="dxa"/>
            <w:tcBorders>
              <w:top w:val="single" w:sz="6" w:space="0" w:color="000000"/>
              <w:left w:val="single" w:sz="6" w:space="0" w:color="000000"/>
              <w:bottom w:val="single" w:sz="6" w:space="0" w:color="000000"/>
              <w:right w:val="single" w:sz="6" w:space="0" w:color="000000"/>
            </w:tcBorders>
            <w:vAlign w:val="center"/>
          </w:tcPr>
          <w:p w14:paraId="3399AE6F" w14:textId="488275DE" w:rsidR="00E73EDF" w:rsidRPr="008A6F2A" w:rsidRDefault="007653F1" w:rsidP="00C128E3">
            <w:pPr>
              <w:pStyle w:val="Small"/>
              <w:snapToGrid w:val="0"/>
              <w:spacing w:before="40" w:after="40"/>
            </w:pPr>
            <w:r w:rsidRPr="008A6F2A">
              <w:t>A string containing a valid value for the domain of the attribute specified by the subfields above</w:t>
            </w:r>
          </w:p>
        </w:tc>
      </w:tr>
    </w:tbl>
    <w:p w14:paraId="1D2ECB04" w14:textId="77777777" w:rsidR="00E73EDF" w:rsidRDefault="00E73EDF" w:rsidP="007E4FCD">
      <w:pPr>
        <w:spacing w:after="0" w:line="240" w:lineRule="auto"/>
      </w:pPr>
    </w:p>
    <w:p w14:paraId="34296307" w14:textId="2D3AF48F" w:rsidR="007E4FCD" w:rsidRPr="00F2456F" w:rsidRDefault="007E4FCD" w:rsidP="001D02B5">
      <w:pPr>
        <w:pStyle w:val="ListContinue2"/>
        <w:numPr>
          <w:ilvl w:val="2"/>
          <w:numId w:val="27"/>
        </w:numPr>
        <w:tabs>
          <w:tab w:val="clear" w:pos="432"/>
        </w:tabs>
        <w:spacing w:before="120" w:after="120" w:line="240" w:lineRule="auto"/>
        <w:rPr>
          <w:b/>
          <w:lang w:eastAsia="en-US"/>
        </w:rPr>
      </w:pPr>
      <w:bookmarkStart w:id="1567" w:name="_Toc162435461"/>
      <w:bookmarkStart w:id="1568" w:name="_Toc169203155"/>
      <w:bookmarkStart w:id="1569" w:name="_Toc170072485"/>
      <w:r w:rsidRPr="007E4FCD">
        <w:rPr>
          <w:b/>
          <w:lang w:eastAsia="en-US"/>
        </w:rPr>
        <w:t>Masked Spatial Type field - MASK</w:t>
      </w:r>
      <w:bookmarkEnd w:id="1567"/>
      <w:bookmarkEnd w:id="1568"/>
      <w:bookmarkEnd w:id="1569"/>
    </w:p>
    <w:tbl>
      <w:tblPr>
        <w:tblW w:w="9866" w:type="dxa"/>
        <w:tblInd w:w="-244" w:type="dxa"/>
        <w:tblLayout w:type="fixed"/>
        <w:tblCellMar>
          <w:left w:w="57" w:type="dxa"/>
          <w:right w:w="57" w:type="dxa"/>
        </w:tblCellMar>
        <w:tblLook w:val="04A0" w:firstRow="1" w:lastRow="0" w:firstColumn="1" w:lastColumn="0" w:noHBand="0" w:noVBand="1"/>
      </w:tblPr>
      <w:tblGrid>
        <w:gridCol w:w="3459"/>
        <w:gridCol w:w="793"/>
        <w:gridCol w:w="793"/>
        <w:gridCol w:w="793"/>
        <w:gridCol w:w="4028"/>
      </w:tblGrid>
      <w:tr w:rsidR="00E73EDF" w:rsidRPr="008A6F2A" w14:paraId="02316A8C" w14:textId="77777777" w:rsidTr="007E4FCD">
        <w:tc>
          <w:tcPr>
            <w:tcW w:w="3459"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p w14:paraId="565EF109" w14:textId="77777777" w:rsidR="00E73EDF" w:rsidRPr="008A6F2A" w:rsidRDefault="007653F1" w:rsidP="00C128E3">
            <w:pPr>
              <w:pStyle w:val="Small"/>
              <w:spacing w:before="40" w:after="40"/>
              <w:jc w:val="both"/>
              <w:rPr>
                <w:b/>
              </w:rPr>
            </w:pPr>
            <w:r w:rsidRPr="008A6F2A">
              <w:rPr>
                <w:b/>
              </w:rPr>
              <w:t>Subfield name</w:t>
            </w:r>
          </w:p>
        </w:tc>
        <w:tc>
          <w:tcPr>
            <w:tcW w:w="793"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1351D2FE" w14:textId="77777777" w:rsidR="00E73EDF" w:rsidRPr="008A6F2A" w:rsidRDefault="007653F1" w:rsidP="00C128E3">
            <w:pPr>
              <w:pStyle w:val="Small"/>
              <w:spacing w:before="40" w:after="40"/>
              <w:jc w:val="both"/>
              <w:rPr>
                <w:b/>
              </w:rPr>
            </w:pPr>
            <w:r w:rsidRPr="008A6F2A">
              <w:rPr>
                <w:b/>
              </w:rPr>
              <w:t>Label</w:t>
            </w:r>
          </w:p>
        </w:tc>
        <w:tc>
          <w:tcPr>
            <w:tcW w:w="793"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45182341" w14:textId="77777777" w:rsidR="00E73EDF" w:rsidRPr="008A6F2A" w:rsidRDefault="007653F1" w:rsidP="00C128E3">
            <w:pPr>
              <w:pStyle w:val="Small"/>
              <w:spacing w:before="40" w:after="40"/>
              <w:jc w:val="both"/>
              <w:rPr>
                <w:b/>
              </w:rPr>
            </w:pPr>
            <w:r w:rsidRPr="008A6F2A">
              <w:rPr>
                <w:b/>
              </w:rPr>
              <w:t>Value</w:t>
            </w:r>
          </w:p>
        </w:tc>
        <w:tc>
          <w:tcPr>
            <w:tcW w:w="793"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4A0D4B4E" w14:textId="77777777" w:rsidR="00E73EDF" w:rsidRPr="008A6F2A" w:rsidRDefault="007653F1" w:rsidP="00C128E3">
            <w:pPr>
              <w:pStyle w:val="Small"/>
              <w:spacing w:before="40" w:after="40"/>
              <w:jc w:val="both"/>
              <w:rPr>
                <w:b/>
              </w:rPr>
            </w:pPr>
            <w:r w:rsidRPr="008A6F2A">
              <w:rPr>
                <w:b/>
              </w:rPr>
              <w:t>Format</w:t>
            </w:r>
          </w:p>
        </w:tc>
        <w:tc>
          <w:tcPr>
            <w:tcW w:w="4028"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7B0ECF3E" w14:textId="77777777" w:rsidR="00E73EDF" w:rsidRPr="008A6F2A" w:rsidRDefault="007653F1" w:rsidP="00C128E3">
            <w:pPr>
              <w:pStyle w:val="Small"/>
              <w:spacing w:before="40" w:after="40"/>
              <w:jc w:val="both"/>
              <w:rPr>
                <w:b/>
              </w:rPr>
            </w:pPr>
            <w:r w:rsidRPr="008A6F2A">
              <w:rPr>
                <w:b/>
              </w:rPr>
              <w:t>Comment</w:t>
            </w:r>
          </w:p>
        </w:tc>
      </w:tr>
      <w:tr w:rsidR="00D224F5" w:rsidRPr="008A6F2A" w14:paraId="4A9BB906" w14:textId="77777777" w:rsidTr="007E4FCD">
        <w:tc>
          <w:tcPr>
            <w:tcW w:w="3459" w:type="dxa"/>
            <w:tcBorders>
              <w:top w:val="single" w:sz="6" w:space="0" w:color="000000"/>
              <w:left w:val="single" w:sz="6" w:space="0" w:color="000000"/>
              <w:bottom w:val="single" w:sz="6" w:space="0" w:color="000000"/>
              <w:right w:val="single" w:sz="6" w:space="0" w:color="000000"/>
            </w:tcBorders>
          </w:tcPr>
          <w:p w14:paraId="3CD13B6D" w14:textId="637629FD" w:rsidR="00D224F5" w:rsidRPr="008A6F2A" w:rsidRDefault="00D224F5" w:rsidP="00D224F5">
            <w:pPr>
              <w:pStyle w:val="Small"/>
              <w:spacing w:before="40" w:after="40"/>
              <w:jc w:val="both"/>
            </w:pPr>
            <w:r w:rsidRPr="008A6F2A">
              <w:t xml:space="preserve">Referenced Record </w:t>
            </w:r>
            <w:r>
              <w:t>n</w:t>
            </w:r>
            <w:r w:rsidRPr="008A6F2A">
              <w:t>ame</w:t>
            </w:r>
          </w:p>
        </w:tc>
        <w:tc>
          <w:tcPr>
            <w:tcW w:w="793" w:type="dxa"/>
            <w:tcBorders>
              <w:top w:val="single" w:sz="6" w:space="0" w:color="000000"/>
              <w:left w:val="single" w:sz="6" w:space="0" w:color="000000"/>
              <w:bottom w:val="single" w:sz="6" w:space="0" w:color="000000"/>
              <w:right w:val="single" w:sz="6" w:space="0" w:color="000000"/>
            </w:tcBorders>
          </w:tcPr>
          <w:p w14:paraId="41E191C7" w14:textId="77777777" w:rsidR="00D224F5" w:rsidRPr="008A6F2A" w:rsidRDefault="00D224F5" w:rsidP="00D224F5">
            <w:pPr>
              <w:pStyle w:val="Small"/>
              <w:spacing w:before="40" w:after="40"/>
              <w:jc w:val="both"/>
            </w:pPr>
            <w:r w:rsidRPr="008A6F2A">
              <w:t>*RRNM</w:t>
            </w:r>
          </w:p>
        </w:tc>
        <w:tc>
          <w:tcPr>
            <w:tcW w:w="793" w:type="dxa"/>
            <w:tcBorders>
              <w:top w:val="single" w:sz="6" w:space="0" w:color="000000"/>
              <w:left w:val="single" w:sz="6" w:space="0" w:color="000000"/>
              <w:bottom w:val="single" w:sz="6" w:space="0" w:color="000000"/>
              <w:right w:val="single" w:sz="6" w:space="0" w:color="000000"/>
            </w:tcBorders>
          </w:tcPr>
          <w:p w14:paraId="05A24D39" w14:textId="06F758C6" w:rsidR="00D224F5" w:rsidRPr="008A6F2A" w:rsidRDefault="00D224F5" w:rsidP="00D224F5">
            <w:pPr>
              <w:pStyle w:val="Small"/>
              <w:spacing w:before="40" w:after="40"/>
            </w:pPr>
            <w:r>
              <w:t>{120} or {125}</w:t>
            </w:r>
          </w:p>
        </w:tc>
        <w:tc>
          <w:tcPr>
            <w:tcW w:w="793" w:type="dxa"/>
            <w:tcBorders>
              <w:top w:val="single" w:sz="6" w:space="0" w:color="000000"/>
              <w:left w:val="single" w:sz="6" w:space="0" w:color="000000"/>
              <w:bottom w:val="single" w:sz="6" w:space="0" w:color="000000"/>
              <w:right w:val="single" w:sz="6" w:space="0" w:color="000000"/>
            </w:tcBorders>
          </w:tcPr>
          <w:p w14:paraId="3E793396" w14:textId="77777777" w:rsidR="00D224F5" w:rsidRPr="008A6F2A" w:rsidRDefault="00D224F5" w:rsidP="00D224F5">
            <w:pPr>
              <w:pStyle w:val="Small"/>
              <w:spacing w:before="40" w:after="40"/>
              <w:jc w:val="both"/>
            </w:pPr>
            <w:r w:rsidRPr="008A6F2A">
              <w:t>b11</w:t>
            </w:r>
          </w:p>
        </w:tc>
        <w:tc>
          <w:tcPr>
            <w:tcW w:w="4028" w:type="dxa"/>
            <w:tcBorders>
              <w:top w:val="single" w:sz="6" w:space="0" w:color="000000"/>
              <w:left w:val="single" w:sz="6" w:space="0" w:color="000000"/>
              <w:bottom w:val="single" w:sz="6" w:space="0" w:color="000000"/>
              <w:right w:val="single" w:sz="6" w:space="0" w:color="000000"/>
            </w:tcBorders>
          </w:tcPr>
          <w:p w14:paraId="78D874A3" w14:textId="77777777" w:rsidR="00D224F5" w:rsidRDefault="00D224F5" w:rsidP="00D224F5">
            <w:pPr>
              <w:pStyle w:val="Small"/>
              <w:spacing w:before="40" w:after="40"/>
              <w:jc w:val="both"/>
            </w:pPr>
            <w:r w:rsidRPr="008A6F2A">
              <w:t>Record name of the referenced record</w:t>
            </w:r>
          </w:p>
          <w:p w14:paraId="5555F450" w14:textId="77777777" w:rsidR="00D224F5" w:rsidRDefault="00D224F5" w:rsidP="00522ACE">
            <w:pPr>
              <w:pStyle w:val="Small"/>
              <w:spacing w:before="40"/>
              <w:jc w:val="both"/>
            </w:pPr>
            <w:r>
              <w:t>{120} – Curve</w:t>
            </w:r>
          </w:p>
          <w:p w14:paraId="4ABCDDF4" w14:textId="5D8A77E7" w:rsidR="00D224F5" w:rsidRPr="008A6F2A" w:rsidRDefault="00D224F5" w:rsidP="00522ACE">
            <w:pPr>
              <w:pStyle w:val="Small"/>
              <w:spacing w:before="0" w:after="40"/>
              <w:jc w:val="both"/>
            </w:pPr>
            <w:r>
              <w:t>{125} – Composite Curve</w:t>
            </w:r>
          </w:p>
        </w:tc>
      </w:tr>
      <w:tr w:rsidR="00E73EDF" w:rsidRPr="008A6F2A" w14:paraId="4DC20AB0" w14:textId="77777777" w:rsidTr="007E4FCD">
        <w:tc>
          <w:tcPr>
            <w:tcW w:w="3459" w:type="dxa"/>
            <w:tcBorders>
              <w:top w:val="single" w:sz="6" w:space="0" w:color="000000"/>
              <w:left w:val="single" w:sz="6" w:space="0" w:color="000000"/>
              <w:bottom w:val="single" w:sz="6" w:space="0" w:color="000000"/>
              <w:right w:val="single" w:sz="6" w:space="0" w:color="000000"/>
            </w:tcBorders>
          </w:tcPr>
          <w:p w14:paraId="5315FDC9" w14:textId="72358CCC" w:rsidR="00E73EDF" w:rsidRPr="008A6F2A" w:rsidRDefault="007653F1" w:rsidP="007E4FCD">
            <w:pPr>
              <w:pStyle w:val="Small"/>
              <w:spacing w:before="40" w:after="40"/>
              <w:jc w:val="both"/>
            </w:pPr>
            <w:r w:rsidRPr="008A6F2A">
              <w:t xml:space="preserve">Referenced Record </w:t>
            </w:r>
            <w:r w:rsidR="007E4FCD">
              <w:t>i</w:t>
            </w:r>
            <w:r w:rsidR="007E4FCD" w:rsidRPr="008A6F2A">
              <w:t>dentifier</w:t>
            </w:r>
          </w:p>
        </w:tc>
        <w:tc>
          <w:tcPr>
            <w:tcW w:w="793" w:type="dxa"/>
            <w:tcBorders>
              <w:top w:val="single" w:sz="6" w:space="0" w:color="000000"/>
              <w:left w:val="single" w:sz="6" w:space="0" w:color="000000"/>
              <w:bottom w:val="single" w:sz="6" w:space="0" w:color="000000"/>
              <w:right w:val="single" w:sz="6" w:space="0" w:color="000000"/>
            </w:tcBorders>
          </w:tcPr>
          <w:p w14:paraId="0DB5E35C" w14:textId="77777777" w:rsidR="00E73EDF" w:rsidRPr="008A6F2A" w:rsidRDefault="007653F1" w:rsidP="00C128E3">
            <w:pPr>
              <w:pStyle w:val="Small"/>
              <w:spacing w:before="40" w:after="40"/>
              <w:jc w:val="both"/>
            </w:pPr>
            <w:r w:rsidRPr="008A6F2A">
              <w:t>RRID</w:t>
            </w:r>
          </w:p>
        </w:tc>
        <w:tc>
          <w:tcPr>
            <w:tcW w:w="793" w:type="dxa"/>
            <w:tcBorders>
              <w:top w:val="single" w:sz="6" w:space="0" w:color="000000"/>
              <w:left w:val="single" w:sz="6" w:space="0" w:color="000000"/>
              <w:bottom w:val="single" w:sz="6" w:space="0" w:color="000000"/>
              <w:right w:val="single" w:sz="6" w:space="0" w:color="000000"/>
            </w:tcBorders>
          </w:tcPr>
          <w:p w14:paraId="15E00403" w14:textId="77777777" w:rsidR="00E73EDF" w:rsidRPr="008A6F2A" w:rsidRDefault="00E73EDF" w:rsidP="00C128E3">
            <w:pPr>
              <w:pStyle w:val="Small"/>
              <w:spacing w:before="40" w:after="40"/>
              <w:jc w:val="both"/>
            </w:pPr>
          </w:p>
        </w:tc>
        <w:tc>
          <w:tcPr>
            <w:tcW w:w="793" w:type="dxa"/>
            <w:tcBorders>
              <w:top w:val="single" w:sz="6" w:space="0" w:color="000000"/>
              <w:left w:val="single" w:sz="6" w:space="0" w:color="000000"/>
              <w:bottom w:val="single" w:sz="6" w:space="0" w:color="000000"/>
              <w:right w:val="single" w:sz="6" w:space="0" w:color="000000"/>
            </w:tcBorders>
          </w:tcPr>
          <w:p w14:paraId="4E06946C" w14:textId="77777777" w:rsidR="00E73EDF" w:rsidRPr="008A6F2A" w:rsidRDefault="007653F1" w:rsidP="00C128E3">
            <w:pPr>
              <w:pStyle w:val="Small"/>
              <w:spacing w:before="40" w:after="40"/>
              <w:jc w:val="both"/>
            </w:pPr>
            <w:r w:rsidRPr="008A6F2A">
              <w:t>b14</w:t>
            </w:r>
          </w:p>
        </w:tc>
        <w:tc>
          <w:tcPr>
            <w:tcW w:w="4028" w:type="dxa"/>
            <w:tcBorders>
              <w:top w:val="single" w:sz="6" w:space="0" w:color="000000"/>
              <w:left w:val="single" w:sz="6" w:space="0" w:color="000000"/>
              <w:bottom w:val="single" w:sz="6" w:space="0" w:color="000000"/>
              <w:right w:val="single" w:sz="6" w:space="0" w:color="000000"/>
            </w:tcBorders>
          </w:tcPr>
          <w:p w14:paraId="6D78C8F3" w14:textId="77777777" w:rsidR="00E73EDF" w:rsidRPr="008A6F2A" w:rsidRDefault="007653F1" w:rsidP="00C128E3">
            <w:pPr>
              <w:pStyle w:val="Small"/>
              <w:spacing w:before="40" w:after="40"/>
              <w:jc w:val="both"/>
            </w:pPr>
            <w:r w:rsidRPr="008A6F2A">
              <w:t>Record identifier of the referenced record</w:t>
            </w:r>
          </w:p>
        </w:tc>
      </w:tr>
      <w:tr w:rsidR="00E73EDF" w:rsidRPr="008A6F2A" w14:paraId="0BC626A7" w14:textId="77777777" w:rsidTr="007E4FCD">
        <w:tc>
          <w:tcPr>
            <w:tcW w:w="3459" w:type="dxa"/>
            <w:tcBorders>
              <w:top w:val="single" w:sz="6" w:space="0" w:color="000000"/>
              <w:left w:val="single" w:sz="6" w:space="0" w:color="000000"/>
              <w:bottom w:val="single" w:sz="6" w:space="0" w:color="000000"/>
              <w:right w:val="single" w:sz="6" w:space="0" w:color="000000"/>
            </w:tcBorders>
          </w:tcPr>
          <w:p w14:paraId="2820D7E2" w14:textId="77777777" w:rsidR="00E73EDF" w:rsidRPr="008A6F2A" w:rsidRDefault="007653F1" w:rsidP="00C128E3">
            <w:pPr>
              <w:pStyle w:val="Small"/>
              <w:spacing w:before="40" w:after="40"/>
              <w:jc w:val="both"/>
            </w:pPr>
            <w:r w:rsidRPr="008A6F2A">
              <w:t>Mask Indicator</w:t>
            </w:r>
          </w:p>
        </w:tc>
        <w:tc>
          <w:tcPr>
            <w:tcW w:w="793" w:type="dxa"/>
            <w:tcBorders>
              <w:top w:val="single" w:sz="6" w:space="0" w:color="000000"/>
              <w:left w:val="single" w:sz="6" w:space="0" w:color="000000"/>
              <w:bottom w:val="single" w:sz="6" w:space="0" w:color="000000"/>
              <w:right w:val="single" w:sz="6" w:space="0" w:color="000000"/>
            </w:tcBorders>
          </w:tcPr>
          <w:p w14:paraId="0F06B9B1" w14:textId="77777777" w:rsidR="00E73EDF" w:rsidRPr="008A6F2A" w:rsidRDefault="007653F1" w:rsidP="00C128E3">
            <w:pPr>
              <w:pStyle w:val="Small"/>
              <w:spacing w:before="40" w:after="40"/>
              <w:jc w:val="both"/>
            </w:pPr>
            <w:r w:rsidRPr="008A6F2A">
              <w:t>MIND</w:t>
            </w:r>
          </w:p>
        </w:tc>
        <w:tc>
          <w:tcPr>
            <w:tcW w:w="793" w:type="dxa"/>
            <w:tcBorders>
              <w:top w:val="single" w:sz="6" w:space="0" w:color="000000"/>
              <w:left w:val="single" w:sz="6" w:space="0" w:color="000000"/>
              <w:bottom w:val="single" w:sz="6" w:space="0" w:color="000000"/>
              <w:right w:val="single" w:sz="6" w:space="0" w:color="000000"/>
            </w:tcBorders>
          </w:tcPr>
          <w:p w14:paraId="100E84CF" w14:textId="77777777" w:rsidR="00E73EDF" w:rsidRPr="008A6F2A" w:rsidRDefault="007653F1" w:rsidP="00C128E3">
            <w:pPr>
              <w:pStyle w:val="Small"/>
              <w:spacing w:before="40" w:after="40"/>
              <w:jc w:val="both"/>
            </w:pPr>
            <w:r w:rsidRPr="008A6F2A">
              <w:t>{1} or {2}</w:t>
            </w:r>
          </w:p>
        </w:tc>
        <w:tc>
          <w:tcPr>
            <w:tcW w:w="793" w:type="dxa"/>
            <w:tcBorders>
              <w:top w:val="single" w:sz="6" w:space="0" w:color="000000"/>
              <w:left w:val="single" w:sz="6" w:space="0" w:color="000000"/>
              <w:bottom w:val="single" w:sz="6" w:space="0" w:color="000000"/>
              <w:right w:val="single" w:sz="6" w:space="0" w:color="000000"/>
            </w:tcBorders>
          </w:tcPr>
          <w:p w14:paraId="1809B3F2" w14:textId="77777777" w:rsidR="00E73EDF" w:rsidRPr="008A6F2A" w:rsidRDefault="007653F1" w:rsidP="00C128E3">
            <w:pPr>
              <w:pStyle w:val="Small"/>
              <w:snapToGrid w:val="0"/>
              <w:spacing w:before="40" w:after="40"/>
            </w:pPr>
            <w:r w:rsidRPr="008A6F2A">
              <w:t>b11</w:t>
            </w:r>
          </w:p>
        </w:tc>
        <w:tc>
          <w:tcPr>
            <w:tcW w:w="4028" w:type="dxa"/>
            <w:tcBorders>
              <w:top w:val="single" w:sz="6" w:space="0" w:color="000000"/>
              <w:left w:val="single" w:sz="6" w:space="0" w:color="000000"/>
              <w:bottom w:val="single" w:sz="6" w:space="0" w:color="000000"/>
              <w:right w:val="single" w:sz="6" w:space="0" w:color="000000"/>
            </w:tcBorders>
          </w:tcPr>
          <w:p w14:paraId="47490DFA" w14:textId="173CA4A0" w:rsidR="00E73EDF" w:rsidRPr="008A6F2A" w:rsidRDefault="007653F1" w:rsidP="00C128E3">
            <w:pPr>
              <w:pStyle w:val="Small"/>
              <w:snapToGrid w:val="0"/>
              <w:spacing w:before="40"/>
            </w:pPr>
            <w:r w:rsidRPr="008A6F2A">
              <w:t xml:space="preserve">{1} – Truncated by the </w:t>
            </w:r>
            <w:r w:rsidR="00D54FF5" w:rsidRPr="008A6F2A">
              <w:t>data</w:t>
            </w:r>
            <w:r w:rsidR="00D54FF5">
              <w:t xml:space="preserve"> coverage</w:t>
            </w:r>
            <w:r w:rsidR="00D54FF5" w:rsidRPr="008A6F2A">
              <w:t xml:space="preserve"> </w:t>
            </w:r>
            <w:r w:rsidRPr="008A6F2A">
              <w:t>limit</w:t>
            </w:r>
          </w:p>
          <w:p w14:paraId="58A9F919" w14:textId="7409F474" w:rsidR="00E73EDF" w:rsidRPr="008A6F2A" w:rsidRDefault="007653F1" w:rsidP="00C128E3">
            <w:pPr>
              <w:pStyle w:val="Small"/>
              <w:snapToGrid w:val="0"/>
              <w:spacing w:before="0" w:after="40"/>
            </w:pPr>
            <w:r w:rsidRPr="008A6F2A">
              <w:t>{2} – Sup</w:t>
            </w:r>
            <w:r w:rsidR="00D54FF5">
              <w:t>p</w:t>
            </w:r>
            <w:r w:rsidRPr="008A6F2A">
              <w:t>ress portrayal</w:t>
            </w:r>
          </w:p>
        </w:tc>
      </w:tr>
      <w:tr w:rsidR="00E73EDF" w:rsidRPr="008A6F2A" w14:paraId="0E62AB0C" w14:textId="77777777" w:rsidTr="007E4FCD">
        <w:tc>
          <w:tcPr>
            <w:tcW w:w="3459" w:type="dxa"/>
            <w:tcBorders>
              <w:top w:val="single" w:sz="6" w:space="0" w:color="000000"/>
              <w:left w:val="single" w:sz="6" w:space="0" w:color="000000"/>
              <w:bottom w:val="single" w:sz="6" w:space="0" w:color="000000"/>
              <w:right w:val="single" w:sz="6" w:space="0" w:color="000000"/>
            </w:tcBorders>
          </w:tcPr>
          <w:p w14:paraId="4BC57DBA" w14:textId="77777777" w:rsidR="00E73EDF" w:rsidRPr="008A6F2A" w:rsidRDefault="007653F1" w:rsidP="00C128E3">
            <w:pPr>
              <w:pStyle w:val="Small"/>
              <w:spacing w:before="40" w:after="40"/>
              <w:jc w:val="both"/>
            </w:pPr>
            <w:r w:rsidRPr="008A6F2A">
              <w:t>Mask Update Instruction</w:t>
            </w:r>
          </w:p>
        </w:tc>
        <w:tc>
          <w:tcPr>
            <w:tcW w:w="793" w:type="dxa"/>
            <w:tcBorders>
              <w:top w:val="single" w:sz="6" w:space="0" w:color="000000"/>
              <w:left w:val="single" w:sz="6" w:space="0" w:color="000000"/>
              <w:bottom w:val="single" w:sz="6" w:space="0" w:color="000000"/>
              <w:right w:val="single" w:sz="6" w:space="0" w:color="000000"/>
            </w:tcBorders>
          </w:tcPr>
          <w:p w14:paraId="72753716" w14:textId="77777777" w:rsidR="00E73EDF" w:rsidRPr="008A6F2A" w:rsidRDefault="007653F1" w:rsidP="00C128E3">
            <w:pPr>
              <w:pStyle w:val="Small"/>
              <w:spacing w:before="40" w:after="40"/>
              <w:jc w:val="both"/>
            </w:pPr>
            <w:r w:rsidRPr="008A6F2A">
              <w:t>MUIN</w:t>
            </w:r>
          </w:p>
        </w:tc>
        <w:tc>
          <w:tcPr>
            <w:tcW w:w="793" w:type="dxa"/>
            <w:tcBorders>
              <w:top w:val="single" w:sz="6" w:space="0" w:color="000000"/>
              <w:left w:val="single" w:sz="6" w:space="0" w:color="000000"/>
              <w:bottom w:val="single" w:sz="6" w:space="0" w:color="000000"/>
              <w:right w:val="single" w:sz="6" w:space="0" w:color="000000"/>
            </w:tcBorders>
          </w:tcPr>
          <w:p w14:paraId="15CF4420" w14:textId="77777777" w:rsidR="00E73EDF" w:rsidRPr="008A6F2A" w:rsidRDefault="007653F1" w:rsidP="00C128E3">
            <w:pPr>
              <w:pStyle w:val="Small"/>
              <w:spacing w:before="40" w:after="40"/>
              <w:jc w:val="both"/>
            </w:pPr>
            <w:r w:rsidRPr="008A6F2A">
              <w:t>{1}</w:t>
            </w:r>
          </w:p>
        </w:tc>
        <w:tc>
          <w:tcPr>
            <w:tcW w:w="793" w:type="dxa"/>
            <w:tcBorders>
              <w:top w:val="single" w:sz="6" w:space="0" w:color="000000"/>
              <w:left w:val="single" w:sz="6" w:space="0" w:color="000000"/>
              <w:bottom w:val="single" w:sz="6" w:space="0" w:color="000000"/>
              <w:right w:val="single" w:sz="6" w:space="0" w:color="000000"/>
            </w:tcBorders>
          </w:tcPr>
          <w:p w14:paraId="4B75404A" w14:textId="77777777" w:rsidR="00E73EDF" w:rsidRPr="008A6F2A" w:rsidRDefault="007653F1" w:rsidP="00C128E3">
            <w:pPr>
              <w:pStyle w:val="Small"/>
              <w:spacing w:before="40" w:after="40"/>
              <w:jc w:val="both"/>
            </w:pPr>
            <w:r w:rsidRPr="008A6F2A">
              <w:t>b11</w:t>
            </w:r>
          </w:p>
        </w:tc>
        <w:tc>
          <w:tcPr>
            <w:tcW w:w="4028" w:type="dxa"/>
            <w:tcBorders>
              <w:top w:val="single" w:sz="6" w:space="0" w:color="000000"/>
              <w:left w:val="single" w:sz="6" w:space="0" w:color="000000"/>
              <w:bottom w:val="single" w:sz="6" w:space="0" w:color="000000"/>
              <w:right w:val="single" w:sz="6" w:space="0" w:color="000000"/>
            </w:tcBorders>
          </w:tcPr>
          <w:p w14:paraId="6C30275A" w14:textId="107FED04" w:rsidR="00E73EDF" w:rsidRPr="008A6F2A" w:rsidRDefault="007653F1" w:rsidP="00C128E3">
            <w:pPr>
              <w:pStyle w:val="Small"/>
              <w:spacing w:before="40" w:after="40"/>
              <w:jc w:val="both"/>
            </w:pPr>
            <w:r w:rsidRPr="008A6F2A">
              <w:t xml:space="preserve">{1} </w:t>
            </w:r>
            <w:r w:rsidR="007E4FCD">
              <w:t>–</w:t>
            </w:r>
            <w:r w:rsidRPr="008A6F2A">
              <w:t xml:space="preserve"> Insert</w:t>
            </w:r>
          </w:p>
        </w:tc>
      </w:tr>
    </w:tbl>
    <w:p w14:paraId="7A48AEDE" w14:textId="77777777" w:rsidR="00E73EDF" w:rsidRPr="008A6F2A" w:rsidRDefault="00E73EDF" w:rsidP="00C128E3">
      <w:pPr>
        <w:spacing w:line="240" w:lineRule="auto"/>
      </w:pPr>
    </w:p>
    <w:p w14:paraId="26915C75" w14:textId="4C423B2C" w:rsidR="00A411F1" w:rsidRPr="008A6F2A" w:rsidRDefault="00A411F1" w:rsidP="001D02B5">
      <w:pPr>
        <w:pStyle w:val="ListContinue2"/>
        <w:keepNext/>
        <w:keepLines/>
        <w:pageBreakBefore/>
        <w:numPr>
          <w:ilvl w:val="0"/>
          <w:numId w:val="27"/>
        </w:numPr>
        <w:tabs>
          <w:tab w:val="clear" w:pos="800"/>
        </w:tabs>
        <w:spacing w:before="120" w:after="200" w:line="240" w:lineRule="auto"/>
        <w:rPr>
          <w:b/>
          <w:sz w:val="22"/>
          <w:szCs w:val="22"/>
          <w:lang w:eastAsia="en-US"/>
        </w:rPr>
      </w:pPr>
      <w:bookmarkStart w:id="1570" w:name="_Toc169203156"/>
      <w:bookmarkStart w:id="1571" w:name="_Toc170072486"/>
      <w:r w:rsidRPr="008A6F2A">
        <w:rPr>
          <w:b/>
          <w:sz w:val="22"/>
          <w:szCs w:val="22"/>
          <w:lang w:eastAsia="en-US"/>
        </w:rPr>
        <w:lastRenderedPageBreak/>
        <w:t xml:space="preserve">Update </w:t>
      </w:r>
      <w:r w:rsidR="00D24503">
        <w:rPr>
          <w:b/>
          <w:sz w:val="22"/>
          <w:szCs w:val="22"/>
          <w:lang w:eastAsia="en-US"/>
        </w:rPr>
        <w:t>D</w:t>
      </w:r>
      <w:r w:rsidR="00D24503" w:rsidRPr="008A6F2A">
        <w:rPr>
          <w:b/>
          <w:sz w:val="22"/>
          <w:szCs w:val="22"/>
          <w:lang w:eastAsia="en-US"/>
        </w:rPr>
        <w:t xml:space="preserve">ataset </w:t>
      </w:r>
      <w:r w:rsidR="00D24503">
        <w:rPr>
          <w:b/>
          <w:sz w:val="22"/>
          <w:szCs w:val="22"/>
          <w:lang w:eastAsia="en-US"/>
        </w:rPr>
        <w:t>S</w:t>
      </w:r>
      <w:r w:rsidR="00D24503" w:rsidRPr="008A6F2A">
        <w:rPr>
          <w:b/>
          <w:sz w:val="22"/>
          <w:szCs w:val="22"/>
          <w:lang w:eastAsia="en-US"/>
        </w:rPr>
        <w:t>tructure</w:t>
      </w:r>
      <w:bookmarkEnd w:id="1570"/>
      <w:bookmarkEnd w:id="1571"/>
    </w:p>
    <w:p w14:paraId="54A3C580" w14:textId="77777777" w:rsidR="00E73EDF" w:rsidRPr="008A6F2A" w:rsidRDefault="007653F1" w:rsidP="00C128E3">
      <w:pPr>
        <w:autoSpaceDE w:val="0"/>
        <w:autoSpaceDN w:val="0"/>
        <w:adjustRightInd w:val="0"/>
        <w:spacing w:after="0" w:line="240" w:lineRule="auto"/>
        <w:rPr>
          <w:rFonts w:ascii="Courier" w:eastAsia="Times New Roman" w:hAnsi="Courier" w:cs="Arial"/>
          <w:lang w:eastAsia="en-US"/>
        </w:rPr>
      </w:pPr>
      <w:r w:rsidRPr="008A6F2A">
        <w:rPr>
          <w:rFonts w:ascii="Courier" w:eastAsia="Times New Roman" w:hAnsi="Courier" w:cs="Arial"/>
          <w:lang w:eastAsia="en-US"/>
        </w:rPr>
        <w:t>Update dataset file</w:t>
      </w:r>
    </w:p>
    <w:p w14:paraId="29DC912C" w14:textId="77777777" w:rsidR="00E73EDF" w:rsidRPr="008A6F2A" w:rsidRDefault="007653F1" w:rsidP="00C128E3">
      <w:pPr>
        <w:autoSpaceDE w:val="0"/>
        <w:autoSpaceDN w:val="0"/>
        <w:adjustRightInd w:val="0"/>
        <w:spacing w:after="0" w:line="240" w:lineRule="auto"/>
        <w:rPr>
          <w:rFonts w:ascii="Courier" w:eastAsia="Times New Roman" w:hAnsi="Courier" w:cs="Arial"/>
          <w:lang w:eastAsia="en-US"/>
        </w:rPr>
      </w:pPr>
      <w:r w:rsidRPr="008A6F2A">
        <w:rPr>
          <w:rFonts w:ascii="Courier" w:eastAsia="Times New Roman" w:hAnsi="Courier" w:cs="Arial"/>
          <w:lang w:eastAsia="en-US"/>
        </w:rPr>
        <w:t xml:space="preserve">   | </w:t>
      </w:r>
    </w:p>
    <w:p w14:paraId="0DBA1E61" w14:textId="77777777" w:rsidR="00E73EDF" w:rsidRPr="008A6F2A" w:rsidRDefault="007653F1" w:rsidP="00C128E3">
      <w:pPr>
        <w:pStyle w:val="NoSpacing2"/>
        <w:spacing w:line="240" w:lineRule="auto"/>
        <w:jc w:val="both"/>
        <w:rPr>
          <w:rFonts w:ascii="Courier" w:hAnsi="Courier"/>
        </w:rPr>
      </w:pPr>
      <w:r w:rsidRPr="008A6F2A">
        <w:rPr>
          <w:rFonts w:ascii="Courier" w:hAnsi="Courier"/>
        </w:rPr>
        <w:t xml:space="preserve">   |--&lt;1&gt;- Dataset General Information record</w:t>
      </w:r>
    </w:p>
    <w:p w14:paraId="382C171A" w14:textId="77777777" w:rsidR="00E73EDF" w:rsidRPr="008A6F2A" w:rsidRDefault="007653F1" w:rsidP="00C128E3">
      <w:pPr>
        <w:pStyle w:val="NoSpacing2"/>
        <w:spacing w:line="240" w:lineRule="auto"/>
        <w:jc w:val="both"/>
        <w:rPr>
          <w:rFonts w:ascii="Courier" w:hAnsi="Courier"/>
        </w:rPr>
      </w:pPr>
      <w:r w:rsidRPr="008A6F2A">
        <w:rPr>
          <w:rFonts w:ascii="Courier" w:hAnsi="Courier"/>
        </w:rPr>
        <w:t xml:space="preserve">   |   |</w:t>
      </w:r>
    </w:p>
    <w:p w14:paraId="0E7F0C33" w14:textId="77777777" w:rsidR="00E73EDF" w:rsidRPr="008A6F2A" w:rsidRDefault="007653F1" w:rsidP="00C128E3">
      <w:pPr>
        <w:pStyle w:val="NoSpacing2"/>
        <w:spacing w:line="240" w:lineRule="auto"/>
        <w:jc w:val="both"/>
        <w:rPr>
          <w:rFonts w:ascii="Courier" w:hAnsi="Courier"/>
        </w:rPr>
      </w:pPr>
      <w:r w:rsidRPr="008A6F2A">
        <w:rPr>
          <w:rFonts w:ascii="Courier" w:hAnsi="Courier"/>
        </w:rPr>
        <w:t xml:space="preserve">   |   |--&lt;1&gt;-DSID (13\\*1): Dataset Identification field</w:t>
      </w:r>
    </w:p>
    <w:p w14:paraId="3B03CC81" w14:textId="54633521" w:rsidR="00E73EDF" w:rsidRPr="008A6F2A" w:rsidRDefault="007653F1" w:rsidP="00C128E3">
      <w:pPr>
        <w:pStyle w:val="NoSpacing2"/>
        <w:spacing w:line="240" w:lineRule="auto"/>
        <w:jc w:val="both"/>
        <w:rPr>
          <w:rFonts w:ascii="Courier" w:hAnsi="Courier"/>
        </w:rPr>
      </w:pPr>
      <w:r w:rsidRPr="008A6F2A">
        <w:rPr>
          <w:rFonts w:ascii="Courier" w:hAnsi="Courier"/>
        </w:rPr>
        <w:t xml:space="preserve">   |   </w:t>
      </w:r>
      <w:r w:rsidR="00260981" w:rsidRPr="008A6F2A">
        <w:rPr>
          <w:rFonts w:ascii="Courier" w:hAnsi="Courier"/>
        </w:rPr>
        <w:tab/>
      </w:r>
      <w:r w:rsidR="00260981" w:rsidRPr="00926480">
        <w:rPr>
          <w:rFonts w:ascii="Courier" w:hAnsi="Courier"/>
        </w:rPr>
        <w:tab/>
      </w:r>
      <w:r w:rsidR="00260981" w:rsidRPr="00926480">
        <w:rPr>
          <w:rFonts w:ascii="Courier" w:hAnsi="Courier"/>
        </w:rPr>
        <w:tab/>
      </w:r>
      <w:r w:rsidRPr="008A6F2A">
        <w:rPr>
          <w:rFonts w:ascii="Courier" w:hAnsi="Courier"/>
        </w:rPr>
        <w:t>|</w:t>
      </w:r>
    </w:p>
    <w:p w14:paraId="03AF4426" w14:textId="77777777" w:rsidR="00260981" w:rsidRPr="008A6F2A" w:rsidRDefault="00260981" w:rsidP="00C128E3">
      <w:pPr>
        <w:pStyle w:val="NoSpacing2"/>
        <w:spacing w:line="240" w:lineRule="auto"/>
        <w:jc w:val="both"/>
        <w:rPr>
          <w:rFonts w:cs="Courier New"/>
        </w:rPr>
      </w:pPr>
      <w:r w:rsidRPr="008A6F2A">
        <w:rPr>
          <w:rFonts w:cs="Courier New"/>
        </w:rPr>
        <w:t xml:space="preserve">   |  </w:t>
      </w:r>
      <w:r w:rsidRPr="008A6F2A">
        <w:rPr>
          <w:rFonts w:cs="Courier New"/>
        </w:rPr>
        <w:tab/>
        <w:t xml:space="preserve">   </w:t>
      </w:r>
      <w:r w:rsidRPr="008A6F2A">
        <w:rPr>
          <w:rFonts w:cs="Courier New"/>
        </w:rPr>
        <w:tab/>
        <w:t>|--&lt;1&gt;-DSSI (13): Dataset Structure Information field</w:t>
      </w:r>
    </w:p>
    <w:p w14:paraId="75D61335" w14:textId="77777777" w:rsidR="00260981" w:rsidRPr="008A6F2A" w:rsidRDefault="00260981" w:rsidP="00C128E3">
      <w:pPr>
        <w:pStyle w:val="NoSpacing1"/>
        <w:spacing w:line="240" w:lineRule="auto"/>
        <w:rPr>
          <w:rFonts w:cs="Courier New"/>
        </w:rPr>
      </w:pPr>
      <w:r w:rsidRPr="008A6F2A">
        <w:rPr>
          <w:rFonts w:cs="Courier New"/>
        </w:rPr>
        <w:t xml:space="preserve">   |       </w:t>
      </w:r>
      <w:r w:rsidRPr="008A6F2A">
        <w:rPr>
          <w:rFonts w:cs="Courier New"/>
        </w:rPr>
        <w:tab/>
        <w:t>|</w:t>
      </w:r>
    </w:p>
    <w:p w14:paraId="30ABDB4E" w14:textId="77777777" w:rsidR="00260981" w:rsidRPr="008A6F2A" w:rsidRDefault="00260981" w:rsidP="00C128E3">
      <w:pPr>
        <w:pStyle w:val="NoSpacing1"/>
        <w:spacing w:line="240" w:lineRule="auto"/>
        <w:rPr>
          <w:rFonts w:cs="Courier New"/>
        </w:rPr>
      </w:pPr>
      <w:r w:rsidRPr="008A6F2A">
        <w:rPr>
          <w:rFonts w:cs="Courier New"/>
        </w:rPr>
        <w:t xml:space="preserve">   |      </w:t>
      </w:r>
      <w:r w:rsidRPr="008A6F2A">
        <w:rPr>
          <w:rFonts w:cs="Courier New"/>
        </w:rPr>
        <w:tab/>
        <w:t>|--&lt;0..1&gt;-ATCS (*2): Attribute Codes field</w:t>
      </w:r>
    </w:p>
    <w:p w14:paraId="4C090D56" w14:textId="77777777" w:rsidR="00260981" w:rsidRPr="008A6F2A" w:rsidRDefault="00260981" w:rsidP="00C128E3">
      <w:pPr>
        <w:pStyle w:val="NoSpacing1"/>
        <w:spacing w:line="240" w:lineRule="auto"/>
        <w:rPr>
          <w:rFonts w:cs="Courier New"/>
        </w:rPr>
      </w:pPr>
      <w:r w:rsidRPr="008A6F2A">
        <w:rPr>
          <w:rFonts w:cs="Courier New"/>
        </w:rPr>
        <w:tab/>
        <w:t xml:space="preserve"> |       </w:t>
      </w:r>
      <w:r w:rsidRPr="008A6F2A">
        <w:rPr>
          <w:rFonts w:cs="Courier New"/>
        </w:rPr>
        <w:tab/>
        <w:t>|</w:t>
      </w:r>
    </w:p>
    <w:p w14:paraId="12517975" w14:textId="77777777" w:rsidR="00260981" w:rsidRPr="008A6F2A" w:rsidRDefault="00260981" w:rsidP="00C128E3">
      <w:pPr>
        <w:pStyle w:val="NoSpacing1"/>
        <w:spacing w:line="240" w:lineRule="auto"/>
        <w:rPr>
          <w:rFonts w:cs="Courier New"/>
        </w:rPr>
      </w:pPr>
      <w:r w:rsidRPr="008A6F2A">
        <w:rPr>
          <w:rFonts w:cs="Courier New"/>
        </w:rPr>
        <w:tab/>
        <w:t xml:space="preserve"> |       </w:t>
      </w:r>
      <w:r w:rsidRPr="008A6F2A">
        <w:rPr>
          <w:rFonts w:cs="Courier New"/>
        </w:rPr>
        <w:tab/>
        <w:t>|--&lt;0..1&gt;-ITCS (*2): Information Type Codes field</w:t>
      </w:r>
    </w:p>
    <w:p w14:paraId="5AAD2F7B" w14:textId="77777777" w:rsidR="00260981" w:rsidRPr="008A6F2A" w:rsidRDefault="00260981" w:rsidP="00C128E3">
      <w:pPr>
        <w:pStyle w:val="NoSpacing1"/>
        <w:spacing w:line="240" w:lineRule="auto"/>
        <w:rPr>
          <w:rFonts w:cs="Courier New"/>
        </w:rPr>
      </w:pPr>
      <w:r w:rsidRPr="008A6F2A">
        <w:rPr>
          <w:rFonts w:cs="Courier New"/>
        </w:rPr>
        <w:tab/>
        <w:t xml:space="preserve"> |      </w:t>
      </w:r>
      <w:r w:rsidRPr="008A6F2A">
        <w:rPr>
          <w:rFonts w:cs="Courier New"/>
        </w:rPr>
        <w:tab/>
        <w:t>|</w:t>
      </w:r>
    </w:p>
    <w:p w14:paraId="41036171" w14:textId="77777777" w:rsidR="00260981" w:rsidRPr="008A6F2A" w:rsidRDefault="00260981" w:rsidP="00C128E3">
      <w:pPr>
        <w:pStyle w:val="NoSpacing1"/>
        <w:spacing w:line="240" w:lineRule="auto"/>
        <w:rPr>
          <w:rFonts w:cs="Courier New"/>
        </w:rPr>
      </w:pPr>
      <w:r w:rsidRPr="008A6F2A">
        <w:rPr>
          <w:rFonts w:cs="Courier New"/>
        </w:rPr>
        <w:tab/>
        <w:t xml:space="preserve"> |</w:t>
      </w:r>
      <w:r w:rsidRPr="008A6F2A">
        <w:rPr>
          <w:rFonts w:cs="Courier New"/>
        </w:rPr>
        <w:tab/>
      </w:r>
      <w:r w:rsidRPr="008A6F2A">
        <w:rPr>
          <w:rFonts w:cs="Courier New"/>
        </w:rPr>
        <w:tab/>
      </w:r>
      <w:r w:rsidRPr="008A6F2A">
        <w:rPr>
          <w:rFonts w:cs="Courier New"/>
        </w:rPr>
        <w:tab/>
      </w:r>
      <w:r w:rsidRPr="008A6F2A">
        <w:rPr>
          <w:rFonts w:cs="Courier New"/>
        </w:rPr>
        <w:tab/>
        <w:t>|--&lt;0..1&gt;-FTCS (*2): Feature Type Codes field</w:t>
      </w:r>
    </w:p>
    <w:p w14:paraId="39BE0B23" w14:textId="77777777" w:rsidR="00260981" w:rsidRPr="00926480" w:rsidRDefault="00260981" w:rsidP="00C128E3">
      <w:pPr>
        <w:pStyle w:val="NoSpacing1"/>
        <w:spacing w:line="240" w:lineRule="auto"/>
        <w:rPr>
          <w:rFonts w:cs="Courier New"/>
        </w:rPr>
      </w:pPr>
      <w:r w:rsidRPr="008A6F2A">
        <w:rPr>
          <w:rFonts w:cs="Courier New"/>
        </w:rPr>
        <w:tab/>
        <w:t xml:space="preserve"> </w:t>
      </w:r>
      <w:r w:rsidRPr="00926480">
        <w:rPr>
          <w:rFonts w:cs="Courier New"/>
        </w:rPr>
        <w:t>|</w:t>
      </w:r>
      <w:r w:rsidRPr="00926480">
        <w:rPr>
          <w:rFonts w:cs="Courier New"/>
        </w:rPr>
        <w:tab/>
      </w:r>
      <w:r w:rsidRPr="00926480">
        <w:rPr>
          <w:rFonts w:cs="Courier New"/>
        </w:rPr>
        <w:tab/>
      </w:r>
      <w:r w:rsidRPr="00926480">
        <w:rPr>
          <w:rFonts w:cs="Courier New"/>
        </w:rPr>
        <w:tab/>
      </w:r>
      <w:r w:rsidRPr="00926480">
        <w:rPr>
          <w:rFonts w:cs="Courier New"/>
        </w:rPr>
        <w:tab/>
        <w:t>|</w:t>
      </w:r>
    </w:p>
    <w:p w14:paraId="4ABE0472" w14:textId="77777777" w:rsidR="00260981" w:rsidRPr="008614D3" w:rsidRDefault="00260981" w:rsidP="00C128E3">
      <w:pPr>
        <w:pStyle w:val="NoSpacing1"/>
        <w:spacing w:line="240" w:lineRule="auto"/>
        <w:rPr>
          <w:rFonts w:cs="Courier New"/>
        </w:rPr>
      </w:pPr>
      <w:r w:rsidRPr="00926480">
        <w:rPr>
          <w:rFonts w:cs="Courier New"/>
        </w:rPr>
        <w:tab/>
      </w:r>
      <w:r w:rsidRPr="008614D3">
        <w:rPr>
          <w:rFonts w:cs="Courier New"/>
        </w:rPr>
        <w:t xml:space="preserve"> |</w:t>
      </w:r>
      <w:r w:rsidRPr="008614D3">
        <w:rPr>
          <w:rFonts w:cs="Courier New"/>
        </w:rPr>
        <w:tab/>
      </w:r>
      <w:r w:rsidRPr="008614D3">
        <w:rPr>
          <w:rFonts w:cs="Courier New"/>
        </w:rPr>
        <w:tab/>
      </w:r>
      <w:r w:rsidRPr="008614D3">
        <w:rPr>
          <w:rFonts w:cs="Courier New"/>
        </w:rPr>
        <w:tab/>
      </w:r>
      <w:r w:rsidRPr="008614D3">
        <w:rPr>
          <w:rFonts w:cs="Courier New"/>
        </w:rPr>
        <w:tab/>
        <w:t>|--&lt;0..1&gt;-IACS (*2): Information Association Codes field</w:t>
      </w:r>
    </w:p>
    <w:p w14:paraId="76BD753C" w14:textId="77777777" w:rsidR="00260981" w:rsidRPr="008614D3" w:rsidRDefault="00260981" w:rsidP="00C128E3">
      <w:pPr>
        <w:pStyle w:val="NoSpacing1"/>
        <w:spacing w:line="240" w:lineRule="auto"/>
        <w:rPr>
          <w:rFonts w:cs="Courier New"/>
        </w:rPr>
      </w:pPr>
      <w:r w:rsidRPr="008614D3">
        <w:rPr>
          <w:rFonts w:cs="Courier New"/>
        </w:rPr>
        <w:tab/>
        <w:t xml:space="preserve"> |</w:t>
      </w:r>
      <w:r w:rsidRPr="008614D3">
        <w:rPr>
          <w:rFonts w:cs="Courier New"/>
        </w:rPr>
        <w:tab/>
      </w:r>
      <w:r w:rsidRPr="008614D3">
        <w:rPr>
          <w:rFonts w:cs="Courier New"/>
        </w:rPr>
        <w:tab/>
      </w:r>
      <w:r w:rsidRPr="008614D3">
        <w:rPr>
          <w:rFonts w:cs="Courier New"/>
        </w:rPr>
        <w:tab/>
      </w:r>
      <w:r w:rsidRPr="008614D3">
        <w:rPr>
          <w:rFonts w:cs="Courier New"/>
        </w:rPr>
        <w:tab/>
        <w:t>|</w:t>
      </w:r>
    </w:p>
    <w:p w14:paraId="5D47673F" w14:textId="77777777" w:rsidR="00260981" w:rsidRPr="008614D3" w:rsidRDefault="00260981" w:rsidP="00C128E3">
      <w:pPr>
        <w:pStyle w:val="NoSpacing1"/>
        <w:spacing w:line="240" w:lineRule="auto"/>
        <w:rPr>
          <w:rFonts w:cs="Courier New"/>
        </w:rPr>
      </w:pPr>
      <w:r w:rsidRPr="008614D3">
        <w:rPr>
          <w:rFonts w:cs="Courier New"/>
        </w:rPr>
        <w:tab/>
        <w:t xml:space="preserve"> |</w:t>
      </w:r>
      <w:r w:rsidRPr="008614D3">
        <w:rPr>
          <w:rFonts w:cs="Courier New"/>
        </w:rPr>
        <w:tab/>
      </w:r>
      <w:r w:rsidRPr="008614D3">
        <w:rPr>
          <w:rFonts w:cs="Courier New"/>
        </w:rPr>
        <w:tab/>
      </w:r>
      <w:r w:rsidRPr="008614D3">
        <w:rPr>
          <w:rFonts w:cs="Courier New"/>
        </w:rPr>
        <w:tab/>
      </w:r>
      <w:r w:rsidRPr="008614D3">
        <w:rPr>
          <w:rFonts w:cs="Courier New"/>
        </w:rPr>
        <w:tab/>
        <w:t>|-&lt;0..1&gt;-FACS (*2): Feature Association Codes field</w:t>
      </w:r>
    </w:p>
    <w:p w14:paraId="1750BDD2" w14:textId="77777777" w:rsidR="00260981" w:rsidRPr="008614D3" w:rsidRDefault="00260981" w:rsidP="00C128E3">
      <w:pPr>
        <w:pStyle w:val="NoSpacing1"/>
        <w:spacing w:line="240" w:lineRule="auto"/>
        <w:rPr>
          <w:rFonts w:cs="Courier New"/>
        </w:rPr>
      </w:pPr>
      <w:r w:rsidRPr="008614D3">
        <w:rPr>
          <w:rFonts w:cs="Courier New"/>
        </w:rPr>
        <w:tab/>
        <w:t xml:space="preserve"> |</w:t>
      </w:r>
      <w:r w:rsidRPr="008614D3">
        <w:rPr>
          <w:rFonts w:cs="Courier New"/>
        </w:rPr>
        <w:tab/>
      </w:r>
      <w:r w:rsidRPr="008614D3">
        <w:rPr>
          <w:rFonts w:cs="Courier New"/>
        </w:rPr>
        <w:tab/>
      </w:r>
      <w:r w:rsidRPr="008614D3">
        <w:rPr>
          <w:rFonts w:cs="Courier New"/>
        </w:rPr>
        <w:tab/>
      </w:r>
      <w:r w:rsidRPr="008614D3">
        <w:rPr>
          <w:rFonts w:cs="Courier New"/>
        </w:rPr>
        <w:tab/>
        <w:t>|</w:t>
      </w:r>
    </w:p>
    <w:p w14:paraId="0F8EE447" w14:textId="77777777" w:rsidR="00260981" w:rsidRPr="008614D3" w:rsidRDefault="00260981" w:rsidP="00C128E3">
      <w:pPr>
        <w:pStyle w:val="NoSpacing1"/>
        <w:spacing w:line="240" w:lineRule="auto"/>
        <w:rPr>
          <w:rFonts w:cs="Courier New"/>
        </w:rPr>
      </w:pPr>
      <w:r w:rsidRPr="008614D3">
        <w:rPr>
          <w:rFonts w:cs="Courier New"/>
        </w:rPr>
        <w:tab/>
        <w:t xml:space="preserve"> |</w:t>
      </w:r>
      <w:r w:rsidRPr="008614D3">
        <w:rPr>
          <w:rFonts w:cs="Courier New"/>
        </w:rPr>
        <w:tab/>
      </w:r>
      <w:r w:rsidRPr="008614D3">
        <w:rPr>
          <w:rFonts w:cs="Courier New"/>
        </w:rPr>
        <w:tab/>
      </w:r>
      <w:r w:rsidRPr="008614D3">
        <w:rPr>
          <w:rFonts w:cs="Courier New"/>
        </w:rPr>
        <w:tab/>
      </w:r>
      <w:r w:rsidRPr="008614D3">
        <w:rPr>
          <w:rFonts w:cs="Courier New"/>
        </w:rPr>
        <w:tab/>
        <w:t>|-&lt;0..1&gt;-ARCS (*2): Association Role Codes field</w:t>
      </w:r>
    </w:p>
    <w:p w14:paraId="5BD9C42D" w14:textId="77777777" w:rsidR="00E73EDF" w:rsidRPr="008614D3" w:rsidRDefault="007653F1" w:rsidP="00C128E3">
      <w:pPr>
        <w:pStyle w:val="NoSpacing2"/>
        <w:spacing w:line="240" w:lineRule="auto"/>
        <w:jc w:val="both"/>
        <w:rPr>
          <w:rFonts w:ascii="Courier" w:hAnsi="Courier"/>
        </w:rPr>
      </w:pPr>
      <w:r w:rsidRPr="008614D3">
        <w:rPr>
          <w:rFonts w:ascii="Courier" w:hAnsi="Courier"/>
        </w:rPr>
        <w:t xml:space="preserve">   |</w:t>
      </w:r>
    </w:p>
    <w:p w14:paraId="4C47CC56" w14:textId="77777777" w:rsidR="00E73EDF" w:rsidRPr="008614D3" w:rsidRDefault="007653F1" w:rsidP="00C128E3">
      <w:pPr>
        <w:autoSpaceDE w:val="0"/>
        <w:autoSpaceDN w:val="0"/>
        <w:adjustRightInd w:val="0"/>
        <w:spacing w:after="0" w:line="240" w:lineRule="auto"/>
        <w:rPr>
          <w:rFonts w:ascii="Courier" w:eastAsia="Times New Roman" w:hAnsi="Courier" w:cs="Arial"/>
          <w:lang w:eastAsia="en-US"/>
        </w:rPr>
      </w:pPr>
      <w:r w:rsidRPr="008614D3">
        <w:rPr>
          <w:rFonts w:ascii="Courier" w:eastAsia="Times New Roman" w:hAnsi="Courier" w:cs="Arial"/>
          <w:lang w:eastAsia="en-US"/>
        </w:rPr>
        <w:t xml:space="preserve">   |</w:t>
      </w:r>
    </w:p>
    <w:p w14:paraId="7976EA50" w14:textId="6DBDD481" w:rsidR="00E73EDF" w:rsidRPr="008614D3" w:rsidRDefault="007653F1" w:rsidP="00C128E3">
      <w:pPr>
        <w:autoSpaceDE w:val="0"/>
        <w:autoSpaceDN w:val="0"/>
        <w:adjustRightInd w:val="0"/>
        <w:spacing w:after="0" w:line="240" w:lineRule="auto"/>
        <w:rPr>
          <w:rFonts w:ascii="Courier" w:hAnsi="Courier"/>
        </w:rPr>
      </w:pPr>
      <w:r w:rsidRPr="008614D3">
        <w:rPr>
          <w:rFonts w:ascii="Courier" w:hAnsi="Courier"/>
        </w:rPr>
        <w:t xml:space="preserve">   |--&lt;0..*&gt;--Information </w:t>
      </w:r>
      <w:r w:rsidR="00D54FF5" w:rsidRPr="008614D3">
        <w:rPr>
          <w:rFonts w:ascii="Courier" w:hAnsi="Courier"/>
        </w:rPr>
        <w:t xml:space="preserve">Type </w:t>
      </w:r>
      <w:r w:rsidRPr="008614D3">
        <w:rPr>
          <w:rFonts w:ascii="Courier" w:hAnsi="Courier"/>
        </w:rPr>
        <w:t>record</w:t>
      </w:r>
    </w:p>
    <w:p w14:paraId="6207EE8E" w14:textId="77777777" w:rsidR="00E73EDF" w:rsidRPr="008614D3" w:rsidRDefault="007653F1" w:rsidP="00C128E3">
      <w:pPr>
        <w:autoSpaceDE w:val="0"/>
        <w:autoSpaceDN w:val="0"/>
        <w:adjustRightInd w:val="0"/>
        <w:spacing w:after="0" w:line="240" w:lineRule="auto"/>
        <w:rPr>
          <w:rFonts w:ascii="Courier" w:eastAsia="Times New Roman" w:hAnsi="Courier" w:cs="Arial"/>
          <w:lang w:eastAsia="en-US"/>
        </w:rPr>
      </w:pPr>
      <w:r w:rsidRPr="008614D3">
        <w:rPr>
          <w:rFonts w:ascii="Courier" w:eastAsia="Times New Roman" w:hAnsi="Courier" w:cs="Arial"/>
          <w:lang w:eastAsia="en-US"/>
        </w:rPr>
        <w:t xml:space="preserve">   |   |</w:t>
      </w:r>
    </w:p>
    <w:p w14:paraId="6557A236" w14:textId="77777777" w:rsidR="00E73EDF" w:rsidRPr="008614D3" w:rsidRDefault="007653F1" w:rsidP="00C128E3">
      <w:pPr>
        <w:autoSpaceDE w:val="0"/>
        <w:autoSpaceDN w:val="0"/>
        <w:adjustRightInd w:val="0"/>
        <w:spacing w:after="0" w:line="240" w:lineRule="auto"/>
        <w:rPr>
          <w:rFonts w:ascii="Courier" w:hAnsi="Courier"/>
        </w:rPr>
      </w:pPr>
      <w:r w:rsidRPr="008614D3">
        <w:rPr>
          <w:rFonts w:ascii="Courier" w:eastAsia="Times New Roman" w:hAnsi="Courier" w:cs="Arial"/>
          <w:lang w:eastAsia="en-US"/>
        </w:rPr>
        <w:t xml:space="preserve">   |</w:t>
      </w:r>
      <w:r w:rsidRPr="008614D3">
        <w:rPr>
          <w:rFonts w:ascii="Courier" w:hAnsi="Courier"/>
        </w:rPr>
        <w:t xml:space="preserve">   |--&lt;1&gt;-IRID (5): Information Type Record Identifier field</w:t>
      </w:r>
    </w:p>
    <w:p w14:paraId="6DF6EFA5" w14:textId="77777777" w:rsidR="00E73EDF" w:rsidRPr="008614D3" w:rsidRDefault="007653F1" w:rsidP="00C128E3">
      <w:pPr>
        <w:autoSpaceDE w:val="0"/>
        <w:autoSpaceDN w:val="0"/>
        <w:adjustRightInd w:val="0"/>
        <w:spacing w:after="0" w:line="240" w:lineRule="auto"/>
        <w:rPr>
          <w:rFonts w:ascii="Courier" w:hAnsi="Courier"/>
        </w:rPr>
      </w:pPr>
      <w:r w:rsidRPr="008614D3">
        <w:rPr>
          <w:rFonts w:ascii="Courier" w:hAnsi="Courier"/>
        </w:rPr>
        <w:t xml:space="preserve">   |      |</w:t>
      </w:r>
    </w:p>
    <w:p w14:paraId="35547AB6" w14:textId="77777777" w:rsidR="00E73EDF" w:rsidRPr="008614D3" w:rsidRDefault="007653F1" w:rsidP="00C128E3">
      <w:pPr>
        <w:autoSpaceDE w:val="0"/>
        <w:autoSpaceDN w:val="0"/>
        <w:adjustRightInd w:val="0"/>
        <w:spacing w:after="0" w:line="240" w:lineRule="auto"/>
        <w:rPr>
          <w:rFonts w:ascii="Courier" w:hAnsi="Courier"/>
        </w:rPr>
      </w:pPr>
      <w:r w:rsidRPr="008614D3">
        <w:rPr>
          <w:rFonts w:ascii="Courier" w:hAnsi="Courier"/>
        </w:rPr>
        <w:t xml:space="preserve">   |      |--&lt;0..*&gt;- ATTR (*5): Attribute field</w:t>
      </w:r>
    </w:p>
    <w:p w14:paraId="04F47602" w14:textId="77777777" w:rsidR="00E73EDF" w:rsidRPr="008614D3" w:rsidRDefault="007653F1" w:rsidP="00C128E3">
      <w:pPr>
        <w:autoSpaceDE w:val="0"/>
        <w:autoSpaceDN w:val="0"/>
        <w:adjustRightInd w:val="0"/>
        <w:spacing w:after="0" w:line="240" w:lineRule="auto"/>
        <w:rPr>
          <w:rFonts w:ascii="Courier" w:hAnsi="Courier"/>
        </w:rPr>
      </w:pPr>
      <w:r w:rsidRPr="008614D3">
        <w:rPr>
          <w:rFonts w:ascii="Courier" w:hAnsi="Courier"/>
        </w:rPr>
        <w:t xml:space="preserve">   |      |</w:t>
      </w:r>
      <w:r w:rsidRPr="008614D3">
        <w:rPr>
          <w:rFonts w:ascii="Courier" w:hAnsi="Courier"/>
        </w:rPr>
        <w:tab/>
      </w:r>
      <w:r w:rsidRPr="008614D3">
        <w:rPr>
          <w:rFonts w:ascii="Courier" w:hAnsi="Courier"/>
        </w:rPr>
        <w:tab/>
      </w:r>
      <w:r w:rsidRPr="008614D3">
        <w:rPr>
          <w:rFonts w:ascii="Courier" w:hAnsi="Courier"/>
        </w:rPr>
        <w:tab/>
      </w:r>
    </w:p>
    <w:p w14:paraId="315FCEB2" w14:textId="77777777" w:rsidR="00E73EDF" w:rsidRPr="008614D3" w:rsidRDefault="007653F1" w:rsidP="00C128E3">
      <w:pPr>
        <w:autoSpaceDE w:val="0"/>
        <w:autoSpaceDN w:val="0"/>
        <w:adjustRightInd w:val="0"/>
        <w:spacing w:after="0" w:line="240" w:lineRule="auto"/>
        <w:rPr>
          <w:rFonts w:ascii="Courier" w:hAnsi="Courier"/>
        </w:rPr>
      </w:pPr>
      <w:r w:rsidRPr="008614D3">
        <w:rPr>
          <w:rFonts w:ascii="Courier" w:hAnsi="Courier"/>
        </w:rPr>
        <w:t xml:space="preserve">   |      |--&lt;0..*&gt;- INAS (5\\*5): Information Association field</w:t>
      </w:r>
    </w:p>
    <w:p w14:paraId="43893D55" w14:textId="77777777" w:rsidR="00E73EDF" w:rsidRPr="008614D3" w:rsidRDefault="007653F1" w:rsidP="00C128E3">
      <w:pPr>
        <w:autoSpaceDE w:val="0"/>
        <w:autoSpaceDN w:val="0"/>
        <w:adjustRightInd w:val="0"/>
        <w:spacing w:after="0" w:line="240" w:lineRule="auto"/>
        <w:rPr>
          <w:rFonts w:ascii="Courier" w:hAnsi="Courier"/>
        </w:rPr>
      </w:pPr>
      <w:r w:rsidRPr="008614D3">
        <w:rPr>
          <w:rFonts w:ascii="Courier" w:hAnsi="Courier"/>
        </w:rPr>
        <w:t xml:space="preserve">   |</w:t>
      </w:r>
    </w:p>
    <w:p w14:paraId="0302C857" w14:textId="77777777" w:rsidR="00E73EDF" w:rsidRPr="008614D3" w:rsidRDefault="007653F1" w:rsidP="00C128E3">
      <w:pPr>
        <w:autoSpaceDE w:val="0"/>
        <w:autoSpaceDN w:val="0"/>
        <w:adjustRightInd w:val="0"/>
        <w:spacing w:after="0" w:line="240" w:lineRule="auto"/>
        <w:rPr>
          <w:rFonts w:ascii="Courier" w:hAnsi="Courier"/>
        </w:rPr>
      </w:pPr>
      <w:r w:rsidRPr="008614D3">
        <w:rPr>
          <w:rFonts w:ascii="Courier" w:hAnsi="Courier"/>
        </w:rPr>
        <w:t xml:space="preserve">   |</w:t>
      </w:r>
    </w:p>
    <w:p w14:paraId="1CCC58A5" w14:textId="77777777" w:rsidR="00E73EDF" w:rsidRPr="008614D3" w:rsidRDefault="007653F1" w:rsidP="00C128E3">
      <w:pPr>
        <w:autoSpaceDE w:val="0"/>
        <w:autoSpaceDN w:val="0"/>
        <w:adjustRightInd w:val="0"/>
        <w:spacing w:after="0" w:line="240" w:lineRule="auto"/>
        <w:rPr>
          <w:rFonts w:ascii="Courier" w:hAnsi="Courier"/>
        </w:rPr>
      </w:pPr>
      <w:r w:rsidRPr="008614D3">
        <w:rPr>
          <w:rFonts w:ascii="Courier" w:hAnsi="Courier"/>
        </w:rPr>
        <w:t xml:space="preserve">   |--&lt;0..*&gt;-- Point record</w:t>
      </w:r>
    </w:p>
    <w:p w14:paraId="66717DC5" w14:textId="77777777" w:rsidR="00E73EDF" w:rsidRPr="008614D3" w:rsidRDefault="007653F1" w:rsidP="00C128E3">
      <w:pPr>
        <w:autoSpaceDE w:val="0"/>
        <w:autoSpaceDN w:val="0"/>
        <w:adjustRightInd w:val="0"/>
        <w:spacing w:after="0" w:line="240" w:lineRule="auto"/>
        <w:rPr>
          <w:rFonts w:ascii="Courier" w:eastAsia="Times New Roman" w:hAnsi="Courier" w:cs="Arial"/>
          <w:lang w:eastAsia="en-US"/>
        </w:rPr>
      </w:pPr>
      <w:r w:rsidRPr="008614D3">
        <w:rPr>
          <w:rFonts w:ascii="Courier" w:eastAsia="Times New Roman" w:hAnsi="Courier" w:cs="Arial"/>
          <w:lang w:eastAsia="en-US"/>
        </w:rPr>
        <w:t xml:space="preserve">   |   |</w:t>
      </w:r>
    </w:p>
    <w:p w14:paraId="2AF2D884" w14:textId="77777777" w:rsidR="00E73EDF" w:rsidRPr="008614D3" w:rsidRDefault="007653F1" w:rsidP="00C128E3">
      <w:pPr>
        <w:autoSpaceDE w:val="0"/>
        <w:autoSpaceDN w:val="0"/>
        <w:adjustRightInd w:val="0"/>
        <w:spacing w:after="0" w:line="240" w:lineRule="auto"/>
        <w:rPr>
          <w:rFonts w:ascii="Courier" w:eastAsia="Times New Roman" w:hAnsi="Courier" w:cs="Arial"/>
          <w:lang w:eastAsia="en-US"/>
        </w:rPr>
      </w:pPr>
      <w:r w:rsidRPr="008614D3">
        <w:rPr>
          <w:rFonts w:ascii="Courier" w:eastAsia="Times New Roman" w:hAnsi="Courier" w:cs="Arial"/>
          <w:lang w:eastAsia="en-US"/>
        </w:rPr>
        <w:t xml:space="preserve">   |   |--&lt;1&gt;-PRID (4): Point Record Identifier field</w:t>
      </w:r>
    </w:p>
    <w:p w14:paraId="416913A6" w14:textId="77777777" w:rsidR="00E73EDF" w:rsidRPr="008614D3" w:rsidRDefault="007653F1" w:rsidP="00C128E3">
      <w:pPr>
        <w:autoSpaceDE w:val="0"/>
        <w:autoSpaceDN w:val="0"/>
        <w:adjustRightInd w:val="0"/>
        <w:spacing w:after="0" w:line="240" w:lineRule="auto"/>
        <w:rPr>
          <w:rFonts w:ascii="Courier" w:eastAsia="Times New Roman" w:hAnsi="Courier" w:cs="Arial"/>
          <w:lang w:eastAsia="en-US"/>
        </w:rPr>
      </w:pPr>
      <w:r w:rsidRPr="008614D3">
        <w:rPr>
          <w:rFonts w:ascii="Courier" w:eastAsia="Times New Roman" w:hAnsi="Courier" w:cs="Arial"/>
          <w:lang w:eastAsia="en-US"/>
        </w:rPr>
        <w:t xml:space="preserve">   |      |</w:t>
      </w:r>
    </w:p>
    <w:p w14:paraId="77239D05" w14:textId="77777777" w:rsidR="00E73EDF" w:rsidRPr="008614D3" w:rsidRDefault="007653F1" w:rsidP="00C128E3">
      <w:pPr>
        <w:autoSpaceDE w:val="0"/>
        <w:autoSpaceDN w:val="0"/>
        <w:adjustRightInd w:val="0"/>
        <w:spacing w:after="0" w:line="240" w:lineRule="auto"/>
        <w:rPr>
          <w:rFonts w:ascii="Courier" w:eastAsia="Times New Roman" w:hAnsi="Courier" w:cs="Arial"/>
          <w:lang w:eastAsia="en-US"/>
        </w:rPr>
      </w:pPr>
      <w:r w:rsidRPr="008614D3">
        <w:rPr>
          <w:rFonts w:ascii="Courier" w:eastAsia="Times New Roman" w:hAnsi="Courier" w:cs="Arial"/>
          <w:lang w:eastAsia="en-US"/>
        </w:rPr>
        <w:t xml:space="preserve">   |      |-&lt;0..*&gt;-</w:t>
      </w:r>
      <w:r w:rsidRPr="008614D3">
        <w:rPr>
          <w:rFonts w:ascii="Courier" w:hAnsi="Courier"/>
        </w:rPr>
        <w:t>INAS (5\\*5): Information Association field</w:t>
      </w:r>
    </w:p>
    <w:p w14:paraId="2C4BC13A" w14:textId="77777777" w:rsidR="00E73EDF" w:rsidRPr="008614D3" w:rsidRDefault="007653F1" w:rsidP="00C128E3">
      <w:pPr>
        <w:autoSpaceDE w:val="0"/>
        <w:autoSpaceDN w:val="0"/>
        <w:adjustRightInd w:val="0"/>
        <w:spacing w:after="0" w:line="240" w:lineRule="auto"/>
        <w:rPr>
          <w:rFonts w:ascii="Courier" w:eastAsia="Times New Roman" w:hAnsi="Courier" w:cs="Arial"/>
          <w:lang w:eastAsia="en-US"/>
        </w:rPr>
      </w:pPr>
      <w:r w:rsidRPr="008614D3">
        <w:rPr>
          <w:rFonts w:ascii="Courier" w:eastAsia="Times New Roman" w:hAnsi="Courier" w:cs="Arial"/>
          <w:lang w:eastAsia="en-US"/>
        </w:rPr>
        <w:t xml:space="preserve">   |      |</w:t>
      </w:r>
    </w:p>
    <w:p w14:paraId="7140A403" w14:textId="77777777" w:rsidR="00E73EDF" w:rsidRPr="008614D3" w:rsidRDefault="007653F1" w:rsidP="00C128E3">
      <w:pPr>
        <w:autoSpaceDE w:val="0"/>
        <w:autoSpaceDN w:val="0"/>
        <w:adjustRightInd w:val="0"/>
        <w:spacing w:after="0" w:line="240" w:lineRule="auto"/>
        <w:rPr>
          <w:rFonts w:ascii="Courier" w:eastAsia="Times New Roman" w:hAnsi="Courier" w:cs="Arial"/>
          <w:lang w:eastAsia="en-US"/>
        </w:rPr>
      </w:pPr>
      <w:r w:rsidRPr="008614D3">
        <w:rPr>
          <w:rFonts w:ascii="Courier" w:eastAsia="Times New Roman" w:hAnsi="Courier" w:cs="Arial"/>
          <w:lang w:eastAsia="en-US"/>
        </w:rPr>
        <w:t xml:space="preserve">   |      |</w:t>
      </w:r>
      <w:r w:rsidRPr="008614D3">
        <w:rPr>
          <w:rFonts w:ascii="Courier" w:hAnsi="Courier" w:cs="Arial"/>
        </w:rPr>
        <w:t xml:space="preserve"> alternate coordinate representations</w:t>
      </w:r>
    </w:p>
    <w:p w14:paraId="57E0EE0A" w14:textId="77777777" w:rsidR="00E73EDF" w:rsidRPr="008614D3" w:rsidRDefault="007653F1" w:rsidP="00C128E3">
      <w:pPr>
        <w:autoSpaceDE w:val="0"/>
        <w:autoSpaceDN w:val="0"/>
        <w:adjustRightInd w:val="0"/>
        <w:spacing w:after="0" w:line="240" w:lineRule="auto"/>
        <w:rPr>
          <w:rFonts w:ascii="Courier" w:eastAsia="Times New Roman" w:hAnsi="Courier" w:cs="Arial"/>
          <w:lang w:eastAsia="en-US"/>
        </w:rPr>
      </w:pPr>
      <w:r w:rsidRPr="008614D3">
        <w:rPr>
          <w:rFonts w:ascii="Courier" w:eastAsia="Times New Roman" w:hAnsi="Courier" w:cs="Arial"/>
          <w:lang w:eastAsia="en-US"/>
        </w:rPr>
        <w:t xml:space="preserve">   |      |</w:t>
      </w:r>
    </w:p>
    <w:p w14:paraId="6B18E5A6" w14:textId="1589DCA8" w:rsidR="00E73EDF" w:rsidRPr="008614D3" w:rsidRDefault="007653F1" w:rsidP="00C128E3">
      <w:pPr>
        <w:autoSpaceDE w:val="0"/>
        <w:autoSpaceDN w:val="0"/>
        <w:adjustRightInd w:val="0"/>
        <w:spacing w:after="0" w:line="240" w:lineRule="auto"/>
        <w:rPr>
          <w:rFonts w:ascii="Courier" w:eastAsia="Times New Roman" w:hAnsi="Courier" w:cs="Arial"/>
          <w:lang w:eastAsia="en-US"/>
        </w:rPr>
      </w:pPr>
      <w:r w:rsidRPr="008614D3">
        <w:rPr>
          <w:rFonts w:ascii="Courier" w:eastAsia="Times New Roman" w:hAnsi="Courier" w:cs="Arial"/>
          <w:lang w:eastAsia="en-US"/>
        </w:rPr>
        <w:t xml:space="preserve">   |      </w:t>
      </w:r>
      <w:r w:rsidRPr="008614D3">
        <w:rPr>
          <w:rFonts w:ascii="Courier" w:hAnsi="Courier" w:cs="Arial"/>
        </w:rPr>
        <w:t>*-&lt;</w:t>
      </w:r>
      <w:r w:rsidR="00B3025B" w:rsidRPr="008614D3">
        <w:rPr>
          <w:rFonts w:ascii="Courier" w:hAnsi="Courier" w:cs="Arial"/>
        </w:rPr>
        <w:t>0..</w:t>
      </w:r>
      <w:r w:rsidRPr="008614D3">
        <w:rPr>
          <w:rFonts w:ascii="Courier" w:hAnsi="Courier" w:cs="Arial"/>
        </w:rPr>
        <w:t>1&gt;-C2IT (2): 2-D Integer Coordinate Tuple field</w:t>
      </w:r>
    </w:p>
    <w:p w14:paraId="352F0059" w14:textId="77777777" w:rsidR="00E73EDF" w:rsidRPr="008A6F2A" w:rsidRDefault="007653F1" w:rsidP="00C128E3">
      <w:pPr>
        <w:autoSpaceDE w:val="0"/>
        <w:autoSpaceDN w:val="0"/>
        <w:adjustRightInd w:val="0"/>
        <w:spacing w:after="0" w:line="240" w:lineRule="auto"/>
        <w:rPr>
          <w:rFonts w:ascii="Courier" w:eastAsia="Times New Roman" w:hAnsi="Courier" w:cs="Arial"/>
          <w:lang w:eastAsia="en-US"/>
        </w:rPr>
      </w:pPr>
      <w:r w:rsidRPr="008614D3">
        <w:rPr>
          <w:rFonts w:ascii="Courier" w:eastAsia="Times New Roman" w:hAnsi="Courier" w:cs="Arial"/>
          <w:lang w:eastAsia="en-US"/>
        </w:rPr>
        <w:t xml:space="preserve">   </w:t>
      </w:r>
      <w:r w:rsidRPr="008A6F2A">
        <w:rPr>
          <w:rFonts w:ascii="Courier" w:eastAsia="Times New Roman" w:hAnsi="Courier" w:cs="Arial"/>
          <w:lang w:eastAsia="en-US"/>
        </w:rPr>
        <w:t>|      |</w:t>
      </w:r>
    </w:p>
    <w:p w14:paraId="672D37A9" w14:textId="36923045" w:rsidR="00E73EDF" w:rsidRPr="008A6F2A" w:rsidRDefault="007653F1" w:rsidP="00C128E3">
      <w:pPr>
        <w:autoSpaceDE w:val="0"/>
        <w:autoSpaceDN w:val="0"/>
        <w:adjustRightInd w:val="0"/>
        <w:spacing w:after="0" w:line="240" w:lineRule="auto"/>
        <w:rPr>
          <w:rFonts w:ascii="Courier" w:hAnsi="Courier" w:cs="Arial"/>
        </w:rPr>
      </w:pPr>
      <w:r w:rsidRPr="008A6F2A">
        <w:rPr>
          <w:rFonts w:ascii="Courier" w:eastAsia="Times New Roman" w:hAnsi="Courier" w:cs="Arial"/>
          <w:lang w:eastAsia="en-US"/>
        </w:rPr>
        <w:t xml:space="preserve">   |      </w:t>
      </w:r>
      <w:r w:rsidRPr="008A6F2A">
        <w:rPr>
          <w:rFonts w:ascii="Courier" w:hAnsi="Courier" w:cs="Arial"/>
        </w:rPr>
        <w:t>*-&lt;</w:t>
      </w:r>
      <w:r w:rsidR="00352885" w:rsidRPr="008A6F2A">
        <w:rPr>
          <w:rFonts w:ascii="Courier" w:hAnsi="Courier" w:cs="Arial"/>
        </w:rPr>
        <w:t>0..</w:t>
      </w:r>
      <w:r w:rsidRPr="008A6F2A">
        <w:rPr>
          <w:rFonts w:ascii="Courier" w:hAnsi="Courier" w:cs="Arial"/>
        </w:rPr>
        <w:t>1&gt;-C3IT (4): 3-D Integer Coordinate Tuple field</w:t>
      </w:r>
    </w:p>
    <w:p w14:paraId="4CBD4CB9" w14:textId="77777777" w:rsidR="00E73EDF" w:rsidRPr="008A6F2A" w:rsidRDefault="007653F1" w:rsidP="00C128E3">
      <w:pPr>
        <w:autoSpaceDE w:val="0"/>
        <w:autoSpaceDN w:val="0"/>
        <w:adjustRightInd w:val="0"/>
        <w:spacing w:after="0" w:line="240" w:lineRule="auto"/>
        <w:rPr>
          <w:rFonts w:ascii="Courier" w:eastAsia="Times New Roman" w:hAnsi="Courier" w:cs="Arial"/>
          <w:lang w:eastAsia="en-US"/>
        </w:rPr>
      </w:pPr>
      <w:r w:rsidRPr="008A6F2A">
        <w:rPr>
          <w:rFonts w:ascii="Courier" w:hAnsi="Courier" w:cs="Arial"/>
        </w:rPr>
        <w:t xml:space="preserve">   |</w:t>
      </w:r>
    </w:p>
    <w:p w14:paraId="1535387D" w14:textId="77777777" w:rsidR="00E73EDF" w:rsidRPr="008A6F2A" w:rsidRDefault="007653F1" w:rsidP="00C128E3">
      <w:pPr>
        <w:autoSpaceDE w:val="0"/>
        <w:autoSpaceDN w:val="0"/>
        <w:adjustRightInd w:val="0"/>
        <w:spacing w:after="0" w:line="240" w:lineRule="auto"/>
        <w:rPr>
          <w:rFonts w:ascii="Courier" w:eastAsia="Times New Roman" w:hAnsi="Courier" w:cs="Arial"/>
          <w:lang w:eastAsia="en-US"/>
        </w:rPr>
      </w:pPr>
      <w:r w:rsidRPr="008A6F2A">
        <w:rPr>
          <w:rFonts w:ascii="Courier" w:eastAsia="Times New Roman" w:hAnsi="Courier" w:cs="Arial"/>
          <w:lang w:eastAsia="en-US"/>
        </w:rPr>
        <w:t xml:space="preserve">   | </w:t>
      </w:r>
      <w:r w:rsidRPr="008A6F2A">
        <w:rPr>
          <w:rFonts w:ascii="Courier" w:eastAsia="Times New Roman" w:hAnsi="Courier" w:cs="Arial"/>
          <w:lang w:eastAsia="en-US"/>
        </w:rPr>
        <w:tab/>
      </w:r>
      <w:r w:rsidRPr="008A6F2A">
        <w:rPr>
          <w:rFonts w:ascii="Courier" w:eastAsia="Times New Roman" w:hAnsi="Courier" w:cs="Arial"/>
          <w:lang w:eastAsia="en-US"/>
        </w:rPr>
        <w:tab/>
      </w:r>
      <w:r w:rsidRPr="008A6F2A">
        <w:rPr>
          <w:rFonts w:ascii="Courier" w:eastAsia="Times New Roman" w:hAnsi="Courier" w:cs="Arial"/>
          <w:lang w:eastAsia="en-US"/>
        </w:rPr>
        <w:tab/>
      </w:r>
      <w:r w:rsidRPr="008A6F2A">
        <w:rPr>
          <w:rFonts w:ascii="Courier" w:eastAsia="Times New Roman" w:hAnsi="Courier" w:cs="Arial"/>
          <w:lang w:eastAsia="en-US"/>
        </w:rPr>
        <w:tab/>
      </w:r>
      <w:r w:rsidRPr="008A6F2A">
        <w:rPr>
          <w:rFonts w:ascii="Courier" w:eastAsia="Times New Roman" w:hAnsi="Courier" w:cs="Arial"/>
          <w:lang w:eastAsia="en-US"/>
        </w:rPr>
        <w:tab/>
      </w:r>
    </w:p>
    <w:p w14:paraId="35C4E0BD" w14:textId="77777777" w:rsidR="00E73EDF" w:rsidRPr="008A6F2A" w:rsidRDefault="007653F1" w:rsidP="00C128E3">
      <w:pPr>
        <w:autoSpaceDE w:val="0"/>
        <w:autoSpaceDN w:val="0"/>
        <w:adjustRightInd w:val="0"/>
        <w:spacing w:after="0" w:line="240" w:lineRule="auto"/>
        <w:rPr>
          <w:rFonts w:ascii="Courier" w:eastAsia="Times New Roman" w:hAnsi="Courier" w:cs="Arial"/>
          <w:lang w:eastAsia="en-US"/>
        </w:rPr>
      </w:pPr>
      <w:r w:rsidRPr="008A6F2A">
        <w:rPr>
          <w:rFonts w:ascii="Courier" w:hAnsi="Courier"/>
        </w:rPr>
        <w:t xml:space="preserve">   |--&lt;0..*&gt;-- Multi Point record </w:t>
      </w:r>
    </w:p>
    <w:p w14:paraId="5CEE7785" w14:textId="77777777" w:rsidR="00E73EDF" w:rsidRPr="008A6F2A" w:rsidRDefault="007653F1" w:rsidP="00C128E3">
      <w:pPr>
        <w:spacing w:after="0" w:line="240" w:lineRule="auto"/>
        <w:rPr>
          <w:rFonts w:ascii="Courier" w:hAnsi="Courier"/>
        </w:rPr>
      </w:pPr>
      <w:r w:rsidRPr="008A6F2A">
        <w:rPr>
          <w:rFonts w:ascii="Courier" w:hAnsi="Courier"/>
        </w:rPr>
        <w:t xml:space="preserve">   |   |</w:t>
      </w:r>
    </w:p>
    <w:p w14:paraId="436C0062" w14:textId="77777777" w:rsidR="00E73EDF" w:rsidRPr="008A6F2A" w:rsidRDefault="007653F1" w:rsidP="00C128E3">
      <w:pPr>
        <w:spacing w:after="0" w:line="240" w:lineRule="auto"/>
        <w:rPr>
          <w:rFonts w:ascii="Courier" w:hAnsi="Courier"/>
        </w:rPr>
      </w:pPr>
      <w:r w:rsidRPr="008A6F2A">
        <w:rPr>
          <w:rFonts w:ascii="Courier" w:hAnsi="Courier"/>
        </w:rPr>
        <w:t xml:space="preserve">   |   |--&lt;1&gt;-MRID (4): Multi Point Record Identifier field</w:t>
      </w:r>
    </w:p>
    <w:p w14:paraId="21578BFE" w14:textId="77777777" w:rsidR="00E73EDF" w:rsidRPr="008A6F2A" w:rsidRDefault="007653F1" w:rsidP="00C128E3">
      <w:pPr>
        <w:spacing w:after="0" w:line="240" w:lineRule="auto"/>
        <w:rPr>
          <w:rFonts w:ascii="Courier" w:hAnsi="Courier"/>
        </w:rPr>
      </w:pPr>
      <w:r w:rsidRPr="008A6F2A">
        <w:rPr>
          <w:rFonts w:ascii="Courier" w:hAnsi="Courier"/>
        </w:rPr>
        <w:lastRenderedPageBreak/>
        <w:t xml:space="preserve">   |      |</w:t>
      </w:r>
    </w:p>
    <w:p w14:paraId="36A24154" w14:textId="77777777" w:rsidR="00E73EDF" w:rsidRPr="008A6F2A" w:rsidRDefault="007653F1" w:rsidP="00C128E3">
      <w:pPr>
        <w:autoSpaceDE w:val="0"/>
        <w:autoSpaceDN w:val="0"/>
        <w:adjustRightInd w:val="0"/>
        <w:spacing w:after="0" w:line="240" w:lineRule="auto"/>
        <w:rPr>
          <w:rFonts w:ascii="Courier" w:hAnsi="Courier"/>
        </w:rPr>
      </w:pPr>
      <w:r w:rsidRPr="008A6F2A">
        <w:rPr>
          <w:rFonts w:ascii="Courier" w:eastAsia="Times New Roman" w:hAnsi="Courier" w:cs="Arial"/>
          <w:lang w:eastAsia="en-US"/>
        </w:rPr>
        <w:t xml:space="preserve">   |      |-&lt;0..*&gt;-</w:t>
      </w:r>
      <w:r w:rsidRPr="008A6F2A">
        <w:rPr>
          <w:rFonts w:ascii="Courier" w:hAnsi="Courier"/>
        </w:rPr>
        <w:t>INAS (5\\*5): Information Association field</w:t>
      </w:r>
    </w:p>
    <w:p w14:paraId="09B0F3E2" w14:textId="77777777" w:rsidR="00E73EDF" w:rsidRPr="008A6F2A" w:rsidRDefault="007653F1" w:rsidP="00C128E3">
      <w:pPr>
        <w:autoSpaceDE w:val="0"/>
        <w:autoSpaceDN w:val="0"/>
        <w:adjustRightInd w:val="0"/>
        <w:spacing w:after="0" w:line="240" w:lineRule="auto"/>
        <w:rPr>
          <w:rFonts w:ascii="Courier" w:hAnsi="Courier"/>
        </w:rPr>
      </w:pPr>
      <w:r w:rsidRPr="008A6F2A">
        <w:rPr>
          <w:rFonts w:ascii="Courier" w:hAnsi="Courier"/>
        </w:rPr>
        <w:t xml:space="preserve">   |      |</w:t>
      </w:r>
    </w:p>
    <w:p w14:paraId="6488D9B3" w14:textId="77777777" w:rsidR="00E73EDF" w:rsidRPr="008A6F2A" w:rsidRDefault="007653F1" w:rsidP="00C128E3">
      <w:pPr>
        <w:autoSpaceDE w:val="0"/>
        <w:autoSpaceDN w:val="0"/>
        <w:adjustRightInd w:val="0"/>
        <w:spacing w:after="0" w:line="240" w:lineRule="auto"/>
        <w:rPr>
          <w:rFonts w:ascii="Courier" w:eastAsia="Times New Roman" w:hAnsi="Courier" w:cs="Arial"/>
          <w:lang w:eastAsia="en-US"/>
        </w:rPr>
      </w:pPr>
      <w:r w:rsidRPr="008A6F2A">
        <w:rPr>
          <w:rFonts w:ascii="Courier" w:eastAsia="Times New Roman" w:hAnsi="Courier" w:cs="Arial"/>
          <w:lang w:eastAsia="en-US"/>
        </w:rPr>
        <w:t xml:space="preserve">   |      |-&lt;0..1&gt;-COCC (3): Coordinate Control field</w:t>
      </w:r>
    </w:p>
    <w:p w14:paraId="7114957F" w14:textId="77777777" w:rsidR="00E73EDF" w:rsidRPr="008A6F2A" w:rsidRDefault="007653F1" w:rsidP="00C128E3">
      <w:pPr>
        <w:autoSpaceDE w:val="0"/>
        <w:autoSpaceDN w:val="0"/>
        <w:adjustRightInd w:val="0"/>
        <w:spacing w:after="0" w:line="240" w:lineRule="auto"/>
        <w:rPr>
          <w:rFonts w:ascii="Courier" w:eastAsia="Times New Roman" w:hAnsi="Courier" w:cs="Arial"/>
          <w:lang w:eastAsia="en-US"/>
        </w:rPr>
      </w:pPr>
      <w:r w:rsidRPr="008A6F2A">
        <w:rPr>
          <w:rFonts w:ascii="Courier" w:eastAsia="Times New Roman" w:hAnsi="Courier" w:cs="Arial"/>
          <w:lang w:eastAsia="en-US"/>
        </w:rPr>
        <w:t xml:space="preserve">   |      |</w:t>
      </w:r>
    </w:p>
    <w:p w14:paraId="3DB81170" w14:textId="77777777" w:rsidR="00E73EDF" w:rsidRPr="008A6F2A" w:rsidRDefault="007653F1" w:rsidP="00C128E3">
      <w:pPr>
        <w:autoSpaceDE w:val="0"/>
        <w:autoSpaceDN w:val="0"/>
        <w:adjustRightInd w:val="0"/>
        <w:spacing w:after="0" w:line="240" w:lineRule="auto"/>
        <w:rPr>
          <w:rFonts w:ascii="Courier" w:eastAsia="Times New Roman" w:hAnsi="Courier" w:cs="Arial"/>
          <w:lang w:eastAsia="en-US"/>
        </w:rPr>
      </w:pPr>
      <w:r w:rsidRPr="008A6F2A">
        <w:rPr>
          <w:rFonts w:ascii="Courier" w:eastAsia="Times New Roman" w:hAnsi="Courier" w:cs="Arial"/>
          <w:lang w:eastAsia="en-US"/>
        </w:rPr>
        <w:t xml:space="preserve">   |      |</w:t>
      </w:r>
      <w:r w:rsidRPr="008A6F2A">
        <w:rPr>
          <w:rFonts w:ascii="Courier" w:hAnsi="Courier" w:cs="Arial"/>
        </w:rPr>
        <w:t xml:space="preserve"> alternate coordinate representations</w:t>
      </w:r>
    </w:p>
    <w:p w14:paraId="5981C988" w14:textId="77777777" w:rsidR="00E73EDF" w:rsidRPr="008A6F2A" w:rsidRDefault="007653F1" w:rsidP="00C128E3">
      <w:pPr>
        <w:autoSpaceDE w:val="0"/>
        <w:autoSpaceDN w:val="0"/>
        <w:adjustRightInd w:val="0"/>
        <w:spacing w:after="0" w:line="240" w:lineRule="auto"/>
        <w:rPr>
          <w:rFonts w:ascii="Courier" w:eastAsia="Times New Roman" w:hAnsi="Courier" w:cs="Arial"/>
          <w:lang w:eastAsia="en-US"/>
        </w:rPr>
      </w:pPr>
      <w:r w:rsidRPr="008A6F2A">
        <w:rPr>
          <w:rFonts w:ascii="Courier" w:eastAsia="Times New Roman" w:hAnsi="Courier" w:cs="Arial"/>
          <w:lang w:eastAsia="en-US"/>
        </w:rPr>
        <w:t xml:space="preserve">   |      |</w:t>
      </w:r>
    </w:p>
    <w:p w14:paraId="631D4A0F" w14:textId="515E48F2" w:rsidR="00E73EDF" w:rsidRPr="008A6F2A" w:rsidRDefault="007653F1" w:rsidP="00C128E3">
      <w:pPr>
        <w:autoSpaceDE w:val="0"/>
        <w:autoSpaceDN w:val="0"/>
        <w:adjustRightInd w:val="0"/>
        <w:spacing w:after="0" w:line="240" w:lineRule="auto"/>
        <w:rPr>
          <w:rFonts w:ascii="Courier" w:eastAsia="Times New Roman" w:hAnsi="Courier" w:cs="Arial"/>
          <w:lang w:eastAsia="en-US"/>
        </w:rPr>
      </w:pPr>
      <w:r w:rsidRPr="008A6F2A">
        <w:rPr>
          <w:rFonts w:ascii="Courier" w:eastAsia="Times New Roman" w:hAnsi="Courier" w:cs="Arial"/>
          <w:lang w:eastAsia="en-US"/>
        </w:rPr>
        <w:t xml:space="preserve">   |      </w:t>
      </w:r>
      <w:r w:rsidRPr="008A6F2A">
        <w:rPr>
          <w:rFonts w:ascii="Courier" w:hAnsi="Courier" w:cs="Arial"/>
        </w:rPr>
        <w:t>*-&lt;0..*&gt;-C2IL (*2): 2-D Integer Coordinate List field</w:t>
      </w:r>
    </w:p>
    <w:p w14:paraId="75AF119D" w14:textId="77777777" w:rsidR="00E73EDF" w:rsidRPr="008A6F2A" w:rsidRDefault="007653F1" w:rsidP="00C128E3">
      <w:pPr>
        <w:autoSpaceDE w:val="0"/>
        <w:autoSpaceDN w:val="0"/>
        <w:adjustRightInd w:val="0"/>
        <w:spacing w:after="0" w:line="240" w:lineRule="auto"/>
        <w:rPr>
          <w:rFonts w:ascii="Courier" w:eastAsia="Times New Roman" w:hAnsi="Courier" w:cs="Arial"/>
          <w:lang w:eastAsia="en-US"/>
        </w:rPr>
      </w:pPr>
      <w:r w:rsidRPr="008A6F2A">
        <w:rPr>
          <w:rFonts w:ascii="Courier" w:eastAsia="Times New Roman" w:hAnsi="Courier" w:cs="Arial"/>
          <w:lang w:eastAsia="en-US"/>
        </w:rPr>
        <w:t xml:space="preserve">   |      |</w:t>
      </w:r>
    </w:p>
    <w:p w14:paraId="5843B104" w14:textId="1136A607" w:rsidR="00E73EDF" w:rsidRPr="008A6F2A" w:rsidRDefault="007653F1" w:rsidP="00C128E3">
      <w:pPr>
        <w:autoSpaceDE w:val="0"/>
        <w:autoSpaceDN w:val="0"/>
        <w:adjustRightInd w:val="0"/>
        <w:spacing w:after="0" w:line="240" w:lineRule="auto"/>
        <w:rPr>
          <w:rFonts w:ascii="Courier" w:hAnsi="Courier" w:cs="Arial"/>
        </w:rPr>
      </w:pPr>
      <w:r w:rsidRPr="008A6F2A">
        <w:rPr>
          <w:rFonts w:ascii="Courier" w:eastAsia="Times New Roman" w:hAnsi="Courier" w:cs="Arial"/>
          <w:lang w:eastAsia="en-US"/>
        </w:rPr>
        <w:t xml:space="preserve">   |      </w:t>
      </w:r>
      <w:r w:rsidRPr="008A6F2A">
        <w:rPr>
          <w:rFonts w:ascii="Courier" w:hAnsi="Courier" w:cs="Arial"/>
        </w:rPr>
        <w:t>*-&lt;</w:t>
      </w:r>
      <w:r w:rsidR="003E4BA8">
        <w:rPr>
          <w:rFonts w:ascii="Courier" w:hAnsi="Courier" w:cs="Arial"/>
        </w:rPr>
        <w:t>1</w:t>
      </w:r>
      <w:r w:rsidRPr="008A6F2A">
        <w:rPr>
          <w:rFonts w:ascii="Courier" w:hAnsi="Courier" w:cs="Arial"/>
        </w:rPr>
        <w:t>..*&gt;-C3IL (1\\*3): 3-D Integer Coordinate List field</w:t>
      </w:r>
    </w:p>
    <w:p w14:paraId="37EABF65" w14:textId="77777777" w:rsidR="00E73EDF" w:rsidRPr="008A6F2A" w:rsidRDefault="007653F1" w:rsidP="00C128E3">
      <w:pPr>
        <w:autoSpaceDE w:val="0"/>
        <w:autoSpaceDN w:val="0"/>
        <w:adjustRightInd w:val="0"/>
        <w:spacing w:after="0" w:line="240" w:lineRule="auto"/>
        <w:rPr>
          <w:rFonts w:ascii="Courier" w:eastAsia="Times New Roman" w:hAnsi="Courier" w:cs="Arial"/>
          <w:lang w:eastAsia="en-US"/>
        </w:rPr>
      </w:pPr>
      <w:r w:rsidRPr="008A6F2A">
        <w:rPr>
          <w:rFonts w:ascii="Courier" w:hAnsi="Courier" w:cs="Arial"/>
        </w:rPr>
        <w:t xml:space="preserve">   |</w:t>
      </w:r>
    </w:p>
    <w:p w14:paraId="43BD5078" w14:textId="77777777" w:rsidR="00E73EDF" w:rsidRPr="008A6F2A" w:rsidRDefault="007653F1" w:rsidP="00C128E3">
      <w:pPr>
        <w:autoSpaceDE w:val="0"/>
        <w:autoSpaceDN w:val="0"/>
        <w:adjustRightInd w:val="0"/>
        <w:spacing w:after="0" w:line="240" w:lineRule="auto"/>
        <w:rPr>
          <w:rFonts w:ascii="Courier" w:eastAsia="Times New Roman" w:hAnsi="Courier" w:cs="Arial"/>
          <w:lang w:eastAsia="en-US"/>
        </w:rPr>
      </w:pPr>
      <w:r w:rsidRPr="008A6F2A">
        <w:rPr>
          <w:rFonts w:ascii="Courier" w:eastAsia="Times New Roman" w:hAnsi="Courier" w:cs="Arial"/>
          <w:lang w:eastAsia="en-US"/>
        </w:rPr>
        <w:t xml:space="preserve">   | </w:t>
      </w:r>
      <w:r w:rsidRPr="008A6F2A">
        <w:rPr>
          <w:rFonts w:ascii="Courier" w:eastAsia="Times New Roman" w:hAnsi="Courier" w:cs="Arial"/>
          <w:lang w:eastAsia="en-US"/>
        </w:rPr>
        <w:tab/>
      </w:r>
      <w:r w:rsidRPr="008A6F2A">
        <w:rPr>
          <w:rFonts w:ascii="Courier" w:eastAsia="Times New Roman" w:hAnsi="Courier" w:cs="Arial"/>
          <w:lang w:eastAsia="en-US"/>
        </w:rPr>
        <w:tab/>
      </w:r>
      <w:r w:rsidRPr="008A6F2A">
        <w:rPr>
          <w:rFonts w:ascii="Courier" w:eastAsia="Times New Roman" w:hAnsi="Courier" w:cs="Arial"/>
          <w:lang w:eastAsia="en-US"/>
        </w:rPr>
        <w:tab/>
      </w:r>
      <w:r w:rsidRPr="008A6F2A">
        <w:rPr>
          <w:rFonts w:ascii="Courier" w:eastAsia="Times New Roman" w:hAnsi="Courier" w:cs="Arial"/>
          <w:lang w:eastAsia="en-US"/>
        </w:rPr>
        <w:tab/>
      </w:r>
      <w:r w:rsidRPr="008A6F2A">
        <w:rPr>
          <w:rFonts w:ascii="Courier" w:eastAsia="Times New Roman" w:hAnsi="Courier" w:cs="Arial"/>
          <w:lang w:eastAsia="en-US"/>
        </w:rPr>
        <w:tab/>
      </w:r>
    </w:p>
    <w:p w14:paraId="50C4F012" w14:textId="77777777" w:rsidR="00E73EDF" w:rsidRPr="008A6F2A" w:rsidRDefault="007653F1" w:rsidP="00C128E3">
      <w:pPr>
        <w:autoSpaceDE w:val="0"/>
        <w:autoSpaceDN w:val="0"/>
        <w:adjustRightInd w:val="0"/>
        <w:spacing w:after="0" w:line="240" w:lineRule="auto"/>
        <w:rPr>
          <w:rFonts w:ascii="Courier" w:eastAsia="Times New Roman" w:hAnsi="Courier" w:cs="Arial"/>
          <w:lang w:eastAsia="en-US"/>
        </w:rPr>
      </w:pPr>
      <w:r w:rsidRPr="008A6F2A">
        <w:rPr>
          <w:rFonts w:ascii="Courier" w:hAnsi="Courier"/>
        </w:rPr>
        <w:t xml:space="preserve">   |--&lt;0..*&gt;-- Curve record </w:t>
      </w:r>
    </w:p>
    <w:p w14:paraId="2E3AD2A2" w14:textId="77777777" w:rsidR="00E73EDF" w:rsidRPr="008A6F2A" w:rsidRDefault="007653F1" w:rsidP="00C128E3">
      <w:pPr>
        <w:spacing w:after="0" w:line="240" w:lineRule="auto"/>
        <w:rPr>
          <w:rFonts w:ascii="Courier" w:hAnsi="Courier"/>
        </w:rPr>
      </w:pPr>
      <w:r w:rsidRPr="008A6F2A">
        <w:rPr>
          <w:rFonts w:ascii="Courier" w:hAnsi="Courier"/>
        </w:rPr>
        <w:t xml:space="preserve">   |   |</w:t>
      </w:r>
    </w:p>
    <w:p w14:paraId="21AF6081" w14:textId="77777777" w:rsidR="00E73EDF" w:rsidRPr="008A6F2A" w:rsidRDefault="007653F1" w:rsidP="00C128E3">
      <w:pPr>
        <w:spacing w:after="0" w:line="240" w:lineRule="auto"/>
        <w:rPr>
          <w:rFonts w:ascii="Courier" w:hAnsi="Courier"/>
        </w:rPr>
      </w:pPr>
      <w:r w:rsidRPr="008A6F2A">
        <w:rPr>
          <w:rFonts w:ascii="Courier" w:hAnsi="Courier"/>
        </w:rPr>
        <w:t xml:space="preserve">   |   |--&lt;1&gt;-CRID (4): Curve Record Identifier field</w:t>
      </w:r>
    </w:p>
    <w:p w14:paraId="6015EB8F" w14:textId="77777777" w:rsidR="00E73EDF" w:rsidRPr="008A6F2A" w:rsidRDefault="007653F1" w:rsidP="00C128E3">
      <w:pPr>
        <w:spacing w:after="0" w:line="240" w:lineRule="auto"/>
        <w:rPr>
          <w:rFonts w:ascii="Courier" w:hAnsi="Courier"/>
        </w:rPr>
      </w:pPr>
      <w:r w:rsidRPr="008A6F2A">
        <w:rPr>
          <w:rFonts w:ascii="Courier" w:hAnsi="Courier"/>
        </w:rPr>
        <w:t xml:space="preserve">   |      |</w:t>
      </w:r>
    </w:p>
    <w:p w14:paraId="43FABDB7" w14:textId="77777777" w:rsidR="00E73EDF" w:rsidRPr="008A6F2A" w:rsidRDefault="007653F1" w:rsidP="00C128E3">
      <w:pPr>
        <w:autoSpaceDE w:val="0"/>
        <w:autoSpaceDN w:val="0"/>
        <w:adjustRightInd w:val="0"/>
        <w:spacing w:after="0" w:line="240" w:lineRule="auto"/>
        <w:rPr>
          <w:rFonts w:ascii="Courier" w:eastAsia="Times New Roman" w:hAnsi="Courier" w:cs="Arial"/>
          <w:lang w:eastAsia="en-US"/>
        </w:rPr>
      </w:pPr>
      <w:r w:rsidRPr="008A6F2A">
        <w:rPr>
          <w:rFonts w:ascii="Courier" w:eastAsia="Times New Roman" w:hAnsi="Courier" w:cs="Arial"/>
          <w:lang w:eastAsia="en-US"/>
        </w:rPr>
        <w:t xml:space="preserve">   |      |-&lt;0..*&gt;-</w:t>
      </w:r>
      <w:r w:rsidRPr="008A6F2A">
        <w:rPr>
          <w:rFonts w:ascii="Courier" w:hAnsi="Courier"/>
        </w:rPr>
        <w:t>INAS (5\\*5): Information Association field</w:t>
      </w:r>
    </w:p>
    <w:p w14:paraId="054CFD7C" w14:textId="77777777" w:rsidR="00E73EDF" w:rsidRPr="008A6F2A" w:rsidRDefault="007653F1" w:rsidP="00C128E3">
      <w:pPr>
        <w:autoSpaceDE w:val="0"/>
        <w:autoSpaceDN w:val="0"/>
        <w:adjustRightInd w:val="0"/>
        <w:spacing w:after="0" w:line="240" w:lineRule="auto"/>
        <w:rPr>
          <w:rFonts w:ascii="Courier" w:eastAsia="Times New Roman" w:hAnsi="Courier" w:cs="Arial"/>
          <w:lang w:eastAsia="en-US"/>
        </w:rPr>
      </w:pPr>
      <w:r w:rsidRPr="008A6F2A">
        <w:rPr>
          <w:rFonts w:ascii="Courier" w:eastAsia="Times New Roman" w:hAnsi="Courier" w:cs="Arial"/>
          <w:lang w:eastAsia="en-US"/>
        </w:rPr>
        <w:t xml:space="preserve">   |      |</w:t>
      </w:r>
    </w:p>
    <w:p w14:paraId="75A53604" w14:textId="7D07208C" w:rsidR="00E73EDF" w:rsidRPr="008A6F2A" w:rsidRDefault="007653F1" w:rsidP="00C128E3">
      <w:pPr>
        <w:spacing w:after="0" w:line="240" w:lineRule="auto"/>
        <w:rPr>
          <w:rFonts w:ascii="Courier" w:hAnsi="Courier"/>
        </w:rPr>
      </w:pPr>
      <w:r w:rsidRPr="008A6F2A">
        <w:rPr>
          <w:rFonts w:ascii="Courier" w:eastAsia="Times New Roman" w:hAnsi="Courier" w:cs="Arial"/>
          <w:lang w:eastAsia="en-US"/>
        </w:rPr>
        <w:t xml:space="preserve">   </w:t>
      </w:r>
      <w:r w:rsidRPr="008A6F2A">
        <w:rPr>
          <w:rFonts w:ascii="Courier" w:hAnsi="Courier"/>
        </w:rPr>
        <w:t>|      |-&lt;</w:t>
      </w:r>
      <w:r w:rsidR="00B3025B" w:rsidRPr="008A6F2A">
        <w:rPr>
          <w:rFonts w:ascii="Courier" w:hAnsi="Courier"/>
        </w:rPr>
        <w:t>0..</w:t>
      </w:r>
      <w:r w:rsidRPr="008A6F2A">
        <w:rPr>
          <w:rFonts w:ascii="Courier" w:hAnsi="Courier"/>
        </w:rPr>
        <w:t>1&gt;-PTAS (*3): Point Association field</w:t>
      </w:r>
    </w:p>
    <w:p w14:paraId="5E162B97" w14:textId="77777777" w:rsidR="00E73EDF" w:rsidRPr="008A6F2A" w:rsidRDefault="007653F1" w:rsidP="00C128E3">
      <w:pPr>
        <w:spacing w:after="0" w:line="240" w:lineRule="auto"/>
        <w:rPr>
          <w:rFonts w:ascii="Courier" w:hAnsi="Courier"/>
        </w:rPr>
      </w:pPr>
      <w:r w:rsidRPr="008A6F2A">
        <w:rPr>
          <w:rFonts w:ascii="Courier" w:hAnsi="Courier"/>
        </w:rPr>
        <w:t xml:space="preserve">   |      |</w:t>
      </w:r>
    </w:p>
    <w:p w14:paraId="13932EAD" w14:textId="77777777" w:rsidR="00E73EDF" w:rsidRPr="008A6F2A" w:rsidRDefault="007653F1" w:rsidP="00C128E3">
      <w:pPr>
        <w:spacing w:after="0" w:line="240" w:lineRule="auto"/>
        <w:rPr>
          <w:rFonts w:ascii="Courier" w:hAnsi="Courier"/>
        </w:rPr>
      </w:pPr>
      <w:r w:rsidRPr="008A6F2A">
        <w:rPr>
          <w:rFonts w:ascii="Courier" w:hAnsi="Courier"/>
        </w:rPr>
        <w:t xml:space="preserve">   |      |-&lt;0..1&gt;-SECC (3): Segment Control field</w:t>
      </w:r>
    </w:p>
    <w:p w14:paraId="10726F21" w14:textId="77777777" w:rsidR="00E73EDF" w:rsidRPr="008A6F2A" w:rsidRDefault="007653F1" w:rsidP="00C128E3">
      <w:pPr>
        <w:spacing w:after="0" w:line="240" w:lineRule="auto"/>
        <w:rPr>
          <w:rFonts w:ascii="Courier" w:hAnsi="Courier"/>
        </w:rPr>
      </w:pPr>
      <w:r w:rsidRPr="008A6F2A">
        <w:rPr>
          <w:rFonts w:ascii="Courier" w:hAnsi="Courier"/>
        </w:rPr>
        <w:t xml:space="preserve">   |      |</w:t>
      </w:r>
    </w:p>
    <w:p w14:paraId="111DF505" w14:textId="79CA7001" w:rsidR="00E73EDF" w:rsidRPr="008A6F2A" w:rsidRDefault="007653F1" w:rsidP="00C128E3">
      <w:pPr>
        <w:spacing w:after="0" w:line="240" w:lineRule="auto"/>
        <w:rPr>
          <w:rFonts w:ascii="Courier" w:hAnsi="Courier" w:cs="Arial"/>
        </w:rPr>
      </w:pPr>
      <w:r w:rsidRPr="008A6F2A">
        <w:rPr>
          <w:rFonts w:ascii="Courier" w:hAnsi="Courier"/>
        </w:rPr>
        <w:t xml:space="preserve">   |      |</w:t>
      </w:r>
      <w:r w:rsidRPr="008A6F2A">
        <w:rPr>
          <w:rFonts w:ascii="Courier" w:hAnsi="Courier" w:cs="Arial"/>
        </w:rPr>
        <w:t>-&lt;</w:t>
      </w:r>
      <w:r w:rsidR="00B3025B" w:rsidRPr="008A6F2A">
        <w:rPr>
          <w:rFonts w:ascii="Courier" w:hAnsi="Courier" w:cs="Arial"/>
        </w:rPr>
        <w:t>0..</w:t>
      </w:r>
      <w:r w:rsidRPr="008A6F2A">
        <w:rPr>
          <w:rFonts w:ascii="Courier" w:hAnsi="Courier" w:cs="Arial"/>
        </w:rPr>
        <w:t>1&gt;-SEGH (1): Segment Header field</w:t>
      </w:r>
    </w:p>
    <w:p w14:paraId="454D84DA" w14:textId="77777777" w:rsidR="00E73EDF" w:rsidRPr="008A6F2A" w:rsidRDefault="007653F1" w:rsidP="00C128E3">
      <w:pPr>
        <w:spacing w:after="0" w:line="240" w:lineRule="auto"/>
        <w:rPr>
          <w:rFonts w:ascii="Courier" w:hAnsi="Courier" w:cs="Arial"/>
        </w:rPr>
      </w:pPr>
      <w:r w:rsidRPr="008A6F2A">
        <w:rPr>
          <w:rFonts w:ascii="Courier" w:hAnsi="Courier" w:cs="Arial"/>
        </w:rPr>
        <w:t xml:space="preserve">   |          |</w:t>
      </w:r>
    </w:p>
    <w:p w14:paraId="49EE7656" w14:textId="77777777" w:rsidR="00E73EDF" w:rsidRPr="008A6F2A" w:rsidRDefault="007653F1" w:rsidP="00C128E3">
      <w:pPr>
        <w:autoSpaceDE w:val="0"/>
        <w:autoSpaceDN w:val="0"/>
        <w:adjustRightInd w:val="0"/>
        <w:spacing w:after="0" w:line="240" w:lineRule="auto"/>
        <w:rPr>
          <w:rFonts w:ascii="Courier" w:eastAsia="Times New Roman" w:hAnsi="Courier" w:cs="Arial"/>
          <w:lang w:eastAsia="en-US"/>
        </w:rPr>
      </w:pPr>
      <w:r w:rsidRPr="008A6F2A">
        <w:rPr>
          <w:rFonts w:ascii="Courier" w:eastAsia="Times New Roman" w:hAnsi="Courier" w:cs="Arial"/>
          <w:lang w:eastAsia="en-US"/>
        </w:rPr>
        <w:t xml:space="preserve">   </w:t>
      </w:r>
      <w:r w:rsidRPr="006834DB">
        <w:rPr>
          <w:rFonts w:ascii="Courier" w:eastAsia="Times New Roman" w:hAnsi="Courier" w:cs="Arial"/>
          <w:lang w:eastAsia="en-US"/>
        </w:rPr>
        <w:t>|          |-&lt;0..1&gt;-COCC (3): Coordinate Control Field</w:t>
      </w:r>
      <w:r w:rsidRPr="008A6F2A">
        <w:rPr>
          <w:rFonts w:ascii="Courier" w:eastAsia="Times New Roman" w:hAnsi="Courier" w:cs="Arial"/>
          <w:lang w:eastAsia="en-US"/>
        </w:rPr>
        <w:t xml:space="preserve"> </w:t>
      </w:r>
    </w:p>
    <w:p w14:paraId="5C3EA499" w14:textId="77777777" w:rsidR="00E73EDF" w:rsidRPr="008A6F2A" w:rsidRDefault="007653F1" w:rsidP="00C128E3">
      <w:pPr>
        <w:autoSpaceDE w:val="0"/>
        <w:autoSpaceDN w:val="0"/>
        <w:adjustRightInd w:val="0"/>
        <w:spacing w:after="0" w:line="240" w:lineRule="auto"/>
        <w:rPr>
          <w:rFonts w:ascii="Courier" w:eastAsia="Times New Roman" w:hAnsi="Courier" w:cs="Arial"/>
          <w:lang w:eastAsia="en-US"/>
        </w:rPr>
      </w:pPr>
      <w:r w:rsidRPr="008A6F2A">
        <w:rPr>
          <w:rFonts w:ascii="Courier" w:eastAsia="Times New Roman" w:hAnsi="Courier" w:cs="Arial"/>
          <w:lang w:eastAsia="en-US"/>
        </w:rPr>
        <w:t xml:space="preserve">   |          |</w:t>
      </w:r>
    </w:p>
    <w:p w14:paraId="6A3D55E0" w14:textId="08D6034D" w:rsidR="00E73EDF" w:rsidRPr="008A6F2A" w:rsidRDefault="007653F1" w:rsidP="00C128E3">
      <w:pPr>
        <w:autoSpaceDE w:val="0"/>
        <w:autoSpaceDN w:val="0"/>
        <w:adjustRightInd w:val="0"/>
        <w:spacing w:after="0" w:line="240" w:lineRule="auto"/>
        <w:rPr>
          <w:rFonts w:ascii="Courier" w:hAnsi="Courier" w:cs="Arial"/>
        </w:rPr>
      </w:pPr>
      <w:r w:rsidRPr="008A6F2A">
        <w:rPr>
          <w:rFonts w:ascii="Courier" w:eastAsia="Times New Roman" w:hAnsi="Courier" w:cs="Arial"/>
          <w:lang w:eastAsia="en-US"/>
        </w:rPr>
        <w:t xml:space="preserve">   |          </w:t>
      </w:r>
      <w:r w:rsidRPr="008A6F2A">
        <w:rPr>
          <w:rFonts w:ascii="Courier" w:hAnsi="Courier" w:cs="Arial"/>
        </w:rPr>
        <w:t>|-&lt;</w:t>
      </w:r>
      <w:commentRangeStart w:id="1572"/>
      <w:del w:id="1573" w:author="Jeff Wootton" w:date="2024-05-14T09:26:00Z" w16du:dateUtc="2024-05-14T07:26:00Z">
        <w:r w:rsidRPr="008A6F2A" w:rsidDel="002E1F9C">
          <w:rPr>
            <w:rFonts w:ascii="Courier" w:hAnsi="Courier" w:cs="Arial"/>
          </w:rPr>
          <w:delText>1</w:delText>
        </w:r>
      </w:del>
      <w:ins w:id="1574" w:author="Jeff Wootton" w:date="2024-05-14T09:26:00Z" w16du:dateUtc="2024-05-14T07:26:00Z">
        <w:r w:rsidR="002E1F9C">
          <w:rPr>
            <w:rFonts w:ascii="Courier" w:hAnsi="Courier" w:cs="Arial"/>
          </w:rPr>
          <w:t>0</w:t>
        </w:r>
      </w:ins>
      <w:commentRangeEnd w:id="1572"/>
      <w:ins w:id="1575" w:author="Jeff Wootton" w:date="2024-05-14T09:29:00Z" w16du:dateUtc="2024-05-14T07:29:00Z">
        <w:r w:rsidR="002E1F9C">
          <w:rPr>
            <w:rStyle w:val="CommentReference"/>
          </w:rPr>
          <w:commentReference w:id="1572"/>
        </w:r>
      </w:ins>
      <w:r w:rsidRPr="008A6F2A">
        <w:rPr>
          <w:rFonts w:ascii="Courier" w:hAnsi="Courier" w:cs="Arial"/>
        </w:rPr>
        <w:t>..*&gt;-C2IL (*2): 2-D Integer Coordinate List field</w:t>
      </w:r>
    </w:p>
    <w:p w14:paraId="4E14597A" w14:textId="77777777" w:rsidR="00E73EDF" w:rsidRPr="008A6F2A" w:rsidRDefault="007653F1" w:rsidP="00C128E3">
      <w:pPr>
        <w:autoSpaceDE w:val="0"/>
        <w:autoSpaceDN w:val="0"/>
        <w:adjustRightInd w:val="0"/>
        <w:spacing w:after="0" w:line="240" w:lineRule="auto"/>
        <w:rPr>
          <w:rFonts w:ascii="Courier" w:hAnsi="Courier" w:cs="Arial"/>
        </w:rPr>
      </w:pPr>
      <w:r w:rsidRPr="008A6F2A">
        <w:rPr>
          <w:rFonts w:ascii="Courier" w:hAnsi="Courier" w:cs="Arial"/>
        </w:rPr>
        <w:t xml:space="preserve">   |</w:t>
      </w:r>
    </w:p>
    <w:p w14:paraId="7DB974C2" w14:textId="77777777" w:rsidR="00E73EDF" w:rsidRPr="008A6F2A" w:rsidRDefault="007653F1" w:rsidP="00C128E3">
      <w:pPr>
        <w:autoSpaceDE w:val="0"/>
        <w:autoSpaceDN w:val="0"/>
        <w:adjustRightInd w:val="0"/>
        <w:spacing w:after="0" w:line="240" w:lineRule="auto"/>
        <w:rPr>
          <w:rFonts w:ascii="Courier" w:eastAsia="Times New Roman" w:hAnsi="Courier" w:cs="Arial"/>
          <w:lang w:eastAsia="en-US"/>
        </w:rPr>
      </w:pPr>
      <w:r w:rsidRPr="008A6F2A">
        <w:rPr>
          <w:rFonts w:ascii="Courier" w:eastAsia="Times New Roman" w:hAnsi="Courier" w:cs="Arial"/>
          <w:lang w:eastAsia="en-US"/>
        </w:rPr>
        <w:t xml:space="preserve">   |</w:t>
      </w:r>
    </w:p>
    <w:p w14:paraId="4EC135B4" w14:textId="77777777" w:rsidR="00E73EDF" w:rsidRPr="008A6F2A" w:rsidRDefault="007653F1" w:rsidP="00C128E3">
      <w:pPr>
        <w:autoSpaceDE w:val="0"/>
        <w:autoSpaceDN w:val="0"/>
        <w:adjustRightInd w:val="0"/>
        <w:spacing w:after="0" w:line="240" w:lineRule="auto"/>
        <w:rPr>
          <w:rFonts w:ascii="Courier" w:eastAsia="Times New Roman" w:hAnsi="Courier" w:cs="Arial"/>
          <w:lang w:eastAsia="en-US"/>
        </w:rPr>
      </w:pPr>
      <w:r w:rsidRPr="008A6F2A">
        <w:rPr>
          <w:rFonts w:ascii="Courier" w:hAnsi="Courier"/>
        </w:rPr>
        <w:t xml:space="preserve">   |--&lt;0..*&gt;-- Composite Curve record </w:t>
      </w:r>
    </w:p>
    <w:p w14:paraId="653624B6" w14:textId="77777777" w:rsidR="00E73EDF" w:rsidRPr="008A6F2A" w:rsidRDefault="007653F1" w:rsidP="00C128E3">
      <w:pPr>
        <w:spacing w:after="0" w:line="240" w:lineRule="auto"/>
        <w:rPr>
          <w:rFonts w:ascii="Courier" w:hAnsi="Courier"/>
        </w:rPr>
      </w:pPr>
      <w:r w:rsidRPr="008A6F2A">
        <w:rPr>
          <w:rFonts w:ascii="Courier" w:hAnsi="Courier"/>
        </w:rPr>
        <w:t xml:space="preserve">   |   |</w:t>
      </w:r>
    </w:p>
    <w:p w14:paraId="692B50A7" w14:textId="77777777" w:rsidR="00E73EDF" w:rsidRPr="008A6F2A" w:rsidRDefault="007653F1" w:rsidP="00C128E3">
      <w:pPr>
        <w:spacing w:after="0" w:line="240" w:lineRule="auto"/>
        <w:rPr>
          <w:rFonts w:ascii="Courier" w:hAnsi="Courier"/>
        </w:rPr>
      </w:pPr>
      <w:r w:rsidRPr="008A6F2A">
        <w:rPr>
          <w:rFonts w:ascii="Courier" w:hAnsi="Courier"/>
        </w:rPr>
        <w:t xml:space="preserve">   |   |--&lt;1&gt;-CCID (4): Composite Curve Record Identifier field</w:t>
      </w:r>
    </w:p>
    <w:p w14:paraId="3DC1FE25" w14:textId="77777777" w:rsidR="00E73EDF" w:rsidRPr="008A6F2A" w:rsidRDefault="007653F1" w:rsidP="00C128E3">
      <w:pPr>
        <w:spacing w:after="0" w:line="240" w:lineRule="auto"/>
        <w:rPr>
          <w:rFonts w:ascii="Courier" w:hAnsi="Courier"/>
        </w:rPr>
      </w:pPr>
      <w:r w:rsidRPr="008A6F2A">
        <w:rPr>
          <w:rFonts w:ascii="Courier" w:hAnsi="Courier"/>
        </w:rPr>
        <w:t xml:space="preserve">   |      |</w:t>
      </w:r>
    </w:p>
    <w:p w14:paraId="563FA55C" w14:textId="77777777" w:rsidR="00E73EDF" w:rsidRPr="008A6F2A" w:rsidRDefault="007653F1" w:rsidP="00C128E3">
      <w:pPr>
        <w:spacing w:after="0" w:line="240" w:lineRule="auto"/>
        <w:rPr>
          <w:rFonts w:ascii="Courier" w:hAnsi="Courier" w:cs="Arial"/>
        </w:rPr>
      </w:pPr>
      <w:r w:rsidRPr="008A6F2A">
        <w:rPr>
          <w:rFonts w:ascii="Courier" w:hAnsi="Courier"/>
        </w:rPr>
        <w:t xml:space="preserve">   |      |</w:t>
      </w:r>
      <w:r w:rsidRPr="008A6F2A">
        <w:rPr>
          <w:rFonts w:ascii="Courier" w:hAnsi="Courier" w:cs="Arial"/>
        </w:rPr>
        <w:t>-&lt;0..*&gt;-INAS (5\\*5): Information Association field</w:t>
      </w:r>
    </w:p>
    <w:p w14:paraId="62B7A50B" w14:textId="77777777" w:rsidR="00E73EDF" w:rsidRPr="008A6F2A" w:rsidRDefault="007653F1" w:rsidP="00C128E3">
      <w:pPr>
        <w:spacing w:after="0" w:line="240" w:lineRule="auto"/>
        <w:rPr>
          <w:rFonts w:ascii="Courier" w:hAnsi="Courier"/>
        </w:rPr>
      </w:pPr>
      <w:r w:rsidRPr="008A6F2A">
        <w:rPr>
          <w:rFonts w:ascii="Courier" w:hAnsi="Courier"/>
        </w:rPr>
        <w:t xml:space="preserve">   |      |</w:t>
      </w:r>
    </w:p>
    <w:p w14:paraId="3A43830B" w14:textId="77777777" w:rsidR="00E73EDF" w:rsidRPr="008A6F2A" w:rsidRDefault="007653F1" w:rsidP="00C128E3">
      <w:pPr>
        <w:autoSpaceDE w:val="0"/>
        <w:autoSpaceDN w:val="0"/>
        <w:adjustRightInd w:val="0"/>
        <w:spacing w:after="0" w:line="240" w:lineRule="auto"/>
        <w:rPr>
          <w:rFonts w:ascii="Courier" w:eastAsia="Times New Roman" w:hAnsi="Courier" w:cs="Arial"/>
          <w:lang w:eastAsia="en-US"/>
        </w:rPr>
      </w:pPr>
      <w:r w:rsidRPr="008A6F2A">
        <w:rPr>
          <w:rFonts w:ascii="Courier" w:eastAsia="Times New Roman" w:hAnsi="Courier" w:cs="Arial"/>
          <w:lang w:eastAsia="en-US"/>
        </w:rPr>
        <w:t xml:space="preserve">   |      |-&lt;0..1&gt;-CCOC (3): Curve Component Control field</w:t>
      </w:r>
    </w:p>
    <w:p w14:paraId="4B0713FD" w14:textId="77777777" w:rsidR="00E73EDF" w:rsidRPr="008A6F2A" w:rsidRDefault="007653F1" w:rsidP="00C128E3">
      <w:pPr>
        <w:autoSpaceDE w:val="0"/>
        <w:autoSpaceDN w:val="0"/>
        <w:adjustRightInd w:val="0"/>
        <w:spacing w:after="0" w:line="240" w:lineRule="auto"/>
        <w:rPr>
          <w:rFonts w:ascii="Courier" w:eastAsia="Times New Roman" w:hAnsi="Courier" w:cs="Arial"/>
          <w:lang w:eastAsia="en-US"/>
        </w:rPr>
      </w:pPr>
      <w:r w:rsidRPr="008A6F2A">
        <w:rPr>
          <w:rFonts w:ascii="Courier" w:eastAsia="Times New Roman" w:hAnsi="Courier" w:cs="Arial"/>
          <w:lang w:eastAsia="en-US"/>
        </w:rPr>
        <w:t xml:space="preserve">   |      |</w:t>
      </w:r>
    </w:p>
    <w:p w14:paraId="6996A654" w14:textId="77777777" w:rsidR="00E73EDF" w:rsidRPr="008A6F2A" w:rsidRDefault="007653F1" w:rsidP="00C128E3">
      <w:pPr>
        <w:autoSpaceDE w:val="0"/>
        <w:autoSpaceDN w:val="0"/>
        <w:adjustRightInd w:val="0"/>
        <w:spacing w:after="0" w:line="240" w:lineRule="auto"/>
        <w:rPr>
          <w:rFonts w:ascii="Courier" w:hAnsi="Courier" w:cs="Arial"/>
        </w:rPr>
      </w:pPr>
      <w:r w:rsidRPr="008A6F2A">
        <w:rPr>
          <w:rFonts w:ascii="Courier" w:eastAsia="Times New Roman" w:hAnsi="Courier" w:cs="Arial"/>
          <w:lang w:eastAsia="en-US"/>
        </w:rPr>
        <w:t xml:space="preserve">   |      </w:t>
      </w:r>
      <w:r w:rsidRPr="008A6F2A">
        <w:rPr>
          <w:rFonts w:ascii="Courier" w:hAnsi="Courier" w:cs="Arial"/>
        </w:rPr>
        <w:t>|-&lt;0..*&gt;-CUCO (*3): Curve Component field</w:t>
      </w:r>
    </w:p>
    <w:p w14:paraId="5377C10D" w14:textId="77777777" w:rsidR="00E73EDF" w:rsidRPr="008A6F2A" w:rsidRDefault="007653F1" w:rsidP="00C128E3">
      <w:pPr>
        <w:autoSpaceDE w:val="0"/>
        <w:autoSpaceDN w:val="0"/>
        <w:adjustRightInd w:val="0"/>
        <w:spacing w:after="0" w:line="240" w:lineRule="auto"/>
        <w:rPr>
          <w:rFonts w:ascii="Courier" w:hAnsi="Courier" w:cs="Arial"/>
        </w:rPr>
      </w:pPr>
      <w:r w:rsidRPr="008A6F2A">
        <w:rPr>
          <w:rFonts w:ascii="Courier" w:hAnsi="Courier" w:cs="Arial"/>
        </w:rPr>
        <w:t xml:space="preserve">   |</w:t>
      </w:r>
    </w:p>
    <w:p w14:paraId="3435F613" w14:textId="77777777" w:rsidR="00E73EDF" w:rsidRPr="008A6F2A" w:rsidRDefault="007653F1" w:rsidP="00C128E3">
      <w:pPr>
        <w:autoSpaceDE w:val="0"/>
        <w:autoSpaceDN w:val="0"/>
        <w:adjustRightInd w:val="0"/>
        <w:spacing w:after="0" w:line="240" w:lineRule="auto"/>
        <w:rPr>
          <w:rFonts w:ascii="Courier" w:eastAsia="Times New Roman" w:hAnsi="Courier" w:cs="Arial"/>
          <w:lang w:eastAsia="en-US"/>
        </w:rPr>
      </w:pPr>
      <w:r w:rsidRPr="008A6F2A">
        <w:rPr>
          <w:rFonts w:ascii="Courier" w:eastAsia="Times New Roman" w:hAnsi="Courier" w:cs="Arial"/>
          <w:lang w:eastAsia="en-US"/>
        </w:rPr>
        <w:t xml:space="preserve">   | </w:t>
      </w:r>
      <w:r w:rsidRPr="008A6F2A">
        <w:rPr>
          <w:rFonts w:ascii="Courier" w:eastAsia="Times New Roman" w:hAnsi="Courier" w:cs="Arial"/>
          <w:lang w:eastAsia="en-US"/>
        </w:rPr>
        <w:tab/>
      </w:r>
      <w:r w:rsidRPr="008A6F2A">
        <w:rPr>
          <w:rFonts w:ascii="Courier" w:eastAsia="Times New Roman" w:hAnsi="Courier" w:cs="Arial"/>
          <w:lang w:eastAsia="en-US"/>
        </w:rPr>
        <w:tab/>
      </w:r>
      <w:r w:rsidRPr="008A6F2A">
        <w:rPr>
          <w:rFonts w:ascii="Courier" w:eastAsia="Times New Roman" w:hAnsi="Courier" w:cs="Arial"/>
          <w:lang w:eastAsia="en-US"/>
        </w:rPr>
        <w:tab/>
      </w:r>
      <w:r w:rsidRPr="008A6F2A">
        <w:rPr>
          <w:rFonts w:ascii="Courier" w:eastAsia="Times New Roman" w:hAnsi="Courier" w:cs="Arial"/>
          <w:lang w:eastAsia="en-US"/>
        </w:rPr>
        <w:tab/>
      </w:r>
      <w:r w:rsidRPr="008A6F2A">
        <w:rPr>
          <w:rFonts w:ascii="Courier" w:eastAsia="Times New Roman" w:hAnsi="Courier" w:cs="Arial"/>
          <w:lang w:eastAsia="en-US"/>
        </w:rPr>
        <w:tab/>
      </w:r>
    </w:p>
    <w:p w14:paraId="152E1564" w14:textId="77777777" w:rsidR="00E73EDF" w:rsidRPr="008A6F2A" w:rsidRDefault="007653F1" w:rsidP="00C128E3">
      <w:pPr>
        <w:autoSpaceDE w:val="0"/>
        <w:autoSpaceDN w:val="0"/>
        <w:adjustRightInd w:val="0"/>
        <w:spacing w:after="0" w:line="240" w:lineRule="auto"/>
        <w:rPr>
          <w:rFonts w:ascii="Courier" w:eastAsia="Times New Roman" w:hAnsi="Courier" w:cs="Arial"/>
          <w:lang w:eastAsia="en-US"/>
        </w:rPr>
      </w:pPr>
      <w:r w:rsidRPr="008A6F2A">
        <w:rPr>
          <w:rFonts w:ascii="Courier" w:hAnsi="Courier"/>
        </w:rPr>
        <w:t xml:space="preserve">   |--&lt;0..*&gt;-- Surface record </w:t>
      </w:r>
    </w:p>
    <w:p w14:paraId="23F752AE" w14:textId="77777777" w:rsidR="00E73EDF" w:rsidRPr="008A6F2A" w:rsidRDefault="007653F1" w:rsidP="00C128E3">
      <w:pPr>
        <w:spacing w:after="0" w:line="240" w:lineRule="auto"/>
        <w:rPr>
          <w:rFonts w:ascii="Courier" w:hAnsi="Courier"/>
        </w:rPr>
      </w:pPr>
      <w:r w:rsidRPr="008A6F2A">
        <w:rPr>
          <w:rFonts w:ascii="Courier" w:hAnsi="Courier"/>
        </w:rPr>
        <w:t xml:space="preserve">   |   |</w:t>
      </w:r>
    </w:p>
    <w:p w14:paraId="622B9D46" w14:textId="77777777" w:rsidR="00E73EDF" w:rsidRPr="008A6F2A" w:rsidRDefault="007653F1" w:rsidP="00C128E3">
      <w:pPr>
        <w:spacing w:after="0" w:line="240" w:lineRule="auto"/>
        <w:rPr>
          <w:rFonts w:ascii="Courier" w:hAnsi="Courier"/>
        </w:rPr>
      </w:pPr>
      <w:r w:rsidRPr="008A6F2A">
        <w:rPr>
          <w:rFonts w:ascii="Courier" w:hAnsi="Courier"/>
        </w:rPr>
        <w:t xml:space="preserve">   |   |--&lt;1&gt;-SRID (4): Surface Record Identifier field</w:t>
      </w:r>
    </w:p>
    <w:p w14:paraId="3E3D6BE2" w14:textId="77777777" w:rsidR="00E73EDF" w:rsidRPr="008A6F2A" w:rsidRDefault="007653F1" w:rsidP="00C128E3">
      <w:pPr>
        <w:spacing w:after="0" w:line="240" w:lineRule="auto"/>
        <w:rPr>
          <w:rFonts w:ascii="Courier" w:hAnsi="Courier"/>
        </w:rPr>
      </w:pPr>
      <w:r w:rsidRPr="008A6F2A">
        <w:rPr>
          <w:rFonts w:ascii="Courier" w:hAnsi="Courier"/>
        </w:rPr>
        <w:t xml:space="preserve">   |      |</w:t>
      </w:r>
    </w:p>
    <w:p w14:paraId="556094B1" w14:textId="77777777" w:rsidR="00E73EDF" w:rsidRPr="008A6F2A" w:rsidRDefault="007653F1" w:rsidP="00C128E3">
      <w:pPr>
        <w:spacing w:after="0" w:line="240" w:lineRule="auto"/>
        <w:rPr>
          <w:rFonts w:ascii="Courier" w:hAnsi="Courier" w:cs="Arial"/>
        </w:rPr>
      </w:pPr>
      <w:r w:rsidRPr="008A6F2A">
        <w:rPr>
          <w:rFonts w:ascii="Courier" w:hAnsi="Courier"/>
        </w:rPr>
        <w:t xml:space="preserve">   |      |</w:t>
      </w:r>
      <w:r w:rsidRPr="008A6F2A">
        <w:rPr>
          <w:rFonts w:ascii="Courier" w:hAnsi="Courier" w:cs="Arial"/>
        </w:rPr>
        <w:t>-&lt;0..*&gt;-INAS (5\\*5): Information Association field</w:t>
      </w:r>
    </w:p>
    <w:p w14:paraId="75353119" w14:textId="77777777" w:rsidR="00E73EDF" w:rsidRPr="008A6F2A" w:rsidRDefault="007653F1" w:rsidP="00C128E3">
      <w:pPr>
        <w:spacing w:after="0" w:line="240" w:lineRule="auto"/>
        <w:rPr>
          <w:rFonts w:ascii="Courier" w:hAnsi="Courier"/>
        </w:rPr>
      </w:pPr>
      <w:r w:rsidRPr="008A6F2A">
        <w:rPr>
          <w:rFonts w:ascii="Courier" w:hAnsi="Courier"/>
        </w:rPr>
        <w:t xml:space="preserve">   |      |</w:t>
      </w:r>
    </w:p>
    <w:p w14:paraId="14A99461" w14:textId="131A4F03" w:rsidR="00E73EDF" w:rsidRPr="008A6F2A" w:rsidRDefault="007653F1" w:rsidP="00C128E3">
      <w:pPr>
        <w:autoSpaceDE w:val="0"/>
        <w:autoSpaceDN w:val="0"/>
        <w:adjustRightInd w:val="0"/>
        <w:spacing w:after="0" w:line="240" w:lineRule="auto"/>
        <w:rPr>
          <w:rFonts w:ascii="Courier" w:hAnsi="Courier" w:cs="Arial"/>
        </w:rPr>
      </w:pPr>
      <w:r w:rsidRPr="008A6F2A">
        <w:rPr>
          <w:rFonts w:ascii="Courier" w:eastAsia="Times New Roman" w:hAnsi="Courier" w:cs="Arial"/>
          <w:lang w:eastAsia="en-US"/>
        </w:rPr>
        <w:t xml:space="preserve">   |      </w:t>
      </w:r>
      <w:r w:rsidRPr="008A6F2A">
        <w:rPr>
          <w:rFonts w:ascii="Courier" w:hAnsi="Courier" w:cs="Arial"/>
        </w:rPr>
        <w:t>|-&lt;</w:t>
      </w:r>
      <w:r w:rsidR="00B3025B" w:rsidRPr="008A6F2A">
        <w:rPr>
          <w:rFonts w:ascii="Courier" w:hAnsi="Courier" w:cs="Arial"/>
        </w:rPr>
        <w:t>0</w:t>
      </w:r>
      <w:r w:rsidRPr="008A6F2A">
        <w:rPr>
          <w:rFonts w:ascii="Courier" w:hAnsi="Courier" w:cs="Arial"/>
        </w:rPr>
        <w:t>..*&gt;-RIAS (*5): Ring Association Field</w:t>
      </w:r>
    </w:p>
    <w:p w14:paraId="48AE104D" w14:textId="77777777" w:rsidR="00E73EDF" w:rsidRPr="008A6F2A" w:rsidRDefault="007653F1" w:rsidP="00C128E3">
      <w:pPr>
        <w:autoSpaceDE w:val="0"/>
        <w:autoSpaceDN w:val="0"/>
        <w:adjustRightInd w:val="0"/>
        <w:spacing w:after="0" w:line="240" w:lineRule="auto"/>
        <w:rPr>
          <w:rFonts w:ascii="Courier" w:hAnsi="Courier" w:cs="Arial"/>
        </w:rPr>
      </w:pPr>
      <w:r w:rsidRPr="008A6F2A">
        <w:rPr>
          <w:rFonts w:ascii="Courier" w:hAnsi="Courier" w:cs="Arial"/>
        </w:rPr>
        <w:t xml:space="preserve">   |</w:t>
      </w:r>
    </w:p>
    <w:p w14:paraId="58B42340" w14:textId="77777777" w:rsidR="00E73EDF" w:rsidRPr="008A6F2A" w:rsidRDefault="007653F1" w:rsidP="00C128E3">
      <w:pPr>
        <w:autoSpaceDE w:val="0"/>
        <w:autoSpaceDN w:val="0"/>
        <w:adjustRightInd w:val="0"/>
        <w:spacing w:after="0" w:line="240" w:lineRule="auto"/>
        <w:rPr>
          <w:rFonts w:ascii="Courier" w:hAnsi="Courier"/>
        </w:rPr>
      </w:pPr>
      <w:r w:rsidRPr="008A6F2A">
        <w:rPr>
          <w:rFonts w:ascii="Courier" w:hAnsi="Courier"/>
        </w:rPr>
        <w:t xml:space="preserve">   |</w:t>
      </w:r>
    </w:p>
    <w:p w14:paraId="11B940D2" w14:textId="77777777" w:rsidR="00E73EDF" w:rsidRPr="008A6F2A" w:rsidRDefault="007653F1" w:rsidP="00C128E3">
      <w:pPr>
        <w:autoSpaceDE w:val="0"/>
        <w:autoSpaceDN w:val="0"/>
        <w:adjustRightInd w:val="0"/>
        <w:spacing w:after="0" w:line="240" w:lineRule="auto"/>
        <w:rPr>
          <w:rFonts w:ascii="Courier" w:eastAsia="Times New Roman" w:hAnsi="Courier" w:cs="Arial"/>
          <w:lang w:eastAsia="en-US"/>
        </w:rPr>
      </w:pPr>
      <w:r w:rsidRPr="008A6F2A">
        <w:rPr>
          <w:rFonts w:ascii="Courier" w:hAnsi="Courier"/>
        </w:rPr>
        <w:t xml:space="preserve">   |--&lt;0..*&gt;-- Feature Type record </w:t>
      </w:r>
    </w:p>
    <w:p w14:paraId="0AF8615A" w14:textId="77777777" w:rsidR="00E73EDF" w:rsidRPr="008A6F2A" w:rsidRDefault="007653F1" w:rsidP="00C128E3">
      <w:pPr>
        <w:spacing w:after="0" w:line="240" w:lineRule="auto"/>
        <w:rPr>
          <w:rFonts w:ascii="Courier" w:hAnsi="Courier"/>
        </w:rPr>
      </w:pPr>
      <w:r w:rsidRPr="008A6F2A">
        <w:rPr>
          <w:rFonts w:ascii="Courier" w:hAnsi="Courier"/>
        </w:rPr>
        <w:t xml:space="preserve">       |</w:t>
      </w:r>
    </w:p>
    <w:p w14:paraId="75BB81D9" w14:textId="77777777" w:rsidR="00E73EDF" w:rsidRPr="008A6F2A" w:rsidRDefault="007653F1" w:rsidP="00C128E3">
      <w:pPr>
        <w:spacing w:after="0" w:line="240" w:lineRule="auto"/>
        <w:rPr>
          <w:rFonts w:ascii="Courier" w:hAnsi="Courier"/>
        </w:rPr>
      </w:pPr>
      <w:r w:rsidRPr="008A6F2A">
        <w:rPr>
          <w:rFonts w:ascii="Courier" w:hAnsi="Courier"/>
        </w:rPr>
        <w:t xml:space="preserve">       |--&lt;1&gt;-FRID (5): Feature Type Record Identifier field </w:t>
      </w:r>
    </w:p>
    <w:p w14:paraId="35715EF7" w14:textId="77777777" w:rsidR="00E73EDF" w:rsidRPr="008A6F2A" w:rsidRDefault="007653F1" w:rsidP="00C128E3">
      <w:pPr>
        <w:spacing w:after="0" w:line="240" w:lineRule="auto"/>
        <w:rPr>
          <w:rFonts w:ascii="Courier" w:hAnsi="Courier"/>
        </w:rPr>
      </w:pPr>
      <w:r w:rsidRPr="008A6F2A">
        <w:rPr>
          <w:rFonts w:ascii="Courier" w:hAnsi="Courier"/>
        </w:rPr>
        <w:t xml:space="preserve">          |</w:t>
      </w:r>
      <w:r w:rsidRPr="008A6F2A">
        <w:rPr>
          <w:rFonts w:ascii="Courier" w:hAnsi="Courier"/>
        </w:rPr>
        <w:tab/>
      </w:r>
      <w:r w:rsidRPr="008A6F2A">
        <w:rPr>
          <w:rFonts w:ascii="Courier" w:hAnsi="Courier"/>
        </w:rPr>
        <w:tab/>
      </w:r>
    </w:p>
    <w:p w14:paraId="5954EA64" w14:textId="341D71C0" w:rsidR="00E73EDF" w:rsidRPr="008A6F2A" w:rsidRDefault="007653F1" w:rsidP="00C128E3">
      <w:pPr>
        <w:spacing w:after="0" w:line="240" w:lineRule="auto"/>
        <w:rPr>
          <w:rFonts w:ascii="Courier" w:hAnsi="Courier"/>
        </w:rPr>
      </w:pPr>
      <w:r w:rsidRPr="008A6F2A">
        <w:rPr>
          <w:rFonts w:ascii="Courier" w:hAnsi="Courier"/>
        </w:rPr>
        <w:t xml:space="preserve">          |-&lt;</w:t>
      </w:r>
      <w:commentRangeStart w:id="1576"/>
      <w:ins w:id="1577" w:author="Jeff Wootton" w:date="2024-05-15T14:26:00Z" w16du:dateUtc="2024-05-15T12:26:00Z">
        <w:r w:rsidR="00CC3F47">
          <w:rPr>
            <w:rFonts w:ascii="Courier" w:hAnsi="Courier"/>
          </w:rPr>
          <w:t>0..</w:t>
        </w:r>
      </w:ins>
      <w:commentRangeEnd w:id="1576"/>
      <w:ins w:id="1578" w:author="Jeff Wootton" w:date="2024-05-15T14:28:00Z" w16du:dateUtc="2024-05-15T12:28:00Z">
        <w:r w:rsidR="00CC3F47">
          <w:rPr>
            <w:rStyle w:val="CommentReference"/>
          </w:rPr>
          <w:commentReference w:id="1576"/>
        </w:r>
      </w:ins>
      <w:r w:rsidRPr="008A6F2A">
        <w:rPr>
          <w:rFonts w:ascii="Courier" w:hAnsi="Courier"/>
        </w:rPr>
        <w:t>1&gt;-FOID (3): Feature Object Identifier field</w:t>
      </w:r>
    </w:p>
    <w:p w14:paraId="29B0F52B" w14:textId="77777777" w:rsidR="00E73EDF" w:rsidRPr="008A6F2A" w:rsidRDefault="007653F1" w:rsidP="00C128E3">
      <w:pPr>
        <w:spacing w:after="0" w:line="240" w:lineRule="auto"/>
        <w:rPr>
          <w:rFonts w:ascii="Courier" w:hAnsi="Courier"/>
        </w:rPr>
      </w:pPr>
      <w:r w:rsidRPr="008A6F2A">
        <w:rPr>
          <w:rFonts w:ascii="Courier" w:hAnsi="Courier"/>
        </w:rPr>
        <w:t xml:space="preserve">          |</w:t>
      </w:r>
    </w:p>
    <w:p w14:paraId="04BA293F" w14:textId="77777777" w:rsidR="00E73EDF" w:rsidRPr="008A6F2A" w:rsidRDefault="007653F1" w:rsidP="00C128E3">
      <w:pPr>
        <w:spacing w:after="0" w:line="240" w:lineRule="auto"/>
        <w:rPr>
          <w:rFonts w:ascii="Courier" w:hAnsi="Courier"/>
        </w:rPr>
      </w:pPr>
      <w:r w:rsidRPr="008A6F2A">
        <w:rPr>
          <w:rFonts w:ascii="Courier" w:hAnsi="Courier"/>
        </w:rPr>
        <w:t xml:space="preserve">          |-&lt;0..*&gt;-ATTR (*5): Attribute field</w:t>
      </w:r>
    </w:p>
    <w:p w14:paraId="74CD1952" w14:textId="77777777" w:rsidR="00E73EDF" w:rsidRPr="008A6F2A" w:rsidRDefault="007653F1" w:rsidP="00C128E3">
      <w:pPr>
        <w:spacing w:after="0" w:line="240" w:lineRule="auto"/>
        <w:rPr>
          <w:rFonts w:ascii="Courier" w:hAnsi="Courier"/>
        </w:rPr>
      </w:pPr>
      <w:r w:rsidRPr="008A6F2A">
        <w:rPr>
          <w:rFonts w:ascii="Courier" w:hAnsi="Courier"/>
        </w:rPr>
        <w:t xml:space="preserve">          |</w:t>
      </w:r>
    </w:p>
    <w:p w14:paraId="7B514AE8" w14:textId="77777777" w:rsidR="00E73EDF" w:rsidRPr="008A6F2A" w:rsidRDefault="007653F1" w:rsidP="00C128E3">
      <w:pPr>
        <w:spacing w:after="0" w:line="240" w:lineRule="auto"/>
        <w:rPr>
          <w:rFonts w:ascii="Courier" w:hAnsi="Courier"/>
        </w:rPr>
      </w:pPr>
      <w:r w:rsidRPr="008A6F2A">
        <w:rPr>
          <w:rFonts w:ascii="Courier" w:hAnsi="Courier"/>
        </w:rPr>
        <w:t xml:space="preserve">          |-&lt;0..*&gt;-INAS (5\\*5): Information Association field</w:t>
      </w:r>
    </w:p>
    <w:p w14:paraId="78B3AAAD" w14:textId="77777777" w:rsidR="00E73EDF" w:rsidRPr="008A6F2A" w:rsidRDefault="007653F1" w:rsidP="00C128E3">
      <w:pPr>
        <w:spacing w:after="0" w:line="240" w:lineRule="auto"/>
        <w:rPr>
          <w:rFonts w:ascii="Courier" w:hAnsi="Courier"/>
        </w:rPr>
      </w:pPr>
      <w:r w:rsidRPr="008A6F2A">
        <w:rPr>
          <w:rFonts w:ascii="Courier" w:hAnsi="Courier"/>
        </w:rPr>
        <w:t xml:space="preserve">          |</w:t>
      </w:r>
    </w:p>
    <w:p w14:paraId="1FA7AD8E" w14:textId="77777777" w:rsidR="00E73EDF" w:rsidRPr="008A6F2A" w:rsidRDefault="007653F1" w:rsidP="00C128E3">
      <w:pPr>
        <w:spacing w:after="0" w:line="240" w:lineRule="auto"/>
        <w:rPr>
          <w:rFonts w:ascii="Courier" w:hAnsi="Courier"/>
        </w:rPr>
      </w:pPr>
      <w:r w:rsidRPr="008A6F2A">
        <w:rPr>
          <w:rFonts w:ascii="Courier" w:hAnsi="Courier"/>
        </w:rPr>
        <w:t xml:space="preserve">          |-&lt;0..*&gt;-SPAS (*6): Spatial Association field</w:t>
      </w:r>
    </w:p>
    <w:p w14:paraId="7EB9DA0D" w14:textId="77777777" w:rsidR="00E73EDF" w:rsidRPr="008A6F2A" w:rsidRDefault="007653F1" w:rsidP="00C128E3">
      <w:pPr>
        <w:spacing w:after="0" w:line="240" w:lineRule="auto"/>
        <w:rPr>
          <w:rFonts w:ascii="Courier" w:hAnsi="Courier"/>
        </w:rPr>
      </w:pPr>
      <w:r w:rsidRPr="008A6F2A">
        <w:rPr>
          <w:rFonts w:ascii="Courier" w:hAnsi="Courier"/>
        </w:rPr>
        <w:t xml:space="preserve">          |</w:t>
      </w:r>
    </w:p>
    <w:p w14:paraId="3AEF3124" w14:textId="77777777" w:rsidR="00E73EDF" w:rsidRPr="008A6F2A" w:rsidRDefault="007653F1" w:rsidP="00C128E3">
      <w:pPr>
        <w:spacing w:after="0" w:line="240" w:lineRule="auto"/>
        <w:rPr>
          <w:rFonts w:ascii="Courier" w:hAnsi="Courier"/>
        </w:rPr>
      </w:pPr>
      <w:r w:rsidRPr="008A6F2A">
        <w:rPr>
          <w:rFonts w:ascii="Courier" w:hAnsi="Courier"/>
        </w:rPr>
        <w:lastRenderedPageBreak/>
        <w:t xml:space="preserve">          |-&lt;0..*&gt;-FASC (*5): Feature Association field</w:t>
      </w:r>
    </w:p>
    <w:p w14:paraId="053CF4D8" w14:textId="77777777" w:rsidR="00E73EDF" w:rsidRPr="008A6F2A" w:rsidRDefault="007653F1" w:rsidP="00C128E3">
      <w:pPr>
        <w:spacing w:after="0" w:line="240" w:lineRule="auto"/>
        <w:rPr>
          <w:rFonts w:ascii="Courier" w:hAnsi="Courier"/>
        </w:rPr>
      </w:pPr>
      <w:r w:rsidRPr="008A6F2A">
        <w:rPr>
          <w:rFonts w:ascii="Courier" w:hAnsi="Courier"/>
        </w:rPr>
        <w:t xml:space="preserve">          |</w:t>
      </w:r>
    </w:p>
    <w:p w14:paraId="0E89AFE1" w14:textId="77777777" w:rsidR="00E73EDF" w:rsidRPr="008A6F2A" w:rsidRDefault="007653F1" w:rsidP="00C128E3">
      <w:pPr>
        <w:spacing w:after="0" w:line="240" w:lineRule="auto"/>
        <w:rPr>
          <w:rFonts w:ascii="Courier" w:hAnsi="Courier"/>
        </w:rPr>
      </w:pPr>
      <w:r w:rsidRPr="008A6F2A">
        <w:rPr>
          <w:rFonts w:ascii="Courier" w:hAnsi="Courier"/>
        </w:rPr>
        <w:t xml:space="preserve">          |-&lt;0..*&gt;-MASK (*4): Masked Spatial Type field</w:t>
      </w:r>
    </w:p>
    <w:p w14:paraId="532D010F" w14:textId="77777777" w:rsidR="00E73EDF" w:rsidRPr="008A6F2A" w:rsidRDefault="007653F1" w:rsidP="00926480">
      <w:pPr>
        <w:spacing w:after="0" w:line="240" w:lineRule="auto"/>
      </w:pPr>
      <w:r w:rsidRPr="008A6F2A">
        <w:tab/>
      </w:r>
      <w:r w:rsidRPr="008A6F2A">
        <w:tab/>
      </w:r>
      <w:r w:rsidRPr="008A6F2A">
        <w:tab/>
      </w:r>
      <w:r w:rsidRPr="008A6F2A">
        <w:tab/>
      </w:r>
      <w:r w:rsidRPr="008A6F2A">
        <w:tab/>
      </w:r>
    </w:p>
    <w:p w14:paraId="644C84F2" w14:textId="205CF5F9" w:rsidR="00926480" w:rsidRPr="00926480" w:rsidRDefault="00926480" w:rsidP="001D02B5">
      <w:pPr>
        <w:pStyle w:val="ListContinue2"/>
        <w:numPr>
          <w:ilvl w:val="1"/>
          <w:numId w:val="27"/>
        </w:numPr>
        <w:tabs>
          <w:tab w:val="clear" w:pos="800"/>
        </w:tabs>
        <w:spacing w:before="120" w:after="120" w:line="240" w:lineRule="auto"/>
        <w:rPr>
          <w:b/>
          <w:lang w:eastAsia="en-US"/>
        </w:rPr>
      </w:pPr>
      <w:bookmarkStart w:id="1579" w:name="_Toc162435463"/>
      <w:bookmarkStart w:id="1580" w:name="_Toc169203157"/>
      <w:bookmarkStart w:id="1581" w:name="_Toc170072487"/>
      <w:r w:rsidRPr="00926480">
        <w:rPr>
          <w:b/>
          <w:lang w:eastAsia="en-US"/>
        </w:rPr>
        <w:t xml:space="preserve">Field </w:t>
      </w:r>
      <w:r w:rsidR="008C062E">
        <w:rPr>
          <w:b/>
          <w:lang w:eastAsia="en-US"/>
        </w:rPr>
        <w:t>c</w:t>
      </w:r>
      <w:r w:rsidRPr="00926480">
        <w:rPr>
          <w:b/>
          <w:lang w:eastAsia="en-US"/>
        </w:rPr>
        <w:t>ontent</w:t>
      </w:r>
      <w:bookmarkEnd w:id="1579"/>
      <w:bookmarkEnd w:id="1580"/>
      <w:bookmarkEnd w:id="1581"/>
    </w:p>
    <w:p w14:paraId="40AD1D73" w14:textId="075521C3" w:rsidR="00926480" w:rsidRPr="00926480" w:rsidRDefault="00926480" w:rsidP="001D02B5">
      <w:pPr>
        <w:pStyle w:val="ListContinue2"/>
        <w:numPr>
          <w:ilvl w:val="2"/>
          <w:numId w:val="27"/>
        </w:numPr>
        <w:tabs>
          <w:tab w:val="clear" w:pos="432"/>
        </w:tabs>
        <w:spacing w:before="120" w:after="120" w:line="240" w:lineRule="auto"/>
        <w:rPr>
          <w:b/>
          <w:lang w:eastAsia="en-US"/>
        </w:rPr>
      </w:pPr>
      <w:bookmarkStart w:id="1582" w:name="_Toc162435464"/>
      <w:bookmarkStart w:id="1583" w:name="_Toc169203158"/>
      <w:bookmarkStart w:id="1584" w:name="_Toc170072488"/>
      <w:r w:rsidRPr="00926480">
        <w:rPr>
          <w:b/>
          <w:lang w:eastAsia="en-US"/>
        </w:rPr>
        <w:t>Dataset Identification field - DSID</w:t>
      </w:r>
      <w:bookmarkEnd w:id="1582"/>
      <w:bookmarkEnd w:id="1583"/>
      <w:bookmarkEnd w:id="1584"/>
    </w:p>
    <w:tbl>
      <w:tblPr>
        <w:tblW w:w="9866" w:type="dxa"/>
        <w:tblInd w:w="-244" w:type="dxa"/>
        <w:tblLayout w:type="fixed"/>
        <w:tblCellMar>
          <w:left w:w="57" w:type="dxa"/>
          <w:right w:w="57" w:type="dxa"/>
        </w:tblCellMar>
        <w:tblLook w:val="04A0" w:firstRow="1" w:lastRow="0" w:firstColumn="1" w:lastColumn="0" w:noHBand="0" w:noVBand="1"/>
      </w:tblPr>
      <w:tblGrid>
        <w:gridCol w:w="2582"/>
        <w:gridCol w:w="845"/>
        <w:gridCol w:w="2112"/>
        <w:gridCol w:w="845"/>
        <w:gridCol w:w="3482"/>
      </w:tblGrid>
      <w:tr w:rsidR="00E73EDF" w:rsidRPr="008A6F2A" w14:paraId="2885CE84" w14:textId="77777777" w:rsidTr="00926480">
        <w:trPr>
          <w:trHeight w:val="212"/>
        </w:trPr>
        <w:tc>
          <w:tcPr>
            <w:tcW w:w="2582"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vAlign w:val="center"/>
          </w:tcPr>
          <w:p w14:paraId="5BC7C4A6" w14:textId="77777777" w:rsidR="00E73EDF" w:rsidRPr="008A6F2A" w:rsidRDefault="007653F1" w:rsidP="00C128E3">
            <w:pPr>
              <w:pStyle w:val="Small"/>
              <w:spacing w:before="40" w:after="40"/>
              <w:jc w:val="both"/>
              <w:rPr>
                <w:b/>
              </w:rPr>
            </w:pPr>
            <w:r w:rsidRPr="008A6F2A">
              <w:rPr>
                <w:b/>
              </w:rPr>
              <w:t>Subfield name</w:t>
            </w:r>
          </w:p>
        </w:tc>
        <w:tc>
          <w:tcPr>
            <w:tcW w:w="845"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19CFEB39" w14:textId="77777777" w:rsidR="00E73EDF" w:rsidRPr="008A6F2A" w:rsidRDefault="007653F1" w:rsidP="00C128E3">
            <w:pPr>
              <w:pStyle w:val="Small"/>
              <w:spacing w:before="40" w:after="40"/>
              <w:jc w:val="both"/>
              <w:rPr>
                <w:b/>
              </w:rPr>
            </w:pPr>
            <w:r w:rsidRPr="008A6F2A">
              <w:rPr>
                <w:b/>
              </w:rPr>
              <w:t>Label</w:t>
            </w:r>
          </w:p>
        </w:tc>
        <w:tc>
          <w:tcPr>
            <w:tcW w:w="2112"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587FB828" w14:textId="77777777" w:rsidR="00E73EDF" w:rsidRPr="008A6F2A" w:rsidRDefault="007653F1" w:rsidP="00C128E3">
            <w:pPr>
              <w:pStyle w:val="Small"/>
              <w:spacing w:before="40" w:after="40"/>
              <w:jc w:val="both"/>
              <w:rPr>
                <w:b/>
              </w:rPr>
            </w:pPr>
            <w:r w:rsidRPr="008A6F2A">
              <w:rPr>
                <w:b/>
              </w:rPr>
              <w:t>Value</w:t>
            </w:r>
          </w:p>
        </w:tc>
        <w:tc>
          <w:tcPr>
            <w:tcW w:w="845"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36C8B731" w14:textId="77777777" w:rsidR="00E73EDF" w:rsidRPr="008A6F2A" w:rsidRDefault="007653F1" w:rsidP="00C128E3">
            <w:pPr>
              <w:pStyle w:val="Small"/>
              <w:spacing w:before="40" w:after="40"/>
              <w:jc w:val="both"/>
              <w:rPr>
                <w:b/>
              </w:rPr>
            </w:pPr>
            <w:r w:rsidRPr="008A6F2A">
              <w:rPr>
                <w:b/>
              </w:rPr>
              <w:t>Format</w:t>
            </w:r>
          </w:p>
        </w:tc>
        <w:tc>
          <w:tcPr>
            <w:tcW w:w="3482"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vAlign w:val="center"/>
          </w:tcPr>
          <w:p w14:paraId="4D28926A" w14:textId="77777777" w:rsidR="00E73EDF" w:rsidRPr="008A6F2A" w:rsidRDefault="007653F1" w:rsidP="00C128E3">
            <w:pPr>
              <w:pStyle w:val="Small"/>
              <w:spacing w:before="40" w:after="40"/>
              <w:jc w:val="both"/>
              <w:rPr>
                <w:b/>
              </w:rPr>
            </w:pPr>
            <w:r w:rsidRPr="008A6F2A">
              <w:rPr>
                <w:b/>
              </w:rPr>
              <w:t>Comment</w:t>
            </w:r>
          </w:p>
        </w:tc>
      </w:tr>
      <w:tr w:rsidR="00E73EDF" w:rsidRPr="008A6F2A" w14:paraId="321E87C6" w14:textId="77777777" w:rsidTr="00926480">
        <w:trPr>
          <w:trHeight w:val="212"/>
        </w:trPr>
        <w:tc>
          <w:tcPr>
            <w:tcW w:w="2582" w:type="dxa"/>
            <w:tcBorders>
              <w:top w:val="single" w:sz="6" w:space="0" w:color="000000"/>
              <w:left w:val="single" w:sz="6" w:space="0" w:color="000000"/>
              <w:bottom w:val="single" w:sz="6" w:space="0" w:color="000000"/>
              <w:right w:val="single" w:sz="6" w:space="0" w:color="000000"/>
            </w:tcBorders>
          </w:tcPr>
          <w:p w14:paraId="305067E9" w14:textId="1FDC6174" w:rsidR="00E73EDF" w:rsidRPr="008A6F2A" w:rsidRDefault="007653F1" w:rsidP="00926480">
            <w:pPr>
              <w:pStyle w:val="Small"/>
              <w:spacing w:before="40" w:after="40"/>
            </w:pPr>
            <w:r w:rsidRPr="008A6F2A">
              <w:t xml:space="preserve">Record </w:t>
            </w:r>
            <w:r w:rsidR="00926480">
              <w:t>n</w:t>
            </w:r>
            <w:r w:rsidR="00926480" w:rsidRPr="008A6F2A">
              <w:t>ame</w:t>
            </w:r>
          </w:p>
        </w:tc>
        <w:tc>
          <w:tcPr>
            <w:tcW w:w="845" w:type="dxa"/>
            <w:tcBorders>
              <w:top w:val="single" w:sz="6" w:space="0" w:color="000000"/>
              <w:left w:val="single" w:sz="6" w:space="0" w:color="000000"/>
              <w:bottom w:val="single" w:sz="6" w:space="0" w:color="000000"/>
              <w:right w:val="single" w:sz="6" w:space="0" w:color="000000"/>
            </w:tcBorders>
          </w:tcPr>
          <w:p w14:paraId="17AF13D6" w14:textId="77777777" w:rsidR="00E73EDF" w:rsidRPr="008A6F2A" w:rsidRDefault="007653F1" w:rsidP="00C128E3">
            <w:pPr>
              <w:pStyle w:val="Small"/>
              <w:spacing w:before="40" w:after="40"/>
            </w:pPr>
            <w:r w:rsidRPr="008A6F2A">
              <w:t>RCNM</w:t>
            </w:r>
          </w:p>
        </w:tc>
        <w:tc>
          <w:tcPr>
            <w:tcW w:w="2112" w:type="dxa"/>
            <w:tcBorders>
              <w:top w:val="single" w:sz="6" w:space="0" w:color="000000"/>
              <w:left w:val="single" w:sz="6" w:space="0" w:color="000000"/>
              <w:bottom w:val="single" w:sz="6" w:space="0" w:color="000000"/>
              <w:right w:val="single" w:sz="6" w:space="0" w:color="000000"/>
            </w:tcBorders>
          </w:tcPr>
          <w:p w14:paraId="3298C971" w14:textId="77777777" w:rsidR="00E73EDF" w:rsidRPr="008A6F2A" w:rsidRDefault="007653F1" w:rsidP="00C128E3">
            <w:pPr>
              <w:pStyle w:val="Small"/>
              <w:spacing w:before="40" w:after="40"/>
            </w:pPr>
            <w:r w:rsidRPr="008A6F2A">
              <w:t>{10}</w:t>
            </w:r>
          </w:p>
        </w:tc>
        <w:tc>
          <w:tcPr>
            <w:tcW w:w="845" w:type="dxa"/>
            <w:tcBorders>
              <w:top w:val="single" w:sz="6" w:space="0" w:color="000000"/>
              <w:left w:val="single" w:sz="6" w:space="0" w:color="000000"/>
              <w:bottom w:val="single" w:sz="6" w:space="0" w:color="000000"/>
              <w:right w:val="single" w:sz="6" w:space="0" w:color="000000"/>
            </w:tcBorders>
          </w:tcPr>
          <w:p w14:paraId="2A74BF95" w14:textId="77777777" w:rsidR="00E73EDF" w:rsidRPr="008A6F2A" w:rsidRDefault="007653F1" w:rsidP="00C128E3">
            <w:pPr>
              <w:pStyle w:val="Small"/>
              <w:spacing w:before="40" w:after="40"/>
            </w:pPr>
            <w:r w:rsidRPr="008A6F2A">
              <w:t>b11</w:t>
            </w:r>
          </w:p>
        </w:tc>
        <w:tc>
          <w:tcPr>
            <w:tcW w:w="3482" w:type="dxa"/>
            <w:tcBorders>
              <w:top w:val="single" w:sz="6" w:space="0" w:color="000000"/>
              <w:left w:val="single" w:sz="6" w:space="0" w:color="000000"/>
              <w:bottom w:val="single" w:sz="6" w:space="0" w:color="000000"/>
              <w:right w:val="single" w:sz="6" w:space="0" w:color="000000"/>
            </w:tcBorders>
          </w:tcPr>
          <w:p w14:paraId="5BE66E33" w14:textId="067B7F0B" w:rsidR="00E73EDF" w:rsidRPr="008A6F2A" w:rsidRDefault="007653F1" w:rsidP="005E709A">
            <w:pPr>
              <w:pStyle w:val="Small"/>
              <w:spacing w:before="40" w:after="40"/>
            </w:pPr>
            <w:r w:rsidRPr="008A6F2A">
              <w:t xml:space="preserve">{10} </w:t>
            </w:r>
            <w:r w:rsidR="005E709A">
              <w:t>–</w:t>
            </w:r>
            <w:r w:rsidRPr="008A6F2A">
              <w:t xml:space="preserve"> </w:t>
            </w:r>
            <w:r w:rsidR="005E709A" w:rsidRPr="008A6F2A">
              <w:t>Data</w:t>
            </w:r>
            <w:r w:rsidR="005E709A">
              <w:t xml:space="preserve"> S</w:t>
            </w:r>
            <w:r w:rsidR="005E709A" w:rsidRPr="008A6F2A">
              <w:t xml:space="preserve">et </w:t>
            </w:r>
            <w:r w:rsidRPr="008A6F2A">
              <w:t>Identification</w:t>
            </w:r>
          </w:p>
        </w:tc>
      </w:tr>
      <w:tr w:rsidR="00E73EDF" w:rsidRPr="008A6F2A" w14:paraId="322D2D6E" w14:textId="77777777" w:rsidTr="00926480">
        <w:trPr>
          <w:trHeight w:val="197"/>
        </w:trPr>
        <w:tc>
          <w:tcPr>
            <w:tcW w:w="2582" w:type="dxa"/>
            <w:tcBorders>
              <w:top w:val="single" w:sz="6" w:space="0" w:color="000000"/>
              <w:left w:val="single" w:sz="6" w:space="0" w:color="000000"/>
              <w:bottom w:val="single" w:sz="6" w:space="0" w:color="000000"/>
              <w:right w:val="single" w:sz="6" w:space="0" w:color="000000"/>
            </w:tcBorders>
          </w:tcPr>
          <w:p w14:paraId="584B8A53" w14:textId="15B51A97" w:rsidR="00E73EDF" w:rsidRPr="008A6F2A" w:rsidRDefault="007653F1" w:rsidP="00926480">
            <w:pPr>
              <w:pStyle w:val="Small"/>
              <w:spacing w:before="40" w:after="40"/>
            </w:pPr>
            <w:r w:rsidRPr="008A6F2A">
              <w:t xml:space="preserve">Record </w:t>
            </w:r>
            <w:r w:rsidR="00926480">
              <w:t>i</w:t>
            </w:r>
            <w:r w:rsidR="00926480" w:rsidRPr="008A6F2A">
              <w:t xml:space="preserve">dentification </w:t>
            </w:r>
            <w:r w:rsidRPr="008A6F2A">
              <w:t>number</w:t>
            </w:r>
          </w:p>
        </w:tc>
        <w:tc>
          <w:tcPr>
            <w:tcW w:w="845" w:type="dxa"/>
            <w:tcBorders>
              <w:top w:val="single" w:sz="6" w:space="0" w:color="000000"/>
              <w:left w:val="single" w:sz="6" w:space="0" w:color="000000"/>
              <w:bottom w:val="single" w:sz="6" w:space="0" w:color="000000"/>
              <w:right w:val="single" w:sz="6" w:space="0" w:color="000000"/>
            </w:tcBorders>
          </w:tcPr>
          <w:p w14:paraId="6506725C" w14:textId="77777777" w:rsidR="00E73EDF" w:rsidRPr="008A6F2A" w:rsidRDefault="007653F1" w:rsidP="00C128E3">
            <w:pPr>
              <w:pStyle w:val="Small"/>
              <w:spacing w:before="40" w:after="40"/>
            </w:pPr>
            <w:r w:rsidRPr="008A6F2A">
              <w:t>RCID</w:t>
            </w:r>
          </w:p>
        </w:tc>
        <w:tc>
          <w:tcPr>
            <w:tcW w:w="2112" w:type="dxa"/>
            <w:tcBorders>
              <w:top w:val="single" w:sz="6" w:space="0" w:color="000000"/>
              <w:left w:val="single" w:sz="6" w:space="0" w:color="000000"/>
              <w:bottom w:val="single" w:sz="6" w:space="0" w:color="000000"/>
              <w:right w:val="single" w:sz="6" w:space="0" w:color="000000"/>
            </w:tcBorders>
          </w:tcPr>
          <w:p w14:paraId="435E15F4" w14:textId="77777777" w:rsidR="00E73EDF" w:rsidRPr="008A6F2A" w:rsidRDefault="007653F1" w:rsidP="00C128E3">
            <w:pPr>
              <w:pStyle w:val="Small"/>
              <w:spacing w:before="40" w:after="40"/>
            </w:pPr>
            <w:r w:rsidRPr="008A6F2A">
              <w:t>{1}</w:t>
            </w:r>
          </w:p>
        </w:tc>
        <w:tc>
          <w:tcPr>
            <w:tcW w:w="845" w:type="dxa"/>
            <w:tcBorders>
              <w:top w:val="single" w:sz="6" w:space="0" w:color="000000"/>
              <w:left w:val="single" w:sz="6" w:space="0" w:color="000000"/>
              <w:bottom w:val="single" w:sz="6" w:space="0" w:color="000000"/>
              <w:right w:val="single" w:sz="6" w:space="0" w:color="000000"/>
            </w:tcBorders>
          </w:tcPr>
          <w:p w14:paraId="0B7D0603" w14:textId="77777777" w:rsidR="00E73EDF" w:rsidRPr="008A6F2A" w:rsidRDefault="007653F1" w:rsidP="00C128E3">
            <w:pPr>
              <w:pStyle w:val="Small"/>
              <w:spacing w:before="40" w:after="40"/>
            </w:pPr>
            <w:r w:rsidRPr="008A6F2A">
              <w:t>b14</w:t>
            </w:r>
          </w:p>
        </w:tc>
        <w:tc>
          <w:tcPr>
            <w:tcW w:w="3482" w:type="dxa"/>
            <w:tcBorders>
              <w:top w:val="single" w:sz="6" w:space="0" w:color="000000"/>
              <w:left w:val="single" w:sz="6" w:space="0" w:color="000000"/>
              <w:bottom w:val="single" w:sz="6" w:space="0" w:color="000000"/>
              <w:right w:val="single" w:sz="6" w:space="0" w:color="000000"/>
            </w:tcBorders>
          </w:tcPr>
          <w:p w14:paraId="565C68CC" w14:textId="77777777" w:rsidR="00E73EDF" w:rsidRPr="008A6F2A" w:rsidRDefault="007653F1" w:rsidP="00C128E3">
            <w:pPr>
              <w:pStyle w:val="Small"/>
              <w:spacing w:before="40" w:after="40"/>
            </w:pPr>
            <w:r w:rsidRPr="008A6F2A">
              <w:t>Only one record</w:t>
            </w:r>
          </w:p>
        </w:tc>
      </w:tr>
      <w:tr w:rsidR="00E73EDF" w:rsidRPr="008A6F2A" w14:paraId="19A43D8A" w14:textId="77777777" w:rsidTr="00926480">
        <w:trPr>
          <w:trHeight w:val="212"/>
        </w:trPr>
        <w:tc>
          <w:tcPr>
            <w:tcW w:w="2582" w:type="dxa"/>
            <w:tcBorders>
              <w:top w:val="single" w:sz="6" w:space="0" w:color="000000"/>
              <w:left w:val="single" w:sz="6" w:space="0" w:color="000000"/>
              <w:bottom w:val="single" w:sz="6" w:space="0" w:color="000000"/>
              <w:right w:val="single" w:sz="6" w:space="0" w:color="000000"/>
            </w:tcBorders>
          </w:tcPr>
          <w:p w14:paraId="0A34AE34" w14:textId="59A269DF" w:rsidR="00E73EDF" w:rsidRPr="008A6F2A" w:rsidRDefault="007653F1" w:rsidP="00926480">
            <w:pPr>
              <w:pStyle w:val="Small"/>
              <w:spacing w:before="40" w:after="40"/>
            </w:pPr>
            <w:r w:rsidRPr="008A6F2A">
              <w:t xml:space="preserve">Encoding </w:t>
            </w:r>
            <w:r w:rsidR="00926480">
              <w:t>s</w:t>
            </w:r>
            <w:r w:rsidR="00926480" w:rsidRPr="008A6F2A">
              <w:t>pecification</w:t>
            </w:r>
          </w:p>
        </w:tc>
        <w:tc>
          <w:tcPr>
            <w:tcW w:w="845" w:type="dxa"/>
            <w:tcBorders>
              <w:top w:val="single" w:sz="6" w:space="0" w:color="000000"/>
              <w:left w:val="single" w:sz="6" w:space="0" w:color="000000"/>
              <w:bottom w:val="single" w:sz="6" w:space="0" w:color="000000"/>
              <w:right w:val="single" w:sz="6" w:space="0" w:color="000000"/>
            </w:tcBorders>
          </w:tcPr>
          <w:p w14:paraId="220BC12E" w14:textId="77777777" w:rsidR="00E73EDF" w:rsidRPr="008A6F2A" w:rsidRDefault="007653F1" w:rsidP="00C128E3">
            <w:pPr>
              <w:pStyle w:val="Small"/>
              <w:spacing w:before="40" w:after="40"/>
            </w:pPr>
            <w:r w:rsidRPr="008A6F2A">
              <w:t>ENSP</w:t>
            </w:r>
          </w:p>
        </w:tc>
        <w:tc>
          <w:tcPr>
            <w:tcW w:w="2112" w:type="dxa"/>
            <w:tcBorders>
              <w:top w:val="single" w:sz="6" w:space="0" w:color="000000"/>
              <w:left w:val="single" w:sz="6" w:space="0" w:color="000000"/>
              <w:bottom w:val="single" w:sz="6" w:space="0" w:color="000000"/>
              <w:right w:val="single" w:sz="6" w:space="0" w:color="000000"/>
            </w:tcBorders>
          </w:tcPr>
          <w:p w14:paraId="37FED5B5" w14:textId="31449901" w:rsidR="00E73EDF" w:rsidRPr="008A6F2A" w:rsidRDefault="009F3095" w:rsidP="009F3095">
            <w:pPr>
              <w:pStyle w:val="Small"/>
              <w:spacing w:before="40" w:after="40"/>
            </w:pPr>
            <w:r>
              <w:t>“</w:t>
            </w:r>
            <w:r w:rsidR="007653F1" w:rsidRPr="008A6F2A">
              <w:t xml:space="preserve">S-100 Part </w:t>
            </w:r>
            <w:r w:rsidRPr="008A6F2A">
              <w:t>10a</w:t>
            </w:r>
            <w:r>
              <w:t>”</w:t>
            </w:r>
          </w:p>
        </w:tc>
        <w:tc>
          <w:tcPr>
            <w:tcW w:w="845" w:type="dxa"/>
            <w:tcBorders>
              <w:top w:val="single" w:sz="6" w:space="0" w:color="000000"/>
              <w:left w:val="single" w:sz="6" w:space="0" w:color="000000"/>
              <w:bottom w:val="single" w:sz="6" w:space="0" w:color="000000"/>
              <w:right w:val="single" w:sz="6" w:space="0" w:color="000000"/>
            </w:tcBorders>
          </w:tcPr>
          <w:p w14:paraId="46594BFB" w14:textId="77777777" w:rsidR="00E73EDF" w:rsidRPr="008A6F2A" w:rsidRDefault="007653F1" w:rsidP="00C128E3">
            <w:pPr>
              <w:pStyle w:val="Small"/>
              <w:spacing w:before="40" w:after="40"/>
            </w:pPr>
            <w:r w:rsidRPr="008A6F2A">
              <w:t>A()</w:t>
            </w:r>
          </w:p>
        </w:tc>
        <w:tc>
          <w:tcPr>
            <w:tcW w:w="3482" w:type="dxa"/>
            <w:tcBorders>
              <w:top w:val="single" w:sz="6" w:space="0" w:color="000000"/>
              <w:left w:val="single" w:sz="6" w:space="0" w:color="000000"/>
              <w:bottom w:val="single" w:sz="6" w:space="0" w:color="000000"/>
              <w:right w:val="single" w:sz="6" w:space="0" w:color="000000"/>
            </w:tcBorders>
          </w:tcPr>
          <w:p w14:paraId="6AC4C41B" w14:textId="77777777" w:rsidR="00E73EDF" w:rsidRPr="008A6F2A" w:rsidRDefault="007653F1" w:rsidP="00C128E3">
            <w:pPr>
              <w:pStyle w:val="Small"/>
              <w:spacing w:before="40" w:after="40"/>
            </w:pPr>
            <w:r w:rsidRPr="008A6F2A">
              <w:t>Encoding specification that defines the encoding</w:t>
            </w:r>
          </w:p>
        </w:tc>
      </w:tr>
      <w:tr w:rsidR="00E73EDF" w:rsidRPr="008A6F2A" w14:paraId="68C1F370" w14:textId="77777777" w:rsidTr="00926480">
        <w:trPr>
          <w:trHeight w:val="70"/>
        </w:trPr>
        <w:tc>
          <w:tcPr>
            <w:tcW w:w="2582" w:type="dxa"/>
            <w:tcBorders>
              <w:top w:val="single" w:sz="6" w:space="0" w:color="000000"/>
              <w:left w:val="single" w:sz="6" w:space="0" w:color="000000"/>
              <w:bottom w:val="single" w:sz="6" w:space="0" w:color="000000"/>
              <w:right w:val="single" w:sz="6" w:space="0" w:color="000000"/>
            </w:tcBorders>
          </w:tcPr>
          <w:p w14:paraId="4CD9A907" w14:textId="7A701254" w:rsidR="00E73EDF" w:rsidRPr="008A6F2A" w:rsidRDefault="007653F1" w:rsidP="00926480">
            <w:pPr>
              <w:pStyle w:val="Small"/>
              <w:spacing w:before="40" w:after="40"/>
            </w:pPr>
            <w:r w:rsidRPr="008A6F2A">
              <w:t xml:space="preserve">Encoding </w:t>
            </w:r>
            <w:r w:rsidR="00926480">
              <w:t>s</w:t>
            </w:r>
            <w:r w:rsidR="00926480" w:rsidRPr="008A6F2A">
              <w:t xml:space="preserve">pecification </w:t>
            </w:r>
            <w:r w:rsidR="00926480">
              <w:t>e</w:t>
            </w:r>
            <w:r w:rsidR="00926480" w:rsidRPr="008A6F2A">
              <w:t>dition</w:t>
            </w:r>
          </w:p>
        </w:tc>
        <w:tc>
          <w:tcPr>
            <w:tcW w:w="845" w:type="dxa"/>
            <w:tcBorders>
              <w:top w:val="single" w:sz="6" w:space="0" w:color="000000"/>
              <w:left w:val="single" w:sz="6" w:space="0" w:color="000000"/>
              <w:bottom w:val="single" w:sz="6" w:space="0" w:color="000000"/>
              <w:right w:val="single" w:sz="6" w:space="0" w:color="000000"/>
            </w:tcBorders>
          </w:tcPr>
          <w:p w14:paraId="55365FD6" w14:textId="77777777" w:rsidR="00E73EDF" w:rsidRPr="008A6F2A" w:rsidRDefault="007653F1" w:rsidP="00C128E3">
            <w:pPr>
              <w:pStyle w:val="Small"/>
              <w:spacing w:before="40" w:after="40"/>
            </w:pPr>
            <w:r w:rsidRPr="008A6F2A">
              <w:t>ENED</w:t>
            </w:r>
          </w:p>
        </w:tc>
        <w:tc>
          <w:tcPr>
            <w:tcW w:w="2112" w:type="dxa"/>
            <w:tcBorders>
              <w:top w:val="single" w:sz="6" w:space="0" w:color="000000"/>
              <w:left w:val="single" w:sz="6" w:space="0" w:color="000000"/>
              <w:bottom w:val="single" w:sz="6" w:space="0" w:color="000000"/>
              <w:right w:val="single" w:sz="6" w:space="0" w:color="000000"/>
            </w:tcBorders>
          </w:tcPr>
          <w:p w14:paraId="22077CF8" w14:textId="2FAE93B4" w:rsidR="00E73EDF" w:rsidRPr="008A6F2A" w:rsidRDefault="007653F1" w:rsidP="009F3095">
            <w:pPr>
              <w:pStyle w:val="Small"/>
              <w:spacing w:before="40" w:after="40"/>
            </w:pPr>
            <w:r w:rsidRPr="008A6F2A">
              <w:t>“</w:t>
            </w:r>
            <w:r w:rsidR="008222D6">
              <w:t>5.</w:t>
            </w:r>
            <w:r w:rsidR="009F3095">
              <w:t>1</w:t>
            </w:r>
            <w:r w:rsidRPr="008A6F2A">
              <w:t>”</w:t>
            </w:r>
          </w:p>
        </w:tc>
        <w:tc>
          <w:tcPr>
            <w:tcW w:w="845" w:type="dxa"/>
            <w:tcBorders>
              <w:top w:val="single" w:sz="6" w:space="0" w:color="000000"/>
              <w:left w:val="single" w:sz="6" w:space="0" w:color="000000"/>
              <w:bottom w:val="single" w:sz="6" w:space="0" w:color="000000"/>
              <w:right w:val="single" w:sz="6" w:space="0" w:color="000000"/>
            </w:tcBorders>
          </w:tcPr>
          <w:p w14:paraId="145202F9" w14:textId="77777777" w:rsidR="00E73EDF" w:rsidRPr="008A6F2A" w:rsidRDefault="007653F1" w:rsidP="00C128E3">
            <w:pPr>
              <w:pStyle w:val="Small"/>
              <w:spacing w:before="40" w:after="40"/>
            </w:pPr>
            <w:r w:rsidRPr="008A6F2A">
              <w:t>A()</w:t>
            </w:r>
          </w:p>
        </w:tc>
        <w:tc>
          <w:tcPr>
            <w:tcW w:w="3482" w:type="dxa"/>
            <w:tcBorders>
              <w:top w:val="single" w:sz="6" w:space="0" w:color="000000"/>
              <w:left w:val="single" w:sz="6" w:space="0" w:color="000000"/>
              <w:bottom w:val="single" w:sz="6" w:space="0" w:color="000000"/>
              <w:right w:val="single" w:sz="6" w:space="0" w:color="000000"/>
            </w:tcBorders>
          </w:tcPr>
          <w:p w14:paraId="2948CBDF" w14:textId="77777777" w:rsidR="00E73EDF" w:rsidRPr="008A6F2A" w:rsidRDefault="007653F1" w:rsidP="00C128E3">
            <w:pPr>
              <w:pStyle w:val="Small"/>
              <w:spacing w:before="40" w:after="40"/>
            </w:pPr>
            <w:r w:rsidRPr="008A6F2A">
              <w:t>Edition of the encoding specification</w:t>
            </w:r>
          </w:p>
        </w:tc>
      </w:tr>
      <w:tr w:rsidR="00E73EDF" w:rsidRPr="008A6F2A" w14:paraId="7E00C71C" w14:textId="77777777" w:rsidTr="00926480">
        <w:trPr>
          <w:trHeight w:val="393"/>
        </w:trPr>
        <w:tc>
          <w:tcPr>
            <w:tcW w:w="2582" w:type="dxa"/>
            <w:tcBorders>
              <w:top w:val="single" w:sz="6" w:space="0" w:color="000000"/>
              <w:left w:val="single" w:sz="6" w:space="0" w:color="000000"/>
              <w:bottom w:val="single" w:sz="6" w:space="0" w:color="000000"/>
              <w:right w:val="single" w:sz="6" w:space="0" w:color="000000"/>
            </w:tcBorders>
          </w:tcPr>
          <w:p w14:paraId="73A51030" w14:textId="5C7A8272" w:rsidR="00E73EDF" w:rsidRPr="008A6F2A" w:rsidRDefault="007653F1" w:rsidP="00926480">
            <w:pPr>
              <w:pStyle w:val="Small"/>
              <w:spacing w:before="40" w:after="40"/>
            </w:pPr>
            <w:r w:rsidRPr="008A6F2A">
              <w:t xml:space="preserve">Product </w:t>
            </w:r>
            <w:r w:rsidR="00926480">
              <w:t>i</w:t>
            </w:r>
            <w:r w:rsidR="00926480" w:rsidRPr="008A6F2A">
              <w:t>dentifier</w:t>
            </w:r>
          </w:p>
        </w:tc>
        <w:tc>
          <w:tcPr>
            <w:tcW w:w="845" w:type="dxa"/>
            <w:tcBorders>
              <w:top w:val="single" w:sz="6" w:space="0" w:color="000000"/>
              <w:left w:val="single" w:sz="6" w:space="0" w:color="000000"/>
              <w:bottom w:val="single" w:sz="6" w:space="0" w:color="000000"/>
              <w:right w:val="single" w:sz="6" w:space="0" w:color="000000"/>
            </w:tcBorders>
          </w:tcPr>
          <w:p w14:paraId="1E6AEEFC" w14:textId="77777777" w:rsidR="00E73EDF" w:rsidRPr="008A6F2A" w:rsidRDefault="007653F1" w:rsidP="00C128E3">
            <w:pPr>
              <w:pStyle w:val="Small"/>
              <w:spacing w:before="40" w:after="40"/>
            </w:pPr>
            <w:r w:rsidRPr="008A6F2A">
              <w:t>PRSP</w:t>
            </w:r>
          </w:p>
        </w:tc>
        <w:tc>
          <w:tcPr>
            <w:tcW w:w="2112" w:type="dxa"/>
            <w:tcBorders>
              <w:top w:val="single" w:sz="6" w:space="0" w:color="000000"/>
              <w:left w:val="single" w:sz="6" w:space="0" w:color="000000"/>
              <w:bottom w:val="single" w:sz="6" w:space="0" w:color="000000"/>
              <w:right w:val="single" w:sz="6" w:space="0" w:color="000000"/>
            </w:tcBorders>
          </w:tcPr>
          <w:p w14:paraId="075F029B" w14:textId="57654026" w:rsidR="00E73EDF" w:rsidRPr="008A6F2A" w:rsidRDefault="007653F1" w:rsidP="009F3095">
            <w:pPr>
              <w:pStyle w:val="Small"/>
              <w:spacing w:before="40" w:after="40"/>
            </w:pPr>
            <w:r w:rsidRPr="008A6F2A">
              <w:t>“INT.IHO.S-101.1.</w:t>
            </w:r>
            <w:r w:rsidR="009F3095">
              <w:t>2</w:t>
            </w:r>
            <w:r w:rsidRPr="008A6F2A">
              <w:t>”</w:t>
            </w:r>
          </w:p>
        </w:tc>
        <w:tc>
          <w:tcPr>
            <w:tcW w:w="845" w:type="dxa"/>
            <w:tcBorders>
              <w:top w:val="single" w:sz="6" w:space="0" w:color="000000"/>
              <w:left w:val="single" w:sz="6" w:space="0" w:color="000000"/>
              <w:bottom w:val="single" w:sz="6" w:space="0" w:color="000000"/>
              <w:right w:val="single" w:sz="6" w:space="0" w:color="000000"/>
            </w:tcBorders>
          </w:tcPr>
          <w:p w14:paraId="62F3AB9B" w14:textId="77777777" w:rsidR="00E73EDF" w:rsidRPr="008A6F2A" w:rsidRDefault="007653F1" w:rsidP="00C128E3">
            <w:pPr>
              <w:pStyle w:val="Small"/>
              <w:spacing w:before="40" w:after="40"/>
            </w:pPr>
            <w:r w:rsidRPr="008A6F2A">
              <w:t>A()</w:t>
            </w:r>
          </w:p>
        </w:tc>
        <w:tc>
          <w:tcPr>
            <w:tcW w:w="3482" w:type="dxa"/>
            <w:tcBorders>
              <w:top w:val="single" w:sz="6" w:space="0" w:color="000000"/>
              <w:left w:val="single" w:sz="6" w:space="0" w:color="000000"/>
              <w:bottom w:val="single" w:sz="6" w:space="0" w:color="000000"/>
              <w:right w:val="single" w:sz="6" w:space="0" w:color="000000"/>
            </w:tcBorders>
          </w:tcPr>
          <w:p w14:paraId="390B3519" w14:textId="47658924" w:rsidR="00E73EDF" w:rsidRPr="008A6F2A" w:rsidRDefault="007653F1" w:rsidP="005E709A">
            <w:pPr>
              <w:pStyle w:val="Small"/>
              <w:spacing w:before="40" w:after="40"/>
            </w:pPr>
            <w:r w:rsidRPr="008A6F2A">
              <w:t xml:space="preserve">Unique identifier for the data product as specified in the </w:t>
            </w:r>
            <w:r w:rsidR="005E709A">
              <w:t>P</w:t>
            </w:r>
            <w:r w:rsidRPr="008A6F2A">
              <w:t xml:space="preserve">roduct </w:t>
            </w:r>
            <w:r w:rsidR="005E709A">
              <w:t>S</w:t>
            </w:r>
            <w:r w:rsidRPr="008A6F2A">
              <w:t>pecification</w:t>
            </w:r>
          </w:p>
        </w:tc>
      </w:tr>
      <w:tr w:rsidR="00E73EDF" w:rsidRPr="008A6F2A" w14:paraId="3D6F3AFD" w14:textId="77777777" w:rsidTr="00926480">
        <w:trPr>
          <w:trHeight w:val="212"/>
        </w:trPr>
        <w:tc>
          <w:tcPr>
            <w:tcW w:w="2582" w:type="dxa"/>
            <w:tcBorders>
              <w:top w:val="single" w:sz="6" w:space="0" w:color="000000"/>
              <w:left w:val="single" w:sz="6" w:space="0" w:color="000000"/>
              <w:bottom w:val="single" w:sz="6" w:space="0" w:color="000000"/>
              <w:right w:val="single" w:sz="6" w:space="0" w:color="000000"/>
            </w:tcBorders>
          </w:tcPr>
          <w:p w14:paraId="7EE384DD" w14:textId="2A2DB3B2" w:rsidR="00E73EDF" w:rsidRPr="008A6F2A" w:rsidRDefault="007653F1" w:rsidP="00926480">
            <w:pPr>
              <w:pStyle w:val="Small"/>
              <w:spacing w:before="40" w:after="40"/>
            </w:pPr>
            <w:r w:rsidRPr="008A6F2A">
              <w:t xml:space="preserve">Product </w:t>
            </w:r>
            <w:r w:rsidR="00926480">
              <w:t>e</w:t>
            </w:r>
            <w:r w:rsidR="00926480" w:rsidRPr="008A6F2A">
              <w:t>dition</w:t>
            </w:r>
          </w:p>
        </w:tc>
        <w:tc>
          <w:tcPr>
            <w:tcW w:w="845" w:type="dxa"/>
            <w:tcBorders>
              <w:top w:val="single" w:sz="6" w:space="0" w:color="000000"/>
              <w:left w:val="single" w:sz="6" w:space="0" w:color="000000"/>
              <w:bottom w:val="single" w:sz="6" w:space="0" w:color="000000"/>
              <w:right w:val="single" w:sz="6" w:space="0" w:color="000000"/>
            </w:tcBorders>
          </w:tcPr>
          <w:p w14:paraId="796D10B0" w14:textId="77777777" w:rsidR="00E73EDF" w:rsidRPr="008A6F2A" w:rsidRDefault="007653F1" w:rsidP="00C128E3">
            <w:pPr>
              <w:pStyle w:val="Small"/>
              <w:spacing w:before="40" w:after="40"/>
            </w:pPr>
            <w:r w:rsidRPr="008A6F2A">
              <w:t>PRED</w:t>
            </w:r>
          </w:p>
        </w:tc>
        <w:tc>
          <w:tcPr>
            <w:tcW w:w="2112" w:type="dxa"/>
            <w:tcBorders>
              <w:top w:val="single" w:sz="6" w:space="0" w:color="000000"/>
              <w:left w:val="single" w:sz="6" w:space="0" w:color="000000"/>
              <w:bottom w:val="single" w:sz="6" w:space="0" w:color="000000"/>
              <w:right w:val="single" w:sz="6" w:space="0" w:color="000000"/>
            </w:tcBorders>
          </w:tcPr>
          <w:p w14:paraId="68261A42" w14:textId="625AD0E3" w:rsidR="00E73EDF" w:rsidRPr="008A6F2A" w:rsidRDefault="007653F1" w:rsidP="009F3095">
            <w:pPr>
              <w:pStyle w:val="Small"/>
              <w:spacing w:before="40" w:after="40"/>
            </w:pPr>
            <w:r w:rsidRPr="008A6F2A">
              <w:t>“1.</w:t>
            </w:r>
            <w:r w:rsidR="009F3095">
              <w:t>2</w:t>
            </w:r>
            <w:r w:rsidRPr="008A6F2A">
              <w:t>”</w:t>
            </w:r>
          </w:p>
        </w:tc>
        <w:tc>
          <w:tcPr>
            <w:tcW w:w="845" w:type="dxa"/>
            <w:tcBorders>
              <w:top w:val="single" w:sz="6" w:space="0" w:color="000000"/>
              <w:left w:val="single" w:sz="6" w:space="0" w:color="000000"/>
              <w:bottom w:val="single" w:sz="6" w:space="0" w:color="000000"/>
              <w:right w:val="single" w:sz="6" w:space="0" w:color="000000"/>
            </w:tcBorders>
          </w:tcPr>
          <w:p w14:paraId="18CA4C97" w14:textId="77777777" w:rsidR="00E73EDF" w:rsidRPr="008A6F2A" w:rsidRDefault="007653F1" w:rsidP="00C128E3">
            <w:pPr>
              <w:pStyle w:val="Small"/>
              <w:spacing w:before="40" w:after="40"/>
            </w:pPr>
            <w:r w:rsidRPr="008A6F2A">
              <w:t>A()</w:t>
            </w:r>
          </w:p>
        </w:tc>
        <w:tc>
          <w:tcPr>
            <w:tcW w:w="3482" w:type="dxa"/>
            <w:tcBorders>
              <w:top w:val="single" w:sz="6" w:space="0" w:color="000000"/>
              <w:left w:val="single" w:sz="6" w:space="0" w:color="000000"/>
              <w:bottom w:val="single" w:sz="6" w:space="0" w:color="000000"/>
              <w:right w:val="single" w:sz="6" w:space="0" w:color="000000"/>
            </w:tcBorders>
          </w:tcPr>
          <w:p w14:paraId="23E904F0" w14:textId="0EB65512" w:rsidR="00E73EDF" w:rsidRPr="008A6F2A" w:rsidRDefault="007653F1" w:rsidP="005E709A">
            <w:pPr>
              <w:pStyle w:val="Small"/>
              <w:spacing w:before="40" w:after="40"/>
            </w:pPr>
            <w:r w:rsidRPr="008A6F2A">
              <w:t xml:space="preserve">Edition of the </w:t>
            </w:r>
            <w:r w:rsidR="005E709A">
              <w:t>P</w:t>
            </w:r>
            <w:r w:rsidRPr="008A6F2A">
              <w:t xml:space="preserve">roduct </w:t>
            </w:r>
            <w:r w:rsidR="005E709A">
              <w:t>S</w:t>
            </w:r>
            <w:r w:rsidRPr="008A6F2A">
              <w:t>pecification</w:t>
            </w:r>
          </w:p>
        </w:tc>
      </w:tr>
      <w:tr w:rsidR="00E73EDF" w:rsidRPr="008A6F2A" w14:paraId="1ADEF12E" w14:textId="77777777" w:rsidTr="00926480">
        <w:trPr>
          <w:trHeight w:val="212"/>
        </w:trPr>
        <w:tc>
          <w:tcPr>
            <w:tcW w:w="2582" w:type="dxa"/>
            <w:tcBorders>
              <w:top w:val="single" w:sz="6" w:space="0" w:color="000000"/>
              <w:left w:val="single" w:sz="6" w:space="0" w:color="000000"/>
              <w:bottom w:val="single" w:sz="6" w:space="0" w:color="000000"/>
              <w:right w:val="single" w:sz="6" w:space="0" w:color="000000"/>
            </w:tcBorders>
          </w:tcPr>
          <w:p w14:paraId="6F36C08B" w14:textId="60BF45E8" w:rsidR="00E73EDF" w:rsidRPr="008A6F2A" w:rsidRDefault="007653F1" w:rsidP="00926480">
            <w:pPr>
              <w:pStyle w:val="Small"/>
              <w:spacing w:before="40" w:after="40"/>
            </w:pPr>
            <w:r w:rsidRPr="008A6F2A">
              <w:t xml:space="preserve">Application </w:t>
            </w:r>
            <w:r w:rsidR="00926480">
              <w:t>p</w:t>
            </w:r>
            <w:r w:rsidR="00926480" w:rsidRPr="008A6F2A">
              <w:t>rofile</w:t>
            </w:r>
          </w:p>
        </w:tc>
        <w:tc>
          <w:tcPr>
            <w:tcW w:w="845" w:type="dxa"/>
            <w:tcBorders>
              <w:top w:val="single" w:sz="6" w:space="0" w:color="000000"/>
              <w:left w:val="single" w:sz="6" w:space="0" w:color="000000"/>
              <w:bottom w:val="single" w:sz="6" w:space="0" w:color="000000"/>
              <w:right w:val="single" w:sz="6" w:space="0" w:color="000000"/>
            </w:tcBorders>
          </w:tcPr>
          <w:p w14:paraId="22857D06" w14:textId="77777777" w:rsidR="00E73EDF" w:rsidRPr="008A6F2A" w:rsidRDefault="007653F1" w:rsidP="00C128E3">
            <w:pPr>
              <w:pStyle w:val="Small"/>
              <w:spacing w:before="40" w:after="40"/>
            </w:pPr>
            <w:r w:rsidRPr="008A6F2A">
              <w:t>PROF</w:t>
            </w:r>
          </w:p>
        </w:tc>
        <w:tc>
          <w:tcPr>
            <w:tcW w:w="2112" w:type="dxa"/>
            <w:tcBorders>
              <w:top w:val="single" w:sz="6" w:space="0" w:color="000000"/>
              <w:left w:val="single" w:sz="6" w:space="0" w:color="000000"/>
              <w:bottom w:val="single" w:sz="6" w:space="0" w:color="000000"/>
              <w:right w:val="single" w:sz="6" w:space="0" w:color="000000"/>
            </w:tcBorders>
          </w:tcPr>
          <w:p w14:paraId="761A11A3" w14:textId="77777777" w:rsidR="00E73EDF" w:rsidRPr="008A6F2A" w:rsidRDefault="007653F1" w:rsidP="00C128E3">
            <w:pPr>
              <w:pStyle w:val="Small"/>
              <w:spacing w:before="40" w:after="40"/>
            </w:pPr>
            <w:r w:rsidRPr="008A6F2A">
              <w:t>“2”</w:t>
            </w:r>
          </w:p>
        </w:tc>
        <w:tc>
          <w:tcPr>
            <w:tcW w:w="845" w:type="dxa"/>
            <w:tcBorders>
              <w:top w:val="single" w:sz="6" w:space="0" w:color="000000"/>
              <w:left w:val="single" w:sz="6" w:space="0" w:color="000000"/>
              <w:bottom w:val="single" w:sz="6" w:space="0" w:color="000000"/>
              <w:right w:val="single" w:sz="6" w:space="0" w:color="000000"/>
            </w:tcBorders>
          </w:tcPr>
          <w:p w14:paraId="61239ED6" w14:textId="77777777" w:rsidR="00E73EDF" w:rsidRPr="008A6F2A" w:rsidRDefault="007653F1" w:rsidP="00C128E3">
            <w:pPr>
              <w:pStyle w:val="Small"/>
              <w:spacing w:before="40" w:after="40"/>
            </w:pPr>
            <w:r w:rsidRPr="008A6F2A">
              <w:t>A()</w:t>
            </w:r>
          </w:p>
        </w:tc>
        <w:tc>
          <w:tcPr>
            <w:tcW w:w="3482" w:type="dxa"/>
            <w:tcBorders>
              <w:top w:val="single" w:sz="6" w:space="0" w:color="000000"/>
              <w:left w:val="single" w:sz="6" w:space="0" w:color="000000"/>
              <w:bottom w:val="single" w:sz="6" w:space="0" w:color="000000"/>
              <w:right w:val="single" w:sz="6" w:space="0" w:color="000000"/>
            </w:tcBorders>
          </w:tcPr>
          <w:p w14:paraId="2E916510" w14:textId="27D36AA9" w:rsidR="00E73EDF" w:rsidRPr="008A6F2A" w:rsidRDefault="007653F1" w:rsidP="00C128E3">
            <w:pPr>
              <w:pStyle w:val="Small"/>
              <w:spacing w:before="40" w:after="40"/>
            </w:pPr>
            <w:r w:rsidRPr="008A6F2A">
              <w:t xml:space="preserve">“2” – </w:t>
            </w:r>
            <w:r w:rsidR="00095E45" w:rsidRPr="008A6F2A">
              <w:t>Update dataset profile</w:t>
            </w:r>
          </w:p>
        </w:tc>
      </w:tr>
      <w:tr w:rsidR="00E73EDF" w:rsidRPr="008A6F2A" w14:paraId="677479A3" w14:textId="77777777" w:rsidTr="00926480">
        <w:trPr>
          <w:trHeight w:val="212"/>
        </w:trPr>
        <w:tc>
          <w:tcPr>
            <w:tcW w:w="2582" w:type="dxa"/>
            <w:tcBorders>
              <w:top w:val="single" w:sz="6" w:space="0" w:color="000000"/>
              <w:left w:val="single" w:sz="6" w:space="0" w:color="000000"/>
              <w:bottom w:val="single" w:sz="6" w:space="0" w:color="000000"/>
              <w:right w:val="single" w:sz="6" w:space="0" w:color="000000"/>
            </w:tcBorders>
          </w:tcPr>
          <w:p w14:paraId="75D7276E" w14:textId="7BADA75E" w:rsidR="00E73EDF" w:rsidRPr="008A6F2A" w:rsidRDefault="007653F1" w:rsidP="00926480">
            <w:pPr>
              <w:pStyle w:val="Small"/>
              <w:spacing w:before="40" w:after="40"/>
            </w:pPr>
            <w:r w:rsidRPr="008A6F2A">
              <w:t xml:space="preserve">Dataset </w:t>
            </w:r>
            <w:r w:rsidR="00926480">
              <w:t>f</w:t>
            </w:r>
            <w:r w:rsidR="00926480" w:rsidRPr="008A6F2A">
              <w:t xml:space="preserve">ile </w:t>
            </w:r>
            <w:r w:rsidR="00926480">
              <w:t>i</w:t>
            </w:r>
            <w:r w:rsidR="00926480" w:rsidRPr="008A6F2A">
              <w:t>dentifier</w:t>
            </w:r>
          </w:p>
        </w:tc>
        <w:tc>
          <w:tcPr>
            <w:tcW w:w="845" w:type="dxa"/>
            <w:tcBorders>
              <w:top w:val="single" w:sz="6" w:space="0" w:color="000000"/>
              <w:left w:val="single" w:sz="6" w:space="0" w:color="000000"/>
              <w:bottom w:val="single" w:sz="6" w:space="0" w:color="000000"/>
              <w:right w:val="single" w:sz="6" w:space="0" w:color="000000"/>
            </w:tcBorders>
          </w:tcPr>
          <w:p w14:paraId="5A10B03A" w14:textId="77777777" w:rsidR="00E73EDF" w:rsidRPr="008A6F2A" w:rsidRDefault="007653F1" w:rsidP="00C128E3">
            <w:pPr>
              <w:pStyle w:val="Small"/>
              <w:spacing w:before="40" w:after="40"/>
            </w:pPr>
            <w:r w:rsidRPr="008A6F2A">
              <w:t>DSNM</w:t>
            </w:r>
          </w:p>
        </w:tc>
        <w:tc>
          <w:tcPr>
            <w:tcW w:w="2112" w:type="dxa"/>
            <w:tcBorders>
              <w:top w:val="single" w:sz="6" w:space="0" w:color="000000"/>
              <w:left w:val="single" w:sz="6" w:space="0" w:color="000000"/>
              <w:bottom w:val="single" w:sz="6" w:space="0" w:color="000000"/>
              <w:right w:val="single" w:sz="6" w:space="0" w:color="000000"/>
            </w:tcBorders>
          </w:tcPr>
          <w:p w14:paraId="4D459848" w14:textId="77777777" w:rsidR="00E73EDF" w:rsidRPr="008A6F2A" w:rsidRDefault="00E73EDF" w:rsidP="00C128E3">
            <w:pPr>
              <w:pStyle w:val="Small"/>
              <w:spacing w:before="40" w:after="40"/>
            </w:pPr>
          </w:p>
        </w:tc>
        <w:tc>
          <w:tcPr>
            <w:tcW w:w="845" w:type="dxa"/>
            <w:tcBorders>
              <w:top w:val="single" w:sz="6" w:space="0" w:color="000000"/>
              <w:left w:val="single" w:sz="6" w:space="0" w:color="000000"/>
              <w:bottom w:val="single" w:sz="6" w:space="0" w:color="000000"/>
              <w:right w:val="single" w:sz="6" w:space="0" w:color="000000"/>
            </w:tcBorders>
          </w:tcPr>
          <w:p w14:paraId="01EFDBA0" w14:textId="77777777" w:rsidR="00E73EDF" w:rsidRPr="008A6F2A" w:rsidRDefault="007653F1" w:rsidP="00C128E3">
            <w:pPr>
              <w:pStyle w:val="Small"/>
              <w:spacing w:before="40" w:after="40"/>
            </w:pPr>
            <w:r w:rsidRPr="008A6F2A">
              <w:t>A()</w:t>
            </w:r>
          </w:p>
        </w:tc>
        <w:tc>
          <w:tcPr>
            <w:tcW w:w="3482" w:type="dxa"/>
            <w:tcBorders>
              <w:top w:val="single" w:sz="6" w:space="0" w:color="000000"/>
              <w:left w:val="single" w:sz="6" w:space="0" w:color="000000"/>
              <w:bottom w:val="single" w:sz="6" w:space="0" w:color="000000"/>
              <w:right w:val="single" w:sz="6" w:space="0" w:color="000000"/>
            </w:tcBorders>
          </w:tcPr>
          <w:p w14:paraId="69C937F4" w14:textId="63091DBB" w:rsidR="00E73EDF" w:rsidRPr="008A6F2A" w:rsidRDefault="007653F1" w:rsidP="005E709A">
            <w:pPr>
              <w:pStyle w:val="Small"/>
              <w:spacing w:before="40" w:after="40"/>
            </w:pPr>
            <w:r w:rsidRPr="008A6F2A">
              <w:t xml:space="preserve">The file </w:t>
            </w:r>
            <w:r w:rsidR="005E709A">
              <w:t>identifier</w:t>
            </w:r>
            <w:r w:rsidR="005E709A" w:rsidRPr="008A6F2A">
              <w:t xml:space="preserve"> </w:t>
            </w:r>
            <w:r w:rsidRPr="008A6F2A">
              <w:t>including the extension but excluding any path information</w:t>
            </w:r>
          </w:p>
        </w:tc>
      </w:tr>
      <w:tr w:rsidR="00E73EDF" w:rsidRPr="008A6F2A" w14:paraId="42703E75" w14:textId="77777777" w:rsidTr="00926480">
        <w:trPr>
          <w:trHeight w:val="212"/>
        </w:trPr>
        <w:tc>
          <w:tcPr>
            <w:tcW w:w="2582" w:type="dxa"/>
            <w:tcBorders>
              <w:top w:val="single" w:sz="6" w:space="0" w:color="000000"/>
              <w:left w:val="single" w:sz="6" w:space="0" w:color="000000"/>
              <w:bottom w:val="single" w:sz="6" w:space="0" w:color="000000"/>
              <w:right w:val="single" w:sz="6" w:space="0" w:color="000000"/>
            </w:tcBorders>
          </w:tcPr>
          <w:p w14:paraId="7A6B4591" w14:textId="2E2EF1BE" w:rsidR="00E73EDF" w:rsidRPr="008A6F2A" w:rsidRDefault="007653F1" w:rsidP="00926480">
            <w:pPr>
              <w:pStyle w:val="Small"/>
              <w:spacing w:before="40" w:after="40"/>
            </w:pPr>
            <w:r w:rsidRPr="008A6F2A">
              <w:t xml:space="preserve">Dataset </w:t>
            </w:r>
            <w:r w:rsidR="00926480">
              <w:t>t</w:t>
            </w:r>
            <w:r w:rsidR="00926480" w:rsidRPr="008A6F2A">
              <w:t>itle</w:t>
            </w:r>
          </w:p>
        </w:tc>
        <w:tc>
          <w:tcPr>
            <w:tcW w:w="845" w:type="dxa"/>
            <w:tcBorders>
              <w:top w:val="single" w:sz="6" w:space="0" w:color="000000"/>
              <w:left w:val="single" w:sz="6" w:space="0" w:color="000000"/>
              <w:bottom w:val="single" w:sz="6" w:space="0" w:color="000000"/>
              <w:right w:val="single" w:sz="6" w:space="0" w:color="000000"/>
            </w:tcBorders>
          </w:tcPr>
          <w:p w14:paraId="0058C656" w14:textId="77777777" w:rsidR="00E73EDF" w:rsidRPr="008A6F2A" w:rsidRDefault="007653F1" w:rsidP="00C128E3">
            <w:pPr>
              <w:pStyle w:val="Small"/>
              <w:spacing w:before="40" w:after="40"/>
            </w:pPr>
            <w:r w:rsidRPr="008A6F2A">
              <w:t>DSTL</w:t>
            </w:r>
          </w:p>
        </w:tc>
        <w:tc>
          <w:tcPr>
            <w:tcW w:w="2112" w:type="dxa"/>
            <w:tcBorders>
              <w:top w:val="single" w:sz="6" w:space="0" w:color="000000"/>
              <w:left w:val="single" w:sz="6" w:space="0" w:color="000000"/>
              <w:bottom w:val="single" w:sz="6" w:space="0" w:color="000000"/>
              <w:right w:val="single" w:sz="6" w:space="0" w:color="000000"/>
            </w:tcBorders>
          </w:tcPr>
          <w:p w14:paraId="68BD920E" w14:textId="77777777" w:rsidR="00E73EDF" w:rsidRPr="008A6F2A" w:rsidRDefault="00E73EDF" w:rsidP="00C128E3">
            <w:pPr>
              <w:pStyle w:val="Small"/>
              <w:spacing w:before="40" w:after="40"/>
            </w:pPr>
          </w:p>
        </w:tc>
        <w:tc>
          <w:tcPr>
            <w:tcW w:w="845" w:type="dxa"/>
            <w:tcBorders>
              <w:top w:val="single" w:sz="6" w:space="0" w:color="000000"/>
              <w:left w:val="single" w:sz="6" w:space="0" w:color="000000"/>
              <w:bottom w:val="single" w:sz="6" w:space="0" w:color="000000"/>
              <w:right w:val="single" w:sz="6" w:space="0" w:color="000000"/>
            </w:tcBorders>
          </w:tcPr>
          <w:p w14:paraId="4B99017F" w14:textId="77777777" w:rsidR="00E73EDF" w:rsidRPr="008A6F2A" w:rsidRDefault="007653F1" w:rsidP="00C128E3">
            <w:pPr>
              <w:pStyle w:val="Small"/>
              <w:spacing w:before="40" w:after="40"/>
            </w:pPr>
            <w:r w:rsidRPr="008A6F2A">
              <w:t>A()</w:t>
            </w:r>
          </w:p>
        </w:tc>
        <w:tc>
          <w:tcPr>
            <w:tcW w:w="3482" w:type="dxa"/>
            <w:tcBorders>
              <w:top w:val="single" w:sz="6" w:space="0" w:color="000000"/>
              <w:left w:val="single" w:sz="6" w:space="0" w:color="000000"/>
              <w:bottom w:val="single" w:sz="6" w:space="0" w:color="000000"/>
              <w:right w:val="single" w:sz="6" w:space="0" w:color="000000"/>
            </w:tcBorders>
          </w:tcPr>
          <w:p w14:paraId="47DB4844" w14:textId="77777777" w:rsidR="00E73EDF" w:rsidRPr="008A6F2A" w:rsidRDefault="007653F1" w:rsidP="00C128E3">
            <w:pPr>
              <w:pStyle w:val="Small"/>
              <w:spacing w:before="40" w:after="40"/>
            </w:pPr>
            <w:r w:rsidRPr="008A6F2A">
              <w:t>The title of the dataset</w:t>
            </w:r>
          </w:p>
        </w:tc>
      </w:tr>
      <w:tr w:rsidR="00E73EDF" w:rsidRPr="008A6F2A" w14:paraId="176C16E2" w14:textId="77777777" w:rsidTr="00926480">
        <w:trPr>
          <w:trHeight w:val="408"/>
        </w:trPr>
        <w:tc>
          <w:tcPr>
            <w:tcW w:w="2582" w:type="dxa"/>
            <w:tcBorders>
              <w:top w:val="single" w:sz="6" w:space="0" w:color="000000"/>
              <w:left w:val="single" w:sz="6" w:space="0" w:color="000000"/>
              <w:bottom w:val="single" w:sz="6" w:space="0" w:color="000000"/>
              <w:right w:val="single" w:sz="6" w:space="0" w:color="000000"/>
            </w:tcBorders>
          </w:tcPr>
          <w:p w14:paraId="6718DB9A" w14:textId="750B79FE" w:rsidR="00E73EDF" w:rsidRPr="008A6F2A" w:rsidRDefault="007653F1" w:rsidP="005E709A">
            <w:pPr>
              <w:pStyle w:val="Small"/>
              <w:spacing w:before="40" w:after="40"/>
            </w:pPr>
            <w:r w:rsidRPr="008A6F2A">
              <w:t xml:space="preserve">Dataset </w:t>
            </w:r>
            <w:r w:rsidR="005E709A">
              <w:t>r</w:t>
            </w:r>
            <w:r w:rsidR="005E709A" w:rsidRPr="008A6F2A">
              <w:t xml:space="preserve">eference </w:t>
            </w:r>
            <w:r w:rsidR="005E709A">
              <w:t>d</w:t>
            </w:r>
            <w:r w:rsidR="005E709A" w:rsidRPr="008A6F2A">
              <w:t>ate</w:t>
            </w:r>
          </w:p>
        </w:tc>
        <w:tc>
          <w:tcPr>
            <w:tcW w:w="845" w:type="dxa"/>
            <w:tcBorders>
              <w:top w:val="single" w:sz="6" w:space="0" w:color="000000"/>
              <w:left w:val="single" w:sz="6" w:space="0" w:color="000000"/>
              <w:bottom w:val="single" w:sz="6" w:space="0" w:color="000000"/>
              <w:right w:val="single" w:sz="6" w:space="0" w:color="000000"/>
            </w:tcBorders>
          </w:tcPr>
          <w:p w14:paraId="3FAD9FA0" w14:textId="77777777" w:rsidR="00E73EDF" w:rsidRPr="008A6F2A" w:rsidRDefault="007653F1" w:rsidP="00C128E3">
            <w:pPr>
              <w:pStyle w:val="Small"/>
              <w:spacing w:before="40" w:after="40"/>
            </w:pPr>
            <w:r w:rsidRPr="008A6F2A">
              <w:t>DSRD</w:t>
            </w:r>
          </w:p>
        </w:tc>
        <w:tc>
          <w:tcPr>
            <w:tcW w:w="2112" w:type="dxa"/>
            <w:tcBorders>
              <w:top w:val="single" w:sz="6" w:space="0" w:color="000000"/>
              <w:left w:val="single" w:sz="6" w:space="0" w:color="000000"/>
              <w:bottom w:val="single" w:sz="6" w:space="0" w:color="000000"/>
              <w:right w:val="single" w:sz="6" w:space="0" w:color="000000"/>
            </w:tcBorders>
          </w:tcPr>
          <w:p w14:paraId="02D1A08F" w14:textId="77777777" w:rsidR="00E73EDF" w:rsidRPr="008A6F2A" w:rsidRDefault="00E73EDF" w:rsidP="00C128E3">
            <w:pPr>
              <w:pStyle w:val="Small"/>
              <w:spacing w:before="40" w:after="40"/>
            </w:pPr>
          </w:p>
        </w:tc>
        <w:tc>
          <w:tcPr>
            <w:tcW w:w="845" w:type="dxa"/>
            <w:tcBorders>
              <w:top w:val="single" w:sz="6" w:space="0" w:color="000000"/>
              <w:left w:val="single" w:sz="6" w:space="0" w:color="000000"/>
              <w:bottom w:val="single" w:sz="6" w:space="0" w:color="000000"/>
              <w:right w:val="single" w:sz="6" w:space="0" w:color="000000"/>
            </w:tcBorders>
          </w:tcPr>
          <w:p w14:paraId="3F0942D9" w14:textId="77777777" w:rsidR="00E73EDF" w:rsidRPr="008A6F2A" w:rsidRDefault="007653F1" w:rsidP="00C128E3">
            <w:pPr>
              <w:pStyle w:val="Small"/>
              <w:spacing w:before="40" w:after="40"/>
            </w:pPr>
            <w:r w:rsidRPr="008A6F2A">
              <w:t>A(8)</w:t>
            </w:r>
          </w:p>
        </w:tc>
        <w:tc>
          <w:tcPr>
            <w:tcW w:w="3482" w:type="dxa"/>
            <w:tcBorders>
              <w:top w:val="single" w:sz="6" w:space="0" w:color="000000"/>
              <w:left w:val="single" w:sz="6" w:space="0" w:color="000000"/>
              <w:bottom w:val="single" w:sz="6" w:space="0" w:color="000000"/>
              <w:right w:val="single" w:sz="6" w:space="0" w:color="000000"/>
            </w:tcBorders>
          </w:tcPr>
          <w:p w14:paraId="615661D0" w14:textId="77777777" w:rsidR="00E73EDF" w:rsidRPr="008A6F2A" w:rsidRDefault="007653F1" w:rsidP="00C128E3">
            <w:pPr>
              <w:pStyle w:val="Small"/>
              <w:spacing w:before="40" w:after="40"/>
            </w:pPr>
            <w:r w:rsidRPr="008A6F2A">
              <w:t>The reference date of the dataset</w:t>
            </w:r>
          </w:p>
          <w:p w14:paraId="49F35762" w14:textId="77777777" w:rsidR="00E73EDF" w:rsidRPr="008A6F2A" w:rsidRDefault="007653F1" w:rsidP="00C128E3">
            <w:pPr>
              <w:pStyle w:val="Small"/>
              <w:spacing w:before="40" w:after="40"/>
            </w:pPr>
            <w:r w:rsidRPr="008A6F2A">
              <w:t>Format: YYYYMMDD according to ISO 8601</w:t>
            </w:r>
          </w:p>
        </w:tc>
      </w:tr>
      <w:tr w:rsidR="00E73EDF" w:rsidRPr="008A6F2A" w14:paraId="364DF55E" w14:textId="77777777" w:rsidTr="00926480">
        <w:trPr>
          <w:trHeight w:val="212"/>
        </w:trPr>
        <w:tc>
          <w:tcPr>
            <w:tcW w:w="2582" w:type="dxa"/>
            <w:tcBorders>
              <w:top w:val="single" w:sz="6" w:space="0" w:color="000000"/>
              <w:left w:val="single" w:sz="6" w:space="0" w:color="000000"/>
              <w:bottom w:val="single" w:sz="6" w:space="0" w:color="000000"/>
              <w:right w:val="single" w:sz="6" w:space="0" w:color="000000"/>
            </w:tcBorders>
          </w:tcPr>
          <w:p w14:paraId="28B68C22" w14:textId="348000CB" w:rsidR="00E73EDF" w:rsidRPr="008A6F2A" w:rsidRDefault="007653F1" w:rsidP="005E709A">
            <w:pPr>
              <w:pStyle w:val="Small"/>
              <w:spacing w:before="40" w:after="40"/>
            </w:pPr>
            <w:r w:rsidRPr="008A6F2A">
              <w:t xml:space="preserve">Dataset </w:t>
            </w:r>
            <w:r w:rsidR="005E709A">
              <w:t>l</w:t>
            </w:r>
            <w:r w:rsidR="005E709A" w:rsidRPr="008A6F2A">
              <w:t>anguage</w:t>
            </w:r>
          </w:p>
        </w:tc>
        <w:tc>
          <w:tcPr>
            <w:tcW w:w="845" w:type="dxa"/>
            <w:tcBorders>
              <w:top w:val="single" w:sz="6" w:space="0" w:color="000000"/>
              <w:left w:val="single" w:sz="6" w:space="0" w:color="000000"/>
              <w:bottom w:val="single" w:sz="6" w:space="0" w:color="000000"/>
              <w:right w:val="single" w:sz="6" w:space="0" w:color="000000"/>
            </w:tcBorders>
          </w:tcPr>
          <w:p w14:paraId="7E2AB862" w14:textId="77777777" w:rsidR="00E73EDF" w:rsidRPr="008A6F2A" w:rsidRDefault="007653F1" w:rsidP="00C128E3">
            <w:pPr>
              <w:pStyle w:val="Small"/>
              <w:spacing w:before="40" w:after="40"/>
            </w:pPr>
            <w:r w:rsidRPr="008A6F2A">
              <w:t>DSLG</w:t>
            </w:r>
          </w:p>
        </w:tc>
        <w:tc>
          <w:tcPr>
            <w:tcW w:w="2112" w:type="dxa"/>
            <w:tcBorders>
              <w:top w:val="single" w:sz="6" w:space="0" w:color="000000"/>
              <w:left w:val="single" w:sz="6" w:space="0" w:color="000000"/>
              <w:bottom w:val="single" w:sz="6" w:space="0" w:color="000000"/>
              <w:right w:val="single" w:sz="6" w:space="0" w:color="000000"/>
            </w:tcBorders>
          </w:tcPr>
          <w:p w14:paraId="47F0851B" w14:textId="77777777" w:rsidR="00E73EDF" w:rsidRPr="008A6F2A" w:rsidRDefault="007653F1" w:rsidP="00C128E3">
            <w:pPr>
              <w:pStyle w:val="Small"/>
              <w:spacing w:before="40" w:after="40"/>
            </w:pPr>
            <w:r w:rsidRPr="008A6F2A">
              <w:t>“EN”</w:t>
            </w:r>
          </w:p>
        </w:tc>
        <w:tc>
          <w:tcPr>
            <w:tcW w:w="845" w:type="dxa"/>
            <w:tcBorders>
              <w:top w:val="single" w:sz="6" w:space="0" w:color="000000"/>
              <w:left w:val="single" w:sz="6" w:space="0" w:color="000000"/>
              <w:bottom w:val="single" w:sz="6" w:space="0" w:color="000000"/>
              <w:right w:val="single" w:sz="6" w:space="0" w:color="000000"/>
            </w:tcBorders>
          </w:tcPr>
          <w:p w14:paraId="712F403C" w14:textId="77777777" w:rsidR="00E73EDF" w:rsidRPr="008A6F2A" w:rsidRDefault="007653F1" w:rsidP="00C128E3">
            <w:pPr>
              <w:pStyle w:val="Small"/>
              <w:spacing w:before="40" w:after="40"/>
            </w:pPr>
            <w:r w:rsidRPr="008A6F2A">
              <w:t>A()</w:t>
            </w:r>
          </w:p>
        </w:tc>
        <w:tc>
          <w:tcPr>
            <w:tcW w:w="3482" w:type="dxa"/>
            <w:tcBorders>
              <w:top w:val="single" w:sz="6" w:space="0" w:color="000000"/>
              <w:left w:val="single" w:sz="6" w:space="0" w:color="000000"/>
              <w:bottom w:val="single" w:sz="6" w:space="0" w:color="000000"/>
              <w:right w:val="single" w:sz="6" w:space="0" w:color="000000"/>
            </w:tcBorders>
          </w:tcPr>
          <w:p w14:paraId="3CC03F6C" w14:textId="77777777" w:rsidR="00E73EDF" w:rsidRPr="008A6F2A" w:rsidRDefault="007653F1" w:rsidP="00C128E3">
            <w:pPr>
              <w:pStyle w:val="Small"/>
              <w:spacing w:before="40" w:after="40"/>
            </w:pPr>
            <w:r w:rsidRPr="008A6F2A">
              <w:t>The (primary) language used in this dataset</w:t>
            </w:r>
          </w:p>
        </w:tc>
      </w:tr>
      <w:tr w:rsidR="00E73EDF" w:rsidRPr="008A6F2A" w14:paraId="312A9941" w14:textId="77777777" w:rsidTr="00926480">
        <w:trPr>
          <w:trHeight w:val="212"/>
        </w:trPr>
        <w:tc>
          <w:tcPr>
            <w:tcW w:w="2582" w:type="dxa"/>
            <w:tcBorders>
              <w:top w:val="single" w:sz="6" w:space="0" w:color="000000"/>
              <w:left w:val="single" w:sz="6" w:space="0" w:color="000000"/>
              <w:bottom w:val="single" w:sz="6" w:space="0" w:color="000000"/>
              <w:right w:val="single" w:sz="6" w:space="0" w:color="000000"/>
            </w:tcBorders>
          </w:tcPr>
          <w:p w14:paraId="67CAD689" w14:textId="1FD86ED0" w:rsidR="00E73EDF" w:rsidRPr="008A6F2A" w:rsidRDefault="007653F1" w:rsidP="005E709A">
            <w:pPr>
              <w:pStyle w:val="Small"/>
              <w:spacing w:before="40" w:after="40"/>
            </w:pPr>
            <w:r w:rsidRPr="008A6F2A">
              <w:t xml:space="preserve">Dataset </w:t>
            </w:r>
            <w:r w:rsidR="005E709A">
              <w:t>a</w:t>
            </w:r>
            <w:r w:rsidR="005E709A" w:rsidRPr="008A6F2A">
              <w:t>bstract</w:t>
            </w:r>
          </w:p>
        </w:tc>
        <w:tc>
          <w:tcPr>
            <w:tcW w:w="845" w:type="dxa"/>
            <w:tcBorders>
              <w:top w:val="single" w:sz="6" w:space="0" w:color="000000"/>
              <w:left w:val="single" w:sz="6" w:space="0" w:color="000000"/>
              <w:bottom w:val="single" w:sz="6" w:space="0" w:color="000000"/>
              <w:right w:val="single" w:sz="6" w:space="0" w:color="000000"/>
            </w:tcBorders>
          </w:tcPr>
          <w:p w14:paraId="6B95393B" w14:textId="77777777" w:rsidR="00E73EDF" w:rsidRPr="008A6F2A" w:rsidRDefault="007653F1" w:rsidP="00C128E3">
            <w:pPr>
              <w:pStyle w:val="Small"/>
              <w:spacing w:before="40" w:after="40"/>
            </w:pPr>
            <w:r w:rsidRPr="008A6F2A">
              <w:t>DSAB</w:t>
            </w:r>
          </w:p>
        </w:tc>
        <w:tc>
          <w:tcPr>
            <w:tcW w:w="2112" w:type="dxa"/>
            <w:tcBorders>
              <w:top w:val="single" w:sz="6" w:space="0" w:color="000000"/>
              <w:left w:val="single" w:sz="6" w:space="0" w:color="000000"/>
              <w:bottom w:val="single" w:sz="6" w:space="0" w:color="000000"/>
              <w:right w:val="single" w:sz="6" w:space="0" w:color="000000"/>
            </w:tcBorders>
          </w:tcPr>
          <w:p w14:paraId="56C1891D" w14:textId="77777777" w:rsidR="00E73EDF" w:rsidRPr="008A6F2A" w:rsidRDefault="007653F1" w:rsidP="00C128E3">
            <w:pPr>
              <w:pStyle w:val="Small"/>
              <w:spacing w:before="40" w:after="40"/>
            </w:pPr>
            <w:r w:rsidRPr="008A6F2A">
              <w:t>omitted</w:t>
            </w:r>
          </w:p>
        </w:tc>
        <w:tc>
          <w:tcPr>
            <w:tcW w:w="845" w:type="dxa"/>
            <w:tcBorders>
              <w:top w:val="single" w:sz="6" w:space="0" w:color="000000"/>
              <w:left w:val="single" w:sz="6" w:space="0" w:color="000000"/>
              <w:bottom w:val="single" w:sz="6" w:space="0" w:color="000000"/>
              <w:right w:val="single" w:sz="6" w:space="0" w:color="000000"/>
            </w:tcBorders>
          </w:tcPr>
          <w:p w14:paraId="59B600F7" w14:textId="77777777" w:rsidR="00E73EDF" w:rsidRPr="008A6F2A" w:rsidRDefault="007653F1" w:rsidP="00C128E3">
            <w:pPr>
              <w:pStyle w:val="Small"/>
              <w:spacing w:before="40" w:after="40"/>
            </w:pPr>
            <w:r w:rsidRPr="008A6F2A">
              <w:t>A()</w:t>
            </w:r>
          </w:p>
        </w:tc>
        <w:tc>
          <w:tcPr>
            <w:tcW w:w="3482" w:type="dxa"/>
            <w:tcBorders>
              <w:top w:val="single" w:sz="6" w:space="0" w:color="000000"/>
              <w:left w:val="single" w:sz="6" w:space="0" w:color="000000"/>
              <w:bottom w:val="single" w:sz="6" w:space="0" w:color="000000"/>
              <w:right w:val="single" w:sz="6" w:space="0" w:color="000000"/>
            </w:tcBorders>
          </w:tcPr>
          <w:p w14:paraId="364FDEFE" w14:textId="77777777" w:rsidR="00E73EDF" w:rsidRPr="008A6F2A" w:rsidRDefault="007653F1" w:rsidP="00C128E3">
            <w:pPr>
              <w:pStyle w:val="Small"/>
              <w:spacing w:before="40" w:after="40"/>
            </w:pPr>
            <w:r w:rsidRPr="008A6F2A">
              <w:t>The abstract of the dataset</w:t>
            </w:r>
          </w:p>
        </w:tc>
      </w:tr>
      <w:tr w:rsidR="00E73EDF" w:rsidRPr="008A6F2A" w14:paraId="32BF0A23" w14:textId="77777777" w:rsidTr="00926480">
        <w:trPr>
          <w:trHeight w:val="197"/>
        </w:trPr>
        <w:tc>
          <w:tcPr>
            <w:tcW w:w="2582" w:type="dxa"/>
            <w:tcBorders>
              <w:top w:val="single" w:sz="6" w:space="0" w:color="000000"/>
              <w:left w:val="single" w:sz="6" w:space="0" w:color="000000"/>
              <w:bottom w:val="single" w:sz="6" w:space="0" w:color="000000"/>
              <w:right w:val="single" w:sz="6" w:space="0" w:color="000000"/>
            </w:tcBorders>
          </w:tcPr>
          <w:p w14:paraId="4A462A6E" w14:textId="599B8E09" w:rsidR="00E73EDF" w:rsidRPr="008A6F2A" w:rsidRDefault="007653F1" w:rsidP="005E709A">
            <w:pPr>
              <w:pStyle w:val="Small"/>
              <w:spacing w:before="40" w:after="40"/>
            </w:pPr>
            <w:r w:rsidRPr="008A6F2A">
              <w:t xml:space="preserve">Dataset </w:t>
            </w:r>
            <w:r w:rsidR="005E709A">
              <w:t>e</w:t>
            </w:r>
            <w:r w:rsidR="005E709A" w:rsidRPr="008A6F2A">
              <w:t>dition</w:t>
            </w:r>
          </w:p>
        </w:tc>
        <w:tc>
          <w:tcPr>
            <w:tcW w:w="845" w:type="dxa"/>
            <w:tcBorders>
              <w:top w:val="single" w:sz="6" w:space="0" w:color="000000"/>
              <w:left w:val="single" w:sz="6" w:space="0" w:color="000000"/>
              <w:bottom w:val="single" w:sz="6" w:space="0" w:color="000000"/>
              <w:right w:val="single" w:sz="6" w:space="0" w:color="000000"/>
            </w:tcBorders>
          </w:tcPr>
          <w:p w14:paraId="00D6934F" w14:textId="77777777" w:rsidR="00E73EDF" w:rsidRPr="008A6F2A" w:rsidRDefault="007653F1" w:rsidP="00C128E3">
            <w:pPr>
              <w:pStyle w:val="Small"/>
              <w:spacing w:before="40" w:after="40"/>
            </w:pPr>
            <w:r w:rsidRPr="008A6F2A">
              <w:t>DSED</w:t>
            </w:r>
          </w:p>
        </w:tc>
        <w:tc>
          <w:tcPr>
            <w:tcW w:w="2112" w:type="dxa"/>
            <w:tcBorders>
              <w:top w:val="single" w:sz="6" w:space="0" w:color="000000"/>
              <w:left w:val="single" w:sz="6" w:space="0" w:color="000000"/>
              <w:bottom w:val="single" w:sz="6" w:space="0" w:color="000000"/>
              <w:right w:val="single" w:sz="6" w:space="0" w:color="000000"/>
            </w:tcBorders>
          </w:tcPr>
          <w:p w14:paraId="42DDECE7" w14:textId="77777777" w:rsidR="00E73EDF" w:rsidRPr="008A6F2A" w:rsidRDefault="00E73EDF" w:rsidP="00C128E3">
            <w:pPr>
              <w:pStyle w:val="Small"/>
              <w:spacing w:before="40" w:after="40"/>
            </w:pPr>
          </w:p>
        </w:tc>
        <w:tc>
          <w:tcPr>
            <w:tcW w:w="845" w:type="dxa"/>
            <w:tcBorders>
              <w:top w:val="single" w:sz="6" w:space="0" w:color="000000"/>
              <w:left w:val="single" w:sz="6" w:space="0" w:color="000000"/>
              <w:bottom w:val="single" w:sz="6" w:space="0" w:color="000000"/>
              <w:right w:val="single" w:sz="6" w:space="0" w:color="000000"/>
            </w:tcBorders>
          </w:tcPr>
          <w:p w14:paraId="56D64464" w14:textId="77777777" w:rsidR="00E73EDF" w:rsidRPr="008A6F2A" w:rsidRDefault="007653F1" w:rsidP="00C128E3">
            <w:pPr>
              <w:pStyle w:val="Small"/>
              <w:spacing w:before="40" w:after="40"/>
            </w:pPr>
            <w:r w:rsidRPr="008A6F2A">
              <w:t>A()</w:t>
            </w:r>
          </w:p>
        </w:tc>
        <w:tc>
          <w:tcPr>
            <w:tcW w:w="3482" w:type="dxa"/>
            <w:tcBorders>
              <w:top w:val="single" w:sz="6" w:space="0" w:color="000000"/>
              <w:left w:val="single" w:sz="6" w:space="0" w:color="000000"/>
              <w:bottom w:val="single" w:sz="6" w:space="0" w:color="000000"/>
              <w:right w:val="single" w:sz="6" w:space="0" w:color="000000"/>
            </w:tcBorders>
          </w:tcPr>
          <w:p w14:paraId="750A99E6" w14:textId="0CC910BB" w:rsidR="00E73EDF" w:rsidRPr="008A6F2A" w:rsidRDefault="007653F1" w:rsidP="00C128E3">
            <w:pPr>
              <w:pStyle w:val="Small"/>
              <w:spacing w:before="40" w:after="40"/>
            </w:pPr>
            <w:r w:rsidRPr="008A6F2A">
              <w:t xml:space="preserve">[edition number].[update number] </w:t>
            </w:r>
            <w:r w:rsidR="00A85405" w:rsidRPr="008A6F2A">
              <w:t xml:space="preserve">for example </w:t>
            </w:r>
            <w:r w:rsidRPr="008A6F2A">
              <w:t>4.20</w:t>
            </w:r>
          </w:p>
        </w:tc>
      </w:tr>
      <w:tr w:rsidR="00E73EDF" w:rsidRPr="008A6F2A" w14:paraId="2E130BAD" w14:textId="77777777" w:rsidTr="00926480">
        <w:trPr>
          <w:trHeight w:val="212"/>
        </w:trPr>
        <w:tc>
          <w:tcPr>
            <w:tcW w:w="2582" w:type="dxa"/>
            <w:tcBorders>
              <w:top w:val="single" w:sz="6" w:space="0" w:color="000000"/>
              <w:left w:val="single" w:sz="6" w:space="0" w:color="000000"/>
              <w:bottom w:val="single" w:sz="6" w:space="0" w:color="000000"/>
              <w:right w:val="single" w:sz="6" w:space="0" w:color="000000"/>
            </w:tcBorders>
          </w:tcPr>
          <w:p w14:paraId="65F4A4AC" w14:textId="5042272D" w:rsidR="00E73EDF" w:rsidRPr="008A6F2A" w:rsidRDefault="007653F1" w:rsidP="005E709A">
            <w:pPr>
              <w:pStyle w:val="Small"/>
              <w:spacing w:before="40" w:after="40"/>
            </w:pPr>
            <w:r w:rsidRPr="008A6F2A">
              <w:t xml:space="preserve">Dataset </w:t>
            </w:r>
            <w:r w:rsidR="005E709A">
              <w:t>t</w:t>
            </w:r>
            <w:r w:rsidR="005E709A" w:rsidRPr="008A6F2A">
              <w:t xml:space="preserve">opic </w:t>
            </w:r>
            <w:r w:rsidR="005E709A">
              <w:t>c</w:t>
            </w:r>
            <w:r w:rsidR="005E709A" w:rsidRPr="008A6F2A">
              <w:t>ategory</w:t>
            </w:r>
          </w:p>
        </w:tc>
        <w:tc>
          <w:tcPr>
            <w:tcW w:w="845" w:type="dxa"/>
            <w:tcBorders>
              <w:top w:val="single" w:sz="6" w:space="0" w:color="000000"/>
              <w:left w:val="single" w:sz="6" w:space="0" w:color="000000"/>
              <w:bottom w:val="single" w:sz="6" w:space="0" w:color="000000"/>
              <w:right w:val="single" w:sz="6" w:space="0" w:color="000000"/>
            </w:tcBorders>
          </w:tcPr>
          <w:p w14:paraId="755E5105" w14:textId="77777777" w:rsidR="00E73EDF" w:rsidRPr="008A6F2A" w:rsidRDefault="007653F1" w:rsidP="00C128E3">
            <w:pPr>
              <w:pStyle w:val="Small"/>
              <w:spacing w:before="40" w:after="40"/>
            </w:pPr>
            <w:r w:rsidRPr="008A6F2A">
              <w:t>*DSTC</w:t>
            </w:r>
          </w:p>
        </w:tc>
        <w:tc>
          <w:tcPr>
            <w:tcW w:w="2112" w:type="dxa"/>
            <w:tcBorders>
              <w:top w:val="single" w:sz="6" w:space="0" w:color="000000"/>
              <w:left w:val="single" w:sz="6" w:space="0" w:color="000000"/>
              <w:bottom w:val="single" w:sz="6" w:space="0" w:color="000000"/>
              <w:right w:val="single" w:sz="6" w:space="0" w:color="000000"/>
            </w:tcBorders>
          </w:tcPr>
          <w:p w14:paraId="3E57144B" w14:textId="77777777" w:rsidR="00E73EDF" w:rsidRPr="008A6F2A" w:rsidRDefault="007653F1" w:rsidP="00C128E3">
            <w:pPr>
              <w:pStyle w:val="Small"/>
              <w:spacing w:before="40" w:after="40"/>
            </w:pPr>
            <w:r w:rsidRPr="008A6F2A">
              <w:t>{14}{18}</w:t>
            </w:r>
          </w:p>
        </w:tc>
        <w:tc>
          <w:tcPr>
            <w:tcW w:w="845" w:type="dxa"/>
            <w:tcBorders>
              <w:top w:val="single" w:sz="6" w:space="0" w:color="000000"/>
              <w:left w:val="single" w:sz="6" w:space="0" w:color="000000"/>
              <w:bottom w:val="single" w:sz="6" w:space="0" w:color="000000"/>
              <w:right w:val="single" w:sz="6" w:space="0" w:color="000000"/>
            </w:tcBorders>
          </w:tcPr>
          <w:p w14:paraId="2DB2553E" w14:textId="77777777" w:rsidR="00E73EDF" w:rsidRPr="008A6F2A" w:rsidRDefault="007653F1" w:rsidP="00C128E3">
            <w:pPr>
              <w:pStyle w:val="Small"/>
              <w:spacing w:before="40" w:after="40"/>
            </w:pPr>
            <w:r w:rsidRPr="008A6F2A">
              <w:t>b11</w:t>
            </w:r>
          </w:p>
        </w:tc>
        <w:tc>
          <w:tcPr>
            <w:tcW w:w="3482" w:type="dxa"/>
            <w:tcBorders>
              <w:top w:val="single" w:sz="6" w:space="0" w:color="000000"/>
              <w:left w:val="single" w:sz="6" w:space="0" w:color="000000"/>
              <w:bottom w:val="single" w:sz="6" w:space="0" w:color="000000"/>
              <w:right w:val="single" w:sz="6" w:space="0" w:color="000000"/>
            </w:tcBorders>
          </w:tcPr>
          <w:p w14:paraId="2D7CF6C1" w14:textId="77777777" w:rsidR="00E73EDF" w:rsidRPr="008A6F2A" w:rsidRDefault="007653F1" w:rsidP="00C128E3">
            <w:pPr>
              <w:pStyle w:val="Small"/>
              <w:spacing w:before="40" w:after="40"/>
            </w:pPr>
            <w:r w:rsidRPr="008A6F2A">
              <w:t>A set of topic categories</w:t>
            </w:r>
          </w:p>
        </w:tc>
      </w:tr>
    </w:tbl>
    <w:p w14:paraId="2BB3C337" w14:textId="77777777" w:rsidR="00E73EDF" w:rsidRDefault="00E73EDF" w:rsidP="005E709A">
      <w:pPr>
        <w:spacing w:after="0" w:line="240" w:lineRule="auto"/>
      </w:pPr>
    </w:p>
    <w:p w14:paraId="09A1D3CF" w14:textId="055790B7" w:rsidR="005E709A" w:rsidRPr="00926480" w:rsidRDefault="005E709A" w:rsidP="001D02B5">
      <w:pPr>
        <w:pStyle w:val="ListContinue2"/>
        <w:numPr>
          <w:ilvl w:val="2"/>
          <w:numId w:val="27"/>
        </w:numPr>
        <w:tabs>
          <w:tab w:val="clear" w:pos="432"/>
        </w:tabs>
        <w:spacing w:before="120" w:after="120" w:line="240" w:lineRule="auto"/>
        <w:rPr>
          <w:b/>
          <w:lang w:eastAsia="en-US"/>
        </w:rPr>
      </w:pPr>
      <w:bookmarkStart w:id="1585" w:name="_Toc162435465"/>
      <w:bookmarkStart w:id="1586" w:name="_Toc169203159"/>
      <w:bookmarkStart w:id="1587" w:name="_Toc170072489"/>
      <w:r w:rsidRPr="005E709A">
        <w:rPr>
          <w:b/>
          <w:lang w:eastAsia="en-US"/>
        </w:rPr>
        <w:t>Dataset Structure Information field - DSSI</w:t>
      </w:r>
      <w:bookmarkEnd w:id="1585"/>
      <w:bookmarkEnd w:id="1586"/>
      <w:bookmarkEnd w:id="1587"/>
    </w:p>
    <w:tbl>
      <w:tblPr>
        <w:tblW w:w="9866" w:type="dxa"/>
        <w:tblInd w:w="-244" w:type="dxa"/>
        <w:tblLayout w:type="fixed"/>
        <w:tblCellMar>
          <w:left w:w="57" w:type="dxa"/>
          <w:right w:w="57" w:type="dxa"/>
        </w:tblCellMar>
        <w:tblLook w:val="04A0" w:firstRow="1" w:lastRow="0" w:firstColumn="1" w:lastColumn="0" w:noHBand="0" w:noVBand="1"/>
      </w:tblPr>
      <w:tblGrid>
        <w:gridCol w:w="3458"/>
        <w:gridCol w:w="794"/>
        <w:gridCol w:w="794"/>
        <w:gridCol w:w="794"/>
        <w:gridCol w:w="4026"/>
      </w:tblGrid>
      <w:tr w:rsidR="00E73EDF" w:rsidRPr="008A6F2A" w14:paraId="44AB6A62" w14:textId="77777777" w:rsidTr="005E709A">
        <w:trPr>
          <w:trHeight w:val="20"/>
        </w:trPr>
        <w:tc>
          <w:tcPr>
            <w:tcW w:w="3458"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vAlign w:val="center"/>
          </w:tcPr>
          <w:p w14:paraId="162A0DAC" w14:textId="77777777" w:rsidR="00E73EDF" w:rsidRPr="008A6F2A" w:rsidRDefault="007653F1" w:rsidP="00C128E3">
            <w:pPr>
              <w:pStyle w:val="Small"/>
              <w:spacing w:before="40" w:after="40"/>
              <w:jc w:val="both"/>
              <w:rPr>
                <w:b/>
              </w:rPr>
            </w:pPr>
            <w:r w:rsidRPr="008A6F2A">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665B4158" w14:textId="77777777" w:rsidR="00E73EDF" w:rsidRPr="008A6F2A" w:rsidRDefault="007653F1" w:rsidP="00C128E3">
            <w:pPr>
              <w:pStyle w:val="Small"/>
              <w:spacing w:before="40" w:after="40"/>
              <w:jc w:val="both"/>
              <w:rPr>
                <w:b/>
              </w:rPr>
            </w:pPr>
            <w:r w:rsidRPr="008A6F2A">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55E6C035" w14:textId="77777777" w:rsidR="00E73EDF" w:rsidRPr="008A6F2A" w:rsidRDefault="007653F1" w:rsidP="00C128E3">
            <w:pPr>
              <w:pStyle w:val="Small"/>
              <w:spacing w:before="40" w:after="40"/>
              <w:jc w:val="both"/>
              <w:rPr>
                <w:b/>
              </w:rPr>
            </w:pPr>
            <w:r w:rsidRPr="008A6F2A">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10689908" w14:textId="77777777" w:rsidR="00E73EDF" w:rsidRPr="008A6F2A" w:rsidRDefault="007653F1" w:rsidP="00C128E3">
            <w:pPr>
              <w:pStyle w:val="Small"/>
              <w:spacing w:before="40" w:after="40"/>
              <w:jc w:val="both"/>
              <w:rPr>
                <w:b/>
              </w:rPr>
            </w:pPr>
            <w:r w:rsidRPr="008A6F2A">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vAlign w:val="center"/>
          </w:tcPr>
          <w:p w14:paraId="17C39157" w14:textId="77777777" w:rsidR="00E73EDF" w:rsidRPr="008A6F2A" w:rsidRDefault="007653F1" w:rsidP="00C128E3">
            <w:pPr>
              <w:pStyle w:val="Small"/>
              <w:spacing w:before="40" w:after="40"/>
              <w:jc w:val="both"/>
              <w:rPr>
                <w:b/>
              </w:rPr>
            </w:pPr>
            <w:r w:rsidRPr="008A6F2A">
              <w:rPr>
                <w:b/>
              </w:rPr>
              <w:t>Comment</w:t>
            </w:r>
          </w:p>
        </w:tc>
      </w:tr>
      <w:tr w:rsidR="00E73EDF" w:rsidRPr="008A6F2A" w14:paraId="6F49C51D" w14:textId="77777777" w:rsidTr="005E709A">
        <w:trPr>
          <w:trHeight w:val="20"/>
        </w:trPr>
        <w:tc>
          <w:tcPr>
            <w:tcW w:w="3458" w:type="dxa"/>
            <w:tcBorders>
              <w:top w:val="single" w:sz="6" w:space="0" w:color="000000"/>
              <w:left w:val="single" w:sz="6" w:space="0" w:color="000000"/>
              <w:bottom w:val="single" w:sz="6" w:space="0" w:color="000000"/>
              <w:right w:val="single" w:sz="6" w:space="0" w:color="000000"/>
            </w:tcBorders>
          </w:tcPr>
          <w:p w14:paraId="7F1CF8C8" w14:textId="77777777" w:rsidR="00E73EDF" w:rsidRPr="008A6F2A" w:rsidRDefault="007653F1" w:rsidP="00C128E3">
            <w:pPr>
              <w:spacing w:before="40" w:after="40" w:line="240" w:lineRule="auto"/>
              <w:jc w:val="left"/>
              <w:rPr>
                <w:sz w:val="16"/>
              </w:rPr>
            </w:pPr>
            <w:r w:rsidRPr="008A6F2A">
              <w:rPr>
                <w:sz w:val="16"/>
              </w:rPr>
              <w:t>Dataset Coordinate Origin X</w:t>
            </w:r>
          </w:p>
        </w:tc>
        <w:tc>
          <w:tcPr>
            <w:tcW w:w="794" w:type="dxa"/>
            <w:tcBorders>
              <w:top w:val="single" w:sz="6" w:space="0" w:color="000000"/>
              <w:left w:val="single" w:sz="6" w:space="0" w:color="000000"/>
              <w:bottom w:val="single" w:sz="6" w:space="0" w:color="000000"/>
              <w:right w:val="single" w:sz="6" w:space="0" w:color="000000"/>
            </w:tcBorders>
          </w:tcPr>
          <w:p w14:paraId="1580FFED" w14:textId="77777777" w:rsidR="00E73EDF" w:rsidRPr="008A6F2A" w:rsidRDefault="007653F1" w:rsidP="00C128E3">
            <w:pPr>
              <w:spacing w:before="40" w:after="40" w:line="240" w:lineRule="auto"/>
              <w:jc w:val="left"/>
              <w:rPr>
                <w:sz w:val="16"/>
              </w:rPr>
            </w:pPr>
            <w:r w:rsidRPr="008A6F2A">
              <w:rPr>
                <w:sz w:val="16"/>
              </w:rPr>
              <w:t>DCOX</w:t>
            </w:r>
          </w:p>
        </w:tc>
        <w:tc>
          <w:tcPr>
            <w:tcW w:w="794" w:type="dxa"/>
            <w:tcBorders>
              <w:top w:val="single" w:sz="6" w:space="0" w:color="000000"/>
              <w:left w:val="single" w:sz="6" w:space="0" w:color="000000"/>
              <w:bottom w:val="single" w:sz="6" w:space="0" w:color="000000"/>
              <w:right w:val="single" w:sz="6" w:space="0" w:color="000000"/>
            </w:tcBorders>
          </w:tcPr>
          <w:p w14:paraId="10E6F6E6" w14:textId="77777777" w:rsidR="00E73EDF" w:rsidRPr="008A6F2A" w:rsidRDefault="007653F1" w:rsidP="00C128E3">
            <w:pPr>
              <w:spacing w:before="40" w:after="40" w:line="240" w:lineRule="auto"/>
              <w:jc w:val="left"/>
              <w:rPr>
                <w:sz w:val="16"/>
              </w:rPr>
            </w:pPr>
            <w:r w:rsidRPr="008A6F2A">
              <w:rPr>
                <w:sz w:val="16"/>
              </w:rPr>
              <w:t>{0.0}</w:t>
            </w:r>
          </w:p>
        </w:tc>
        <w:tc>
          <w:tcPr>
            <w:tcW w:w="794" w:type="dxa"/>
            <w:tcBorders>
              <w:top w:val="single" w:sz="6" w:space="0" w:color="000000"/>
              <w:left w:val="single" w:sz="6" w:space="0" w:color="000000"/>
              <w:bottom w:val="single" w:sz="6" w:space="0" w:color="000000"/>
              <w:right w:val="single" w:sz="6" w:space="0" w:color="000000"/>
            </w:tcBorders>
          </w:tcPr>
          <w:p w14:paraId="079A9A31" w14:textId="77777777" w:rsidR="00E73EDF" w:rsidRPr="008A6F2A" w:rsidRDefault="007653F1" w:rsidP="00C128E3">
            <w:pPr>
              <w:spacing w:before="40" w:after="40" w:line="240" w:lineRule="auto"/>
              <w:jc w:val="left"/>
              <w:rPr>
                <w:sz w:val="16"/>
              </w:rPr>
            </w:pPr>
            <w:r w:rsidRPr="008A6F2A">
              <w:rPr>
                <w:sz w:val="16"/>
              </w:rPr>
              <w:t>b48</w:t>
            </w:r>
          </w:p>
        </w:tc>
        <w:tc>
          <w:tcPr>
            <w:tcW w:w="4026" w:type="dxa"/>
            <w:tcBorders>
              <w:top w:val="single" w:sz="6" w:space="0" w:color="000000"/>
              <w:left w:val="single" w:sz="6" w:space="0" w:color="000000"/>
              <w:bottom w:val="single" w:sz="6" w:space="0" w:color="000000"/>
              <w:right w:val="single" w:sz="6" w:space="0" w:color="000000"/>
            </w:tcBorders>
          </w:tcPr>
          <w:p w14:paraId="511A0BF6" w14:textId="77777777" w:rsidR="00E73EDF" w:rsidRPr="008A6F2A" w:rsidRDefault="007653F1" w:rsidP="00C128E3">
            <w:pPr>
              <w:spacing w:before="40" w:after="40" w:line="240" w:lineRule="auto"/>
              <w:jc w:val="left"/>
              <w:rPr>
                <w:sz w:val="16"/>
              </w:rPr>
            </w:pPr>
            <w:r w:rsidRPr="008A6F2A">
              <w:rPr>
                <w:sz w:val="16"/>
              </w:rPr>
              <w:t>Shift used to adjust x-coordinate before encoding</w:t>
            </w:r>
          </w:p>
        </w:tc>
      </w:tr>
      <w:tr w:rsidR="00E73EDF" w:rsidRPr="008A6F2A" w14:paraId="0AA869BC" w14:textId="77777777" w:rsidTr="005E709A">
        <w:trPr>
          <w:trHeight w:val="20"/>
        </w:trPr>
        <w:tc>
          <w:tcPr>
            <w:tcW w:w="3458" w:type="dxa"/>
            <w:tcBorders>
              <w:top w:val="single" w:sz="6" w:space="0" w:color="000000"/>
              <w:left w:val="single" w:sz="6" w:space="0" w:color="000000"/>
              <w:bottom w:val="single" w:sz="6" w:space="0" w:color="000000"/>
              <w:right w:val="single" w:sz="6" w:space="0" w:color="000000"/>
            </w:tcBorders>
          </w:tcPr>
          <w:p w14:paraId="7C1BE730" w14:textId="77777777" w:rsidR="00E73EDF" w:rsidRPr="008A6F2A" w:rsidRDefault="007653F1" w:rsidP="00C128E3">
            <w:pPr>
              <w:spacing w:before="40" w:after="40" w:line="240" w:lineRule="auto"/>
              <w:jc w:val="left"/>
              <w:rPr>
                <w:sz w:val="16"/>
              </w:rPr>
            </w:pPr>
            <w:r w:rsidRPr="008A6F2A">
              <w:rPr>
                <w:sz w:val="16"/>
              </w:rPr>
              <w:t>Dataset Coordinate Origin Y</w:t>
            </w:r>
          </w:p>
        </w:tc>
        <w:tc>
          <w:tcPr>
            <w:tcW w:w="794" w:type="dxa"/>
            <w:tcBorders>
              <w:top w:val="single" w:sz="6" w:space="0" w:color="000000"/>
              <w:left w:val="single" w:sz="6" w:space="0" w:color="000000"/>
              <w:bottom w:val="single" w:sz="6" w:space="0" w:color="000000"/>
              <w:right w:val="single" w:sz="6" w:space="0" w:color="000000"/>
            </w:tcBorders>
          </w:tcPr>
          <w:p w14:paraId="55810DCE" w14:textId="77777777" w:rsidR="00E73EDF" w:rsidRPr="008A6F2A" w:rsidRDefault="007653F1" w:rsidP="00C128E3">
            <w:pPr>
              <w:spacing w:before="40" w:after="40" w:line="240" w:lineRule="auto"/>
              <w:jc w:val="left"/>
              <w:rPr>
                <w:sz w:val="16"/>
              </w:rPr>
            </w:pPr>
            <w:r w:rsidRPr="008A6F2A">
              <w:rPr>
                <w:sz w:val="16"/>
              </w:rPr>
              <w:t>DCOY</w:t>
            </w:r>
          </w:p>
        </w:tc>
        <w:tc>
          <w:tcPr>
            <w:tcW w:w="794" w:type="dxa"/>
            <w:tcBorders>
              <w:top w:val="single" w:sz="6" w:space="0" w:color="000000"/>
              <w:left w:val="single" w:sz="6" w:space="0" w:color="000000"/>
              <w:bottom w:val="single" w:sz="6" w:space="0" w:color="000000"/>
              <w:right w:val="single" w:sz="6" w:space="0" w:color="000000"/>
            </w:tcBorders>
          </w:tcPr>
          <w:p w14:paraId="52FB6AEE" w14:textId="77777777" w:rsidR="00E73EDF" w:rsidRPr="008A6F2A" w:rsidRDefault="007653F1" w:rsidP="00C128E3">
            <w:pPr>
              <w:spacing w:before="40" w:after="40" w:line="240" w:lineRule="auto"/>
              <w:jc w:val="left"/>
              <w:rPr>
                <w:sz w:val="16"/>
              </w:rPr>
            </w:pPr>
            <w:r w:rsidRPr="008A6F2A">
              <w:rPr>
                <w:sz w:val="16"/>
              </w:rPr>
              <w:t>{0.0}</w:t>
            </w:r>
          </w:p>
        </w:tc>
        <w:tc>
          <w:tcPr>
            <w:tcW w:w="794" w:type="dxa"/>
            <w:tcBorders>
              <w:top w:val="single" w:sz="6" w:space="0" w:color="000000"/>
              <w:left w:val="single" w:sz="6" w:space="0" w:color="000000"/>
              <w:bottom w:val="single" w:sz="6" w:space="0" w:color="000000"/>
              <w:right w:val="single" w:sz="6" w:space="0" w:color="000000"/>
            </w:tcBorders>
          </w:tcPr>
          <w:p w14:paraId="12421729" w14:textId="77777777" w:rsidR="00E73EDF" w:rsidRPr="008A6F2A" w:rsidRDefault="007653F1" w:rsidP="00C128E3">
            <w:pPr>
              <w:spacing w:before="40" w:after="40" w:line="240" w:lineRule="auto"/>
              <w:jc w:val="left"/>
              <w:rPr>
                <w:sz w:val="16"/>
              </w:rPr>
            </w:pPr>
            <w:r w:rsidRPr="008A6F2A">
              <w:rPr>
                <w:sz w:val="16"/>
              </w:rPr>
              <w:t>b48</w:t>
            </w:r>
          </w:p>
        </w:tc>
        <w:tc>
          <w:tcPr>
            <w:tcW w:w="4026" w:type="dxa"/>
            <w:tcBorders>
              <w:top w:val="single" w:sz="6" w:space="0" w:color="000000"/>
              <w:left w:val="single" w:sz="6" w:space="0" w:color="000000"/>
              <w:bottom w:val="single" w:sz="6" w:space="0" w:color="000000"/>
              <w:right w:val="single" w:sz="6" w:space="0" w:color="000000"/>
            </w:tcBorders>
          </w:tcPr>
          <w:p w14:paraId="0C7F4C8D" w14:textId="77777777" w:rsidR="00E73EDF" w:rsidRPr="008A6F2A" w:rsidRDefault="007653F1" w:rsidP="00C128E3">
            <w:pPr>
              <w:spacing w:before="40" w:after="40" w:line="240" w:lineRule="auto"/>
              <w:jc w:val="left"/>
              <w:rPr>
                <w:sz w:val="16"/>
              </w:rPr>
            </w:pPr>
            <w:r w:rsidRPr="008A6F2A">
              <w:rPr>
                <w:sz w:val="16"/>
              </w:rPr>
              <w:t>Shift used to adjust y-coordinate before encoding</w:t>
            </w:r>
          </w:p>
        </w:tc>
      </w:tr>
      <w:tr w:rsidR="00E73EDF" w:rsidRPr="008A6F2A" w14:paraId="0C4CAB5D" w14:textId="77777777" w:rsidTr="005E709A">
        <w:trPr>
          <w:trHeight w:val="20"/>
        </w:trPr>
        <w:tc>
          <w:tcPr>
            <w:tcW w:w="3458" w:type="dxa"/>
            <w:tcBorders>
              <w:top w:val="single" w:sz="6" w:space="0" w:color="000000"/>
              <w:left w:val="single" w:sz="6" w:space="0" w:color="000000"/>
              <w:bottom w:val="single" w:sz="6" w:space="0" w:color="000000"/>
              <w:right w:val="single" w:sz="6" w:space="0" w:color="000000"/>
            </w:tcBorders>
          </w:tcPr>
          <w:p w14:paraId="79ED00B9" w14:textId="77777777" w:rsidR="00E73EDF" w:rsidRPr="008A6F2A" w:rsidRDefault="007653F1" w:rsidP="00C128E3">
            <w:pPr>
              <w:spacing w:before="40" w:after="40" w:line="240" w:lineRule="auto"/>
              <w:jc w:val="left"/>
              <w:rPr>
                <w:sz w:val="16"/>
              </w:rPr>
            </w:pPr>
            <w:r w:rsidRPr="008A6F2A">
              <w:rPr>
                <w:sz w:val="16"/>
              </w:rPr>
              <w:t>Dataset Coordinate Origin Z</w:t>
            </w:r>
          </w:p>
        </w:tc>
        <w:tc>
          <w:tcPr>
            <w:tcW w:w="794" w:type="dxa"/>
            <w:tcBorders>
              <w:top w:val="single" w:sz="6" w:space="0" w:color="000000"/>
              <w:left w:val="single" w:sz="6" w:space="0" w:color="000000"/>
              <w:bottom w:val="single" w:sz="6" w:space="0" w:color="000000"/>
              <w:right w:val="single" w:sz="6" w:space="0" w:color="000000"/>
            </w:tcBorders>
          </w:tcPr>
          <w:p w14:paraId="1441B897" w14:textId="77777777" w:rsidR="00E73EDF" w:rsidRPr="008A6F2A" w:rsidRDefault="007653F1" w:rsidP="00C128E3">
            <w:pPr>
              <w:spacing w:before="40" w:after="40" w:line="240" w:lineRule="auto"/>
              <w:jc w:val="left"/>
              <w:rPr>
                <w:sz w:val="16"/>
              </w:rPr>
            </w:pPr>
            <w:r w:rsidRPr="008A6F2A">
              <w:rPr>
                <w:sz w:val="16"/>
              </w:rPr>
              <w:t>DCOZ</w:t>
            </w:r>
          </w:p>
        </w:tc>
        <w:tc>
          <w:tcPr>
            <w:tcW w:w="794" w:type="dxa"/>
            <w:tcBorders>
              <w:top w:val="single" w:sz="6" w:space="0" w:color="000000"/>
              <w:left w:val="single" w:sz="6" w:space="0" w:color="000000"/>
              <w:bottom w:val="single" w:sz="6" w:space="0" w:color="000000"/>
              <w:right w:val="single" w:sz="6" w:space="0" w:color="000000"/>
            </w:tcBorders>
          </w:tcPr>
          <w:p w14:paraId="3853243D" w14:textId="77777777" w:rsidR="00E73EDF" w:rsidRPr="008A6F2A" w:rsidRDefault="007653F1" w:rsidP="00C128E3">
            <w:pPr>
              <w:spacing w:before="40" w:after="40" w:line="240" w:lineRule="auto"/>
              <w:jc w:val="left"/>
              <w:rPr>
                <w:sz w:val="16"/>
              </w:rPr>
            </w:pPr>
            <w:r w:rsidRPr="008A6F2A">
              <w:rPr>
                <w:sz w:val="16"/>
              </w:rPr>
              <w:t>{0.0}</w:t>
            </w:r>
          </w:p>
        </w:tc>
        <w:tc>
          <w:tcPr>
            <w:tcW w:w="794" w:type="dxa"/>
            <w:tcBorders>
              <w:top w:val="single" w:sz="6" w:space="0" w:color="000000"/>
              <w:left w:val="single" w:sz="6" w:space="0" w:color="000000"/>
              <w:bottom w:val="single" w:sz="6" w:space="0" w:color="000000"/>
              <w:right w:val="single" w:sz="6" w:space="0" w:color="000000"/>
            </w:tcBorders>
          </w:tcPr>
          <w:p w14:paraId="68A21884" w14:textId="77777777" w:rsidR="00E73EDF" w:rsidRPr="008A6F2A" w:rsidRDefault="007653F1" w:rsidP="00C128E3">
            <w:pPr>
              <w:spacing w:before="40" w:after="40" w:line="240" w:lineRule="auto"/>
              <w:jc w:val="left"/>
              <w:rPr>
                <w:sz w:val="16"/>
              </w:rPr>
            </w:pPr>
            <w:r w:rsidRPr="008A6F2A">
              <w:rPr>
                <w:sz w:val="16"/>
              </w:rPr>
              <w:t>b48</w:t>
            </w:r>
          </w:p>
        </w:tc>
        <w:tc>
          <w:tcPr>
            <w:tcW w:w="4026" w:type="dxa"/>
            <w:tcBorders>
              <w:top w:val="single" w:sz="6" w:space="0" w:color="000000"/>
              <w:left w:val="single" w:sz="6" w:space="0" w:color="000000"/>
              <w:bottom w:val="single" w:sz="6" w:space="0" w:color="000000"/>
              <w:right w:val="single" w:sz="6" w:space="0" w:color="000000"/>
            </w:tcBorders>
          </w:tcPr>
          <w:p w14:paraId="2D93706C" w14:textId="77777777" w:rsidR="00E73EDF" w:rsidRPr="008A6F2A" w:rsidRDefault="007653F1" w:rsidP="00C128E3">
            <w:pPr>
              <w:spacing w:before="40" w:after="40" w:line="240" w:lineRule="auto"/>
              <w:jc w:val="left"/>
              <w:rPr>
                <w:sz w:val="16"/>
              </w:rPr>
            </w:pPr>
            <w:r w:rsidRPr="008A6F2A">
              <w:rPr>
                <w:sz w:val="16"/>
              </w:rPr>
              <w:t>Shift used to adjust z-coordinate before encoding</w:t>
            </w:r>
          </w:p>
        </w:tc>
      </w:tr>
      <w:tr w:rsidR="00E73EDF" w:rsidRPr="008A6F2A" w14:paraId="0B52CF3F" w14:textId="77777777" w:rsidTr="005E709A">
        <w:trPr>
          <w:trHeight w:val="20"/>
        </w:trPr>
        <w:tc>
          <w:tcPr>
            <w:tcW w:w="3458" w:type="dxa"/>
            <w:tcBorders>
              <w:top w:val="single" w:sz="6" w:space="0" w:color="000000"/>
              <w:left w:val="single" w:sz="6" w:space="0" w:color="000000"/>
              <w:bottom w:val="single" w:sz="6" w:space="0" w:color="000000"/>
              <w:right w:val="single" w:sz="6" w:space="0" w:color="000000"/>
            </w:tcBorders>
          </w:tcPr>
          <w:p w14:paraId="7456D73D" w14:textId="6778A324" w:rsidR="00E73EDF" w:rsidRPr="008A6F2A" w:rsidRDefault="007653F1" w:rsidP="009108CE">
            <w:pPr>
              <w:spacing w:before="40" w:after="40" w:line="240" w:lineRule="auto"/>
              <w:jc w:val="left"/>
              <w:rPr>
                <w:sz w:val="16"/>
              </w:rPr>
            </w:pPr>
            <w:r w:rsidRPr="008A6F2A">
              <w:rPr>
                <w:sz w:val="16"/>
              </w:rPr>
              <w:t xml:space="preserve">Coordinate </w:t>
            </w:r>
            <w:r w:rsidR="009108CE">
              <w:rPr>
                <w:sz w:val="16"/>
              </w:rPr>
              <w:t>m</w:t>
            </w:r>
            <w:r w:rsidR="009108CE" w:rsidRPr="008A6F2A">
              <w:rPr>
                <w:sz w:val="16"/>
              </w:rPr>
              <w:t xml:space="preserve">ultiplication </w:t>
            </w:r>
            <w:r w:rsidR="009108CE">
              <w:rPr>
                <w:sz w:val="16"/>
              </w:rPr>
              <w:t>f</w:t>
            </w:r>
            <w:r w:rsidR="009108CE" w:rsidRPr="008A6F2A">
              <w:rPr>
                <w:sz w:val="16"/>
              </w:rPr>
              <w:t xml:space="preserve">actor </w:t>
            </w:r>
            <w:r w:rsidRPr="008A6F2A">
              <w:rPr>
                <w:sz w:val="16"/>
              </w:rPr>
              <w:t xml:space="preserve">for </w:t>
            </w:r>
            <w:r w:rsidR="009108CE">
              <w:rPr>
                <w:sz w:val="16"/>
              </w:rPr>
              <w:t>x</w:t>
            </w:r>
            <w:r w:rsidRPr="008A6F2A">
              <w:rPr>
                <w:sz w:val="16"/>
              </w:rPr>
              <w:t>-coordinate</w:t>
            </w:r>
          </w:p>
        </w:tc>
        <w:tc>
          <w:tcPr>
            <w:tcW w:w="794" w:type="dxa"/>
            <w:tcBorders>
              <w:top w:val="single" w:sz="6" w:space="0" w:color="000000"/>
              <w:left w:val="single" w:sz="6" w:space="0" w:color="000000"/>
              <w:bottom w:val="single" w:sz="6" w:space="0" w:color="000000"/>
              <w:right w:val="single" w:sz="6" w:space="0" w:color="000000"/>
            </w:tcBorders>
          </w:tcPr>
          <w:p w14:paraId="428C31CD" w14:textId="77777777" w:rsidR="00E73EDF" w:rsidRPr="008A6F2A" w:rsidRDefault="007653F1" w:rsidP="00C128E3">
            <w:pPr>
              <w:spacing w:before="40" w:after="40" w:line="240" w:lineRule="auto"/>
              <w:jc w:val="left"/>
              <w:rPr>
                <w:sz w:val="16"/>
              </w:rPr>
            </w:pPr>
            <w:r w:rsidRPr="008A6F2A">
              <w:rPr>
                <w:sz w:val="16"/>
              </w:rPr>
              <w:t>CMFX</w:t>
            </w:r>
          </w:p>
        </w:tc>
        <w:tc>
          <w:tcPr>
            <w:tcW w:w="794" w:type="dxa"/>
            <w:tcBorders>
              <w:top w:val="single" w:sz="6" w:space="0" w:color="000000"/>
              <w:left w:val="single" w:sz="6" w:space="0" w:color="000000"/>
              <w:bottom w:val="single" w:sz="6" w:space="0" w:color="000000"/>
              <w:right w:val="single" w:sz="6" w:space="0" w:color="000000"/>
            </w:tcBorders>
          </w:tcPr>
          <w:p w14:paraId="175F5C05" w14:textId="77777777" w:rsidR="00E73EDF" w:rsidRPr="008A6F2A" w:rsidRDefault="007653F1" w:rsidP="00C128E3">
            <w:pPr>
              <w:spacing w:before="40" w:after="40" w:line="240" w:lineRule="auto"/>
              <w:jc w:val="left"/>
              <w:rPr>
                <w:sz w:val="16"/>
                <w:vertAlign w:val="superscript"/>
              </w:rPr>
            </w:pPr>
            <w:r w:rsidRPr="008A6F2A">
              <w:rPr>
                <w:sz w:val="16"/>
              </w:rPr>
              <w:t>{10</w:t>
            </w:r>
            <w:r w:rsidRPr="008A6F2A">
              <w:rPr>
                <w:sz w:val="16"/>
                <w:vertAlign w:val="superscript"/>
              </w:rPr>
              <w:t>7</w:t>
            </w:r>
            <w:r w:rsidRPr="008A6F2A">
              <w:rPr>
                <w:sz w:val="16"/>
              </w:rPr>
              <w:t>}</w:t>
            </w:r>
          </w:p>
        </w:tc>
        <w:tc>
          <w:tcPr>
            <w:tcW w:w="794" w:type="dxa"/>
            <w:tcBorders>
              <w:top w:val="single" w:sz="6" w:space="0" w:color="000000"/>
              <w:left w:val="single" w:sz="6" w:space="0" w:color="000000"/>
              <w:bottom w:val="single" w:sz="6" w:space="0" w:color="000000"/>
              <w:right w:val="single" w:sz="6" w:space="0" w:color="000000"/>
            </w:tcBorders>
          </w:tcPr>
          <w:p w14:paraId="4059D76D" w14:textId="77777777" w:rsidR="00E73EDF" w:rsidRPr="008A6F2A" w:rsidRDefault="007653F1" w:rsidP="00C128E3">
            <w:pPr>
              <w:spacing w:before="40" w:after="40" w:line="240" w:lineRule="auto"/>
              <w:jc w:val="left"/>
              <w:rPr>
                <w:sz w:val="16"/>
              </w:rPr>
            </w:pPr>
            <w:r w:rsidRPr="008A6F2A">
              <w:rPr>
                <w:sz w:val="16"/>
              </w:rPr>
              <w:t>b14</w:t>
            </w:r>
          </w:p>
        </w:tc>
        <w:tc>
          <w:tcPr>
            <w:tcW w:w="4026" w:type="dxa"/>
            <w:tcBorders>
              <w:top w:val="single" w:sz="6" w:space="0" w:color="000000"/>
              <w:left w:val="single" w:sz="6" w:space="0" w:color="000000"/>
              <w:bottom w:val="single" w:sz="6" w:space="0" w:color="000000"/>
              <w:right w:val="single" w:sz="6" w:space="0" w:color="000000"/>
            </w:tcBorders>
          </w:tcPr>
          <w:p w14:paraId="51AA3F7F" w14:textId="77777777" w:rsidR="00E73EDF" w:rsidRPr="008A6F2A" w:rsidRDefault="007653F1" w:rsidP="00C128E3">
            <w:pPr>
              <w:spacing w:before="40" w:after="40" w:line="240" w:lineRule="auto"/>
              <w:jc w:val="left"/>
              <w:rPr>
                <w:sz w:val="16"/>
              </w:rPr>
            </w:pPr>
            <w:r w:rsidRPr="008A6F2A">
              <w:rPr>
                <w:sz w:val="16"/>
              </w:rPr>
              <w:t>Floating point to integer multiplication factor for the x-coordinate or longitude</w:t>
            </w:r>
          </w:p>
        </w:tc>
      </w:tr>
      <w:tr w:rsidR="00E73EDF" w:rsidRPr="008A6F2A" w14:paraId="31613641" w14:textId="77777777" w:rsidTr="005E709A">
        <w:trPr>
          <w:trHeight w:val="20"/>
        </w:trPr>
        <w:tc>
          <w:tcPr>
            <w:tcW w:w="3458" w:type="dxa"/>
            <w:tcBorders>
              <w:top w:val="single" w:sz="6" w:space="0" w:color="000000"/>
              <w:left w:val="single" w:sz="6" w:space="0" w:color="000000"/>
              <w:bottom w:val="single" w:sz="6" w:space="0" w:color="000000"/>
              <w:right w:val="single" w:sz="6" w:space="0" w:color="000000"/>
            </w:tcBorders>
          </w:tcPr>
          <w:p w14:paraId="02E54AC7" w14:textId="101C4559" w:rsidR="00E73EDF" w:rsidRPr="008A6F2A" w:rsidRDefault="007653F1" w:rsidP="009108CE">
            <w:pPr>
              <w:spacing w:before="40" w:after="40" w:line="240" w:lineRule="auto"/>
              <w:jc w:val="left"/>
              <w:rPr>
                <w:sz w:val="16"/>
              </w:rPr>
            </w:pPr>
            <w:r w:rsidRPr="008A6F2A">
              <w:rPr>
                <w:sz w:val="16"/>
              </w:rPr>
              <w:t xml:space="preserve">Coordinate </w:t>
            </w:r>
            <w:r w:rsidR="009108CE">
              <w:rPr>
                <w:sz w:val="16"/>
              </w:rPr>
              <w:t>m</w:t>
            </w:r>
            <w:r w:rsidR="009108CE" w:rsidRPr="008A6F2A">
              <w:rPr>
                <w:sz w:val="16"/>
              </w:rPr>
              <w:t xml:space="preserve">ultiplication </w:t>
            </w:r>
            <w:r w:rsidR="009108CE">
              <w:rPr>
                <w:sz w:val="16"/>
              </w:rPr>
              <w:t>f</w:t>
            </w:r>
            <w:r w:rsidR="009108CE" w:rsidRPr="008A6F2A">
              <w:rPr>
                <w:sz w:val="16"/>
              </w:rPr>
              <w:t xml:space="preserve">actor </w:t>
            </w:r>
            <w:r w:rsidRPr="008A6F2A">
              <w:rPr>
                <w:sz w:val="16"/>
              </w:rPr>
              <w:t xml:space="preserve">for </w:t>
            </w:r>
            <w:r w:rsidR="009108CE">
              <w:rPr>
                <w:sz w:val="16"/>
              </w:rPr>
              <w:t>y</w:t>
            </w:r>
            <w:r w:rsidRPr="008A6F2A">
              <w:rPr>
                <w:sz w:val="16"/>
              </w:rPr>
              <w:t>-coordinate</w:t>
            </w:r>
          </w:p>
        </w:tc>
        <w:tc>
          <w:tcPr>
            <w:tcW w:w="794" w:type="dxa"/>
            <w:tcBorders>
              <w:top w:val="single" w:sz="6" w:space="0" w:color="000000"/>
              <w:left w:val="single" w:sz="6" w:space="0" w:color="000000"/>
              <w:bottom w:val="single" w:sz="6" w:space="0" w:color="000000"/>
              <w:right w:val="single" w:sz="6" w:space="0" w:color="000000"/>
            </w:tcBorders>
          </w:tcPr>
          <w:p w14:paraId="3172722F" w14:textId="77777777" w:rsidR="00E73EDF" w:rsidRPr="008A6F2A" w:rsidRDefault="007653F1" w:rsidP="00C128E3">
            <w:pPr>
              <w:spacing w:before="40" w:after="40" w:line="240" w:lineRule="auto"/>
              <w:jc w:val="left"/>
              <w:rPr>
                <w:sz w:val="16"/>
              </w:rPr>
            </w:pPr>
            <w:r w:rsidRPr="008A6F2A">
              <w:rPr>
                <w:sz w:val="16"/>
              </w:rPr>
              <w:t>CMFY</w:t>
            </w:r>
          </w:p>
        </w:tc>
        <w:tc>
          <w:tcPr>
            <w:tcW w:w="794" w:type="dxa"/>
            <w:tcBorders>
              <w:top w:val="single" w:sz="6" w:space="0" w:color="000000"/>
              <w:left w:val="single" w:sz="6" w:space="0" w:color="000000"/>
              <w:bottom w:val="single" w:sz="6" w:space="0" w:color="000000"/>
              <w:right w:val="single" w:sz="6" w:space="0" w:color="000000"/>
            </w:tcBorders>
          </w:tcPr>
          <w:p w14:paraId="0E935045" w14:textId="77777777" w:rsidR="00E73EDF" w:rsidRPr="008A6F2A" w:rsidRDefault="007653F1" w:rsidP="00C128E3">
            <w:pPr>
              <w:spacing w:before="40" w:after="40" w:line="240" w:lineRule="auto"/>
              <w:jc w:val="left"/>
              <w:rPr>
                <w:sz w:val="16"/>
                <w:vertAlign w:val="superscript"/>
              </w:rPr>
            </w:pPr>
            <w:r w:rsidRPr="008A6F2A">
              <w:rPr>
                <w:sz w:val="16"/>
              </w:rPr>
              <w:t>{10</w:t>
            </w:r>
            <w:r w:rsidRPr="008A6F2A">
              <w:rPr>
                <w:sz w:val="16"/>
                <w:vertAlign w:val="superscript"/>
              </w:rPr>
              <w:t>7</w:t>
            </w:r>
            <w:r w:rsidRPr="008A6F2A">
              <w:rPr>
                <w:sz w:val="16"/>
              </w:rPr>
              <w:t>}</w:t>
            </w:r>
          </w:p>
        </w:tc>
        <w:tc>
          <w:tcPr>
            <w:tcW w:w="794" w:type="dxa"/>
            <w:tcBorders>
              <w:top w:val="single" w:sz="6" w:space="0" w:color="000000"/>
              <w:left w:val="single" w:sz="6" w:space="0" w:color="000000"/>
              <w:bottom w:val="single" w:sz="6" w:space="0" w:color="000000"/>
              <w:right w:val="single" w:sz="6" w:space="0" w:color="000000"/>
            </w:tcBorders>
          </w:tcPr>
          <w:p w14:paraId="447B0D5B" w14:textId="77777777" w:rsidR="00E73EDF" w:rsidRPr="008A6F2A" w:rsidRDefault="007653F1" w:rsidP="00C128E3">
            <w:pPr>
              <w:spacing w:before="40" w:after="40" w:line="240" w:lineRule="auto"/>
              <w:jc w:val="left"/>
              <w:rPr>
                <w:sz w:val="16"/>
              </w:rPr>
            </w:pPr>
            <w:r w:rsidRPr="008A6F2A">
              <w:rPr>
                <w:sz w:val="16"/>
              </w:rPr>
              <w:t>b14</w:t>
            </w:r>
          </w:p>
        </w:tc>
        <w:tc>
          <w:tcPr>
            <w:tcW w:w="4026" w:type="dxa"/>
            <w:tcBorders>
              <w:top w:val="single" w:sz="6" w:space="0" w:color="000000"/>
              <w:left w:val="single" w:sz="6" w:space="0" w:color="000000"/>
              <w:bottom w:val="single" w:sz="6" w:space="0" w:color="000000"/>
              <w:right w:val="single" w:sz="6" w:space="0" w:color="000000"/>
            </w:tcBorders>
          </w:tcPr>
          <w:p w14:paraId="3FBC2EEE" w14:textId="77777777" w:rsidR="00E73EDF" w:rsidRPr="008A6F2A" w:rsidRDefault="007653F1" w:rsidP="00C128E3">
            <w:pPr>
              <w:spacing w:before="40" w:after="40" w:line="240" w:lineRule="auto"/>
              <w:jc w:val="left"/>
              <w:rPr>
                <w:sz w:val="16"/>
              </w:rPr>
            </w:pPr>
            <w:r w:rsidRPr="008A6F2A">
              <w:rPr>
                <w:sz w:val="16"/>
              </w:rPr>
              <w:t>Floating point to integer multiplication factor for the y-coordinate or latitude</w:t>
            </w:r>
          </w:p>
        </w:tc>
      </w:tr>
      <w:tr w:rsidR="00E73EDF" w:rsidRPr="008A6F2A" w14:paraId="309D11A1" w14:textId="77777777" w:rsidTr="005E709A">
        <w:trPr>
          <w:trHeight w:val="20"/>
        </w:trPr>
        <w:tc>
          <w:tcPr>
            <w:tcW w:w="3458" w:type="dxa"/>
            <w:tcBorders>
              <w:top w:val="single" w:sz="6" w:space="0" w:color="000000"/>
              <w:left w:val="single" w:sz="6" w:space="0" w:color="000000"/>
              <w:bottom w:val="single" w:sz="6" w:space="0" w:color="000000"/>
              <w:right w:val="single" w:sz="6" w:space="0" w:color="000000"/>
            </w:tcBorders>
          </w:tcPr>
          <w:p w14:paraId="796B34A0" w14:textId="443056CB" w:rsidR="00E73EDF" w:rsidRPr="008A6F2A" w:rsidRDefault="007653F1" w:rsidP="009108CE">
            <w:pPr>
              <w:spacing w:before="40" w:after="40" w:line="240" w:lineRule="auto"/>
              <w:jc w:val="left"/>
              <w:rPr>
                <w:sz w:val="16"/>
              </w:rPr>
            </w:pPr>
            <w:r w:rsidRPr="008A6F2A">
              <w:rPr>
                <w:sz w:val="16"/>
              </w:rPr>
              <w:t xml:space="preserve">Coordinate </w:t>
            </w:r>
            <w:r w:rsidR="009108CE">
              <w:rPr>
                <w:sz w:val="16"/>
              </w:rPr>
              <w:t>m</w:t>
            </w:r>
            <w:r w:rsidR="009108CE" w:rsidRPr="008A6F2A">
              <w:rPr>
                <w:sz w:val="16"/>
              </w:rPr>
              <w:t xml:space="preserve">ultiplication </w:t>
            </w:r>
            <w:r w:rsidR="009108CE">
              <w:rPr>
                <w:sz w:val="16"/>
              </w:rPr>
              <w:t>f</w:t>
            </w:r>
            <w:r w:rsidR="009108CE" w:rsidRPr="008A6F2A">
              <w:rPr>
                <w:sz w:val="16"/>
              </w:rPr>
              <w:t xml:space="preserve">actor </w:t>
            </w:r>
            <w:r w:rsidRPr="008A6F2A">
              <w:rPr>
                <w:sz w:val="16"/>
              </w:rPr>
              <w:t xml:space="preserve">for </w:t>
            </w:r>
            <w:r w:rsidR="009108CE">
              <w:rPr>
                <w:sz w:val="16"/>
              </w:rPr>
              <w:t>z</w:t>
            </w:r>
            <w:r w:rsidRPr="008A6F2A">
              <w:rPr>
                <w:sz w:val="16"/>
              </w:rPr>
              <w:t>-coordinate</w:t>
            </w:r>
          </w:p>
        </w:tc>
        <w:tc>
          <w:tcPr>
            <w:tcW w:w="794" w:type="dxa"/>
            <w:tcBorders>
              <w:top w:val="single" w:sz="6" w:space="0" w:color="000000"/>
              <w:left w:val="single" w:sz="6" w:space="0" w:color="000000"/>
              <w:bottom w:val="single" w:sz="6" w:space="0" w:color="000000"/>
              <w:right w:val="single" w:sz="6" w:space="0" w:color="000000"/>
            </w:tcBorders>
          </w:tcPr>
          <w:p w14:paraId="20CED63D" w14:textId="77777777" w:rsidR="00E73EDF" w:rsidRPr="008A6F2A" w:rsidRDefault="007653F1" w:rsidP="00C128E3">
            <w:pPr>
              <w:spacing w:before="40" w:after="40" w:line="240" w:lineRule="auto"/>
              <w:jc w:val="left"/>
              <w:rPr>
                <w:sz w:val="16"/>
              </w:rPr>
            </w:pPr>
            <w:r w:rsidRPr="008A6F2A">
              <w:rPr>
                <w:sz w:val="16"/>
              </w:rPr>
              <w:t>CMFZ</w:t>
            </w:r>
          </w:p>
        </w:tc>
        <w:tc>
          <w:tcPr>
            <w:tcW w:w="794" w:type="dxa"/>
            <w:tcBorders>
              <w:top w:val="single" w:sz="6" w:space="0" w:color="000000"/>
              <w:left w:val="single" w:sz="6" w:space="0" w:color="000000"/>
              <w:bottom w:val="single" w:sz="6" w:space="0" w:color="000000"/>
              <w:right w:val="single" w:sz="6" w:space="0" w:color="000000"/>
            </w:tcBorders>
          </w:tcPr>
          <w:p w14:paraId="39FD9C3B" w14:textId="0D7E7BA5" w:rsidR="00E73EDF" w:rsidRPr="008A6F2A" w:rsidRDefault="007653F1" w:rsidP="00C128E3">
            <w:pPr>
              <w:spacing w:before="40" w:after="40" w:line="240" w:lineRule="auto"/>
              <w:jc w:val="left"/>
              <w:rPr>
                <w:sz w:val="16"/>
              </w:rPr>
            </w:pPr>
            <w:r w:rsidRPr="008A6F2A">
              <w:rPr>
                <w:sz w:val="16"/>
              </w:rPr>
              <w:t xml:space="preserve">{10} </w:t>
            </w:r>
          </w:p>
        </w:tc>
        <w:tc>
          <w:tcPr>
            <w:tcW w:w="794" w:type="dxa"/>
            <w:tcBorders>
              <w:top w:val="single" w:sz="6" w:space="0" w:color="000000"/>
              <w:left w:val="single" w:sz="6" w:space="0" w:color="000000"/>
              <w:bottom w:val="single" w:sz="6" w:space="0" w:color="000000"/>
              <w:right w:val="single" w:sz="6" w:space="0" w:color="000000"/>
            </w:tcBorders>
          </w:tcPr>
          <w:p w14:paraId="515F5481" w14:textId="77777777" w:rsidR="00E73EDF" w:rsidRPr="008A6F2A" w:rsidRDefault="007653F1" w:rsidP="00C128E3">
            <w:pPr>
              <w:spacing w:before="40" w:after="40" w:line="240" w:lineRule="auto"/>
              <w:jc w:val="left"/>
              <w:rPr>
                <w:sz w:val="16"/>
              </w:rPr>
            </w:pPr>
            <w:r w:rsidRPr="008A6F2A">
              <w:rPr>
                <w:sz w:val="16"/>
              </w:rPr>
              <w:t>b14</w:t>
            </w:r>
          </w:p>
        </w:tc>
        <w:tc>
          <w:tcPr>
            <w:tcW w:w="4026" w:type="dxa"/>
            <w:tcBorders>
              <w:top w:val="single" w:sz="6" w:space="0" w:color="000000"/>
              <w:left w:val="single" w:sz="6" w:space="0" w:color="000000"/>
              <w:bottom w:val="single" w:sz="6" w:space="0" w:color="000000"/>
              <w:right w:val="single" w:sz="6" w:space="0" w:color="000000"/>
            </w:tcBorders>
          </w:tcPr>
          <w:p w14:paraId="5139C73B" w14:textId="77777777" w:rsidR="00E73EDF" w:rsidRPr="008A6F2A" w:rsidRDefault="007653F1" w:rsidP="00C128E3">
            <w:pPr>
              <w:spacing w:before="40" w:after="40" w:line="240" w:lineRule="auto"/>
              <w:jc w:val="left"/>
              <w:rPr>
                <w:sz w:val="16"/>
              </w:rPr>
            </w:pPr>
            <w:r w:rsidRPr="008A6F2A">
              <w:rPr>
                <w:sz w:val="16"/>
              </w:rPr>
              <w:t>Floating point to integer multiplication factor for the z-coordinate or depths or height</w:t>
            </w:r>
          </w:p>
        </w:tc>
      </w:tr>
      <w:tr w:rsidR="00E73EDF" w:rsidRPr="008A6F2A" w14:paraId="5698771A" w14:textId="77777777" w:rsidTr="005E709A">
        <w:trPr>
          <w:trHeight w:val="20"/>
        </w:trPr>
        <w:tc>
          <w:tcPr>
            <w:tcW w:w="3458" w:type="dxa"/>
            <w:tcBorders>
              <w:top w:val="single" w:sz="6" w:space="0" w:color="000000"/>
              <w:left w:val="single" w:sz="6" w:space="0" w:color="000000"/>
              <w:bottom w:val="single" w:sz="6" w:space="0" w:color="000000"/>
              <w:right w:val="single" w:sz="6" w:space="0" w:color="000000"/>
            </w:tcBorders>
          </w:tcPr>
          <w:p w14:paraId="14BA163F" w14:textId="4711C33D" w:rsidR="00E73EDF" w:rsidRPr="008A6F2A" w:rsidRDefault="007653F1" w:rsidP="009108CE">
            <w:pPr>
              <w:spacing w:before="40" w:after="40" w:line="240" w:lineRule="auto"/>
              <w:jc w:val="left"/>
              <w:rPr>
                <w:sz w:val="16"/>
              </w:rPr>
            </w:pPr>
            <w:r w:rsidRPr="008A6F2A">
              <w:rPr>
                <w:sz w:val="16"/>
              </w:rPr>
              <w:t xml:space="preserve">Number of Information Type </w:t>
            </w:r>
            <w:r w:rsidR="009108CE">
              <w:rPr>
                <w:sz w:val="16"/>
              </w:rPr>
              <w:t>r</w:t>
            </w:r>
            <w:r w:rsidR="009108CE" w:rsidRPr="008A6F2A">
              <w:rPr>
                <w:sz w:val="16"/>
              </w:rPr>
              <w:t>ecords</w:t>
            </w:r>
          </w:p>
        </w:tc>
        <w:tc>
          <w:tcPr>
            <w:tcW w:w="794" w:type="dxa"/>
            <w:tcBorders>
              <w:top w:val="single" w:sz="6" w:space="0" w:color="000000"/>
              <w:left w:val="single" w:sz="6" w:space="0" w:color="000000"/>
              <w:bottom w:val="single" w:sz="6" w:space="0" w:color="000000"/>
              <w:right w:val="single" w:sz="6" w:space="0" w:color="000000"/>
            </w:tcBorders>
          </w:tcPr>
          <w:p w14:paraId="41F430AD" w14:textId="77777777" w:rsidR="00E73EDF" w:rsidRPr="008A6F2A" w:rsidRDefault="007653F1" w:rsidP="00C128E3">
            <w:pPr>
              <w:spacing w:before="40" w:after="40" w:line="240" w:lineRule="auto"/>
              <w:jc w:val="left"/>
              <w:rPr>
                <w:sz w:val="16"/>
              </w:rPr>
            </w:pPr>
            <w:r w:rsidRPr="008A6F2A">
              <w:rPr>
                <w:sz w:val="16"/>
              </w:rPr>
              <w:t>NOIR</w:t>
            </w:r>
          </w:p>
        </w:tc>
        <w:tc>
          <w:tcPr>
            <w:tcW w:w="794" w:type="dxa"/>
            <w:tcBorders>
              <w:top w:val="single" w:sz="6" w:space="0" w:color="000000"/>
              <w:left w:val="single" w:sz="6" w:space="0" w:color="000000"/>
              <w:bottom w:val="single" w:sz="6" w:space="0" w:color="000000"/>
              <w:right w:val="single" w:sz="6" w:space="0" w:color="000000"/>
            </w:tcBorders>
          </w:tcPr>
          <w:p w14:paraId="4FFC22C1" w14:textId="77777777" w:rsidR="00E73EDF" w:rsidRPr="008A6F2A" w:rsidRDefault="00E73EDF" w:rsidP="00C128E3">
            <w:pPr>
              <w:spacing w:before="40" w:after="40" w:line="240" w:lineRule="auto"/>
              <w:jc w:val="left"/>
              <w:rPr>
                <w:sz w:val="16"/>
              </w:rPr>
            </w:pPr>
          </w:p>
        </w:tc>
        <w:tc>
          <w:tcPr>
            <w:tcW w:w="794" w:type="dxa"/>
            <w:tcBorders>
              <w:top w:val="single" w:sz="6" w:space="0" w:color="000000"/>
              <w:left w:val="single" w:sz="6" w:space="0" w:color="000000"/>
              <w:bottom w:val="single" w:sz="6" w:space="0" w:color="000000"/>
              <w:right w:val="single" w:sz="6" w:space="0" w:color="000000"/>
            </w:tcBorders>
          </w:tcPr>
          <w:p w14:paraId="16CE3203" w14:textId="77777777" w:rsidR="00E73EDF" w:rsidRPr="008A6F2A" w:rsidRDefault="007653F1" w:rsidP="00C128E3">
            <w:pPr>
              <w:spacing w:before="40" w:after="40" w:line="240" w:lineRule="auto"/>
              <w:jc w:val="left"/>
              <w:rPr>
                <w:sz w:val="16"/>
              </w:rPr>
            </w:pPr>
            <w:r w:rsidRPr="008A6F2A">
              <w:rPr>
                <w:sz w:val="16"/>
              </w:rPr>
              <w:t>b14</w:t>
            </w:r>
          </w:p>
        </w:tc>
        <w:tc>
          <w:tcPr>
            <w:tcW w:w="4026" w:type="dxa"/>
            <w:tcBorders>
              <w:top w:val="single" w:sz="6" w:space="0" w:color="000000"/>
              <w:left w:val="single" w:sz="6" w:space="0" w:color="000000"/>
              <w:bottom w:val="single" w:sz="6" w:space="0" w:color="000000"/>
              <w:right w:val="single" w:sz="6" w:space="0" w:color="000000"/>
            </w:tcBorders>
          </w:tcPr>
          <w:p w14:paraId="7F616624" w14:textId="77777777" w:rsidR="00E73EDF" w:rsidRPr="008A6F2A" w:rsidRDefault="007653F1" w:rsidP="00C128E3">
            <w:pPr>
              <w:spacing w:before="40" w:after="40" w:line="240" w:lineRule="auto"/>
              <w:jc w:val="left"/>
              <w:rPr>
                <w:sz w:val="16"/>
              </w:rPr>
            </w:pPr>
            <w:r w:rsidRPr="008A6F2A">
              <w:rPr>
                <w:sz w:val="16"/>
              </w:rPr>
              <w:t>Number of information records in the dataset</w:t>
            </w:r>
          </w:p>
        </w:tc>
      </w:tr>
      <w:tr w:rsidR="00E73EDF" w:rsidRPr="008A6F2A" w14:paraId="58B797F7" w14:textId="77777777" w:rsidTr="005E709A">
        <w:trPr>
          <w:trHeight w:val="20"/>
        </w:trPr>
        <w:tc>
          <w:tcPr>
            <w:tcW w:w="3458" w:type="dxa"/>
            <w:tcBorders>
              <w:top w:val="single" w:sz="6" w:space="0" w:color="000000"/>
              <w:left w:val="single" w:sz="6" w:space="0" w:color="000000"/>
              <w:bottom w:val="single" w:sz="6" w:space="0" w:color="000000"/>
              <w:right w:val="single" w:sz="6" w:space="0" w:color="000000"/>
            </w:tcBorders>
          </w:tcPr>
          <w:p w14:paraId="321DFC62" w14:textId="77777777" w:rsidR="00E73EDF" w:rsidRPr="008A6F2A" w:rsidRDefault="007653F1" w:rsidP="00C128E3">
            <w:pPr>
              <w:spacing w:before="40" w:after="40" w:line="240" w:lineRule="auto"/>
              <w:jc w:val="left"/>
              <w:rPr>
                <w:sz w:val="16"/>
              </w:rPr>
            </w:pPr>
            <w:r w:rsidRPr="008A6F2A">
              <w:rPr>
                <w:sz w:val="16"/>
              </w:rPr>
              <w:t>Number of Point records</w:t>
            </w:r>
          </w:p>
        </w:tc>
        <w:tc>
          <w:tcPr>
            <w:tcW w:w="794" w:type="dxa"/>
            <w:tcBorders>
              <w:top w:val="single" w:sz="6" w:space="0" w:color="000000"/>
              <w:left w:val="single" w:sz="6" w:space="0" w:color="000000"/>
              <w:bottom w:val="single" w:sz="6" w:space="0" w:color="000000"/>
              <w:right w:val="single" w:sz="6" w:space="0" w:color="000000"/>
            </w:tcBorders>
          </w:tcPr>
          <w:p w14:paraId="43681092" w14:textId="77777777" w:rsidR="00E73EDF" w:rsidRPr="008A6F2A" w:rsidRDefault="007653F1" w:rsidP="00C128E3">
            <w:pPr>
              <w:spacing w:before="40" w:after="40" w:line="240" w:lineRule="auto"/>
              <w:jc w:val="left"/>
              <w:rPr>
                <w:sz w:val="16"/>
              </w:rPr>
            </w:pPr>
            <w:r w:rsidRPr="008A6F2A">
              <w:rPr>
                <w:sz w:val="16"/>
              </w:rPr>
              <w:t>NOPN</w:t>
            </w:r>
          </w:p>
        </w:tc>
        <w:tc>
          <w:tcPr>
            <w:tcW w:w="794" w:type="dxa"/>
            <w:tcBorders>
              <w:top w:val="single" w:sz="6" w:space="0" w:color="000000"/>
              <w:left w:val="single" w:sz="6" w:space="0" w:color="000000"/>
              <w:bottom w:val="single" w:sz="6" w:space="0" w:color="000000"/>
              <w:right w:val="single" w:sz="6" w:space="0" w:color="000000"/>
            </w:tcBorders>
          </w:tcPr>
          <w:p w14:paraId="0A508A22" w14:textId="77777777" w:rsidR="00E73EDF" w:rsidRPr="008A6F2A" w:rsidRDefault="00E73EDF" w:rsidP="00C128E3">
            <w:pPr>
              <w:spacing w:before="40" w:after="40" w:line="240" w:lineRule="auto"/>
              <w:jc w:val="left"/>
              <w:rPr>
                <w:sz w:val="16"/>
              </w:rPr>
            </w:pPr>
          </w:p>
        </w:tc>
        <w:tc>
          <w:tcPr>
            <w:tcW w:w="794" w:type="dxa"/>
            <w:tcBorders>
              <w:top w:val="single" w:sz="6" w:space="0" w:color="000000"/>
              <w:left w:val="single" w:sz="6" w:space="0" w:color="000000"/>
              <w:bottom w:val="single" w:sz="6" w:space="0" w:color="000000"/>
              <w:right w:val="single" w:sz="6" w:space="0" w:color="000000"/>
            </w:tcBorders>
          </w:tcPr>
          <w:p w14:paraId="4ECFECB4" w14:textId="77777777" w:rsidR="00E73EDF" w:rsidRPr="008A6F2A" w:rsidRDefault="007653F1" w:rsidP="00C128E3">
            <w:pPr>
              <w:spacing w:before="40" w:after="40" w:line="240" w:lineRule="auto"/>
              <w:jc w:val="left"/>
              <w:rPr>
                <w:sz w:val="16"/>
              </w:rPr>
            </w:pPr>
            <w:r w:rsidRPr="008A6F2A">
              <w:rPr>
                <w:sz w:val="16"/>
              </w:rPr>
              <w:t>b14</w:t>
            </w:r>
          </w:p>
        </w:tc>
        <w:tc>
          <w:tcPr>
            <w:tcW w:w="4026" w:type="dxa"/>
            <w:tcBorders>
              <w:top w:val="single" w:sz="6" w:space="0" w:color="000000"/>
              <w:left w:val="single" w:sz="6" w:space="0" w:color="000000"/>
              <w:bottom w:val="single" w:sz="6" w:space="0" w:color="000000"/>
              <w:right w:val="single" w:sz="6" w:space="0" w:color="000000"/>
            </w:tcBorders>
          </w:tcPr>
          <w:p w14:paraId="19B891A1" w14:textId="77777777" w:rsidR="00E73EDF" w:rsidRPr="008A6F2A" w:rsidRDefault="007653F1" w:rsidP="00C128E3">
            <w:pPr>
              <w:spacing w:before="40" w:after="40" w:line="240" w:lineRule="auto"/>
              <w:jc w:val="left"/>
              <w:rPr>
                <w:sz w:val="16"/>
              </w:rPr>
            </w:pPr>
            <w:r w:rsidRPr="008A6F2A">
              <w:rPr>
                <w:sz w:val="16"/>
              </w:rPr>
              <w:t>Number of point records in the dataset</w:t>
            </w:r>
          </w:p>
        </w:tc>
      </w:tr>
      <w:tr w:rsidR="00E73EDF" w:rsidRPr="008A6F2A" w14:paraId="5CBCBFC9" w14:textId="77777777" w:rsidTr="005E709A">
        <w:trPr>
          <w:trHeight w:val="20"/>
        </w:trPr>
        <w:tc>
          <w:tcPr>
            <w:tcW w:w="3458" w:type="dxa"/>
            <w:tcBorders>
              <w:top w:val="single" w:sz="6" w:space="0" w:color="000000"/>
              <w:left w:val="single" w:sz="6" w:space="0" w:color="000000"/>
              <w:bottom w:val="single" w:sz="6" w:space="0" w:color="000000"/>
              <w:right w:val="single" w:sz="6" w:space="0" w:color="000000"/>
            </w:tcBorders>
          </w:tcPr>
          <w:p w14:paraId="164DCDB4" w14:textId="77777777" w:rsidR="00E73EDF" w:rsidRPr="008A6F2A" w:rsidRDefault="007653F1" w:rsidP="00C128E3">
            <w:pPr>
              <w:spacing w:before="40" w:after="40" w:line="240" w:lineRule="auto"/>
              <w:jc w:val="left"/>
              <w:rPr>
                <w:sz w:val="16"/>
              </w:rPr>
            </w:pPr>
            <w:r w:rsidRPr="008A6F2A">
              <w:rPr>
                <w:sz w:val="16"/>
              </w:rPr>
              <w:t>Number of Multi Point records</w:t>
            </w:r>
          </w:p>
        </w:tc>
        <w:tc>
          <w:tcPr>
            <w:tcW w:w="794" w:type="dxa"/>
            <w:tcBorders>
              <w:top w:val="single" w:sz="6" w:space="0" w:color="000000"/>
              <w:left w:val="single" w:sz="6" w:space="0" w:color="000000"/>
              <w:bottom w:val="single" w:sz="6" w:space="0" w:color="000000"/>
              <w:right w:val="single" w:sz="6" w:space="0" w:color="000000"/>
            </w:tcBorders>
          </w:tcPr>
          <w:p w14:paraId="41D9263E" w14:textId="77777777" w:rsidR="00E73EDF" w:rsidRPr="008A6F2A" w:rsidRDefault="007653F1" w:rsidP="00C128E3">
            <w:pPr>
              <w:spacing w:before="40" w:after="40" w:line="240" w:lineRule="auto"/>
              <w:jc w:val="left"/>
              <w:rPr>
                <w:sz w:val="16"/>
              </w:rPr>
            </w:pPr>
            <w:r w:rsidRPr="008A6F2A">
              <w:rPr>
                <w:sz w:val="16"/>
              </w:rPr>
              <w:t>NOMN</w:t>
            </w:r>
          </w:p>
        </w:tc>
        <w:tc>
          <w:tcPr>
            <w:tcW w:w="794" w:type="dxa"/>
            <w:tcBorders>
              <w:top w:val="single" w:sz="6" w:space="0" w:color="000000"/>
              <w:left w:val="single" w:sz="6" w:space="0" w:color="000000"/>
              <w:bottom w:val="single" w:sz="6" w:space="0" w:color="000000"/>
              <w:right w:val="single" w:sz="6" w:space="0" w:color="000000"/>
            </w:tcBorders>
          </w:tcPr>
          <w:p w14:paraId="429CE6AC" w14:textId="77777777" w:rsidR="00E73EDF" w:rsidRPr="008A6F2A" w:rsidRDefault="00E73EDF" w:rsidP="00C128E3">
            <w:pPr>
              <w:spacing w:before="40" w:after="40" w:line="240" w:lineRule="auto"/>
              <w:jc w:val="left"/>
              <w:rPr>
                <w:sz w:val="16"/>
              </w:rPr>
            </w:pPr>
          </w:p>
        </w:tc>
        <w:tc>
          <w:tcPr>
            <w:tcW w:w="794" w:type="dxa"/>
            <w:tcBorders>
              <w:top w:val="single" w:sz="6" w:space="0" w:color="000000"/>
              <w:left w:val="single" w:sz="6" w:space="0" w:color="000000"/>
              <w:bottom w:val="single" w:sz="6" w:space="0" w:color="000000"/>
              <w:right w:val="single" w:sz="6" w:space="0" w:color="000000"/>
            </w:tcBorders>
          </w:tcPr>
          <w:p w14:paraId="184A3FA2" w14:textId="77777777" w:rsidR="00E73EDF" w:rsidRPr="008A6F2A" w:rsidRDefault="007653F1" w:rsidP="00C128E3">
            <w:pPr>
              <w:spacing w:before="40" w:after="40" w:line="240" w:lineRule="auto"/>
              <w:jc w:val="left"/>
              <w:rPr>
                <w:sz w:val="16"/>
              </w:rPr>
            </w:pPr>
            <w:r w:rsidRPr="008A6F2A">
              <w:rPr>
                <w:sz w:val="16"/>
              </w:rPr>
              <w:t>b14</w:t>
            </w:r>
          </w:p>
        </w:tc>
        <w:tc>
          <w:tcPr>
            <w:tcW w:w="4026" w:type="dxa"/>
            <w:tcBorders>
              <w:top w:val="single" w:sz="6" w:space="0" w:color="000000"/>
              <w:left w:val="single" w:sz="6" w:space="0" w:color="000000"/>
              <w:bottom w:val="single" w:sz="6" w:space="0" w:color="000000"/>
              <w:right w:val="single" w:sz="6" w:space="0" w:color="000000"/>
            </w:tcBorders>
          </w:tcPr>
          <w:p w14:paraId="7377F9F2" w14:textId="77777777" w:rsidR="00E73EDF" w:rsidRPr="008A6F2A" w:rsidRDefault="007653F1" w:rsidP="00C128E3">
            <w:pPr>
              <w:spacing w:before="40" w:after="40" w:line="240" w:lineRule="auto"/>
              <w:jc w:val="left"/>
              <w:rPr>
                <w:sz w:val="16"/>
              </w:rPr>
            </w:pPr>
            <w:r w:rsidRPr="008A6F2A">
              <w:rPr>
                <w:sz w:val="16"/>
              </w:rPr>
              <w:t>Number of multi point records in the dataset</w:t>
            </w:r>
          </w:p>
        </w:tc>
      </w:tr>
      <w:tr w:rsidR="00E73EDF" w:rsidRPr="008A6F2A" w14:paraId="6F7649EB" w14:textId="77777777" w:rsidTr="005E709A">
        <w:trPr>
          <w:trHeight w:val="20"/>
        </w:trPr>
        <w:tc>
          <w:tcPr>
            <w:tcW w:w="3458" w:type="dxa"/>
            <w:tcBorders>
              <w:top w:val="single" w:sz="6" w:space="0" w:color="000000"/>
              <w:left w:val="single" w:sz="6" w:space="0" w:color="000000"/>
              <w:bottom w:val="single" w:sz="6" w:space="0" w:color="000000"/>
              <w:right w:val="single" w:sz="6" w:space="0" w:color="000000"/>
            </w:tcBorders>
          </w:tcPr>
          <w:p w14:paraId="50165A0F" w14:textId="77777777" w:rsidR="00E73EDF" w:rsidRPr="008A6F2A" w:rsidRDefault="007653F1" w:rsidP="00C128E3">
            <w:pPr>
              <w:spacing w:before="40" w:after="40" w:line="240" w:lineRule="auto"/>
              <w:jc w:val="left"/>
              <w:rPr>
                <w:sz w:val="16"/>
              </w:rPr>
            </w:pPr>
            <w:r w:rsidRPr="008A6F2A">
              <w:rPr>
                <w:sz w:val="16"/>
              </w:rPr>
              <w:t>Number of Curve records</w:t>
            </w:r>
          </w:p>
        </w:tc>
        <w:tc>
          <w:tcPr>
            <w:tcW w:w="794" w:type="dxa"/>
            <w:tcBorders>
              <w:top w:val="single" w:sz="6" w:space="0" w:color="000000"/>
              <w:left w:val="single" w:sz="6" w:space="0" w:color="000000"/>
              <w:bottom w:val="single" w:sz="6" w:space="0" w:color="000000"/>
              <w:right w:val="single" w:sz="6" w:space="0" w:color="000000"/>
            </w:tcBorders>
          </w:tcPr>
          <w:p w14:paraId="0489DBB4" w14:textId="77777777" w:rsidR="00E73EDF" w:rsidRPr="008A6F2A" w:rsidRDefault="007653F1" w:rsidP="00C128E3">
            <w:pPr>
              <w:spacing w:before="40" w:after="40" w:line="240" w:lineRule="auto"/>
              <w:jc w:val="left"/>
              <w:rPr>
                <w:sz w:val="16"/>
              </w:rPr>
            </w:pPr>
            <w:r w:rsidRPr="008A6F2A">
              <w:rPr>
                <w:sz w:val="16"/>
              </w:rPr>
              <w:t>NOCN</w:t>
            </w:r>
          </w:p>
        </w:tc>
        <w:tc>
          <w:tcPr>
            <w:tcW w:w="794" w:type="dxa"/>
            <w:tcBorders>
              <w:top w:val="single" w:sz="6" w:space="0" w:color="000000"/>
              <w:left w:val="single" w:sz="6" w:space="0" w:color="000000"/>
              <w:bottom w:val="single" w:sz="6" w:space="0" w:color="000000"/>
              <w:right w:val="single" w:sz="6" w:space="0" w:color="000000"/>
            </w:tcBorders>
          </w:tcPr>
          <w:p w14:paraId="37BE2B3C" w14:textId="77777777" w:rsidR="00E73EDF" w:rsidRPr="008A6F2A" w:rsidRDefault="00E73EDF" w:rsidP="00C128E3">
            <w:pPr>
              <w:spacing w:before="40" w:after="40" w:line="240" w:lineRule="auto"/>
              <w:jc w:val="left"/>
              <w:rPr>
                <w:sz w:val="16"/>
              </w:rPr>
            </w:pPr>
          </w:p>
        </w:tc>
        <w:tc>
          <w:tcPr>
            <w:tcW w:w="794" w:type="dxa"/>
            <w:tcBorders>
              <w:top w:val="single" w:sz="6" w:space="0" w:color="000000"/>
              <w:left w:val="single" w:sz="6" w:space="0" w:color="000000"/>
              <w:bottom w:val="single" w:sz="6" w:space="0" w:color="000000"/>
              <w:right w:val="single" w:sz="6" w:space="0" w:color="000000"/>
            </w:tcBorders>
          </w:tcPr>
          <w:p w14:paraId="158D6209" w14:textId="77777777" w:rsidR="00E73EDF" w:rsidRPr="008A6F2A" w:rsidRDefault="007653F1" w:rsidP="00C128E3">
            <w:pPr>
              <w:spacing w:before="40" w:after="40" w:line="240" w:lineRule="auto"/>
              <w:jc w:val="left"/>
              <w:rPr>
                <w:sz w:val="16"/>
              </w:rPr>
            </w:pPr>
            <w:r w:rsidRPr="008A6F2A">
              <w:rPr>
                <w:sz w:val="16"/>
              </w:rPr>
              <w:t>b14</w:t>
            </w:r>
          </w:p>
        </w:tc>
        <w:tc>
          <w:tcPr>
            <w:tcW w:w="4026" w:type="dxa"/>
            <w:tcBorders>
              <w:top w:val="single" w:sz="6" w:space="0" w:color="000000"/>
              <w:left w:val="single" w:sz="6" w:space="0" w:color="000000"/>
              <w:bottom w:val="single" w:sz="6" w:space="0" w:color="000000"/>
              <w:right w:val="single" w:sz="6" w:space="0" w:color="000000"/>
            </w:tcBorders>
          </w:tcPr>
          <w:p w14:paraId="6BF6A073" w14:textId="77777777" w:rsidR="00E73EDF" w:rsidRPr="008A6F2A" w:rsidRDefault="007653F1" w:rsidP="00C128E3">
            <w:pPr>
              <w:spacing w:before="40" w:after="40" w:line="240" w:lineRule="auto"/>
              <w:jc w:val="left"/>
              <w:rPr>
                <w:sz w:val="16"/>
              </w:rPr>
            </w:pPr>
            <w:r w:rsidRPr="008A6F2A">
              <w:rPr>
                <w:sz w:val="16"/>
              </w:rPr>
              <w:t>Number of curve records in the dataset</w:t>
            </w:r>
          </w:p>
        </w:tc>
      </w:tr>
      <w:tr w:rsidR="00E73EDF" w:rsidRPr="008A6F2A" w14:paraId="1BF63FA6" w14:textId="77777777" w:rsidTr="005E709A">
        <w:trPr>
          <w:trHeight w:val="20"/>
        </w:trPr>
        <w:tc>
          <w:tcPr>
            <w:tcW w:w="3458" w:type="dxa"/>
            <w:tcBorders>
              <w:top w:val="single" w:sz="6" w:space="0" w:color="000000"/>
              <w:left w:val="single" w:sz="6" w:space="0" w:color="000000"/>
              <w:bottom w:val="single" w:sz="6" w:space="0" w:color="000000"/>
              <w:right w:val="single" w:sz="6" w:space="0" w:color="000000"/>
            </w:tcBorders>
          </w:tcPr>
          <w:p w14:paraId="27FEBD2D" w14:textId="77777777" w:rsidR="00E73EDF" w:rsidRPr="008A6F2A" w:rsidRDefault="007653F1" w:rsidP="00C128E3">
            <w:pPr>
              <w:spacing w:before="40" w:after="40" w:line="240" w:lineRule="auto"/>
              <w:jc w:val="left"/>
              <w:rPr>
                <w:sz w:val="16"/>
              </w:rPr>
            </w:pPr>
            <w:r w:rsidRPr="008A6F2A">
              <w:rPr>
                <w:sz w:val="16"/>
              </w:rPr>
              <w:t>Number of Composite Curve records</w:t>
            </w:r>
          </w:p>
        </w:tc>
        <w:tc>
          <w:tcPr>
            <w:tcW w:w="794" w:type="dxa"/>
            <w:tcBorders>
              <w:top w:val="single" w:sz="6" w:space="0" w:color="000000"/>
              <w:left w:val="single" w:sz="6" w:space="0" w:color="000000"/>
              <w:bottom w:val="single" w:sz="6" w:space="0" w:color="000000"/>
              <w:right w:val="single" w:sz="6" w:space="0" w:color="000000"/>
            </w:tcBorders>
          </w:tcPr>
          <w:p w14:paraId="72AC241D" w14:textId="77777777" w:rsidR="00E73EDF" w:rsidRPr="008A6F2A" w:rsidRDefault="007653F1" w:rsidP="00C128E3">
            <w:pPr>
              <w:spacing w:before="40" w:after="40" w:line="240" w:lineRule="auto"/>
              <w:jc w:val="left"/>
              <w:rPr>
                <w:sz w:val="16"/>
              </w:rPr>
            </w:pPr>
            <w:r w:rsidRPr="008A6F2A">
              <w:rPr>
                <w:sz w:val="16"/>
              </w:rPr>
              <w:t>NOXN</w:t>
            </w:r>
          </w:p>
        </w:tc>
        <w:tc>
          <w:tcPr>
            <w:tcW w:w="794" w:type="dxa"/>
            <w:tcBorders>
              <w:top w:val="single" w:sz="6" w:space="0" w:color="000000"/>
              <w:left w:val="single" w:sz="6" w:space="0" w:color="000000"/>
              <w:bottom w:val="single" w:sz="6" w:space="0" w:color="000000"/>
              <w:right w:val="single" w:sz="6" w:space="0" w:color="000000"/>
            </w:tcBorders>
          </w:tcPr>
          <w:p w14:paraId="50F25249" w14:textId="77777777" w:rsidR="00E73EDF" w:rsidRPr="008A6F2A" w:rsidRDefault="00E73EDF" w:rsidP="00C128E3">
            <w:pPr>
              <w:spacing w:before="40" w:after="40" w:line="240" w:lineRule="auto"/>
              <w:jc w:val="left"/>
              <w:rPr>
                <w:sz w:val="16"/>
              </w:rPr>
            </w:pPr>
          </w:p>
        </w:tc>
        <w:tc>
          <w:tcPr>
            <w:tcW w:w="794" w:type="dxa"/>
            <w:tcBorders>
              <w:top w:val="single" w:sz="6" w:space="0" w:color="000000"/>
              <w:left w:val="single" w:sz="6" w:space="0" w:color="000000"/>
              <w:bottom w:val="single" w:sz="6" w:space="0" w:color="000000"/>
              <w:right w:val="single" w:sz="6" w:space="0" w:color="000000"/>
            </w:tcBorders>
          </w:tcPr>
          <w:p w14:paraId="7B4BAE21" w14:textId="77777777" w:rsidR="00E73EDF" w:rsidRPr="008A6F2A" w:rsidRDefault="007653F1" w:rsidP="00C128E3">
            <w:pPr>
              <w:spacing w:before="40" w:after="40" w:line="240" w:lineRule="auto"/>
              <w:jc w:val="left"/>
              <w:rPr>
                <w:sz w:val="16"/>
              </w:rPr>
            </w:pPr>
            <w:r w:rsidRPr="008A6F2A">
              <w:rPr>
                <w:sz w:val="16"/>
              </w:rPr>
              <w:t>b14</w:t>
            </w:r>
          </w:p>
        </w:tc>
        <w:tc>
          <w:tcPr>
            <w:tcW w:w="4026" w:type="dxa"/>
            <w:tcBorders>
              <w:top w:val="single" w:sz="6" w:space="0" w:color="000000"/>
              <w:left w:val="single" w:sz="6" w:space="0" w:color="000000"/>
              <w:bottom w:val="single" w:sz="6" w:space="0" w:color="000000"/>
              <w:right w:val="single" w:sz="6" w:space="0" w:color="000000"/>
            </w:tcBorders>
          </w:tcPr>
          <w:p w14:paraId="2164329C" w14:textId="77777777" w:rsidR="00E73EDF" w:rsidRPr="008A6F2A" w:rsidRDefault="007653F1" w:rsidP="00C128E3">
            <w:pPr>
              <w:spacing w:before="40" w:after="40" w:line="240" w:lineRule="auto"/>
              <w:jc w:val="left"/>
              <w:rPr>
                <w:sz w:val="16"/>
              </w:rPr>
            </w:pPr>
            <w:r w:rsidRPr="008A6F2A">
              <w:rPr>
                <w:sz w:val="16"/>
              </w:rPr>
              <w:t>Number of composite curve records in the dataset</w:t>
            </w:r>
          </w:p>
        </w:tc>
      </w:tr>
      <w:tr w:rsidR="00E73EDF" w:rsidRPr="008A6F2A" w14:paraId="28BAFD32" w14:textId="77777777" w:rsidTr="005E709A">
        <w:trPr>
          <w:trHeight w:val="20"/>
        </w:trPr>
        <w:tc>
          <w:tcPr>
            <w:tcW w:w="3458" w:type="dxa"/>
            <w:tcBorders>
              <w:top w:val="single" w:sz="6" w:space="0" w:color="000000"/>
              <w:left w:val="single" w:sz="6" w:space="0" w:color="000000"/>
              <w:bottom w:val="single" w:sz="6" w:space="0" w:color="000000"/>
              <w:right w:val="single" w:sz="6" w:space="0" w:color="000000"/>
            </w:tcBorders>
          </w:tcPr>
          <w:p w14:paraId="50F486E4" w14:textId="77777777" w:rsidR="00E73EDF" w:rsidRPr="008A6F2A" w:rsidRDefault="007653F1" w:rsidP="00C128E3">
            <w:pPr>
              <w:spacing w:before="40" w:after="40" w:line="240" w:lineRule="auto"/>
              <w:jc w:val="left"/>
              <w:rPr>
                <w:sz w:val="16"/>
              </w:rPr>
            </w:pPr>
            <w:r w:rsidRPr="008A6F2A">
              <w:rPr>
                <w:sz w:val="16"/>
              </w:rPr>
              <w:t>Number of Surface records</w:t>
            </w:r>
          </w:p>
        </w:tc>
        <w:tc>
          <w:tcPr>
            <w:tcW w:w="794" w:type="dxa"/>
            <w:tcBorders>
              <w:top w:val="single" w:sz="6" w:space="0" w:color="000000"/>
              <w:left w:val="single" w:sz="6" w:space="0" w:color="000000"/>
              <w:bottom w:val="single" w:sz="6" w:space="0" w:color="000000"/>
              <w:right w:val="single" w:sz="6" w:space="0" w:color="000000"/>
            </w:tcBorders>
          </w:tcPr>
          <w:p w14:paraId="4FE7AC86" w14:textId="77777777" w:rsidR="00E73EDF" w:rsidRPr="008A6F2A" w:rsidRDefault="007653F1" w:rsidP="00C128E3">
            <w:pPr>
              <w:spacing w:before="40" w:after="40" w:line="240" w:lineRule="auto"/>
              <w:jc w:val="left"/>
              <w:rPr>
                <w:sz w:val="16"/>
              </w:rPr>
            </w:pPr>
            <w:r w:rsidRPr="008A6F2A">
              <w:rPr>
                <w:sz w:val="16"/>
              </w:rPr>
              <w:t>NOSN</w:t>
            </w:r>
          </w:p>
        </w:tc>
        <w:tc>
          <w:tcPr>
            <w:tcW w:w="794" w:type="dxa"/>
            <w:tcBorders>
              <w:top w:val="single" w:sz="6" w:space="0" w:color="000000"/>
              <w:left w:val="single" w:sz="6" w:space="0" w:color="000000"/>
              <w:bottom w:val="single" w:sz="6" w:space="0" w:color="000000"/>
              <w:right w:val="single" w:sz="6" w:space="0" w:color="000000"/>
            </w:tcBorders>
          </w:tcPr>
          <w:p w14:paraId="05D26667" w14:textId="77777777" w:rsidR="00E73EDF" w:rsidRPr="008A6F2A" w:rsidRDefault="00E73EDF" w:rsidP="00C128E3">
            <w:pPr>
              <w:spacing w:before="40" w:after="40" w:line="240" w:lineRule="auto"/>
              <w:jc w:val="left"/>
              <w:rPr>
                <w:sz w:val="16"/>
              </w:rPr>
            </w:pPr>
          </w:p>
        </w:tc>
        <w:tc>
          <w:tcPr>
            <w:tcW w:w="794" w:type="dxa"/>
            <w:tcBorders>
              <w:top w:val="single" w:sz="6" w:space="0" w:color="000000"/>
              <w:left w:val="single" w:sz="6" w:space="0" w:color="000000"/>
              <w:bottom w:val="single" w:sz="6" w:space="0" w:color="000000"/>
              <w:right w:val="single" w:sz="6" w:space="0" w:color="000000"/>
            </w:tcBorders>
          </w:tcPr>
          <w:p w14:paraId="73AF2919" w14:textId="77777777" w:rsidR="00E73EDF" w:rsidRPr="008A6F2A" w:rsidRDefault="007653F1" w:rsidP="00C128E3">
            <w:pPr>
              <w:spacing w:before="40" w:after="40" w:line="240" w:lineRule="auto"/>
              <w:jc w:val="left"/>
              <w:rPr>
                <w:sz w:val="16"/>
              </w:rPr>
            </w:pPr>
            <w:r w:rsidRPr="008A6F2A">
              <w:rPr>
                <w:sz w:val="16"/>
              </w:rPr>
              <w:t>b14</w:t>
            </w:r>
          </w:p>
        </w:tc>
        <w:tc>
          <w:tcPr>
            <w:tcW w:w="4026" w:type="dxa"/>
            <w:tcBorders>
              <w:top w:val="single" w:sz="6" w:space="0" w:color="000000"/>
              <w:left w:val="single" w:sz="6" w:space="0" w:color="000000"/>
              <w:bottom w:val="single" w:sz="6" w:space="0" w:color="000000"/>
              <w:right w:val="single" w:sz="6" w:space="0" w:color="000000"/>
            </w:tcBorders>
          </w:tcPr>
          <w:p w14:paraId="21C8A051" w14:textId="77777777" w:rsidR="00E73EDF" w:rsidRPr="008A6F2A" w:rsidRDefault="007653F1" w:rsidP="00C128E3">
            <w:pPr>
              <w:spacing w:before="40" w:after="40" w:line="240" w:lineRule="auto"/>
              <w:jc w:val="left"/>
              <w:rPr>
                <w:sz w:val="16"/>
              </w:rPr>
            </w:pPr>
            <w:r w:rsidRPr="008A6F2A">
              <w:rPr>
                <w:sz w:val="16"/>
              </w:rPr>
              <w:t>Number of surface records in the dataset</w:t>
            </w:r>
          </w:p>
        </w:tc>
      </w:tr>
      <w:tr w:rsidR="00E73EDF" w:rsidRPr="008A6F2A" w14:paraId="4B82E1C7" w14:textId="77777777" w:rsidTr="005E709A">
        <w:trPr>
          <w:trHeight w:val="20"/>
        </w:trPr>
        <w:tc>
          <w:tcPr>
            <w:tcW w:w="3458" w:type="dxa"/>
            <w:tcBorders>
              <w:top w:val="single" w:sz="6" w:space="0" w:color="000000"/>
              <w:left w:val="single" w:sz="6" w:space="0" w:color="000000"/>
              <w:bottom w:val="single" w:sz="6" w:space="0" w:color="000000"/>
              <w:right w:val="single" w:sz="6" w:space="0" w:color="000000"/>
            </w:tcBorders>
          </w:tcPr>
          <w:p w14:paraId="289042BA" w14:textId="44F5AB90" w:rsidR="00E73EDF" w:rsidRPr="008A6F2A" w:rsidRDefault="007653F1" w:rsidP="00C128E3">
            <w:pPr>
              <w:spacing w:before="40" w:after="40" w:line="240" w:lineRule="auto"/>
              <w:jc w:val="left"/>
              <w:rPr>
                <w:sz w:val="16"/>
              </w:rPr>
            </w:pPr>
            <w:r w:rsidRPr="008A6F2A">
              <w:rPr>
                <w:sz w:val="16"/>
              </w:rPr>
              <w:t xml:space="preserve">Number of Feature Type </w:t>
            </w:r>
            <w:r w:rsidR="002C152C" w:rsidRPr="006B70B8">
              <w:rPr>
                <w:sz w:val="16"/>
              </w:rPr>
              <w:t>R</w:t>
            </w:r>
            <w:r w:rsidRPr="008A6F2A">
              <w:rPr>
                <w:sz w:val="16"/>
              </w:rPr>
              <w:t>ecords</w:t>
            </w:r>
          </w:p>
        </w:tc>
        <w:tc>
          <w:tcPr>
            <w:tcW w:w="794" w:type="dxa"/>
            <w:tcBorders>
              <w:top w:val="single" w:sz="6" w:space="0" w:color="000000"/>
              <w:left w:val="single" w:sz="6" w:space="0" w:color="000000"/>
              <w:bottom w:val="single" w:sz="6" w:space="0" w:color="000000"/>
              <w:right w:val="single" w:sz="6" w:space="0" w:color="000000"/>
            </w:tcBorders>
          </w:tcPr>
          <w:p w14:paraId="415CB210" w14:textId="77777777" w:rsidR="00E73EDF" w:rsidRPr="008A6F2A" w:rsidRDefault="007653F1" w:rsidP="00C128E3">
            <w:pPr>
              <w:spacing w:before="40" w:after="40" w:line="240" w:lineRule="auto"/>
              <w:jc w:val="left"/>
              <w:rPr>
                <w:sz w:val="16"/>
              </w:rPr>
            </w:pPr>
            <w:r w:rsidRPr="008A6F2A">
              <w:rPr>
                <w:sz w:val="16"/>
              </w:rPr>
              <w:t>NOFR</w:t>
            </w:r>
          </w:p>
        </w:tc>
        <w:tc>
          <w:tcPr>
            <w:tcW w:w="794" w:type="dxa"/>
            <w:tcBorders>
              <w:top w:val="single" w:sz="6" w:space="0" w:color="000000"/>
              <w:left w:val="single" w:sz="6" w:space="0" w:color="000000"/>
              <w:bottom w:val="single" w:sz="6" w:space="0" w:color="000000"/>
              <w:right w:val="single" w:sz="6" w:space="0" w:color="000000"/>
            </w:tcBorders>
          </w:tcPr>
          <w:p w14:paraId="1C27D726" w14:textId="77777777" w:rsidR="00E73EDF" w:rsidRPr="008A6F2A" w:rsidRDefault="00E73EDF" w:rsidP="00C128E3">
            <w:pPr>
              <w:spacing w:before="40" w:after="40" w:line="240" w:lineRule="auto"/>
              <w:jc w:val="left"/>
              <w:rPr>
                <w:sz w:val="16"/>
              </w:rPr>
            </w:pPr>
          </w:p>
        </w:tc>
        <w:tc>
          <w:tcPr>
            <w:tcW w:w="794" w:type="dxa"/>
            <w:tcBorders>
              <w:top w:val="single" w:sz="6" w:space="0" w:color="000000"/>
              <w:left w:val="single" w:sz="6" w:space="0" w:color="000000"/>
              <w:bottom w:val="single" w:sz="6" w:space="0" w:color="000000"/>
              <w:right w:val="single" w:sz="6" w:space="0" w:color="000000"/>
            </w:tcBorders>
          </w:tcPr>
          <w:p w14:paraId="3F757D49" w14:textId="77777777" w:rsidR="00E73EDF" w:rsidRPr="008A6F2A" w:rsidRDefault="007653F1" w:rsidP="00C128E3">
            <w:pPr>
              <w:spacing w:before="40" w:after="40" w:line="240" w:lineRule="auto"/>
              <w:jc w:val="left"/>
              <w:rPr>
                <w:sz w:val="16"/>
              </w:rPr>
            </w:pPr>
            <w:r w:rsidRPr="008A6F2A">
              <w:rPr>
                <w:sz w:val="16"/>
              </w:rPr>
              <w:t>b14</w:t>
            </w:r>
          </w:p>
        </w:tc>
        <w:tc>
          <w:tcPr>
            <w:tcW w:w="4026" w:type="dxa"/>
            <w:tcBorders>
              <w:top w:val="single" w:sz="6" w:space="0" w:color="000000"/>
              <w:left w:val="single" w:sz="6" w:space="0" w:color="000000"/>
              <w:bottom w:val="single" w:sz="6" w:space="0" w:color="000000"/>
              <w:right w:val="single" w:sz="6" w:space="0" w:color="000000"/>
            </w:tcBorders>
          </w:tcPr>
          <w:p w14:paraId="19542101" w14:textId="77777777" w:rsidR="00E73EDF" w:rsidRPr="008A6F2A" w:rsidRDefault="007653F1" w:rsidP="00C128E3">
            <w:pPr>
              <w:spacing w:before="40" w:after="40" w:line="240" w:lineRule="auto"/>
              <w:jc w:val="left"/>
              <w:rPr>
                <w:sz w:val="16"/>
              </w:rPr>
            </w:pPr>
            <w:r w:rsidRPr="008A6F2A">
              <w:rPr>
                <w:sz w:val="16"/>
              </w:rPr>
              <w:t>Number of feature records in the dataset</w:t>
            </w:r>
          </w:p>
        </w:tc>
      </w:tr>
    </w:tbl>
    <w:p w14:paraId="771C74E5" w14:textId="77777777" w:rsidR="00E73EDF" w:rsidRDefault="00E73EDF" w:rsidP="009108CE">
      <w:pPr>
        <w:spacing w:after="0" w:line="240" w:lineRule="auto"/>
      </w:pPr>
    </w:p>
    <w:p w14:paraId="70F551B8" w14:textId="07B6FAD5" w:rsidR="009108CE" w:rsidRPr="00926480" w:rsidRDefault="009108CE" w:rsidP="001D02B5">
      <w:pPr>
        <w:pStyle w:val="ListContinue2"/>
        <w:numPr>
          <w:ilvl w:val="2"/>
          <w:numId w:val="27"/>
        </w:numPr>
        <w:tabs>
          <w:tab w:val="clear" w:pos="432"/>
        </w:tabs>
        <w:spacing w:before="120" w:after="120" w:line="240" w:lineRule="auto"/>
        <w:rPr>
          <w:b/>
          <w:lang w:eastAsia="en-US"/>
        </w:rPr>
      </w:pPr>
      <w:bookmarkStart w:id="1588" w:name="_Toc162435466"/>
      <w:bookmarkStart w:id="1589" w:name="_Toc169203160"/>
      <w:bookmarkStart w:id="1590" w:name="_Toc170072490"/>
      <w:r w:rsidRPr="009108CE">
        <w:rPr>
          <w:b/>
          <w:lang w:eastAsia="en-US"/>
        </w:rPr>
        <w:t>Attribute Code field structure - ATCS</w:t>
      </w:r>
      <w:bookmarkEnd w:id="1588"/>
      <w:bookmarkEnd w:id="1589"/>
      <w:bookmarkEnd w:id="1590"/>
    </w:p>
    <w:tbl>
      <w:tblPr>
        <w:tblW w:w="9858" w:type="dxa"/>
        <w:tblInd w:w="-244" w:type="dxa"/>
        <w:tblLayout w:type="fixed"/>
        <w:tblCellMar>
          <w:left w:w="57" w:type="dxa"/>
          <w:right w:w="57" w:type="dxa"/>
        </w:tblCellMar>
        <w:tblLook w:val="04A0" w:firstRow="1" w:lastRow="0" w:firstColumn="1" w:lastColumn="0" w:noHBand="0" w:noVBand="1"/>
      </w:tblPr>
      <w:tblGrid>
        <w:gridCol w:w="3450"/>
        <w:gridCol w:w="794"/>
        <w:gridCol w:w="794"/>
        <w:gridCol w:w="794"/>
        <w:gridCol w:w="4026"/>
      </w:tblGrid>
      <w:tr w:rsidR="006B70B8" w:rsidRPr="006B70B8" w14:paraId="1516D689" w14:textId="77777777" w:rsidTr="009108CE">
        <w:tc>
          <w:tcPr>
            <w:tcW w:w="3450"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vAlign w:val="center"/>
          </w:tcPr>
          <w:p w14:paraId="65663D37" w14:textId="77777777" w:rsidR="00F6237C" w:rsidRPr="0076198D" w:rsidRDefault="00F6237C" w:rsidP="00C128E3">
            <w:pPr>
              <w:pStyle w:val="Small"/>
              <w:spacing w:before="40" w:after="40"/>
              <w:jc w:val="both"/>
              <w:rPr>
                <w:b/>
              </w:rPr>
            </w:pPr>
            <w:r w:rsidRPr="0076198D">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1E476610" w14:textId="77777777" w:rsidR="00F6237C" w:rsidRPr="0076198D" w:rsidRDefault="00F6237C" w:rsidP="00C128E3">
            <w:pPr>
              <w:pStyle w:val="Small"/>
              <w:spacing w:before="40" w:after="40"/>
              <w:jc w:val="both"/>
              <w:rPr>
                <w:b/>
              </w:rPr>
            </w:pPr>
            <w:r w:rsidRPr="0076198D">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342329B0" w14:textId="77777777" w:rsidR="00F6237C" w:rsidRPr="0076198D" w:rsidRDefault="00F6237C" w:rsidP="00C128E3">
            <w:pPr>
              <w:pStyle w:val="Small"/>
              <w:spacing w:before="40" w:after="40"/>
              <w:jc w:val="both"/>
              <w:rPr>
                <w:b/>
              </w:rPr>
            </w:pPr>
            <w:r w:rsidRPr="0076198D">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44030F6B" w14:textId="77777777" w:rsidR="00F6237C" w:rsidRPr="0076198D" w:rsidRDefault="00F6237C" w:rsidP="00C128E3">
            <w:pPr>
              <w:pStyle w:val="Small"/>
              <w:spacing w:before="40" w:after="40"/>
              <w:jc w:val="both"/>
              <w:rPr>
                <w:b/>
              </w:rPr>
            </w:pPr>
            <w:r w:rsidRPr="0076198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vAlign w:val="center"/>
          </w:tcPr>
          <w:p w14:paraId="4473447A" w14:textId="77777777" w:rsidR="00F6237C" w:rsidRPr="0076198D" w:rsidRDefault="00F6237C" w:rsidP="00C128E3">
            <w:pPr>
              <w:pStyle w:val="Small"/>
              <w:spacing w:before="40" w:after="40"/>
              <w:jc w:val="both"/>
              <w:rPr>
                <w:b/>
              </w:rPr>
            </w:pPr>
            <w:r w:rsidRPr="0076198D">
              <w:rPr>
                <w:b/>
              </w:rPr>
              <w:t>Comment</w:t>
            </w:r>
          </w:p>
        </w:tc>
      </w:tr>
      <w:tr w:rsidR="006B70B8" w:rsidRPr="006B70B8" w14:paraId="0E0A6CEA" w14:textId="77777777" w:rsidTr="004C32A7">
        <w:tc>
          <w:tcPr>
            <w:tcW w:w="3450" w:type="dxa"/>
            <w:tcBorders>
              <w:top w:val="single" w:sz="6" w:space="0" w:color="000000"/>
              <w:left w:val="single" w:sz="6" w:space="0" w:color="000000"/>
              <w:bottom w:val="single" w:sz="6" w:space="0" w:color="000000"/>
              <w:right w:val="single" w:sz="6" w:space="0" w:color="000000"/>
            </w:tcBorders>
          </w:tcPr>
          <w:p w14:paraId="283113EC" w14:textId="77777777" w:rsidR="00F6237C" w:rsidRPr="006B70B8" w:rsidRDefault="00F6237C" w:rsidP="00C128E3">
            <w:pPr>
              <w:pStyle w:val="Small"/>
              <w:spacing w:before="40" w:after="40"/>
              <w:jc w:val="both"/>
            </w:pPr>
            <w:r w:rsidRPr="006B70B8">
              <w:t>Attribute Code</w:t>
            </w:r>
          </w:p>
        </w:tc>
        <w:tc>
          <w:tcPr>
            <w:tcW w:w="794" w:type="dxa"/>
            <w:tcBorders>
              <w:top w:val="single" w:sz="6" w:space="0" w:color="000000"/>
              <w:left w:val="single" w:sz="6" w:space="0" w:color="000000"/>
              <w:bottom w:val="single" w:sz="6" w:space="0" w:color="000000"/>
              <w:right w:val="single" w:sz="6" w:space="0" w:color="000000"/>
            </w:tcBorders>
          </w:tcPr>
          <w:p w14:paraId="7DD60984" w14:textId="500BB01E" w:rsidR="00F6237C" w:rsidRPr="006B70B8" w:rsidRDefault="009108CE" w:rsidP="00C128E3">
            <w:pPr>
              <w:pStyle w:val="Small"/>
              <w:spacing w:before="40" w:after="40"/>
              <w:jc w:val="both"/>
            </w:pPr>
            <w:r>
              <w:t>*</w:t>
            </w:r>
            <w:r w:rsidR="00F6237C" w:rsidRPr="006B70B8">
              <w:t>ATCD</w:t>
            </w:r>
          </w:p>
        </w:tc>
        <w:tc>
          <w:tcPr>
            <w:tcW w:w="794" w:type="dxa"/>
            <w:tcBorders>
              <w:top w:val="single" w:sz="6" w:space="0" w:color="000000"/>
              <w:left w:val="single" w:sz="6" w:space="0" w:color="000000"/>
              <w:bottom w:val="single" w:sz="6" w:space="0" w:color="000000"/>
              <w:right w:val="single" w:sz="6" w:space="0" w:color="000000"/>
            </w:tcBorders>
          </w:tcPr>
          <w:p w14:paraId="1738036B" w14:textId="77777777" w:rsidR="00F6237C" w:rsidRPr="006B70B8" w:rsidRDefault="00F6237C"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5AE7DA17" w14:textId="785AE685" w:rsidR="00F6237C" w:rsidRPr="006B70B8" w:rsidRDefault="00F6237C" w:rsidP="00C128E3">
            <w:pPr>
              <w:pStyle w:val="Small"/>
              <w:spacing w:before="40" w:after="40"/>
              <w:jc w:val="both"/>
            </w:pPr>
            <w:r w:rsidRPr="006B70B8">
              <w:t>A</w:t>
            </w:r>
            <w:r w:rsidR="00CA1A05">
              <w:t>()</w:t>
            </w:r>
          </w:p>
        </w:tc>
        <w:tc>
          <w:tcPr>
            <w:tcW w:w="4026" w:type="dxa"/>
            <w:tcBorders>
              <w:top w:val="single" w:sz="6" w:space="0" w:color="000000"/>
              <w:left w:val="single" w:sz="6" w:space="0" w:color="000000"/>
              <w:bottom w:val="single" w:sz="6" w:space="0" w:color="000000"/>
              <w:right w:val="single" w:sz="6" w:space="0" w:color="000000"/>
            </w:tcBorders>
          </w:tcPr>
          <w:p w14:paraId="0BA6835E" w14:textId="5F7A15B6" w:rsidR="00F6237C" w:rsidRPr="006B70B8" w:rsidRDefault="00F6237C" w:rsidP="009108CE">
            <w:pPr>
              <w:pStyle w:val="Small"/>
              <w:spacing w:before="40" w:after="40"/>
              <w:jc w:val="both"/>
            </w:pPr>
            <w:r w:rsidRPr="006B70B8">
              <w:t xml:space="preserve">The code as defined in the </w:t>
            </w:r>
            <w:r w:rsidR="009108CE">
              <w:t>F</w:t>
            </w:r>
            <w:r w:rsidRPr="006B70B8">
              <w:t xml:space="preserve">eature </w:t>
            </w:r>
            <w:r w:rsidR="009108CE">
              <w:t>C</w:t>
            </w:r>
            <w:r w:rsidRPr="006B70B8">
              <w:t>atalogue</w:t>
            </w:r>
          </w:p>
        </w:tc>
      </w:tr>
      <w:tr w:rsidR="006B70B8" w:rsidRPr="006B70B8" w14:paraId="05C67113" w14:textId="77777777" w:rsidTr="004C32A7">
        <w:tc>
          <w:tcPr>
            <w:tcW w:w="3450" w:type="dxa"/>
            <w:tcBorders>
              <w:top w:val="single" w:sz="6" w:space="0" w:color="000000"/>
              <w:left w:val="single" w:sz="6" w:space="0" w:color="000000"/>
              <w:bottom w:val="single" w:sz="6" w:space="0" w:color="000000"/>
              <w:right w:val="single" w:sz="6" w:space="0" w:color="000000"/>
            </w:tcBorders>
          </w:tcPr>
          <w:p w14:paraId="41011696" w14:textId="77777777" w:rsidR="00F6237C" w:rsidRPr="006B70B8" w:rsidRDefault="00F6237C" w:rsidP="00C128E3">
            <w:pPr>
              <w:pStyle w:val="Small"/>
              <w:spacing w:before="40" w:after="40"/>
              <w:jc w:val="both"/>
            </w:pPr>
            <w:r w:rsidRPr="006B70B8">
              <w:t>Attribute Numeric Code</w:t>
            </w:r>
          </w:p>
        </w:tc>
        <w:tc>
          <w:tcPr>
            <w:tcW w:w="794" w:type="dxa"/>
            <w:tcBorders>
              <w:top w:val="single" w:sz="6" w:space="0" w:color="000000"/>
              <w:left w:val="single" w:sz="6" w:space="0" w:color="000000"/>
              <w:bottom w:val="single" w:sz="6" w:space="0" w:color="000000"/>
              <w:right w:val="single" w:sz="6" w:space="0" w:color="000000"/>
            </w:tcBorders>
          </w:tcPr>
          <w:p w14:paraId="61CC6091" w14:textId="77777777" w:rsidR="00F6237C" w:rsidRPr="006B70B8" w:rsidRDefault="00F6237C" w:rsidP="00C128E3">
            <w:pPr>
              <w:pStyle w:val="Small"/>
              <w:spacing w:before="40" w:after="40"/>
              <w:jc w:val="both"/>
            </w:pPr>
            <w:r w:rsidRPr="006B70B8">
              <w:t>ANCD</w:t>
            </w:r>
          </w:p>
        </w:tc>
        <w:tc>
          <w:tcPr>
            <w:tcW w:w="794" w:type="dxa"/>
            <w:tcBorders>
              <w:top w:val="single" w:sz="6" w:space="0" w:color="000000"/>
              <w:left w:val="single" w:sz="6" w:space="0" w:color="000000"/>
              <w:bottom w:val="single" w:sz="6" w:space="0" w:color="000000"/>
              <w:right w:val="single" w:sz="6" w:space="0" w:color="000000"/>
            </w:tcBorders>
          </w:tcPr>
          <w:p w14:paraId="78A17FFA" w14:textId="77777777" w:rsidR="00F6237C" w:rsidRPr="006B70B8" w:rsidRDefault="00F6237C"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66B789D6" w14:textId="77777777" w:rsidR="00F6237C" w:rsidRPr="006B70B8" w:rsidRDefault="00F6237C" w:rsidP="00C128E3">
            <w:pPr>
              <w:pStyle w:val="Small"/>
              <w:spacing w:before="40" w:after="40"/>
              <w:jc w:val="both"/>
            </w:pPr>
            <w:r w:rsidRPr="006B70B8">
              <w:t>b12</w:t>
            </w:r>
          </w:p>
        </w:tc>
        <w:tc>
          <w:tcPr>
            <w:tcW w:w="4026" w:type="dxa"/>
            <w:tcBorders>
              <w:top w:val="single" w:sz="6" w:space="0" w:color="000000"/>
              <w:left w:val="single" w:sz="6" w:space="0" w:color="000000"/>
              <w:bottom w:val="single" w:sz="6" w:space="0" w:color="000000"/>
              <w:right w:val="single" w:sz="6" w:space="0" w:color="000000"/>
            </w:tcBorders>
          </w:tcPr>
          <w:p w14:paraId="2A2FC5DD" w14:textId="77777777" w:rsidR="00F6237C" w:rsidRPr="006B70B8" w:rsidRDefault="00F6237C" w:rsidP="00C128E3">
            <w:pPr>
              <w:pStyle w:val="Small"/>
              <w:spacing w:before="40" w:after="40"/>
              <w:jc w:val="both"/>
            </w:pPr>
            <w:r w:rsidRPr="006B70B8">
              <w:t>The code used within the NATC subfield</w:t>
            </w:r>
          </w:p>
        </w:tc>
      </w:tr>
    </w:tbl>
    <w:p w14:paraId="53C0BFAE" w14:textId="2D72E437" w:rsidR="000412A7" w:rsidRPr="00926480" w:rsidRDefault="000412A7" w:rsidP="001D02B5">
      <w:pPr>
        <w:pStyle w:val="ListContinue2"/>
        <w:numPr>
          <w:ilvl w:val="2"/>
          <w:numId w:val="27"/>
        </w:numPr>
        <w:tabs>
          <w:tab w:val="clear" w:pos="432"/>
        </w:tabs>
        <w:spacing w:before="120" w:after="120" w:line="240" w:lineRule="auto"/>
        <w:rPr>
          <w:b/>
          <w:lang w:eastAsia="en-US"/>
        </w:rPr>
      </w:pPr>
      <w:bookmarkStart w:id="1591" w:name="_Toc162435467"/>
      <w:bookmarkStart w:id="1592" w:name="_Toc169203161"/>
      <w:bookmarkStart w:id="1593" w:name="_Toc170072491"/>
      <w:r w:rsidRPr="000412A7">
        <w:rPr>
          <w:b/>
          <w:lang w:eastAsia="en-US"/>
        </w:rPr>
        <w:lastRenderedPageBreak/>
        <w:t>Information Type Codes field structure - ITCS</w:t>
      </w:r>
      <w:bookmarkEnd w:id="1591"/>
      <w:bookmarkEnd w:id="1592"/>
      <w:bookmarkEnd w:id="1593"/>
    </w:p>
    <w:tbl>
      <w:tblPr>
        <w:tblW w:w="9858" w:type="dxa"/>
        <w:tblInd w:w="-244" w:type="dxa"/>
        <w:tblLayout w:type="fixed"/>
        <w:tblCellMar>
          <w:left w:w="57" w:type="dxa"/>
          <w:right w:w="57" w:type="dxa"/>
        </w:tblCellMar>
        <w:tblLook w:val="04A0" w:firstRow="1" w:lastRow="0" w:firstColumn="1" w:lastColumn="0" w:noHBand="0" w:noVBand="1"/>
      </w:tblPr>
      <w:tblGrid>
        <w:gridCol w:w="3450"/>
        <w:gridCol w:w="794"/>
        <w:gridCol w:w="794"/>
        <w:gridCol w:w="794"/>
        <w:gridCol w:w="4026"/>
      </w:tblGrid>
      <w:tr w:rsidR="006B70B8" w:rsidRPr="006B70B8" w14:paraId="19D67CEE" w14:textId="77777777" w:rsidTr="000412A7">
        <w:tc>
          <w:tcPr>
            <w:tcW w:w="3450"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vAlign w:val="center"/>
          </w:tcPr>
          <w:p w14:paraId="70DE5822" w14:textId="77777777" w:rsidR="00F6237C" w:rsidRPr="0076198D" w:rsidRDefault="00F6237C" w:rsidP="00C128E3">
            <w:pPr>
              <w:pStyle w:val="Small"/>
              <w:spacing w:before="40" w:after="40"/>
              <w:jc w:val="both"/>
              <w:rPr>
                <w:b/>
              </w:rPr>
            </w:pPr>
            <w:r w:rsidRPr="0076198D">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1CE81461" w14:textId="77777777" w:rsidR="00F6237C" w:rsidRPr="0076198D" w:rsidRDefault="00F6237C" w:rsidP="00C128E3">
            <w:pPr>
              <w:pStyle w:val="Small"/>
              <w:spacing w:before="40" w:after="40"/>
              <w:jc w:val="both"/>
              <w:rPr>
                <w:b/>
              </w:rPr>
            </w:pPr>
            <w:r w:rsidRPr="0076198D">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0E6282D1" w14:textId="77777777" w:rsidR="00F6237C" w:rsidRPr="0076198D" w:rsidRDefault="00F6237C" w:rsidP="00C128E3">
            <w:pPr>
              <w:pStyle w:val="Small"/>
              <w:spacing w:before="40" w:after="40"/>
              <w:jc w:val="both"/>
              <w:rPr>
                <w:b/>
              </w:rPr>
            </w:pPr>
            <w:r w:rsidRPr="0076198D">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74413A87" w14:textId="77777777" w:rsidR="00F6237C" w:rsidRPr="0076198D" w:rsidRDefault="00F6237C" w:rsidP="00C128E3">
            <w:pPr>
              <w:pStyle w:val="Small"/>
              <w:spacing w:before="40" w:after="40"/>
              <w:jc w:val="both"/>
              <w:rPr>
                <w:b/>
              </w:rPr>
            </w:pPr>
            <w:r w:rsidRPr="0076198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vAlign w:val="center"/>
          </w:tcPr>
          <w:p w14:paraId="056F4C80" w14:textId="77777777" w:rsidR="00F6237C" w:rsidRPr="0076198D" w:rsidRDefault="00F6237C" w:rsidP="00C128E3">
            <w:pPr>
              <w:pStyle w:val="Small"/>
              <w:spacing w:before="40" w:after="40"/>
              <w:jc w:val="both"/>
              <w:rPr>
                <w:b/>
              </w:rPr>
            </w:pPr>
            <w:r w:rsidRPr="0076198D">
              <w:rPr>
                <w:b/>
              </w:rPr>
              <w:t>Comment</w:t>
            </w:r>
          </w:p>
        </w:tc>
      </w:tr>
      <w:tr w:rsidR="006B70B8" w:rsidRPr="006B70B8" w14:paraId="67DFF37F" w14:textId="77777777" w:rsidTr="004C32A7">
        <w:tc>
          <w:tcPr>
            <w:tcW w:w="3450" w:type="dxa"/>
            <w:tcBorders>
              <w:top w:val="single" w:sz="6" w:space="0" w:color="000000"/>
              <w:left w:val="single" w:sz="6" w:space="0" w:color="000000"/>
              <w:bottom w:val="single" w:sz="6" w:space="0" w:color="000000"/>
              <w:right w:val="single" w:sz="6" w:space="0" w:color="000000"/>
            </w:tcBorders>
          </w:tcPr>
          <w:p w14:paraId="5483734D" w14:textId="77777777" w:rsidR="00F6237C" w:rsidRPr="006B70B8" w:rsidRDefault="00F6237C" w:rsidP="00C128E3">
            <w:pPr>
              <w:pStyle w:val="Small"/>
              <w:spacing w:before="40" w:after="40"/>
              <w:jc w:val="both"/>
            </w:pPr>
            <w:r w:rsidRPr="006B70B8">
              <w:t>Information Type Code</w:t>
            </w:r>
          </w:p>
        </w:tc>
        <w:tc>
          <w:tcPr>
            <w:tcW w:w="794" w:type="dxa"/>
            <w:tcBorders>
              <w:top w:val="single" w:sz="6" w:space="0" w:color="000000"/>
              <w:left w:val="single" w:sz="6" w:space="0" w:color="000000"/>
              <w:bottom w:val="single" w:sz="6" w:space="0" w:color="000000"/>
              <w:right w:val="single" w:sz="6" w:space="0" w:color="000000"/>
            </w:tcBorders>
          </w:tcPr>
          <w:p w14:paraId="51EB3DB1" w14:textId="1A35CDB2" w:rsidR="00F6237C" w:rsidRPr="006B70B8" w:rsidRDefault="000412A7" w:rsidP="00C128E3">
            <w:pPr>
              <w:pStyle w:val="Small"/>
              <w:spacing w:before="40" w:after="40"/>
              <w:jc w:val="both"/>
            </w:pPr>
            <w:r>
              <w:t>*</w:t>
            </w:r>
            <w:r w:rsidR="00F6237C" w:rsidRPr="006B70B8">
              <w:t>ITCD</w:t>
            </w:r>
          </w:p>
        </w:tc>
        <w:tc>
          <w:tcPr>
            <w:tcW w:w="794" w:type="dxa"/>
            <w:tcBorders>
              <w:top w:val="single" w:sz="6" w:space="0" w:color="000000"/>
              <w:left w:val="single" w:sz="6" w:space="0" w:color="000000"/>
              <w:bottom w:val="single" w:sz="6" w:space="0" w:color="000000"/>
              <w:right w:val="single" w:sz="6" w:space="0" w:color="000000"/>
            </w:tcBorders>
          </w:tcPr>
          <w:p w14:paraId="48AA9EA5" w14:textId="77777777" w:rsidR="00F6237C" w:rsidRPr="006B70B8" w:rsidRDefault="00F6237C"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5494F6A2" w14:textId="524A6BF5" w:rsidR="00F6237C" w:rsidRPr="006B70B8" w:rsidRDefault="00F6237C" w:rsidP="00C128E3">
            <w:pPr>
              <w:pStyle w:val="Small"/>
              <w:spacing w:before="40" w:after="40"/>
              <w:jc w:val="both"/>
            </w:pPr>
            <w:r w:rsidRPr="006B70B8">
              <w:t>A</w:t>
            </w:r>
            <w:r w:rsidR="00CA1A05">
              <w:t>()</w:t>
            </w:r>
          </w:p>
        </w:tc>
        <w:tc>
          <w:tcPr>
            <w:tcW w:w="4026" w:type="dxa"/>
            <w:tcBorders>
              <w:top w:val="single" w:sz="6" w:space="0" w:color="000000"/>
              <w:left w:val="single" w:sz="6" w:space="0" w:color="000000"/>
              <w:bottom w:val="single" w:sz="6" w:space="0" w:color="000000"/>
              <w:right w:val="single" w:sz="6" w:space="0" w:color="000000"/>
            </w:tcBorders>
          </w:tcPr>
          <w:p w14:paraId="71C684C2" w14:textId="2D4DBC19" w:rsidR="00F6237C" w:rsidRPr="006B70B8" w:rsidRDefault="00F6237C" w:rsidP="000412A7">
            <w:pPr>
              <w:pStyle w:val="Small"/>
              <w:spacing w:before="40" w:after="40"/>
              <w:jc w:val="both"/>
            </w:pPr>
            <w:r w:rsidRPr="006B70B8">
              <w:t xml:space="preserve">The code as defined in the </w:t>
            </w:r>
            <w:r w:rsidR="000412A7">
              <w:t>F</w:t>
            </w:r>
            <w:r w:rsidRPr="006B70B8">
              <w:t xml:space="preserve">eature </w:t>
            </w:r>
            <w:r w:rsidR="000412A7">
              <w:t>C</w:t>
            </w:r>
            <w:r w:rsidRPr="006B70B8">
              <w:t>atalogue</w:t>
            </w:r>
          </w:p>
        </w:tc>
      </w:tr>
      <w:tr w:rsidR="006B70B8" w:rsidRPr="006B70B8" w14:paraId="2A2D2AAE" w14:textId="77777777" w:rsidTr="004C32A7">
        <w:tc>
          <w:tcPr>
            <w:tcW w:w="3450" w:type="dxa"/>
            <w:tcBorders>
              <w:top w:val="single" w:sz="6" w:space="0" w:color="000000"/>
              <w:left w:val="single" w:sz="6" w:space="0" w:color="000000"/>
              <w:bottom w:val="single" w:sz="6" w:space="0" w:color="000000"/>
              <w:right w:val="single" w:sz="6" w:space="0" w:color="000000"/>
            </w:tcBorders>
          </w:tcPr>
          <w:p w14:paraId="158D3411" w14:textId="77777777" w:rsidR="00F6237C" w:rsidRPr="006B70B8" w:rsidRDefault="00F6237C" w:rsidP="00C128E3">
            <w:pPr>
              <w:pStyle w:val="Small"/>
              <w:spacing w:before="40" w:after="40"/>
              <w:jc w:val="both"/>
            </w:pPr>
            <w:r w:rsidRPr="006B70B8">
              <w:t>Information Type Numeric Code</w:t>
            </w:r>
          </w:p>
        </w:tc>
        <w:tc>
          <w:tcPr>
            <w:tcW w:w="794" w:type="dxa"/>
            <w:tcBorders>
              <w:top w:val="single" w:sz="6" w:space="0" w:color="000000"/>
              <w:left w:val="single" w:sz="6" w:space="0" w:color="000000"/>
              <w:bottom w:val="single" w:sz="6" w:space="0" w:color="000000"/>
              <w:right w:val="single" w:sz="6" w:space="0" w:color="000000"/>
            </w:tcBorders>
          </w:tcPr>
          <w:p w14:paraId="65133D5A" w14:textId="77777777" w:rsidR="00F6237C" w:rsidRPr="006B70B8" w:rsidRDefault="00F6237C" w:rsidP="00C128E3">
            <w:pPr>
              <w:pStyle w:val="Small"/>
              <w:spacing w:before="40" w:after="40"/>
              <w:jc w:val="both"/>
            </w:pPr>
            <w:r w:rsidRPr="006B70B8">
              <w:t>ITNC</w:t>
            </w:r>
          </w:p>
        </w:tc>
        <w:tc>
          <w:tcPr>
            <w:tcW w:w="794" w:type="dxa"/>
            <w:tcBorders>
              <w:top w:val="single" w:sz="6" w:space="0" w:color="000000"/>
              <w:left w:val="single" w:sz="6" w:space="0" w:color="000000"/>
              <w:bottom w:val="single" w:sz="6" w:space="0" w:color="000000"/>
              <w:right w:val="single" w:sz="6" w:space="0" w:color="000000"/>
            </w:tcBorders>
          </w:tcPr>
          <w:p w14:paraId="2E2582FC" w14:textId="77777777" w:rsidR="00F6237C" w:rsidRPr="006B70B8" w:rsidRDefault="00F6237C"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701EB67D" w14:textId="77777777" w:rsidR="00F6237C" w:rsidRPr="006B70B8" w:rsidRDefault="00F6237C" w:rsidP="00C128E3">
            <w:pPr>
              <w:pStyle w:val="Small"/>
              <w:spacing w:before="40" w:after="40"/>
              <w:jc w:val="both"/>
            </w:pPr>
            <w:r w:rsidRPr="006B70B8">
              <w:t>b12</w:t>
            </w:r>
          </w:p>
        </w:tc>
        <w:tc>
          <w:tcPr>
            <w:tcW w:w="4026" w:type="dxa"/>
            <w:tcBorders>
              <w:top w:val="single" w:sz="6" w:space="0" w:color="000000"/>
              <w:left w:val="single" w:sz="6" w:space="0" w:color="000000"/>
              <w:bottom w:val="single" w:sz="6" w:space="0" w:color="000000"/>
              <w:right w:val="single" w:sz="6" w:space="0" w:color="000000"/>
            </w:tcBorders>
          </w:tcPr>
          <w:p w14:paraId="654BDB69" w14:textId="77777777" w:rsidR="00F6237C" w:rsidRPr="006B70B8" w:rsidRDefault="00F6237C" w:rsidP="00C128E3">
            <w:pPr>
              <w:pStyle w:val="Small"/>
              <w:spacing w:before="40" w:after="40"/>
              <w:jc w:val="both"/>
            </w:pPr>
            <w:r w:rsidRPr="006B70B8">
              <w:t>The code used within the NITC subfield</w:t>
            </w:r>
          </w:p>
        </w:tc>
      </w:tr>
    </w:tbl>
    <w:p w14:paraId="21CB1F64" w14:textId="77777777" w:rsidR="00F6237C" w:rsidRDefault="00F6237C" w:rsidP="000412A7">
      <w:pPr>
        <w:spacing w:after="0" w:line="240" w:lineRule="auto"/>
      </w:pPr>
    </w:p>
    <w:p w14:paraId="0CA497AC" w14:textId="0DBC7B1B" w:rsidR="000412A7" w:rsidRPr="00926480" w:rsidRDefault="000412A7" w:rsidP="001D02B5">
      <w:pPr>
        <w:pStyle w:val="ListContinue2"/>
        <w:numPr>
          <w:ilvl w:val="2"/>
          <w:numId w:val="27"/>
        </w:numPr>
        <w:tabs>
          <w:tab w:val="clear" w:pos="432"/>
        </w:tabs>
        <w:spacing w:before="120" w:after="120" w:line="240" w:lineRule="auto"/>
        <w:rPr>
          <w:b/>
          <w:lang w:eastAsia="en-US"/>
        </w:rPr>
      </w:pPr>
      <w:bookmarkStart w:id="1594" w:name="_Toc162435468"/>
      <w:bookmarkStart w:id="1595" w:name="_Toc169203162"/>
      <w:bookmarkStart w:id="1596" w:name="_Toc170072492"/>
      <w:r w:rsidRPr="000412A7">
        <w:rPr>
          <w:b/>
          <w:lang w:eastAsia="en-US"/>
        </w:rPr>
        <w:t>Feature Type Codes field structure - FTCS</w:t>
      </w:r>
      <w:bookmarkEnd w:id="1594"/>
      <w:bookmarkEnd w:id="1595"/>
      <w:bookmarkEnd w:id="1596"/>
    </w:p>
    <w:tbl>
      <w:tblPr>
        <w:tblW w:w="9858" w:type="dxa"/>
        <w:tblInd w:w="-244" w:type="dxa"/>
        <w:tblLayout w:type="fixed"/>
        <w:tblCellMar>
          <w:left w:w="57" w:type="dxa"/>
          <w:right w:w="57" w:type="dxa"/>
        </w:tblCellMar>
        <w:tblLook w:val="04A0" w:firstRow="1" w:lastRow="0" w:firstColumn="1" w:lastColumn="0" w:noHBand="0" w:noVBand="1"/>
      </w:tblPr>
      <w:tblGrid>
        <w:gridCol w:w="3450"/>
        <w:gridCol w:w="794"/>
        <w:gridCol w:w="794"/>
        <w:gridCol w:w="794"/>
        <w:gridCol w:w="4026"/>
      </w:tblGrid>
      <w:tr w:rsidR="006B70B8" w:rsidRPr="006B70B8" w14:paraId="0360B354" w14:textId="77777777" w:rsidTr="000412A7">
        <w:tc>
          <w:tcPr>
            <w:tcW w:w="3450"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vAlign w:val="center"/>
          </w:tcPr>
          <w:p w14:paraId="344FA3EF" w14:textId="77777777" w:rsidR="00F6237C" w:rsidRPr="0076198D" w:rsidRDefault="00F6237C" w:rsidP="00C128E3">
            <w:pPr>
              <w:pStyle w:val="Small"/>
              <w:spacing w:before="40" w:after="40"/>
              <w:jc w:val="both"/>
              <w:rPr>
                <w:b/>
              </w:rPr>
            </w:pPr>
            <w:r w:rsidRPr="0076198D">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6E50D479" w14:textId="77777777" w:rsidR="00F6237C" w:rsidRPr="0076198D" w:rsidRDefault="00F6237C" w:rsidP="00C128E3">
            <w:pPr>
              <w:pStyle w:val="Small"/>
              <w:spacing w:before="40" w:after="40"/>
              <w:jc w:val="both"/>
              <w:rPr>
                <w:b/>
              </w:rPr>
            </w:pPr>
            <w:r w:rsidRPr="0076198D">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2DF41F31" w14:textId="77777777" w:rsidR="00F6237C" w:rsidRPr="0076198D" w:rsidRDefault="00F6237C" w:rsidP="00C128E3">
            <w:pPr>
              <w:pStyle w:val="Small"/>
              <w:spacing w:before="40" w:after="40"/>
              <w:jc w:val="both"/>
              <w:rPr>
                <w:b/>
              </w:rPr>
            </w:pPr>
            <w:r w:rsidRPr="0076198D">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095D70BF" w14:textId="77777777" w:rsidR="00F6237C" w:rsidRPr="0076198D" w:rsidRDefault="00F6237C" w:rsidP="00C128E3">
            <w:pPr>
              <w:pStyle w:val="Small"/>
              <w:spacing w:before="40" w:after="40"/>
              <w:jc w:val="both"/>
              <w:rPr>
                <w:b/>
              </w:rPr>
            </w:pPr>
            <w:r w:rsidRPr="0076198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vAlign w:val="center"/>
          </w:tcPr>
          <w:p w14:paraId="60BB0FF9" w14:textId="77777777" w:rsidR="00F6237C" w:rsidRPr="0076198D" w:rsidRDefault="00F6237C" w:rsidP="00C128E3">
            <w:pPr>
              <w:pStyle w:val="Small"/>
              <w:spacing w:before="40" w:after="40"/>
              <w:jc w:val="both"/>
              <w:rPr>
                <w:b/>
              </w:rPr>
            </w:pPr>
            <w:r w:rsidRPr="0076198D">
              <w:rPr>
                <w:b/>
              </w:rPr>
              <w:t>Comment</w:t>
            </w:r>
          </w:p>
        </w:tc>
      </w:tr>
      <w:tr w:rsidR="006B70B8" w:rsidRPr="006B70B8" w14:paraId="2260D214" w14:textId="77777777" w:rsidTr="004C32A7">
        <w:tc>
          <w:tcPr>
            <w:tcW w:w="3450" w:type="dxa"/>
            <w:tcBorders>
              <w:top w:val="single" w:sz="6" w:space="0" w:color="000000"/>
              <w:left w:val="single" w:sz="6" w:space="0" w:color="000000"/>
              <w:bottom w:val="single" w:sz="6" w:space="0" w:color="000000"/>
              <w:right w:val="single" w:sz="6" w:space="0" w:color="000000"/>
            </w:tcBorders>
          </w:tcPr>
          <w:p w14:paraId="2FCC5843" w14:textId="77777777" w:rsidR="00F6237C" w:rsidRPr="006B70B8" w:rsidRDefault="00F6237C" w:rsidP="00C128E3">
            <w:pPr>
              <w:pStyle w:val="Small"/>
              <w:spacing w:before="40" w:after="40"/>
              <w:jc w:val="both"/>
            </w:pPr>
            <w:r w:rsidRPr="006B70B8">
              <w:t>Feature Type Code</w:t>
            </w:r>
          </w:p>
        </w:tc>
        <w:tc>
          <w:tcPr>
            <w:tcW w:w="794" w:type="dxa"/>
            <w:tcBorders>
              <w:top w:val="single" w:sz="6" w:space="0" w:color="000000"/>
              <w:left w:val="single" w:sz="6" w:space="0" w:color="000000"/>
              <w:bottom w:val="single" w:sz="6" w:space="0" w:color="000000"/>
              <w:right w:val="single" w:sz="6" w:space="0" w:color="000000"/>
            </w:tcBorders>
          </w:tcPr>
          <w:p w14:paraId="4D62C566" w14:textId="1D20EB80" w:rsidR="00F6237C" w:rsidRPr="006B70B8" w:rsidRDefault="000412A7" w:rsidP="00C128E3">
            <w:pPr>
              <w:pStyle w:val="Small"/>
              <w:spacing w:before="40" w:after="40"/>
              <w:jc w:val="both"/>
            </w:pPr>
            <w:r>
              <w:t>*</w:t>
            </w:r>
            <w:r w:rsidR="00F6237C" w:rsidRPr="006B70B8">
              <w:t>FTCD</w:t>
            </w:r>
          </w:p>
        </w:tc>
        <w:tc>
          <w:tcPr>
            <w:tcW w:w="794" w:type="dxa"/>
            <w:tcBorders>
              <w:top w:val="single" w:sz="6" w:space="0" w:color="000000"/>
              <w:left w:val="single" w:sz="6" w:space="0" w:color="000000"/>
              <w:bottom w:val="single" w:sz="6" w:space="0" w:color="000000"/>
              <w:right w:val="single" w:sz="6" w:space="0" w:color="000000"/>
            </w:tcBorders>
          </w:tcPr>
          <w:p w14:paraId="613BC9B2" w14:textId="77777777" w:rsidR="00F6237C" w:rsidRPr="006B70B8" w:rsidRDefault="00F6237C"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4DB5A43B" w14:textId="0C1C88B9" w:rsidR="00F6237C" w:rsidRPr="006B70B8" w:rsidRDefault="00F6237C" w:rsidP="00C128E3">
            <w:pPr>
              <w:pStyle w:val="Small"/>
              <w:spacing w:before="40" w:after="40"/>
              <w:jc w:val="both"/>
            </w:pPr>
            <w:r w:rsidRPr="006B70B8">
              <w:t>A</w:t>
            </w:r>
            <w:r w:rsidR="00CA1A05">
              <w:t>()</w:t>
            </w:r>
          </w:p>
        </w:tc>
        <w:tc>
          <w:tcPr>
            <w:tcW w:w="4026" w:type="dxa"/>
            <w:tcBorders>
              <w:top w:val="single" w:sz="6" w:space="0" w:color="000000"/>
              <w:left w:val="single" w:sz="6" w:space="0" w:color="000000"/>
              <w:bottom w:val="single" w:sz="6" w:space="0" w:color="000000"/>
              <w:right w:val="single" w:sz="6" w:space="0" w:color="000000"/>
            </w:tcBorders>
          </w:tcPr>
          <w:p w14:paraId="4C6A3ADB" w14:textId="62767039" w:rsidR="00F6237C" w:rsidRPr="006B70B8" w:rsidRDefault="00F6237C" w:rsidP="000412A7">
            <w:pPr>
              <w:pStyle w:val="Small"/>
              <w:spacing w:before="40" w:after="40"/>
              <w:jc w:val="both"/>
            </w:pPr>
            <w:r w:rsidRPr="006B70B8">
              <w:t xml:space="preserve">The code as defined in the </w:t>
            </w:r>
            <w:r w:rsidR="000412A7">
              <w:t>F</w:t>
            </w:r>
            <w:r w:rsidRPr="006B70B8">
              <w:t xml:space="preserve">eature </w:t>
            </w:r>
            <w:r w:rsidR="000412A7">
              <w:t>C</w:t>
            </w:r>
            <w:r w:rsidRPr="006B70B8">
              <w:t>atalogue</w:t>
            </w:r>
          </w:p>
        </w:tc>
      </w:tr>
      <w:tr w:rsidR="006B70B8" w:rsidRPr="006B70B8" w14:paraId="73184BED" w14:textId="77777777" w:rsidTr="004C32A7">
        <w:tc>
          <w:tcPr>
            <w:tcW w:w="3450" w:type="dxa"/>
            <w:tcBorders>
              <w:top w:val="single" w:sz="6" w:space="0" w:color="000000"/>
              <w:left w:val="single" w:sz="6" w:space="0" w:color="000000"/>
              <w:bottom w:val="single" w:sz="6" w:space="0" w:color="000000"/>
              <w:right w:val="single" w:sz="6" w:space="0" w:color="000000"/>
            </w:tcBorders>
          </w:tcPr>
          <w:p w14:paraId="77682008" w14:textId="77777777" w:rsidR="00F6237C" w:rsidRPr="006B70B8" w:rsidRDefault="00F6237C" w:rsidP="00C128E3">
            <w:pPr>
              <w:pStyle w:val="Small"/>
              <w:spacing w:before="40" w:after="40"/>
              <w:jc w:val="both"/>
            </w:pPr>
            <w:r w:rsidRPr="006B70B8">
              <w:t>Feature Type Numeric Code</w:t>
            </w:r>
          </w:p>
        </w:tc>
        <w:tc>
          <w:tcPr>
            <w:tcW w:w="794" w:type="dxa"/>
            <w:tcBorders>
              <w:top w:val="single" w:sz="6" w:space="0" w:color="000000"/>
              <w:left w:val="single" w:sz="6" w:space="0" w:color="000000"/>
              <w:bottom w:val="single" w:sz="6" w:space="0" w:color="000000"/>
              <w:right w:val="single" w:sz="6" w:space="0" w:color="000000"/>
            </w:tcBorders>
          </w:tcPr>
          <w:p w14:paraId="70A1B9C8" w14:textId="77777777" w:rsidR="00F6237C" w:rsidRPr="006B70B8" w:rsidRDefault="00F6237C" w:rsidP="00C128E3">
            <w:pPr>
              <w:pStyle w:val="Small"/>
              <w:spacing w:before="40" w:after="40"/>
              <w:jc w:val="both"/>
            </w:pPr>
            <w:r w:rsidRPr="006B70B8">
              <w:t>FTNC</w:t>
            </w:r>
          </w:p>
        </w:tc>
        <w:tc>
          <w:tcPr>
            <w:tcW w:w="794" w:type="dxa"/>
            <w:tcBorders>
              <w:top w:val="single" w:sz="6" w:space="0" w:color="000000"/>
              <w:left w:val="single" w:sz="6" w:space="0" w:color="000000"/>
              <w:bottom w:val="single" w:sz="6" w:space="0" w:color="000000"/>
              <w:right w:val="single" w:sz="6" w:space="0" w:color="000000"/>
            </w:tcBorders>
          </w:tcPr>
          <w:p w14:paraId="076116A2" w14:textId="77777777" w:rsidR="00F6237C" w:rsidRPr="006B70B8" w:rsidRDefault="00F6237C"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32AE0AC3" w14:textId="77777777" w:rsidR="00F6237C" w:rsidRPr="006B70B8" w:rsidRDefault="00F6237C" w:rsidP="00C128E3">
            <w:pPr>
              <w:pStyle w:val="Small"/>
              <w:spacing w:before="40" w:after="40"/>
              <w:jc w:val="both"/>
            </w:pPr>
            <w:r w:rsidRPr="006B70B8">
              <w:t>b12</w:t>
            </w:r>
          </w:p>
        </w:tc>
        <w:tc>
          <w:tcPr>
            <w:tcW w:w="4026" w:type="dxa"/>
            <w:tcBorders>
              <w:top w:val="single" w:sz="6" w:space="0" w:color="000000"/>
              <w:left w:val="single" w:sz="6" w:space="0" w:color="000000"/>
              <w:bottom w:val="single" w:sz="6" w:space="0" w:color="000000"/>
              <w:right w:val="single" w:sz="6" w:space="0" w:color="000000"/>
            </w:tcBorders>
          </w:tcPr>
          <w:p w14:paraId="59DFA05F" w14:textId="77777777" w:rsidR="00F6237C" w:rsidRPr="006B70B8" w:rsidRDefault="00F6237C" w:rsidP="00C128E3">
            <w:pPr>
              <w:pStyle w:val="Small"/>
              <w:spacing w:before="40" w:after="40"/>
              <w:jc w:val="both"/>
            </w:pPr>
            <w:r w:rsidRPr="006B70B8">
              <w:t>The code used within the NFTC subfield</w:t>
            </w:r>
          </w:p>
        </w:tc>
      </w:tr>
    </w:tbl>
    <w:p w14:paraId="0625C720" w14:textId="77777777" w:rsidR="00F6237C" w:rsidRDefault="00F6237C" w:rsidP="000412A7">
      <w:pPr>
        <w:spacing w:after="0" w:line="240" w:lineRule="auto"/>
      </w:pPr>
    </w:p>
    <w:p w14:paraId="6033D6B9" w14:textId="02595FBF" w:rsidR="000412A7" w:rsidRPr="00926480" w:rsidRDefault="000412A7" w:rsidP="001D02B5">
      <w:pPr>
        <w:pStyle w:val="ListContinue2"/>
        <w:numPr>
          <w:ilvl w:val="2"/>
          <w:numId w:val="27"/>
        </w:numPr>
        <w:tabs>
          <w:tab w:val="clear" w:pos="432"/>
        </w:tabs>
        <w:spacing w:before="120" w:after="120" w:line="240" w:lineRule="auto"/>
        <w:rPr>
          <w:b/>
          <w:lang w:eastAsia="en-US"/>
        </w:rPr>
      </w:pPr>
      <w:bookmarkStart w:id="1597" w:name="_Toc162435469"/>
      <w:bookmarkStart w:id="1598" w:name="_Toc169203163"/>
      <w:bookmarkStart w:id="1599" w:name="_Toc170072493"/>
      <w:r w:rsidRPr="000412A7">
        <w:rPr>
          <w:b/>
          <w:lang w:eastAsia="en-US"/>
        </w:rPr>
        <w:t>Information Association Codes field structure - IACS</w:t>
      </w:r>
      <w:bookmarkEnd w:id="1597"/>
      <w:bookmarkEnd w:id="1598"/>
      <w:bookmarkEnd w:id="1599"/>
    </w:p>
    <w:tbl>
      <w:tblPr>
        <w:tblW w:w="9858" w:type="dxa"/>
        <w:tblInd w:w="-244" w:type="dxa"/>
        <w:tblLayout w:type="fixed"/>
        <w:tblCellMar>
          <w:left w:w="57" w:type="dxa"/>
          <w:right w:w="57" w:type="dxa"/>
        </w:tblCellMar>
        <w:tblLook w:val="04A0" w:firstRow="1" w:lastRow="0" w:firstColumn="1" w:lastColumn="0" w:noHBand="0" w:noVBand="1"/>
      </w:tblPr>
      <w:tblGrid>
        <w:gridCol w:w="3450"/>
        <w:gridCol w:w="794"/>
        <w:gridCol w:w="794"/>
        <w:gridCol w:w="794"/>
        <w:gridCol w:w="4026"/>
      </w:tblGrid>
      <w:tr w:rsidR="006B70B8" w:rsidRPr="006B70B8" w14:paraId="755B77CA" w14:textId="77777777" w:rsidTr="000412A7">
        <w:tc>
          <w:tcPr>
            <w:tcW w:w="3450"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vAlign w:val="center"/>
          </w:tcPr>
          <w:p w14:paraId="3A2A957F" w14:textId="77777777" w:rsidR="00F6237C" w:rsidRPr="0076198D" w:rsidRDefault="00F6237C" w:rsidP="00C128E3">
            <w:pPr>
              <w:pStyle w:val="Small"/>
              <w:spacing w:before="40" w:after="40"/>
              <w:jc w:val="both"/>
              <w:rPr>
                <w:b/>
              </w:rPr>
            </w:pPr>
            <w:r w:rsidRPr="0076198D">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0EB60261" w14:textId="77777777" w:rsidR="00F6237C" w:rsidRPr="0076198D" w:rsidRDefault="00F6237C" w:rsidP="00C128E3">
            <w:pPr>
              <w:pStyle w:val="Small"/>
              <w:spacing w:before="40" w:after="40"/>
              <w:jc w:val="both"/>
              <w:rPr>
                <w:b/>
              </w:rPr>
            </w:pPr>
            <w:r w:rsidRPr="0076198D">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77860386" w14:textId="77777777" w:rsidR="00F6237C" w:rsidRPr="0076198D" w:rsidRDefault="00F6237C" w:rsidP="00C128E3">
            <w:pPr>
              <w:pStyle w:val="Small"/>
              <w:spacing w:before="40" w:after="40"/>
              <w:jc w:val="both"/>
              <w:rPr>
                <w:b/>
              </w:rPr>
            </w:pPr>
            <w:r w:rsidRPr="0076198D">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6B422609" w14:textId="77777777" w:rsidR="00F6237C" w:rsidRPr="0076198D" w:rsidRDefault="00F6237C" w:rsidP="00C128E3">
            <w:pPr>
              <w:pStyle w:val="Small"/>
              <w:spacing w:before="40" w:after="40"/>
              <w:jc w:val="both"/>
              <w:rPr>
                <w:b/>
              </w:rPr>
            </w:pPr>
            <w:r w:rsidRPr="0076198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vAlign w:val="center"/>
          </w:tcPr>
          <w:p w14:paraId="63BA18EF" w14:textId="77777777" w:rsidR="00F6237C" w:rsidRPr="0076198D" w:rsidRDefault="00F6237C" w:rsidP="00C128E3">
            <w:pPr>
              <w:pStyle w:val="Small"/>
              <w:spacing w:before="40" w:after="40"/>
              <w:jc w:val="both"/>
              <w:rPr>
                <w:b/>
              </w:rPr>
            </w:pPr>
            <w:r w:rsidRPr="0076198D">
              <w:rPr>
                <w:b/>
              </w:rPr>
              <w:t>Comment</w:t>
            </w:r>
          </w:p>
        </w:tc>
      </w:tr>
      <w:tr w:rsidR="006B70B8" w:rsidRPr="006B70B8" w14:paraId="311A5647" w14:textId="77777777" w:rsidTr="004C32A7">
        <w:tc>
          <w:tcPr>
            <w:tcW w:w="3450" w:type="dxa"/>
            <w:tcBorders>
              <w:top w:val="single" w:sz="6" w:space="0" w:color="000000"/>
              <w:left w:val="single" w:sz="6" w:space="0" w:color="000000"/>
              <w:bottom w:val="single" w:sz="6" w:space="0" w:color="000000"/>
              <w:right w:val="single" w:sz="6" w:space="0" w:color="000000"/>
            </w:tcBorders>
          </w:tcPr>
          <w:p w14:paraId="510F80F6" w14:textId="77777777" w:rsidR="00F6237C" w:rsidRPr="006B70B8" w:rsidRDefault="00F6237C" w:rsidP="00C128E3">
            <w:pPr>
              <w:pStyle w:val="Small"/>
              <w:spacing w:before="40" w:after="40"/>
              <w:jc w:val="both"/>
            </w:pPr>
            <w:r w:rsidRPr="006B70B8">
              <w:t>Information Association Code</w:t>
            </w:r>
          </w:p>
        </w:tc>
        <w:tc>
          <w:tcPr>
            <w:tcW w:w="794" w:type="dxa"/>
            <w:tcBorders>
              <w:top w:val="single" w:sz="6" w:space="0" w:color="000000"/>
              <w:left w:val="single" w:sz="6" w:space="0" w:color="000000"/>
              <w:bottom w:val="single" w:sz="6" w:space="0" w:color="000000"/>
              <w:right w:val="single" w:sz="6" w:space="0" w:color="000000"/>
            </w:tcBorders>
          </w:tcPr>
          <w:p w14:paraId="5AD32B84" w14:textId="12F74C11" w:rsidR="00F6237C" w:rsidRPr="006B70B8" w:rsidRDefault="000412A7" w:rsidP="00C128E3">
            <w:pPr>
              <w:pStyle w:val="Small"/>
              <w:spacing w:before="40" w:after="40"/>
              <w:jc w:val="both"/>
            </w:pPr>
            <w:r>
              <w:t>*</w:t>
            </w:r>
            <w:r w:rsidR="00F6237C" w:rsidRPr="006B70B8">
              <w:t>IACD</w:t>
            </w:r>
          </w:p>
        </w:tc>
        <w:tc>
          <w:tcPr>
            <w:tcW w:w="794" w:type="dxa"/>
            <w:tcBorders>
              <w:top w:val="single" w:sz="6" w:space="0" w:color="000000"/>
              <w:left w:val="single" w:sz="6" w:space="0" w:color="000000"/>
              <w:bottom w:val="single" w:sz="6" w:space="0" w:color="000000"/>
              <w:right w:val="single" w:sz="6" w:space="0" w:color="000000"/>
            </w:tcBorders>
          </w:tcPr>
          <w:p w14:paraId="72395219" w14:textId="77777777" w:rsidR="00F6237C" w:rsidRPr="006B70B8" w:rsidRDefault="00F6237C"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1C0F7F8C" w14:textId="3DB5D834" w:rsidR="00F6237C" w:rsidRPr="006B70B8" w:rsidRDefault="00F6237C" w:rsidP="00C128E3">
            <w:pPr>
              <w:pStyle w:val="Small"/>
              <w:spacing w:before="40" w:after="40"/>
              <w:jc w:val="both"/>
            </w:pPr>
            <w:r w:rsidRPr="006B70B8">
              <w:t>A</w:t>
            </w:r>
            <w:r w:rsidR="00CA1A05">
              <w:t>()</w:t>
            </w:r>
          </w:p>
        </w:tc>
        <w:tc>
          <w:tcPr>
            <w:tcW w:w="4026" w:type="dxa"/>
            <w:tcBorders>
              <w:top w:val="single" w:sz="6" w:space="0" w:color="000000"/>
              <w:left w:val="single" w:sz="6" w:space="0" w:color="000000"/>
              <w:bottom w:val="single" w:sz="6" w:space="0" w:color="000000"/>
              <w:right w:val="single" w:sz="6" w:space="0" w:color="000000"/>
            </w:tcBorders>
          </w:tcPr>
          <w:p w14:paraId="199CD815" w14:textId="26262167" w:rsidR="00F6237C" w:rsidRPr="006B70B8" w:rsidRDefault="00F6237C" w:rsidP="000412A7">
            <w:pPr>
              <w:pStyle w:val="Small"/>
              <w:spacing w:before="40" w:after="40"/>
              <w:jc w:val="both"/>
            </w:pPr>
            <w:r w:rsidRPr="006B70B8">
              <w:t xml:space="preserve">The code as defined in the </w:t>
            </w:r>
            <w:r w:rsidR="000412A7">
              <w:t>F</w:t>
            </w:r>
            <w:r w:rsidRPr="006B70B8">
              <w:t xml:space="preserve">eature </w:t>
            </w:r>
            <w:r w:rsidR="000412A7">
              <w:t>C</w:t>
            </w:r>
            <w:r w:rsidRPr="006B70B8">
              <w:t>atalogue</w:t>
            </w:r>
          </w:p>
        </w:tc>
      </w:tr>
      <w:tr w:rsidR="006B70B8" w:rsidRPr="006B70B8" w14:paraId="2CE9AE8B" w14:textId="77777777" w:rsidTr="004C32A7">
        <w:tc>
          <w:tcPr>
            <w:tcW w:w="3450" w:type="dxa"/>
            <w:tcBorders>
              <w:top w:val="single" w:sz="6" w:space="0" w:color="000000"/>
              <w:left w:val="single" w:sz="6" w:space="0" w:color="000000"/>
              <w:bottom w:val="single" w:sz="6" w:space="0" w:color="000000"/>
              <w:right w:val="single" w:sz="6" w:space="0" w:color="000000"/>
            </w:tcBorders>
          </w:tcPr>
          <w:p w14:paraId="5A6CA18E" w14:textId="77777777" w:rsidR="00F6237C" w:rsidRPr="006B70B8" w:rsidRDefault="00F6237C" w:rsidP="00C128E3">
            <w:pPr>
              <w:pStyle w:val="Small"/>
              <w:spacing w:before="40" w:after="40"/>
              <w:jc w:val="both"/>
            </w:pPr>
            <w:r w:rsidRPr="006B70B8">
              <w:t>Information Association Numeric Code</w:t>
            </w:r>
          </w:p>
        </w:tc>
        <w:tc>
          <w:tcPr>
            <w:tcW w:w="794" w:type="dxa"/>
            <w:tcBorders>
              <w:top w:val="single" w:sz="6" w:space="0" w:color="000000"/>
              <w:left w:val="single" w:sz="6" w:space="0" w:color="000000"/>
              <w:bottom w:val="single" w:sz="6" w:space="0" w:color="000000"/>
              <w:right w:val="single" w:sz="6" w:space="0" w:color="000000"/>
            </w:tcBorders>
          </w:tcPr>
          <w:p w14:paraId="147EB488" w14:textId="77777777" w:rsidR="00F6237C" w:rsidRPr="006B70B8" w:rsidRDefault="00F6237C" w:rsidP="00C128E3">
            <w:pPr>
              <w:pStyle w:val="Small"/>
              <w:spacing w:before="40" w:after="40"/>
              <w:jc w:val="both"/>
            </w:pPr>
            <w:r w:rsidRPr="006B70B8">
              <w:t>IANC</w:t>
            </w:r>
          </w:p>
        </w:tc>
        <w:tc>
          <w:tcPr>
            <w:tcW w:w="794" w:type="dxa"/>
            <w:tcBorders>
              <w:top w:val="single" w:sz="6" w:space="0" w:color="000000"/>
              <w:left w:val="single" w:sz="6" w:space="0" w:color="000000"/>
              <w:bottom w:val="single" w:sz="6" w:space="0" w:color="000000"/>
              <w:right w:val="single" w:sz="6" w:space="0" w:color="000000"/>
            </w:tcBorders>
          </w:tcPr>
          <w:p w14:paraId="5BE0871E" w14:textId="77777777" w:rsidR="00F6237C" w:rsidRPr="006B70B8" w:rsidRDefault="00F6237C"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4FAC6F33" w14:textId="77777777" w:rsidR="00F6237C" w:rsidRPr="006B70B8" w:rsidRDefault="00F6237C" w:rsidP="00C128E3">
            <w:pPr>
              <w:pStyle w:val="Small"/>
              <w:spacing w:before="40" w:after="40"/>
              <w:jc w:val="both"/>
            </w:pPr>
            <w:r w:rsidRPr="006B70B8">
              <w:t>b12</w:t>
            </w:r>
          </w:p>
        </w:tc>
        <w:tc>
          <w:tcPr>
            <w:tcW w:w="4026" w:type="dxa"/>
            <w:tcBorders>
              <w:top w:val="single" w:sz="6" w:space="0" w:color="000000"/>
              <w:left w:val="single" w:sz="6" w:space="0" w:color="000000"/>
              <w:bottom w:val="single" w:sz="6" w:space="0" w:color="000000"/>
              <w:right w:val="single" w:sz="6" w:space="0" w:color="000000"/>
            </w:tcBorders>
          </w:tcPr>
          <w:p w14:paraId="2532E78C" w14:textId="77777777" w:rsidR="00F6237C" w:rsidRPr="006B70B8" w:rsidRDefault="00F6237C" w:rsidP="00C128E3">
            <w:pPr>
              <w:pStyle w:val="Small"/>
              <w:spacing w:before="40" w:after="40"/>
              <w:jc w:val="both"/>
            </w:pPr>
            <w:r w:rsidRPr="006B70B8">
              <w:t>The code used within the NIAC subfield</w:t>
            </w:r>
          </w:p>
        </w:tc>
      </w:tr>
    </w:tbl>
    <w:p w14:paraId="1BD9C551" w14:textId="77777777" w:rsidR="00F6237C" w:rsidRDefault="00F6237C" w:rsidP="00375F65">
      <w:pPr>
        <w:spacing w:after="0" w:line="240" w:lineRule="auto"/>
        <w:rPr>
          <w:lang w:eastAsia="en-US"/>
        </w:rPr>
      </w:pPr>
    </w:p>
    <w:p w14:paraId="7B2009EA" w14:textId="506CED8B" w:rsidR="00375F65" w:rsidRPr="00926480" w:rsidRDefault="00375F65" w:rsidP="001D02B5">
      <w:pPr>
        <w:pStyle w:val="ListContinue2"/>
        <w:numPr>
          <w:ilvl w:val="2"/>
          <w:numId w:val="27"/>
        </w:numPr>
        <w:tabs>
          <w:tab w:val="clear" w:pos="432"/>
        </w:tabs>
        <w:spacing w:before="120" w:after="120" w:line="240" w:lineRule="auto"/>
        <w:rPr>
          <w:b/>
          <w:lang w:eastAsia="en-US"/>
        </w:rPr>
      </w:pPr>
      <w:bookmarkStart w:id="1600" w:name="_Toc162435470"/>
      <w:bookmarkStart w:id="1601" w:name="_Toc169203164"/>
      <w:bookmarkStart w:id="1602" w:name="_Toc170072494"/>
      <w:r w:rsidRPr="00375F65">
        <w:rPr>
          <w:b/>
          <w:lang w:eastAsia="en-US"/>
        </w:rPr>
        <w:t>Feature Association Codes field structure - FACS</w:t>
      </w:r>
      <w:bookmarkEnd w:id="1600"/>
      <w:bookmarkEnd w:id="1601"/>
      <w:bookmarkEnd w:id="1602"/>
    </w:p>
    <w:tbl>
      <w:tblPr>
        <w:tblW w:w="9858" w:type="dxa"/>
        <w:tblInd w:w="-244" w:type="dxa"/>
        <w:tblLayout w:type="fixed"/>
        <w:tblCellMar>
          <w:left w:w="57" w:type="dxa"/>
          <w:right w:w="57" w:type="dxa"/>
        </w:tblCellMar>
        <w:tblLook w:val="04A0" w:firstRow="1" w:lastRow="0" w:firstColumn="1" w:lastColumn="0" w:noHBand="0" w:noVBand="1"/>
      </w:tblPr>
      <w:tblGrid>
        <w:gridCol w:w="3450"/>
        <w:gridCol w:w="794"/>
        <w:gridCol w:w="794"/>
        <w:gridCol w:w="794"/>
        <w:gridCol w:w="4026"/>
      </w:tblGrid>
      <w:tr w:rsidR="006B70B8" w:rsidRPr="006B70B8" w14:paraId="6FA60871" w14:textId="77777777" w:rsidTr="00375F65">
        <w:tc>
          <w:tcPr>
            <w:tcW w:w="3450"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vAlign w:val="center"/>
          </w:tcPr>
          <w:p w14:paraId="45C713AA" w14:textId="77777777" w:rsidR="00F6237C" w:rsidRPr="0076198D" w:rsidRDefault="00F6237C" w:rsidP="00C128E3">
            <w:pPr>
              <w:pStyle w:val="Small"/>
              <w:spacing w:before="40" w:after="40"/>
              <w:jc w:val="both"/>
              <w:rPr>
                <w:b/>
              </w:rPr>
            </w:pPr>
            <w:r w:rsidRPr="0076198D">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014A2D57" w14:textId="77777777" w:rsidR="00F6237C" w:rsidRPr="0076198D" w:rsidRDefault="00F6237C" w:rsidP="00C128E3">
            <w:pPr>
              <w:pStyle w:val="Small"/>
              <w:spacing w:before="40" w:after="40"/>
              <w:jc w:val="both"/>
              <w:rPr>
                <w:b/>
              </w:rPr>
            </w:pPr>
            <w:r w:rsidRPr="0076198D">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15BA0826" w14:textId="77777777" w:rsidR="00F6237C" w:rsidRPr="0076198D" w:rsidRDefault="00F6237C" w:rsidP="00C128E3">
            <w:pPr>
              <w:pStyle w:val="Small"/>
              <w:spacing w:before="40" w:after="40"/>
              <w:jc w:val="both"/>
              <w:rPr>
                <w:b/>
              </w:rPr>
            </w:pPr>
            <w:r w:rsidRPr="0076198D">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1CD74D5C" w14:textId="77777777" w:rsidR="00F6237C" w:rsidRPr="0076198D" w:rsidRDefault="00F6237C" w:rsidP="00C128E3">
            <w:pPr>
              <w:pStyle w:val="Small"/>
              <w:spacing w:before="40" w:after="40"/>
              <w:jc w:val="both"/>
              <w:rPr>
                <w:b/>
              </w:rPr>
            </w:pPr>
            <w:r w:rsidRPr="0076198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vAlign w:val="center"/>
          </w:tcPr>
          <w:p w14:paraId="0ABF8034" w14:textId="77777777" w:rsidR="00F6237C" w:rsidRPr="0076198D" w:rsidRDefault="00F6237C" w:rsidP="00C128E3">
            <w:pPr>
              <w:pStyle w:val="Small"/>
              <w:spacing w:before="40" w:after="40"/>
              <w:jc w:val="both"/>
              <w:rPr>
                <w:b/>
              </w:rPr>
            </w:pPr>
            <w:r w:rsidRPr="0076198D">
              <w:rPr>
                <w:b/>
              </w:rPr>
              <w:t>Comment</w:t>
            </w:r>
          </w:p>
        </w:tc>
      </w:tr>
      <w:tr w:rsidR="006B70B8" w:rsidRPr="006B70B8" w14:paraId="34E37767" w14:textId="77777777" w:rsidTr="004C32A7">
        <w:tc>
          <w:tcPr>
            <w:tcW w:w="3450" w:type="dxa"/>
            <w:tcBorders>
              <w:top w:val="single" w:sz="6" w:space="0" w:color="000000"/>
              <w:left w:val="single" w:sz="6" w:space="0" w:color="000000"/>
              <w:bottom w:val="single" w:sz="6" w:space="0" w:color="000000"/>
              <w:right w:val="single" w:sz="6" w:space="0" w:color="000000"/>
            </w:tcBorders>
          </w:tcPr>
          <w:p w14:paraId="4F9ECC6D" w14:textId="77777777" w:rsidR="00F6237C" w:rsidRPr="006B70B8" w:rsidRDefault="00F6237C" w:rsidP="00C128E3">
            <w:pPr>
              <w:pStyle w:val="Small"/>
              <w:spacing w:before="40" w:after="40"/>
              <w:jc w:val="both"/>
            </w:pPr>
            <w:r w:rsidRPr="006B70B8">
              <w:t>Feature Association Code</w:t>
            </w:r>
          </w:p>
        </w:tc>
        <w:tc>
          <w:tcPr>
            <w:tcW w:w="794" w:type="dxa"/>
            <w:tcBorders>
              <w:top w:val="single" w:sz="6" w:space="0" w:color="000000"/>
              <w:left w:val="single" w:sz="6" w:space="0" w:color="000000"/>
              <w:bottom w:val="single" w:sz="6" w:space="0" w:color="000000"/>
              <w:right w:val="single" w:sz="6" w:space="0" w:color="000000"/>
            </w:tcBorders>
          </w:tcPr>
          <w:p w14:paraId="1A154D16" w14:textId="342DF55A" w:rsidR="00F6237C" w:rsidRPr="006B70B8" w:rsidRDefault="000412A7" w:rsidP="00C128E3">
            <w:pPr>
              <w:pStyle w:val="Small"/>
              <w:spacing w:before="40" w:after="40"/>
              <w:jc w:val="both"/>
            </w:pPr>
            <w:r>
              <w:t>*</w:t>
            </w:r>
            <w:r w:rsidR="00F6237C" w:rsidRPr="006B70B8">
              <w:t>FACD</w:t>
            </w:r>
          </w:p>
        </w:tc>
        <w:tc>
          <w:tcPr>
            <w:tcW w:w="794" w:type="dxa"/>
            <w:tcBorders>
              <w:top w:val="single" w:sz="6" w:space="0" w:color="000000"/>
              <w:left w:val="single" w:sz="6" w:space="0" w:color="000000"/>
              <w:bottom w:val="single" w:sz="6" w:space="0" w:color="000000"/>
              <w:right w:val="single" w:sz="6" w:space="0" w:color="000000"/>
            </w:tcBorders>
          </w:tcPr>
          <w:p w14:paraId="3E3B1684" w14:textId="77777777" w:rsidR="00F6237C" w:rsidRPr="006B70B8" w:rsidRDefault="00F6237C"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7BDB9167" w14:textId="0434292C" w:rsidR="00F6237C" w:rsidRPr="006B70B8" w:rsidRDefault="00F6237C" w:rsidP="00C128E3">
            <w:pPr>
              <w:pStyle w:val="Small"/>
              <w:spacing w:before="40" w:after="40"/>
              <w:jc w:val="both"/>
            </w:pPr>
            <w:r w:rsidRPr="006B70B8">
              <w:t>A</w:t>
            </w:r>
            <w:r w:rsidR="00CA1A05">
              <w:t>()</w:t>
            </w:r>
          </w:p>
        </w:tc>
        <w:tc>
          <w:tcPr>
            <w:tcW w:w="4026" w:type="dxa"/>
            <w:tcBorders>
              <w:top w:val="single" w:sz="6" w:space="0" w:color="000000"/>
              <w:left w:val="single" w:sz="6" w:space="0" w:color="000000"/>
              <w:bottom w:val="single" w:sz="6" w:space="0" w:color="000000"/>
              <w:right w:val="single" w:sz="6" w:space="0" w:color="000000"/>
            </w:tcBorders>
          </w:tcPr>
          <w:p w14:paraId="31661940" w14:textId="7415D94E" w:rsidR="00F6237C" w:rsidRPr="006B70B8" w:rsidRDefault="00F6237C" w:rsidP="00375F65">
            <w:pPr>
              <w:pStyle w:val="Small"/>
              <w:spacing w:before="40" w:after="40"/>
              <w:jc w:val="both"/>
            </w:pPr>
            <w:r w:rsidRPr="006B70B8">
              <w:t xml:space="preserve">The code as defined in the </w:t>
            </w:r>
            <w:r w:rsidR="00375F65">
              <w:t>F</w:t>
            </w:r>
            <w:r w:rsidRPr="006B70B8">
              <w:t xml:space="preserve">eature </w:t>
            </w:r>
            <w:r w:rsidR="00375F65">
              <w:t>C</w:t>
            </w:r>
            <w:r w:rsidRPr="006B70B8">
              <w:t>atalogue</w:t>
            </w:r>
          </w:p>
        </w:tc>
      </w:tr>
      <w:tr w:rsidR="006B70B8" w:rsidRPr="006B70B8" w14:paraId="750DB237" w14:textId="77777777" w:rsidTr="004C32A7">
        <w:tc>
          <w:tcPr>
            <w:tcW w:w="3450" w:type="dxa"/>
            <w:tcBorders>
              <w:top w:val="single" w:sz="6" w:space="0" w:color="000000"/>
              <w:left w:val="single" w:sz="6" w:space="0" w:color="000000"/>
              <w:bottom w:val="single" w:sz="6" w:space="0" w:color="000000"/>
              <w:right w:val="single" w:sz="6" w:space="0" w:color="000000"/>
            </w:tcBorders>
          </w:tcPr>
          <w:p w14:paraId="15688B61" w14:textId="77777777" w:rsidR="00F6237C" w:rsidRPr="006B70B8" w:rsidRDefault="00F6237C" w:rsidP="00C128E3">
            <w:pPr>
              <w:pStyle w:val="Small"/>
              <w:spacing w:before="40" w:after="40"/>
              <w:jc w:val="both"/>
            </w:pPr>
            <w:r w:rsidRPr="006B70B8">
              <w:t>Feature Association Numeric Code</w:t>
            </w:r>
          </w:p>
        </w:tc>
        <w:tc>
          <w:tcPr>
            <w:tcW w:w="794" w:type="dxa"/>
            <w:tcBorders>
              <w:top w:val="single" w:sz="6" w:space="0" w:color="000000"/>
              <w:left w:val="single" w:sz="6" w:space="0" w:color="000000"/>
              <w:bottom w:val="single" w:sz="6" w:space="0" w:color="000000"/>
              <w:right w:val="single" w:sz="6" w:space="0" w:color="000000"/>
            </w:tcBorders>
          </w:tcPr>
          <w:p w14:paraId="66B7BD5C" w14:textId="77777777" w:rsidR="00F6237C" w:rsidRPr="006B70B8" w:rsidRDefault="00F6237C" w:rsidP="00C128E3">
            <w:pPr>
              <w:pStyle w:val="Small"/>
              <w:spacing w:before="40" w:after="40"/>
              <w:jc w:val="both"/>
            </w:pPr>
            <w:r w:rsidRPr="006B70B8">
              <w:t>FANC</w:t>
            </w:r>
          </w:p>
        </w:tc>
        <w:tc>
          <w:tcPr>
            <w:tcW w:w="794" w:type="dxa"/>
            <w:tcBorders>
              <w:top w:val="single" w:sz="6" w:space="0" w:color="000000"/>
              <w:left w:val="single" w:sz="6" w:space="0" w:color="000000"/>
              <w:bottom w:val="single" w:sz="6" w:space="0" w:color="000000"/>
              <w:right w:val="single" w:sz="6" w:space="0" w:color="000000"/>
            </w:tcBorders>
          </w:tcPr>
          <w:p w14:paraId="31E86A4F" w14:textId="77777777" w:rsidR="00F6237C" w:rsidRPr="006B70B8" w:rsidRDefault="00F6237C"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3C432427" w14:textId="77777777" w:rsidR="00F6237C" w:rsidRPr="006B70B8" w:rsidRDefault="00F6237C" w:rsidP="00C128E3">
            <w:pPr>
              <w:pStyle w:val="Small"/>
              <w:spacing w:before="40" w:after="40"/>
              <w:jc w:val="both"/>
            </w:pPr>
            <w:r w:rsidRPr="006B70B8">
              <w:t>b12</w:t>
            </w:r>
          </w:p>
        </w:tc>
        <w:tc>
          <w:tcPr>
            <w:tcW w:w="4026" w:type="dxa"/>
            <w:tcBorders>
              <w:top w:val="single" w:sz="6" w:space="0" w:color="000000"/>
              <w:left w:val="single" w:sz="6" w:space="0" w:color="000000"/>
              <w:bottom w:val="single" w:sz="6" w:space="0" w:color="000000"/>
              <w:right w:val="single" w:sz="6" w:space="0" w:color="000000"/>
            </w:tcBorders>
          </w:tcPr>
          <w:p w14:paraId="76CEC2A2" w14:textId="77777777" w:rsidR="00F6237C" w:rsidRPr="006B70B8" w:rsidRDefault="00F6237C" w:rsidP="00C128E3">
            <w:pPr>
              <w:pStyle w:val="Small"/>
              <w:spacing w:before="40" w:after="40"/>
              <w:jc w:val="both"/>
            </w:pPr>
            <w:r w:rsidRPr="006B70B8">
              <w:t>The code used within the NFAC subfield</w:t>
            </w:r>
          </w:p>
        </w:tc>
      </w:tr>
    </w:tbl>
    <w:p w14:paraId="297AE171" w14:textId="77777777" w:rsidR="00F6237C" w:rsidRDefault="00F6237C" w:rsidP="00375F65">
      <w:pPr>
        <w:spacing w:after="0" w:line="240" w:lineRule="auto"/>
      </w:pPr>
    </w:p>
    <w:p w14:paraId="579FB32D" w14:textId="626045A4" w:rsidR="00375F65" w:rsidRPr="00926480" w:rsidRDefault="00375F65" w:rsidP="001D02B5">
      <w:pPr>
        <w:pStyle w:val="ListContinue2"/>
        <w:numPr>
          <w:ilvl w:val="2"/>
          <w:numId w:val="27"/>
        </w:numPr>
        <w:tabs>
          <w:tab w:val="clear" w:pos="432"/>
        </w:tabs>
        <w:spacing w:before="120" w:after="120" w:line="240" w:lineRule="auto"/>
        <w:rPr>
          <w:b/>
          <w:lang w:eastAsia="en-US"/>
        </w:rPr>
      </w:pPr>
      <w:bookmarkStart w:id="1603" w:name="_Toc162435471"/>
      <w:bookmarkStart w:id="1604" w:name="_Toc169203165"/>
      <w:bookmarkStart w:id="1605" w:name="_Toc170072495"/>
      <w:r w:rsidRPr="00375F65">
        <w:rPr>
          <w:b/>
          <w:lang w:eastAsia="en-US"/>
        </w:rPr>
        <w:t>Association Role Codes field structure - ARCS</w:t>
      </w:r>
      <w:bookmarkEnd w:id="1603"/>
      <w:bookmarkEnd w:id="1604"/>
      <w:bookmarkEnd w:id="1605"/>
    </w:p>
    <w:tbl>
      <w:tblPr>
        <w:tblW w:w="9858" w:type="dxa"/>
        <w:tblInd w:w="-244" w:type="dxa"/>
        <w:tblLayout w:type="fixed"/>
        <w:tblCellMar>
          <w:left w:w="57" w:type="dxa"/>
          <w:right w:w="57" w:type="dxa"/>
        </w:tblCellMar>
        <w:tblLook w:val="04A0" w:firstRow="1" w:lastRow="0" w:firstColumn="1" w:lastColumn="0" w:noHBand="0" w:noVBand="1"/>
      </w:tblPr>
      <w:tblGrid>
        <w:gridCol w:w="3450"/>
        <w:gridCol w:w="794"/>
        <w:gridCol w:w="794"/>
        <w:gridCol w:w="794"/>
        <w:gridCol w:w="4026"/>
      </w:tblGrid>
      <w:tr w:rsidR="006B70B8" w:rsidRPr="006B70B8" w14:paraId="683027A2" w14:textId="77777777" w:rsidTr="00375F65">
        <w:tc>
          <w:tcPr>
            <w:tcW w:w="3450"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vAlign w:val="center"/>
          </w:tcPr>
          <w:p w14:paraId="0612327E" w14:textId="77777777" w:rsidR="00F6237C" w:rsidRPr="0076198D" w:rsidRDefault="00F6237C" w:rsidP="00C128E3">
            <w:pPr>
              <w:pStyle w:val="Small"/>
              <w:spacing w:before="40" w:after="40"/>
              <w:jc w:val="both"/>
              <w:rPr>
                <w:b/>
              </w:rPr>
            </w:pPr>
            <w:r w:rsidRPr="0076198D">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0327B42A" w14:textId="77777777" w:rsidR="00F6237C" w:rsidRPr="0076198D" w:rsidRDefault="00F6237C" w:rsidP="00C128E3">
            <w:pPr>
              <w:pStyle w:val="Small"/>
              <w:spacing w:before="40" w:after="40"/>
              <w:jc w:val="both"/>
              <w:rPr>
                <w:b/>
              </w:rPr>
            </w:pPr>
            <w:r w:rsidRPr="0076198D">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25375F10" w14:textId="77777777" w:rsidR="00F6237C" w:rsidRPr="0076198D" w:rsidRDefault="00F6237C" w:rsidP="00C128E3">
            <w:pPr>
              <w:pStyle w:val="Small"/>
              <w:spacing w:before="40" w:after="40"/>
              <w:jc w:val="both"/>
              <w:rPr>
                <w:b/>
              </w:rPr>
            </w:pPr>
            <w:r w:rsidRPr="0076198D">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5846BE4F" w14:textId="77777777" w:rsidR="00F6237C" w:rsidRPr="0076198D" w:rsidRDefault="00F6237C" w:rsidP="00C128E3">
            <w:pPr>
              <w:pStyle w:val="Small"/>
              <w:spacing w:before="40" w:after="40"/>
              <w:jc w:val="both"/>
              <w:rPr>
                <w:b/>
              </w:rPr>
            </w:pPr>
            <w:r w:rsidRPr="0076198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vAlign w:val="center"/>
          </w:tcPr>
          <w:p w14:paraId="2CFFB0D8" w14:textId="77777777" w:rsidR="00F6237C" w:rsidRPr="0076198D" w:rsidRDefault="00F6237C" w:rsidP="00C128E3">
            <w:pPr>
              <w:pStyle w:val="Small"/>
              <w:spacing w:before="40" w:after="40"/>
              <w:jc w:val="both"/>
              <w:rPr>
                <w:b/>
              </w:rPr>
            </w:pPr>
            <w:r w:rsidRPr="0076198D">
              <w:rPr>
                <w:b/>
              </w:rPr>
              <w:t>Comment</w:t>
            </w:r>
          </w:p>
        </w:tc>
      </w:tr>
      <w:tr w:rsidR="006B70B8" w:rsidRPr="006B70B8" w14:paraId="78DDD09C" w14:textId="77777777" w:rsidTr="004C32A7">
        <w:tc>
          <w:tcPr>
            <w:tcW w:w="3450" w:type="dxa"/>
            <w:tcBorders>
              <w:top w:val="single" w:sz="6" w:space="0" w:color="000000"/>
              <w:left w:val="single" w:sz="6" w:space="0" w:color="000000"/>
              <w:bottom w:val="single" w:sz="6" w:space="0" w:color="000000"/>
              <w:right w:val="single" w:sz="6" w:space="0" w:color="000000"/>
            </w:tcBorders>
          </w:tcPr>
          <w:p w14:paraId="1A6D518A" w14:textId="77777777" w:rsidR="00F6237C" w:rsidRPr="006B70B8" w:rsidRDefault="00F6237C" w:rsidP="00C128E3">
            <w:pPr>
              <w:pStyle w:val="Small"/>
              <w:spacing w:before="40" w:after="40"/>
              <w:jc w:val="both"/>
            </w:pPr>
            <w:r w:rsidRPr="006B70B8">
              <w:t>Association Role Code</w:t>
            </w:r>
          </w:p>
        </w:tc>
        <w:tc>
          <w:tcPr>
            <w:tcW w:w="794" w:type="dxa"/>
            <w:tcBorders>
              <w:top w:val="single" w:sz="6" w:space="0" w:color="000000"/>
              <w:left w:val="single" w:sz="6" w:space="0" w:color="000000"/>
              <w:bottom w:val="single" w:sz="6" w:space="0" w:color="000000"/>
              <w:right w:val="single" w:sz="6" w:space="0" w:color="000000"/>
            </w:tcBorders>
          </w:tcPr>
          <w:p w14:paraId="6EDDCCE2" w14:textId="622A5AFB" w:rsidR="00F6237C" w:rsidRPr="006B70B8" w:rsidRDefault="000412A7" w:rsidP="00C128E3">
            <w:pPr>
              <w:pStyle w:val="Small"/>
              <w:spacing w:before="40" w:after="40"/>
              <w:jc w:val="both"/>
            </w:pPr>
            <w:r>
              <w:t>*</w:t>
            </w:r>
            <w:r w:rsidR="00F6237C" w:rsidRPr="006B70B8">
              <w:t>ARCD</w:t>
            </w:r>
          </w:p>
        </w:tc>
        <w:tc>
          <w:tcPr>
            <w:tcW w:w="794" w:type="dxa"/>
            <w:tcBorders>
              <w:top w:val="single" w:sz="6" w:space="0" w:color="000000"/>
              <w:left w:val="single" w:sz="6" w:space="0" w:color="000000"/>
              <w:bottom w:val="single" w:sz="6" w:space="0" w:color="000000"/>
              <w:right w:val="single" w:sz="6" w:space="0" w:color="000000"/>
            </w:tcBorders>
          </w:tcPr>
          <w:p w14:paraId="4E09EB51" w14:textId="77777777" w:rsidR="00F6237C" w:rsidRPr="006B70B8" w:rsidRDefault="00F6237C"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6D956DF2" w14:textId="601C2E23" w:rsidR="00F6237C" w:rsidRPr="006B70B8" w:rsidRDefault="00F6237C" w:rsidP="00C128E3">
            <w:pPr>
              <w:pStyle w:val="Small"/>
              <w:spacing w:before="40" w:after="40"/>
              <w:jc w:val="both"/>
            </w:pPr>
            <w:r w:rsidRPr="006B70B8">
              <w:t>A</w:t>
            </w:r>
            <w:r w:rsidR="00CA1A05">
              <w:t>()</w:t>
            </w:r>
          </w:p>
        </w:tc>
        <w:tc>
          <w:tcPr>
            <w:tcW w:w="4026" w:type="dxa"/>
            <w:tcBorders>
              <w:top w:val="single" w:sz="6" w:space="0" w:color="000000"/>
              <w:left w:val="single" w:sz="6" w:space="0" w:color="000000"/>
              <w:bottom w:val="single" w:sz="6" w:space="0" w:color="000000"/>
              <w:right w:val="single" w:sz="6" w:space="0" w:color="000000"/>
            </w:tcBorders>
          </w:tcPr>
          <w:p w14:paraId="18A7CFDB" w14:textId="6166BFDD" w:rsidR="00F6237C" w:rsidRPr="006B70B8" w:rsidRDefault="00F6237C" w:rsidP="00375F65">
            <w:pPr>
              <w:pStyle w:val="Small"/>
              <w:spacing w:before="40" w:after="40"/>
              <w:jc w:val="both"/>
            </w:pPr>
            <w:r w:rsidRPr="006B70B8">
              <w:t xml:space="preserve">The code as defined in the </w:t>
            </w:r>
            <w:r w:rsidR="00375F65">
              <w:t>F</w:t>
            </w:r>
            <w:r w:rsidRPr="006B70B8">
              <w:t xml:space="preserve">eature </w:t>
            </w:r>
            <w:r w:rsidR="00375F65">
              <w:t>C</w:t>
            </w:r>
            <w:r w:rsidRPr="006B70B8">
              <w:t>atalogue</w:t>
            </w:r>
          </w:p>
        </w:tc>
      </w:tr>
      <w:tr w:rsidR="006B70B8" w:rsidRPr="006B70B8" w14:paraId="2AD282BB" w14:textId="77777777" w:rsidTr="004C32A7">
        <w:tc>
          <w:tcPr>
            <w:tcW w:w="3450" w:type="dxa"/>
            <w:tcBorders>
              <w:top w:val="single" w:sz="6" w:space="0" w:color="000000"/>
              <w:left w:val="single" w:sz="6" w:space="0" w:color="000000"/>
              <w:bottom w:val="single" w:sz="6" w:space="0" w:color="000000"/>
              <w:right w:val="single" w:sz="6" w:space="0" w:color="000000"/>
            </w:tcBorders>
          </w:tcPr>
          <w:p w14:paraId="7098D885" w14:textId="77777777" w:rsidR="00F6237C" w:rsidRPr="006B70B8" w:rsidRDefault="00F6237C" w:rsidP="00C128E3">
            <w:pPr>
              <w:pStyle w:val="Small"/>
              <w:spacing w:before="40" w:after="40"/>
              <w:jc w:val="both"/>
            </w:pPr>
            <w:r w:rsidRPr="006B70B8">
              <w:t>Association Role Numeric Code</w:t>
            </w:r>
          </w:p>
        </w:tc>
        <w:tc>
          <w:tcPr>
            <w:tcW w:w="794" w:type="dxa"/>
            <w:tcBorders>
              <w:top w:val="single" w:sz="6" w:space="0" w:color="000000"/>
              <w:left w:val="single" w:sz="6" w:space="0" w:color="000000"/>
              <w:bottom w:val="single" w:sz="6" w:space="0" w:color="000000"/>
              <w:right w:val="single" w:sz="6" w:space="0" w:color="000000"/>
            </w:tcBorders>
          </w:tcPr>
          <w:p w14:paraId="32B75D3B" w14:textId="77777777" w:rsidR="00F6237C" w:rsidRPr="006B70B8" w:rsidRDefault="00F6237C" w:rsidP="00C128E3">
            <w:pPr>
              <w:pStyle w:val="Small"/>
              <w:spacing w:before="40" w:after="40"/>
              <w:jc w:val="both"/>
            </w:pPr>
            <w:r w:rsidRPr="006B70B8">
              <w:t>ARNC</w:t>
            </w:r>
          </w:p>
        </w:tc>
        <w:tc>
          <w:tcPr>
            <w:tcW w:w="794" w:type="dxa"/>
            <w:tcBorders>
              <w:top w:val="single" w:sz="6" w:space="0" w:color="000000"/>
              <w:left w:val="single" w:sz="6" w:space="0" w:color="000000"/>
              <w:bottom w:val="single" w:sz="6" w:space="0" w:color="000000"/>
              <w:right w:val="single" w:sz="6" w:space="0" w:color="000000"/>
            </w:tcBorders>
          </w:tcPr>
          <w:p w14:paraId="3F805E1A" w14:textId="77777777" w:rsidR="00F6237C" w:rsidRPr="006B70B8" w:rsidRDefault="00F6237C"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3AA6D1BB" w14:textId="77777777" w:rsidR="00F6237C" w:rsidRPr="006B70B8" w:rsidRDefault="00F6237C" w:rsidP="00C128E3">
            <w:pPr>
              <w:pStyle w:val="Small"/>
              <w:spacing w:before="40" w:after="40"/>
              <w:jc w:val="both"/>
            </w:pPr>
            <w:r w:rsidRPr="006B70B8">
              <w:t>b12</w:t>
            </w:r>
          </w:p>
        </w:tc>
        <w:tc>
          <w:tcPr>
            <w:tcW w:w="4026" w:type="dxa"/>
            <w:tcBorders>
              <w:top w:val="single" w:sz="6" w:space="0" w:color="000000"/>
              <w:left w:val="single" w:sz="6" w:space="0" w:color="000000"/>
              <w:bottom w:val="single" w:sz="6" w:space="0" w:color="000000"/>
              <w:right w:val="single" w:sz="6" w:space="0" w:color="000000"/>
            </w:tcBorders>
          </w:tcPr>
          <w:p w14:paraId="2CC8B4F2" w14:textId="77777777" w:rsidR="00F6237C" w:rsidRPr="006B70B8" w:rsidRDefault="00F6237C" w:rsidP="00C128E3">
            <w:pPr>
              <w:pStyle w:val="Small"/>
              <w:spacing w:before="40" w:after="40"/>
              <w:jc w:val="both"/>
            </w:pPr>
            <w:r w:rsidRPr="006B70B8">
              <w:t>The code used within the NARC subfield</w:t>
            </w:r>
          </w:p>
        </w:tc>
      </w:tr>
    </w:tbl>
    <w:p w14:paraId="0D63643A" w14:textId="77777777" w:rsidR="00F6237C" w:rsidRDefault="00F6237C" w:rsidP="00375F65">
      <w:pPr>
        <w:spacing w:after="0" w:line="240" w:lineRule="auto"/>
      </w:pPr>
    </w:p>
    <w:p w14:paraId="5D69B205" w14:textId="783097B1" w:rsidR="00375F65" w:rsidRPr="00926480" w:rsidRDefault="00375F65" w:rsidP="001D02B5">
      <w:pPr>
        <w:pStyle w:val="ListContinue2"/>
        <w:numPr>
          <w:ilvl w:val="2"/>
          <w:numId w:val="27"/>
        </w:numPr>
        <w:tabs>
          <w:tab w:val="clear" w:pos="432"/>
        </w:tabs>
        <w:spacing w:before="120" w:after="120" w:line="240" w:lineRule="auto"/>
        <w:rPr>
          <w:b/>
          <w:lang w:eastAsia="en-US"/>
        </w:rPr>
      </w:pPr>
      <w:bookmarkStart w:id="1606" w:name="_Toc162435472"/>
      <w:bookmarkStart w:id="1607" w:name="_Toc169203166"/>
      <w:bookmarkStart w:id="1608" w:name="_Toc170072496"/>
      <w:r w:rsidRPr="00375F65">
        <w:rPr>
          <w:b/>
          <w:lang w:eastAsia="en-US"/>
        </w:rPr>
        <w:t>Information Type Identifier field - IRID</w:t>
      </w:r>
      <w:bookmarkEnd w:id="1606"/>
      <w:bookmarkEnd w:id="1607"/>
      <w:bookmarkEnd w:id="1608"/>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6B70B8" w:rsidRPr="006B70B8" w14:paraId="75031713" w14:textId="77777777" w:rsidTr="00375F65">
        <w:tc>
          <w:tcPr>
            <w:tcW w:w="3459"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vAlign w:val="center"/>
          </w:tcPr>
          <w:p w14:paraId="7B1C7F7E" w14:textId="77777777" w:rsidR="00E73EDF" w:rsidRPr="006B70B8" w:rsidRDefault="007653F1" w:rsidP="00C128E3">
            <w:pPr>
              <w:pStyle w:val="Small"/>
              <w:spacing w:before="40" w:after="40"/>
              <w:jc w:val="both"/>
              <w:rPr>
                <w:b/>
              </w:rPr>
            </w:pPr>
            <w:r w:rsidRPr="006B70B8">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0F5401E8" w14:textId="77777777" w:rsidR="00E73EDF" w:rsidRPr="006B70B8" w:rsidRDefault="007653F1" w:rsidP="00C128E3">
            <w:pPr>
              <w:pStyle w:val="Small"/>
              <w:spacing w:before="40" w:after="40"/>
              <w:jc w:val="both"/>
              <w:rPr>
                <w:b/>
              </w:rPr>
            </w:pPr>
            <w:r w:rsidRPr="006B70B8">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24D9E1F2" w14:textId="77777777" w:rsidR="00E73EDF" w:rsidRPr="006B70B8" w:rsidRDefault="007653F1" w:rsidP="00C128E3">
            <w:pPr>
              <w:pStyle w:val="Small"/>
              <w:spacing w:before="40" w:after="40"/>
              <w:jc w:val="both"/>
              <w:rPr>
                <w:b/>
              </w:rPr>
            </w:pPr>
            <w:r w:rsidRPr="006B70B8">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55BDD163" w14:textId="77777777" w:rsidR="00E73EDF" w:rsidRPr="006B70B8" w:rsidRDefault="007653F1" w:rsidP="00C128E3">
            <w:pPr>
              <w:pStyle w:val="Small"/>
              <w:spacing w:before="40" w:after="40"/>
              <w:jc w:val="both"/>
              <w:rPr>
                <w:b/>
              </w:rPr>
            </w:pPr>
            <w:r w:rsidRPr="006B70B8">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vAlign w:val="center"/>
          </w:tcPr>
          <w:p w14:paraId="6E169FF3" w14:textId="77777777" w:rsidR="00E73EDF" w:rsidRPr="006B70B8" w:rsidRDefault="007653F1" w:rsidP="00C128E3">
            <w:pPr>
              <w:pStyle w:val="Small"/>
              <w:spacing w:before="40" w:after="40"/>
              <w:jc w:val="both"/>
              <w:rPr>
                <w:b/>
              </w:rPr>
            </w:pPr>
            <w:r w:rsidRPr="006B70B8">
              <w:rPr>
                <w:b/>
              </w:rPr>
              <w:t>Comment</w:t>
            </w:r>
          </w:p>
        </w:tc>
      </w:tr>
      <w:tr w:rsidR="006B70B8" w:rsidRPr="006B70B8" w14:paraId="1861DDF3" w14:textId="77777777">
        <w:tc>
          <w:tcPr>
            <w:tcW w:w="3459" w:type="dxa"/>
            <w:tcBorders>
              <w:top w:val="single" w:sz="6" w:space="0" w:color="000000"/>
              <w:left w:val="single" w:sz="6" w:space="0" w:color="000000"/>
              <w:bottom w:val="single" w:sz="6" w:space="0" w:color="000000"/>
              <w:right w:val="single" w:sz="6" w:space="0" w:color="000000"/>
            </w:tcBorders>
          </w:tcPr>
          <w:p w14:paraId="12992007" w14:textId="1AB5E90C" w:rsidR="00E73EDF" w:rsidRPr="006B70B8" w:rsidRDefault="007653F1" w:rsidP="00375F65">
            <w:pPr>
              <w:pStyle w:val="Small"/>
              <w:spacing w:before="40" w:after="40"/>
            </w:pPr>
            <w:r w:rsidRPr="006B70B8">
              <w:t xml:space="preserve">Record </w:t>
            </w:r>
            <w:r w:rsidR="00375F65">
              <w:t>n</w:t>
            </w:r>
            <w:r w:rsidR="00375F65" w:rsidRPr="006B70B8">
              <w:t>ame</w:t>
            </w:r>
          </w:p>
        </w:tc>
        <w:tc>
          <w:tcPr>
            <w:tcW w:w="794" w:type="dxa"/>
            <w:tcBorders>
              <w:top w:val="single" w:sz="6" w:space="0" w:color="000000"/>
              <w:left w:val="single" w:sz="6" w:space="0" w:color="000000"/>
              <w:bottom w:val="single" w:sz="6" w:space="0" w:color="000000"/>
              <w:right w:val="single" w:sz="6" w:space="0" w:color="000000"/>
            </w:tcBorders>
          </w:tcPr>
          <w:p w14:paraId="176E6438" w14:textId="77777777" w:rsidR="00E73EDF" w:rsidRPr="001F69A8" w:rsidRDefault="007653F1" w:rsidP="00C128E3">
            <w:pPr>
              <w:pStyle w:val="Small"/>
              <w:spacing w:before="40" w:after="40"/>
            </w:pPr>
            <w:r w:rsidRPr="001F69A8">
              <w:t>RCNM</w:t>
            </w:r>
          </w:p>
        </w:tc>
        <w:tc>
          <w:tcPr>
            <w:tcW w:w="794" w:type="dxa"/>
            <w:tcBorders>
              <w:top w:val="single" w:sz="6" w:space="0" w:color="000000"/>
              <w:left w:val="single" w:sz="6" w:space="0" w:color="000000"/>
              <w:bottom w:val="single" w:sz="6" w:space="0" w:color="000000"/>
              <w:right w:val="single" w:sz="6" w:space="0" w:color="000000"/>
            </w:tcBorders>
          </w:tcPr>
          <w:p w14:paraId="01076A40" w14:textId="77777777" w:rsidR="00E73EDF" w:rsidRPr="006B70B8" w:rsidRDefault="007653F1" w:rsidP="00C128E3">
            <w:pPr>
              <w:pStyle w:val="Small"/>
              <w:spacing w:before="40" w:after="40"/>
            </w:pPr>
            <w:r w:rsidRPr="006B70B8">
              <w:t>{150}</w:t>
            </w:r>
          </w:p>
        </w:tc>
        <w:tc>
          <w:tcPr>
            <w:tcW w:w="794" w:type="dxa"/>
            <w:tcBorders>
              <w:top w:val="single" w:sz="6" w:space="0" w:color="000000"/>
              <w:left w:val="single" w:sz="6" w:space="0" w:color="000000"/>
              <w:bottom w:val="single" w:sz="6" w:space="0" w:color="000000"/>
              <w:right w:val="single" w:sz="6" w:space="0" w:color="000000"/>
            </w:tcBorders>
          </w:tcPr>
          <w:p w14:paraId="1483CBAE" w14:textId="77777777" w:rsidR="00E73EDF" w:rsidRPr="006B70B8" w:rsidRDefault="007653F1" w:rsidP="00C128E3">
            <w:pPr>
              <w:pStyle w:val="Small"/>
              <w:spacing w:before="40" w:after="40"/>
            </w:pPr>
            <w:r w:rsidRPr="006B70B8">
              <w:t>b11</w:t>
            </w:r>
          </w:p>
        </w:tc>
        <w:tc>
          <w:tcPr>
            <w:tcW w:w="4026" w:type="dxa"/>
            <w:tcBorders>
              <w:top w:val="single" w:sz="6" w:space="0" w:color="000000"/>
              <w:left w:val="single" w:sz="6" w:space="0" w:color="000000"/>
              <w:bottom w:val="single" w:sz="6" w:space="0" w:color="000000"/>
              <w:right w:val="single" w:sz="6" w:space="0" w:color="000000"/>
            </w:tcBorders>
          </w:tcPr>
          <w:p w14:paraId="1F298F0E" w14:textId="0254D718" w:rsidR="00E73EDF" w:rsidRPr="006B70B8" w:rsidRDefault="007653F1" w:rsidP="00C128E3">
            <w:pPr>
              <w:pStyle w:val="Small"/>
              <w:spacing w:before="40" w:after="40"/>
            </w:pPr>
            <w:r w:rsidRPr="006B70B8">
              <w:t xml:space="preserve">{150} </w:t>
            </w:r>
            <w:r w:rsidR="00375F65">
              <w:t>–</w:t>
            </w:r>
            <w:r w:rsidRPr="006B70B8">
              <w:t xml:space="preserve"> Information Type</w:t>
            </w:r>
          </w:p>
        </w:tc>
      </w:tr>
      <w:tr w:rsidR="006B70B8" w:rsidRPr="006B70B8" w14:paraId="7924943E" w14:textId="77777777">
        <w:tc>
          <w:tcPr>
            <w:tcW w:w="3459" w:type="dxa"/>
            <w:tcBorders>
              <w:top w:val="single" w:sz="6" w:space="0" w:color="000000"/>
              <w:left w:val="single" w:sz="6" w:space="0" w:color="000000"/>
              <w:bottom w:val="single" w:sz="6" w:space="0" w:color="000000"/>
              <w:right w:val="single" w:sz="6" w:space="0" w:color="000000"/>
            </w:tcBorders>
          </w:tcPr>
          <w:p w14:paraId="7D8C648A" w14:textId="366E3186" w:rsidR="00E73EDF" w:rsidRPr="006B70B8" w:rsidRDefault="007653F1" w:rsidP="00375F65">
            <w:pPr>
              <w:pStyle w:val="Small"/>
              <w:spacing w:before="40" w:after="40"/>
            </w:pPr>
            <w:r w:rsidRPr="006B70B8">
              <w:t xml:space="preserve">Record </w:t>
            </w:r>
            <w:r w:rsidR="00375F65">
              <w:t>i</w:t>
            </w:r>
            <w:r w:rsidR="00375F65" w:rsidRPr="006B70B8">
              <w:t xml:space="preserve">dentification </w:t>
            </w:r>
            <w:r w:rsidRPr="006B70B8">
              <w:t>number</w:t>
            </w:r>
          </w:p>
        </w:tc>
        <w:tc>
          <w:tcPr>
            <w:tcW w:w="794" w:type="dxa"/>
            <w:tcBorders>
              <w:top w:val="single" w:sz="6" w:space="0" w:color="000000"/>
              <w:left w:val="single" w:sz="6" w:space="0" w:color="000000"/>
              <w:bottom w:val="single" w:sz="6" w:space="0" w:color="000000"/>
              <w:right w:val="single" w:sz="6" w:space="0" w:color="000000"/>
            </w:tcBorders>
          </w:tcPr>
          <w:p w14:paraId="0DF9FF9B" w14:textId="77777777" w:rsidR="00E73EDF" w:rsidRPr="001F69A8" w:rsidRDefault="007653F1" w:rsidP="00C128E3">
            <w:pPr>
              <w:pStyle w:val="Small"/>
              <w:spacing w:before="40" w:after="40"/>
            </w:pPr>
            <w:r w:rsidRPr="001F69A8">
              <w:t>RCID</w:t>
            </w:r>
          </w:p>
        </w:tc>
        <w:tc>
          <w:tcPr>
            <w:tcW w:w="794" w:type="dxa"/>
            <w:tcBorders>
              <w:top w:val="single" w:sz="6" w:space="0" w:color="000000"/>
              <w:left w:val="single" w:sz="6" w:space="0" w:color="000000"/>
              <w:bottom w:val="single" w:sz="6" w:space="0" w:color="000000"/>
              <w:right w:val="single" w:sz="6" w:space="0" w:color="000000"/>
            </w:tcBorders>
          </w:tcPr>
          <w:p w14:paraId="4ACF83BF" w14:textId="77777777" w:rsidR="00E73EDF" w:rsidRPr="006B70B8" w:rsidRDefault="00E73EDF" w:rsidP="00C128E3">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15FE1732" w14:textId="77777777" w:rsidR="00E73EDF" w:rsidRPr="006B70B8" w:rsidRDefault="007653F1" w:rsidP="00C128E3">
            <w:pPr>
              <w:pStyle w:val="Small"/>
              <w:spacing w:before="40" w:after="40"/>
            </w:pPr>
            <w:r w:rsidRPr="006B70B8">
              <w:t>b14</w:t>
            </w:r>
          </w:p>
        </w:tc>
        <w:tc>
          <w:tcPr>
            <w:tcW w:w="4026" w:type="dxa"/>
            <w:tcBorders>
              <w:top w:val="single" w:sz="6" w:space="0" w:color="000000"/>
              <w:left w:val="single" w:sz="6" w:space="0" w:color="000000"/>
              <w:bottom w:val="single" w:sz="6" w:space="0" w:color="000000"/>
              <w:right w:val="single" w:sz="6" w:space="0" w:color="000000"/>
            </w:tcBorders>
          </w:tcPr>
          <w:p w14:paraId="4FCCA6B7" w14:textId="77777777" w:rsidR="00E73EDF" w:rsidRPr="006B70B8" w:rsidRDefault="007653F1" w:rsidP="00C128E3">
            <w:pPr>
              <w:pStyle w:val="Small"/>
              <w:spacing w:before="40" w:after="40"/>
            </w:pPr>
            <w:r w:rsidRPr="006B70B8">
              <w:t>Range: 1 to 2</w:t>
            </w:r>
            <w:r w:rsidRPr="006B70B8">
              <w:rPr>
                <w:vertAlign w:val="superscript"/>
              </w:rPr>
              <w:t>32</w:t>
            </w:r>
            <w:r w:rsidRPr="006B70B8">
              <w:noBreakHyphen/>
              <w:t>2</w:t>
            </w:r>
          </w:p>
        </w:tc>
      </w:tr>
      <w:tr w:rsidR="006B70B8" w:rsidRPr="006B70B8" w14:paraId="2B0E3B78" w14:textId="77777777">
        <w:tc>
          <w:tcPr>
            <w:tcW w:w="3459" w:type="dxa"/>
            <w:tcBorders>
              <w:top w:val="single" w:sz="6" w:space="0" w:color="000000"/>
              <w:left w:val="single" w:sz="6" w:space="0" w:color="000000"/>
              <w:bottom w:val="single" w:sz="6" w:space="0" w:color="000000"/>
              <w:right w:val="single" w:sz="6" w:space="0" w:color="000000"/>
            </w:tcBorders>
          </w:tcPr>
          <w:p w14:paraId="0B57FF98" w14:textId="77777777" w:rsidR="00E73EDF" w:rsidRPr="006B70B8" w:rsidRDefault="007653F1" w:rsidP="00C128E3">
            <w:pPr>
              <w:pStyle w:val="Small"/>
              <w:spacing w:before="40" w:after="40"/>
            </w:pPr>
            <w:r w:rsidRPr="006B70B8">
              <w:t>Numeric Information Type Code</w:t>
            </w:r>
          </w:p>
        </w:tc>
        <w:tc>
          <w:tcPr>
            <w:tcW w:w="794" w:type="dxa"/>
            <w:tcBorders>
              <w:top w:val="single" w:sz="6" w:space="0" w:color="000000"/>
              <w:left w:val="single" w:sz="6" w:space="0" w:color="000000"/>
              <w:bottom w:val="single" w:sz="6" w:space="0" w:color="000000"/>
              <w:right w:val="single" w:sz="6" w:space="0" w:color="000000"/>
            </w:tcBorders>
          </w:tcPr>
          <w:p w14:paraId="49F52171" w14:textId="77777777" w:rsidR="00E73EDF" w:rsidRPr="006B70B8" w:rsidRDefault="007653F1" w:rsidP="00C128E3">
            <w:pPr>
              <w:pStyle w:val="Small"/>
              <w:spacing w:before="40" w:after="40"/>
            </w:pPr>
            <w:r w:rsidRPr="006B70B8">
              <w:t>NITC</w:t>
            </w:r>
          </w:p>
        </w:tc>
        <w:tc>
          <w:tcPr>
            <w:tcW w:w="794" w:type="dxa"/>
            <w:tcBorders>
              <w:top w:val="single" w:sz="6" w:space="0" w:color="000000"/>
              <w:left w:val="single" w:sz="6" w:space="0" w:color="000000"/>
              <w:bottom w:val="single" w:sz="6" w:space="0" w:color="000000"/>
              <w:right w:val="single" w:sz="6" w:space="0" w:color="000000"/>
            </w:tcBorders>
          </w:tcPr>
          <w:p w14:paraId="5C10C0DE" w14:textId="77777777" w:rsidR="00E73EDF" w:rsidRPr="006B70B8" w:rsidRDefault="00E73EDF" w:rsidP="00C128E3">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09C3F62B" w14:textId="77777777" w:rsidR="00E73EDF" w:rsidRPr="006B70B8" w:rsidRDefault="007653F1" w:rsidP="00C128E3">
            <w:pPr>
              <w:pStyle w:val="Small"/>
              <w:spacing w:before="40" w:after="40"/>
            </w:pPr>
            <w:r w:rsidRPr="006B70B8">
              <w:t>b12</w:t>
            </w:r>
          </w:p>
        </w:tc>
        <w:tc>
          <w:tcPr>
            <w:tcW w:w="4026" w:type="dxa"/>
            <w:tcBorders>
              <w:top w:val="single" w:sz="6" w:space="0" w:color="000000"/>
              <w:left w:val="single" w:sz="6" w:space="0" w:color="000000"/>
              <w:bottom w:val="single" w:sz="6" w:space="0" w:color="000000"/>
              <w:right w:val="single" w:sz="6" w:space="0" w:color="000000"/>
            </w:tcBorders>
          </w:tcPr>
          <w:p w14:paraId="3DC78A37" w14:textId="77777777" w:rsidR="00E73EDF" w:rsidRPr="006B70B8" w:rsidRDefault="007653F1" w:rsidP="00C128E3">
            <w:pPr>
              <w:pStyle w:val="Small"/>
              <w:spacing w:before="40" w:after="40"/>
            </w:pPr>
            <w:r w:rsidRPr="006B70B8">
              <w:t>A valid information type code as defined in the ITCS field of the Dataset General Information Record</w:t>
            </w:r>
          </w:p>
        </w:tc>
      </w:tr>
      <w:tr w:rsidR="006B70B8" w:rsidRPr="006B70B8" w14:paraId="6513D126" w14:textId="77777777">
        <w:tc>
          <w:tcPr>
            <w:tcW w:w="3459" w:type="dxa"/>
            <w:tcBorders>
              <w:top w:val="single" w:sz="6" w:space="0" w:color="000000"/>
              <w:left w:val="single" w:sz="6" w:space="0" w:color="000000"/>
              <w:bottom w:val="single" w:sz="6" w:space="0" w:color="000000"/>
              <w:right w:val="single" w:sz="6" w:space="0" w:color="000000"/>
            </w:tcBorders>
          </w:tcPr>
          <w:p w14:paraId="5C0C3C1D" w14:textId="7C50EF30" w:rsidR="00E73EDF" w:rsidRPr="006B70B8" w:rsidRDefault="007653F1" w:rsidP="00375F65">
            <w:pPr>
              <w:pStyle w:val="Small"/>
              <w:spacing w:before="40" w:after="40"/>
            </w:pPr>
            <w:r w:rsidRPr="006B70B8">
              <w:t xml:space="preserve">Record </w:t>
            </w:r>
            <w:r w:rsidR="00375F65">
              <w:t>v</w:t>
            </w:r>
            <w:r w:rsidR="00375F65" w:rsidRPr="006B70B8">
              <w:t>ersion</w:t>
            </w:r>
          </w:p>
        </w:tc>
        <w:tc>
          <w:tcPr>
            <w:tcW w:w="794" w:type="dxa"/>
            <w:tcBorders>
              <w:top w:val="single" w:sz="6" w:space="0" w:color="000000"/>
              <w:left w:val="single" w:sz="6" w:space="0" w:color="000000"/>
              <w:bottom w:val="single" w:sz="6" w:space="0" w:color="000000"/>
              <w:right w:val="single" w:sz="6" w:space="0" w:color="000000"/>
            </w:tcBorders>
          </w:tcPr>
          <w:p w14:paraId="5C6B165A" w14:textId="77777777" w:rsidR="00E73EDF" w:rsidRPr="001F69A8" w:rsidRDefault="007653F1" w:rsidP="00C128E3">
            <w:pPr>
              <w:pStyle w:val="Small"/>
              <w:spacing w:before="40" w:after="40"/>
            </w:pPr>
            <w:r w:rsidRPr="001F69A8">
              <w:t>RVER</w:t>
            </w:r>
          </w:p>
        </w:tc>
        <w:tc>
          <w:tcPr>
            <w:tcW w:w="794" w:type="dxa"/>
            <w:tcBorders>
              <w:top w:val="single" w:sz="6" w:space="0" w:color="000000"/>
              <w:left w:val="single" w:sz="6" w:space="0" w:color="000000"/>
              <w:bottom w:val="single" w:sz="6" w:space="0" w:color="000000"/>
              <w:right w:val="single" w:sz="6" w:space="0" w:color="000000"/>
            </w:tcBorders>
          </w:tcPr>
          <w:p w14:paraId="1345512A" w14:textId="77777777" w:rsidR="00E73EDF" w:rsidRPr="006B70B8" w:rsidRDefault="00E73EDF" w:rsidP="00C128E3">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65478342" w14:textId="77777777" w:rsidR="00E73EDF" w:rsidRPr="006B70B8" w:rsidRDefault="007653F1" w:rsidP="00C128E3">
            <w:pPr>
              <w:pStyle w:val="Small"/>
              <w:spacing w:before="40" w:after="40"/>
            </w:pPr>
            <w:r w:rsidRPr="006B70B8">
              <w:t>b12</w:t>
            </w:r>
          </w:p>
        </w:tc>
        <w:tc>
          <w:tcPr>
            <w:tcW w:w="4026" w:type="dxa"/>
            <w:tcBorders>
              <w:top w:val="single" w:sz="6" w:space="0" w:color="000000"/>
              <w:left w:val="single" w:sz="6" w:space="0" w:color="000000"/>
              <w:bottom w:val="single" w:sz="6" w:space="0" w:color="000000"/>
              <w:right w:val="single" w:sz="6" w:space="0" w:color="000000"/>
            </w:tcBorders>
          </w:tcPr>
          <w:p w14:paraId="0383745D" w14:textId="77777777" w:rsidR="00E73EDF" w:rsidRPr="006B70B8" w:rsidRDefault="007653F1" w:rsidP="00C128E3">
            <w:pPr>
              <w:pStyle w:val="Small"/>
              <w:spacing w:before="40" w:after="40"/>
            </w:pPr>
            <w:r w:rsidRPr="006B70B8">
              <w:t>RVER contains the serial number of the record edition</w:t>
            </w:r>
          </w:p>
        </w:tc>
      </w:tr>
      <w:tr w:rsidR="006B70B8" w:rsidRPr="006B70B8" w14:paraId="22CD1AE0" w14:textId="77777777">
        <w:tc>
          <w:tcPr>
            <w:tcW w:w="3459" w:type="dxa"/>
            <w:tcBorders>
              <w:top w:val="single" w:sz="6" w:space="0" w:color="000000"/>
              <w:left w:val="single" w:sz="6" w:space="0" w:color="000000"/>
              <w:bottom w:val="single" w:sz="6" w:space="0" w:color="000000"/>
              <w:right w:val="single" w:sz="6" w:space="0" w:color="000000"/>
            </w:tcBorders>
          </w:tcPr>
          <w:p w14:paraId="444B95F1" w14:textId="6F84276D" w:rsidR="00E73EDF" w:rsidRPr="006B70B8" w:rsidRDefault="007653F1" w:rsidP="00375F65">
            <w:pPr>
              <w:pStyle w:val="Small"/>
              <w:spacing w:before="40" w:after="40"/>
            </w:pPr>
            <w:r w:rsidRPr="006B70B8">
              <w:t xml:space="preserve">Record </w:t>
            </w:r>
            <w:r w:rsidR="00375F65">
              <w:t>u</w:t>
            </w:r>
            <w:r w:rsidR="00375F65" w:rsidRPr="006B70B8">
              <w:t xml:space="preserve">pdate </w:t>
            </w:r>
            <w:r w:rsidR="00375F65">
              <w:t>i</w:t>
            </w:r>
            <w:r w:rsidR="00375F65" w:rsidRPr="006B70B8">
              <w:t>nstruction</w:t>
            </w:r>
          </w:p>
        </w:tc>
        <w:tc>
          <w:tcPr>
            <w:tcW w:w="794" w:type="dxa"/>
            <w:tcBorders>
              <w:top w:val="single" w:sz="6" w:space="0" w:color="000000"/>
              <w:left w:val="single" w:sz="6" w:space="0" w:color="000000"/>
              <w:bottom w:val="single" w:sz="6" w:space="0" w:color="000000"/>
              <w:right w:val="single" w:sz="6" w:space="0" w:color="000000"/>
            </w:tcBorders>
          </w:tcPr>
          <w:p w14:paraId="22C4110D" w14:textId="77777777" w:rsidR="00E73EDF" w:rsidRPr="001F69A8" w:rsidRDefault="007653F1" w:rsidP="00C128E3">
            <w:pPr>
              <w:pStyle w:val="Small"/>
              <w:spacing w:before="40" w:after="40"/>
            </w:pPr>
            <w:r w:rsidRPr="001F69A8">
              <w:t>RUIN</w:t>
            </w:r>
          </w:p>
        </w:tc>
        <w:tc>
          <w:tcPr>
            <w:tcW w:w="794" w:type="dxa"/>
            <w:tcBorders>
              <w:top w:val="single" w:sz="6" w:space="0" w:color="000000"/>
              <w:left w:val="single" w:sz="6" w:space="0" w:color="000000"/>
              <w:bottom w:val="single" w:sz="6" w:space="0" w:color="000000"/>
              <w:right w:val="single" w:sz="6" w:space="0" w:color="000000"/>
            </w:tcBorders>
          </w:tcPr>
          <w:p w14:paraId="56CED2AC" w14:textId="77777777" w:rsidR="00E73EDF" w:rsidRPr="006B70B8" w:rsidRDefault="007653F1" w:rsidP="00C128E3">
            <w:pPr>
              <w:pStyle w:val="Small"/>
              <w:spacing w:before="40" w:after="40"/>
            </w:pPr>
            <w:r w:rsidRPr="006B70B8">
              <w:t>{1},{2} or {3}</w:t>
            </w:r>
          </w:p>
        </w:tc>
        <w:tc>
          <w:tcPr>
            <w:tcW w:w="794" w:type="dxa"/>
            <w:tcBorders>
              <w:top w:val="single" w:sz="6" w:space="0" w:color="000000"/>
              <w:left w:val="single" w:sz="6" w:space="0" w:color="000000"/>
              <w:bottom w:val="single" w:sz="6" w:space="0" w:color="000000"/>
              <w:right w:val="single" w:sz="6" w:space="0" w:color="000000"/>
            </w:tcBorders>
          </w:tcPr>
          <w:p w14:paraId="5774FE1A" w14:textId="77777777" w:rsidR="00E73EDF" w:rsidRPr="006B70B8" w:rsidRDefault="007653F1" w:rsidP="00C128E3">
            <w:pPr>
              <w:pStyle w:val="Small"/>
              <w:spacing w:before="40" w:after="40"/>
            </w:pPr>
            <w:r w:rsidRPr="006B70B8">
              <w:t>b11</w:t>
            </w:r>
          </w:p>
        </w:tc>
        <w:tc>
          <w:tcPr>
            <w:tcW w:w="4026" w:type="dxa"/>
            <w:tcBorders>
              <w:top w:val="single" w:sz="6" w:space="0" w:color="000000"/>
              <w:left w:val="single" w:sz="6" w:space="0" w:color="000000"/>
              <w:bottom w:val="single" w:sz="6" w:space="0" w:color="000000"/>
              <w:right w:val="single" w:sz="6" w:space="0" w:color="000000"/>
            </w:tcBorders>
          </w:tcPr>
          <w:p w14:paraId="3E4521AF" w14:textId="77777777" w:rsidR="00E73EDF" w:rsidRPr="006B70B8" w:rsidRDefault="007653F1" w:rsidP="00C128E3">
            <w:pPr>
              <w:pStyle w:val="Small"/>
              <w:snapToGrid w:val="0"/>
              <w:spacing w:before="40"/>
            </w:pPr>
            <w:r w:rsidRPr="006B70B8">
              <w:t>{1} – Insert</w:t>
            </w:r>
          </w:p>
          <w:p w14:paraId="7D2A022C" w14:textId="41482D77" w:rsidR="00E73EDF" w:rsidRPr="006B70B8" w:rsidRDefault="007653F1" w:rsidP="00C128E3">
            <w:pPr>
              <w:pStyle w:val="Small"/>
              <w:snapToGrid w:val="0"/>
              <w:spacing w:before="0"/>
            </w:pPr>
            <w:r w:rsidRPr="006B70B8">
              <w:t xml:space="preserve">{2} </w:t>
            </w:r>
            <w:r w:rsidR="00375F65">
              <w:t>–</w:t>
            </w:r>
            <w:r w:rsidRPr="006B70B8">
              <w:t xml:space="preserve"> Delete</w:t>
            </w:r>
          </w:p>
          <w:p w14:paraId="4FA25CC0" w14:textId="364D401E" w:rsidR="00E73EDF" w:rsidRPr="006B70B8" w:rsidRDefault="007653F1" w:rsidP="00C128E3">
            <w:pPr>
              <w:pStyle w:val="Small"/>
              <w:spacing w:before="0" w:after="40"/>
            </w:pPr>
            <w:r w:rsidRPr="006B70B8">
              <w:t xml:space="preserve">{3} </w:t>
            </w:r>
            <w:r w:rsidR="00375F65">
              <w:t>–</w:t>
            </w:r>
            <w:r w:rsidRPr="006B70B8">
              <w:t xml:space="preserve"> Modify</w:t>
            </w:r>
          </w:p>
        </w:tc>
      </w:tr>
    </w:tbl>
    <w:p w14:paraId="15B1A938" w14:textId="77777777" w:rsidR="00CB2817" w:rsidRDefault="00CB2817" w:rsidP="00CB2817">
      <w:pPr>
        <w:spacing w:after="0" w:line="240" w:lineRule="auto"/>
      </w:pPr>
    </w:p>
    <w:p w14:paraId="54D1A617" w14:textId="25D342E4" w:rsidR="00CB2817" w:rsidRPr="00926480" w:rsidRDefault="00CB2817" w:rsidP="001D02B5">
      <w:pPr>
        <w:pStyle w:val="ListContinue2"/>
        <w:numPr>
          <w:ilvl w:val="2"/>
          <w:numId w:val="27"/>
        </w:numPr>
        <w:tabs>
          <w:tab w:val="clear" w:pos="432"/>
        </w:tabs>
        <w:spacing w:before="120" w:after="120" w:line="240" w:lineRule="auto"/>
        <w:rPr>
          <w:b/>
          <w:lang w:eastAsia="en-US"/>
        </w:rPr>
      </w:pPr>
      <w:bookmarkStart w:id="1609" w:name="_Toc162435473"/>
      <w:bookmarkStart w:id="1610" w:name="_Toc169203167"/>
      <w:bookmarkStart w:id="1611" w:name="_Toc170072497"/>
      <w:r w:rsidRPr="00CB2817">
        <w:rPr>
          <w:b/>
          <w:lang w:eastAsia="en-US"/>
        </w:rPr>
        <w:t>Attribute field - ATTR</w:t>
      </w:r>
      <w:bookmarkEnd w:id="1609"/>
      <w:bookmarkEnd w:id="1610"/>
      <w:bookmarkEnd w:id="1611"/>
    </w:p>
    <w:tbl>
      <w:tblPr>
        <w:tblW w:w="9858" w:type="dxa"/>
        <w:tblInd w:w="-244" w:type="dxa"/>
        <w:tblLayout w:type="fixed"/>
        <w:tblCellMar>
          <w:left w:w="57" w:type="dxa"/>
          <w:right w:w="57" w:type="dxa"/>
        </w:tblCellMar>
        <w:tblLook w:val="04A0" w:firstRow="1" w:lastRow="0" w:firstColumn="1" w:lastColumn="0" w:noHBand="0" w:noVBand="1"/>
      </w:tblPr>
      <w:tblGrid>
        <w:gridCol w:w="3450"/>
        <w:gridCol w:w="794"/>
        <w:gridCol w:w="794"/>
        <w:gridCol w:w="794"/>
        <w:gridCol w:w="4026"/>
      </w:tblGrid>
      <w:tr w:rsidR="006B70B8" w:rsidRPr="006B70B8" w14:paraId="69DE2E54" w14:textId="77777777" w:rsidTr="00CB2817">
        <w:tc>
          <w:tcPr>
            <w:tcW w:w="3450"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vAlign w:val="center"/>
          </w:tcPr>
          <w:p w14:paraId="241B0CDE" w14:textId="77777777" w:rsidR="00853955" w:rsidRPr="001F69A8" w:rsidRDefault="00853955" w:rsidP="00CB2817">
            <w:pPr>
              <w:pStyle w:val="Small"/>
              <w:widowControl/>
              <w:spacing w:before="40" w:after="40"/>
              <w:jc w:val="both"/>
              <w:rPr>
                <w:b/>
              </w:rPr>
            </w:pPr>
            <w:r w:rsidRPr="001F69A8">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3CC958B2" w14:textId="77777777" w:rsidR="00853955" w:rsidRPr="006B70B8" w:rsidRDefault="00853955" w:rsidP="00CB2817">
            <w:pPr>
              <w:pStyle w:val="Small"/>
              <w:widowControl/>
              <w:spacing w:before="40" w:after="40"/>
              <w:jc w:val="both"/>
              <w:rPr>
                <w:b/>
              </w:rPr>
            </w:pPr>
            <w:r w:rsidRPr="006B70B8">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135C7969" w14:textId="77777777" w:rsidR="00853955" w:rsidRPr="006B70B8" w:rsidRDefault="00853955" w:rsidP="00CB2817">
            <w:pPr>
              <w:pStyle w:val="Small"/>
              <w:widowControl/>
              <w:spacing w:before="40" w:after="40"/>
              <w:jc w:val="both"/>
              <w:rPr>
                <w:b/>
              </w:rPr>
            </w:pPr>
            <w:r w:rsidRPr="006B70B8">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5DAA7554" w14:textId="77777777" w:rsidR="00853955" w:rsidRPr="006B70B8" w:rsidRDefault="00853955" w:rsidP="00CB2817">
            <w:pPr>
              <w:pStyle w:val="Small"/>
              <w:widowControl/>
              <w:spacing w:before="40" w:after="40"/>
              <w:jc w:val="both"/>
              <w:rPr>
                <w:b/>
              </w:rPr>
            </w:pPr>
            <w:r w:rsidRPr="006B70B8">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vAlign w:val="center"/>
          </w:tcPr>
          <w:p w14:paraId="6F63FC97" w14:textId="77777777" w:rsidR="00853955" w:rsidRPr="006B70B8" w:rsidRDefault="00853955" w:rsidP="00CB2817">
            <w:pPr>
              <w:pStyle w:val="Small"/>
              <w:widowControl/>
              <w:spacing w:before="40" w:after="40"/>
              <w:jc w:val="both"/>
              <w:rPr>
                <w:b/>
              </w:rPr>
            </w:pPr>
            <w:r w:rsidRPr="006B70B8">
              <w:rPr>
                <w:b/>
              </w:rPr>
              <w:t>Comment</w:t>
            </w:r>
          </w:p>
        </w:tc>
      </w:tr>
      <w:tr w:rsidR="006B70B8" w:rsidRPr="006B70B8" w14:paraId="104D616A" w14:textId="77777777" w:rsidTr="00B01F15">
        <w:tc>
          <w:tcPr>
            <w:tcW w:w="3450" w:type="dxa"/>
            <w:tcBorders>
              <w:top w:val="single" w:sz="6" w:space="0" w:color="000000"/>
              <w:left w:val="single" w:sz="6" w:space="0" w:color="000000"/>
              <w:bottom w:val="single" w:sz="6" w:space="0" w:color="000000"/>
              <w:right w:val="single" w:sz="6" w:space="0" w:color="000000"/>
            </w:tcBorders>
          </w:tcPr>
          <w:p w14:paraId="0BA447ED" w14:textId="08246878" w:rsidR="00853955" w:rsidRPr="006B70B8" w:rsidRDefault="00853955" w:rsidP="00CB2817">
            <w:pPr>
              <w:pStyle w:val="Small"/>
              <w:widowControl/>
              <w:spacing w:before="40" w:after="40"/>
              <w:jc w:val="both"/>
            </w:pPr>
            <w:r w:rsidRPr="006B70B8">
              <w:t xml:space="preserve">Numeric </w:t>
            </w:r>
            <w:r w:rsidR="00CB2817">
              <w:t>a</w:t>
            </w:r>
            <w:r w:rsidR="00CB2817" w:rsidRPr="006B70B8">
              <w:t xml:space="preserve">ttribute </w:t>
            </w:r>
            <w:r w:rsidR="00CB2817">
              <w:t>c</w:t>
            </w:r>
            <w:r w:rsidR="00CB2817" w:rsidRPr="006B70B8">
              <w:t>ode</w:t>
            </w:r>
          </w:p>
        </w:tc>
        <w:tc>
          <w:tcPr>
            <w:tcW w:w="794" w:type="dxa"/>
            <w:tcBorders>
              <w:top w:val="single" w:sz="6" w:space="0" w:color="000000"/>
              <w:left w:val="single" w:sz="6" w:space="0" w:color="000000"/>
              <w:bottom w:val="single" w:sz="6" w:space="0" w:color="000000"/>
              <w:right w:val="single" w:sz="6" w:space="0" w:color="000000"/>
            </w:tcBorders>
          </w:tcPr>
          <w:p w14:paraId="386808CB" w14:textId="77777777" w:rsidR="00853955" w:rsidRPr="001F69A8" w:rsidRDefault="00853955" w:rsidP="00CB2817">
            <w:pPr>
              <w:pStyle w:val="Small"/>
              <w:widowControl/>
              <w:spacing w:before="40" w:after="40"/>
              <w:jc w:val="both"/>
            </w:pPr>
            <w:r w:rsidRPr="001F69A8">
              <w:t>*NATC</w:t>
            </w:r>
          </w:p>
        </w:tc>
        <w:tc>
          <w:tcPr>
            <w:tcW w:w="794" w:type="dxa"/>
            <w:tcBorders>
              <w:top w:val="single" w:sz="6" w:space="0" w:color="000000"/>
              <w:left w:val="single" w:sz="6" w:space="0" w:color="000000"/>
              <w:bottom w:val="single" w:sz="6" w:space="0" w:color="000000"/>
              <w:right w:val="single" w:sz="6" w:space="0" w:color="000000"/>
            </w:tcBorders>
          </w:tcPr>
          <w:p w14:paraId="0A262858" w14:textId="77777777" w:rsidR="00853955" w:rsidRPr="006B70B8" w:rsidRDefault="00853955" w:rsidP="00CB2817">
            <w:pPr>
              <w:pStyle w:val="Small"/>
              <w:widowContro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74E66E37" w14:textId="77777777" w:rsidR="00853955" w:rsidRPr="006B70B8" w:rsidRDefault="00853955" w:rsidP="00CB2817">
            <w:pPr>
              <w:pStyle w:val="Small"/>
              <w:widowControl/>
              <w:spacing w:before="40" w:after="40"/>
            </w:pPr>
            <w:r w:rsidRPr="006B70B8">
              <w:t>b12</w:t>
            </w:r>
          </w:p>
        </w:tc>
        <w:tc>
          <w:tcPr>
            <w:tcW w:w="4026" w:type="dxa"/>
            <w:tcBorders>
              <w:top w:val="single" w:sz="6" w:space="0" w:color="000000"/>
              <w:left w:val="single" w:sz="6" w:space="0" w:color="000000"/>
              <w:bottom w:val="single" w:sz="6" w:space="0" w:color="000000"/>
              <w:right w:val="single" w:sz="6" w:space="0" w:color="000000"/>
            </w:tcBorders>
          </w:tcPr>
          <w:p w14:paraId="471F214D" w14:textId="77777777" w:rsidR="00853955" w:rsidRPr="006B70B8" w:rsidRDefault="00853955" w:rsidP="00CB2817">
            <w:pPr>
              <w:pStyle w:val="Small"/>
              <w:widowControl/>
              <w:spacing w:before="40" w:after="40"/>
              <w:jc w:val="both"/>
            </w:pPr>
            <w:r w:rsidRPr="006B70B8">
              <w:t>A valid attribute code as defined in the ATCS field of the Dataset General Information Record</w:t>
            </w:r>
          </w:p>
        </w:tc>
      </w:tr>
      <w:tr w:rsidR="006B70B8" w:rsidRPr="006B70B8" w14:paraId="08784A03" w14:textId="77777777" w:rsidTr="00B01F15">
        <w:tc>
          <w:tcPr>
            <w:tcW w:w="3450" w:type="dxa"/>
            <w:tcBorders>
              <w:top w:val="single" w:sz="6" w:space="0" w:color="000000"/>
              <w:left w:val="single" w:sz="6" w:space="0" w:color="000000"/>
              <w:bottom w:val="single" w:sz="6" w:space="0" w:color="000000"/>
              <w:right w:val="single" w:sz="6" w:space="0" w:color="000000"/>
            </w:tcBorders>
          </w:tcPr>
          <w:p w14:paraId="039EDC34" w14:textId="77C86768" w:rsidR="00853955" w:rsidRPr="006B70B8" w:rsidRDefault="00853955" w:rsidP="00CB2817">
            <w:pPr>
              <w:pStyle w:val="Small"/>
              <w:widowControl/>
              <w:spacing w:before="40" w:after="40"/>
              <w:jc w:val="both"/>
            </w:pPr>
            <w:r w:rsidRPr="006B70B8">
              <w:t xml:space="preserve">Attribute </w:t>
            </w:r>
            <w:r w:rsidR="00CB2817">
              <w:t>i</w:t>
            </w:r>
            <w:r w:rsidR="00CB2817" w:rsidRPr="006B70B8">
              <w:t>ndex</w:t>
            </w:r>
          </w:p>
        </w:tc>
        <w:tc>
          <w:tcPr>
            <w:tcW w:w="794" w:type="dxa"/>
            <w:tcBorders>
              <w:top w:val="single" w:sz="6" w:space="0" w:color="000000"/>
              <w:left w:val="single" w:sz="6" w:space="0" w:color="000000"/>
              <w:bottom w:val="single" w:sz="6" w:space="0" w:color="000000"/>
              <w:right w:val="single" w:sz="6" w:space="0" w:color="000000"/>
            </w:tcBorders>
          </w:tcPr>
          <w:p w14:paraId="00726F51" w14:textId="77777777" w:rsidR="00853955" w:rsidRPr="001F69A8" w:rsidRDefault="00853955" w:rsidP="00CB2817">
            <w:pPr>
              <w:pStyle w:val="Small"/>
              <w:widowControl/>
              <w:spacing w:before="40" w:after="40"/>
              <w:jc w:val="both"/>
            </w:pPr>
            <w:r w:rsidRPr="001F69A8">
              <w:t>ATIX</w:t>
            </w:r>
          </w:p>
        </w:tc>
        <w:tc>
          <w:tcPr>
            <w:tcW w:w="794" w:type="dxa"/>
            <w:tcBorders>
              <w:top w:val="single" w:sz="6" w:space="0" w:color="000000"/>
              <w:left w:val="single" w:sz="6" w:space="0" w:color="000000"/>
              <w:bottom w:val="single" w:sz="6" w:space="0" w:color="000000"/>
              <w:right w:val="single" w:sz="6" w:space="0" w:color="000000"/>
            </w:tcBorders>
          </w:tcPr>
          <w:p w14:paraId="41252149" w14:textId="77777777" w:rsidR="00853955" w:rsidRPr="006B70B8" w:rsidRDefault="00853955" w:rsidP="00CB2817">
            <w:pPr>
              <w:pStyle w:val="Small"/>
              <w:widowContro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487AC377" w14:textId="77777777" w:rsidR="00853955" w:rsidRPr="006B70B8" w:rsidRDefault="00853955" w:rsidP="00CB2817">
            <w:pPr>
              <w:pStyle w:val="Small"/>
              <w:widowControl/>
              <w:spacing w:before="40" w:after="40"/>
              <w:jc w:val="both"/>
            </w:pPr>
            <w:r w:rsidRPr="006B70B8">
              <w:t>b12</w:t>
            </w:r>
          </w:p>
        </w:tc>
        <w:tc>
          <w:tcPr>
            <w:tcW w:w="4026" w:type="dxa"/>
            <w:tcBorders>
              <w:top w:val="single" w:sz="6" w:space="0" w:color="000000"/>
              <w:left w:val="single" w:sz="6" w:space="0" w:color="000000"/>
              <w:bottom w:val="single" w:sz="6" w:space="0" w:color="000000"/>
              <w:right w:val="single" w:sz="6" w:space="0" w:color="000000"/>
            </w:tcBorders>
          </w:tcPr>
          <w:p w14:paraId="28A97849" w14:textId="77777777" w:rsidR="00853955" w:rsidRPr="006B70B8" w:rsidRDefault="00853955" w:rsidP="00CB2817">
            <w:pPr>
              <w:pStyle w:val="Small"/>
              <w:widowControl/>
              <w:spacing w:before="40" w:after="40"/>
              <w:jc w:val="both"/>
            </w:pPr>
            <w:r w:rsidRPr="006B70B8">
              <w:t>Index (position) of the attribute in the sequence of attributes with the same code and the same parent (starting with 1)</w:t>
            </w:r>
          </w:p>
        </w:tc>
      </w:tr>
      <w:tr w:rsidR="006B70B8" w:rsidRPr="006B70B8" w14:paraId="77F37107" w14:textId="77777777" w:rsidTr="00B01F15">
        <w:tc>
          <w:tcPr>
            <w:tcW w:w="3450" w:type="dxa"/>
            <w:tcBorders>
              <w:top w:val="single" w:sz="6" w:space="0" w:color="000000"/>
              <w:left w:val="single" w:sz="6" w:space="0" w:color="000000"/>
              <w:bottom w:val="single" w:sz="6" w:space="0" w:color="000000"/>
              <w:right w:val="single" w:sz="6" w:space="0" w:color="000000"/>
            </w:tcBorders>
          </w:tcPr>
          <w:p w14:paraId="09BBFF21" w14:textId="5E33FA3D" w:rsidR="00853955" w:rsidRPr="006B70B8" w:rsidRDefault="00853955" w:rsidP="00CB2817">
            <w:pPr>
              <w:pStyle w:val="Small"/>
              <w:widowControl/>
              <w:spacing w:before="40" w:after="40"/>
              <w:jc w:val="both"/>
            </w:pPr>
            <w:r w:rsidRPr="006B70B8">
              <w:t xml:space="preserve">Parent </w:t>
            </w:r>
            <w:r w:rsidR="00CB2817">
              <w:t>i</w:t>
            </w:r>
            <w:r w:rsidR="00CB2817" w:rsidRPr="006B70B8">
              <w:t>ndex</w:t>
            </w:r>
          </w:p>
        </w:tc>
        <w:tc>
          <w:tcPr>
            <w:tcW w:w="794" w:type="dxa"/>
            <w:tcBorders>
              <w:top w:val="single" w:sz="6" w:space="0" w:color="000000"/>
              <w:left w:val="single" w:sz="6" w:space="0" w:color="000000"/>
              <w:bottom w:val="single" w:sz="6" w:space="0" w:color="000000"/>
              <w:right w:val="single" w:sz="6" w:space="0" w:color="000000"/>
            </w:tcBorders>
          </w:tcPr>
          <w:p w14:paraId="0C3744A5" w14:textId="77777777" w:rsidR="00853955" w:rsidRPr="001F69A8" w:rsidRDefault="00853955" w:rsidP="00CB2817">
            <w:pPr>
              <w:pStyle w:val="Small"/>
              <w:widowControl/>
              <w:spacing w:before="40" w:after="40"/>
              <w:jc w:val="both"/>
            </w:pPr>
            <w:r w:rsidRPr="001F69A8">
              <w:t>PAIX</w:t>
            </w:r>
          </w:p>
        </w:tc>
        <w:tc>
          <w:tcPr>
            <w:tcW w:w="794" w:type="dxa"/>
            <w:tcBorders>
              <w:top w:val="single" w:sz="6" w:space="0" w:color="000000"/>
              <w:left w:val="single" w:sz="6" w:space="0" w:color="000000"/>
              <w:bottom w:val="single" w:sz="6" w:space="0" w:color="000000"/>
              <w:right w:val="single" w:sz="6" w:space="0" w:color="000000"/>
            </w:tcBorders>
          </w:tcPr>
          <w:p w14:paraId="3F513580" w14:textId="77777777" w:rsidR="00853955" w:rsidRPr="006B70B8" w:rsidRDefault="00853955" w:rsidP="00CB2817">
            <w:pPr>
              <w:pStyle w:val="Small"/>
              <w:widowContro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297E34E3" w14:textId="77777777" w:rsidR="00853955" w:rsidRPr="006B70B8" w:rsidRDefault="00853955" w:rsidP="00CB2817">
            <w:pPr>
              <w:pStyle w:val="Small"/>
              <w:widowControl/>
              <w:spacing w:before="40" w:after="40"/>
              <w:jc w:val="both"/>
            </w:pPr>
            <w:r w:rsidRPr="006B70B8">
              <w:t>b12</w:t>
            </w:r>
          </w:p>
        </w:tc>
        <w:tc>
          <w:tcPr>
            <w:tcW w:w="4026" w:type="dxa"/>
            <w:tcBorders>
              <w:top w:val="single" w:sz="6" w:space="0" w:color="000000"/>
              <w:left w:val="single" w:sz="6" w:space="0" w:color="000000"/>
              <w:bottom w:val="single" w:sz="6" w:space="0" w:color="000000"/>
              <w:right w:val="single" w:sz="6" w:space="0" w:color="000000"/>
            </w:tcBorders>
            <w:vAlign w:val="center"/>
          </w:tcPr>
          <w:p w14:paraId="69BFA395" w14:textId="77777777" w:rsidR="00853955" w:rsidRPr="006B70B8" w:rsidRDefault="00853955" w:rsidP="00CB2817">
            <w:pPr>
              <w:pStyle w:val="Small"/>
              <w:widowControl/>
              <w:spacing w:before="40" w:after="40"/>
              <w:jc w:val="both"/>
            </w:pPr>
            <w:r w:rsidRPr="006B70B8">
              <w:t>Index (position) of the parent complex attribute within this ATTR field (starting  with 1). If the attribute has no parent (top level attribute) the value is 0</w:t>
            </w:r>
          </w:p>
        </w:tc>
      </w:tr>
      <w:tr w:rsidR="006B70B8" w:rsidRPr="006B70B8" w14:paraId="2B07CA00" w14:textId="77777777" w:rsidTr="00CB2817">
        <w:trPr>
          <w:cantSplit/>
        </w:trPr>
        <w:tc>
          <w:tcPr>
            <w:tcW w:w="3450" w:type="dxa"/>
            <w:tcBorders>
              <w:top w:val="single" w:sz="6" w:space="0" w:color="000000"/>
              <w:left w:val="single" w:sz="6" w:space="0" w:color="000000"/>
              <w:bottom w:val="single" w:sz="6" w:space="0" w:color="000000"/>
              <w:right w:val="single" w:sz="6" w:space="0" w:color="000000"/>
            </w:tcBorders>
          </w:tcPr>
          <w:p w14:paraId="51441AF2" w14:textId="0B13E0F0" w:rsidR="00853955" w:rsidRPr="006B70B8" w:rsidRDefault="00853955" w:rsidP="00CB2817">
            <w:pPr>
              <w:pStyle w:val="Small"/>
              <w:widowControl/>
              <w:spacing w:before="40" w:after="40"/>
              <w:jc w:val="both"/>
            </w:pPr>
            <w:r w:rsidRPr="006B70B8">
              <w:lastRenderedPageBreak/>
              <w:t xml:space="preserve">Attribute </w:t>
            </w:r>
            <w:r w:rsidR="00CB2817">
              <w:t>i</w:t>
            </w:r>
            <w:r w:rsidR="00CB2817" w:rsidRPr="006B70B8">
              <w:t>nstruction</w:t>
            </w:r>
          </w:p>
        </w:tc>
        <w:tc>
          <w:tcPr>
            <w:tcW w:w="794" w:type="dxa"/>
            <w:tcBorders>
              <w:top w:val="single" w:sz="6" w:space="0" w:color="000000"/>
              <w:left w:val="single" w:sz="6" w:space="0" w:color="000000"/>
              <w:bottom w:val="single" w:sz="6" w:space="0" w:color="000000"/>
              <w:right w:val="single" w:sz="6" w:space="0" w:color="000000"/>
            </w:tcBorders>
          </w:tcPr>
          <w:p w14:paraId="3CCA8411" w14:textId="77777777" w:rsidR="00853955" w:rsidRPr="006B70B8" w:rsidRDefault="00853955" w:rsidP="00CB2817">
            <w:pPr>
              <w:pStyle w:val="Small"/>
              <w:widowControl/>
              <w:spacing w:before="40" w:after="40"/>
              <w:jc w:val="both"/>
            </w:pPr>
            <w:r w:rsidRPr="006B70B8">
              <w:t>ATIN</w:t>
            </w:r>
          </w:p>
        </w:tc>
        <w:tc>
          <w:tcPr>
            <w:tcW w:w="794" w:type="dxa"/>
            <w:tcBorders>
              <w:top w:val="single" w:sz="6" w:space="0" w:color="000000"/>
              <w:left w:val="single" w:sz="6" w:space="0" w:color="000000"/>
              <w:bottom w:val="single" w:sz="6" w:space="0" w:color="000000"/>
              <w:right w:val="single" w:sz="6" w:space="0" w:color="000000"/>
            </w:tcBorders>
          </w:tcPr>
          <w:p w14:paraId="403944F6" w14:textId="77777777" w:rsidR="00853955" w:rsidRPr="006B70B8" w:rsidRDefault="00853955" w:rsidP="00CB2817">
            <w:pPr>
              <w:pStyle w:val="Small"/>
              <w:widowControl/>
              <w:spacing w:before="40" w:after="40"/>
              <w:jc w:val="both"/>
            </w:pPr>
            <w:r w:rsidRPr="006B70B8">
              <w:t>{1}, {2} or {3}</w:t>
            </w:r>
          </w:p>
        </w:tc>
        <w:tc>
          <w:tcPr>
            <w:tcW w:w="794" w:type="dxa"/>
            <w:tcBorders>
              <w:top w:val="single" w:sz="6" w:space="0" w:color="000000"/>
              <w:left w:val="single" w:sz="6" w:space="0" w:color="000000"/>
              <w:bottom w:val="single" w:sz="6" w:space="0" w:color="000000"/>
              <w:right w:val="single" w:sz="6" w:space="0" w:color="000000"/>
            </w:tcBorders>
          </w:tcPr>
          <w:p w14:paraId="70176177" w14:textId="77777777" w:rsidR="00853955" w:rsidRPr="006B70B8" w:rsidRDefault="00853955" w:rsidP="00CB2817">
            <w:pPr>
              <w:pStyle w:val="Small"/>
              <w:widowControl/>
              <w:spacing w:before="40" w:after="40"/>
              <w:jc w:val="both"/>
            </w:pPr>
            <w:r w:rsidRPr="006B70B8">
              <w:t>b11</w:t>
            </w:r>
          </w:p>
        </w:tc>
        <w:tc>
          <w:tcPr>
            <w:tcW w:w="4026" w:type="dxa"/>
            <w:tcBorders>
              <w:top w:val="single" w:sz="6" w:space="0" w:color="000000"/>
              <w:left w:val="single" w:sz="6" w:space="0" w:color="000000"/>
              <w:bottom w:val="single" w:sz="6" w:space="0" w:color="000000"/>
              <w:right w:val="single" w:sz="6" w:space="0" w:color="000000"/>
            </w:tcBorders>
            <w:vAlign w:val="center"/>
          </w:tcPr>
          <w:p w14:paraId="4C02F2BD" w14:textId="0389FC3F" w:rsidR="00853955" w:rsidRPr="006B70B8" w:rsidRDefault="00853955" w:rsidP="00CB2817">
            <w:pPr>
              <w:pStyle w:val="Small"/>
              <w:widowControl/>
              <w:snapToGrid w:val="0"/>
              <w:spacing w:before="40"/>
              <w:jc w:val="both"/>
            </w:pPr>
            <w:r w:rsidRPr="006B70B8">
              <w:t xml:space="preserve">{1} </w:t>
            </w:r>
            <w:r w:rsidR="00CB2817">
              <w:t>–</w:t>
            </w:r>
            <w:r w:rsidRPr="006B70B8">
              <w:t xml:space="preserve"> Insert</w:t>
            </w:r>
          </w:p>
          <w:p w14:paraId="282714B4" w14:textId="77D41E56" w:rsidR="00853955" w:rsidRPr="006B70B8" w:rsidRDefault="00853955" w:rsidP="00CB2817">
            <w:pPr>
              <w:pStyle w:val="Small"/>
              <w:widowControl/>
              <w:spacing w:before="0"/>
              <w:jc w:val="both"/>
            </w:pPr>
            <w:r w:rsidRPr="006B70B8">
              <w:t xml:space="preserve">{2} </w:t>
            </w:r>
            <w:r w:rsidR="00CB2817">
              <w:t>–</w:t>
            </w:r>
            <w:r w:rsidRPr="006B70B8">
              <w:t xml:space="preserve"> Delete</w:t>
            </w:r>
          </w:p>
          <w:p w14:paraId="7E520146" w14:textId="12D97A8C" w:rsidR="00853955" w:rsidRPr="006B70B8" w:rsidRDefault="00853955" w:rsidP="00CB2817">
            <w:pPr>
              <w:pStyle w:val="Small"/>
              <w:widowControl/>
              <w:spacing w:before="0" w:after="40"/>
              <w:jc w:val="both"/>
            </w:pPr>
            <w:r w:rsidRPr="006B70B8">
              <w:t xml:space="preserve">{3} </w:t>
            </w:r>
            <w:r w:rsidR="00CB2817">
              <w:t>–</w:t>
            </w:r>
            <w:r w:rsidRPr="006B70B8">
              <w:t xml:space="preserve"> Modify</w:t>
            </w:r>
          </w:p>
        </w:tc>
      </w:tr>
      <w:tr w:rsidR="006B70B8" w:rsidRPr="006B70B8" w14:paraId="7BCCA2AE" w14:textId="77777777" w:rsidTr="00B01F15">
        <w:tc>
          <w:tcPr>
            <w:tcW w:w="3450" w:type="dxa"/>
            <w:tcBorders>
              <w:top w:val="single" w:sz="6" w:space="0" w:color="000000"/>
              <w:left w:val="single" w:sz="6" w:space="0" w:color="000000"/>
              <w:bottom w:val="single" w:sz="6" w:space="0" w:color="000000"/>
              <w:right w:val="single" w:sz="6" w:space="0" w:color="000000"/>
            </w:tcBorders>
          </w:tcPr>
          <w:p w14:paraId="64DD274F" w14:textId="14A90472" w:rsidR="00853955" w:rsidRPr="006B70B8" w:rsidRDefault="00853955" w:rsidP="00CB2817">
            <w:pPr>
              <w:pStyle w:val="Small"/>
              <w:widowControl/>
              <w:spacing w:before="40" w:after="40"/>
              <w:jc w:val="both"/>
            </w:pPr>
            <w:r w:rsidRPr="006B70B8">
              <w:t xml:space="preserve">Attribute </w:t>
            </w:r>
            <w:r w:rsidR="00CB2817">
              <w:t>v</w:t>
            </w:r>
            <w:r w:rsidR="00CB2817" w:rsidRPr="006B70B8">
              <w:t>alue</w:t>
            </w:r>
          </w:p>
        </w:tc>
        <w:tc>
          <w:tcPr>
            <w:tcW w:w="794" w:type="dxa"/>
            <w:tcBorders>
              <w:top w:val="single" w:sz="6" w:space="0" w:color="000000"/>
              <w:left w:val="single" w:sz="6" w:space="0" w:color="000000"/>
              <w:bottom w:val="single" w:sz="6" w:space="0" w:color="000000"/>
              <w:right w:val="single" w:sz="6" w:space="0" w:color="000000"/>
            </w:tcBorders>
          </w:tcPr>
          <w:p w14:paraId="1339DC37" w14:textId="77777777" w:rsidR="00853955" w:rsidRPr="001F69A8" w:rsidRDefault="00853955" w:rsidP="00CB2817">
            <w:pPr>
              <w:pStyle w:val="Small"/>
              <w:widowControl/>
              <w:spacing w:before="40" w:after="40"/>
              <w:jc w:val="both"/>
            </w:pPr>
            <w:r w:rsidRPr="001F69A8">
              <w:t>ATVL</w:t>
            </w:r>
          </w:p>
        </w:tc>
        <w:tc>
          <w:tcPr>
            <w:tcW w:w="794" w:type="dxa"/>
            <w:tcBorders>
              <w:top w:val="single" w:sz="6" w:space="0" w:color="000000"/>
              <w:left w:val="single" w:sz="6" w:space="0" w:color="000000"/>
              <w:bottom w:val="single" w:sz="6" w:space="0" w:color="000000"/>
              <w:right w:val="single" w:sz="6" w:space="0" w:color="000000"/>
            </w:tcBorders>
          </w:tcPr>
          <w:p w14:paraId="2DC1EDA4" w14:textId="77777777" w:rsidR="00853955" w:rsidRPr="006B70B8" w:rsidRDefault="00853955" w:rsidP="00CB2817">
            <w:pPr>
              <w:pStyle w:val="Small"/>
              <w:widowContro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03C6873F" w14:textId="77777777" w:rsidR="00853955" w:rsidRPr="006B70B8" w:rsidRDefault="00853955" w:rsidP="00CB2817">
            <w:pPr>
              <w:pStyle w:val="Small"/>
              <w:widowControl/>
              <w:spacing w:before="40" w:after="40"/>
              <w:jc w:val="both"/>
            </w:pPr>
            <w:r w:rsidRPr="006B70B8">
              <w:t>A()</w:t>
            </w:r>
          </w:p>
        </w:tc>
        <w:tc>
          <w:tcPr>
            <w:tcW w:w="4026" w:type="dxa"/>
            <w:tcBorders>
              <w:top w:val="single" w:sz="6" w:space="0" w:color="000000"/>
              <w:left w:val="single" w:sz="6" w:space="0" w:color="000000"/>
              <w:bottom w:val="single" w:sz="6" w:space="0" w:color="000000"/>
              <w:right w:val="single" w:sz="6" w:space="0" w:color="000000"/>
            </w:tcBorders>
            <w:vAlign w:val="center"/>
          </w:tcPr>
          <w:p w14:paraId="723F271E" w14:textId="77777777" w:rsidR="00853955" w:rsidRPr="006B70B8" w:rsidRDefault="00853955" w:rsidP="00CB2817">
            <w:pPr>
              <w:pStyle w:val="Small"/>
              <w:widowControl/>
              <w:spacing w:before="40" w:after="40"/>
              <w:jc w:val="both"/>
            </w:pPr>
            <w:r w:rsidRPr="006B70B8">
              <w:t>A string containing a valid value for the domain of the attribute specified by the subfields above</w:t>
            </w:r>
          </w:p>
        </w:tc>
      </w:tr>
    </w:tbl>
    <w:p w14:paraId="7489E5EB" w14:textId="77777777" w:rsidR="00853955" w:rsidRDefault="00853955" w:rsidP="00B732EF">
      <w:pPr>
        <w:spacing w:after="0" w:line="240" w:lineRule="auto"/>
      </w:pPr>
    </w:p>
    <w:p w14:paraId="611A148E" w14:textId="5D54D93F" w:rsidR="00B732EF" w:rsidRPr="00926480" w:rsidRDefault="00B732EF" w:rsidP="001D02B5">
      <w:pPr>
        <w:pStyle w:val="ListContinue2"/>
        <w:numPr>
          <w:ilvl w:val="2"/>
          <w:numId w:val="27"/>
        </w:numPr>
        <w:tabs>
          <w:tab w:val="clear" w:pos="432"/>
        </w:tabs>
        <w:spacing w:before="120" w:after="120" w:line="240" w:lineRule="auto"/>
        <w:rPr>
          <w:b/>
          <w:lang w:eastAsia="en-US"/>
        </w:rPr>
      </w:pPr>
      <w:bookmarkStart w:id="1612" w:name="_Toc162435474"/>
      <w:bookmarkStart w:id="1613" w:name="_Toc169203168"/>
      <w:bookmarkStart w:id="1614" w:name="_Toc170072498"/>
      <w:r w:rsidRPr="006B70B8">
        <w:rPr>
          <w:b/>
        </w:rPr>
        <w:t>Information Association field - INAS</w:t>
      </w:r>
      <w:bookmarkEnd w:id="1612"/>
      <w:bookmarkEnd w:id="1613"/>
      <w:bookmarkEnd w:id="1614"/>
    </w:p>
    <w:tbl>
      <w:tblPr>
        <w:tblW w:w="9885" w:type="dxa"/>
        <w:tblInd w:w="-244" w:type="dxa"/>
        <w:tblLayout w:type="fixed"/>
        <w:tblCellMar>
          <w:left w:w="57" w:type="dxa"/>
          <w:right w:w="57" w:type="dxa"/>
        </w:tblCellMar>
        <w:tblLook w:val="04A0" w:firstRow="1" w:lastRow="0" w:firstColumn="1" w:lastColumn="0" w:noHBand="0" w:noVBand="1"/>
      </w:tblPr>
      <w:tblGrid>
        <w:gridCol w:w="3465"/>
        <w:gridCol w:w="796"/>
        <w:gridCol w:w="796"/>
        <w:gridCol w:w="796"/>
        <w:gridCol w:w="4032"/>
      </w:tblGrid>
      <w:tr w:rsidR="006B70B8" w:rsidRPr="006B70B8" w14:paraId="19DFD3DB" w14:textId="77777777" w:rsidTr="00B732EF">
        <w:trPr>
          <w:trHeight w:val="81"/>
        </w:trPr>
        <w:tc>
          <w:tcPr>
            <w:tcW w:w="3465" w:type="dxa"/>
            <w:tcBorders>
              <w:top w:val="double" w:sz="4" w:space="0" w:color="000000"/>
              <w:left w:val="double" w:sz="4" w:space="0" w:color="000000"/>
              <w:bottom w:val="double" w:sz="4" w:space="0" w:color="000000"/>
              <w:right w:val="single" w:sz="4" w:space="0" w:color="000000"/>
            </w:tcBorders>
            <w:shd w:val="clear" w:color="auto" w:fill="D9D9D9" w:themeFill="background1" w:themeFillShade="D9"/>
            <w:vAlign w:val="center"/>
          </w:tcPr>
          <w:p w14:paraId="4AFEB9FB" w14:textId="77777777" w:rsidR="00853955" w:rsidRPr="006B70B8" w:rsidRDefault="00853955" w:rsidP="00C128E3">
            <w:pPr>
              <w:pStyle w:val="Small"/>
              <w:snapToGrid w:val="0"/>
              <w:spacing w:before="40" w:after="40"/>
              <w:jc w:val="both"/>
              <w:rPr>
                <w:b/>
              </w:rPr>
            </w:pPr>
            <w:r w:rsidRPr="006B70B8">
              <w:rPr>
                <w:b/>
              </w:rPr>
              <w:t>Subfield name</w:t>
            </w:r>
          </w:p>
        </w:tc>
        <w:tc>
          <w:tcPr>
            <w:tcW w:w="796" w:type="dxa"/>
            <w:tcBorders>
              <w:top w:val="double" w:sz="4" w:space="0" w:color="000000"/>
              <w:left w:val="single" w:sz="4" w:space="0" w:color="000000"/>
              <w:bottom w:val="double" w:sz="4" w:space="0" w:color="000000"/>
              <w:right w:val="single" w:sz="4" w:space="0" w:color="000000"/>
            </w:tcBorders>
            <w:shd w:val="clear" w:color="auto" w:fill="D9D9D9" w:themeFill="background1" w:themeFillShade="D9"/>
            <w:vAlign w:val="center"/>
          </w:tcPr>
          <w:p w14:paraId="2931A428" w14:textId="77777777" w:rsidR="00853955" w:rsidRPr="006B70B8" w:rsidRDefault="00853955" w:rsidP="00C128E3">
            <w:pPr>
              <w:pStyle w:val="Small"/>
              <w:snapToGrid w:val="0"/>
              <w:spacing w:before="40" w:after="40"/>
              <w:jc w:val="both"/>
              <w:rPr>
                <w:b/>
              </w:rPr>
            </w:pPr>
            <w:r w:rsidRPr="006B70B8">
              <w:rPr>
                <w:b/>
              </w:rPr>
              <w:t>Label</w:t>
            </w:r>
          </w:p>
        </w:tc>
        <w:tc>
          <w:tcPr>
            <w:tcW w:w="796" w:type="dxa"/>
            <w:tcBorders>
              <w:top w:val="double" w:sz="4" w:space="0" w:color="000000"/>
              <w:left w:val="single" w:sz="4" w:space="0" w:color="000000"/>
              <w:bottom w:val="double" w:sz="4" w:space="0" w:color="000000"/>
              <w:right w:val="single" w:sz="4" w:space="0" w:color="000000"/>
            </w:tcBorders>
            <w:shd w:val="clear" w:color="auto" w:fill="D9D9D9" w:themeFill="background1" w:themeFillShade="D9"/>
          </w:tcPr>
          <w:p w14:paraId="7073616E" w14:textId="77777777" w:rsidR="00853955" w:rsidRPr="006B70B8" w:rsidRDefault="00853955" w:rsidP="00C128E3">
            <w:pPr>
              <w:pStyle w:val="Small"/>
              <w:snapToGrid w:val="0"/>
              <w:spacing w:before="40" w:after="40"/>
              <w:jc w:val="both"/>
              <w:rPr>
                <w:b/>
              </w:rPr>
            </w:pPr>
            <w:r w:rsidRPr="006B70B8">
              <w:rPr>
                <w:b/>
              </w:rPr>
              <w:t>Value</w:t>
            </w:r>
          </w:p>
        </w:tc>
        <w:tc>
          <w:tcPr>
            <w:tcW w:w="796" w:type="dxa"/>
            <w:tcBorders>
              <w:top w:val="double" w:sz="4" w:space="0" w:color="000000"/>
              <w:left w:val="single" w:sz="4" w:space="0" w:color="000000"/>
              <w:bottom w:val="double" w:sz="4" w:space="0" w:color="000000"/>
              <w:right w:val="single" w:sz="4" w:space="0" w:color="000000"/>
            </w:tcBorders>
            <w:shd w:val="clear" w:color="auto" w:fill="D9D9D9" w:themeFill="background1" w:themeFillShade="D9"/>
            <w:vAlign w:val="center"/>
          </w:tcPr>
          <w:p w14:paraId="156D9D11" w14:textId="77777777" w:rsidR="00853955" w:rsidRPr="006B70B8" w:rsidRDefault="00853955" w:rsidP="00C128E3">
            <w:pPr>
              <w:pStyle w:val="Small"/>
              <w:snapToGrid w:val="0"/>
              <w:spacing w:before="40" w:after="40"/>
              <w:jc w:val="both"/>
              <w:rPr>
                <w:b/>
              </w:rPr>
            </w:pPr>
            <w:r w:rsidRPr="006B70B8">
              <w:rPr>
                <w:b/>
              </w:rPr>
              <w:t>Format</w:t>
            </w:r>
          </w:p>
        </w:tc>
        <w:tc>
          <w:tcPr>
            <w:tcW w:w="4032" w:type="dxa"/>
            <w:tcBorders>
              <w:top w:val="double" w:sz="4" w:space="0" w:color="000000"/>
              <w:left w:val="single" w:sz="4" w:space="0" w:color="000000"/>
              <w:bottom w:val="double" w:sz="4" w:space="0" w:color="000000"/>
              <w:right w:val="double" w:sz="4" w:space="0" w:color="000000"/>
            </w:tcBorders>
            <w:shd w:val="clear" w:color="auto" w:fill="D9D9D9" w:themeFill="background1" w:themeFillShade="D9"/>
            <w:vAlign w:val="center"/>
          </w:tcPr>
          <w:p w14:paraId="292F626E" w14:textId="77777777" w:rsidR="00853955" w:rsidRPr="006B70B8" w:rsidRDefault="00853955" w:rsidP="00C128E3">
            <w:pPr>
              <w:pStyle w:val="Small"/>
              <w:snapToGrid w:val="0"/>
              <w:spacing w:before="40" w:after="40"/>
              <w:jc w:val="both"/>
              <w:rPr>
                <w:b/>
              </w:rPr>
            </w:pPr>
            <w:r w:rsidRPr="006B70B8">
              <w:rPr>
                <w:b/>
              </w:rPr>
              <w:t>Subfield content and specification</w:t>
            </w:r>
          </w:p>
        </w:tc>
      </w:tr>
      <w:tr w:rsidR="006B70B8" w:rsidRPr="006B70B8" w14:paraId="41CD09A7" w14:textId="77777777" w:rsidTr="00B732EF">
        <w:tc>
          <w:tcPr>
            <w:tcW w:w="3465" w:type="dxa"/>
            <w:tcBorders>
              <w:top w:val="double" w:sz="4" w:space="0" w:color="000000"/>
              <w:left w:val="single" w:sz="4" w:space="0" w:color="000000"/>
              <w:bottom w:val="single" w:sz="4" w:space="0" w:color="000000"/>
            </w:tcBorders>
          </w:tcPr>
          <w:p w14:paraId="3ACF2D62" w14:textId="331C582A" w:rsidR="00853955" w:rsidRPr="006B70B8" w:rsidRDefault="00853955" w:rsidP="00B732EF">
            <w:pPr>
              <w:pStyle w:val="Small"/>
              <w:snapToGrid w:val="0"/>
              <w:spacing w:before="40" w:after="40"/>
            </w:pPr>
            <w:r w:rsidRPr="006B70B8">
              <w:t xml:space="preserve">Referenced Record </w:t>
            </w:r>
            <w:r w:rsidR="00B732EF">
              <w:t>n</w:t>
            </w:r>
            <w:r w:rsidR="00B732EF" w:rsidRPr="006B70B8">
              <w:t>ame</w:t>
            </w:r>
          </w:p>
        </w:tc>
        <w:tc>
          <w:tcPr>
            <w:tcW w:w="796" w:type="dxa"/>
            <w:tcBorders>
              <w:top w:val="double" w:sz="4" w:space="0" w:color="000000"/>
              <w:left w:val="single" w:sz="4" w:space="0" w:color="000000"/>
              <w:bottom w:val="single" w:sz="4" w:space="0" w:color="000000"/>
            </w:tcBorders>
          </w:tcPr>
          <w:p w14:paraId="390CE49D" w14:textId="77777777" w:rsidR="00853955" w:rsidRPr="001F69A8" w:rsidRDefault="00853955" w:rsidP="00C128E3">
            <w:pPr>
              <w:pStyle w:val="Small"/>
              <w:snapToGrid w:val="0"/>
              <w:spacing w:before="40" w:after="40"/>
            </w:pPr>
            <w:r w:rsidRPr="001F69A8">
              <w:t>RRNM</w:t>
            </w:r>
          </w:p>
        </w:tc>
        <w:tc>
          <w:tcPr>
            <w:tcW w:w="796" w:type="dxa"/>
            <w:tcBorders>
              <w:top w:val="double" w:sz="4" w:space="0" w:color="000000"/>
              <w:left w:val="single" w:sz="4" w:space="0" w:color="000000"/>
              <w:bottom w:val="single" w:sz="4" w:space="0" w:color="000000"/>
              <w:right w:val="single" w:sz="4" w:space="0" w:color="000000"/>
            </w:tcBorders>
          </w:tcPr>
          <w:p w14:paraId="3EAB36F9" w14:textId="288EA6DE" w:rsidR="00853955" w:rsidRPr="006B70B8" w:rsidRDefault="008222D6" w:rsidP="00C128E3">
            <w:pPr>
              <w:pStyle w:val="Small"/>
              <w:snapToGrid w:val="0"/>
              <w:spacing w:before="40" w:after="40"/>
            </w:pPr>
            <w:r>
              <w:t>{150}</w:t>
            </w:r>
          </w:p>
        </w:tc>
        <w:tc>
          <w:tcPr>
            <w:tcW w:w="796" w:type="dxa"/>
            <w:tcBorders>
              <w:top w:val="double" w:sz="4" w:space="0" w:color="000000"/>
              <w:left w:val="single" w:sz="4" w:space="0" w:color="000000"/>
              <w:bottom w:val="single" w:sz="4" w:space="0" w:color="000000"/>
            </w:tcBorders>
          </w:tcPr>
          <w:p w14:paraId="4968C36D" w14:textId="77777777" w:rsidR="00853955" w:rsidRPr="006B70B8" w:rsidRDefault="00853955" w:rsidP="00C128E3">
            <w:pPr>
              <w:pStyle w:val="Small"/>
              <w:snapToGrid w:val="0"/>
              <w:spacing w:before="40" w:after="40"/>
            </w:pPr>
            <w:r w:rsidRPr="006B70B8">
              <w:t>b11</w:t>
            </w:r>
          </w:p>
        </w:tc>
        <w:tc>
          <w:tcPr>
            <w:tcW w:w="4032" w:type="dxa"/>
            <w:tcBorders>
              <w:top w:val="double" w:sz="4" w:space="0" w:color="000000"/>
              <w:left w:val="single" w:sz="4" w:space="0" w:color="000000"/>
              <w:bottom w:val="single" w:sz="4" w:space="0" w:color="000000"/>
              <w:right w:val="single" w:sz="4" w:space="0" w:color="000000"/>
            </w:tcBorders>
          </w:tcPr>
          <w:p w14:paraId="2A3D5728" w14:textId="77777777" w:rsidR="00853955" w:rsidRDefault="00853955" w:rsidP="00C128E3">
            <w:pPr>
              <w:pStyle w:val="Small"/>
              <w:snapToGrid w:val="0"/>
              <w:spacing w:before="40" w:after="40"/>
            </w:pPr>
            <w:r w:rsidRPr="006B70B8">
              <w:t>Record name of the referenced record</w:t>
            </w:r>
          </w:p>
          <w:p w14:paraId="531E05B0" w14:textId="5E87DD0E" w:rsidR="008222D6" w:rsidRPr="006B70B8" w:rsidRDefault="008222D6" w:rsidP="00C128E3">
            <w:pPr>
              <w:pStyle w:val="Small"/>
              <w:snapToGrid w:val="0"/>
              <w:spacing w:before="40" w:after="40"/>
            </w:pPr>
            <w:r>
              <w:t>{150} – Information Type</w:t>
            </w:r>
          </w:p>
        </w:tc>
      </w:tr>
      <w:tr w:rsidR="006B70B8" w:rsidRPr="006B70B8" w14:paraId="2F5F23C5" w14:textId="77777777" w:rsidTr="00B732EF">
        <w:tc>
          <w:tcPr>
            <w:tcW w:w="3465" w:type="dxa"/>
            <w:tcBorders>
              <w:top w:val="single" w:sz="4" w:space="0" w:color="000000"/>
              <w:left w:val="single" w:sz="4" w:space="0" w:color="000000"/>
              <w:bottom w:val="single" w:sz="4" w:space="0" w:color="000000"/>
            </w:tcBorders>
          </w:tcPr>
          <w:p w14:paraId="71F827E7" w14:textId="616F196C" w:rsidR="00853955" w:rsidRPr="006B70B8" w:rsidRDefault="00853955" w:rsidP="00B732EF">
            <w:pPr>
              <w:pStyle w:val="Small"/>
              <w:snapToGrid w:val="0"/>
              <w:spacing w:before="40" w:after="40"/>
            </w:pPr>
            <w:r w:rsidRPr="006B70B8">
              <w:t xml:space="preserve">Referenced Record </w:t>
            </w:r>
            <w:r w:rsidR="00B732EF">
              <w:t>i</w:t>
            </w:r>
            <w:r w:rsidR="00B732EF" w:rsidRPr="006B70B8">
              <w:t>dentifier</w:t>
            </w:r>
          </w:p>
        </w:tc>
        <w:tc>
          <w:tcPr>
            <w:tcW w:w="796" w:type="dxa"/>
            <w:tcBorders>
              <w:top w:val="single" w:sz="4" w:space="0" w:color="000000"/>
              <w:left w:val="single" w:sz="4" w:space="0" w:color="000000"/>
              <w:bottom w:val="single" w:sz="4" w:space="0" w:color="000000"/>
            </w:tcBorders>
          </w:tcPr>
          <w:p w14:paraId="581FB9C2" w14:textId="77777777" w:rsidR="00853955" w:rsidRPr="001F69A8" w:rsidRDefault="00853955" w:rsidP="00C128E3">
            <w:pPr>
              <w:pStyle w:val="Small"/>
              <w:snapToGrid w:val="0"/>
              <w:spacing w:before="40" w:after="40"/>
            </w:pPr>
            <w:r w:rsidRPr="001F69A8">
              <w:t>RRID</w:t>
            </w:r>
          </w:p>
        </w:tc>
        <w:tc>
          <w:tcPr>
            <w:tcW w:w="796" w:type="dxa"/>
            <w:tcBorders>
              <w:top w:val="single" w:sz="4" w:space="0" w:color="000000"/>
              <w:left w:val="single" w:sz="4" w:space="0" w:color="000000"/>
              <w:bottom w:val="single" w:sz="4" w:space="0" w:color="000000"/>
              <w:right w:val="single" w:sz="4" w:space="0" w:color="000000"/>
            </w:tcBorders>
          </w:tcPr>
          <w:p w14:paraId="54263698" w14:textId="77777777" w:rsidR="00853955" w:rsidRPr="006B70B8" w:rsidRDefault="00853955" w:rsidP="00C128E3">
            <w:pPr>
              <w:pStyle w:val="Small"/>
              <w:snapToGrid w:val="0"/>
              <w:spacing w:before="40" w:after="40"/>
            </w:pPr>
          </w:p>
        </w:tc>
        <w:tc>
          <w:tcPr>
            <w:tcW w:w="796" w:type="dxa"/>
            <w:tcBorders>
              <w:top w:val="single" w:sz="4" w:space="0" w:color="000000"/>
              <w:left w:val="single" w:sz="4" w:space="0" w:color="000000"/>
              <w:bottom w:val="single" w:sz="4" w:space="0" w:color="000000"/>
            </w:tcBorders>
          </w:tcPr>
          <w:p w14:paraId="59094D5E" w14:textId="77777777" w:rsidR="00853955" w:rsidRPr="006B70B8" w:rsidRDefault="00853955" w:rsidP="00C128E3">
            <w:pPr>
              <w:pStyle w:val="Small"/>
              <w:snapToGrid w:val="0"/>
              <w:spacing w:before="40" w:after="40"/>
            </w:pPr>
            <w:r w:rsidRPr="006B70B8">
              <w:t>b14</w:t>
            </w:r>
          </w:p>
        </w:tc>
        <w:tc>
          <w:tcPr>
            <w:tcW w:w="4032" w:type="dxa"/>
            <w:tcBorders>
              <w:top w:val="single" w:sz="4" w:space="0" w:color="000000"/>
              <w:left w:val="single" w:sz="4" w:space="0" w:color="000000"/>
              <w:bottom w:val="single" w:sz="4" w:space="0" w:color="000000"/>
              <w:right w:val="single" w:sz="4" w:space="0" w:color="000000"/>
            </w:tcBorders>
          </w:tcPr>
          <w:p w14:paraId="54E9FB6B" w14:textId="77777777" w:rsidR="00853955" w:rsidRPr="006B70B8" w:rsidRDefault="00853955" w:rsidP="00C128E3">
            <w:pPr>
              <w:pStyle w:val="Small"/>
              <w:snapToGrid w:val="0"/>
              <w:spacing w:before="40" w:after="40"/>
            </w:pPr>
            <w:r w:rsidRPr="006B70B8">
              <w:t>Record identifier of the referenced record</w:t>
            </w:r>
          </w:p>
        </w:tc>
      </w:tr>
      <w:tr w:rsidR="006B70B8" w:rsidRPr="006B70B8" w14:paraId="2B2F28BA" w14:textId="77777777" w:rsidTr="00B732EF">
        <w:tc>
          <w:tcPr>
            <w:tcW w:w="3465" w:type="dxa"/>
            <w:tcBorders>
              <w:top w:val="single" w:sz="4" w:space="0" w:color="000000"/>
              <w:left w:val="single" w:sz="4" w:space="0" w:color="000000"/>
              <w:bottom w:val="single" w:sz="4" w:space="0" w:color="000000"/>
            </w:tcBorders>
          </w:tcPr>
          <w:p w14:paraId="6FEC059E" w14:textId="77777777" w:rsidR="00853955" w:rsidRPr="006B70B8" w:rsidRDefault="00853955" w:rsidP="00C128E3">
            <w:pPr>
              <w:pStyle w:val="Small"/>
              <w:snapToGrid w:val="0"/>
              <w:spacing w:before="40" w:after="40"/>
            </w:pPr>
            <w:r w:rsidRPr="006B70B8">
              <w:t>Numeric Information Association Code</w:t>
            </w:r>
          </w:p>
        </w:tc>
        <w:tc>
          <w:tcPr>
            <w:tcW w:w="796" w:type="dxa"/>
            <w:tcBorders>
              <w:top w:val="single" w:sz="4" w:space="0" w:color="000000"/>
              <w:left w:val="single" w:sz="4" w:space="0" w:color="000000"/>
              <w:bottom w:val="single" w:sz="4" w:space="0" w:color="000000"/>
            </w:tcBorders>
          </w:tcPr>
          <w:p w14:paraId="4CA0826C" w14:textId="77777777" w:rsidR="00853955" w:rsidRPr="006B70B8" w:rsidRDefault="00853955" w:rsidP="00C128E3">
            <w:pPr>
              <w:pStyle w:val="Small"/>
              <w:snapToGrid w:val="0"/>
              <w:spacing w:before="40" w:after="40"/>
            </w:pPr>
            <w:r w:rsidRPr="006B70B8">
              <w:t>NIAC</w:t>
            </w:r>
          </w:p>
        </w:tc>
        <w:tc>
          <w:tcPr>
            <w:tcW w:w="796" w:type="dxa"/>
            <w:tcBorders>
              <w:top w:val="single" w:sz="4" w:space="0" w:color="000000"/>
              <w:left w:val="single" w:sz="4" w:space="0" w:color="000000"/>
              <w:bottom w:val="single" w:sz="4" w:space="0" w:color="000000"/>
              <w:right w:val="single" w:sz="4" w:space="0" w:color="000000"/>
            </w:tcBorders>
          </w:tcPr>
          <w:p w14:paraId="44B8452C" w14:textId="77777777" w:rsidR="00853955" w:rsidRPr="006B70B8" w:rsidRDefault="00853955" w:rsidP="00C128E3">
            <w:pPr>
              <w:pStyle w:val="Small"/>
              <w:snapToGrid w:val="0"/>
              <w:spacing w:before="40" w:after="40"/>
            </w:pPr>
          </w:p>
        </w:tc>
        <w:tc>
          <w:tcPr>
            <w:tcW w:w="796" w:type="dxa"/>
            <w:tcBorders>
              <w:top w:val="single" w:sz="4" w:space="0" w:color="000000"/>
              <w:left w:val="single" w:sz="4" w:space="0" w:color="000000"/>
              <w:bottom w:val="single" w:sz="4" w:space="0" w:color="000000"/>
            </w:tcBorders>
          </w:tcPr>
          <w:p w14:paraId="6C427DF3" w14:textId="77777777" w:rsidR="00853955" w:rsidRPr="006B70B8" w:rsidRDefault="00853955" w:rsidP="00C128E3">
            <w:pPr>
              <w:pStyle w:val="Small"/>
              <w:snapToGrid w:val="0"/>
              <w:spacing w:before="40" w:after="40"/>
            </w:pPr>
            <w:r w:rsidRPr="006B70B8">
              <w:t>b12</w:t>
            </w:r>
          </w:p>
        </w:tc>
        <w:tc>
          <w:tcPr>
            <w:tcW w:w="4032" w:type="dxa"/>
            <w:tcBorders>
              <w:top w:val="single" w:sz="4" w:space="0" w:color="000000"/>
              <w:left w:val="single" w:sz="4" w:space="0" w:color="000000"/>
              <w:bottom w:val="single" w:sz="4" w:space="0" w:color="000000"/>
              <w:right w:val="single" w:sz="4" w:space="0" w:color="000000"/>
            </w:tcBorders>
          </w:tcPr>
          <w:p w14:paraId="4DE6D2BB" w14:textId="77777777" w:rsidR="00853955" w:rsidRPr="006B70B8" w:rsidRDefault="00853955" w:rsidP="00C128E3">
            <w:pPr>
              <w:pStyle w:val="Small"/>
              <w:snapToGrid w:val="0"/>
              <w:spacing w:before="40" w:after="40"/>
            </w:pPr>
            <w:r w:rsidRPr="006B70B8">
              <w:t>A valid code for the information association as defined in the IACS field of the Dataset General Information Record</w:t>
            </w:r>
          </w:p>
        </w:tc>
      </w:tr>
      <w:tr w:rsidR="006B70B8" w:rsidRPr="006B70B8" w14:paraId="761A7A6B" w14:textId="77777777" w:rsidTr="00B732EF">
        <w:tc>
          <w:tcPr>
            <w:tcW w:w="3465" w:type="dxa"/>
            <w:tcBorders>
              <w:top w:val="single" w:sz="4" w:space="0" w:color="000000"/>
              <w:left w:val="single" w:sz="4" w:space="0" w:color="000000"/>
              <w:bottom w:val="single" w:sz="4" w:space="0" w:color="000000"/>
            </w:tcBorders>
          </w:tcPr>
          <w:p w14:paraId="4B3A2469" w14:textId="7E2F4016" w:rsidR="00853955" w:rsidRPr="006B70B8" w:rsidRDefault="00853955" w:rsidP="00B732EF">
            <w:pPr>
              <w:pStyle w:val="Small"/>
              <w:snapToGrid w:val="0"/>
              <w:spacing w:before="40" w:after="40"/>
            </w:pPr>
            <w:r w:rsidRPr="006B70B8">
              <w:t xml:space="preserve">Numeric Association Role </w:t>
            </w:r>
            <w:r w:rsidR="00B732EF">
              <w:t>c</w:t>
            </w:r>
            <w:r w:rsidR="00B732EF" w:rsidRPr="006B70B8">
              <w:t>ode</w:t>
            </w:r>
          </w:p>
        </w:tc>
        <w:tc>
          <w:tcPr>
            <w:tcW w:w="796" w:type="dxa"/>
            <w:tcBorders>
              <w:top w:val="single" w:sz="4" w:space="0" w:color="000000"/>
              <w:left w:val="single" w:sz="4" w:space="0" w:color="000000"/>
              <w:bottom w:val="single" w:sz="4" w:space="0" w:color="000000"/>
            </w:tcBorders>
          </w:tcPr>
          <w:p w14:paraId="1093BCDE" w14:textId="77777777" w:rsidR="00853955" w:rsidRPr="001F69A8" w:rsidRDefault="00853955" w:rsidP="00C128E3">
            <w:pPr>
              <w:pStyle w:val="Small"/>
              <w:snapToGrid w:val="0"/>
              <w:spacing w:before="40" w:after="40"/>
            </w:pPr>
            <w:r w:rsidRPr="001F69A8">
              <w:t>NARC</w:t>
            </w:r>
          </w:p>
        </w:tc>
        <w:tc>
          <w:tcPr>
            <w:tcW w:w="796" w:type="dxa"/>
            <w:tcBorders>
              <w:top w:val="single" w:sz="4" w:space="0" w:color="000000"/>
              <w:left w:val="single" w:sz="4" w:space="0" w:color="000000"/>
              <w:bottom w:val="single" w:sz="4" w:space="0" w:color="000000"/>
              <w:right w:val="single" w:sz="4" w:space="0" w:color="000000"/>
            </w:tcBorders>
          </w:tcPr>
          <w:p w14:paraId="0EC159A2" w14:textId="77777777" w:rsidR="00853955" w:rsidRPr="006B70B8" w:rsidRDefault="00853955" w:rsidP="00C128E3">
            <w:pPr>
              <w:pStyle w:val="Small"/>
              <w:snapToGrid w:val="0"/>
              <w:spacing w:before="40" w:after="40"/>
            </w:pPr>
          </w:p>
        </w:tc>
        <w:tc>
          <w:tcPr>
            <w:tcW w:w="796" w:type="dxa"/>
            <w:tcBorders>
              <w:top w:val="single" w:sz="4" w:space="0" w:color="000000"/>
              <w:left w:val="single" w:sz="4" w:space="0" w:color="000000"/>
              <w:bottom w:val="single" w:sz="4" w:space="0" w:color="000000"/>
            </w:tcBorders>
          </w:tcPr>
          <w:p w14:paraId="2A984C2F" w14:textId="77777777" w:rsidR="00853955" w:rsidRPr="006B70B8" w:rsidRDefault="00853955" w:rsidP="00C128E3">
            <w:pPr>
              <w:pStyle w:val="Small"/>
              <w:snapToGrid w:val="0"/>
              <w:spacing w:before="40" w:after="40"/>
            </w:pPr>
            <w:r w:rsidRPr="006B70B8">
              <w:t>b12</w:t>
            </w:r>
          </w:p>
        </w:tc>
        <w:tc>
          <w:tcPr>
            <w:tcW w:w="4032" w:type="dxa"/>
            <w:tcBorders>
              <w:top w:val="single" w:sz="4" w:space="0" w:color="000000"/>
              <w:left w:val="single" w:sz="4" w:space="0" w:color="000000"/>
              <w:bottom w:val="single" w:sz="4" w:space="0" w:color="000000"/>
              <w:right w:val="single" w:sz="4" w:space="0" w:color="000000"/>
            </w:tcBorders>
          </w:tcPr>
          <w:p w14:paraId="2FAF609F" w14:textId="77777777" w:rsidR="00853955" w:rsidRPr="006B70B8" w:rsidRDefault="00853955" w:rsidP="00C128E3">
            <w:pPr>
              <w:pStyle w:val="Small"/>
              <w:snapToGrid w:val="0"/>
              <w:spacing w:before="40" w:after="40"/>
            </w:pPr>
            <w:r w:rsidRPr="006B70B8">
              <w:t>A valid code for the role as defined in the ARCS field of the Dataset General Information Record</w:t>
            </w:r>
          </w:p>
        </w:tc>
      </w:tr>
      <w:tr w:rsidR="006B70B8" w:rsidRPr="006B70B8" w14:paraId="5E6BB93F" w14:textId="77777777" w:rsidTr="00B732EF">
        <w:tc>
          <w:tcPr>
            <w:tcW w:w="3465" w:type="dxa"/>
            <w:tcBorders>
              <w:top w:val="single" w:sz="4" w:space="0" w:color="000000"/>
              <w:left w:val="single" w:sz="4" w:space="0" w:color="000000"/>
              <w:bottom w:val="single" w:sz="4" w:space="0" w:color="000000"/>
            </w:tcBorders>
          </w:tcPr>
          <w:p w14:paraId="70D73FB9" w14:textId="77777777" w:rsidR="00853955" w:rsidRPr="006B70B8" w:rsidRDefault="00853955" w:rsidP="00C128E3">
            <w:pPr>
              <w:pStyle w:val="Small"/>
              <w:snapToGrid w:val="0"/>
              <w:spacing w:before="40" w:after="40"/>
            </w:pPr>
            <w:r w:rsidRPr="006B70B8">
              <w:t>Information  Association Update Instruction</w:t>
            </w:r>
          </w:p>
        </w:tc>
        <w:tc>
          <w:tcPr>
            <w:tcW w:w="796" w:type="dxa"/>
            <w:tcBorders>
              <w:top w:val="single" w:sz="4" w:space="0" w:color="000000"/>
              <w:left w:val="single" w:sz="4" w:space="0" w:color="000000"/>
              <w:bottom w:val="single" w:sz="4" w:space="0" w:color="000000"/>
            </w:tcBorders>
          </w:tcPr>
          <w:p w14:paraId="0CB488EE" w14:textId="77777777" w:rsidR="00853955" w:rsidRPr="006B70B8" w:rsidRDefault="00853955" w:rsidP="00C128E3">
            <w:pPr>
              <w:pStyle w:val="Small"/>
              <w:snapToGrid w:val="0"/>
              <w:spacing w:before="40" w:after="40"/>
            </w:pPr>
            <w:r w:rsidRPr="006B70B8">
              <w:t>IUIN</w:t>
            </w:r>
          </w:p>
        </w:tc>
        <w:tc>
          <w:tcPr>
            <w:tcW w:w="796" w:type="dxa"/>
            <w:tcBorders>
              <w:top w:val="single" w:sz="4" w:space="0" w:color="000000"/>
              <w:left w:val="single" w:sz="4" w:space="0" w:color="000000"/>
              <w:bottom w:val="single" w:sz="4" w:space="0" w:color="000000"/>
              <w:right w:val="single" w:sz="4" w:space="0" w:color="000000"/>
            </w:tcBorders>
          </w:tcPr>
          <w:p w14:paraId="04F5DB85" w14:textId="77777777" w:rsidR="00853955" w:rsidRPr="006B70B8" w:rsidRDefault="00853955" w:rsidP="00C128E3">
            <w:pPr>
              <w:pStyle w:val="Small"/>
              <w:snapToGrid w:val="0"/>
              <w:spacing w:before="40" w:after="40"/>
            </w:pPr>
          </w:p>
        </w:tc>
        <w:tc>
          <w:tcPr>
            <w:tcW w:w="796" w:type="dxa"/>
            <w:tcBorders>
              <w:top w:val="single" w:sz="4" w:space="0" w:color="000000"/>
              <w:left w:val="single" w:sz="4" w:space="0" w:color="000000"/>
              <w:bottom w:val="single" w:sz="4" w:space="0" w:color="000000"/>
            </w:tcBorders>
          </w:tcPr>
          <w:p w14:paraId="66F3349D" w14:textId="77777777" w:rsidR="00853955" w:rsidRPr="006B70B8" w:rsidRDefault="00853955" w:rsidP="00C128E3">
            <w:pPr>
              <w:pStyle w:val="Small"/>
              <w:snapToGrid w:val="0"/>
              <w:spacing w:before="40" w:after="40"/>
            </w:pPr>
            <w:r w:rsidRPr="006B70B8">
              <w:t>b11</w:t>
            </w:r>
          </w:p>
        </w:tc>
        <w:tc>
          <w:tcPr>
            <w:tcW w:w="4032" w:type="dxa"/>
            <w:tcBorders>
              <w:top w:val="single" w:sz="4" w:space="0" w:color="000000"/>
              <w:left w:val="single" w:sz="4" w:space="0" w:color="000000"/>
              <w:bottom w:val="single" w:sz="4" w:space="0" w:color="000000"/>
              <w:right w:val="single" w:sz="4" w:space="0" w:color="000000"/>
            </w:tcBorders>
            <w:vAlign w:val="center"/>
          </w:tcPr>
          <w:p w14:paraId="1B3646D3" w14:textId="0807FCE6" w:rsidR="00853955" w:rsidRPr="006B70B8" w:rsidRDefault="00853955" w:rsidP="00C128E3">
            <w:pPr>
              <w:pStyle w:val="Small"/>
              <w:snapToGrid w:val="0"/>
              <w:spacing w:before="40"/>
            </w:pPr>
            <w:r w:rsidRPr="006B70B8">
              <w:t xml:space="preserve">{1} </w:t>
            </w:r>
            <w:r w:rsidR="00B732EF">
              <w:t>–</w:t>
            </w:r>
            <w:r w:rsidRPr="006B70B8">
              <w:t xml:space="preserve"> Insert</w:t>
            </w:r>
          </w:p>
          <w:p w14:paraId="0C47D3B0" w14:textId="77777777" w:rsidR="00853955" w:rsidRPr="006B70B8" w:rsidRDefault="00853955" w:rsidP="00C128E3">
            <w:pPr>
              <w:pStyle w:val="Small"/>
              <w:spacing w:before="0"/>
            </w:pPr>
            <w:r w:rsidRPr="006B70B8">
              <w:t>{2} – Delete</w:t>
            </w:r>
          </w:p>
          <w:p w14:paraId="3A90C1E8" w14:textId="3FCDF5A2" w:rsidR="00853955" w:rsidRPr="006B70B8" w:rsidRDefault="00853955" w:rsidP="00C128E3">
            <w:pPr>
              <w:pStyle w:val="Small"/>
              <w:spacing w:before="0" w:after="40"/>
            </w:pPr>
            <w:r w:rsidRPr="006B70B8">
              <w:t xml:space="preserve">{3} </w:t>
            </w:r>
            <w:r w:rsidR="00B732EF">
              <w:t>–</w:t>
            </w:r>
            <w:r w:rsidRPr="006B70B8">
              <w:t xml:space="preserve"> Modify</w:t>
            </w:r>
          </w:p>
        </w:tc>
      </w:tr>
      <w:tr w:rsidR="006B70B8" w:rsidRPr="006B70B8" w14:paraId="40BC244D" w14:textId="77777777" w:rsidTr="00B732EF">
        <w:tc>
          <w:tcPr>
            <w:tcW w:w="3465" w:type="dxa"/>
            <w:tcBorders>
              <w:top w:val="single" w:sz="4" w:space="0" w:color="000000"/>
              <w:left w:val="single" w:sz="4" w:space="0" w:color="000000"/>
              <w:bottom w:val="single" w:sz="4" w:space="0" w:color="000000"/>
            </w:tcBorders>
          </w:tcPr>
          <w:p w14:paraId="65AE892A" w14:textId="75BA95DB" w:rsidR="00853955" w:rsidRPr="006B70B8" w:rsidRDefault="00853955" w:rsidP="00B732EF">
            <w:pPr>
              <w:pStyle w:val="Small"/>
              <w:snapToGrid w:val="0"/>
              <w:spacing w:before="40" w:after="40"/>
            </w:pPr>
            <w:r w:rsidRPr="006B70B8">
              <w:t xml:space="preserve">Numeric Attribute </w:t>
            </w:r>
            <w:r w:rsidR="00B732EF">
              <w:t>c</w:t>
            </w:r>
            <w:r w:rsidR="00B732EF" w:rsidRPr="006B70B8">
              <w:t>ode</w:t>
            </w:r>
          </w:p>
        </w:tc>
        <w:tc>
          <w:tcPr>
            <w:tcW w:w="796" w:type="dxa"/>
            <w:tcBorders>
              <w:top w:val="single" w:sz="4" w:space="0" w:color="000000"/>
              <w:left w:val="single" w:sz="4" w:space="0" w:color="000000"/>
              <w:bottom w:val="single" w:sz="4" w:space="0" w:color="000000"/>
            </w:tcBorders>
          </w:tcPr>
          <w:p w14:paraId="73D103F2" w14:textId="77777777" w:rsidR="00853955" w:rsidRPr="001F69A8" w:rsidRDefault="00853955" w:rsidP="00C128E3">
            <w:pPr>
              <w:pStyle w:val="Small"/>
              <w:snapToGrid w:val="0"/>
              <w:spacing w:before="40" w:after="40"/>
            </w:pPr>
            <w:r w:rsidRPr="001F69A8">
              <w:t>*NATC</w:t>
            </w:r>
          </w:p>
        </w:tc>
        <w:tc>
          <w:tcPr>
            <w:tcW w:w="796" w:type="dxa"/>
            <w:tcBorders>
              <w:top w:val="single" w:sz="4" w:space="0" w:color="000000"/>
              <w:left w:val="single" w:sz="4" w:space="0" w:color="000000"/>
              <w:bottom w:val="single" w:sz="4" w:space="0" w:color="000000"/>
              <w:right w:val="single" w:sz="4" w:space="0" w:color="000000"/>
            </w:tcBorders>
          </w:tcPr>
          <w:p w14:paraId="34914623" w14:textId="77777777" w:rsidR="00853955" w:rsidRPr="006B70B8" w:rsidRDefault="00853955" w:rsidP="00C128E3">
            <w:pPr>
              <w:pStyle w:val="Small"/>
              <w:snapToGrid w:val="0"/>
              <w:spacing w:before="40" w:after="40"/>
            </w:pPr>
          </w:p>
        </w:tc>
        <w:tc>
          <w:tcPr>
            <w:tcW w:w="796" w:type="dxa"/>
            <w:tcBorders>
              <w:top w:val="single" w:sz="4" w:space="0" w:color="000000"/>
              <w:left w:val="single" w:sz="4" w:space="0" w:color="000000"/>
              <w:bottom w:val="single" w:sz="4" w:space="0" w:color="000000"/>
            </w:tcBorders>
            <w:vAlign w:val="center"/>
          </w:tcPr>
          <w:p w14:paraId="443C83DB" w14:textId="77777777" w:rsidR="00853955" w:rsidRPr="006B70B8" w:rsidRDefault="00853955" w:rsidP="00C128E3">
            <w:pPr>
              <w:pStyle w:val="Small"/>
              <w:snapToGrid w:val="0"/>
              <w:spacing w:before="40" w:after="40"/>
            </w:pPr>
            <w:r w:rsidRPr="006B70B8">
              <w:t>b12</w:t>
            </w:r>
          </w:p>
        </w:tc>
        <w:tc>
          <w:tcPr>
            <w:tcW w:w="4032" w:type="dxa"/>
            <w:tcBorders>
              <w:top w:val="single" w:sz="4" w:space="0" w:color="000000"/>
              <w:left w:val="single" w:sz="4" w:space="0" w:color="000000"/>
              <w:bottom w:val="single" w:sz="4" w:space="0" w:color="000000"/>
              <w:right w:val="single" w:sz="4" w:space="0" w:color="000000"/>
            </w:tcBorders>
          </w:tcPr>
          <w:p w14:paraId="609B4BE9" w14:textId="77777777" w:rsidR="00853955" w:rsidRPr="006B70B8" w:rsidRDefault="00853955" w:rsidP="00C128E3">
            <w:pPr>
              <w:pStyle w:val="Small"/>
              <w:snapToGrid w:val="0"/>
              <w:spacing w:before="40" w:after="40"/>
            </w:pPr>
            <w:r w:rsidRPr="006B70B8">
              <w:t>A valid attribute code as defined in the ATCS field of the Dataset General Information Record</w:t>
            </w:r>
          </w:p>
        </w:tc>
      </w:tr>
      <w:tr w:rsidR="006B70B8" w:rsidRPr="006B70B8" w14:paraId="75F0E301" w14:textId="77777777" w:rsidTr="00B732EF">
        <w:tc>
          <w:tcPr>
            <w:tcW w:w="3465" w:type="dxa"/>
            <w:tcBorders>
              <w:top w:val="single" w:sz="4" w:space="0" w:color="000000"/>
              <w:left w:val="single" w:sz="4" w:space="0" w:color="000000"/>
              <w:bottom w:val="single" w:sz="4" w:space="0" w:color="000000"/>
            </w:tcBorders>
          </w:tcPr>
          <w:p w14:paraId="0CC98514" w14:textId="1213FB28" w:rsidR="00853955" w:rsidRPr="006B70B8" w:rsidRDefault="00853955" w:rsidP="00B732EF">
            <w:pPr>
              <w:pStyle w:val="Small"/>
              <w:snapToGrid w:val="0"/>
              <w:spacing w:before="40" w:after="40"/>
            </w:pPr>
            <w:r w:rsidRPr="006B70B8">
              <w:t xml:space="preserve">Attribute </w:t>
            </w:r>
            <w:r w:rsidR="00B732EF">
              <w:t>i</w:t>
            </w:r>
            <w:r w:rsidR="00B732EF" w:rsidRPr="006B70B8">
              <w:t>ndex</w:t>
            </w:r>
          </w:p>
        </w:tc>
        <w:tc>
          <w:tcPr>
            <w:tcW w:w="796" w:type="dxa"/>
            <w:tcBorders>
              <w:top w:val="single" w:sz="4" w:space="0" w:color="000000"/>
              <w:left w:val="single" w:sz="4" w:space="0" w:color="000000"/>
              <w:bottom w:val="single" w:sz="4" w:space="0" w:color="000000"/>
            </w:tcBorders>
          </w:tcPr>
          <w:p w14:paraId="2A030158" w14:textId="77777777" w:rsidR="00853955" w:rsidRPr="001F69A8" w:rsidRDefault="00853955" w:rsidP="00C128E3">
            <w:pPr>
              <w:pStyle w:val="Small"/>
              <w:snapToGrid w:val="0"/>
              <w:spacing w:before="40" w:after="40"/>
            </w:pPr>
            <w:r w:rsidRPr="001F69A8">
              <w:t>ATIX</w:t>
            </w:r>
          </w:p>
        </w:tc>
        <w:tc>
          <w:tcPr>
            <w:tcW w:w="796" w:type="dxa"/>
            <w:tcBorders>
              <w:top w:val="single" w:sz="4" w:space="0" w:color="000000"/>
              <w:left w:val="single" w:sz="4" w:space="0" w:color="000000"/>
              <w:bottom w:val="single" w:sz="4" w:space="0" w:color="000000"/>
              <w:right w:val="single" w:sz="4" w:space="0" w:color="000000"/>
            </w:tcBorders>
          </w:tcPr>
          <w:p w14:paraId="505765D5" w14:textId="77777777" w:rsidR="00853955" w:rsidRPr="006B70B8" w:rsidRDefault="00853955" w:rsidP="00C128E3">
            <w:pPr>
              <w:pStyle w:val="Small"/>
              <w:snapToGrid w:val="0"/>
              <w:spacing w:before="40" w:after="40"/>
            </w:pPr>
          </w:p>
        </w:tc>
        <w:tc>
          <w:tcPr>
            <w:tcW w:w="796" w:type="dxa"/>
            <w:tcBorders>
              <w:top w:val="single" w:sz="4" w:space="0" w:color="000000"/>
              <w:left w:val="single" w:sz="4" w:space="0" w:color="000000"/>
              <w:bottom w:val="single" w:sz="4" w:space="0" w:color="000000"/>
            </w:tcBorders>
          </w:tcPr>
          <w:p w14:paraId="43EA868D" w14:textId="77777777" w:rsidR="00853955" w:rsidRPr="006B70B8" w:rsidRDefault="00853955" w:rsidP="00C128E3">
            <w:pPr>
              <w:pStyle w:val="Small"/>
              <w:snapToGrid w:val="0"/>
              <w:spacing w:before="40" w:after="40"/>
            </w:pPr>
            <w:r w:rsidRPr="006B70B8">
              <w:t>b12</w:t>
            </w:r>
          </w:p>
        </w:tc>
        <w:tc>
          <w:tcPr>
            <w:tcW w:w="4032" w:type="dxa"/>
            <w:tcBorders>
              <w:top w:val="single" w:sz="4" w:space="0" w:color="000000"/>
              <w:left w:val="single" w:sz="4" w:space="0" w:color="000000"/>
              <w:bottom w:val="single" w:sz="4" w:space="0" w:color="000000"/>
              <w:right w:val="single" w:sz="4" w:space="0" w:color="000000"/>
            </w:tcBorders>
          </w:tcPr>
          <w:p w14:paraId="1738B7D3" w14:textId="77777777" w:rsidR="00853955" w:rsidRPr="006B70B8" w:rsidRDefault="00853955" w:rsidP="00C128E3">
            <w:pPr>
              <w:pStyle w:val="Small"/>
              <w:snapToGrid w:val="0"/>
              <w:spacing w:before="40" w:after="40"/>
            </w:pPr>
            <w:r w:rsidRPr="006B70B8">
              <w:t>Index (position) of the attribute in the sequence of attributes with the same code and the same parent (starting with 1)</w:t>
            </w:r>
          </w:p>
        </w:tc>
      </w:tr>
      <w:tr w:rsidR="006B70B8" w:rsidRPr="006B70B8" w14:paraId="2613BC4F" w14:textId="77777777" w:rsidTr="00B732EF">
        <w:tc>
          <w:tcPr>
            <w:tcW w:w="3465" w:type="dxa"/>
            <w:tcBorders>
              <w:top w:val="single" w:sz="4" w:space="0" w:color="000000"/>
              <w:left w:val="single" w:sz="4" w:space="0" w:color="000000"/>
              <w:bottom w:val="single" w:sz="4" w:space="0" w:color="000000"/>
            </w:tcBorders>
          </w:tcPr>
          <w:p w14:paraId="354196E6" w14:textId="2396E61B" w:rsidR="00853955" w:rsidRPr="006B70B8" w:rsidRDefault="00853955" w:rsidP="00B732EF">
            <w:pPr>
              <w:pStyle w:val="Small"/>
              <w:snapToGrid w:val="0"/>
              <w:spacing w:before="40" w:after="40"/>
            </w:pPr>
            <w:r w:rsidRPr="006B70B8">
              <w:t xml:space="preserve">Parent </w:t>
            </w:r>
            <w:r w:rsidR="00B732EF">
              <w:t>i</w:t>
            </w:r>
            <w:r w:rsidR="00B732EF" w:rsidRPr="006B70B8">
              <w:t>ndex</w:t>
            </w:r>
          </w:p>
        </w:tc>
        <w:tc>
          <w:tcPr>
            <w:tcW w:w="796" w:type="dxa"/>
            <w:tcBorders>
              <w:top w:val="single" w:sz="4" w:space="0" w:color="000000"/>
              <w:left w:val="single" w:sz="4" w:space="0" w:color="000000"/>
              <w:bottom w:val="single" w:sz="4" w:space="0" w:color="000000"/>
            </w:tcBorders>
          </w:tcPr>
          <w:p w14:paraId="3046C102" w14:textId="77777777" w:rsidR="00853955" w:rsidRPr="001F69A8" w:rsidRDefault="00853955" w:rsidP="00C128E3">
            <w:pPr>
              <w:pStyle w:val="Small"/>
              <w:snapToGrid w:val="0"/>
              <w:spacing w:before="40" w:after="40"/>
            </w:pPr>
            <w:r w:rsidRPr="001F69A8">
              <w:t>PAIX</w:t>
            </w:r>
          </w:p>
        </w:tc>
        <w:tc>
          <w:tcPr>
            <w:tcW w:w="796" w:type="dxa"/>
            <w:tcBorders>
              <w:top w:val="single" w:sz="4" w:space="0" w:color="000000"/>
              <w:left w:val="single" w:sz="4" w:space="0" w:color="000000"/>
              <w:bottom w:val="single" w:sz="4" w:space="0" w:color="000000"/>
              <w:right w:val="single" w:sz="4" w:space="0" w:color="000000"/>
            </w:tcBorders>
          </w:tcPr>
          <w:p w14:paraId="25674032" w14:textId="77777777" w:rsidR="00853955" w:rsidRPr="006B70B8" w:rsidRDefault="00853955" w:rsidP="00C128E3">
            <w:pPr>
              <w:pStyle w:val="Small"/>
              <w:snapToGrid w:val="0"/>
              <w:spacing w:before="40" w:after="40"/>
            </w:pPr>
          </w:p>
        </w:tc>
        <w:tc>
          <w:tcPr>
            <w:tcW w:w="796" w:type="dxa"/>
            <w:tcBorders>
              <w:top w:val="single" w:sz="4" w:space="0" w:color="000000"/>
              <w:left w:val="single" w:sz="4" w:space="0" w:color="000000"/>
              <w:bottom w:val="single" w:sz="4" w:space="0" w:color="000000"/>
            </w:tcBorders>
          </w:tcPr>
          <w:p w14:paraId="0516892C" w14:textId="77777777" w:rsidR="00853955" w:rsidRPr="006B70B8" w:rsidRDefault="00853955" w:rsidP="00C128E3">
            <w:pPr>
              <w:pStyle w:val="Small"/>
              <w:snapToGrid w:val="0"/>
              <w:spacing w:before="40" w:after="40"/>
            </w:pPr>
            <w:r w:rsidRPr="006B70B8">
              <w:t>b12</w:t>
            </w:r>
          </w:p>
        </w:tc>
        <w:tc>
          <w:tcPr>
            <w:tcW w:w="4032" w:type="dxa"/>
            <w:tcBorders>
              <w:top w:val="single" w:sz="4" w:space="0" w:color="000000"/>
              <w:left w:val="single" w:sz="4" w:space="0" w:color="000000"/>
              <w:bottom w:val="single" w:sz="4" w:space="0" w:color="000000"/>
              <w:right w:val="single" w:sz="4" w:space="0" w:color="000000"/>
            </w:tcBorders>
            <w:vAlign w:val="center"/>
          </w:tcPr>
          <w:p w14:paraId="4C9909A4" w14:textId="77777777" w:rsidR="00853955" w:rsidRPr="006B70B8" w:rsidRDefault="00853955" w:rsidP="00C128E3">
            <w:pPr>
              <w:pStyle w:val="Small"/>
              <w:snapToGrid w:val="0"/>
              <w:spacing w:before="40" w:after="40"/>
            </w:pPr>
            <w:r w:rsidRPr="006B70B8">
              <w:t>Index (position) of the parent complex attribute within this ATTR field (starting  with 1). If the attribute has no parent (top level attribute) the value is 0</w:t>
            </w:r>
          </w:p>
        </w:tc>
      </w:tr>
      <w:tr w:rsidR="006B70B8" w:rsidRPr="006B70B8" w14:paraId="0B11BF09" w14:textId="77777777" w:rsidTr="00B732EF">
        <w:tc>
          <w:tcPr>
            <w:tcW w:w="3465" w:type="dxa"/>
            <w:tcBorders>
              <w:top w:val="single" w:sz="4" w:space="0" w:color="000000"/>
              <w:left w:val="single" w:sz="4" w:space="0" w:color="000000"/>
              <w:bottom w:val="single" w:sz="4" w:space="0" w:color="000000"/>
            </w:tcBorders>
          </w:tcPr>
          <w:p w14:paraId="5E2BF378" w14:textId="6F06529A" w:rsidR="00853955" w:rsidRPr="006B70B8" w:rsidRDefault="00853955" w:rsidP="00B732EF">
            <w:pPr>
              <w:pStyle w:val="Small"/>
              <w:snapToGrid w:val="0"/>
              <w:spacing w:before="40" w:after="40"/>
            </w:pPr>
            <w:r w:rsidRPr="006B70B8">
              <w:t xml:space="preserve">Attribute </w:t>
            </w:r>
            <w:r w:rsidR="00B732EF">
              <w:t>i</w:t>
            </w:r>
            <w:r w:rsidR="00B732EF" w:rsidRPr="006B70B8">
              <w:t>nstruction</w:t>
            </w:r>
          </w:p>
        </w:tc>
        <w:tc>
          <w:tcPr>
            <w:tcW w:w="796" w:type="dxa"/>
            <w:tcBorders>
              <w:top w:val="single" w:sz="4" w:space="0" w:color="000000"/>
              <w:left w:val="single" w:sz="4" w:space="0" w:color="000000"/>
              <w:bottom w:val="single" w:sz="4" w:space="0" w:color="000000"/>
            </w:tcBorders>
          </w:tcPr>
          <w:p w14:paraId="57283B74" w14:textId="77777777" w:rsidR="00853955" w:rsidRPr="006B70B8" w:rsidRDefault="00853955" w:rsidP="00C128E3">
            <w:pPr>
              <w:pStyle w:val="Small"/>
              <w:snapToGrid w:val="0"/>
              <w:spacing w:before="40" w:after="40"/>
            </w:pPr>
            <w:r w:rsidRPr="006B70B8">
              <w:t>ATIN</w:t>
            </w:r>
          </w:p>
        </w:tc>
        <w:tc>
          <w:tcPr>
            <w:tcW w:w="796" w:type="dxa"/>
            <w:tcBorders>
              <w:top w:val="single" w:sz="4" w:space="0" w:color="000000"/>
              <w:left w:val="single" w:sz="4" w:space="0" w:color="000000"/>
              <w:bottom w:val="single" w:sz="4" w:space="0" w:color="000000"/>
              <w:right w:val="single" w:sz="4" w:space="0" w:color="000000"/>
            </w:tcBorders>
          </w:tcPr>
          <w:p w14:paraId="3D7DAA75" w14:textId="77777777" w:rsidR="00853955" w:rsidRPr="006B70B8" w:rsidRDefault="00853955" w:rsidP="00C128E3">
            <w:pPr>
              <w:pStyle w:val="Small"/>
              <w:snapToGrid w:val="0"/>
              <w:spacing w:before="40" w:after="40"/>
            </w:pPr>
          </w:p>
        </w:tc>
        <w:tc>
          <w:tcPr>
            <w:tcW w:w="796" w:type="dxa"/>
            <w:tcBorders>
              <w:top w:val="single" w:sz="4" w:space="0" w:color="000000"/>
              <w:left w:val="single" w:sz="4" w:space="0" w:color="000000"/>
              <w:bottom w:val="single" w:sz="4" w:space="0" w:color="000000"/>
            </w:tcBorders>
          </w:tcPr>
          <w:p w14:paraId="190111C3" w14:textId="77777777" w:rsidR="00853955" w:rsidRPr="006B70B8" w:rsidRDefault="00853955" w:rsidP="00C128E3">
            <w:pPr>
              <w:pStyle w:val="Small"/>
              <w:snapToGrid w:val="0"/>
              <w:spacing w:before="40" w:after="40"/>
            </w:pPr>
            <w:r w:rsidRPr="006B70B8">
              <w:t>b11</w:t>
            </w:r>
          </w:p>
        </w:tc>
        <w:tc>
          <w:tcPr>
            <w:tcW w:w="4032" w:type="dxa"/>
            <w:tcBorders>
              <w:top w:val="single" w:sz="4" w:space="0" w:color="000000"/>
              <w:left w:val="single" w:sz="4" w:space="0" w:color="000000"/>
              <w:bottom w:val="single" w:sz="4" w:space="0" w:color="000000"/>
              <w:right w:val="single" w:sz="4" w:space="0" w:color="000000"/>
            </w:tcBorders>
            <w:vAlign w:val="center"/>
          </w:tcPr>
          <w:p w14:paraId="591335B6" w14:textId="264693BA" w:rsidR="00853955" w:rsidRPr="006B70B8" w:rsidRDefault="00853955" w:rsidP="00C128E3">
            <w:pPr>
              <w:pStyle w:val="Small"/>
              <w:snapToGrid w:val="0"/>
              <w:spacing w:before="40"/>
            </w:pPr>
            <w:r w:rsidRPr="006B70B8">
              <w:t xml:space="preserve">{1} </w:t>
            </w:r>
            <w:r w:rsidR="00B732EF">
              <w:t>–</w:t>
            </w:r>
            <w:r w:rsidRPr="006B70B8">
              <w:t xml:space="preserve"> Insert</w:t>
            </w:r>
          </w:p>
          <w:p w14:paraId="51007915" w14:textId="1F7E40E6" w:rsidR="00853955" w:rsidRPr="006B70B8" w:rsidRDefault="00853955" w:rsidP="00C128E3">
            <w:pPr>
              <w:pStyle w:val="Small"/>
              <w:spacing w:before="0"/>
            </w:pPr>
            <w:r w:rsidRPr="006B70B8">
              <w:t xml:space="preserve">{2} </w:t>
            </w:r>
            <w:r w:rsidR="00B732EF">
              <w:t>–</w:t>
            </w:r>
            <w:r w:rsidRPr="006B70B8">
              <w:t xml:space="preserve"> Delete</w:t>
            </w:r>
          </w:p>
          <w:p w14:paraId="1A31FF09" w14:textId="2E302CAD" w:rsidR="00853955" w:rsidRPr="006B70B8" w:rsidRDefault="00853955" w:rsidP="00C128E3">
            <w:pPr>
              <w:pStyle w:val="Small"/>
              <w:snapToGrid w:val="0"/>
              <w:spacing w:before="0" w:after="40"/>
            </w:pPr>
            <w:r w:rsidRPr="006B70B8">
              <w:t xml:space="preserve">{3} </w:t>
            </w:r>
            <w:r w:rsidR="00B732EF">
              <w:t>–</w:t>
            </w:r>
            <w:r w:rsidRPr="006B70B8">
              <w:t xml:space="preserve"> Modify</w:t>
            </w:r>
          </w:p>
        </w:tc>
      </w:tr>
      <w:tr w:rsidR="006B70B8" w:rsidRPr="006B70B8" w14:paraId="361C8168" w14:textId="77777777" w:rsidTr="00B732EF">
        <w:tc>
          <w:tcPr>
            <w:tcW w:w="3465" w:type="dxa"/>
            <w:tcBorders>
              <w:top w:val="single" w:sz="4" w:space="0" w:color="000000"/>
              <w:left w:val="single" w:sz="4" w:space="0" w:color="000000"/>
              <w:bottom w:val="single" w:sz="4" w:space="0" w:color="000000"/>
            </w:tcBorders>
          </w:tcPr>
          <w:p w14:paraId="42DA69AD" w14:textId="609BD202" w:rsidR="00853955" w:rsidRPr="006B70B8" w:rsidRDefault="00853955" w:rsidP="00B732EF">
            <w:pPr>
              <w:pStyle w:val="Small"/>
              <w:snapToGrid w:val="0"/>
              <w:spacing w:before="40" w:after="40"/>
            </w:pPr>
            <w:r w:rsidRPr="006B70B8">
              <w:t xml:space="preserve">Attribute </w:t>
            </w:r>
            <w:r w:rsidR="00B732EF">
              <w:t>v</w:t>
            </w:r>
            <w:r w:rsidR="00B732EF" w:rsidRPr="006B70B8">
              <w:t>alue</w:t>
            </w:r>
          </w:p>
        </w:tc>
        <w:tc>
          <w:tcPr>
            <w:tcW w:w="796" w:type="dxa"/>
            <w:tcBorders>
              <w:top w:val="single" w:sz="4" w:space="0" w:color="000000"/>
              <w:left w:val="single" w:sz="4" w:space="0" w:color="000000"/>
              <w:bottom w:val="single" w:sz="4" w:space="0" w:color="000000"/>
            </w:tcBorders>
          </w:tcPr>
          <w:p w14:paraId="5014EE89" w14:textId="77777777" w:rsidR="00853955" w:rsidRPr="001F69A8" w:rsidRDefault="00853955" w:rsidP="00C128E3">
            <w:pPr>
              <w:pStyle w:val="Small"/>
              <w:snapToGrid w:val="0"/>
              <w:spacing w:before="40" w:after="40"/>
            </w:pPr>
            <w:r w:rsidRPr="001F69A8">
              <w:t>ATVL</w:t>
            </w:r>
          </w:p>
        </w:tc>
        <w:tc>
          <w:tcPr>
            <w:tcW w:w="796" w:type="dxa"/>
            <w:tcBorders>
              <w:top w:val="single" w:sz="4" w:space="0" w:color="000000"/>
              <w:left w:val="single" w:sz="4" w:space="0" w:color="000000"/>
              <w:bottom w:val="single" w:sz="4" w:space="0" w:color="000000"/>
              <w:right w:val="single" w:sz="4" w:space="0" w:color="000000"/>
            </w:tcBorders>
          </w:tcPr>
          <w:p w14:paraId="4E0FCBB2" w14:textId="77777777" w:rsidR="00853955" w:rsidRPr="006B70B8" w:rsidRDefault="00853955" w:rsidP="00C128E3">
            <w:pPr>
              <w:pStyle w:val="Small"/>
              <w:snapToGrid w:val="0"/>
              <w:spacing w:before="40" w:after="40"/>
            </w:pPr>
          </w:p>
        </w:tc>
        <w:tc>
          <w:tcPr>
            <w:tcW w:w="796" w:type="dxa"/>
            <w:tcBorders>
              <w:top w:val="single" w:sz="4" w:space="0" w:color="000000"/>
              <w:left w:val="single" w:sz="4" w:space="0" w:color="000000"/>
              <w:bottom w:val="single" w:sz="4" w:space="0" w:color="000000"/>
            </w:tcBorders>
          </w:tcPr>
          <w:p w14:paraId="4F0641E8" w14:textId="77777777" w:rsidR="00853955" w:rsidRPr="006B70B8" w:rsidRDefault="00853955" w:rsidP="00C128E3">
            <w:pPr>
              <w:pStyle w:val="Small"/>
              <w:snapToGrid w:val="0"/>
              <w:spacing w:before="40" w:after="40"/>
            </w:pPr>
            <w:r w:rsidRPr="006B70B8">
              <w:t>A()</w:t>
            </w:r>
          </w:p>
        </w:tc>
        <w:tc>
          <w:tcPr>
            <w:tcW w:w="4032" w:type="dxa"/>
            <w:tcBorders>
              <w:top w:val="single" w:sz="4" w:space="0" w:color="000000"/>
              <w:left w:val="single" w:sz="4" w:space="0" w:color="000000"/>
              <w:bottom w:val="single" w:sz="4" w:space="0" w:color="000000"/>
              <w:right w:val="single" w:sz="4" w:space="0" w:color="000000"/>
            </w:tcBorders>
            <w:vAlign w:val="center"/>
          </w:tcPr>
          <w:p w14:paraId="3E1B3DBE" w14:textId="77777777" w:rsidR="00853955" w:rsidRPr="006B70B8" w:rsidRDefault="00853955" w:rsidP="00C128E3">
            <w:pPr>
              <w:pStyle w:val="Small"/>
              <w:snapToGrid w:val="0"/>
              <w:spacing w:before="40" w:after="40"/>
            </w:pPr>
            <w:r w:rsidRPr="006B70B8">
              <w:t>A string containing a valid value for the domain of the attribute specified by the subfields above</w:t>
            </w:r>
          </w:p>
        </w:tc>
      </w:tr>
    </w:tbl>
    <w:p w14:paraId="7E9D5562" w14:textId="77777777" w:rsidR="00853955" w:rsidRDefault="00853955" w:rsidP="00B732EF">
      <w:pPr>
        <w:spacing w:after="0" w:line="240" w:lineRule="auto"/>
      </w:pPr>
    </w:p>
    <w:p w14:paraId="37A6295F" w14:textId="7FB74219" w:rsidR="00B732EF" w:rsidRPr="00926480" w:rsidRDefault="00B732EF" w:rsidP="001D02B5">
      <w:pPr>
        <w:pStyle w:val="ListContinue2"/>
        <w:numPr>
          <w:ilvl w:val="2"/>
          <w:numId w:val="27"/>
        </w:numPr>
        <w:tabs>
          <w:tab w:val="clear" w:pos="432"/>
        </w:tabs>
        <w:spacing w:before="120" w:after="120" w:line="240" w:lineRule="auto"/>
        <w:rPr>
          <w:b/>
          <w:lang w:eastAsia="en-US"/>
        </w:rPr>
      </w:pPr>
      <w:bookmarkStart w:id="1615" w:name="_Toc162435475"/>
      <w:bookmarkStart w:id="1616" w:name="_Toc169203169"/>
      <w:bookmarkStart w:id="1617" w:name="_Toc170072499"/>
      <w:r w:rsidRPr="006B70B8">
        <w:rPr>
          <w:b/>
        </w:rPr>
        <w:t>Point Record Identifier field - PRID</w:t>
      </w:r>
      <w:bookmarkEnd w:id="1615"/>
      <w:bookmarkEnd w:id="1616"/>
      <w:bookmarkEnd w:id="1617"/>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6B70B8" w:rsidRPr="006B70B8" w14:paraId="01D0C366" w14:textId="77777777" w:rsidTr="00650371">
        <w:tc>
          <w:tcPr>
            <w:tcW w:w="3459"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p w14:paraId="778156E9" w14:textId="77777777" w:rsidR="00E73EDF" w:rsidRPr="006B70B8" w:rsidRDefault="007653F1" w:rsidP="00C128E3">
            <w:pPr>
              <w:pStyle w:val="Small"/>
              <w:spacing w:before="40" w:after="40"/>
              <w:jc w:val="both"/>
            </w:pPr>
            <w:r w:rsidRPr="006B70B8">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37F02541" w14:textId="77777777" w:rsidR="00E73EDF" w:rsidRPr="006B70B8" w:rsidRDefault="007653F1" w:rsidP="00C128E3">
            <w:pPr>
              <w:pStyle w:val="Small"/>
              <w:spacing w:before="40" w:after="40"/>
              <w:jc w:val="both"/>
            </w:pPr>
            <w:r w:rsidRPr="006B70B8">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12D1FBB8" w14:textId="77777777" w:rsidR="00E73EDF" w:rsidRPr="006B70B8" w:rsidRDefault="007653F1" w:rsidP="00C128E3">
            <w:pPr>
              <w:pStyle w:val="Small"/>
              <w:spacing w:before="40" w:after="40"/>
              <w:jc w:val="both"/>
            </w:pPr>
            <w:r w:rsidRPr="006B70B8">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1CB271CD" w14:textId="77777777" w:rsidR="00E73EDF" w:rsidRPr="006B70B8" w:rsidRDefault="007653F1" w:rsidP="00C128E3">
            <w:pPr>
              <w:pStyle w:val="Small"/>
              <w:spacing w:before="40" w:after="40"/>
              <w:jc w:val="both"/>
            </w:pPr>
            <w:r w:rsidRPr="006B70B8">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04C4828B" w14:textId="77777777" w:rsidR="00E73EDF" w:rsidRPr="006B70B8" w:rsidRDefault="007653F1" w:rsidP="00C128E3">
            <w:pPr>
              <w:pStyle w:val="Small"/>
              <w:spacing w:before="40" w:after="40"/>
              <w:jc w:val="both"/>
            </w:pPr>
            <w:r w:rsidRPr="006B70B8">
              <w:t>Comment</w:t>
            </w:r>
          </w:p>
        </w:tc>
      </w:tr>
      <w:tr w:rsidR="006B70B8" w:rsidRPr="006B70B8" w14:paraId="403BBABF" w14:textId="77777777">
        <w:tc>
          <w:tcPr>
            <w:tcW w:w="3459" w:type="dxa"/>
            <w:tcBorders>
              <w:top w:val="single" w:sz="6" w:space="0" w:color="000000"/>
              <w:left w:val="single" w:sz="6" w:space="0" w:color="000000"/>
              <w:bottom w:val="single" w:sz="6" w:space="0" w:color="000000"/>
              <w:right w:val="single" w:sz="6" w:space="0" w:color="000000"/>
            </w:tcBorders>
          </w:tcPr>
          <w:p w14:paraId="40E4DCAC" w14:textId="7705E44A" w:rsidR="00E73EDF" w:rsidRPr="006B70B8" w:rsidRDefault="007653F1" w:rsidP="00650371">
            <w:pPr>
              <w:pStyle w:val="Small"/>
              <w:spacing w:before="40" w:after="40"/>
              <w:jc w:val="both"/>
            </w:pPr>
            <w:r w:rsidRPr="006B70B8">
              <w:t xml:space="preserve">Record </w:t>
            </w:r>
            <w:r w:rsidR="00650371">
              <w:t>n</w:t>
            </w:r>
            <w:r w:rsidR="00650371" w:rsidRPr="006B70B8">
              <w:t>ame</w:t>
            </w:r>
          </w:p>
        </w:tc>
        <w:tc>
          <w:tcPr>
            <w:tcW w:w="794" w:type="dxa"/>
            <w:tcBorders>
              <w:top w:val="single" w:sz="6" w:space="0" w:color="000000"/>
              <w:left w:val="single" w:sz="6" w:space="0" w:color="000000"/>
              <w:bottom w:val="single" w:sz="6" w:space="0" w:color="000000"/>
              <w:right w:val="single" w:sz="6" w:space="0" w:color="000000"/>
            </w:tcBorders>
          </w:tcPr>
          <w:p w14:paraId="26F28A4E" w14:textId="77777777" w:rsidR="00E73EDF" w:rsidRPr="001F69A8" w:rsidRDefault="007653F1" w:rsidP="00C128E3">
            <w:pPr>
              <w:pStyle w:val="Small"/>
              <w:spacing w:before="40" w:after="40"/>
              <w:jc w:val="both"/>
            </w:pPr>
            <w:r w:rsidRPr="001F69A8">
              <w:t>RCNM</w:t>
            </w:r>
          </w:p>
        </w:tc>
        <w:tc>
          <w:tcPr>
            <w:tcW w:w="794" w:type="dxa"/>
            <w:tcBorders>
              <w:top w:val="single" w:sz="6" w:space="0" w:color="000000"/>
              <w:left w:val="single" w:sz="6" w:space="0" w:color="000000"/>
              <w:bottom w:val="single" w:sz="6" w:space="0" w:color="000000"/>
              <w:right w:val="single" w:sz="6" w:space="0" w:color="000000"/>
            </w:tcBorders>
          </w:tcPr>
          <w:p w14:paraId="41B09852" w14:textId="77777777" w:rsidR="00E73EDF" w:rsidRPr="006B70B8" w:rsidRDefault="007653F1" w:rsidP="00C128E3">
            <w:pPr>
              <w:pStyle w:val="Small"/>
              <w:spacing w:before="40" w:after="40"/>
              <w:jc w:val="both"/>
            </w:pPr>
            <w:r w:rsidRPr="006B70B8">
              <w:t>{110}</w:t>
            </w:r>
          </w:p>
        </w:tc>
        <w:tc>
          <w:tcPr>
            <w:tcW w:w="794" w:type="dxa"/>
            <w:tcBorders>
              <w:top w:val="single" w:sz="6" w:space="0" w:color="000000"/>
              <w:left w:val="single" w:sz="6" w:space="0" w:color="000000"/>
              <w:bottom w:val="single" w:sz="6" w:space="0" w:color="000000"/>
              <w:right w:val="single" w:sz="6" w:space="0" w:color="000000"/>
            </w:tcBorders>
          </w:tcPr>
          <w:p w14:paraId="2ED04E4B" w14:textId="77777777" w:rsidR="00E73EDF" w:rsidRPr="006B70B8" w:rsidRDefault="007653F1" w:rsidP="00C128E3">
            <w:pPr>
              <w:pStyle w:val="Small"/>
              <w:spacing w:before="40" w:after="40"/>
              <w:jc w:val="both"/>
            </w:pPr>
            <w:r w:rsidRPr="006B70B8">
              <w:t>b11</w:t>
            </w:r>
          </w:p>
        </w:tc>
        <w:tc>
          <w:tcPr>
            <w:tcW w:w="4026" w:type="dxa"/>
            <w:tcBorders>
              <w:top w:val="single" w:sz="6" w:space="0" w:color="000000"/>
              <w:left w:val="single" w:sz="6" w:space="0" w:color="000000"/>
              <w:bottom w:val="single" w:sz="6" w:space="0" w:color="000000"/>
              <w:right w:val="single" w:sz="6" w:space="0" w:color="000000"/>
            </w:tcBorders>
          </w:tcPr>
          <w:p w14:paraId="0858582F" w14:textId="440D52BF" w:rsidR="00E73EDF" w:rsidRPr="006B70B8" w:rsidRDefault="007653F1" w:rsidP="00C128E3">
            <w:pPr>
              <w:pStyle w:val="Small"/>
              <w:spacing w:before="40" w:after="40"/>
              <w:jc w:val="both"/>
            </w:pPr>
            <w:r w:rsidRPr="006B70B8">
              <w:t xml:space="preserve">{110} </w:t>
            </w:r>
            <w:r w:rsidR="00650371">
              <w:t>–</w:t>
            </w:r>
            <w:r w:rsidRPr="006B70B8">
              <w:t xml:space="preserve"> Point</w:t>
            </w:r>
          </w:p>
        </w:tc>
      </w:tr>
      <w:tr w:rsidR="006B70B8" w:rsidRPr="006B70B8" w14:paraId="15C574AB" w14:textId="77777777">
        <w:tc>
          <w:tcPr>
            <w:tcW w:w="3459" w:type="dxa"/>
            <w:tcBorders>
              <w:top w:val="single" w:sz="6" w:space="0" w:color="000000"/>
              <w:left w:val="single" w:sz="6" w:space="0" w:color="000000"/>
              <w:bottom w:val="single" w:sz="6" w:space="0" w:color="000000"/>
              <w:right w:val="single" w:sz="6" w:space="0" w:color="000000"/>
            </w:tcBorders>
          </w:tcPr>
          <w:p w14:paraId="4E7809A7" w14:textId="1E8DE695" w:rsidR="00E73EDF" w:rsidRPr="006B70B8" w:rsidRDefault="007653F1" w:rsidP="00650371">
            <w:pPr>
              <w:pStyle w:val="Small"/>
              <w:spacing w:before="40" w:after="40"/>
              <w:jc w:val="both"/>
            </w:pPr>
            <w:r w:rsidRPr="006B70B8">
              <w:t xml:space="preserve">Record </w:t>
            </w:r>
            <w:r w:rsidR="00650371">
              <w:t>i</w:t>
            </w:r>
            <w:r w:rsidR="00650371" w:rsidRPr="006B70B8">
              <w:t xml:space="preserve">dentification </w:t>
            </w:r>
            <w:r w:rsidRPr="006B70B8">
              <w:t>number</w:t>
            </w:r>
          </w:p>
        </w:tc>
        <w:tc>
          <w:tcPr>
            <w:tcW w:w="794" w:type="dxa"/>
            <w:tcBorders>
              <w:top w:val="single" w:sz="6" w:space="0" w:color="000000"/>
              <w:left w:val="single" w:sz="6" w:space="0" w:color="000000"/>
              <w:bottom w:val="single" w:sz="6" w:space="0" w:color="000000"/>
              <w:right w:val="single" w:sz="6" w:space="0" w:color="000000"/>
            </w:tcBorders>
          </w:tcPr>
          <w:p w14:paraId="6E172475" w14:textId="77777777" w:rsidR="00E73EDF" w:rsidRPr="001F69A8" w:rsidRDefault="007653F1" w:rsidP="00C128E3">
            <w:pPr>
              <w:pStyle w:val="Small"/>
              <w:spacing w:before="40" w:after="40"/>
              <w:jc w:val="both"/>
            </w:pPr>
            <w:r w:rsidRPr="001F69A8">
              <w:t>RCID</w:t>
            </w:r>
          </w:p>
        </w:tc>
        <w:tc>
          <w:tcPr>
            <w:tcW w:w="794" w:type="dxa"/>
            <w:tcBorders>
              <w:top w:val="single" w:sz="6" w:space="0" w:color="000000"/>
              <w:left w:val="single" w:sz="6" w:space="0" w:color="000000"/>
              <w:bottom w:val="single" w:sz="6" w:space="0" w:color="000000"/>
              <w:right w:val="single" w:sz="6" w:space="0" w:color="000000"/>
            </w:tcBorders>
          </w:tcPr>
          <w:p w14:paraId="08DE7FB6" w14:textId="77777777" w:rsidR="00E73EDF" w:rsidRPr="006B70B8"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5AD62F79" w14:textId="77777777" w:rsidR="00E73EDF" w:rsidRPr="006B70B8" w:rsidRDefault="007653F1" w:rsidP="00C128E3">
            <w:pPr>
              <w:pStyle w:val="Small"/>
              <w:spacing w:before="40" w:after="40"/>
              <w:jc w:val="both"/>
            </w:pPr>
            <w:r w:rsidRPr="006B70B8">
              <w:t>b14</w:t>
            </w:r>
          </w:p>
        </w:tc>
        <w:tc>
          <w:tcPr>
            <w:tcW w:w="4026" w:type="dxa"/>
            <w:tcBorders>
              <w:top w:val="single" w:sz="6" w:space="0" w:color="000000"/>
              <w:left w:val="single" w:sz="6" w:space="0" w:color="000000"/>
              <w:bottom w:val="single" w:sz="6" w:space="0" w:color="000000"/>
              <w:right w:val="single" w:sz="6" w:space="0" w:color="000000"/>
            </w:tcBorders>
          </w:tcPr>
          <w:p w14:paraId="65E8244C" w14:textId="77777777" w:rsidR="00E73EDF" w:rsidRPr="006B70B8" w:rsidRDefault="007653F1" w:rsidP="00C128E3">
            <w:pPr>
              <w:pStyle w:val="Small"/>
              <w:spacing w:before="40" w:after="40"/>
              <w:jc w:val="both"/>
            </w:pPr>
            <w:r w:rsidRPr="006B70B8">
              <w:t>Range: 1 to 2</w:t>
            </w:r>
            <w:r w:rsidRPr="006B70B8">
              <w:rPr>
                <w:vertAlign w:val="superscript"/>
              </w:rPr>
              <w:t>32</w:t>
            </w:r>
            <w:r w:rsidRPr="006B70B8">
              <w:noBreakHyphen/>
              <w:t>2</w:t>
            </w:r>
          </w:p>
        </w:tc>
      </w:tr>
      <w:tr w:rsidR="006B70B8" w:rsidRPr="006B70B8" w14:paraId="0B2014F2" w14:textId="77777777">
        <w:tc>
          <w:tcPr>
            <w:tcW w:w="3459" w:type="dxa"/>
            <w:tcBorders>
              <w:top w:val="single" w:sz="6" w:space="0" w:color="000000"/>
              <w:left w:val="single" w:sz="6" w:space="0" w:color="000000"/>
              <w:bottom w:val="single" w:sz="6" w:space="0" w:color="000000"/>
              <w:right w:val="single" w:sz="6" w:space="0" w:color="000000"/>
            </w:tcBorders>
          </w:tcPr>
          <w:p w14:paraId="53197DAA" w14:textId="07C28315" w:rsidR="00E73EDF" w:rsidRPr="006B70B8" w:rsidRDefault="007653F1" w:rsidP="00650371">
            <w:pPr>
              <w:pStyle w:val="Small"/>
              <w:spacing w:before="40" w:after="40"/>
              <w:jc w:val="both"/>
            </w:pPr>
            <w:r w:rsidRPr="006B70B8">
              <w:t xml:space="preserve">Record </w:t>
            </w:r>
            <w:r w:rsidR="00650371">
              <w:t>v</w:t>
            </w:r>
            <w:r w:rsidR="00650371" w:rsidRPr="006B70B8">
              <w:t>ersion</w:t>
            </w:r>
          </w:p>
        </w:tc>
        <w:tc>
          <w:tcPr>
            <w:tcW w:w="794" w:type="dxa"/>
            <w:tcBorders>
              <w:top w:val="single" w:sz="6" w:space="0" w:color="000000"/>
              <w:left w:val="single" w:sz="6" w:space="0" w:color="000000"/>
              <w:bottom w:val="single" w:sz="6" w:space="0" w:color="000000"/>
              <w:right w:val="single" w:sz="6" w:space="0" w:color="000000"/>
            </w:tcBorders>
          </w:tcPr>
          <w:p w14:paraId="13F6CFC8" w14:textId="77777777" w:rsidR="00E73EDF" w:rsidRPr="001F69A8" w:rsidRDefault="007653F1" w:rsidP="00C128E3">
            <w:pPr>
              <w:pStyle w:val="Small"/>
              <w:spacing w:before="40" w:after="40"/>
              <w:jc w:val="both"/>
            </w:pPr>
            <w:r w:rsidRPr="001F69A8">
              <w:t>RVER</w:t>
            </w:r>
          </w:p>
        </w:tc>
        <w:tc>
          <w:tcPr>
            <w:tcW w:w="794" w:type="dxa"/>
            <w:tcBorders>
              <w:top w:val="single" w:sz="6" w:space="0" w:color="000000"/>
              <w:left w:val="single" w:sz="6" w:space="0" w:color="000000"/>
              <w:bottom w:val="single" w:sz="6" w:space="0" w:color="000000"/>
              <w:right w:val="single" w:sz="6" w:space="0" w:color="000000"/>
            </w:tcBorders>
          </w:tcPr>
          <w:p w14:paraId="7E8DEA25" w14:textId="77777777" w:rsidR="00E73EDF" w:rsidRPr="006B70B8"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255C7A04" w14:textId="77777777" w:rsidR="00E73EDF" w:rsidRPr="006B70B8" w:rsidRDefault="007653F1" w:rsidP="00C128E3">
            <w:pPr>
              <w:pStyle w:val="Small"/>
              <w:spacing w:before="40" w:after="40"/>
              <w:jc w:val="both"/>
            </w:pPr>
            <w:r w:rsidRPr="006B70B8">
              <w:t>b12</w:t>
            </w:r>
          </w:p>
        </w:tc>
        <w:tc>
          <w:tcPr>
            <w:tcW w:w="4026" w:type="dxa"/>
            <w:tcBorders>
              <w:top w:val="single" w:sz="6" w:space="0" w:color="000000"/>
              <w:left w:val="single" w:sz="6" w:space="0" w:color="000000"/>
              <w:bottom w:val="single" w:sz="6" w:space="0" w:color="000000"/>
              <w:right w:val="single" w:sz="6" w:space="0" w:color="000000"/>
            </w:tcBorders>
          </w:tcPr>
          <w:p w14:paraId="67C1A692" w14:textId="77777777" w:rsidR="00E73EDF" w:rsidRPr="006B70B8" w:rsidRDefault="007653F1" w:rsidP="00C128E3">
            <w:pPr>
              <w:pStyle w:val="Small"/>
              <w:spacing w:before="40" w:after="40"/>
              <w:jc w:val="both"/>
            </w:pPr>
            <w:r w:rsidRPr="006B70B8">
              <w:t>RVER contains the serial number of the record edition</w:t>
            </w:r>
          </w:p>
        </w:tc>
      </w:tr>
      <w:tr w:rsidR="006B70B8" w:rsidRPr="006B70B8" w14:paraId="1C53B762" w14:textId="77777777">
        <w:tc>
          <w:tcPr>
            <w:tcW w:w="3459" w:type="dxa"/>
            <w:tcBorders>
              <w:top w:val="single" w:sz="6" w:space="0" w:color="000000"/>
              <w:left w:val="single" w:sz="6" w:space="0" w:color="000000"/>
              <w:bottom w:val="single" w:sz="6" w:space="0" w:color="000000"/>
              <w:right w:val="single" w:sz="6" w:space="0" w:color="000000"/>
            </w:tcBorders>
          </w:tcPr>
          <w:p w14:paraId="68D03C96" w14:textId="22E1F731" w:rsidR="00E73EDF" w:rsidRPr="006B70B8" w:rsidRDefault="007653F1" w:rsidP="00650371">
            <w:pPr>
              <w:pStyle w:val="Small"/>
              <w:spacing w:before="40" w:after="40"/>
              <w:jc w:val="both"/>
            </w:pPr>
            <w:r w:rsidRPr="006B70B8">
              <w:t xml:space="preserve">Record </w:t>
            </w:r>
            <w:r w:rsidR="00650371">
              <w:t>u</w:t>
            </w:r>
            <w:r w:rsidR="00650371" w:rsidRPr="006B70B8">
              <w:t xml:space="preserve">pdate </w:t>
            </w:r>
            <w:r w:rsidR="00650371">
              <w:t>i</w:t>
            </w:r>
            <w:r w:rsidR="00650371" w:rsidRPr="006B70B8">
              <w:t>nstruction</w:t>
            </w:r>
          </w:p>
        </w:tc>
        <w:tc>
          <w:tcPr>
            <w:tcW w:w="794" w:type="dxa"/>
            <w:tcBorders>
              <w:top w:val="single" w:sz="6" w:space="0" w:color="000000"/>
              <w:left w:val="single" w:sz="6" w:space="0" w:color="000000"/>
              <w:bottom w:val="single" w:sz="6" w:space="0" w:color="000000"/>
              <w:right w:val="single" w:sz="6" w:space="0" w:color="000000"/>
            </w:tcBorders>
          </w:tcPr>
          <w:p w14:paraId="17B13AEF" w14:textId="77777777" w:rsidR="00E73EDF" w:rsidRPr="001F69A8" w:rsidRDefault="007653F1" w:rsidP="00C128E3">
            <w:pPr>
              <w:pStyle w:val="Small"/>
              <w:spacing w:before="40" w:after="40"/>
              <w:jc w:val="both"/>
            </w:pPr>
            <w:r w:rsidRPr="001F69A8">
              <w:t>RUIN</w:t>
            </w:r>
          </w:p>
        </w:tc>
        <w:tc>
          <w:tcPr>
            <w:tcW w:w="794" w:type="dxa"/>
            <w:tcBorders>
              <w:top w:val="single" w:sz="6" w:space="0" w:color="000000"/>
              <w:left w:val="single" w:sz="6" w:space="0" w:color="000000"/>
              <w:bottom w:val="single" w:sz="6" w:space="0" w:color="000000"/>
              <w:right w:val="single" w:sz="6" w:space="0" w:color="000000"/>
            </w:tcBorders>
          </w:tcPr>
          <w:p w14:paraId="052EA0A5" w14:textId="77777777" w:rsidR="00E73EDF" w:rsidRPr="006B70B8" w:rsidRDefault="007653F1" w:rsidP="00C128E3">
            <w:pPr>
              <w:pStyle w:val="Small"/>
              <w:spacing w:before="40" w:after="40"/>
              <w:jc w:val="both"/>
            </w:pPr>
            <w:r w:rsidRPr="006B70B8">
              <w:t>{1},{2} or {3}</w:t>
            </w:r>
          </w:p>
        </w:tc>
        <w:tc>
          <w:tcPr>
            <w:tcW w:w="794" w:type="dxa"/>
            <w:tcBorders>
              <w:top w:val="single" w:sz="6" w:space="0" w:color="000000"/>
              <w:left w:val="single" w:sz="6" w:space="0" w:color="000000"/>
              <w:bottom w:val="single" w:sz="6" w:space="0" w:color="000000"/>
              <w:right w:val="single" w:sz="6" w:space="0" w:color="000000"/>
            </w:tcBorders>
          </w:tcPr>
          <w:p w14:paraId="68D587CC" w14:textId="77777777" w:rsidR="00E73EDF" w:rsidRPr="006B70B8" w:rsidRDefault="007653F1" w:rsidP="00C128E3">
            <w:pPr>
              <w:pStyle w:val="Small"/>
              <w:spacing w:before="40" w:after="40"/>
              <w:jc w:val="both"/>
            </w:pPr>
            <w:r w:rsidRPr="006B70B8">
              <w:t>b11</w:t>
            </w:r>
          </w:p>
        </w:tc>
        <w:tc>
          <w:tcPr>
            <w:tcW w:w="4026" w:type="dxa"/>
            <w:tcBorders>
              <w:top w:val="single" w:sz="6" w:space="0" w:color="000000"/>
              <w:left w:val="single" w:sz="6" w:space="0" w:color="000000"/>
              <w:bottom w:val="single" w:sz="6" w:space="0" w:color="000000"/>
              <w:right w:val="single" w:sz="6" w:space="0" w:color="000000"/>
            </w:tcBorders>
          </w:tcPr>
          <w:p w14:paraId="62C77D3E" w14:textId="77777777" w:rsidR="00E73EDF" w:rsidRPr="006B70B8" w:rsidRDefault="007653F1" w:rsidP="00C128E3">
            <w:pPr>
              <w:pStyle w:val="Small"/>
              <w:snapToGrid w:val="0"/>
              <w:spacing w:before="40"/>
              <w:jc w:val="both"/>
            </w:pPr>
            <w:r w:rsidRPr="006B70B8">
              <w:t>{1} – Insert</w:t>
            </w:r>
          </w:p>
          <w:p w14:paraId="1A1C8F17" w14:textId="2B54B4E1" w:rsidR="00E73EDF" w:rsidRPr="006B70B8" w:rsidRDefault="007653F1" w:rsidP="00C128E3">
            <w:pPr>
              <w:pStyle w:val="Small"/>
              <w:snapToGrid w:val="0"/>
              <w:spacing w:before="0"/>
              <w:jc w:val="both"/>
            </w:pPr>
            <w:r w:rsidRPr="006B70B8">
              <w:t xml:space="preserve">{2} </w:t>
            </w:r>
            <w:r w:rsidR="00650371">
              <w:t>–</w:t>
            </w:r>
            <w:r w:rsidRPr="006B70B8">
              <w:t xml:space="preserve"> Delete</w:t>
            </w:r>
          </w:p>
          <w:p w14:paraId="54AA177B" w14:textId="2EEE195F" w:rsidR="00E73EDF" w:rsidRPr="006B70B8" w:rsidRDefault="007653F1" w:rsidP="00C128E3">
            <w:pPr>
              <w:pStyle w:val="Small"/>
              <w:spacing w:before="0" w:after="40"/>
              <w:jc w:val="both"/>
            </w:pPr>
            <w:r w:rsidRPr="006B70B8">
              <w:t xml:space="preserve">{3} </w:t>
            </w:r>
            <w:r w:rsidR="00650371">
              <w:t>–</w:t>
            </w:r>
            <w:r w:rsidRPr="006B70B8">
              <w:t xml:space="preserve"> Modify</w:t>
            </w:r>
          </w:p>
        </w:tc>
      </w:tr>
    </w:tbl>
    <w:p w14:paraId="52AEDB14" w14:textId="77777777" w:rsidR="00E73EDF" w:rsidRDefault="00E73EDF" w:rsidP="00650371">
      <w:pPr>
        <w:spacing w:after="0" w:line="240" w:lineRule="auto"/>
      </w:pPr>
    </w:p>
    <w:p w14:paraId="45115323" w14:textId="509201F7" w:rsidR="00650371" w:rsidRPr="00926480" w:rsidRDefault="00650371" w:rsidP="001D02B5">
      <w:pPr>
        <w:pStyle w:val="ListContinue2"/>
        <w:numPr>
          <w:ilvl w:val="2"/>
          <w:numId w:val="27"/>
        </w:numPr>
        <w:tabs>
          <w:tab w:val="clear" w:pos="432"/>
        </w:tabs>
        <w:spacing w:before="120" w:after="120" w:line="240" w:lineRule="auto"/>
        <w:rPr>
          <w:b/>
          <w:lang w:eastAsia="en-US"/>
        </w:rPr>
      </w:pPr>
      <w:bookmarkStart w:id="1618" w:name="_Toc162435476"/>
      <w:bookmarkStart w:id="1619" w:name="_Toc169203170"/>
      <w:bookmarkStart w:id="1620" w:name="_Toc170072500"/>
      <w:r w:rsidRPr="00650371">
        <w:rPr>
          <w:b/>
        </w:rPr>
        <w:t>2</w:t>
      </w:r>
      <w:r w:rsidRPr="00650371">
        <w:rPr>
          <w:b/>
        </w:rPr>
        <w:noBreakHyphen/>
        <w:t>D Integer Coordinate Tuple field structure - C2IT</w:t>
      </w:r>
      <w:bookmarkEnd w:id="1618"/>
      <w:bookmarkEnd w:id="1619"/>
      <w:bookmarkEnd w:id="1620"/>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6B70B8" w:rsidRPr="006B70B8" w14:paraId="1C5D8C20" w14:textId="77777777" w:rsidTr="00650371">
        <w:tc>
          <w:tcPr>
            <w:tcW w:w="3459"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p w14:paraId="350122F4" w14:textId="77777777" w:rsidR="00E73EDF" w:rsidRPr="006B70B8" w:rsidRDefault="007653F1" w:rsidP="00C128E3">
            <w:pPr>
              <w:pStyle w:val="Small"/>
              <w:spacing w:before="40" w:after="40"/>
              <w:jc w:val="both"/>
              <w:rPr>
                <w:b/>
              </w:rPr>
            </w:pPr>
            <w:r w:rsidRPr="006B70B8">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07A6A9E2" w14:textId="77777777" w:rsidR="00E73EDF" w:rsidRPr="006B70B8" w:rsidRDefault="007653F1" w:rsidP="00C128E3">
            <w:pPr>
              <w:pStyle w:val="Small"/>
              <w:spacing w:before="40" w:after="40"/>
              <w:jc w:val="both"/>
              <w:rPr>
                <w:b/>
              </w:rPr>
            </w:pPr>
            <w:r w:rsidRPr="006B70B8">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1FD00245" w14:textId="77777777" w:rsidR="00E73EDF" w:rsidRPr="006B70B8" w:rsidRDefault="007653F1" w:rsidP="00C128E3">
            <w:pPr>
              <w:pStyle w:val="Small"/>
              <w:spacing w:before="40" w:after="40"/>
              <w:jc w:val="both"/>
              <w:rPr>
                <w:b/>
              </w:rPr>
            </w:pPr>
            <w:r w:rsidRPr="006B70B8">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09F3C944" w14:textId="77777777" w:rsidR="00E73EDF" w:rsidRPr="006B70B8" w:rsidRDefault="007653F1" w:rsidP="00C128E3">
            <w:pPr>
              <w:pStyle w:val="Small"/>
              <w:spacing w:before="40" w:after="40"/>
              <w:jc w:val="both"/>
              <w:rPr>
                <w:b/>
              </w:rPr>
            </w:pPr>
            <w:r w:rsidRPr="006B70B8">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687CF205" w14:textId="77777777" w:rsidR="00E73EDF" w:rsidRPr="006B70B8" w:rsidRDefault="007653F1" w:rsidP="00C128E3">
            <w:pPr>
              <w:pStyle w:val="Small"/>
              <w:spacing w:before="40" w:after="40"/>
              <w:jc w:val="both"/>
              <w:rPr>
                <w:b/>
              </w:rPr>
            </w:pPr>
            <w:r w:rsidRPr="006B70B8">
              <w:rPr>
                <w:b/>
              </w:rPr>
              <w:t>Comment</w:t>
            </w:r>
          </w:p>
        </w:tc>
      </w:tr>
      <w:tr w:rsidR="006B70B8" w:rsidRPr="006B70B8" w14:paraId="065E351C" w14:textId="77777777">
        <w:tc>
          <w:tcPr>
            <w:tcW w:w="3459" w:type="dxa"/>
            <w:tcBorders>
              <w:top w:val="single" w:sz="6" w:space="0" w:color="000000"/>
              <w:left w:val="single" w:sz="6" w:space="0" w:color="000000"/>
              <w:bottom w:val="single" w:sz="6" w:space="0" w:color="000000"/>
              <w:right w:val="single" w:sz="6" w:space="0" w:color="000000"/>
            </w:tcBorders>
          </w:tcPr>
          <w:p w14:paraId="4BD56717" w14:textId="77777777" w:rsidR="00E73EDF" w:rsidRPr="006B70B8" w:rsidRDefault="007653F1" w:rsidP="00C128E3">
            <w:pPr>
              <w:pStyle w:val="Small"/>
              <w:spacing w:before="40" w:after="40"/>
              <w:jc w:val="both"/>
            </w:pPr>
            <w:r w:rsidRPr="006B70B8">
              <w:t>Coordinate in Y axis</w:t>
            </w:r>
          </w:p>
        </w:tc>
        <w:tc>
          <w:tcPr>
            <w:tcW w:w="794" w:type="dxa"/>
            <w:tcBorders>
              <w:top w:val="single" w:sz="6" w:space="0" w:color="000000"/>
              <w:left w:val="single" w:sz="6" w:space="0" w:color="000000"/>
              <w:bottom w:val="single" w:sz="6" w:space="0" w:color="000000"/>
              <w:right w:val="single" w:sz="6" w:space="0" w:color="000000"/>
            </w:tcBorders>
          </w:tcPr>
          <w:p w14:paraId="54E0B16D" w14:textId="2CF578D1" w:rsidR="00E73EDF" w:rsidRPr="006B70B8" w:rsidRDefault="007653F1" w:rsidP="00C128E3">
            <w:pPr>
              <w:pStyle w:val="Small"/>
              <w:spacing w:before="40" w:after="40"/>
              <w:jc w:val="both"/>
            </w:pPr>
            <w:r w:rsidRPr="006B70B8">
              <w:t>YCOO</w:t>
            </w:r>
          </w:p>
        </w:tc>
        <w:tc>
          <w:tcPr>
            <w:tcW w:w="794" w:type="dxa"/>
            <w:tcBorders>
              <w:top w:val="single" w:sz="6" w:space="0" w:color="000000"/>
              <w:left w:val="single" w:sz="6" w:space="0" w:color="000000"/>
              <w:bottom w:val="single" w:sz="6" w:space="0" w:color="000000"/>
              <w:right w:val="single" w:sz="6" w:space="0" w:color="000000"/>
            </w:tcBorders>
          </w:tcPr>
          <w:p w14:paraId="4B0374CB" w14:textId="77777777" w:rsidR="00E73EDF" w:rsidRPr="006B70B8"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5EA4738D" w14:textId="77777777" w:rsidR="00E73EDF" w:rsidRPr="006B70B8" w:rsidRDefault="007653F1" w:rsidP="00C128E3">
            <w:pPr>
              <w:pStyle w:val="Small"/>
              <w:spacing w:before="40" w:after="40"/>
              <w:jc w:val="both"/>
            </w:pPr>
            <w:r w:rsidRPr="006B70B8">
              <w:t>b24</w:t>
            </w:r>
          </w:p>
        </w:tc>
        <w:tc>
          <w:tcPr>
            <w:tcW w:w="4026" w:type="dxa"/>
            <w:tcBorders>
              <w:top w:val="single" w:sz="6" w:space="0" w:color="000000"/>
              <w:left w:val="single" w:sz="6" w:space="0" w:color="000000"/>
              <w:bottom w:val="single" w:sz="6" w:space="0" w:color="000000"/>
              <w:right w:val="single" w:sz="6" w:space="0" w:color="000000"/>
            </w:tcBorders>
          </w:tcPr>
          <w:p w14:paraId="65F1BFF6" w14:textId="77777777" w:rsidR="00E73EDF" w:rsidRPr="006B70B8" w:rsidRDefault="007653F1" w:rsidP="00C128E3">
            <w:pPr>
              <w:pStyle w:val="Small"/>
              <w:spacing w:before="40" w:after="40"/>
              <w:jc w:val="both"/>
            </w:pPr>
            <w:r w:rsidRPr="006B70B8">
              <w:t>Y-coordinate or latitude</w:t>
            </w:r>
          </w:p>
        </w:tc>
      </w:tr>
      <w:tr w:rsidR="006B70B8" w:rsidRPr="006B70B8" w14:paraId="33F11EDF" w14:textId="77777777">
        <w:tc>
          <w:tcPr>
            <w:tcW w:w="3459" w:type="dxa"/>
            <w:tcBorders>
              <w:top w:val="single" w:sz="6" w:space="0" w:color="000000"/>
              <w:left w:val="single" w:sz="6" w:space="0" w:color="000000"/>
              <w:bottom w:val="single" w:sz="6" w:space="0" w:color="000000"/>
              <w:right w:val="single" w:sz="6" w:space="0" w:color="000000"/>
            </w:tcBorders>
          </w:tcPr>
          <w:p w14:paraId="6728267F" w14:textId="77777777" w:rsidR="00E73EDF" w:rsidRPr="006B70B8" w:rsidRDefault="007653F1" w:rsidP="00C128E3">
            <w:pPr>
              <w:pStyle w:val="Small"/>
              <w:spacing w:before="40" w:after="40"/>
              <w:jc w:val="both"/>
            </w:pPr>
            <w:r w:rsidRPr="006B70B8">
              <w:t>Coordinate in X axis</w:t>
            </w:r>
          </w:p>
        </w:tc>
        <w:tc>
          <w:tcPr>
            <w:tcW w:w="794" w:type="dxa"/>
            <w:tcBorders>
              <w:top w:val="single" w:sz="6" w:space="0" w:color="000000"/>
              <w:left w:val="single" w:sz="6" w:space="0" w:color="000000"/>
              <w:bottom w:val="single" w:sz="6" w:space="0" w:color="000000"/>
              <w:right w:val="single" w:sz="6" w:space="0" w:color="000000"/>
            </w:tcBorders>
          </w:tcPr>
          <w:p w14:paraId="0A59C03D" w14:textId="77777777" w:rsidR="00E73EDF" w:rsidRPr="006B70B8" w:rsidRDefault="007653F1" w:rsidP="00C128E3">
            <w:pPr>
              <w:pStyle w:val="Small"/>
              <w:spacing w:before="40" w:after="40"/>
              <w:jc w:val="both"/>
            </w:pPr>
            <w:r w:rsidRPr="006B70B8">
              <w:t>XCOO</w:t>
            </w:r>
          </w:p>
        </w:tc>
        <w:tc>
          <w:tcPr>
            <w:tcW w:w="794" w:type="dxa"/>
            <w:tcBorders>
              <w:top w:val="single" w:sz="6" w:space="0" w:color="000000"/>
              <w:left w:val="single" w:sz="6" w:space="0" w:color="000000"/>
              <w:bottom w:val="single" w:sz="6" w:space="0" w:color="000000"/>
              <w:right w:val="single" w:sz="6" w:space="0" w:color="000000"/>
            </w:tcBorders>
          </w:tcPr>
          <w:p w14:paraId="30309F6E" w14:textId="77777777" w:rsidR="00E73EDF" w:rsidRPr="006B70B8"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54610C70" w14:textId="77777777" w:rsidR="00E73EDF" w:rsidRPr="006B70B8" w:rsidRDefault="007653F1" w:rsidP="00C128E3">
            <w:pPr>
              <w:pStyle w:val="Small"/>
              <w:spacing w:before="40" w:after="40"/>
              <w:jc w:val="both"/>
            </w:pPr>
            <w:r w:rsidRPr="006B70B8">
              <w:t>b24</w:t>
            </w:r>
          </w:p>
        </w:tc>
        <w:tc>
          <w:tcPr>
            <w:tcW w:w="4026" w:type="dxa"/>
            <w:tcBorders>
              <w:top w:val="single" w:sz="6" w:space="0" w:color="000000"/>
              <w:left w:val="single" w:sz="6" w:space="0" w:color="000000"/>
              <w:bottom w:val="single" w:sz="6" w:space="0" w:color="000000"/>
              <w:right w:val="single" w:sz="6" w:space="0" w:color="000000"/>
            </w:tcBorders>
          </w:tcPr>
          <w:p w14:paraId="2A26F77C" w14:textId="77777777" w:rsidR="00E73EDF" w:rsidRPr="006B70B8" w:rsidRDefault="007653F1" w:rsidP="00C128E3">
            <w:pPr>
              <w:pStyle w:val="Small"/>
              <w:spacing w:before="40" w:after="40"/>
              <w:jc w:val="both"/>
            </w:pPr>
            <w:r w:rsidRPr="006B70B8">
              <w:t>X-coordinate or longitude</w:t>
            </w:r>
          </w:p>
        </w:tc>
      </w:tr>
    </w:tbl>
    <w:p w14:paraId="443A2E26" w14:textId="77777777" w:rsidR="00E73EDF" w:rsidRDefault="00E73EDF" w:rsidP="00650371">
      <w:pPr>
        <w:spacing w:after="0" w:line="240" w:lineRule="auto"/>
      </w:pPr>
    </w:p>
    <w:p w14:paraId="636ABDAF" w14:textId="6CEA82A9" w:rsidR="00650371" w:rsidRPr="00926480" w:rsidRDefault="00650371" w:rsidP="001D02B5">
      <w:pPr>
        <w:pStyle w:val="ListContinue2"/>
        <w:numPr>
          <w:ilvl w:val="2"/>
          <w:numId w:val="27"/>
        </w:numPr>
        <w:tabs>
          <w:tab w:val="clear" w:pos="432"/>
        </w:tabs>
        <w:spacing w:before="120" w:after="120" w:line="240" w:lineRule="auto"/>
        <w:rPr>
          <w:b/>
          <w:lang w:eastAsia="en-US"/>
        </w:rPr>
      </w:pPr>
      <w:bookmarkStart w:id="1621" w:name="_Toc162435477"/>
      <w:bookmarkStart w:id="1622" w:name="_Toc169203171"/>
      <w:bookmarkStart w:id="1623" w:name="_Toc170072501"/>
      <w:r w:rsidRPr="006B70B8">
        <w:rPr>
          <w:b/>
        </w:rPr>
        <w:t>3</w:t>
      </w:r>
      <w:r w:rsidRPr="006B70B8">
        <w:rPr>
          <w:b/>
        </w:rPr>
        <w:noBreakHyphen/>
        <w:t>D Integer Coordinate Tuple field structure - C3DI</w:t>
      </w:r>
      <w:bookmarkEnd w:id="1621"/>
      <w:bookmarkEnd w:id="1622"/>
      <w:bookmarkEnd w:id="1623"/>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6B70B8" w:rsidRPr="006B70B8" w14:paraId="23A0AFE8" w14:textId="77777777" w:rsidTr="00650371">
        <w:tc>
          <w:tcPr>
            <w:tcW w:w="3459"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p w14:paraId="07E3573B" w14:textId="77777777" w:rsidR="00E73EDF" w:rsidRPr="006B70B8" w:rsidRDefault="007653F1" w:rsidP="00C128E3">
            <w:pPr>
              <w:pStyle w:val="Small"/>
              <w:spacing w:before="40" w:after="40"/>
              <w:jc w:val="both"/>
              <w:rPr>
                <w:b/>
              </w:rPr>
            </w:pPr>
            <w:r w:rsidRPr="006B70B8">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37962AC8" w14:textId="77777777" w:rsidR="00E73EDF" w:rsidRPr="006B70B8" w:rsidRDefault="007653F1" w:rsidP="00C128E3">
            <w:pPr>
              <w:pStyle w:val="Small"/>
              <w:spacing w:before="40" w:after="40"/>
              <w:jc w:val="both"/>
              <w:rPr>
                <w:b/>
              </w:rPr>
            </w:pPr>
            <w:r w:rsidRPr="006B70B8">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16F404EA" w14:textId="77777777" w:rsidR="00E73EDF" w:rsidRPr="006B70B8" w:rsidRDefault="007653F1" w:rsidP="00C128E3">
            <w:pPr>
              <w:pStyle w:val="Small"/>
              <w:spacing w:before="40" w:after="40"/>
              <w:jc w:val="both"/>
              <w:rPr>
                <w:b/>
              </w:rPr>
            </w:pPr>
            <w:r w:rsidRPr="006B70B8">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2A6D38B6" w14:textId="77777777" w:rsidR="00E73EDF" w:rsidRPr="006B70B8" w:rsidRDefault="007653F1" w:rsidP="00C128E3">
            <w:pPr>
              <w:pStyle w:val="Small"/>
              <w:spacing w:before="40" w:after="40"/>
              <w:jc w:val="both"/>
              <w:rPr>
                <w:b/>
              </w:rPr>
            </w:pPr>
            <w:r w:rsidRPr="006B70B8">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3B255E55" w14:textId="77777777" w:rsidR="00E73EDF" w:rsidRPr="006B70B8" w:rsidRDefault="007653F1" w:rsidP="00C128E3">
            <w:pPr>
              <w:pStyle w:val="Small"/>
              <w:spacing w:before="40" w:after="40"/>
              <w:jc w:val="both"/>
              <w:rPr>
                <w:b/>
              </w:rPr>
            </w:pPr>
            <w:r w:rsidRPr="006B70B8">
              <w:rPr>
                <w:b/>
              </w:rPr>
              <w:t>Comment</w:t>
            </w:r>
          </w:p>
        </w:tc>
      </w:tr>
      <w:tr w:rsidR="006B70B8" w:rsidRPr="006B70B8" w14:paraId="34969BCE" w14:textId="77777777">
        <w:tc>
          <w:tcPr>
            <w:tcW w:w="3459" w:type="dxa"/>
            <w:tcBorders>
              <w:top w:val="single" w:sz="6" w:space="0" w:color="000000"/>
              <w:left w:val="single" w:sz="6" w:space="0" w:color="000000"/>
              <w:bottom w:val="single" w:sz="6" w:space="0" w:color="000000"/>
              <w:right w:val="single" w:sz="6" w:space="0" w:color="000000"/>
            </w:tcBorders>
          </w:tcPr>
          <w:p w14:paraId="668926A1" w14:textId="77777777" w:rsidR="00E73EDF" w:rsidRPr="006B70B8" w:rsidRDefault="007653F1" w:rsidP="00C128E3">
            <w:pPr>
              <w:pStyle w:val="Small"/>
              <w:spacing w:before="40" w:after="40"/>
              <w:jc w:val="both"/>
            </w:pPr>
            <w:r w:rsidRPr="006B70B8">
              <w:t>Vertical CRS Id</w:t>
            </w:r>
          </w:p>
        </w:tc>
        <w:tc>
          <w:tcPr>
            <w:tcW w:w="794" w:type="dxa"/>
            <w:tcBorders>
              <w:top w:val="single" w:sz="6" w:space="0" w:color="000000"/>
              <w:left w:val="single" w:sz="6" w:space="0" w:color="000000"/>
              <w:bottom w:val="single" w:sz="6" w:space="0" w:color="000000"/>
              <w:right w:val="single" w:sz="6" w:space="0" w:color="000000"/>
            </w:tcBorders>
          </w:tcPr>
          <w:p w14:paraId="369BD60A" w14:textId="77777777" w:rsidR="00E73EDF" w:rsidRPr="006B70B8" w:rsidRDefault="007653F1" w:rsidP="00C128E3">
            <w:pPr>
              <w:pStyle w:val="Small"/>
              <w:spacing w:before="40" w:after="40"/>
              <w:jc w:val="both"/>
            </w:pPr>
            <w:r w:rsidRPr="006B70B8">
              <w:t>VCID</w:t>
            </w:r>
          </w:p>
        </w:tc>
        <w:tc>
          <w:tcPr>
            <w:tcW w:w="794" w:type="dxa"/>
            <w:tcBorders>
              <w:top w:val="single" w:sz="6" w:space="0" w:color="000000"/>
              <w:left w:val="single" w:sz="6" w:space="0" w:color="000000"/>
              <w:bottom w:val="single" w:sz="6" w:space="0" w:color="000000"/>
              <w:right w:val="single" w:sz="6" w:space="0" w:color="000000"/>
            </w:tcBorders>
          </w:tcPr>
          <w:p w14:paraId="136F1886" w14:textId="77777777" w:rsidR="00E73EDF" w:rsidRPr="006B70B8"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280C8CD2" w14:textId="77777777" w:rsidR="00E73EDF" w:rsidRPr="006B70B8" w:rsidRDefault="007653F1" w:rsidP="00C128E3">
            <w:pPr>
              <w:pStyle w:val="Small"/>
              <w:spacing w:before="40" w:after="40"/>
              <w:jc w:val="both"/>
            </w:pPr>
            <w:r w:rsidRPr="006B70B8">
              <w:t>b11</w:t>
            </w:r>
          </w:p>
        </w:tc>
        <w:tc>
          <w:tcPr>
            <w:tcW w:w="4026" w:type="dxa"/>
            <w:tcBorders>
              <w:top w:val="single" w:sz="6" w:space="0" w:color="000000"/>
              <w:left w:val="single" w:sz="6" w:space="0" w:color="000000"/>
              <w:bottom w:val="single" w:sz="6" w:space="0" w:color="000000"/>
              <w:right w:val="single" w:sz="6" w:space="0" w:color="000000"/>
            </w:tcBorders>
          </w:tcPr>
          <w:p w14:paraId="04831A5A" w14:textId="77777777" w:rsidR="00E73EDF" w:rsidRPr="006B70B8" w:rsidRDefault="007653F1" w:rsidP="00C128E3">
            <w:pPr>
              <w:pStyle w:val="Small"/>
              <w:spacing w:before="40" w:after="40"/>
              <w:jc w:val="both"/>
            </w:pPr>
            <w:r w:rsidRPr="006B70B8">
              <w:t>Internal identifier of the Vertical CRS</w:t>
            </w:r>
          </w:p>
        </w:tc>
      </w:tr>
      <w:tr w:rsidR="006B70B8" w:rsidRPr="006B70B8" w14:paraId="2544D17E" w14:textId="77777777">
        <w:tc>
          <w:tcPr>
            <w:tcW w:w="3459" w:type="dxa"/>
            <w:tcBorders>
              <w:top w:val="single" w:sz="6" w:space="0" w:color="000000"/>
              <w:left w:val="single" w:sz="6" w:space="0" w:color="000000"/>
              <w:bottom w:val="single" w:sz="6" w:space="0" w:color="000000"/>
              <w:right w:val="single" w:sz="6" w:space="0" w:color="000000"/>
            </w:tcBorders>
          </w:tcPr>
          <w:p w14:paraId="10E3EEA7" w14:textId="77777777" w:rsidR="00E73EDF" w:rsidRPr="006B70B8" w:rsidRDefault="007653F1" w:rsidP="00C128E3">
            <w:pPr>
              <w:pStyle w:val="Small"/>
              <w:spacing w:before="40" w:after="40"/>
              <w:jc w:val="both"/>
            </w:pPr>
            <w:r w:rsidRPr="006B70B8">
              <w:t>Coordinate in Y axis</w:t>
            </w:r>
          </w:p>
        </w:tc>
        <w:tc>
          <w:tcPr>
            <w:tcW w:w="794" w:type="dxa"/>
            <w:tcBorders>
              <w:top w:val="single" w:sz="6" w:space="0" w:color="000000"/>
              <w:left w:val="single" w:sz="6" w:space="0" w:color="000000"/>
              <w:bottom w:val="single" w:sz="6" w:space="0" w:color="000000"/>
              <w:right w:val="single" w:sz="6" w:space="0" w:color="000000"/>
            </w:tcBorders>
          </w:tcPr>
          <w:p w14:paraId="134734B8" w14:textId="6028A9EA" w:rsidR="00E73EDF" w:rsidRPr="006B70B8" w:rsidRDefault="007653F1" w:rsidP="00C128E3">
            <w:pPr>
              <w:pStyle w:val="Small"/>
              <w:spacing w:before="40" w:after="40"/>
              <w:jc w:val="both"/>
            </w:pPr>
            <w:r w:rsidRPr="006B70B8">
              <w:t>YCOO</w:t>
            </w:r>
          </w:p>
        </w:tc>
        <w:tc>
          <w:tcPr>
            <w:tcW w:w="794" w:type="dxa"/>
            <w:tcBorders>
              <w:top w:val="single" w:sz="6" w:space="0" w:color="000000"/>
              <w:left w:val="single" w:sz="6" w:space="0" w:color="000000"/>
              <w:bottom w:val="single" w:sz="6" w:space="0" w:color="000000"/>
              <w:right w:val="single" w:sz="6" w:space="0" w:color="000000"/>
            </w:tcBorders>
          </w:tcPr>
          <w:p w14:paraId="2DBE253A" w14:textId="77777777" w:rsidR="00E73EDF" w:rsidRPr="006B70B8"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72A6E641" w14:textId="77777777" w:rsidR="00E73EDF" w:rsidRPr="006B70B8" w:rsidRDefault="007653F1" w:rsidP="00C128E3">
            <w:pPr>
              <w:pStyle w:val="Small"/>
              <w:spacing w:before="40" w:after="40"/>
              <w:jc w:val="both"/>
            </w:pPr>
            <w:r w:rsidRPr="006B70B8">
              <w:t>b24</w:t>
            </w:r>
          </w:p>
        </w:tc>
        <w:tc>
          <w:tcPr>
            <w:tcW w:w="4026" w:type="dxa"/>
            <w:tcBorders>
              <w:top w:val="single" w:sz="6" w:space="0" w:color="000000"/>
              <w:left w:val="single" w:sz="6" w:space="0" w:color="000000"/>
              <w:bottom w:val="single" w:sz="6" w:space="0" w:color="000000"/>
              <w:right w:val="single" w:sz="6" w:space="0" w:color="000000"/>
            </w:tcBorders>
          </w:tcPr>
          <w:p w14:paraId="07DC30B2" w14:textId="1E3B28A0" w:rsidR="00E73EDF" w:rsidRPr="006B70B8" w:rsidRDefault="00650371" w:rsidP="00C128E3">
            <w:pPr>
              <w:pStyle w:val="Small"/>
              <w:spacing w:before="40" w:after="40"/>
              <w:jc w:val="both"/>
            </w:pPr>
            <w:r>
              <w:t>Y-</w:t>
            </w:r>
            <w:r w:rsidR="007653F1" w:rsidRPr="006B70B8">
              <w:t>coordinate or latitude</w:t>
            </w:r>
          </w:p>
        </w:tc>
      </w:tr>
      <w:tr w:rsidR="006B70B8" w:rsidRPr="006B70B8" w14:paraId="32D21E8B" w14:textId="77777777">
        <w:tc>
          <w:tcPr>
            <w:tcW w:w="3459" w:type="dxa"/>
            <w:tcBorders>
              <w:top w:val="single" w:sz="6" w:space="0" w:color="000000"/>
              <w:left w:val="single" w:sz="6" w:space="0" w:color="000000"/>
              <w:bottom w:val="single" w:sz="6" w:space="0" w:color="000000"/>
              <w:right w:val="single" w:sz="6" w:space="0" w:color="000000"/>
            </w:tcBorders>
          </w:tcPr>
          <w:p w14:paraId="5C25846C" w14:textId="77777777" w:rsidR="00E73EDF" w:rsidRPr="006B70B8" w:rsidRDefault="007653F1" w:rsidP="00C128E3">
            <w:pPr>
              <w:pStyle w:val="Small"/>
              <w:spacing w:before="40" w:after="40"/>
              <w:jc w:val="both"/>
            </w:pPr>
            <w:r w:rsidRPr="006B70B8">
              <w:t>Coordinate in X axis</w:t>
            </w:r>
          </w:p>
        </w:tc>
        <w:tc>
          <w:tcPr>
            <w:tcW w:w="794" w:type="dxa"/>
            <w:tcBorders>
              <w:top w:val="single" w:sz="6" w:space="0" w:color="000000"/>
              <w:left w:val="single" w:sz="6" w:space="0" w:color="000000"/>
              <w:bottom w:val="single" w:sz="6" w:space="0" w:color="000000"/>
              <w:right w:val="single" w:sz="6" w:space="0" w:color="000000"/>
            </w:tcBorders>
          </w:tcPr>
          <w:p w14:paraId="2655FF2C" w14:textId="77777777" w:rsidR="00E73EDF" w:rsidRPr="006B70B8" w:rsidRDefault="007653F1" w:rsidP="00C128E3">
            <w:pPr>
              <w:pStyle w:val="Small"/>
              <w:spacing w:before="40" w:after="40"/>
              <w:jc w:val="both"/>
            </w:pPr>
            <w:r w:rsidRPr="006B70B8">
              <w:t>XCOO</w:t>
            </w:r>
          </w:p>
        </w:tc>
        <w:tc>
          <w:tcPr>
            <w:tcW w:w="794" w:type="dxa"/>
            <w:tcBorders>
              <w:top w:val="single" w:sz="6" w:space="0" w:color="000000"/>
              <w:left w:val="single" w:sz="6" w:space="0" w:color="000000"/>
              <w:bottom w:val="single" w:sz="6" w:space="0" w:color="000000"/>
              <w:right w:val="single" w:sz="6" w:space="0" w:color="000000"/>
            </w:tcBorders>
          </w:tcPr>
          <w:p w14:paraId="4C2B0FF4" w14:textId="77777777" w:rsidR="00E73EDF" w:rsidRPr="006B70B8"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2B0FDCBB" w14:textId="77777777" w:rsidR="00E73EDF" w:rsidRPr="006B70B8" w:rsidRDefault="007653F1" w:rsidP="00C128E3">
            <w:pPr>
              <w:pStyle w:val="Small"/>
              <w:spacing w:before="40" w:after="40"/>
              <w:jc w:val="both"/>
            </w:pPr>
            <w:r w:rsidRPr="006B70B8">
              <w:t>b24</w:t>
            </w:r>
          </w:p>
        </w:tc>
        <w:tc>
          <w:tcPr>
            <w:tcW w:w="4026" w:type="dxa"/>
            <w:tcBorders>
              <w:top w:val="single" w:sz="6" w:space="0" w:color="000000"/>
              <w:left w:val="single" w:sz="6" w:space="0" w:color="000000"/>
              <w:bottom w:val="single" w:sz="6" w:space="0" w:color="000000"/>
              <w:right w:val="single" w:sz="6" w:space="0" w:color="000000"/>
            </w:tcBorders>
          </w:tcPr>
          <w:p w14:paraId="1A93CAA7" w14:textId="2E83140D" w:rsidR="00E73EDF" w:rsidRPr="006B70B8" w:rsidRDefault="00650371" w:rsidP="00C128E3">
            <w:pPr>
              <w:pStyle w:val="Small"/>
              <w:spacing w:before="40" w:after="40"/>
              <w:jc w:val="both"/>
            </w:pPr>
            <w:r>
              <w:t>X-</w:t>
            </w:r>
            <w:r w:rsidR="007653F1" w:rsidRPr="006B70B8">
              <w:t>coordinate or longitude</w:t>
            </w:r>
          </w:p>
        </w:tc>
      </w:tr>
      <w:tr w:rsidR="006B70B8" w:rsidRPr="006B70B8" w14:paraId="5706DCCD" w14:textId="77777777">
        <w:tc>
          <w:tcPr>
            <w:tcW w:w="3459" w:type="dxa"/>
            <w:tcBorders>
              <w:top w:val="single" w:sz="6" w:space="0" w:color="000000"/>
              <w:left w:val="single" w:sz="6" w:space="0" w:color="000000"/>
              <w:bottom w:val="single" w:sz="6" w:space="0" w:color="000000"/>
              <w:right w:val="single" w:sz="6" w:space="0" w:color="000000"/>
            </w:tcBorders>
          </w:tcPr>
          <w:p w14:paraId="41EA84FA" w14:textId="77777777" w:rsidR="00E73EDF" w:rsidRPr="006B70B8" w:rsidRDefault="007653F1" w:rsidP="00C128E3">
            <w:pPr>
              <w:pStyle w:val="Small"/>
              <w:spacing w:before="40" w:after="40"/>
              <w:jc w:val="both"/>
            </w:pPr>
            <w:r w:rsidRPr="006B70B8">
              <w:t>Coordinate in Z axis</w:t>
            </w:r>
          </w:p>
        </w:tc>
        <w:tc>
          <w:tcPr>
            <w:tcW w:w="794" w:type="dxa"/>
            <w:tcBorders>
              <w:top w:val="single" w:sz="6" w:space="0" w:color="000000"/>
              <w:left w:val="single" w:sz="6" w:space="0" w:color="000000"/>
              <w:bottom w:val="single" w:sz="6" w:space="0" w:color="000000"/>
              <w:right w:val="single" w:sz="6" w:space="0" w:color="000000"/>
            </w:tcBorders>
          </w:tcPr>
          <w:p w14:paraId="5CFC336D" w14:textId="77777777" w:rsidR="00E73EDF" w:rsidRPr="006B70B8" w:rsidRDefault="007653F1" w:rsidP="00C128E3">
            <w:pPr>
              <w:pStyle w:val="Small"/>
              <w:spacing w:before="40" w:after="40"/>
              <w:jc w:val="both"/>
            </w:pPr>
            <w:r w:rsidRPr="006B70B8">
              <w:t>ZCOO</w:t>
            </w:r>
          </w:p>
        </w:tc>
        <w:tc>
          <w:tcPr>
            <w:tcW w:w="794" w:type="dxa"/>
            <w:tcBorders>
              <w:top w:val="single" w:sz="6" w:space="0" w:color="000000"/>
              <w:left w:val="single" w:sz="6" w:space="0" w:color="000000"/>
              <w:bottom w:val="single" w:sz="6" w:space="0" w:color="000000"/>
              <w:right w:val="single" w:sz="6" w:space="0" w:color="000000"/>
            </w:tcBorders>
          </w:tcPr>
          <w:p w14:paraId="524DB6CF" w14:textId="77777777" w:rsidR="00E73EDF" w:rsidRPr="006B70B8"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0A6B17B7" w14:textId="77777777" w:rsidR="00E73EDF" w:rsidRPr="006B70B8" w:rsidRDefault="007653F1" w:rsidP="00C128E3">
            <w:pPr>
              <w:pStyle w:val="Small"/>
              <w:spacing w:before="40" w:after="40"/>
              <w:jc w:val="both"/>
            </w:pPr>
            <w:r w:rsidRPr="006B70B8">
              <w:t>b24</w:t>
            </w:r>
          </w:p>
        </w:tc>
        <w:tc>
          <w:tcPr>
            <w:tcW w:w="4026" w:type="dxa"/>
            <w:tcBorders>
              <w:top w:val="single" w:sz="6" w:space="0" w:color="000000"/>
              <w:left w:val="single" w:sz="6" w:space="0" w:color="000000"/>
              <w:bottom w:val="single" w:sz="6" w:space="0" w:color="000000"/>
              <w:right w:val="single" w:sz="6" w:space="0" w:color="000000"/>
            </w:tcBorders>
          </w:tcPr>
          <w:p w14:paraId="49798C44" w14:textId="66F3BCDD" w:rsidR="00E73EDF" w:rsidRPr="006B70B8" w:rsidRDefault="00650371" w:rsidP="00C128E3">
            <w:pPr>
              <w:pStyle w:val="Small"/>
              <w:spacing w:before="40" w:after="40"/>
              <w:jc w:val="both"/>
            </w:pPr>
            <w:r>
              <w:t>Z-</w:t>
            </w:r>
            <w:r w:rsidR="007653F1" w:rsidRPr="006B70B8">
              <w:t>coordinate (depth)</w:t>
            </w:r>
          </w:p>
        </w:tc>
      </w:tr>
    </w:tbl>
    <w:p w14:paraId="1AC2044A" w14:textId="447B2160" w:rsidR="00D27FC2" w:rsidRPr="00926480" w:rsidRDefault="00D27FC2" w:rsidP="001D02B5">
      <w:pPr>
        <w:pStyle w:val="ListContinue2"/>
        <w:numPr>
          <w:ilvl w:val="2"/>
          <w:numId w:val="27"/>
        </w:numPr>
        <w:tabs>
          <w:tab w:val="clear" w:pos="432"/>
        </w:tabs>
        <w:spacing w:before="120" w:after="120" w:line="240" w:lineRule="auto"/>
        <w:rPr>
          <w:b/>
          <w:lang w:eastAsia="en-US"/>
        </w:rPr>
      </w:pPr>
      <w:bookmarkStart w:id="1624" w:name="_Toc162435478"/>
      <w:bookmarkStart w:id="1625" w:name="_Toc169203172"/>
      <w:bookmarkStart w:id="1626" w:name="_Toc170072502"/>
      <w:r w:rsidRPr="00D27FC2">
        <w:rPr>
          <w:b/>
        </w:rPr>
        <w:lastRenderedPageBreak/>
        <w:t>Multi Point Record Identifier field - MRID</w:t>
      </w:r>
      <w:bookmarkEnd w:id="1624"/>
      <w:bookmarkEnd w:id="1625"/>
      <w:bookmarkEnd w:id="1626"/>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6B70B8" w:rsidRPr="006B70B8" w14:paraId="254F06DD" w14:textId="77777777" w:rsidTr="00D27FC2">
        <w:tc>
          <w:tcPr>
            <w:tcW w:w="3459"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p w14:paraId="493C99F5" w14:textId="77777777" w:rsidR="00E73EDF" w:rsidRPr="006B70B8" w:rsidRDefault="007653F1" w:rsidP="00C128E3">
            <w:pPr>
              <w:pStyle w:val="Small"/>
              <w:spacing w:before="40" w:after="40"/>
              <w:jc w:val="both"/>
              <w:rPr>
                <w:b/>
              </w:rPr>
            </w:pPr>
            <w:r w:rsidRPr="006B70B8">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34EB155C" w14:textId="77777777" w:rsidR="00E73EDF" w:rsidRPr="006B70B8" w:rsidRDefault="007653F1" w:rsidP="00C128E3">
            <w:pPr>
              <w:pStyle w:val="Small"/>
              <w:spacing w:before="40" w:after="40"/>
              <w:jc w:val="both"/>
              <w:rPr>
                <w:b/>
              </w:rPr>
            </w:pPr>
            <w:r w:rsidRPr="006B70B8">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399F3D98" w14:textId="77777777" w:rsidR="00E73EDF" w:rsidRPr="006B70B8" w:rsidRDefault="007653F1" w:rsidP="00C128E3">
            <w:pPr>
              <w:pStyle w:val="Small"/>
              <w:spacing w:before="40" w:after="40"/>
              <w:jc w:val="both"/>
              <w:rPr>
                <w:b/>
              </w:rPr>
            </w:pPr>
            <w:r w:rsidRPr="006B70B8">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2D0ABB86" w14:textId="77777777" w:rsidR="00E73EDF" w:rsidRPr="006B70B8" w:rsidRDefault="007653F1" w:rsidP="00C128E3">
            <w:pPr>
              <w:pStyle w:val="Small"/>
              <w:spacing w:before="40" w:after="40"/>
              <w:jc w:val="both"/>
              <w:rPr>
                <w:b/>
              </w:rPr>
            </w:pPr>
            <w:r w:rsidRPr="006B70B8">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0FC8CC37" w14:textId="77777777" w:rsidR="00E73EDF" w:rsidRPr="006B70B8" w:rsidRDefault="007653F1" w:rsidP="00C128E3">
            <w:pPr>
              <w:pStyle w:val="Small"/>
              <w:spacing w:before="40" w:after="40"/>
              <w:jc w:val="both"/>
              <w:rPr>
                <w:b/>
              </w:rPr>
            </w:pPr>
            <w:r w:rsidRPr="006B70B8">
              <w:rPr>
                <w:b/>
              </w:rPr>
              <w:t>Comment</w:t>
            </w:r>
          </w:p>
        </w:tc>
      </w:tr>
      <w:tr w:rsidR="006B70B8" w:rsidRPr="006B70B8" w14:paraId="76215B3A" w14:textId="77777777">
        <w:tc>
          <w:tcPr>
            <w:tcW w:w="3459" w:type="dxa"/>
            <w:tcBorders>
              <w:top w:val="single" w:sz="6" w:space="0" w:color="000000"/>
              <w:left w:val="single" w:sz="6" w:space="0" w:color="000000"/>
              <w:bottom w:val="single" w:sz="6" w:space="0" w:color="000000"/>
              <w:right w:val="single" w:sz="6" w:space="0" w:color="000000"/>
            </w:tcBorders>
          </w:tcPr>
          <w:p w14:paraId="63C71E8E" w14:textId="6ACD2334" w:rsidR="00E73EDF" w:rsidRPr="006B70B8" w:rsidRDefault="007653F1" w:rsidP="00D27FC2">
            <w:pPr>
              <w:pStyle w:val="Small"/>
              <w:spacing w:before="40" w:after="40"/>
              <w:jc w:val="both"/>
            </w:pPr>
            <w:r w:rsidRPr="006B70B8">
              <w:t xml:space="preserve">Record </w:t>
            </w:r>
            <w:r w:rsidR="00D27FC2">
              <w:t>n</w:t>
            </w:r>
            <w:r w:rsidR="00D27FC2" w:rsidRPr="006B70B8">
              <w:t>ame</w:t>
            </w:r>
          </w:p>
        </w:tc>
        <w:tc>
          <w:tcPr>
            <w:tcW w:w="794" w:type="dxa"/>
            <w:tcBorders>
              <w:top w:val="single" w:sz="6" w:space="0" w:color="000000"/>
              <w:left w:val="single" w:sz="6" w:space="0" w:color="000000"/>
              <w:bottom w:val="single" w:sz="6" w:space="0" w:color="000000"/>
              <w:right w:val="single" w:sz="6" w:space="0" w:color="000000"/>
            </w:tcBorders>
          </w:tcPr>
          <w:p w14:paraId="68EC185B" w14:textId="77777777" w:rsidR="00E73EDF" w:rsidRPr="001F69A8" w:rsidRDefault="007653F1" w:rsidP="00C128E3">
            <w:pPr>
              <w:pStyle w:val="Small"/>
              <w:spacing w:before="40" w:after="40"/>
              <w:jc w:val="both"/>
            </w:pPr>
            <w:r w:rsidRPr="001F69A8">
              <w:t>RCNM</w:t>
            </w:r>
          </w:p>
        </w:tc>
        <w:tc>
          <w:tcPr>
            <w:tcW w:w="794" w:type="dxa"/>
            <w:tcBorders>
              <w:top w:val="single" w:sz="6" w:space="0" w:color="000000"/>
              <w:left w:val="single" w:sz="6" w:space="0" w:color="000000"/>
              <w:bottom w:val="single" w:sz="6" w:space="0" w:color="000000"/>
              <w:right w:val="single" w:sz="6" w:space="0" w:color="000000"/>
            </w:tcBorders>
          </w:tcPr>
          <w:p w14:paraId="446F550B" w14:textId="77777777" w:rsidR="00E73EDF" w:rsidRPr="006B70B8" w:rsidRDefault="007653F1" w:rsidP="00C128E3">
            <w:pPr>
              <w:pStyle w:val="Small"/>
              <w:spacing w:before="40" w:after="40"/>
              <w:jc w:val="both"/>
            </w:pPr>
            <w:r w:rsidRPr="006B70B8">
              <w:t>{115}</w:t>
            </w:r>
          </w:p>
        </w:tc>
        <w:tc>
          <w:tcPr>
            <w:tcW w:w="794" w:type="dxa"/>
            <w:tcBorders>
              <w:top w:val="single" w:sz="6" w:space="0" w:color="000000"/>
              <w:left w:val="single" w:sz="6" w:space="0" w:color="000000"/>
              <w:bottom w:val="single" w:sz="6" w:space="0" w:color="000000"/>
              <w:right w:val="single" w:sz="6" w:space="0" w:color="000000"/>
            </w:tcBorders>
          </w:tcPr>
          <w:p w14:paraId="7E1E55BE" w14:textId="77777777" w:rsidR="00E73EDF" w:rsidRPr="006B70B8" w:rsidRDefault="007653F1" w:rsidP="00C128E3">
            <w:pPr>
              <w:pStyle w:val="Small"/>
              <w:spacing w:before="40" w:after="40"/>
              <w:jc w:val="both"/>
            </w:pPr>
            <w:r w:rsidRPr="006B70B8">
              <w:t>b11</w:t>
            </w:r>
          </w:p>
        </w:tc>
        <w:tc>
          <w:tcPr>
            <w:tcW w:w="4026" w:type="dxa"/>
            <w:tcBorders>
              <w:top w:val="single" w:sz="6" w:space="0" w:color="000000"/>
              <w:left w:val="single" w:sz="6" w:space="0" w:color="000000"/>
              <w:bottom w:val="single" w:sz="6" w:space="0" w:color="000000"/>
              <w:right w:val="single" w:sz="6" w:space="0" w:color="000000"/>
            </w:tcBorders>
          </w:tcPr>
          <w:p w14:paraId="6CCC568D" w14:textId="3BA35A40" w:rsidR="00E73EDF" w:rsidRPr="006B70B8" w:rsidRDefault="007653F1" w:rsidP="00C128E3">
            <w:pPr>
              <w:pStyle w:val="Small"/>
              <w:spacing w:before="40" w:after="40"/>
              <w:jc w:val="both"/>
            </w:pPr>
            <w:r w:rsidRPr="006B70B8">
              <w:t xml:space="preserve">{115} </w:t>
            </w:r>
            <w:r w:rsidR="00D27FC2">
              <w:t>–</w:t>
            </w:r>
            <w:r w:rsidRPr="006B70B8">
              <w:t xml:space="preserve"> Multi Point</w:t>
            </w:r>
          </w:p>
        </w:tc>
      </w:tr>
      <w:tr w:rsidR="006B70B8" w:rsidRPr="006B70B8" w14:paraId="164EB59D" w14:textId="77777777">
        <w:tc>
          <w:tcPr>
            <w:tcW w:w="3459" w:type="dxa"/>
            <w:tcBorders>
              <w:top w:val="single" w:sz="6" w:space="0" w:color="000000"/>
              <w:left w:val="single" w:sz="6" w:space="0" w:color="000000"/>
              <w:bottom w:val="single" w:sz="6" w:space="0" w:color="000000"/>
              <w:right w:val="single" w:sz="6" w:space="0" w:color="000000"/>
            </w:tcBorders>
          </w:tcPr>
          <w:p w14:paraId="78B5B195" w14:textId="715A3377" w:rsidR="00E73EDF" w:rsidRPr="006B70B8" w:rsidRDefault="007653F1" w:rsidP="00D27FC2">
            <w:pPr>
              <w:pStyle w:val="Small"/>
              <w:spacing w:before="40" w:after="40"/>
              <w:jc w:val="both"/>
            </w:pPr>
            <w:r w:rsidRPr="006B70B8">
              <w:t xml:space="preserve">Record </w:t>
            </w:r>
            <w:r w:rsidR="00D27FC2">
              <w:t>i</w:t>
            </w:r>
            <w:r w:rsidR="00D27FC2" w:rsidRPr="006B70B8">
              <w:t xml:space="preserve">dentification </w:t>
            </w:r>
            <w:r w:rsidRPr="006B70B8">
              <w:t>number</w:t>
            </w:r>
          </w:p>
        </w:tc>
        <w:tc>
          <w:tcPr>
            <w:tcW w:w="794" w:type="dxa"/>
            <w:tcBorders>
              <w:top w:val="single" w:sz="6" w:space="0" w:color="000000"/>
              <w:left w:val="single" w:sz="6" w:space="0" w:color="000000"/>
              <w:bottom w:val="single" w:sz="6" w:space="0" w:color="000000"/>
              <w:right w:val="single" w:sz="6" w:space="0" w:color="000000"/>
            </w:tcBorders>
          </w:tcPr>
          <w:p w14:paraId="6D6AA886" w14:textId="77777777" w:rsidR="00E73EDF" w:rsidRPr="001F69A8" w:rsidRDefault="007653F1" w:rsidP="00C128E3">
            <w:pPr>
              <w:pStyle w:val="Small"/>
              <w:spacing w:before="40" w:after="40"/>
              <w:jc w:val="both"/>
            </w:pPr>
            <w:r w:rsidRPr="001F69A8">
              <w:t>RCID</w:t>
            </w:r>
          </w:p>
        </w:tc>
        <w:tc>
          <w:tcPr>
            <w:tcW w:w="794" w:type="dxa"/>
            <w:tcBorders>
              <w:top w:val="single" w:sz="6" w:space="0" w:color="000000"/>
              <w:left w:val="single" w:sz="6" w:space="0" w:color="000000"/>
              <w:bottom w:val="single" w:sz="6" w:space="0" w:color="000000"/>
              <w:right w:val="single" w:sz="6" w:space="0" w:color="000000"/>
            </w:tcBorders>
          </w:tcPr>
          <w:p w14:paraId="2FCFFF36" w14:textId="77777777" w:rsidR="00E73EDF" w:rsidRPr="006B70B8"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597E8F0F" w14:textId="77777777" w:rsidR="00E73EDF" w:rsidRPr="006B70B8" w:rsidRDefault="007653F1" w:rsidP="00C128E3">
            <w:pPr>
              <w:pStyle w:val="Small"/>
              <w:spacing w:before="40" w:after="40"/>
              <w:jc w:val="both"/>
            </w:pPr>
            <w:r w:rsidRPr="006B70B8">
              <w:t>b14</w:t>
            </w:r>
          </w:p>
        </w:tc>
        <w:tc>
          <w:tcPr>
            <w:tcW w:w="4026" w:type="dxa"/>
            <w:tcBorders>
              <w:top w:val="single" w:sz="6" w:space="0" w:color="000000"/>
              <w:left w:val="single" w:sz="6" w:space="0" w:color="000000"/>
              <w:bottom w:val="single" w:sz="6" w:space="0" w:color="000000"/>
              <w:right w:val="single" w:sz="6" w:space="0" w:color="000000"/>
            </w:tcBorders>
          </w:tcPr>
          <w:p w14:paraId="6743277C" w14:textId="77777777" w:rsidR="00E73EDF" w:rsidRPr="006B70B8" w:rsidRDefault="007653F1" w:rsidP="00C128E3">
            <w:pPr>
              <w:pStyle w:val="Small"/>
              <w:spacing w:before="40" w:after="40"/>
              <w:jc w:val="both"/>
            </w:pPr>
            <w:r w:rsidRPr="006B70B8">
              <w:t>Range: 1 to 2</w:t>
            </w:r>
            <w:r w:rsidRPr="006B70B8">
              <w:rPr>
                <w:vertAlign w:val="superscript"/>
              </w:rPr>
              <w:t>32</w:t>
            </w:r>
            <w:r w:rsidRPr="006B70B8">
              <w:noBreakHyphen/>
              <w:t>2</w:t>
            </w:r>
          </w:p>
        </w:tc>
      </w:tr>
      <w:tr w:rsidR="006B70B8" w:rsidRPr="006B70B8" w14:paraId="74E7B0DC" w14:textId="77777777">
        <w:tc>
          <w:tcPr>
            <w:tcW w:w="3459" w:type="dxa"/>
            <w:tcBorders>
              <w:top w:val="single" w:sz="6" w:space="0" w:color="000000"/>
              <w:left w:val="single" w:sz="6" w:space="0" w:color="000000"/>
              <w:bottom w:val="single" w:sz="6" w:space="0" w:color="000000"/>
              <w:right w:val="single" w:sz="6" w:space="0" w:color="000000"/>
            </w:tcBorders>
          </w:tcPr>
          <w:p w14:paraId="6499FB49" w14:textId="2B489897" w:rsidR="00E73EDF" w:rsidRPr="006B70B8" w:rsidRDefault="007653F1" w:rsidP="00D27FC2">
            <w:pPr>
              <w:pStyle w:val="Small"/>
              <w:spacing w:before="40" w:after="40"/>
              <w:jc w:val="both"/>
            </w:pPr>
            <w:r w:rsidRPr="006B70B8">
              <w:t xml:space="preserve">Record </w:t>
            </w:r>
            <w:r w:rsidR="00D27FC2">
              <w:t>v</w:t>
            </w:r>
            <w:r w:rsidR="00D27FC2" w:rsidRPr="006B70B8">
              <w:t>ersion</w:t>
            </w:r>
          </w:p>
        </w:tc>
        <w:tc>
          <w:tcPr>
            <w:tcW w:w="794" w:type="dxa"/>
            <w:tcBorders>
              <w:top w:val="single" w:sz="6" w:space="0" w:color="000000"/>
              <w:left w:val="single" w:sz="6" w:space="0" w:color="000000"/>
              <w:bottom w:val="single" w:sz="6" w:space="0" w:color="000000"/>
              <w:right w:val="single" w:sz="6" w:space="0" w:color="000000"/>
            </w:tcBorders>
          </w:tcPr>
          <w:p w14:paraId="024A02A7" w14:textId="77777777" w:rsidR="00E73EDF" w:rsidRPr="001F69A8" w:rsidRDefault="007653F1" w:rsidP="00C128E3">
            <w:pPr>
              <w:pStyle w:val="Small"/>
              <w:spacing w:before="40" w:after="40"/>
              <w:jc w:val="both"/>
            </w:pPr>
            <w:r w:rsidRPr="001F69A8">
              <w:t>RVER</w:t>
            </w:r>
          </w:p>
        </w:tc>
        <w:tc>
          <w:tcPr>
            <w:tcW w:w="794" w:type="dxa"/>
            <w:tcBorders>
              <w:top w:val="single" w:sz="6" w:space="0" w:color="000000"/>
              <w:left w:val="single" w:sz="6" w:space="0" w:color="000000"/>
              <w:bottom w:val="single" w:sz="6" w:space="0" w:color="000000"/>
              <w:right w:val="single" w:sz="6" w:space="0" w:color="000000"/>
            </w:tcBorders>
          </w:tcPr>
          <w:p w14:paraId="6C54800E" w14:textId="77777777" w:rsidR="00E73EDF" w:rsidRPr="006B70B8"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00C18C8F" w14:textId="77777777" w:rsidR="00E73EDF" w:rsidRPr="006B70B8" w:rsidRDefault="007653F1" w:rsidP="00C128E3">
            <w:pPr>
              <w:pStyle w:val="Small"/>
              <w:spacing w:before="40" w:after="40"/>
              <w:jc w:val="both"/>
            </w:pPr>
            <w:r w:rsidRPr="006B70B8">
              <w:t>b12</w:t>
            </w:r>
          </w:p>
        </w:tc>
        <w:tc>
          <w:tcPr>
            <w:tcW w:w="4026" w:type="dxa"/>
            <w:tcBorders>
              <w:top w:val="single" w:sz="6" w:space="0" w:color="000000"/>
              <w:left w:val="single" w:sz="6" w:space="0" w:color="000000"/>
              <w:bottom w:val="single" w:sz="6" w:space="0" w:color="000000"/>
              <w:right w:val="single" w:sz="6" w:space="0" w:color="000000"/>
            </w:tcBorders>
          </w:tcPr>
          <w:p w14:paraId="1C39EA8C" w14:textId="77777777" w:rsidR="00E73EDF" w:rsidRPr="006B70B8" w:rsidRDefault="007653F1" w:rsidP="00C128E3">
            <w:pPr>
              <w:pStyle w:val="Small"/>
              <w:spacing w:before="40" w:after="40"/>
              <w:jc w:val="both"/>
            </w:pPr>
            <w:r w:rsidRPr="006B70B8">
              <w:t>RVER contains the serial number of the record edition</w:t>
            </w:r>
          </w:p>
        </w:tc>
      </w:tr>
      <w:tr w:rsidR="006B70B8" w:rsidRPr="006B70B8" w14:paraId="1C85ED4D" w14:textId="77777777">
        <w:tc>
          <w:tcPr>
            <w:tcW w:w="3459" w:type="dxa"/>
            <w:tcBorders>
              <w:top w:val="single" w:sz="6" w:space="0" w:color="000000"/>
              <w:left w:val="single" w:sz="6" w:space="0" w:color="000000"/>
              <w:bottom w:val="single" w:sz="6" w:space="0" w:color="000000"/>
              <w:right w:val="single" w:sz="6" w:space="0" w:color="000000"/>
            </w:tcBorders>
          </w:tcPr>
          <w:p w14:paraId="7778CF82" w14:textId="52185530" w:rsidR="00E73EDF" w:rsidRPr="006B70B8" w:rsidRDefault="007653F1" w:rsidP="00D27FC2">
            <w:pPr>
              <w:pStyle w:val="Small"/>
              <w:spacing w:before="40" w:after="40"/>
              <w:jc w:val="both"/>
            </w:pPr>
            <w:r w:rsidRPr="006B70B8">
              <w:t xml:space="preserve">Record </w:t>
            </w:r>
            <w:r w:rsidR="00D27FC2">
              <w:t>u</w:t>
            </w:r>
            <w:r w:rsidR="00D27FC2" w:rsidRPr="006B70B8">
              <w:t xml:space="preserve">pdate </w:t>
            </w:r>
            <w:r w:rsidR="00D27FC2">
              <w:t>i</w:t>
            </w:r>
            <w:r w:rsidR="00D27FC2" w:rsidRPr="006B70B8">
              <w:t>nstruction</w:t>
            </w:r>
          </w:p>
        </w:tc>
        <w:tc>
          <w:tcPr>
            <w:tcW w:w="794" w:type="dxa"/>
            <w:tcBorders>
              <w:top w:val="single" w:sz="6" w:space="0" w:color="000000"/>
              <w:left w:val="single" w:sz="6" w:space="0" w:color="000000"/>
              <w:bottom w:val="single" w:sz="6" w:space="0" w:color="000000"/>
              <w:right w:val="single" w:sz="6" w:space="0" w:color="000000"/>
            </w:tcBorders>
          </w:tcPr>
          <w:p w14:paraId="70BD9FE4" w14:textId="77777777" w:rsidR="00E73EDF" w:rsidRPr="001F69A8" w:rsidRDefault="007653F1" w:rsidP="00C128E3">
            <w:pPr>
              <w:pStyle w:val="Small"/>
              <w:spacing w:before="40" w:after="40"/>
              <w:jc w:val="both"/>
            </w:pPr>
            <w:r w:rsidRPr="001F69A8">
              <w:t>RUIN</w:t>
            </w:r>
          </w:p>
        </w:tc>
        <w:tc>
          <w:tcPr>
            <w:tcW w:w="794" w:type="dxa"/>
            <w:tcBorders>
              <w:top w:val="single" w:sz="6" w:space="0" w:color="000000"/>
              <w:left w:val="single" w:sz="6" w:space="0" w:color="000000"/>
              <w:bottom w:val="single" w:sz="6" w:space="0" w:color="000000"/>
              <w:right w:val="single" w:sz="6" w:space="0" w:color="000000"/>
            </w:tcBorders>
          </w:tcPr>
          <w:p w14:paraId="35ABDCCC" w14:textId="77777777" w:rsidR="00E73EDF" w:rsidRPr="006B70B8" w:rsidRDefault="007653F1" w:rsidP="00C128E3">
            <w:pPr>
              <w:pStyle w:val="Small"/>
              <w:spacing w:before="40" w:after="40"/>
              <w:jc w:val="both"/>
            </w:pPr>
            <w:r w:rsidRPr="006B70B8">
              <w:t>{1},{2} or {3}</w:t>
            </w:r>
          </w:p>
        </w:tc>
        <w:tc>
          <w:tcPr>
            <w:tcW w:w="794" w:type="dxa"/>
            <w:tcBorders>
              <w:top w:val="single" w:sz="6" w:space="0" w:color="000000"/>
              <w:left w:val="single" w:sz="6" w:space="0" w:color="000000"/>
              <w:bottom w:val="single" w:sz="6" w:space="0" w:color="000000"/>
              <w:right w:val="single" w:sz="6" w:space="0" w:color="000000"/>
            </w:tcBorders>
          </w:tcPr>
          <w:p w14:paraId="1D425867" w14:textId="77777777" w:rsidR="00E73EDF" w:rsidRPr="006B70B8" w:rsidRDefault="007653F1" w:rsidP="00C128E3">
            <w:pPr>
              <w:pStyle w:val="Small"/>
              <w:spacing w:before="40" w:after="40"/>
              <w:jc w:val="both"/>
            </w:pPr>
            <w:r w:rsidRPr="006B70B8">
              <w:t>b11</w:t>
            </w:r>
          </w:p>
        </w:tc>
        <w:tc>
          <w:tcPr>
            <w:tcW w:w="4026" w:type="dxa"/>
            <w:tcBorders>
              <w:top w:val="single" w:sz="6" w:space="0" w:color="000000"/>
              <w:left w:val="single" w:sz="6" w:space="0" w:color="000000"/>
              <w:bottom w:val="single" w:sz="6" w:space="0" w:color="000000"/>
              <w:right w:val="single" w:sz="6" w:space="0" w:color="000000"/>
            </w:tcBorders>
          </w:tcPr>
          <w:p w14:paraId="1546162D" w14:textId="77777777" w:rsidR="00E73EDF" w:rsidRPr="006B70B8" w:rsidRDefault="007653F1" w:rsidP="00C128E3">
            <w:pPr>
              <w:pStyle w:val="Small"/>
              <w:snapToGrid w:val="0"/>
              <w:spacing w:before="40"/>
              <w:jc w:val="both"/>
            </w:pPr>
            <w:r w:rsidRPr="006B70B8">
              <w:t>{1} – Insert</w:t>
            </w:r>
          </w:p>
          <w:p w14:paraId="3CCD7D03" w14:textId="196946B8" w:rsidR="00E73EDF" w:rsidRPr="006B70B8" w:rsidRDefault="007653F1" w:rsidP="00C128E3">
            <w:pPr>
              <w:pStyle w:val="Small"/>
              <w:snapToGrid w:val="0"/>
              <w:spacing w:before="0"/>
              <w:jc w:val="both"/>
            </w:pPr>
            <w:r w:rsidRPr="006B70B8">
              <w:t xml:space="preserve">{2} </w:t>
            </w:r>
            <w:r w:rsidR="00D27FC2">
              <w:t>–</w:t>
            </w:r>
            <w:r w:rsidRPr="006B70B8">
              <w:t xml:space="preserve"> Delete</w:t>
            </w:r>
          </w:p>
          <w:p w14:paraId="3241AC90" w14:textId="4ACC8CB4" w:rsidR="00E73EDF" w:rsidRPr="006B70B8" w:rsidRDefault="007653F1" w:rsidP="00C128E3">
            <w:pPr>
              <w:pStyle w:val="Small"/>
              <w:spacing w:before="0" w:after="40"/>
              <w:jc w:val="both"/>
            </w:pPr>
            <w:r w:rsidRPr="006B70B8">
              <w:t xml:space="preserve">{3} </w:t>
            </w:r>
            <w:r w:rsidR="00D27FC2">
              <w:t>–</w:t>
            </w:r>
            <w:r w:rsidRPr="006B70B8">
              <w:t xml:space="preserve"> Modify</w:t>
            </w:r>
          </w:p>
        </w:tc>
      </w:tr>
    </w:tbl>
    <w:p w14:paraId="58ED6668" w14:textId="77777777" w:rsidR="00E73EDF" w:rsidRDefault="00E73EDF" w:rsidP="00D27FC2">
      <w:pPr>
        <w:spacing w:after="0" w:line="240" w:lineRule="auto"/>
      </w:pPr>
    </w:p>
    <w:p w14:paraId="17737D5C" w14:textId="61ED6614" w:rsidR="00D27FC2" w:rsidRPr="00926480" w:rsidRDefault="00D27FC2" w:rsidP="001D02B5">
      <w:pPr>
        <w:pStyle w:val="ListContinue2"/>
        <w:numPr>
          <w:ilvl w:val="2"/>
          <w:numId w:val="27"/>
        </w:numPr>
        <w:tabs>
          <w:tab w:val="clear" w:pos="432"/>
        </w:tabs>
        <w:spacing w:before="120" w:after="120" w:line="240" w:lineRule="auto"/>
        <w:rPr>
          <w:b/>
          <w:lang w:eastAsia="en-US"/>
        </w:rPr>
      </w:pPr>
      <w:bookmarkStart w:id="1627" w:name="_Toc162435479"/>
      <w:bookmarkStart w:id="1628" w:name="_Toc169203173"/>
      <w:bookmarkStart w:id="1629" w:name="_Toc170072503"/>
      <w:r w:rsidRPr="00D27FC2">
        <w:rPr>
          <w:b/>
        </w:rPr>
        <w:t>2-D Integer Coordinate List field structure - C2IL</w:t>
      </w:r>
      <w:bookmarkEnd w:id="1627"/>
      <w:bookmarkEnd w:id="1628"/>
      <w:bookmarkEnd w:id="1629"/>
    </w:p>
    <w:tbl>
      <w:tblPr>
        <w:tblW w:w="9866" w:type="dxa"/>
        <w:tblInd w:w="-244" w:type="dxa"/>
        <w:tblLayout w:type="fixed"/>
        <w:tblCellMar>
          <w:left w:w="57" w:type="dxa"/>
          <w:right w:w="57" w:type="dxa"/>
        </w:tblCellMar>
        <w:tblLook w:val="04A0" w:firstRow="1" w:lastRow="0" w:firstColumn="1" w:lastColumn="0" w:noHBand="0" w:noVBand="1"/>
      </w:tblPr>
      <w:tblGrid>
        <w:gridCol w:w="3762"/>
        <w:gridCol w:w="863"/>
        <w:gridCol w:w="863"/>
        <w:gridCol w:w="4378"/>
      </w:tblGrid>
      <w:tr w:rsidR="006B70B8" w:rsidRPr="006B70B8" w14:paraId="7BA0A275" w14:textId="77777777" w:rsidTr="00D27FC2">
        <w:trPr>
          <w:trHeight w:val="184"/>
        </w:trPr>
        <w:tc>
          <w:tcPr>
            <w:tcW w:w="3762" w:type="dxa"/>
            <w:tcBorders>
              <w:top w:val="double" w:sz="4" w:space="0" w:color="auto"/>
              <w:left w:val="double" w:sz="4" w:space="0" w:color="auto"/>
              <w:bottom w:val="double" w:sz="4" w:space="0" w:color="auto"/>
              <w:right w:val="single" w:sz="4" w:space="0" w:color="000000"/>
            </w:tcBorders>
            <w:shd w:val="clear" w:color="auto" w:fill="D9D9D9" w:themeFill="background1" w:themeFillShade="D9"/>
          </w:tcPr>
          <w:p w14:paraId="60636EE0" w14:textId="77777777" w:rsidR="00FF7C24" w:rsidRPr="006B70B8" w:rsidRDefault="00FF7C24" w:rsidP="00C128E3">
            <w:pPr>
              <w:pStyle w:val="Small"/>
              <w:snapToGrid w:val="0"/>
              <w:spacing w:before="40" w:after="40"/>
              <w:rPr>
                <w:b/>
              </w:rPr>
            </w:pPr>
            <w:r w:rsidRPr="006B70B8">
              <w:rPr>
                <w:b/>
              </w:rPr>
              <w:t>Subfield name</w:t>
            </w:r>
          </w:p>
        </w:tc>
        <w:tc>
          <w:tcPr>
            <w:tcW w:w="863" w:type="dxa"/>
            <w:tcBorders>
              <w:top w:val="double" w:sz="4" w:space="0" w:color="auto"/>
              <w:left w:val="single" w:sz="4" w:space="0" w:color="000000"/>
              <w:bottom w:val="double" w:sz="4" w:space="0" w:color="auto"/>
              <w:right w:val="single" w:sz="4" w:space="0" w:color="000000"/>
            </w:tcBorders>
            <w:shd w:val="clear" w:color="auto" w:fill="D9D9D9" w:themeFill="background1" w:themeFillShade="D9"/>
          </w:tcPr>
          <w:p w14:paraId="61A17F09" w14:textId="77777777" w:rsidR="00FF7C24" w:rsidRPr="006B70B8" w:rsidRDefault="00FF7C24" w:rsidP="00C128E3">
            <w:pPr>
              <w:pStyle w:val="Small"/>
              <w:snapToGrid w:val="0"/>
              <w:spacing w:before="40" w:after="40"/>
              <w:rPr>
                <w:b/>
              </w:rPr>
            </w:pPr>
            <w:r w:rsidRPr="006B70B8">
              <w:rPr>
                <w:b/>
              </w:rPr>
              <w:t>Label</w:t>
            </w:r>
          </w:p>
        </w:tc>
        <w:tc>
          <w:tcPr>
            <w:tcW w:w="863" w:type="dxa"/>
            <w:tcBorders>
              <w:top w:val="double" w:sz="4" w:space="0" w:color="auto"/>
              <w:left w:val="single" w:sz="4" w:space="0" w:color="000000"/>
              <w:bottom w:val="double" w:sz="4" w:space="0" w:color="auto"/>
              <w:right w:val="single" w:sz="4" w:space="0" w:color="000000"/>
            </w:tcBorders>
            <w:shd w:val="clear" w:color="auto" w:fill="D9D9D9" w:themeFill="background1" w:themeFillShade="D9"/>
          </w:tcPr>
          <w:p w14:paraId="2ED11C8B" w14:textId="77777777" w:rsidR="00FF7C24" w:rsidRPr="006B70B8" w:rsidRDefault="00FF7C24" w:rsidP="00C128E3">
            <w:pPr>
              <w:pStyle w:val="Small"/>
              <w:snapToGrid w:val="0"/>
              <w:spacing w:before="40" w:after="40"/>
              <w:rPr>
                <w:b/>
              </w:rPr>
            </w:pPr>
            <w:r w:rsidRPr="006B70B8">
              <w:rPr>
                <w:b/>
              </w:rPr>
              <w:t>Format</w:t>
            </w:r>
          </w:p>
        </w:tc>
        <w:tc>
          <w:tcPr>
            <w:tcW w:w="4378" w:type="dxa"/>
            <w:tcBorders>
              <w:top w:val="double" w:sz="4" w:space="0" w:color="auto"/>
              <w:left w:val="single" w:sz="4" w:space="0" w:color="000000"/>
              <w:bottom w:val="double" w:sz="4" w:space="0" w:color="auto"/>
              <w:right w:val="double" w:sz="4" w:space="0" w:color="auto"/>
            </w:tcBorders>
            <w:shd w:val="clear" w:color="auto" w:fill="D9D9D9" w:themeFill="background1" w:themeFillShade="D9"/>
          </w:tcPr>
          <w:p w14:paraId="2740CA61" w14:textId="77777777" w:rsidR="00FF7C24" w:rsidRPr="006B70B8" w:rsidRDefault="00FF7C24" w:rsidP="00C128E3">
            <w:pPr>
              <w:pStyle w:val="Small"/>
              <w:snapToGrid w:val="0"/>
              <w:spacing w:before="40" w:after="40"/>
              <w:rPr>
                <w:b/>
              </w:rPr>
            </w:pPr>
            <w:r w:rsidRPr="006B70B8">
              <w:rPr>
                <w:b/>
              </w:rPr>
              <w:t>Subfield content and specification</w:t>
            </w:r>
          </w:p>
        </w:tc>
      </w:tr>
      <w:tr w:rsidR="006B70B8" w:rsidRPr="006B70B8" w14:paraId="1297BFD8" w14:textId="77777777" w:rsidTr="00D27FC2">
        <w:trPr>
          <w:trHeight w:val="296"/>
        </w:trPr>
        <w:tc>
          <w:tcPr>
            <w:tcW w:w="3762" w:type="dxa"/>
            <w:tcBorders>
              <w:top w:val="double" w:sz="4" w:space="0" w:color="auto"/>
              <w:left w:val="single" w:sz="4" w:space="0" w:color="000000"/>
              <w:bottom w:val="single" w:sz="4" w:space="0" w:color="000000"/>
            </w:tcBorders>
          </w:tcPr>
          <w:p w14:paraId="5C855DAF" w14:textId="77777777" w:rsidR="00FF7C24" w:rsidRPr="006B70B8" w:rsidRDefault="00FF7C24" w:rsidP="00C128E3">
            <w:pPr>
              <w:pStyle w:val="Small"/>
              <w:snapToGrid w:val="0"/>
              <w:spacing w:before="40" w:after="40"/>
            </w:pPr>
            <w:r w:rsidRPr="006B70B8">
              <w:t>Coordinate in Y axis</w:t>
            </w:r>
          </w:p>
        </w:tc>
        <w:tc>
          <w:tcPr>
            <w:tcW w:w="863" w:type="dxa"/>
            <w:tcBorders>
              <w:top w:val="double" w:sz="4" w:space="0" w:color="auto"/>
              <w:left w:val="single" w:sz="4" w:space="0" w:color="000000"/>
              <w:bottom w:val="single" w:sz="4" w:space="0" w:color="000000"/>
            </w:tcBorders>
          </w:tcPr>
          <w:p w14:paraId="0367F418" w14:textId="77777777" w:rsidR="00FF7C24" w:rsidRPr="006B70B8" w:rsidRDefault="00FF7C24" w:rsidP="00C128E3">
            <w:pPr>
              <w:pStyle w:val="Small"/>
              <w:snapToGrid w:val="0"/>
              <w:spacing w:before="40" w:after="40"/>
            </w:pPr>
            <w:r w:rsidRPr="006B70B8">
              <w:t>*YCOO</w:t>
            </w:r>
          </w:p>
        </w:tc>
        <w:tc>
          <w:tcPr>
            <w:tcW w:w="863" w:type="dxa"/>
            <w:tcBorders>
              <w:top w:val="double" w:sz="4" w:space="0" w:color="auto"/>
              <w:left w:val="single" w:sz="4" w:space="0" w:color="000000"/>
              <w:bottom w:val="single" w:sz="4" w:space="0" w:color="000000"/>
            </w:tcBorders>
          </w:tcPr>
          <w:p w14:paraId="541B938D" w14:textId="77777777" w:rsidR="00FF7C24" w:rsidRPr="006B70B8" w:rsidRDefault="00FF7C24" w:rsidP="00C128E3">
            <w:pPr>
              <w:pStyle w:val="Small"/>
              <w:snapToGrid w:val="0"/>
              <w:spacing w:before="40" w:after="40"/>
            </w:pPr>
            <w:r w:rsidRPr="006B70B8">
              <w:t>b24</w:t>
            </w:r>
          </w:p>
        </w:tc>
        <w:tc>
          <w:tcPr>
            <w:tcW w:w="4378" w:type="dxa"/>
            <w:tcBorders>
              <w:top w:val="double" w:sz="4" w:space="0" w:color="auto"/>
              <w:left w:val="single" w:sz="4" w:space="0" w:color="000000"/>
              <w:bottom w:val="single" w:sz="4" w:space="0" w:color="000000"/>
              <w:right w:val="single" w:sz="4" w:space="0" w:color="000000"/>
            </w:tcBorders>
          </w:tcPr>
          <w:p w14:paraId="40F859BF" w14:textId="77777777" w:rsidR="00FF7C24" w:rsidRPr="006B70B8" w:rsidRDefault="00FF7C24" w:rsidP="00C128E3">
            <w:pPr>
              <w:pStyle w:val="Small"/>
              <w:snapToGrid w:val="0"/>
              <w:spacing w:before="40" w:after="40"/>
            </w:pPr>
            <w:r w:rsidRPr="006B70B8">
              <w:t>Y-coordinate or latitude</w:t>
            </w:r>
          </w:p>
        </w:tc>
      </w:tr>
      <w:tr w:rsidR="006B70B8" w:rsidRPr="006B70B8" w14:paraId="60C72E41" w14:textId="77777777" w:rsidTr="00D27FC2">
        <w:trPr>
          <w:trHeight w:val="266"/>
        </w:trPr>
        <w:tc>
          <w:tcPr>
            <w:tcW w:w="3762" w:type="dxa"/>
            <w:tcBorders>
              <w:top w:val="single" w:sz="4" w:space="0" w:color="000000"/>
              <w:left w:val="single" w:sz="4" w:space="0" w:color="000000"/>
              <w:bottom w:val="single" w:sz="4" w:space="0" w:color="000000"/>
            </w:tcBorders>
          </w:tcPr>
          <w:p w14:paraId="62A77192" w14:textId="77777777" w:rsidR="00FF7C24" w:rsidRPr="006B70B8" w:rsidRDefault="00FF7C24" w:rsidP="00C128E3">
            <w:pPr>
              <w:pStyle w:val="Small"/>
              <w:snapToGrid w:val="0"/>
              <w:spacing w:before="40" w:after="40"/>
            </w:pPr>
            <w:r w:rsidRPr="006B70B8">
              <w:t>Coordinate in X axis</w:t>
            </w:r>
          </w:p>
        </w:tc>
        <w:tc>
          <w:tcPr>
            <w:tcW w:w="863" w:type="dxa"/>
            <w:tcBorders>
              <w:top w:val="single" w:sz="4" w:space="0" w:color="000000"/>
              <w:left w:val="single" w:sz="4" w:space="0" w:color="000000"/>
              <w:bottom w:val="single" w:sz="4" w:space="0" w:color="000000"/>
            </w:tcBorders>
          </w:tcPr>
          <w:p w14:paraId="4CBCDF68" w14:textId="77777777" w:rsidR="00FF7C24" w:rsidRPr="006B70B8" w:rsidRDefault="00FF7C24" w:rsidP="00C128E3">
            <w:pPr>
              <w:pStyle w:val="Small"/>
              <w:snapToGrid w:val="0"/>
              <w:spacing w:before="40" w:after="40"/>
            </w:pPr>
            <w:r w:rsidRPr="006B70B8">
              <w:t>XCOO</w:t>
            </w:r>
          </w:p>
        </w:tc>
        <w:tc>
          <w:tcPr>
            <w:tcW w:w="863" w:type="dxa"/>
            <w:tcBorders>
              <w:top w:val="single" w:sz="4" w:space="0" w:color="000000"/>
              <w:left w:val="single" w:sz="4" w:space="0" w:color="000000"/>
              <w:bottom w:val="single" w:sz="4" w:space="0" w:color="000000"/>
            </w:tcBorders>
          </w:tcPr>
          <w:p w14:paraId="3DDB7B34" w14:textId="77777777" w:rsidR="00FF7C24" w:rsidRPr="006B70B8" w:rsidRDefault="00FF7C24" w:rsidP="00C128E3">
            <w:pPr>
              <w:pStyle w:val="Small"/>
              <w:snapToGrid w:val="0"/>
              <w:spacing w:before="40" w:after="40"/>
            </w:pPr>
            <w:r w:rsidRPr="006B70B8">
              <w:t>b24</w:t>
            </w:r>
          </w:p>
        </w:tc>
        <w:tc>
          <w:tcPr>
            <w:tcW w:w="4378" w:type="dxa"/>
            <w:tcBorders>
              <w:top w:val="single" w:sz="4" w:space="0" w:color="000000"/>
              <w:left w:val="single" w:sz="4" w:space="0" w:color="000000"/>
              <w:bottom w:val="single" w:sz="4" w:space="0" w:color="000000"/>
              <w:right w:val="single" w:sz="4" w:space="0" w:color="000000"/>
            </w:tcBorders>
          </w:tcPr>
          <w:p w14:paraId="28124AAA" w14:textId="77777777" w:rsidR="00FF7C24" w:rsidRPr="006B70B8" w:rsidRDefault="00FF7C24" w:rsidP="00C128E3">
            <w:pPr>
              <w:pStyle w:val="Small"/>
              <w:snapToGrid w:val="0"/>
              <w:spacing w:before="40" w:after="40"/>
            </w:pPr>
            <w:r w:rsidRPr="006B70B8">
              <w:t>X-coordinate or longitude</w:t>
            </w:r>
          </w:p>
        </w:tc>
      </w:tr>
    </w:tbl>
    <w:p w14:paraId="54464CED" w14:textId="77777777" w:rsidR="00E73EDF" w:rsidRDefault="00E73EDF" w:rsidP="00D27FC2">
      <w:pPr>
        <w:spacing w:after="0" w:line="240" w:lineRule="auto"/>
      </w:pPr>
    </w:p>
    <w:p w14:paraId="5B048BAD" w14:textId="5366BC1F" w:rsidR="00D27FC2" w:rsidRPr="00926480" w:rsidRDefault="00D27FC2" w:rsidP="001D02B5">
      <w:pPr>
        <w:pStyle w:val="ListContinue2"/>
        <w:numPr>
          <w:ilvl w:val="2"/>
          <w:numId w:val="27"/>
        </w:numPr>
        <w:tabs>
          <w:tab w:val="clear" w:pos="432"/>
        </w:tabs>
        <w:spacing w:before="120" w:after="120" w:line="240" w:lineRule="auto"/>
        <w:rPr>
          <w:b/>
          <w:lang w:eastAsia="en-US"/>
        </w:rPr>
      </w:pPr>
      <w:bookmarkStart w:id="1630" w:name="_Toc162435480"/>
      <w:bookmarkStart w:id="1631" w:name="_Toc169203174"/>
      <w:bookmarkStart w:id="1632" w:name="_Toc170072504"/>
      <w:r w:rsidRPr="006B70B8">
        <w:rPr>
          <w:b/>
        </w:rPr>
        <w:t>3-D Integer Coordinate List field structure - C3IL</w:t>
      </w:r>
      <w:bookmarkEnd w:id="1630"/>
      <w:bookmarkEnd w:id="1631"/>
      <w:bookmarkEnd w:id="1632"/>
    </w:p>
    <w:tbl>
      <w:tblPr>
        <w:tblW w:w="9866" w:type="dxa"/>
        <w:tblInd w:w="-244" w:type="dxa"/>
        <w:tblLayout w:type="fixed"/>
        <w:tblCellMar>
          <w:left w:w="57" w:type="dxa"/>
          <w:right w:w="57" w:type="dxa"/>
        </w:tblCellMar>
        <w:tblLook w:val="04A0" w:firstRow="1" w:lastRow="0" w:firstColumn="1" w:lastColumn="0" w:noHBand="0" w:noVBand="1"/>
      </w:tblPr>
      <w:tblGrid>
        <w:gridCol w:w="3767"/>
        <w:gridCol w:w="866"/>
        <w:gridCol w:w="849"/>
        <w:gridCol w:w="4384"/>
      </w:tblGrid>
      <w:tr w:rsidR="006B70B8" w:rsidRPr="006B70B8" w14:paraId="43980162" w14:textId="77777777" w:rsidTr="00D27FC2">
        <w:tc>
          <w:tcPr>
            <w:tcW w:w="3767" w:type="dxa"/>
            <w:tcBorders>
              <w:top w:val="double" w:sz="4" w:space="0" w:color="auto"/>
              <w:left w:val="double" w:sz="4" w:space="0" w:color="auto"/>
              <w:bottom w:val="double" w:sz="4" w:space="0" w:color="auto"/>
              <w:right w:val="single" w:sz="4" w:space="0" w:color="000000"/>
            </w:tcBorders>
            <w:shd w:val="clear" w:color="auto" w:fill="D9D9D9" w:themeFill="background1" w:themeFillShade="D9"/>
          </w:tcPr>
          <w:p w14:paraId="71D51BB7" w14:textId="77777777" w:rsidR="00E73EDF" w:rsidRPr="006B70B8" w:rsidRDefault="007653F1" w:rsidP="00C128E3">
            <w:pPr>
              <w:pStyle w:val="Small"/>
              <w:snapToGrid w:val="0"/>
              <w:spacing w:before="40" w:after="40"/>
              <w:rPr>
                <w:b/>
              </w:rPr>
            </w:pPr>
            <w:r w:rsidRPr="006B70B8">
              <w:rPr>
                <w:b/>
              </w:rPr>
              <w:t>Subfield name</w:t>
            </w:r>
          </w:p>
        </w:tc>
        <w:tc>
          <w:tcPr>
            <w:tcW w:w="866" w:type="dxa"/>
            <w:tcBorders>
              <w:top w:val="double" w:sz="4" w:space="0" w:color="auto"/>
              <w:left w:val="single" w:sz="4" w:space="0" w:color="000000"/>
              <w:bottom w:val="double" w:sz="4" w:space="0" w:color="auto"/>
              <w:right w:val="single" w:sz="4" w:space="0" w:color="000000"/>
            </w:tcBorders>
            <w:shd w:val="clear" w:color="auto" w:fill="D9D9D9" w:themeFill="background1" w:themeFillShade="D9"/>
          </w:tcPr>
          <w:p w14:paraId="17952D73" w14:textId="77777777" w:rsidR="00E73EDF" w:rsidRPr="006B70B8" w:rsidRDefault="007653F1" w:rsidP="00C128E3">
            <w:pPr>
              <w:pStyle w:val="Small"/>
              <w:snapToGrid w:val="0"/>
              <w:spacing w:before="40" w:after="40"/>
              <w:rPr>
                <w:b/>
              </w:rPr>
            </w:pPr>
            <w:r w:rsidRPr="006B70B8">
              <w:rPr>
                <w:b/>
              </w:rPr>
              <w:t>Label</w:t>
            </w:r>
          </w:p>
        </w:tc>
        <w:tc>
          <w:tcPr>
            <w:tcW w:w="849" w:type="dxa"/>
            <w:tcBorders>
              <w:top w:val="double" w:sz="4" w:space="0" w:color="auto"/>
              <w:left w:val="single" w:sz="4" w:space="0" w:color="000000"/>
              <w:bottom w:val="double" w:sz="4" w:space="0" w:color="auto"/>
              <w:right w:val="single" w:sz="4" w:space="0" w:color="000000"/>
            </w:tcBorders>
            <w:shd w:val="clear" w:color="auto" w:fill="D9D9D9" w:themeFill="background1" w:themeFillShade="D9"/>
          </w:tcPr>
          <w:p w14:paraId="50FD52E4" w14:textId="77777777" w:rsidR="00E73EDF" w:rsidRPr="006B70B8" w:rsidRDefault="007653F1" w:rsidP="00C128E3">
            <w:pPr>
              <w:pStyle w:val="Small"/>
              <w:snapToGrid w:val="0"/>
              <w:spacing w:before="40" w:after="40"/>
              <w:rPr>
                <w:b/>
              </w:rPr>
            </w:pPr>
            <w:r w:rsidRPr="006B70B8">
              <w:rPr>
                <w:b/>
              </w:rPr>
              <w:t>Format</w:t>
            </w:r>
          </w:p>
        </w:tc>
        <w:tc>
          <w:tcPr>
            <w:tcW w:w="4384" w:type="dxa"/>
            <w:tcBorders>
              <w:top w:val="double" w:sz="4" w:space="0" w:color="auto"/>
              <w:left w:val="single" w:sz="4" w:space="0" w:color="000000"/>
              <w:bottom w:val="double" w:sz="4" w:space="0" w:color="auto"/>
              <w:right w:val="double" w:sz="4" w:space="0" w:color="auto"/>
            </w:tcBorders>
            <w:shd w:val="clear" w:color="auto" w:fill="D9D9D9" w:themeFill="background1" w:themeFillShade="D9"/>
          </w:tcPr>
          <w:p w14:paraId="2161E4EC" w14:textId="77777777" w:rsidR="00E73EDF" w:rsidRPr="006B70B8" w:rsidRDefault="007653F1" w:rsidP="00C128E3">
            <w:pPr>
              <w:pStyle w:val="Small"/>
              <w:snapToGrid w:val="0"/>
              <w:spacing w:before="40" w:after="40"/>
              <w:rPr>
                <w:b/>
              </w:rPr>
            </w:pPr>
            <w:r w:rsidRPr="006B70B8">
              <w:rPr>
                <w:b/>
              </w:rPr>
              <w:t>Subfield content and specification</w:t>
            </w:r>
          </w:p>
        </w:tc>
      </w:tr>
      <w:tr w:rsidR="006B70B8" w:rsidRPr="006B70B8" w14:paraId="543514D1" w14:textId="77777777" w:rsidTr="00D27FC2">
        <w:tc>
          <w:tcPr>
            <w:tcW w:w="3767" w:type="dxa"/>
            <w:tcBorders>
              <w:top w:val="double" w:sz="4" w:space="0" w:color="auto"/>
              <w:left w:val="single" w:sz="4" w:space="0" w:color="000000"/>
              <w:bottom w:val="single" w:sz="4" w:space="0" w:color="000000"/>
            </w:tcBorders>
          </w:tcPr>
          <w:p w14:paraId="3979E9AA" w14:textId="77777777" w:rsidR="00E73EDF" w:rsidRPr="006B70B8" w:rsidRDefault="007653F1" w:rsidP="00C128E3">
            <w:pPr>
              <w:pStyle w:val="Small"/>
              <w:snapToGrid w:val="0"/>
              <w:spacing w:before="40" w:after="40"/>
            </w:pPr>
            <w:r w:rsidRPr="006B70B8">
              <w:t>Vertical CRS Id</w:t>
            </w:r>
          </w:p>
        </w:tc>
        <w:tc>
          <w:tcPr>
            <w:tcW w:w="866" w:type="dxa"/>
            <w:tcBorders>
              <w:top w:val="double" w:sz="4" w:space="0" w:color="auto"/>
              <w:left w:val="single" w:sz="4" w:space="0" w:color="000000"/>
              <w:bottom w:val="single" w:sz="4" w:space="0" w:color="000000"/>
            </w:tcBorders>
          </w:tcPr>
          <w:p w14:paraId="1505E92A" w14:textId="77777777" w:rsidR="00E73EDF" w:rsidRPr="006B70B8" w:rsidRDefault="007653F1" w:rsidP="00C128E3">
            <w:pPr>
              <w:pStyle w:val="Small"/>
              <w:snapToGrid w:val="0"/>
              <w:spacing w:before="40" w:after="40"/>
            </w:pPr>
            <w:r w:rsidRPr="006B70B8">
              <w:t>VCID</w:t>
            </w:r>
          </w:p>
        </w:tc>
        <w:tc>
          <w:tcPr>
            <w:tcW w:w="849" w:type="dxa"/>
            <w:tcBorders>
              <w:top w:val="double" w:sz="4" w:space="0" w:color="auto"/>
              <w:left w:val="single" w:sz="4" w:space="0" w:color="000000"/>
              <w:bottom w:val="single" w:sz="4" w:space="0" w:color="000000"/>
            </w:tcBorders>
          </w:tcPr>
          <w:p w14:paraId="1ECEB1E6" w14:textId="77777777" w:rsidR="00E73EDF" w:rsidRPr="006B70B8" w:rsidRDefault="007653F1" w:rsidP="00C128E3">
            <w:pPr>
              <w:pStyle w:val="Small"/>
              <w:snapToGrid w:val="0"/>
              <w:spacing w:before="40" w:after="40"/>
            </w:pPr>
            <w:r w:rsidRPr="006B70B8">
              <w:t>b11</w:t>
            </w:r>
          </w:p>
        </w:tc>
        <w:tc>
          <w:tcPr>
            <w:tcW w:w="4384" w:type="dxa"/>
            <w:tcBorders>
              <w:top w:val="double" w:sz="4" w:space="0" w:color="auto"/>
              <w:left w:val="single" w:sz="4" w:space="0" w:color="000000"/>
              <w:bottom w:val="single" w:sz="4" w:space="0" w:color="000000"/>
              <w:right w:val="single" w:sz="4" w:space="0" w:color="000000"/>
            </w:tcBorders>
          </w:tcPr>
          <w:p w14:paraId="7A8B7C86" w14:textId="77777777" w:rsidR="00E73EDF" w:rsidRPr="006B70B8" w:rsidRDefault="007653F1" w:rsidP="00C128E3">
            <w:pPr>
              <w:pStyle w:val="Small"/>
              <w:snapToGrid w:val="0"/>
              <w:spacing w:before="40" w:after="40"/>
            </w:pPr>
            <w:r w:rsidRPr="006B70B8">
              <w:t>Internal identifier of the Vertical CRS</w:t>
            </w:r>
          </w:p>
        </w:tc>
      </w:tr>
      <w:tr w:rsidR="006B70B8" w:rsidRPr="006B70B8" w14:paraId="173EF909" w14:textId="77777777" w:rsidTr="00D27FC2">
        <w:tc>
          <w:tcPr>
            <w:tcW w:w="3767" w:type="dxa"/>
            <w:tcBorders>
              <w:top w:val="single" w:sz="4" w:space="0" w:color="000000"/>
              <w:left w:val="single" w:sz="4" w:space="0" w:color="000000"/>
              <w:bottom w:val="single" w:sz="4" w:space="0" w:color="000000"/>
            </w:tcBorders>
          </w:tcPr>
          <w:p w14:paraId="136C84BF" w14:textId="77777777" w:rsidR="00E73EDF" w:rsidRPr="006B70B8" w:rsidRDefault="007653F1" w:rsidP="00C128E3">
            <w:pPr>
              <w:pStyle w:val="Small"/>
              <w:snapToGrid w:val="0"/>
              <w:spacing w:before="40" w:after="40"/>
            </w:pPr>
            <w:r w:rsidRPr="006B70B8">
              <w:t>Coordinate in Y axis</w:t>
            </w:r>
          </w:p>
        </w:tc>
        <w:tc>
          <w:tcPr>
            <w:tcW w:w="866" w:type="dxa"/>
            <w:tcBorders>
              <w:top w:val="single" w:sz="4" w:space="0" w:color="000000"/>
              <w:left w:val="single" w:sz="4" w:space="0" w:color="000000"/>
              <w:bottom w:val="single" w:sz="4" w:space="0" w:color="000000"/>
            </w:tcBorders>
          </w:tcPr>
          <w:p w14:paraId="452D5FAA" w14:textId="77777777" w:rsidR="00E73EDF" w:rsidRPr="006B70B8" w:rsidRDefault="007653F1" w:rsidP="00C128E3">
            <w:pPr>
              <w:pStyle w:val="Small"/>
              <w:snapToGrid w:val="0"/>
              <w:spacing w:before="40" w:after="40"/>
            </w:pPr>
            <w:r w:rsidRPr="006B70B8">
              <w:t>*YCOO</w:t>
            </w:r>
          </w:p>
        </w:tc>
        <w:tc>
          <w:tcPr>
            <w:tcW w:w="849" w:type="dxa"/>
            <w:tcBorders>
              <w:top w:val="single" w:sz="4" w:space="0" w:color="000000"/>
              <w:left w:val="single" w:sz="4" w:space="0" w:color="000000"/>
              <w:bottom w:val="single" w:sz="4" w:space="0" w:color="000000"/>
            </w:tcBorders>
          </w:tcPr>
          <w:p w14:paraId="78BBD326" w14:textId="77777777" w:rsidR="00E73EDF" w:rsidRPr="006B70B8" w:rsidRDefault="007653F1" w:rsidP="00C128E3">
            <w:pPr>
              <w:pStyle w:val="Small"/>
              <w:snapToGrid w:val="0"/>
              <w:spacing w:before="40" w:after="40"/>
            </w:pPr>
            <w:r w:rsidRPr="006B70B8">
              <w:t>b24</w:t>
            </w:r>
          </w:p>
        </w:tc>
        <w:tc>
          <w:tcPr>
            <w:tcW w:w="4384" w:type="dxa"/>
            <w:tcBorders>
              <w:top w:val="single" w:sz="4" w:space="0" w:color="000000"/>
              <w:left w:val="single" w:sz="4" w:space="0" w:color="000000"/>
              <w:bottom w:val="single" w:sz="4" w:space="0" w:color="000000"/>
              <w:right w:val="single" w:sz="4" w:space="0" w:color="000000"/>
            </w:tcBorders>
          </w:tcPr>
          <w:p w14:paraId="58A04334" w14:textId="163E6185" w:rsidR="00E73EDF" w:rsidRPr="006B70B8" w:rsidRDefault="00D27FC2" w:rsidP="00C128E3">
            <w:pPr>
              <w:pStyle w:val="Small"/>
              <w:snapToGrid w:val="0"/>
              <w:spacing w:before="40" w:after="40"/>
            </w:pPr>
            <w:r>
              <w:t>Y-</w:t>
            </w:r>
            <w:r w:rsidR="007653F1" w:rsidRPr="006B70B8">
              <w:t>coordinate or latitude</w:t>
            </w:r>
          </w:p>
        </w:tc>
      </w:tr>
      <w:tr w:rsidR="006B70B8" w:rsidRPr="006B70B8" w14:paraId="0940EC7F" w14:textId="77777777" w:rsidTr="00D27FC2">
        <w:tc>
          <w:tcPr>
            <w:tcW w:w="3767" w:type="dxa"/>
            <w:tcBorders>
              <w:top w:val="single" w:sz="4" w:space="0" w:color="000000"/>
              <w:left w:val="single" w:sz="4" w:space="0" w:color="000000"/>
              <w:bottom w:val="single" w:sz="4" w:space="0" w:color="000000"/>
            </w:tcBorders>
          </w:tcPr>
          <w:p w14:paraId="65E48B42" w14:textId="77777777" w:rsidR="00E73EDF" w:rsidRPr="006B70B8" w:rsidRDefault="007653F1" w:rsidP="00C128E3">
            <w:pPr>
              <w:pStyle w:val="Small"/>
              <w:snapToGrid w:val="0"/>
              <w:spacing w:before="40" w:after="40"/>
            </w:pPr>
            <w:r w:rsidRPr="006B70B8">
              <w:t>Coordinate in X axis</w:t>
            </w:r>
          </w:p>
        </w:tc>
        <w:tc>
          <w:tcPr>
            <w:tcW w:w="866" w:type="dxa"/>
            <w:tcBorders>
              <w:top w:val="single" w:sz="4" w:space="0" w:color="000000"/>
              <w:left w:val="single" w:sz="4" w:space="0" w:color="000000"/>
              <w:bottom w:val="single" w:sz="4" w:space="0" w:color="000000"/>
            </w:tcBorders>
          </w:tcPr>
          <w:p w14:paraId="0BBF5DA3" w14:textId="77777777" w:rsidR="00E73EDF" w:rsidRPr="006B70B8" w:rsidRDefault="007653F1" w:rsidP="00C128E3">
            <w:pPr>
              <w:pStyle w:val="Small"/>
              <w:snapToGrid w:val="0"/>
              <w:spacing w:before="40" w:after="40"/>
            </w:pPr>
            <w:r w:rsidRPr="006B70B8">
              <w:t>XCOO</w:t>
            </w:r>
          </w:p>
        </w:tc>
        <w:tc>
          <w:tcPr>
            <w:tcW w:w="849" w:type="dxa"/>
            <w:tcBorders>
              <w:top w:val="single" w:sz="4" w:space="0" w:color="000000"/>
              <w:left w:val="single" w:sz="4" w:space="0" w:color="000000"/>
              <w:bottom w:val="single" w:sz="4" w:space="0" w:color="000000"/>
            </w:tcBorders>
          </w:tcPr>
          <w:p w14:paraId="4777F6F4" w14:textId="77777777" w:rsidR="00E73EDF" w:rsidRPr="006B70B8" w:rsidRDefault="007653F1" w:rsidP="00C128E3">
            <w:pPr>
              <w:pStyle w:val="Small"/>
              <w:snapToGrid w:val="0"/>
              <w:spacing w:before="40" w:after="40"/>
            </w:pPr>
            <w:r w:rsidRPr="006B70B8">
              <w:t>b24</w:t>
            </w:r>
          </w:p>
        </w:tc>
        <w:tc>
          <w:tcPr>
            <w:tcW w:w="4384" w:type="dxa"/>
            <w:tcBorders>
              <w:top w:val="single" w:sz="4" w:space="0" w:color="000000"/>
              <w:left w:val="single" w:sz="4" w:space="0" w:color="000000"/>
              <w:bottom w:val="single" w:sz="4" w:space="0" w:color="000000"/>
              <w:right w:val="single" w:sz="4" w:space="0" w:color="000000"/>
            </w:tcBorders>
          </w:tcPr>
          <w:p w14:paraId="6049C615" w14:textId="3548B7F7" w:rsidR="00E73EDF" w:rsidRPr="006B70B8" w:rsidRDefault="00D27FC2" w:rsidP="00C128E3">
            <w:pPr>
              <w:pStyle w:val="Small"/>
              <w:snapToGrid w:val="0"/>
              <w:spacing w:before="40" w:after="40"/>
            </w:pPr>
            <w:r>
              <w:t>X-</w:t>
            </w:r>
            <w:r w:rsidR="007653F1" w:rsidRPr="006B70B8">
              <w:t>coordinate or longitude</w:t>
            </w:r>
          </w:p>
        </w:tc>
      </w:tr>
      <w:tr w:rsidR="006B70B8" w:rsidRPr="006B70B8" w14:paraId="4F3D6742" w14:textId="77777777" w:rsidTr="00D27FC2">
        <w:tc>
          <w:tcPr>
            <w:tcW w:w="3767" w:type="dxa"/>
            <w:tcBorders>
              <w:top w:val="single" w:sz="4" w:space="0" w:color="000000"/>
              <w:left w:val="single" w:sz="4" w:space="0" w:color="000000"/>
              <w:bottom w:val="single" w:sz="4" w:space="0" w:color="000000"/>
            </w:tcBorders>
          </w:tcPr>
          <w:p w14:paraId="1ABD87F3" w14:textId="77777777" w:rsidR="00E73EDF" w:rsidRPr="006B70B8" w:rsidRDefault="007653F1" w:rsidP="00C128E3">
            <w:pPr>
              <w:pStyle w:val="Small"/>
              <w:snapToGrid w:val="0"/>
              <w:spacing w:before="40" w:after="40"/>
            </w:pPr>
            <w:r w:rsidRPr="006B70B8">
              <w:t>Coordinate in Z axis</w:t>
            </w:r>
          </w:p>
        </w:tc>
        <w:tc>
          <w:tcPr>
            <w:tcW w:w="866" w:type="dxa"/>
            <w:tcBorders>
              <w:top w:val="single" w:sz="4" w:space="0" w:color="000000"/>
              <w:left w:val="single" w:sz="4" w:space="0" w:color="000000"/>
              <w:bottom w:val="single" w:sz="4" w:space="0" w:color="000000"/>
            </w:tcBorders>
          </w:tcPr>
          <w:p w14:paraId="74153783" w14:textId="77777777" w:rsidR="00E73EDF" w:rsidRPr="006B70B8" w:rsidRDefault="007653F1" w:rsidP="00C128E3">
            <w:pPr>
              <w:pStyle w:val="Small"/>
              <w:snapToGrid w:val="0"/>
              <w:spacing w:before="40" w:after="40"/>
            </w:pPr>
            <w:r w:rsidRPr="006B70B8">
              <w:t>ZCOO</w:t>
            </w:r>
          </w:p>
        </w:tc>
        <w:tc>
          <w:tcPr>
            <w:tcW w:w="849" w:type="dxa"/>
            <w:tcBorders>
              <w:top w:val="single" w:sz="4" w:space="0" w:color="000000"/>
              <w:left w:val="single" w:sz="4" w:space="0" w:color="000000"/>
              <w:bottom w:val="single" w:sz="4" w:space="0" w:color="000000"/>
            </w:tcBorders>
          </w:tcPr>
          <w:p w14:paraId="6CFF8C4E" w14:textId="77777777" w:rsidR="00E73EDF" w:rsidRPr="006B70B8" w:rsidRDefault="007653F1" w:rsidP="00C128E3">
            <w:pPr>
              <w:pStyle w:val="Small"/>
              <w:snapToGrid w:val="0"/>
              <w:spacing w:before="40" w:after="40"/>
            </w:pPr>
            <w:r w:rsidRPr="006B70B8">
              <w:t>b24</w:t>
            </w:r>
          </w:p>
        </w:tc>
        <w:tc>
          <w:tcPr>
            <w:tcW w:w="4384" w:type="dxa"/>
            <w:tcBorders>
              <w:top w:val="single" w:sz="4" w:space="0" w:color="000000"/>
              <w:left w:val="single" w:sz="4" w:space="0" w:color="000000"/>
              <w:bottom w:val="single" w:sz="4" w:space="0" w:color="000000"/>
              <w:right w:val="single" w:sz="4" w:space="0" w:color="000000"/>
            </w:tcBorders>
          </w:tcPr>
          <w:p w14:paraId="22B685F2" w14:textId="4114BBFC" w:rsidR="00E73EDF" w:rsidRPr="006B70B8" w:rsidRDefault="00D27FC2" w:rsidP="00C128E3">
            <w:pPr>
              <w:pStyle w:val="Small"/>
              <w:snapToGrid w:val="0"/>
              <w:spacing w:before="40" w:after="40"/>
            </w:pPr>
            <w:r>
              <w:t>Z-</w:t>
            </w:r>
            <w:r w:rsidR="007653F1" w:rsidRPr="006B70B8">
              <w:t>coordinate (depth)</w:t>
            </w:r>
          </w:p>
        </w:tc>
      </w:tr>
    </w:tbl>
    <w:p w14:paraId="01AF40B9" w14:textId="77777777" w:rsidR="00E73EDF" w:rsidRDefault="00E73EDF" w:rsidP="00D27FC2">
      <w:pPr>
        <w:spacing w:after="0" w:line="240" w:lineRule="auto"/>
      </w:pPr>
    </w:p>
    <w:p w14:paraId="6A4886F3" w14:textId="2C7392DE" w:rsidR="00D27FC2" w:rsidRPr="00926480" w:rsidRDefault="00D27FC2" w:rsidP="001D02B5">
      <w:pPr>
        <w:pStyle w:val="ListContinue2"/>
        <w:numPr>
          <w:ilvl w:val="2"/>
          <w:numId w:val="27"/>
        </w:numPr>
        <w:tabs>
          <w:tab w:val="clear" w:pos="432"/>
        </w:tabs>
        <w:spacing w:before="120" w:after="120" w:line="240" w:lineRule="auto"/>
        <w:rPr>
          <w:b/>
          <w:lang w:eastAsia="en-US"/>
        </w:rPr>
      </w:pPr>
      <w:bookmarkStart w:id="1633" w:name="_Toc162435481"/>
      <w:bookmarkStart w:id="1634" w:name="_Toc169203175"/>
      <w:bookmarkStart w:id="1635" w:name="_Toc170072505"/>
      <w:r w:rsidRPr="00D27FC2">
        <w:rPr>
          <w:b/>
        </w:rPr>
        <w:t>Coordinate Control field - COCC</w:t>
      </w:r>
      <w:bookmarkEnd w:id="1633"/>
      <w:bookmarkEnd w:id="1634"/>
      <w:bookmarkEnd w:id="1635"/>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6B70B8" w:rsidRPr="006B70B8" w14:paraId="6E6A66B4" w14:textId="77777777" w:rsidTr="00D27FC2">
        <w:tc>
          <w:tcPr>
            <w:tcW w:w="3459"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p w14:paraId="6C2AD918" w14:textId="77777777" w:rsidR="00E73EDF" w:rsidRPr="006B70B8" w:rsidRDefault="007653F1" w:rsidP="00C128E3">
            <w:pPr>
              <w:pStyle w:val="Small"/>
              <w:spacing w:before="40" w:after="40"/>
              <w:jc w:val="both"/>
              <w:rPr>
                <w:b/>
              </w:rPr>
            </w:pPr>
            <w:r w:rsidRPr="006B70B8">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42D7575E" w14:textId="77777777" w:rsidR="00E73EDF" w:rsidRPr="006B70B8" w:rsidRDefault="007653F1" w:rsidP="00C128E3">
            <w:pPr>
              <w:pStyle w:val="Small"/>
              <w:spacing w:before="40" w:after="40"/>
              <w:jc w:val="both"/>
              <w:rPr>
                <w:b/>
              </w:rPr>
            </w:pPr>
            <w:r w:rsidRPr="006B70B8">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5A3F8F7B" w14:textId="77777777" w:rsidR="00E73EDF" w:rsidRPr="006B70B8" w:rsidRDefault="007653F1" w:rsidP="00C128E3">
            <w:pPr>
              <w:pStyle w:val="Small"/>
              <w:spacing w:before="40" w:after="40"/>
              <w:jc w:val="both"/>
              <w:rPr>
                <w:b/>
              </w:rPr>
            </w:pPr>
            <w:r w:rsidRPr="006B70B8">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537055D2" w14:textId="77777777" w:rsidR="00E73EDF" w:rsidRPr="006B70B8" w:rsidRDefault="007653F1" w:rsidP="00C128E3">
            <w:pPr>
              <w:pStyle w:val="Small"/>
              <w:spacing w:before="40" w:after="40"/>
              <w:jc w:val="both"/>
              <w:rPr>
                <w:b/>
              </w:rPr>
            </w:pPr>
            <w:r w:rsidRPr="006B70B8">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179947F6" w14:textId="77777777" w:rsidR="00E73EDF" w:rsidRPr="006B70B8" w:rsidRDefault="007653F1" w:rsidP="00C128E3">
            <w:pPr>
              <w:pStyle w:val="Small"/>
              <w:spacing w:before="40" w:after="40"/>
              <w:jc w:val="both"/>
              <w:rPr>
                <w:b/>
              </w:rPr>
            </w:pPr>
            <w:r w:rsidRPr="006B70B8">
              <w:rPr>
                <w:b/>
              </w:rPr>
              <w:t>Comment</w:t>
            </w:r>
          </w:p>
        </w:tc>
      </w:tr>
      <w:tr w:rsidR="006B70B8" w:rsidRPr="006B70B8" w14:paraId="6D1FB621" w14:textId="77777777">
        <w:tc>
          <w:tcPr>
            <w:tcW w:w="3459" w:type="dxa"/>
            <w:tcBorders>
              <w:top w:val="single" w:sz="6" w:space="0" w:color="000000"/>
              <w:left w:val="single" w:sz="6" w:space="0" w:color="000000"/>
              <w:bottom w:val="single" w:sz="6" w:space="0" w:color="000000"/>
              <w:right w:val="single" w:sz="6" w:space="0" w:color="000000"/>
            </w:tcBorders>
          </w:tcPr>
          <w:p w14:paraId="02F30C64" w14:textId="77777777" w:rsidR="00E73EDF" w:rsidRPr="006B70B8" w:rsidRDefault="007653F1" w:rsidP="00C128E3">
            <w:pPr>
              <w:pStyle w:val="Small"/>
              <w:snapToGrid w:val="0"/>
              <w:spacing w:before="40" w:after="40"/>
            </w:pPr>
            <w:r w:rsidRPr="006B70B8">
              <w:t>Coordinate Update Instruction</w:t>
            </w:r>
          </w:p>
        </w:tc>
        <w:tc>
          <w:tcPr>
            <w:tcW w:w="794" w:type="dxa"/>
            <w:tcBorders>
              <w:top w:val="single" w:sz="6" w:space="0" w:color="000000"/>
              <w:left w:val="single" w:sz="6" w:space="0" w:color="000000"/>
              <w:bottom w:val="single" w:sz="6" w:space="0" w:color="000000"/>
              <w:right w:val="single" w:sz="6" w:space="0" w:color="000000"/>
            </w:tcBorders>
          </w:tcPr>
          <w:p w14:paraId="412F1BB0" w14:textId="77777777" w:rsidR="00E73EDF" w:rsidRPr="006B70B8" w:rsidRDefault="007653F1" w:rsidP="00C128E3">
            <w:pPr>
              <w:pStyle w:val="Small"/>
              <w:snapToGrid w:val="0"/>
              <w:spacing w:before="40" w:after="40"/>
            </w:pPr>
            <w:r w:rsidRPr="006B70B8">
              <w:t>COUI</w:t>
            </w:r>
          </w:p>
        </w:tc>
        <w:tc>
          <w:tcPr>
            <w:tcW w:w="794" w:type="dxa"/>
            <w:tcBorders>
              <w:top w:val="single" w:sz="6" w:space="0" w:color="000000"/>
              <w:left w:val="single" w:sz="6" w:space="0" w:color="000000"/>
              <w:bottom w:val="single" w:sz="6" w:space="0" w:color="000000"/>
              <w:right w:val="single" w:sz="6" w:space="0" w:color="000000"/>
            </w:tcBorders>
          </w:tcPr>
          <w:p w14:paraId="47461418" w14:textId="77777777" w:rsidR="00E73EDF" w:rsidRPr="006B70B8" w:rsidRDefault="007653F1" w:rsidP="00C128E3">
            <w:pPr>
              <w:pStyle w:val="Small"/>
              <w:spacing w:before="40" w:after="40"/>
            </w:pPr>
            <w:r w:rsidRPr="006B70B8">
              <w:t>{1},{2} or {3}</w:t>
            </w:r>
          </w:p>
        </w:tc>
        <w:tc>
          <w:tcPr>
            <w:tcW w:w="794" w:type="dxa"/>
            <w:tcBorders>
              <w:top w:val="single" w:sz="6" w:space="0" w:color="000000"/>
              <w:left w:val="single" w:sz="6" w:space="0" w:color="000000"/>
              <w:bottom w:val="single" w:sz="6" w:space="0" w:color="000000"/>
              <w:right w:val="single" w:sz="6" w:space="0" w:color="000000"/>
            </w:tcBorders>
          </w:tcPr>
          <w:p w14:paraId="667DAF70" w14:textId="77777777" w:rsidR="00E73EDF" w:rsidRPr="006B70B8" w:rsidRDefault="007653F1" w:rsidP="00C128E3">
            <w:pPr>
              <w:pStyle w:val="Small"/>
              <w:snapToGrid w:val="0"/>
              <w:spacing w:before="40" w:after="40"/>
            </w:pPr>
            <w:r w:rsidRPr="006B70B8">
              <w:t>b11</w:t>
            </w:r>
          </w:p>
        </w:tc>
        <w:tc>
          <w:tcPr>
            <w:tcW w:w="4026" w:type="dxa"/>
            <w:tcBorders>
              <w:top w:val="single" w:sz="6" w:space="0" w:color="000000"/>
              <w:left w:val="single" w:sz="6" w:space="0" w:color="000000"/>
              <w:bottom w:val="single" w:sz="6" w:space="0" w:color="000000"/>
              <w:right w:val="single" w:sz="6" w:space="0" w:color="000000"/>
            </w:tcBorders>
          </w:tcPr>
          <w:p w14:paraId="7EC049E7" w14:textId="29B62734" w:rsidR="00E73EDF" w:rsidRPr="006B70B8" w:rsidRDefault="007653F1" w:rsidP="00C128E3">
            <w:pPr>
              <w:pStyle w:val="Small"/>
              <w:snapToGrid w:val="0"/>
              <w:spacing w:before="40"/>
            </w:pPr>
            <w:r w:rsidRPr="006B70B8">
              <w:t xml:space="preserve">{1} </w:t>
            </w:r>
            <w:r w:rsidR="00D27FC2">
              <w:t>–</w:t>
            </w:r>
            <w:r w:rsidRPr="006B70B8">
              <w:t xml:space="preserve"> Insert</w:t>
            </w:r>
          </w:p>
          <w:p w14:paraId="31E02A8A" w14:textId="210A5947" w:rsidR="00E73EDF" w:rsidRPr="006B70B8" w:rsidRDefault="007653F1" w:rsidP="00C128E3">
            <w:pPr>
              <w:pStyle w:val="Small"/>
              <w:spacing w:before="0"/>
            </w:pPr>
            <w:r w:rsidRPr="006B70B8">
              <w:t xml:space="preserve">{2} </w:t>
            </w:r>
            <w:r w:rsidR="00D27FC2">
              <w:t>–</w:t>
            </w:r>
            <w:r w:rsidRPr="006B70B8">
              <w:t xml:space="preserve"> Delete</w:t>
            </w:r>
          </w:p>
          <w:p w14:paraId="7FCCC147" w14:textId="59391D5A" w:rsidR="00E73EDF" w:rsidRPr="006B70B8" w:rsidRDefault="007653F1" w:rsidP="00C128E3">
            <w:pPr>
              <w:pStyle w:val="Small"/>
              <w:spacing w:before="0" w:after="40"/>
            </w:pPr>
            <w:r w:rsidRPr="006B70B8">
              <w:t xml:space="preserve">{3} </w:t>
            </w:r>
            <w:r w:rsidR="00D27FC2">
              <w:t>–</w:t>
            </w:r>
            <w:r w:rsidRPr="006B70B8">
              <w:t xml:space="preserve"> Modify</w:t>
            </w:r>
          </w:p>
        </w:tc>
      </w:tr>
      <w:tr w:rsidR="006B70B8" w:rsidRPr="006B70B8" w14:paraId="6B765206" w14:textId="77777777">
        <w:tc>
          <w:tcPr>
            <w:tcW w:w="3459" w:type="dxa"/>
            <w:tcBorders>
              <w:top w:val="single" w:sz="6" w:space="0" w:color="000000"/>
              <w:left w:val="single" w:sz="6" w:space="0" w:color="000000"/>
              <w:bottom w:val="single" w:sz="6" w:space="0" w:color="000000"/>
              <w:right w:val="single" w:sz="6" w:space="0" w:color="000000"/>
            </w:tcBorders>
          </w:tcPr>
          <w:p w14:paraId="749AFB35" w14:textId="77777777" w:rsidR="00E73EDF" w:rsidRPr="006B70B8" w:rsidRDefault="007653F1" w:rsidP="00C128E3">
            <w:pPr>
              <w:pStyle w:val="Small"/>
              <w:snapToGrid w:val="0"/>
              <w:spacing w:before="40" w:after="40"/>
            </w:pPr>
            <w:r w:rsidRPr="006B70B8">
              <w:t>Coordinate Index</w:t>
            </w:r>
          </w:p>
        </w:tc>
        <w:tc>
          <w:tcPr>
            <w:tcW w:w="794" w:type="dxa"/>
            <w:tcBorders>
              <w:top w:val="single" w:sz="6" w:space="0" w:color="000000"/>
              <w:left w:val="single" w:sz="6" w:space="0" w:color="000000"/>
              <w:bottom w:val="single" w:sz="6" w:space="0" w:color="000000"/>
              <w:right w:val="single" w:sz="6" w:space="0" w:color="000000"/>
            </w:tcBorders>
          </w:tcPr>
          <w:p w14:paraId="78A41DC1" w14:textId="77777777" w:rsidR="00E73EDF" w:rsidRPr="006B70B8" w:rsidRDefault="007653F1" w:rsidP="00C128E3">
            <w:pPr>
              <w:pStyle w:val="Small"/>
              <w:snapToGrid w:val="0"/>
              <w:spacing w:before="40" w:after="40"/>
            </w:pPr>
            <w:r w:rsidRPr="006B70B8">
              <w:t>COIX</w:t>
            </w:r>
          </w:p>
        </w:tc>
        <w:tc>
          <w:tcPr>
            <w:tcW w:w="794" w:type="dxa"/>
            <w:tcBorders>
              <w:top w:val="single" w:sz="6" w:space="0" w:color="000000"/>
              <w:left w:val="single" w:sz="6" w:space="0" w:color="000000"/>
              <w:bottom w:val="single" w:sz="6" w:space="0" w:color="000000"/>
              <w:right w:val="single" w:sz="6" w:space="0" w:color="000000"/>
            </w:tcBorders>
          </w:tcPr>
          <w:p w14:paraId="4B167EE8" w14:textId="77777777" w:rsidR="00E73EDF" w:rsidRPr="006B70B8" w:rsidRDefault="00E73EDF" w:rsidP="00C128E3">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390F659F" w14:textId="77777777" w:rsidR="00E73EDF" w:rsidRPr="006B70B8" w:rsidRDefault="007653F1" w:rsidP="00C128E3">
            <w:pPr>
              <w:pStyle w:val="Small"/>
              <w:snapToGrid w:val="0"/>
              <w:spacing w:before="40" w:after="40"/>
            </w:pPr>
            <w:r w:rsidRPr="006B70B8">
              <w:t>b12</w:t>
            </w:r>
          </w:p>
        </w:tc>
        <w:tc>
          <w:tcPr>
            <w:tcW w:w="4026" w:type="dxa"/>
            <w:tcBorders>
              <w:top w:val="single" w:sz="6" w:space="0" w:color="000000"/>
              <w:left w:val="single" w:sz="6" w:space="0" w:color="000000"/>
              <w:bottom w:val="single" w:sz="6" w:space="0" w:color="000000"/>
              <w:right w:val="single" w:sz="6" w:space="0" w:color="000000"/>
            </w:tcBorders>
          </w:tcPr>
          <w:p w14:paraId="1EBA4859" w14:textId="77777777" w:rsidR="00E73EDF" w:rsidRPr="006B70B8" w:rsidRDefault="007653F1" w:rsidP="00C128E3">
            <w:pPr>
              <w:pStyle w:val="Small"/>
              <w:snapToGrid w:val="0"/>
              <w:spacing w:before="40" w:after="40"/>
            </w:pPr>
            <w:r w:rsidRPr="006B70B8">
              <w:t>Index (position) of the addressed coordinate tuple within the coordinate field(s) of the target record</w:t>
            </w:r>
          </w:p>
        </w:tc>
      </w:tr>
      <w:tr w:rsidR="006B70B8" w:rsidRPr="006B70B8" w14:paraId="443BD7E1" w14:textId="77777777">
        <w:tc>
          <w:tcPr>
            <w:tcW w:w="3459" w:type="dxa"/>
            <w:tcBorders>
              <w:top w:val="single" w:sz="6" w:space="0" w:color="000000"/>
              <w:left w:val="single" w:sz="6" w:space="0" w:color="000000"/>
              <w:bottom w:val="single" w:sz="6" w:space="0" w:color="000000"/>
              <w:right w:val="single" w:sz="6" w:space="0" w:color="000000"/>
            </w:tcBorders>
          </w:tcPr>
          <w:p w14:paraId="3535AC43" w14:textId="77777777" w:rsidR="00E73EDF" w:rsidRPr="006B70B8" w:rsidRDefault="007653F1" w:rsidP="00C128E3">
            <w:pPr>
              <w:pStyle w:val="Small"/>
              <w:snapToGrid w:val="0"/>
              <w:spacing w:before="40" w:after="40"/>
            </w:pPr>
            <w:r w:rsidRPr="006B70B8">
              <w:t>Number of Coordinates</w:t>
            </w:r>
          </w:p>
        </w:tc>
        <w:tc>
          <w:tcPr>
            <w:tcW w:w="794" w:type="dxa"/>
            <w:tcBorders>
              <w:top w:val="single" w:sz="6" w:space="0" w:color="000000"/>
              <w:left w:val="single" w:sz="6" w:space="0" w:color="000000"/>
              <w:bottom w:val="single" w:sz="6" w:space="0" w:color="000000"/>
              <w:right w:val="single" w:sz="6" w:space="0" w:color="000000"/>
            </w:tcBorders>
          </w:tcPr>
          <w:p w14:paraId="671E5862" w14:textId="77777777" w:rsidR="00E73EDF" w:rsidRPr="006B70B8" w:rsidRDefault="007653F1" w:rsidP="00C128E3">
            <w:pPr>
              <w:pStyle w:val="Small"/>
              <w:snapToGrid w:val="0"/>
              <w:spacing w:before="40" w:after="40"/>
            </w:pPr>
            <w:r w:rsidRPr="006B70B8">
              <w:t>NCOR</w:t>
            </w:r>
          </w:p>
        </w:tc>
        <w:tc>
          <w:tcPr>
            <w:tcW w:w="794" w:type="dxa"/>
            <w:tcBorders>
              <w:top w:val="single" w:sz="6" w:space="0" w:color="000000"/>
              <w:left w:val="single" w:sz="6" w:space="0" w:color="000000"/>
              <w:bottom w:val="single" w:sz="6" w:space="0" w:color="000000"/>
              <w:right w:val="single" w:sz="6" w:space="0" w:color="000000"/>
            </w:tcBorders>
          </w:tcPr>
          <w:p w14:paraId="1231A3D6" w14:textId="77777777" w:rsidR="00E73EDF" w:rsidRPr="006B70B8" w:rsidRDefault="00E73EDF" w:rsidP="00C128E3">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1567025D" w14:textId="77777777" w:rsidR="00E73EDF" w:rsidRPr="006B70B8" w:rsidRDefault="007653F1" w:rsidP="00C128E3">
            <w:pPr>
              <w:pStyle w:val="Small"/>
              <w:snapToGrid w:val="0"/>
              <w:spacing w:before="40" w:after="40"/>
            </w:pPr>
            <w:r w:rsidRPr="006B70B8">
              <w:t>b12</w:t>
            </w:r>
          </w:p>
        </w:tc>
        <w:tc>
          <w:tcPr>
            <w:tcW w:w="4026" w:type="dxa"/>
            <w:tcBorders>
              <w:top w:val="single" w:sz="6" w:space="0" w:color="000000"/>
              <w:left w:val="single" w:sz="6" w:space="0" w:color="000000"/>
              <w:bottom w:val="single" w:sz="6" w:space="0" w:color="000000"/>
              <w:right w:val="single" w:sz="6" w:space="0" w:color="000000"/>
            </w:tcBorders>
          </w:tcPr>
          <w:p w14:paraId="2BD2776A" w14:textId="77777777" w:rsidR="00E73EDF" w:rsidRPr="006B70B8" w:rsidRDefault="007653F1" w:rsidP="00C128E3">
            <w:pPr>
              <w:pStyle w:val="Small"/>
              <w:snapToGrid w:val="0"/>
              <w:spacing w:before="40" w:after="40"/>
            </w:pPr>
            <w:r w:rsidRPr="006B70B8">
              <w:t>Number of coordinate tuples in the coordinate field(s) of the update record</w:t>
            </w:r>
          </w:p>
        </w:tc>
      </w:tr>
    </w:tbl>
    <w:p w14:paraId="46D59952" w14:textId="77777777" w:rsidR="00E73EDF" w:rsidRDefault="00E73EDF" w:rsidP="00D27FC2">
      <w:pPr>
        <w:spacing w:after="0" w:line="240" w:lineRule="auto"/>
      </w:pPr>
    </w:p>
    <w:p w14:paraId="204E6819" w14:textId="42329654" w:rsidR="00D27FC2" w:rsidRPr="00926480" w:rsidRDefault="00D27FC2" w:rsidP="001D02B5">
      <w:pPr>
        <w:pStyle w:val="ListContinue2"/>
        <w:numPr>
          <w:ilvl w:val="2"/>
          <w:numId w:val="27"/>
        </w:numPr>
        <w:tabs>
          <w:tab w:val="clear" w:pos="432"/>
        </w:tabs>
        <w:spacing w:before="120" w:after="120" w:line="240" w:lineRule="auto"/>
        <w:rPr>
          <w:b/>
          <w:lang w:eastAsia="en-US"/>
        </w:rPr>
      </w:pPr>
      <w:bookmarkStart w:id="1636" w:name="_Toc162435482"/>
      <w:bookmarkStart w:id="1637" w:name="_Toc169203176"/>
      <w:bookmarkStart w:id="1638" w:name="_Toc170072506"/>
      <w:r w:rsidRPr="00D27FC2">
        <w:rPr>
          <w:b/>
        </w:rPr>
        <w:t>Curve Record Identifier field - CRID</w:t>
      </w:r>
      <w:bookmarkEnd w:id="1636"/>
      <w:bookmarkEnd w:id="1637"/>
      <w:bookmarkEnd w:id="1638"/>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6B70B8" w:rsidRPr="006B70B8" w14:paraId="3CFC7F50" w14:textId="77777777" w:rsidTr="00D27FC2">
        <w:tc>
          <w:tcPr>
            <w:tcW w:w="3459"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p w14:paraId="25BE032E" w14:textId="77777777" w:rsidR="00E73EDF" w:rsidRPr="006B70B8" w:rsidRDefault="007653F1" w:rsidP="00C128E3">
            <w:pPr>
              <w:pStyle w:val="Small"/>
              <w:spacing w:before="40" w:after="40"/>
              <w:jc w:val="both"/>
              <w:rPr>
                <w:b/>
              </w:rPr>
            </w:pPr>
            <w:r w:rsidRPr="006B70B8">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058CB662" w14:textId="77777777" w:rsidR="00E73EDF" w:rsidRPr="006B70B8" w:rsidRDefault="007653F1" w:rsidP="00C128E3">
            <w:pPr>
              <w:pStyle w:val="Small"/>
              <w:spacing w:before="40" w:after="40"/>
              <w:jc w:val="both"/>
              <w:rPr>
                <w:b/>
              </w:rPr>
            </w:pPr>
            <w:r w:rsidRPr="006B70B8">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023D89B3" w14:textId="77777777" w:rsidR="00E73EDF" w:rsidRPr="006B70B8" w:rsidRDefault="007653F1" w:rsidP="00C128E3">
            <w:pPr>
              <w:pStyle w:val="Small"/>
              <w:spacing w:before="40" w:after="40"/>
              <w:jc w:val="both"/>
              <w:rPr>
                <w:b/>
              </w:rPr>
            </w:pPr>
            <w:r w:rsidRPr="006B70B8">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0DD83F12" w14:textId="77777777" w:rsidR="00E73EDF" w:rsidRPr="006B70B8" w:rsidRDefault="007653F1" w:rsidP="00C128E3">
            <w:pPr>
              <w:pStyle w:val="Small"/>
              <w:spacing w:before="40" w:after="40"/>
              <w:jc w:val="both"/>
              <w:rPr>
                <w:b/>
              </w:rPr>
            </w:pPr>
            <w:r w:rsidRPr="006B70B8">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3BF83B02" w14:textId="77777777" w:rsidR="00E73EDF" w:rsidRPr="006B70B8" w:rsidRDefault="007653F1" w:rsidP="00C128E3">
            <w:pPr>
              <w:pStyle w:val="Small"/>
              <w:spacing w:before="40" w:after="40"/>
              <w:jc w:val="both"/>
              <w:rPr>
                <w:b/>
              </w:rPr>
            </w:pPr>
            <w:r w:rsidRPr="006B70B8">
              <w:rPr>
                <w:b/>
              </w:rPr>
              <w:t>Comment</w:t>
            </w:r>
          </w:p>
        </w:tc>
      </w:tr>
      <w:tr w:rsidR="006B70B8" w:rsidRPr="006B70B8" w14:paraId="4F45859B" w14:textId="77777777">
        <w:tc>
          <w:tcPr>
            <w:tcW w:w="3459" w:type="dxa"/>
            <w:tcBorders>
              <w:top w:val="single" w:sz="6" w:space="0" w:color="000000"/>
              <w:left w:val="single" w:sz="6" w:space="0" w:color="000000"/>
              <w:bottom w:val="single" w:sz="6" w:space="0" w:color="000000"/>
              <w:right w:val="single" w:sz="6" w:space="0" w:color="000000"/>
            </w:tcBorders>
          </w:tcPr>
          <w:p w14:paraId="3DACF3C2" w14:textId="4130B93A" w:rsidR="00E73EDF" w:rsidRPr="006B70B8" w:rsidRDefault="007653F1" w:rsidP="00D27FC2">
            <w:pPr>
              <w:pStyle w:val="Small"/>
              <w:spacing w:before="40" w:after="40"/>
              <w:jc w:val="both"/>
            </w:pPr>
            <w:r w:rsidRPr="006B70B8">
              <w:t xml:space="preserve">Record </w:t>
            </w:r>
            <w:r w:rsidR="00D27FC2">
              <w:t>n</w:t>
            </w:r>
            <w:r w:rsidR="00D27FC2" w:rsidRPr="006B70B8">
              <w:t>ame</w:t>
            </w:r>
          </w:p>
        </w:tc>
        <w:tc>
          <w:tcPr>
            <w:tcW w:w="794" w:type="dxa"/>
            <w:tcBorders>
              <w:top w:val="single" w:sz="6" w:space="0" w:color="000000"/>
              <w:left w:val="single" w:sz="6" w:space="0" w:color="000000"/>
              <w:bottom w:val="single" w:sz="6" w:space="0" w:color="000000"/>
              <w:right w:val="single" w:sz="6" w:space="0" w:color="000000"/>
            </w:tcBorders>
          </w:tcPr>
          <w:p w14:paraId="2F102F32" w14:textId="77777777" w:rsidR="00E73EDF" w:rsidRPr="001F69A8" w:rsidRDefault="007653F1" w:rsidP="00C128E3">
            <w:pPr>
              <w:pStyle w:val="Small"/>
              <w:spacing w:before="40" w:after="40"/>
              <w:jc w:val="both"/>
            </w:pPr>
            <w:r w:rsidRPr="001F69A8">
              <w:t>RCNM</w:t>
            </w:r>
          </w:p>
        </w:tc>
        <w:tc>
          <w:tcPr>
            <w:tcW w:w="794" w:type="dxa"/>
            <w:tcBorders>
              <w:top w:val="single" w:sz="6" w:space="0" w:color="000000"/>
              <w:left w:val="single" w:sz="6" w:space="0" w:color="000000"/>
              <w:bottom w:val="single" w:sz="6" w:space="0" w:color="000000"/>
              <w:right w:val="single" w:sz="6" w:space="0" w:color="000000"/>
            </w:tcBorders>
          </w:tcPr>
          <w:p w14:paraId="1AEF6337" w14:textId="77777777" w:rsidR="00E73EDF" w:rsidRPr="006B70B8" w:rsidRDefault="007653F1" w:rsidP="00C128E3">
            <w:pPr>
              <w:pStyle w:val="Small"/>
              <w:spacing w:before="40" w:after="40"/>
              <w:jc w:val="both"/>
            </w:pPr>
            <w:r w:rsidRPr="006B70B8">
              <w:t>{120}</w:t>
            </w:r>
          </w:p>
        </w:tc>
        <w:tc>
          <w:tcPr>
            <w:tcW w:w="794" w:type="dxa"/>
            <w:tcBorders>
              <w:top w:val="single" w:sz="6" w:space="0" w:color="000000"/>
              <w:left w:val="single" w:sz="6" w:space="0" w:color="000000"/>
              <w:bottom w:val="single" w:sz="6" w:space="0" w:color="000000"/>
              <w:right w:val="single" w:sz="6" w:space="0" w:color="000000"/>
            </w:tcBorders>
          </w:tcPr>
          <w:p w14:paraId="6CBDE47C" w14:textId="77777777" w:rsidR="00E73EDF" w:rsidRPr="006B70B8" w:rsidRDefault="007653F1" w:rsidP="00C128E3">
            <w:pPr>
              <w:pStyle w:val="Small"/>
              <w:spacing w:before="40" w:after="40"/>
              <w:jc w:val="both"/>
            </w:pPr>
            <w:r w:rsidRPr="006B70B8">
              <w:t>b11</w:t>
            </w:r>
          </w:p>
        </w:tc>
        <w:tc>
          <w:tcPr>
            <w:tcW w:w="4026" w:type="dxa"/>
            <w:tcBorders>
              <w:top w:val="single" w:sz="6" w:space="0" w:color="000000"/>
              <w:left w:val="single" w:sz="6" w:space="0" w:color="000000"/>
              <w:bottom w:val="single" w:sz="6" w:space="0" w:color="000000"/>
              <w:right w:val="single" w:sz="6" w:space="0" w:color="000000"/>
            </w:tcBorders>
          </w:tcPr>
          <w:p w14:paraId="4BF34908" w14:textId="4A172F39" w:rsidR="00E73EDF" w:rsidRPr="006B70B8" w:rsidRDefault="007653F1" w:rsidP="00C128E3">
            <w:pPr>
              <w:pStyle w:val="Small"/>
              <w:spacing w:before="40" w:after="40"/>
              <w:jc w:val="both"/>
            </w:pPr>
            <w:r w:rsidRPr="006B70B8">
              <w:t xml:space="preserve">{120} </w:t>
            </w:r>
            <w:r w:rsidR="00D27FC2">
              <w:t>–</w:t>
            </w:r>
            <w:r w:rsidRPr="006B70B8">
              <w:t xml:space="preserve"> Curve</w:t>
            </w:r>
          </w:p>
        </w:tc>
      </w:tr>
      <w:tr w:rsidR="006B70B8" w:rsidRPr="006B70B8" w14:paraId="7922DADF" w14:textId="77777777">
        <w:tc>
          <w:tcPr>
            <w:tcW w:w="3459" w:type="dxa"/>
            <w:tcBorders>
              <w:top w:val="single" w:sz="6" w:space="0" w:color="000000"/>
              <w:left w:val="single" w:sz="6" w:space="0" w:color="000000"/>
              <w:bottom w:val="single" w:sz="6" w:space="0" w:color="000000"/>
              <w:right w:val="single" w:sz="6" w:space="0" w:color="000000"/>
            </w:tcBorders>
          </w:tcPr>
          <w:p w14:paraId="39237303" w14:textId="17DB4B87" w:rsidR="00E73EDF" w:rsidRPr="006B70B8" w:rsidRDefault="007653F1" w:rsidP="00D27FC2">
            <w:pPr>
              <w:pStyle w:val="Small"/>
              <w:spacing w:before="40" w:after="40"/>
              <w:jc w:val="both"/>
            </w:pPr>
            <w:r w:rsidRPr="006B70B8">
              <w:t xml:space="preserve">Record </w:t>
            </w:r>
            <w:r w:rsidR="00D27FC2">
              <w:t>i</w:t>
            </w:r>
            <w:r w:rsidR="00D27FC2" w:rsidRPr="006B70B8">
              <w:t xml:space="preserve">dentification </w:t>
            </w:r>
            <w:r w:rsidR="00D27FC2">
              <w:t>n</w:t>
            </w:r>
            <w:r w:rsidR="00D27FC2" w:rsidRPr="006B70B8">
              <w:t>umber</w:t>
            </w:r>
          </w:p>
        </w:tc>
        <w:tc>
          <w:tcPr>
            <w:tcW w:w="794" w:type="dxa"/>
            <w:tcBorders>
              <w:top w:val="single" w:sz="6" w:space="0" w:color="000000"/>
              <w:left w:val="single" w:sz="6" w:space="0" w:color="000000"/>
              <w:bottom w:val="single" w:sz="6" w:space="0" w:color="000000"/>
              <w:right w:val="single" w:sz="6" w:space="0" w:color="000000"/>
            </w:tcBorders>
          </w:tcPr>
          <w:p w14:paraId="1FFFFC8E" w14:textId="77777777" w:rsidR="00E73EDF" w:rsidRPr="001F69A8" w:rsidRDefault="007653F1" w:rsidP="00C128E3">
            <w:pPr>
              <w:pStyle w:val="Small"/>
              <w:spacing w:before="40" w:after="40"/>
              <w:jc w:val="both"/>
            </w:pPr>
            <w:r w:rsidRPr="001F69A8">
              <w:t>RCID</w:t>
            </w:r>
          </w:p>
        </w:tc>
        <w:tc>
          <w:tcPr>
            <w:tcW w:w="794" w:type="dxa"/>
            <w:tcBorders>
              <w:top w:val="single" w:sz="6" w:space="0" w:color="000000"/>
              <w:left w:val="single" w:sz="6" w:space="0" w:color="000000"/>
              <w:bottom w:val="single" w:sz="6" w:space="0" w:color="000000"/>
              <w:right w:val="single" w:sz="6" w:space="0" w:color="000000"/>
            </w:tcBorders>
          </w:tcPr>
          <w:p w14:paraId="3A888B7C" w14:textId="77777777" w:rsidR="00E73EDF" w:rsidRPr="006B70B8"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235BDADB" w14:textId="77777777" w:rsidR="00E73EDF" w:rsidRPr="006B70B8" w:rsidRDefault="007653F1" w:rsidP="00C128E3">
            <w:pPr>
              <w:pStyle w:val="Small"/>
              <w:spacing w:before="40" w:after="40"/>
              <w:jc w:val="both"/>
            </w:pPr>
            <w:r w:rsidRPr="006B70B8">
              <w:t>b14</w:t>
            </w:r>
          </w:p>
        </w:tc>
        <w:tc>
          <w:tcPr>
            <w:tcW w:w="4026" w:type="dxa"/>
            <w:tcBorders>
              <w:top w:val="single" w:sz="6" w:space="0" w:color="000000"/>
              <w:left w:val="single" w:sz="6" w:space="0" w:color="000000"/>
              <w:bottom w:val="single" w:sz="6" w:space="0" w:color="000000"/>
              <w:right w:val="single" w:sz="6" w:space="0" w:color="000000"/>
            </w:tcBorders>
          </w:tcPr>
          <w:p w14:paraId="15E7CFFD" w14:textId="77777777" w:rsidR="00E73EDF" w:rsidRPr="006B70B8" w:rsidRDefault="007653F1" w:rsidP="00C128E3">
            <w:pPr>
              <w:pStyle w:val="Small"/>
              <w:spacing w:before="40" w:after="40"/>
              <w:jc w:val="both"/>
            </w:pPr>
            <w:r w:rsidRPr="006B70B8">
              <w:t>Range: 1 to 2</w:t>
            </w:r>
            <w:r w:rsidRPr="006B70B8">
              <w:rPr>
                <w:vertAlign w:val="superscript"/>
              </w:rPr>
              <w:t>32</w:t>
            </w:r>
            <w:r w:rsidRPr="006B70B8">
              <w:noBreakHyphen/>
              <w:t>2</w:t>
            </w:r>
          </w:p>
        </w:tc>
      </w:tr>
      <w:tr w:rsidR="006B70B8" w:rsidRPr="006B70B8" w14:paraId="4D939646" w14:textId="77777777">
        <w:tc>
          <w:tcPr>
            <w:tcW w:w="3459" w:type="dxa"/>
            <w:tcBorders>
              <w:top w:val="single" w:sz="6" w:space="0" w:color="000000"/>
              <w:left w:val="single" w:sz="6" w:space="0" w:color="000000"/>
              <w:bottom w:val="single" w:sz="6" w:space="0" w:color="000000"/>
              <w:right w:val="single" w:sz="6" w:space="0" w:color="000000"/>
            </w:tcBorders>
          </w:tcPr>
          <w:p w14:paraId="4933A588" w14:textId="6F31C1E9" w:rsidR="00E73EDF" w:rsidRPr="006B70B8" w:rsidRDefault="007653F1" w:rsidP="00D27FC2">
            <w:pPr>
              <w:pStyle w:val="Small"/>
              <w:spacing w:before="40" w:after="40"/>
              <w:jc w:val="both"/>
            </w:pPr>
            <w:r w:rsidRPr="006B70B8">
              <w:t xml:space="preserve">Record </w:t>
            </w:r>
            <w:r w:rsidR="00D27FC2">
              <w:t>v</w:t>
            </w:r>
            <w:r w:rsidR="00D27FC2" w:rsidRPr="006B70B8">
              <w:t>ersion</w:t>
            </w:r>
          </w:p>
        </w:tc>
        <w:tc>
          <w:tcPr>
            <w:tcW w:w="794" w:type="dxa"/>
            <w:tcBorders>
              <w:top w:val="single" w:sz="6" w:space="0" w:color="000000"/>
              <w:left w:val="single" w:sz="6" w:space="0" w:color="000000"/>
              <w:bottom w:val="single" w:sz="6" w:space="0" w:color="000000"/>
              <w:right w:val="single" w:sz="6" w:space="0" w:color="000000"/>
            </w:tcBorders>
          </w:tcPr>
          <w:p w14:paraId="5D622A72" w14:textId="77777777" w:rsidR="00E73EDF" w:rsidRPr="001F69A8" w:rsidRDefault="007653F1" w:rsidP="00C128E3">
            <w:pPr>
              <w:pStyle w:val="Small"/>
              <w:spacing w:before="40" w:after="40"/>
              <w:jc w:val="both"/>
            </w:pPr>
            <w:r w:rsidRPr="001F69A8">
              <w:t>RVER</w:t>
            </w:r>
          </w:p>
        </w:tc>
        <w:tc>
          <w:tcPr>
            <w:tcW w:w="794" w:type="dxa"/>
            <w:tcBorders>
              <w:top w:val="single" w:sz="6" w:space="0" w:color="000000"/>
              <w:left w:val="single" w:sz="6" w:space="0" w:color="000000"/>
              <w:bottom w:val="single" w:sz="6" w:space="0" w:color="000000"/>
              <w:right w:val="single" w:sz="6" w:space="0" w:color="000000"/>
            </w:tcBorders>
          </w:tcPr>
          <w:p w14:paraId="1A0341AA" w14:textId="77777777" w:rsidR="00E73EDF" w:rsidRPr="006B70B8"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09FADFF7" w14:textId="77777777" w:rsidR="00E73EDF" w:rsidRPr="006B70B8" w:rsidRDefault="007653F1" w:rsidP="00C128E3">
            <w:pPr>
              <w:pStyle w:val="Small"/>
              <w:spacing w:before="40" w:after="40"/>
              <w:jc w:val="both"/>
            </w:pPr>
            <w:r w:rsidRPr="006B70B8">
              <w:t>b12</w:t>
            </w:r>
          </w:p>
        </w:tc>
        <w:tc>
          <w:tcPr>
            <w:tcW w:w="4026" w:type="dxa"/>
            <w:tcBorders>
              <w:top w:val="single" w:sz="6" w:space="0" w:color="000000"/>
              <w:left w:val="single" w:sz="6" w:space="0" w:color="000000"/>
              <w:bottom w:val="single" w:sz="6" w:space="0" w:color="000000"/>
              <w:right w:val="single" w:sz="6" w:space="0" w:color="000000"/>
            </w:tcBorders>
          </w:tcPr>
          <w:p w14:paraId="786ECBF6" w14:textId="77777777" w:rsidR="00E73EDF" w:rsidRPr="006B70B8" w:rsidRDefault="007653F1" w:rsidP="00C128E3">
            <w:pPr>
              <w:pStyle w:val="Small"/>
              <w:spacing w:before="40" w:after="40"/>
              <w:jc w:val="both"/>
            </w:pPr>
            <w:r w:rsidRPr="006B70B8">
              <w:t>RVER contains the serial number of the record edition</w:t>
            </w:r>
          </w:p>
        </w:tc>
      </w:tr>
      <w:tr w:rsidR="006B70B8" w:rsidRPr="006B70B8" w14:paraId="2D51B227" w14:textId="77777777">
        <w:tc>
          <w:tcPr>
            <w:tcW w:w="3459" w:type="dxa"/>
            <w:tcBorders>
              <w:top w:val="single" w:sz="6" w:space="0" w:color="000000"/>
              <w:left w:val="single" w:sz="6" w:space="0" w:color="000000"/>
              <w:bottom w:val="single" w:sz="6" w:space="0" w:color="000000"/>
              <w:right w:val="single" w:sz="6" w:space="0" w:color="000000"/>
            </w:tcBorders>
          </w:tcPr>
          <w:p w14:paraId="31F8E9A6" w14:textId="0232BC98" w:rsidR="00E73EDF" w:rsidRPr="006B70B8" w:rsidRDefault="007653F1" w:rsidP="00D27FC2">
            <w:pPr>
              <w:pStyle w:val="Small"/>
              <w:spacing w:before="40" w:after="40"/>
              <w:jc w:val="both"/>
            </w:pPr>
            <w:r w:rsidRPr="006B70B8">
              <w:t xml:space="preserve">Record </w:t>
            </w:r>
            <w:r w:rsidR="00D27FC2">
              <w:t>u</w:t>
            </w:r>
            <w:r w:rsidR="00D27FC2" w:rsidRPr="006B70B8">
              <w:t xml:space="preserve">pdate </w:t>
            </w:r>
            <w:r w:rsidR="00D27FC2">
              <w:t>i</w:t>
            </w:r>
            <w:r w:rsidR="00D27FC2" w:rsidRPr="006B70B8">
              <w:t>nstruction</w:t>
            </w:r>
          </w:p>
        </w:tc>
        <w:tc>
          <w:tcPr>
            <w:tcW w:w="794" w:type="dxa"/>
            <w:tcBorders>
              <w:top w:val="single" w:sz="6" w:space="0" w:color="000000"/>
              <w:left w:val="single" w:sz="6" w:space="0" w:color="000000"/>
              <w:bottom w:val="single" w:sz="6" w:space="0" w:color="000000"/>
              <w:right w:val="single" w:sz="6" w:space="0" w:color="000000"/>
            </w:tcBorders>
          </w:tcPr>
          <w:p w14:paraId="35286690" w14:textId="77777777" w:rsidR="00E73EDF" w:rsidRPr="001F69A8" w:rsidRDefault="007653F1" w:rsidP="00C128E3">
            <w:pPr>
              <w:pStyle w:val="Small"/>
              <w:spacing w:before="40" w:after="40"/>
              <w:jc w:val="both"/>
            </w:pPr>
            <w:r w:rsidRPr="001F69A8">
              <w:t>RUIN</w:t>
            </w:r>
          </w:p>
        </w:tc>
        <w:tc>
          <w:tcPr>
            <w:tcW w:w="794" w:type="dxa"/>
            <w:tcBorders>
              <w:top w:val="single" w:sz="6" w:space="0" w:color="000000"/>
              <w:left w:val="single" w:sz="6" w:space="0" w:color="000000"/>
              <w:bottom w:val="single" w:sz="6" w:space="0" w:color="000000"/>
              <w:right w:val="single" w:sz="6" w:space="0" w:color="000000"/>
            </w:tcBorders>
          </w:tcPr>
          <w:p w14:paraId="69F3734F" w14:textId="77777777" w:rsidR="00E73EDF" w:rsidRPr="006B70B8" w:rsidRDefault="007653F1" w:rsidP="00C128E3">
            <w:pPr>
              <w:pStyle w:val="Small"/>
              <w:spacing w:before="40" w:after="40"/>
              <w:jc w:val="both"/>
            </w:pPr>
            <w:r w:rsidRPr="006B70B8">
              <w:t>{1},{2} or {3}</w:t>
            </w:r>
          </w:p>
        </w:tc>
        <w:tc>
          <w:tcPr>
            <w:tcW w:w="794" w:type="dxa"/>
            <w:tcBorders>
              <w:top w:val="single" w:sz="6" w:space="0" w:color="000000"/>
              <w:left w:val="single" w:sz="6" w:space="0" w:color="000000"/>
              <w:bottom w:val="single" w:sz="6" w:space="0" w:color="000000"/>
              <w:right w:val="single" w:sz="6" w:space="0" w:color="000000"/>
            </w:tcBorders>
          </w:tcPr>
          <w:p w14:paraId="3B9B851A" w14:textId="77777777" w:rsidR="00E73EDF" w:rsidRPr="006B70B8" w:rsidRDefault="007653F1" w:rsidP="00C128E3">
            <w:pPr>
              <w:pStyle w:val="Small"/>
              <w:spacing w:before="40" w:after="40"/>
              <w:jc w:val="both"/>
            </w:pPr>
            <w:r w:rsidRPr="006B70B8">
              <w:t>b11</w:t>
            </w:r>
          </w:p>
        </w:tc>
        <w:tc>
          <w:tcPr>
            <w:tcW w:w="4026" w:type="dxa"/>
            <w:tcBorders>
              <w:top w:val="single" w:sz="6" w:space="0" w:color="000000"/>
              <w:left w:val="single" w:sz="6" w:space="0" w:color="000000"/>
              <w:bottom w:val="single" w:sz="6" w:space="0" w:color="000000"/>
              <w:right w:val="single" w:sz="6" w:space="0" w:color="000000"/>
            </w:tcBorders>
          </w:tcPr>
          <w:p w14:paraId="584E0365" w14:textId="0701DF04" w:rsidR="00E73EDF" w:rsidRPr="006B70B8" w:rsidRDefault="007653F1" w:rsidP="00C128E3">
            <w:pPr>
              <w:pStyle w:val="Small"/>
              <w:snapToGrid w:val="0"/>
              <w:spacing w:before="40"/>
              <w:jc w:val="both"/>
            </w:pPr>
            <w:r w:rsidRPr="006B70B8">
              <w:t xml:space="preserve">{1} </w:t>
            </w:r>
            <w:r w:rsidR="00D27FC2">
              <w:t>–</w:t>
            </w:r>
            <w:r w:rsidRPr="006B70B8">
              <w:t xml:space="preserve"> Insert</w:t>
            </w:r>
          </w:p>
          <w:p w14:paraId="43E5286F" w14:textId="1FA60209" w:rsidR="00E73EDF" w:rsidRPr="006B70B8" w:rsidRDefault="007653F1" w:rsidP="00C128E3">
            <w:pPr>
              <w:pStyle w:val="Small"/>
              <w:spacing w:before="0"/>
              <w:jc w:val="both"/>
            </w:pPr>
            <w:r w:rsidRPr="006B70B8">
              <w:t xml:space="preserve">{2} </w:t>
            </w:r>
            <w:r w:rsidR="00D27FC2">
              <w:t>–</w:t>
            </w:r>
            <w:r w:rsidRPr="006B70B8">
              <w:t xml:space="preserve"> Delete</w:t>
            </w:r>
          </w:p>
          <w:p w14:paraId="494D15FF" w14:textId="2F6BC539" w:rsidR="00E73EDF" w:rsidRPr="006B70B8" w:rsidRDefault="007653F1" w:rsidP="00C128E3">
            <w:pPr>
              <w:pStyle w:val="Small"/>
              <w:spacing w:before="0" w:after="40"/>
              <w:jc w:val="both"/>
            </w:pPr>
            <w:r w:rsidRPr="006B70B8">
              <w:t xml:space="preserve">{3} </w:t>
            </w:r>
            <w:r w:rsidR="00D27FC2">
              <w:t>–</w:t>
            </w:r>
            <w:r w:rsidRPr="006B70B8">
              <w:t xml:space="preserve"> Modify</w:t>
            </w:r>
          </w:p>
        </w:tc>
      </w:tr>
    </w:tbl>
    <w:p w14:paraId="322C45D4" w14:textId="77777777" w:rsidR="00E73EDF" w:rsidRDefault="00E73EDF" w:rsidP="00D27FC2">
      <w:pPr>
        <w:spacing w:after="0" w:line="240" w:lineRule="auto"/>
      </w:pPr>
    </w:p>
    <w:p w14:paraId="45ECD600" w14:textId="73E6C20C" w:rsidR="00D27FC2" w:rsidRPr="00926480" w:rsidRDefault="00D27FC2" w:rsidP="001D02B5">
      <w:pPr>
        <w:pStyle w:val="ListContinue2"/>
        <w:numPr>
          <w:ilvl w:val="2"/>
          <w:numId w:val="27"/>
        </w:numPr>
        <w:tabs>
          <w:tab w:val="clear" w:pos="432"/>
        </w:tabs>
        <w:spacing w:before="120" w:after="120" w:line="240" w:lineRule="auto"/>
        <w:rPr>
          <w:b/>
          <w:lang w:eastAsia="en-US"/>
        </w:rPr>
      </w:pPr>
      <w:bookmarkStart w:id="1639" w:name="_Toc162435483"/>
      <w:bookmarkStart w:id="1640" w:name="_Toc169203177"/>
      <w:bookmarkStart w:id="1641" w:name="_Toc170072507"/>
      <w:r w:rsidRPr="00D27FC2">
        <w:rPr>
          <w:b/>
        </w:rPr>
        <w:t>Point Association field - PTAS</w:t>
      </w:r>
      <w:bookmarkEnd w:id="1639"/>
      <w:bookmarkEnd w:id="1640"/>
      <w:bookmarkEnd w:id="1641"/>
    </w:p>
    <w:tbl>
      <w:tblPr>
        <w:tblW w:w="9866" w:type="dxa"/>
        <w:tblInd w:w="-244" w:type="dxa"/>
        <w:tblLayout w:type="fixed"/>
        <w:tblCellMar>
          <w:left w:w="57" w:type="dxa"/>
          <w:right w:w="57" w:type="dxa"/>
        </w:tblCellMar>
        <w:tblLook w:val="04A0" w:firstRow="1" w:lastRow="0" w:firstColumn="1" w:lastColumn="0" w:noHBand="0" w:noVBand="1"/>
      </w:tblPr>
      <w:tblGrid>
        <w:gridCol w:w="3459"/>
        <w:gridCol w:w="793"/>
        <w:gridCol w:w="793"/>
        <w:gridCol w:w="793"/>
        <w:gridCol w:w="4028"/>
      </w:tblGrid>
      <w:tr w:rsidR="006B70B8" w:rsidRPr="006B70B8" w14:paraId="30DE2613" w14:textId="77777777" w:rsidTr="00D27FC2">
        <w:tc>
          <w:tcPr>
            <w:tcW w:w="3459"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p w14:paraId="28A9D4CF" w14:textId="77777777" w:rsidR="00E73EDF" w:rsidRPr="006B70B8" w:rsidRDefault="007653F1" w:rsidP="00C128E3">
            <w:pPr>
              <w:pStyle w:val="Small"/>
              <w:spacing w:before="40" w:after="40"/>
              <w:jc w:val="both"/>
              <w:rPr>
                <w:b/>
              </w:rPr>
            </w:pPr>
            <w:r w:rsidRPr="006B70B8">
              <w:rPr>
                <w:b/>
              </w:rPr>
              <w:t>Subfield name</w:t>
            </w:r>
          </w:p>
        </w:tc>
        <w:tc>
          <w:tcPr>
            <w:tcW w:w="793"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1655DBA0" w14:textId="77777777" w:rsidR="00E73EDF" w:rsidRPr="006B70B8" w:rsidRDefault="007653F1" w:rsidP="00C128E3">
            <w:pPr>
              <w:pStyle w:val="Small"/>
              <w:spacing w:before="40" w:after="40"/>
              <w:jc w:val="both"/>
              <w:rPr>
                <w:b/>
              </w:rPr>
            </w:pPr>
            <w:r w:rsidRPr="006B70B8">
              <w:rPr>
                <w:b/>
              </w:rPr>
              <w:t>Label</w:t>
            </w:r>
          </w:p>
        </w:tc>
        <w:tc>
          <w:tcPr>
            <w:tcW w:w="793"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76D7351B" w14:textId="77777777" w:rsidR="00E73EDF" w:rsidRPr="006B70B8" w:rsidRDefault="007653F1" w:rsidP="00C128E3">
            <w:pPr>
              <w:pStyle w:val="Small"/>
              <w:spacing w:before="40" w:after="40"/>
              <w:jc w:val="both"/>
              <w:rPr>
                <w:b/>
              </w:rPr>
            </w:pPr>
            <w:r w:rsidRPr="006B70B8">
              <w:rPr>
                <w:b/>
              </w:rPr>
              <w:t>Value</w:t>
            </w:r>
          </w:p>
        </w:tc>
        <w:tc>
          <w:tcPr>
            <w:tcW w:w="793"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391D3E8D" w14:textId="77777777" w:rsidR="00E73EDF" w:rsidRPr="006B70B8" w:rsidRDefault="007653F1" w:rsidP="00C128E3">
            <w:pPr>
              <w:pStyle w:val="Small"/>
              <w:spacing w:before="40" w:after="40"/>
              <w:jc w:val="both"/>
              <w:rPr>
                <w:b/>
              </w:rPr>
            </w:pPr>
            <w:r w:rsidRPr="006B70B8">
              <w:rPr>
                <w:b/>
              </w:rPr>
              <w:t>Format</w:t>
            </w:r>
          </w:p>
        </w:tc>
        <w:tc>
          <w:tcPr>
            <w:tcW w:w="4028"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31F576DF" w14:textId="77777777" w:rsidR="00E73EDF" w:rsidRPr="006B70B8" w:rsidRDefault="007653F1" w:rsidP="00C128E3">
            <w:pPr>
              <w:pStyle w:val="Small"/>
              <w:spacing w:before="40" w:after="40"/>
              <w:jc w:val="both"/>
              <w:rPr>
                <w:b/>
              </w:rPr>
            </w:pPr>
            <w:r w:rsidRPr="006B70B8">
              <w:rPr>
                <w:b/>
              </w:rPr>
              <w:t>Comment</w:t>
            </w:r>
          </w:p>
        </w:tc>
      </w:tr>
      <w:tr w:rsidR="006B70B8" w:rsidRPr="006B70B8" w14:paraId="5BDA4011" w14:textId="77777777" w:rsidTr="00D27FC2">
        <w:tc>
          <w:tcPr>
            <w:tcW w:w="3459" w:type="dxa"/>
            <w:tcBorders>
              <w:top w:val="single" w:sz="6" w:space="0" w:color="000000"/>
              <w:left w:val="single" w:sz="6" w:space="0" w:color="000000"/>
              <w:bottom w:val="single" w:sz="6" w:space="0" w:color="000000"/>
              <w:right w:val="single" w:sz="6" w:space="0" w:color="000000"/>
            </w:tcBorders>
          </w:tcPr>
          <w:p w14:paraId="5567714E" w14:textId="2CB758A0" w:rsidR="00E73EDF" w:rsidRPr="006B70B8" w:rsidRDefault="007653F1" w:rsidP="00D27FC2">
            <w:pPr>
              <w:pStyle w:val="Small"/>
              <w:spacing w:before="40" w:after="40"/>
              <w:jc w:val="both"/>
            </w:pPr>
            <w:r w:rsidRPr="006B70B8">
              <w:t xml:space="preserve">Referenced Record </w:t>
            </w:r>
            <w:r w:rsidR="00D27FC2">
              <w:t>n</w:t>
            </w:r>
            <w:r w:rsidR="00D27FC2" w:rsidRPr="006B70B8">
              <w:t>ame</w:t>
            </w:r>
          </w:p>
        </w:tc>
        <w:tc>
          <w:tcPr>
            <w:tcW w:w="793" w:type="dxa"/>
            <w:tcBorders>
              <w:top w:val="single" w:sz="6" w:space="0" w:color="000000"/>
              <w:left w:val="single" w:sz="6" w:space="0" w:color="000000"/>
              <w:bottom w:val="single" w:sz="6" w:space="0" w:color="000000"/>
              <w:right w:val="single" w:sz="6" w:space="0" w:color="000000"/>
            </w:tcBorders>
          </w:tcPr>
          <w:p w14:paraId="7C72A555" w14:textId="77777777" w:rsidR="00E73EDF" w:rsidRPr="001F69A8" w:rsidRDefault="007653F1" w:rsidP="00C128E3">
            <w:pPr>
              <w:pStyle w:val="Small"/>
              <w:spacing w:before="40" w:after="40"/>
              <w:jc w:val="both"/>
            </w:pPr>
            <w:r w:rsidRPr="001F69A8">
              <w:t>*RRNM</w:t>
            </w:r>
          </w:p>
        </w:tc>
        <w:tc>
          <w:tcPr>
            <w:tcW w:w="793" w:type="dxa"/>
            <w:tcBorders>
              <w:top w:val="single" w:sz="6" w:space="0" w:color="000000"/>
              <w:left w:val="single" w:sz="6" w:space="0" w:color="000000"/>
              <w:bottom w:val="single" w:sz="6" w:space="0" w:color="000000"/>
              <w:right w:val="single" w:sz="6" w:space="0" w:color="000000"/>
            </w:tcBorders>
          </w:tcPr>
          <w:p w14:paraId="553DB293" w14:textId="7FF95DDB" w:rsidR="00E73EDF" w:rsidRPr="006B70B8" w:rsidRDefault="008222D6" w:rsidP="00C128E3">
            <w:pPr>
              <w:pStyle w:val="Small"/>
              <w:spacing w:before="40" w:after="40"/>
              <w:jc w:val="both"/>
            </w:pPr>
            <w:r>
              <w:t>{110}</w:t>
            </w:r>
          </w:p>
        </w:tc>
        <w:tc>
          <w:tcPr>
            <w:tcW w:w="793" w:type="dxa"/>
            <w:tcBorders>
              <w:top w:val="single" w:sz="6" w:space="0" w:color="000000"/>
              <w:left w:val="single" w:sz="6" w:space="0" w:color="000000"/>
              <w:bottom w:val="single" w:sz="6" w:space="0" w:color="000000"/>
              <w:right w:val="single" w:sz="6" w:space="0" w:color="000000"/>
            </w:tcBorders>
          </w:tcPr>
          <w:p w14:paraId="3AF8A59E" w14:textId="77777777" w:rsidR="00E73EDF" w:rsidRPr="006B70B8" w:rsidRDefault="007653F1" w:rsidP="00C128E3">
            <w:pPr>
              <w:pStyle w:val="Small"/>
              <w:spacing w:before="40" w:after="40"/>
              <w:jc w:val="both"/>
            </w:pPr>
            <w:r w:rsidRPr="006B70B8">
              <w:t>b11</w:t>
            </w:r>
          </w:p>
        </w:tc>
        <w:tc>
          <w:tcPr>
            <w:tcW w:w="4028" w:type="dxa"/>
            <w:tcBorders>
              <w:top w:val="single" w:sz="6" w:space="0" w:color="000000"/>
              <w:left w:val="single" w:sz="6" w:space="0" w:color="000000"/>
              <w:bottom w:val="single" w:sz="6" w:space="0" w:color="000000"/>
              <w:right w:val="single" w:sz="6" w:space="0" w:color="000000"/>
            </w:tcBorders>
          </w:tcPr>
          <w:p w14:paraId="4136A6AE" w14:textId="77777777" w:rsidR="00E73EDF" w:rsidRDefault="007653F1" w:rsidP="00C128E3">
            <w:pPr>
              <w:pStyle w:val="Small"/>
              <w:spacing w:before="40" w:after="40"/>
              <w:jc w:val="both"/>
            </w:pPr>
            <w:r w:rsidRPr="006B70B8">
              <w:t>Record name of the referenced record</w:t>
            </w:r>
          </w:p>
          <w:p w14:paraId="6FF66DAC" w14:textId="368972E5" w:rsidR="008222D6" w:rsidRPr="006B70B8" w:rsidRDefault="008222D6" w:rsidP="00C128E3">
            <w:pPr>
              <w:pStyle w:val="Small"/>
              <w:spacing w:before="40" w:after="40"/>
              <w:jc w:val="both"/>
            </w:pPr>
            <w:r>
              <w:t>{110} – Point</w:t>
            </w:r>
          </w:p>
        </w:tc>
      </w:tr>
      <w:tr w:rsidR="006B70B8" w:rsidRPr="006B70B8" w14:paraId="6C86E228" w14:textId="77777777" w:rsidTr="00D27FC2">
        <w:tc>
          <w:tcPr>
            <w:tcW w:w="3459" w:type="dxa"/>
            <w:tcBorders>
              <w:top w:val="single" w:sz="6" w:space="0" w:color="000000"/>
              <w:left w:val="single" w:sz="6" w:space="0" w:color="000000"/>
              <w:bottom w:val="single" w:sz="6" w:space="0" w:color="000000"/>
              <w:right w:val="single" w:sz="6" w:space="0" w:color="000000"/>
            </w:tcBorders>
          </w:tcPr>
          <w:p w14:paraId="5ED8AB42" w14:textId="0D9FE21D" w:rsidR="00E73EDF" w:rsidRPr="006B70B8" w:rsidRDefault="007653F1" w:rsidP="00D27FC2">
            <w:pPr>
              <w:pStyle w:val="Small"/>
              <w:spacing w:before="40" w:after="40"/>
              <w:jc w:val="both"/>
            </w:pPr>
            <w:r w:rsidRPr="006B70B8">
              <w:t xml:space="preserve">Referenced Record </w:t>
            </w:r>
            <w:r w:rsidR="00D27FC2">
              <w:t>i</w:t>
            </w:r>
            <w:r w:rsidR="00D27FC2" w:rsidRPr="006B70B8">
              <w:t>dentifier</w:t>
            </w:r>
          </w:p>
        </w:tc>
        <w:tc>
          <w:tcPr>
            <w:tcW w:w="793" w:type="dxa"/>
            <w:tcBorders>
              <w:top w:val="single" w:sz="6" w:space="0" w:color="000000"/>
              <w:left w:val="single" w:sz="6" w:space="0" w:color="000000"/>
              <w:bottom w:val="single" w:sz="6" w:space="0" w:color="000000"/>
              <w:right w:val="single" w:sz="6" w:space="0" w:color="000000"/>
            </w:tcBorders>
          </w:tcPr>
          <w:p w14:paraId="392EF013" w14:textId="77777777" w:rsidR="00E73EDF" w:rsidRPr="001F69A8" w:rsidRDefault="007653F1" w:rsidP="00C128E3">
            <w:pPr>
              <w:pStyle w:val="Small"/>
              <w:spacing w:before="40" w:after="40"/>
              <w:jc w:val="both"/>
            </w:pPr>
            <w:r w:rsidRPr="001F69A8">
              <w:t>RRID</w:t>
            </w:r>
          </w:p>
        </w:tc>
        <w:tc>
          <w:tcPr>
            <w:tcW w:w="793" w:type="dxa"/>
            <w:tcBorders>
              <w:top w:val="single" w:sz="6" w:space="0" w:color="000000"/>
              <w:left w:val="single" w:sz="6" w:space="0" w:color="000000"/>
              <w:bottom w:val="single" w:sz="6" w:space="0" w:color="000000"/>
              <w:right w:val="single" w:sz="6" w:space="0" w:color="000000"/>
            </w:tcBorders>
          </w:tcPr>
          <w:p w14:paraId="58BCCE5C" w14:textId="77777777" w:rsidR="00E73EDF" w:rsidRPr="006B70B8" w:rsidRDefault="00E73EDF" w:rsidP="00C128E3">
            <w:pPr>
              <w:pStyle w:val="Small"/>
              <w:spacing w:before="40" w:after="40"/>
              <w:jc w:val="both"/>
            </w:pPr>
          </w:p>
        </w:tc>
        <w:tc>
          <w:tcPr>
            <w:tcW w:w="793" w:type="dxa"/>
            <w:tcBorders>
              <w:top w:val="single" w:sz="6" w:space="0" w:color="000000"/>
              <w:left w:val="single" w:sz="6" w:space="0" w:color="000000"/>
              <w:bottom w:val="single" w:sz="6" w:space="0" w:color="000000"/>
              <w:right w:val="single" w:sz="6" w:space="0" w:color="000000"/>
            </w:tcBorders>
          </w:tcPr>
          <w:p w14:paraId="5E4587DF" w14:textId="77777777" w:rsidR="00E73EDF" w:rsidRPr="006B70B8" w:rsidRDefault="007653F1" w:rsidP="00C128E3">
            <w:pPr>
              <w:pStyle w:val="Small"/>
              <w:spacing w:before="40" w:after="40"/>
              <w:jc w:val="both"/>
            </w:pPr>
            <w:r w:rsidRPr="006B70B8">
              <w:t>b14</w:t>
            </w:r>
          </w:p>
        </w:tc>
        <w:tc>
          <w:tcPr>
            <w:tcW w:w="4028" w:type="dxa"/>
            <w:tcBorders>
              <w:top w:val="single" w:sz="6" w:space="0" w:color="000000"/>
              <w:left w:val="single" w:sz="6" w:space="0" w:color="000000"/>
              <w:bottom w:val="single" w:sz="6" w:space="0" w:color="000000"/>
              <w:right w:val="single" w:sz="6" w:space="0" w:color="000000"/>
            </w:tcBorders>
          </w:tcPr>
          <w:p w14:paraId="2C7A57CB" w14:textId="77777777" w:rsidR="00E73EDF" w:rsidRPr="006B70B8" w:rsidRDefault="007653F1" w:rsidP="00C128E3">
            <w:pPr>
              <w:pStyle w:val="Small"/>
              <w:spacing w:before="40" w:after="40"/>
              <w:jc w:val="both"/>
            </w:pPr>
            <w:r w:rsidRPr="006B70B8">
              <w:t>Record identifier of the referenced record</w:t>
            </w:r>
          </w:p>
        </w:tc>
      </w:tr>
      <w:tr w:rsidR="006B70B8" w:rsidRPr="006B70B8" w14:paraId="35362CAC" w14:textId="77777777" w:rsidTr="00D27FC2">
        <w:tc>
          <w:tcPr>
            <w:tcW w:w="3459" w:type="dxa"/>
            <w:tcBorders>
              <w:top w:val="single" w:sz="6" w:space="0" w:color="000000"/>
              <w:left w:val="single" w:sz="6" w:space="0" w:color="000000"/>
              <w:bottom w:val="single" w:sz="6" w:space="0" w:color="000000"/>
              <w:right w:val="single" w:sz="6" w:space="0" w:color="000000"/>
            </w:tcBorders>
          </w:tcPr>
          <w:p w14:paraId="0D9F0974" w14:textId="5490F9EE" w:rsidR="00E73EDF" w:rsidRPr="006B70B8" w:rsidRDefault="007653F1" w:rsidP="003152B2">
            <w:pPr>
              <w:pStyle w:val="Small"/>
              <w:spacing w:before="40" w:after="40"/>
              <w:jc w:val="both"/>
            </w:pPr>
            <w:r w:rsidRPr="006B70B8">
              <w:t xml:space="preserve">Topology </w:t>
            </w:r>
            <w:r w:rsidR="003152B2">
              <w:t>i</w:t>
            </w:r>
            <w:r w:rsidR="003152B2" w:rsidRPr="006B70B8">
              <w:t>ndicator</w:t>
            </w:r>
          </w:p>
        </w:tc>
        <w:tc>
          <w:tcPr>
            <w:tcW w:w="793" w:type="dxa"/>
            <w:tcBorders>
              <w:top w:val="single" w:sz="6" w:space="0" w:color="000000"/>
              <w:left w:val="single" w:sz="6" w:space="0" w:color="000000"/>
              <w:bottom w:val="single" w:sz="6" w:space="0" w:color="000000"/>
              <w:right w:val="single" w:sz="6" w:space="0" w:color="000000"/>
            </w:tcBorders>
          </w:tcPr>
          <w:p w14:paraId="293A506E" w14:textId="77777777" w:rsidR="00E73EDF" w:rsidRPr="001F69A8" w:rsidRDefault="007653F1" w:rsidP="00C128E3">
            <w:pPr>
              <w:pStyle w:val="Small"/>
              <w:spacing w:before="40" w:after="40"/>
              <w:jc w:val="both"/>
            </w:pPr>
            <w:r w:rsidRPr="001F69A8">
              <w:t>TOPI</w:t>
            </w:r>
          </w:p>
        </w:tc>
        <w:tc>
          <w:tcPr>
            <w:tcW w:w="793" w:type="dxa"/>
            <w:tcBorders>
              <w:top w:val="single" w:sz="6" w:space="0" w:color="000000"/>
              <w:left w:val="single" w:sz="6" w:space="0" w:color="000000"/>
              <w:bottom w:val="single" w:sz="6" w:space="0" w:color="000000"/>
              <w:right w:val="single" w:sz="6" w:space="0" w:color="000000"/>
            </w:tcBorders>
          </w:tcPr>
          <w:p w14:paraId="3D2C42A9" w14:textId="77777777" w:rsidR="00E73EDF" w:rsidRPr="006B70B8" w:rsidRDefault="00E73EDF" w:rsidP="00C128E3">
            <w:pPr>
              <w:pStyle w:val="Small"/>
              <w:spacing w:before="40" w:after="40"/>
              <w:jc w:val="both"/>
            </w:pPr>
          </w:p>
        </w:tc>
        <w:tc>
          <w:tcPr>
            <w:tcW w:w="793" w:type="dxa"/>
            <w:tcBorders>
              <w:top w:val="single" w:sz="6" w:space="0" w:color="000000"/>
              <w:left w:val="single" w:sz="6" w:space="0" w:color="000000"/>
              <w:bottom w:val="single" w:sz="6" w:space="0" w:color="000000"/>
              <w:right w:val="single" w:sz="6" w:space="0" w:color="000000"/>
            </w:tcBorders>
          </w:tcPr>
          <w:p w14:paraId="660617CC" w14:textId="77777777" w:rsidR="00E73EDF" w:rsidRPr="006B70B8" w:rsidRDefault="007653F1" w:rsidP="00C128E3">
            <w:pPr>
              <w:pStyle w:val="Small"/>
              <w:spacing w:before="40" w:after="40"/>
              <w:jc w:val="both"/>
            </w:pPr>
            <w:r w:rsidRPr="006B70B8">
              <w:t>b11</w:t>
            </w:r>
          </w:p>
        </w:tc>
        <w:tc>
          <w:tcPr>
            <w:tcW w:w="4028" w:type="dxa"/>
            <w:tcBorders>
              <w:top w:val="single" w:sz="6" w:space="0" w:color="000000"/>
              <w:left w:val="single" w:sz="6" w:space="0" w:color="000000"/>
              <w:bottom w:val="single" w:sz="6" w:space="0" w:color="000000"/>
              <w:right w:val="single" w:sz="6" w:space="0" w:color="000000"/>
            </w:tcBorders>
          </w:tcPr>
          <w:p w14:paraId="12CBD51D" w14:textId="68662FA7" w:rsidR="00E73EDF" w:rsidRPr="006B70B8" w:rsidRDefault="007653F1" w:rsidP="00C128E3">
            <w:pPr>
              <w:pStyle w:val="Small"/>
              <w:spacing w:before="40"/>
              <w:jc w:val="both"/>
            </w:pPr>
            <w:r w:rsidRPr="006B70B8">
              <w:t xml:space="preserve">{1} </w:t>
            </w:r>
            <w:r w:rsidR="00D27FC2">
              <w:t>–</w:t>
            </w:r>
            <w:r w:rsidRPr="006B70B8">
              <w:t xml:space="preserve"> Beginning point</w:t>
            </w:r>
          </w:p>
          <w:p w14:paraId="30BB7182" w14:textId="6EC4258B" w:rsidR="00E73EDF" w:rsidRPr="006B70B8" w:rsidRDefault="007653F1" w:rsidP="00C128E3">
            <w:pPr>
              <w:pStyle w:val="Small"/>
              <w:spacing w:before="0"/>
              <w:jc w:val="both"/>
            </w:pPr>
            <w:r w:rsidRPr="006B70B8">
              <w:t xml:space="preserve">{2} </w:t>
            </w:r>
            <w:r w:rsidR="00D27FC2">
              <w:t>–</w:t>
            </w:r>
            <w:r w:rsidRPr="006B70B8">
              <w:t xml:space="preserve"> End point</w:t>
            </w:r>
          </w:p>
          <w:p w14:paraId="21FE5601" w14:textId="533B114E" w:rsidR="00E73EDF" w:rsidRPr="006B70B8" w:rsidRDefault="007653F1" w:rsidP="00C128E3">
            <w:pPr>
              <w:pStyle w:val="Small"/>
              <w:spacing w:before="0" w:after="40"/>
              <w:jc w:val="both"/>
            </w:pPr>
            <w:r w:rsidRPr="006B70B8">
              <w:t xml:space="preserve">{3} </w:t>
            </w:r>
            <w:r w:rsidR="00D27FC2">
              <w:t>–</w:t>
            </w:r>
            <w:r w:rsidRPr="006B70B8">
              <w:t xml:space="preserve"> Beginning &amp; End point</w:t>
            </w:r>
          </w:p>
        </w:tc>
      </w:tr>
    </w:tbl>
    <w:p w14:paraId="7A5C80D2" w14:textId="77777777" w:rsidR="00E73EDF" w:rsidRDefault="00E73EDF" w:rsidP="003152B2">
      <w:pPr>
        <w:spacing w:after="0" w:line="240" w:lineRule="auto"/>
      </w:pPr>
    </w:p>
    <w:p w14:paraId="0442AC99" w14:textId="7758F1D9" w:rsidR="003152B2" w:rsidRPr="00926480" w:rsidRDefault="003152B2" w:rsidP="001D02B5">
      <w:pPr>
        <w:pStyle w:val="ListContinue2"/>
        <w:keepNext/>
        <w:keepLines/>
        <w:numPr>
          <w:ilvl w:val="2"/>
          <w:numId w:val="27"/>
        </w:numPr>
        <w:tabs>
          <w:tab w:val="clear" w:pos="432"/>
        </w:tabs>
        <w:spacing w:before="120" w:after="120" w:line="240" w:lineRule="auto"/>
        <w:rPr>
          <w:b/>
          <w:lang w:eastAsia="en-US"/>
        </w:rPr>
      </w:pPr>
      <w:bookmarkStart w:id="1642" w:name="_Toc162435484"/>
      <w:bookmarkStart w:id="1643" w:name="_Toc169203178"/>
      <w:bookmarkStart w:id="1644" w:name="_Toc170072508"/>
      <w:r w:rsidRPr="006B70B8">
        <w:rPr>
          <w:b/>
        </w:rPr>
        <w:lastRenderedPageBreak/>
        <w:t>Segment Control field - SECC</w:t>
      </w:r>
      <w:bookmarkEnd w:id="1642"/>
      <w:bookmarkEnd w:id="1643"/>
      <w:bookmarkEnd w:id="1644"/>
    </w:p>
    <w:tbl>
      <w:tblPr>
        <w:tblW w:w="9866" w:type="dxa"/>
        <w:tblInd w:w="-244" w:type="dxa"/>
        <w:tblLayout w:type="fixed"/>
        <w:tblCellMar>
          <w:left w:w="57" w:type="dxa"/>
          <w:right w:w="57" w:type="dxa"/>
        </w:tblCellMar>
        <w:tblLook w:val="04A0" w:firstRow="1" w:lastRow="0" w:firstColumn="1" w:lastColumn="0" w:noHBand="0" w:noVBand="1"/>
      </w:tblPr>
      <w:tblGrid>
        <w:gridCol w:w="3458"/>
        <w:gridCol w:w="794"/>
        <w:gridCol w:w="794"/>
        <w:gridCol w:w="794"/>
        <w:gridCol w:w="4026"/>
      </w:tblGrid>
      <w:tr w:rsidR="006B70B8" w:rsidRPr="006B70B8" w14:paraId="1FCC99C0" w14:textId="77777777" w:rsidTr="003152B2">
        <w:tc>
          <w:tcPr>
            <w:tcW w:w="3458"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p w14:paraId="71EFC33E" w14:textId="77777777" w:rsidR="00E73EDF" w:rsidRPr="006B70B8" w:rsidRDefault="007653F1" w:rsidP="00C128E3">
            <w:pPr>
              <w:pStyle w:val="Small"/>
              <w:spacing w:before="40" w:after="40"/>
              <w:jc w:val="both"/>
              <w:rPr>
                <w:b/>
              </w:rPr>
            </w:pPr>
            <w:r w:rsidRPr="006B70B8">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162206AE" w14:textId="77777777" w:rsidR="00E73EDF" w:rsidRPr="006B70B8" w:rsidRDefault="007653F1" w:rsidP="00C128E3">
            <w:pPr>
              <w:pStyle w:val="Small"/>
              <w:spacing w:before="40" w:after="40"/>
              <w:jc w:val="both"/>
              <w:rPr>
                <w:b/>
              </w:rPr>
            </w:pPr>
            <w:r w:rsidRPr="006B70B8">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3266FD14" w14:textId="77777777" w:rsidR="00E73EDF" w:rsidRPr="006B70B8" w:rsidRDefault="007653F1" w:rsidP="00C128E3">
            <w:pPr>
              <w:pStyle w:val="Small"/>
              <w:spacing w:before="40" w:after="40"/>
              <w:jc w:val="both"/>
              <w:rPr>
                <w:b/>
              </w:rPr>
            </w:pPr>
            <w:r w:rsidRPr="006B70B8">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3407C720" w14:textId="77777777" w:rsidR="00E73EDF" w:rsidRPr="006B70B8" w:rsidRDefault="007653F1" w:rsidP="00C128E3">
            <w:pPr>
              <w:pStyle w:val="Small"/>
              <w:spacing w:before="40" w:after="40"/>
              <w:jc w:val="both"/>
              <w:rPr>
                <w:b/>
              </w:rPr>
            </w:pPr>
            <w:r w:rsidRPr="006B70B8">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296EEED1" w14:textId="77777777" w:rsidR="00E73EDF" w:rsidRPr="006B70B8" w:rsidRDefault="007653F1" w:rsidP="00C128E3">
            <w:pPr>
              <w:pStyle w:val="Small"/>
              <w:spacing w:before="40" w:after="40"/>
              <w:jc w:val="both"/>
              <w:rPr>
                <w:b/>
              </w:rPr>
            </w:pPr>
            <w:r w:rsidRPr="006B70B8">
              <w:rPr>
                <w:b/>
              </w:rPr>
              <w:t>Comment</w:t>
            </w:r>
          </w:p>
        </w:tc>
      </w:tr>
      <w:tr w:rsidR="006B70B8" w:rsidRPr="006B70B8" w14:paraId="6089D452" w14:textId="77777777" w:rsidTr="003152B2">
        <w:tc>
          <w:tcPr>
            <w:tcW w:w="3458" w:type="dxa"/>
            <w:tcBorders>
              <w:top w:val="single" w:sz="6" w:space="0" w:color="000000"/>
              <w:left w:val="single" w:sz="6" w:space="0" w:color="000000"/>
              <w:bottom w:val="single" w:sz="6" w:space="0" w:color="000000"/>
              <w:right w:val="single" w:sz="6" w:space="0" w:color="000000"/>
            </w:tcBorders>
          </w:tcPr>
          <w:p w14:paraId="07331BB7" w14:textId="50EF87D1" w:rsidR="00E73EDF" w:rsidRPr="006B70B8" w:rsidRDefault="007653F1" w:rsidP="003152B2">
            <w:pPr>
              <w:pStyle w:val="Small"/>
              <w:snapToGrid w:val="0"/>
              <w:spacing w:before="40" w:after="40"/>
            </w:pPr>
            <w:r w:rsidRPr="006B70B8">
              <w:t xml:space="preserve">Segment </w:t>
            </w:r>
            <w:r w:rsidR="003152B2">
              <w:t>u</w:t>
            </w:r>
            <w:r w:rsidR="003152B2" w:rsidRPr="006B70B8">
              <w:t xml:space="preserve">pdate </w:t>
            </w:r>
            <w:r w:rsidR="003152B2">
              <w:t>i</w:t>
            </w:r>
            <w:r w:rsidR="003152B2" w:rsidRPr="006B70B8">
              <w:t>nstruction</w:t>
            </w:r>
          </w:p>
        </w:tc>
        <w:tc>
          <w:tcPr>
            <w:tcW w:w="794" w:type="dxa"/>
            <w:tcBorders>
              <w:top w:val="single" w:sz="6" w:space="0" w:color="000000"/>
              <w:left w:val="single" w:sz="6" w:space="0" w:color="000000"/>
              <w:bottom w:val="single" w:sz="6" w:space="0" w:color="000000"/>
              <w:right w:val="single" w:sz="6" w:space="0" w:color="000000"/>
            </w:tcBorders>
          </w:tcPr>
          <w:p w14:paraId="4EBB0177" w14:textId="77777777" w:rsidR="00E73EDF" w:rsidRPr="001F69A8" w:rsidRDefault="007653F1" w:rsidP="00C128E3">
            <w:pPr>
              <w:pStyle w:val="Small"/>
              <w:snapToGrid w:val="0"/>
              <w:spacing w:before="40" w:after="40"/>
            </w:pPr>
            <w:r w:rsidRPr="001F69A8">
              <w:t>SEUI</w:t>
            </w:r>
          </w:p>
        </w:tc>
        <w:tc>
          <w:tcPr>
            <w:tcW w:w="794" w:type="dxa"/>
            <w:tcBorders>
              <w:top w:val="single" w:sz="6" w:space="0" w:color="000000"/>
              <w:left w:val="single" w:sz="6" w:space="0" w:color="000000"/>
              <w:bottom w:val="single" w:sz="6" w:space="0" w:color="000000"/>
              <w:right w:val="single" w:sz="6" w:space="0" w:color="000000"/>
            </w:tcBorders>
          </w:tcPr>
          <w:p w14:paraId="7733FEBB" w14:textId="77777777" w:rsidR="00E73EDF" w:rsidRPr="006B70B8" w:rsidRDefault="007653F1" w:rsidP="00C128E3">
            <w:pPr>
              <w:pStyle w:val="Small"/>
              <w:spacing w:before="40" w:after="40"/>
            </w:pPr>
            <w:r w:rsidRPr="006B70B8">
              <w:t>{1},{2} or {3}</w:t>
            </w:r>
          </w:p>
        </w:tc>
        <w:tc>
          <w:tcPr>
            <w:tcW w:w="794" w:type="dxa"/>
            <w:tcBorders>
              <w:top w:val="single" w:sz="6" w:space="0" w:color="000000"/>
              <w:left w:val="single" w:sz="6" w:space="0" w:color="000000"/>
              <w:bottom w:val="single" w:sz="6" w:space="0" w:color="000000"/>
              <w:right w:val="single" w:sz="6" w:space="0" w:color="000000"/>
            </w:tcBorders>
          </w:tcPr>
          <w:p w14:paraId="20C0373C" w14:textId="77777777" w:rsidR="00E73EDF" w:rsidRPr="006B70B8" w:rsidRDefault="007653F1" w:rsidP="00C128E3">
            <w:pPr>
              <w:pStyle w:val="Small"/>
              <w:snapToGrid w:val="0"/>
              <w:spacing w:before="40" w:after="40"/>
            </w:pPr>
            <w:r w:rsidRPr="006B70B8">
              <w:t>b11</w:t>
            </w:r>
          </w:p>
        </w:tc>
        <w:tc>
          <w:tcPr>
            <w:tcW w:w="4026" w:type="dxa"/>
            <w:tcBorders>
              <w:top w:val="single" w:sz="6" w:space="0" w:color="000000"/>
              <w:left w:val="single" w:sz="6" w:space="0" w:color="000000"/>
              <w:bottom w:val="single" w:sz="6" w:space="0" w:color="000000"/>
              <w:right w:val="single" w:sz="6" w:space="0" w:color="000000"/>
            </w:tcBorders>
          </w:tcPr>
          <w:p w14:paraId="0913B079" w14:textId="0AD903A4" w:rsidR="00E73EDF" w:rsidRPr="006B70B8" w:rsidRDefault="007653F1" w:rsidP="00C128E3">
            <w:pPr>
              <w:pStyle w:val="Small"/>
              <w:snapToGrid w:val="0"/>
              <w:spacing w:before="40"/>
            </w:pPr>
            <w:r w:rsidRPr="006B70B8">
              <w:t xml:space="preserve">{1} </w:t>
            </w:r>
            <w:r w:rsidR="003152B2">
              <w:t>–</w:t>
            </w:r>
            <w:r w:rsidRPr="006B70B8">
              <w:t xml:space="preserve"> Insert</w:t>
            </w:r>
          </w:p>
          <w:p w14:paraId="5365C3DC" w14:textId="5066EA8F" w:rsidR="00E73EDF" w:rsidRPr="006B70B8" w:rsidRDefault="007653F1" w:rsidP="00C128E3">
            <w:pPr>
              <w:pStyle w:val="Small"/>
              <w:spacing w:before="0"/>
            </w:pPr>
            <w:r w:rsidRPr="006B70B8">
              <w:t xml:space="preserve">{2} </w:t>
            </w:r>
            <w:r w:rsidR="003152B2">
              <w:t>–</w:t>
            </w:r>
            <w:r w:rsidRPr="006B70B8">
              <w:t xml:space="preserve"> Delete</w:t>
            </w:r>
          </w:p>
          <w:p w14:paraId="0217A7B7" w14:textId="5999A0FD" w:rsidR="00E73EDF" w:rsidRPr="006B70B8" w:rsidRDefault="007653F1" w:rsidP="00C128E3">
            <w:pPr>
              <w:pStyle w:val="Small"/>
              <w:spacing w:before="0" w:after="40"/>
            </w:pPr>
            <w:r w:rsidRPr="006B70B8">
              <w:t xml:space="preserve">{3} </w:t>
            </w:r>
            <w:r w:rsidR="003152B2">
              <w:t>–</w:t>
            </w:r>
            <w:r w:rsidRPr="006B70B8">
              <w:t xml:space="preserve"> Modify</w:t>
            </w:r>
          </w:p>
        </w:tc>
      </w:tr>
      <w:tr w:rsidR="006B70B8" w:rsidRPr="006B70B8" w14:paraId="477C03C3" w14:textId="77777777" w:rsidTr="003152B2">
        <w:tc>
          <w:tcPr>
            <w:tcW w:w="3458" w:type="dxa"/>
            <w:tcBorders>
              <w:top w:val="single" w:sz="6" w:space="0" w:color="000000"/>
              <w:left w:val="single" w:sz="6" w:space="0" w:color="000000"/>
              <w:bottom w:val="single" w:sz="6" w:space="0" w:color="000000"/>
              <w:right w:val="single" w:sz="6" w:space="0" w:color="000000"/>
            </w:tcBorders>
          </w:tcPr>
          <w:p w14:paraId="22A33A84" w14:textId="278FA9A2" w:rsidR="00E73EDF" w:rsidRPr="006B70B8" w:rsidRDefault="007653F1" w:rsidP="003152B2">
            <w:pPr>
              <w:pStyle w:val="Small"/>
              <w:snapToGrid w:val="0"/>
              <w:spacing w:before="40" w:after="40"/>
            </w:pPr>
            <w:r w:rsidRPr="006B70B8">
              <w:t xml:space="preserve">Segment </w:t>
            </w:r>
            <w:r w:rsidR="003152B2">
              <w:t>i</w:t>
            </w:r>
            <w:r w:rsidR="003152B2" w:rsidRPr="006B70B8">
              <w:t>ndex</w:t>
            </w:r>
          </w:p>
        </w:tc>
        <w:tc>
          <w:tcPr>
            <w:tcW w:w="794" w:type="dxa"/>
            <w:tcBorders>
              <w:top w:val="single" w:sz="6" w:space="0" w:color="000000"/>
              <w:left w:val="single" w:sz="6" w:space="0" w:color="000000"/>
              <w:bottom w:val="single" w:sz="6" w:space="0" w:color="000000"/>
              <w:right w:val="single" w:sz="6" w:space="0" w:color="000000"/>
            </w:tcBorders>
          </w:tcPr>
          <w:p w14:paraId="6B089392" w14:textId="77777777" w:rsidR="00E73EDF" w:rsidRPr="001F69A8" w:rsidRDefault="007653F1" w:rsidP="00C128E3">
            <w:pPr>
              <w:pStyle w:val="Small"/>
              <w:snapToGrid w:val="0"/>
              <w:spacing w:before="40" w:after="40"/>
            </w:pPr>
            <w:r w:rsidRPr="001F69A8">
              <w:t>SEIX</w:t>
            </w:r>
          </w:p>
        </w:tc>
        <w:tc>
          <w:tcPr>
            <w:tcW w:w="794" w:type="dxa"/>
            <w:tcBorders>
              <w:top w:val="single" w:sz="6" w:space="0" w:color="000000"/>
              <w:left w:val="single" w:sz="6" w:space="0" w:color="000000"/>
              <w:bottom w:val="single" w:sz="6" w:space="0" w:color="000000"/>
              <w:right w:val="single" w:sz="6" w:space="0" w:color="000000"/>
            </w:tcBorders>
          </w:tcPr>
          <w:p w14:paraId="43123C07" w14:textId="77777777" w:rsidR="00E73EDF" w:rsidRPr="006B70B8" w:rsidRDefault="00E73EDF" w:rsidP="00C128E3">
            <w:pPr>
              <w:pStyle w:val="Small"/>
              <w:snapToGrid w:val="0"/>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2D95B947" w14:textId="77777777" w:rsidR="00E73EDF" w:rsidRPr="006B70B8" w:rsidRDefault="007653F1" w:rsidP="00C128E3">
            <w:pPr>
              <w:pStyle w:val="Small"/>
              <w:snapToGrid w:val="0"/>
              <w:spacing w:before="40" w:after="40"/>
            </w:pPr>
            <w:r w:rsidRPr="006B70B8">
              <w:t>b12</w:t>
            </w:r>
          </w:p>
        </w:tc>
        <w:tc>
          <w:tcPr>
            <w:tcW w:w="4026" w:type="dxa"/>
            <w:tcBorders>
              <w:top w:val="single" w:sz="6" w:space="0" w:color="000000"/>
              <w:left w:val="single" w:sz="6" w:space="0" w:color="000000"/>
              <w:bottom w:val="single" w:sz="6" w:space="0" w:color="000000"/>
              <w:right w:val="single" w:sz="6" w:space="0" w:color="000000"/>
            </w:tcBorders>
          </w:tcPr>
          <w:p w14:paraId="63F19F60" w14:textId="77777777" w:rsidR="00E73EDF" w:rsidRPr="006B70B8" w:rsidRDefault="007653F1" w:rsidP="00C128E3">
            <w:pPr>
              <w:pStyle w:val="Small"/>
              <w:snapToGrid w:val="0"/>
              <w:spacing w:before="40" w:after="40"/>
            </w:pPr>
            <w:r w:rsidRPr="006B70B8">
              <w:t>Index (position) of the addressed segment in the target record</w:t>
            </w:r>
          </w:p>
        </w:tc>
      </w:tr>
      <w:tr w:rsidR="006B70B8" w:rsidRPr="006B70B8" w14:paraId="0E7389AA" w14:textId="77777777" w:rsidTr="003152B2">
        <w:tc>
          <w:tcPr>
            <w:tcW w:w="3458" w:type="dxa"/>
            <w:tcBorders>
              <w:top w:val="single" w:sz="6" w:space="0" w:color="000000"/>
              <w:left w:val="single" w:sz="6" w:space="0" w:color="000000"/>
              <w:bottom w:val="single" w:sz="6" w:space="0" w:color="000000"/>
              <w:right w:val="single" w:sz="6" w:space="0" w:color="000000"/>
            </w:tcBorders>
          </w:tcPr>
          <w:p w14:paraId="7BA91A2A" w14:textId="2B7FA7D4" w:rsidR="00E73EDF" w:rsidRPr="006B70B8" w:rsidRDefault="007653F1" w:rsidP="003152B2">
            <w:pPr>
              <w:pStyle w:val="Small"/>
              <w:snapToGrid w:val="0"/>
              <w:spacing w:before="40" w:after="40"/>
            </w:pPr>
            <w:r w:rsidRPr="006B70B8">
              <w:t xml:space="preserve">Number of </w:t>
            </w:r>
            <w:r w:rsidR="003152B2">
              <w:t>s</w:t>
            </w:r>
            <w:r w:rsidR="003152B2" w:rsidRPr="006B70B8">
              <w:t>egments</w:t>
            </w:r>
          </w:p>
        </w:tc>
        <w:tc>
          <w:tcPr>
            <w:tcW w:w="794" w:type="dxa"/>
            <w:tcBorders>
              <w:top w:val="single" w:sz="6" w:space="0" w:color="000000"/>
              <w:left w:val="single" w:sz="6" w:space="0" w:color="000000"/>
              <w:bottom w:val="single" w:sz="6" w:space="0" w:color="000000"/>
              <w:right w:val="single" w:sz="6" w:space="0" w:color="000000"/>
            </w:tcBorders>
          </w:tcPr>
          <w:p w14:paraId="215DC4A8" w14:textId="77777777" w:rsidR="00E73EDF" w:rsidRPr="001F69A8" w:rsidRDefault="007653F1" w:rsidP="00C128E3">
            <w:pPr>
              <w:pStyle w:val="Small"/>
              <w:snapToGrid w:val="0"/>
              <w:spacing w:before="40" w:after="40"/>
            </w:pPr>
            <w:r w:rsidRPr="001F69A8">
              <w:t>NSEG</w:t>
            </w:r>
          </w:p>
        </w:tc>
        <w:tc>
          <w:tcPr>
            <w:tcW w:w="794" w:type="dxa"/>
            <w:tcBorders>
              <w:top w:val="single" w:sz="6" w:space="0" w:color="000000"/>
              <w:left w:val="single" w:sz="6" w:space="0" w:color="000000"/>
              <w:bottom w:val="single" w:sz="6" w:space="0" w:color="000000"/>
              <w:right w:val="single" w:sz="6" w:space="0" w:color="000000"/>
            </w:tcBorders>
          </w:tcPr>
          <w:p w14:paraId="254E1D33" w14:textId="77777777" w:rsidR="00E73EDF" w:rsidRPr="006B70B8" w:rsidRDefault="00E73EDF" w:rsidP="00C128E3">
            <w:pPr>
              <w:pStyle w:val="Small"/>
              <w:snapToGrid w:val="0"/>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40C301E6" w14:textId="77777777" w:rsidR="00E73EDF" w:rsidRPr="006B70B8" w:rsidRDefault="007653F1" w:rsidP="00C128E3">
            <w:pPr>
              <w:pStyle w:val="Small"/>
              <w:snapToGrid w:val="0"/>
              <w:spacing w:before="40" w:after="40"/>
            </w:pPr>
            <w:r w:rsidRPr="006B70B8">
              <w:t>b12</w:t>
            </w:r>
          </w:p>
        </w:tc>
        <w:tc>
          <w:tcPr>
            <w:tcW w:w="4026" w:type="dxa"/>
            <w:tcBorders>
              <w:top w:val="single" w:sz="6" w:space="0" w:color="000000"/>
              <w:left w:val="single" w:sz="6" w:space="0" w:color="000000"/>
              <w:bottom w:val="single" w:sz="6" w:space="0" w:color="000000"/>
              <w:right w:val="single" w:sz="6" w:space="0" w:color="000000"/>
            </w:tcBorders>
          </w:tcPr>
          <w:p w14:paraId="142C9C44" w14:textId="77777777" w:rsidR="00E73EDF" w:rsidRPr="006B70B8" w:rsidRDefault="007653F1" w:rsidP="00C128E3">
            <w:pPr>
              <w:pStyle w:val="Small"/>
              <w:snapToGrid w:val="0"/>
              <w:spacing w:before="40" w:after="40"/>
            </w:pPr>
            <w:r w:rsidRPr="006B70B8">
              <w:t>Number of segments in the update record</w:t>
            </w:r>
          </w:p>
        </w:tc>
      </w:tr>
    </w:tbl>
    <w:p w14:paraId="0174F1A3" w14:textId="77777777" w:rsidR="00E73EDF" w:rsidRDefault="00E73EDF" w:rsidP="003152B2">
      <w:pPr>
        <w:spacing w:after="0" w:line="240" w:lineRule="auto"/>
      </w:pPr>
    </w:p>
    <w:p w14:paraId="39197319" w14:textId="3B627F8D" w:rsidR="003152B2" w:rsidRPr="00926480" w:rsidRDefault="003152B2" w:rsidP="001D02B5">
      <w:pPr>
        <w:pStyle w:val="ListContinue2"/>
        <w:keepNext/>
        <w:keepLines/>
        <w:numPr>
          <w:ilvl w:val="2"/>
          <w:numId w:val="27"/>
        </w:numPr>
        <w:tabs>
          <w:tab w:val="clear" w:pos="432"/>
        </w:tabs>
        <w:spacing w:before="120" w:after="120" w:line="240" w:lineRule="auto"/>
        <w:rPr>
          <w:b/>
          <w:lang w:eastAsia="en-US"/>
        </w:rPr>
      </w:pPr>
      <w:bookmarkStart w:id="1645" w:name="_Toc162435485"/>
      <w:bookmarkStart w:id="1646" w:name="_Toc169203179"/>
      <w:bookmarkStart w:id="1647" w:name="_Toc170072509"/>
      <w:r w:rsidRPr="006B70B8">
        <w:rPr>
          <w:b/>
        </w:rPr>
        <w:t>Segment Header field - SEGH</w:t>
      </w:r>
      <w:bookmarkEnd w:id="1645"/>
      <w:bookmarkEnd w:id="1646"/>
      <w:bookmarkEnd w:id="1647"/>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6B70B8" w:rsidRPr="006B70B8" w14:paraId="742D8F22" w14:textId="77777777" w:rsidTr="003152B2">
        <w:tc>
          <w:tcPr>
            <w:tcW w:w="3459"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p w14:paraId="460DBADC" w14:textId="77777777" w:rsidR="00E73EDF" w:rsidRPr="006B70B8" w:rsidRDefault="007653F1" w:rsidP="00C128E3">
            <w:pPr>
              <w:pStyle w:val="Small"/>
              <w:widowControl/>
              <w:spacing w:before="40" w:after="40"/>
              <w:jc w:val="both"/>
              <w:rPr>
                <w:b/>
              </w:rPr>
            </w:pPr>
            <w:r w:rsidRPr="006B70B8">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17C660C4" w14:textId="77777777" w:rsidR="00E73EDF" w:rsidRPr="006B70B8" w:rsidRDefault="007653F1" w:rsidP="00C128E3">
            <w:pPr>
              <w:pStyle w:val="Small"/>
              <w:widowControl/>
              <w:spacing w:before="40" w:after="40"/>
              <w:jc w:val="both"/>
              <w:rPr>
                <w:b/>
              </w:rPr>
            </w:pPr>
            <w:r w:rsidRPr="006B70B8">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307B06B0" w14:textId="77777777" w:rsidR="00E73EDF" w:rsidRPr="006B70B8" w:rsidRDefault="007653F1" w:rsidP="00C128E3">
            <w:pPr>
              <w:pStyle w:val="Small"/>
              <w:widowControl/>
              <w:spacing w:before="40" w:after="40"/>
              <w:jc w:val="both"/>
              <w:rPr>
                <w:b/>
              </w:rPr>
            </w:pPr>
            <w:r w:rsidRPr="006B70B8">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7ABC4C59" w14:textId="77777777" w:rsidR="00E73EDF" w:rsidRPr="006B70B8" w:rsidRDefault="007653F1" w:rsidP="00C128E3">
            <w:pPr>
              <w:pStyle w:val="Small"/>
              <w:widowControl/>
              <w:spacing w:before="40" w:after="40"/>
              <w:jc w:val="both"/>
              <w:rPr>
                <w:b/>
              </w:rPr>
            </w:pPr>
            <w:r w:rsidRPr="006B70B8">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24C9FE4D" w14:textId="77777777" w:rsidR="00E73EDF" w:rsidRPr="006B70B8" w:rsidRDefault="007653F1" w:rsidP="00C128E3">
            <w:pPr>
              <w:pStyle w:val="Small"/>
              <w:widowControl/>
              <w:spacing w:before="40" w:after="40"/>
              <w:jc w:val="both"/>
              <w:rPr>
                <w:b/>
              </w:rPr>
            </w:pPr>
            <w:r w:rsidRPr="006B70B8">
              <w:rPr>
                <w:b/>
              </w:rPr>
              <w:t>Comment</w:t>
            </w:r>
          </w:p>
        </w:tc>
      </w:tr>
      <w:tr w:rsidR="006B70B8" w:rsidRPr="006B70B8" w14:paraId="7BB8154E" w14:textId="77777777">
        <w:tc>
          <w:tcPr>
            <w:tcW w:w="3459" w:type="dxa"/>
            <w:tcBorders>
              <w:top w:val="single" w:sz="6" w:space="0" w:color="000000"/>
              <w:left w:val="single" w:sz="6" w:space="0" w:color="000000"/>
              <w:bottom w:val="single" w:sz="6" w:space="0" w:color="000000"/>
              <w:right w:val="single" w:sz="6" w:space="0" w:color="000000"/>
            </w:tcBorders>
          </w:tcPr>
          <w:p w14:paraId="12D91047" w14:textId="77777777" w:rsidR="00E73EDF" w:rsidRPr="006B70B8" w:rsidRDefault="007653F1" w:rsidP="00C128E3">
            <w:pPr>
              <w:pStyle w:val="Small"/>
              <w:widowControl/>
              <w:spacing w:before="40" w:after="40"/>
              <w:jc w:val="both"/>
            </w:pPr>
            <w:r w:rsidRPr="006B70B8">
              <w:t>Interpolation</w:t>
            </w:r>
          </w:p>
        </w:tc>
        <w:tc>
          <w:tcPr>
            <w:tcW w:w="794" w:type="dxa"/>
            <w:tcBorders>
              <w:top w:val="single" w:sz="6" w:space="0" w:color="000000"/>
              <w:left w:val="single" w:sz="6" w:space="0" w:color="000000"/>
              <w:bottom w:val="single" w:sz="6" w:space="0" w:color="000000"/>
              <w:right w:val="single" w:sz="6" w:space="0" w:color="000000"/>
            </w:tcBorders>
          </w:tcPr>
          <w:p w14:paraId="2C523043" w14:textId="77777777" w:rsidR="00E73EDF" w:rsidRPr="006B70B8" w:rsidRDefault="007653F1" w:rsidP="00C128E3">
            <w:pPr>
              <w:pStyle w:val="Small"/>
              <w:widowControl/>
              <w:spacing w:before="40" w:after="40"/>
              <w:jc w:val="both"/>
            </w:pPr>
            <w:r w:rsidRPr="006B70B8">
              <w:t>INTP</w:t>
            </w:r>
          </w:p>
        </w:tc>
        <w:tc>
          <w:tcPr>
            <w:tcW w:w="794" w:type="dxa"/>
            <w:tcBorders>
              <w:top w:val="single" w:sz="6" w:space="0" w:color="000000"/>
              <w:left w:val="single" w:sz="6" w:space="0" w:color="000000"/>
              <w:bottom w:val="single" w:sz="6" w:space="0" w:color="000000"/>
              <w:right w:val="single" w:sz="6" w:space="0" w:color="000000"/>
            </w:tcBorders>
          </w:tcPr>
          <w:p w14:paraId="68124438" w14:textId="77777777" w:rsidR="00E73EDF" w:rsidRPr="006B70B8" w:rsidRDefault="007653F1" w:rsidP="00C128E3">
            <w:pPr>
              <w:pStyle w:val="Small"/>
              <w:widowControl/>
              <w:spacing w:before="40" w:after="40"/>
              <w:jc w:val="both"/>
            </w:pPr>
            <w:r w:rsidRPr="006B70B8">
              <w:t>{4}</w:t>
            </w:r>
          </w:p>
        </w:tc>
        <w:tc>
          <w:tcPr>
            <w:tcW w:w="794" w:type="dxa"/>
            <w:tcBorders>
              <w:top w:val="single" w:sz="6" w:space="0" w:color="000000"/>
              <w:left w:val="single" w:sz="6" w:space="0" w:color="000000"/>
              <w:bottom w:val="single" w:sz="6" w:space="0" w:color="000000"/>
              <w:right w:val="single" w:sz="6" w:space="0" w:color="000000"/>
            </w:tcBorders>
          </w:tcPr>
          <w:p w14:paraId="1FCFF5EE" w14:textId="77777777" w:rsidR="00E73EDF" w:rsidRPr="006B70B8" w:rsidRDefault="007653F1" w:rsidP="00C128E3">
            <w:pPr>
              <w:pStyle w:val="Small"/>
              <w:widowControl/>
              <w:spacing w:before="40" w:after="40"/>
              <w:jc w:val="both"/>
            </w:pPr>
            <w:r w:rsidRPr="006B70B8">
              <w:t>b11</w:t>
            </w:r>
          </w:p>
        </w:tc>
        <w:tc>
          <w:tcPr>
            <w:tcW w:w="4026" w:type="dxa"/>
            <w:tcBorders>
              <w:top w:val="single" w:sz="6" w:space="0" w:color="000000"/>
              <w:left w:val="single" w:sz="6" w:space="0" w:color="000000"/>
              <w:bottom w:val="single" w:sz="6" w:space="0" w:color="000000"/>
              <w:right w:val="single" w:sz="6" w:space="0" w:color="000000"/>
            </w:tcBorders>
          </w:tcPr>
          <w:p w14:paraId="081A8049" w14:textId="1DEA5100" w:rsidR="00E73EDF" w:rsidRPr="006B70B8" w:rsidRDefault="007653F1" w:rsidP="00C128E3">
            <w:pPr>
              <w:pStyle w:val="Small"/>
              <w:widowControl/>
              <w:spacing w:before="40" w:after="40"/>
              <w:jc w:val="both"/>
            </w:pPr>
            <w:r w:rsidRPr="006B70B8">
              <w:t xml:space="preserve">{4} </w:t>
            </w:r>
            <w:r w:rsidR="003152B2">
              <w:t>–</w:t>
            </w:r>
            <w:r w:rsidRPr="006B70B8">
              <w:t xml:space="preserve"> Loxodromic</w:t>
            </w:r>
          </w:p>
        </w:tc>
      </w:tr>
    </w:tbl>
    <w:p w14:paraId="3113BE9B" w14:textId="77777777" w:rsidR="00DA7C22" w:rsidRDefault="00DA7C22" w:rsidP="003152B2">
      <w:pPr>
        <w:spacing w:after="0" w:line="240" w:lineRule="auto"/>
        <w:rPr>
          <w:lang w:eastAsia="en-US"/>
        </w:rPr>
      </w:pPr>
    </w:p>
    <w:p w14:paraId="77EF6860" w14:textId="430F642F" w:rsidR="003152B2" w:rsidRPr="00926480" w:rsidRDefault="002528FB" w:rsidP="001D02B5">
      <w:pPr>
        <w:pStyle w:val="ListContinue2"/>
        <w:keepNext/>
        <w:keepLines/>
        <w:numPr>
          <w:ilvl w:val="2"/>
          <w:numId w:val="27"/>
        </w:numPr>
        <w:tabs>
          <w:tab w:val="clear" w:pos="432"/>
        </w:tabs>
        <w:spacing w:before="120" w:after="120" w:line="240" w:lineRule="auto"/>
        <w:rPr>
          <w:b/>
          <w:lang w:eastAsia="en-US"/>
        </w:rPr>
      </w:pPr>
      <w:bookmarkStart w:id="1648" w:name="_Toc162435486"/>
      <w:bookmarkStart w:id="1649" w:name="_Toc169203180"/>
      <w:bookmarkStart w:id="1650" w:name="_Toc170072510"/>
      <w:r w:rsidRPr="002528FB">
        <w:rPr>
          <w:b/>
        </w:rPr>
        <w:t>Composite Curve Record Identifier field - CCID</w:t>
      </w:r>
      <w:bookmarkEnd w:id="1648"/>
      <w:bookmarkEnd w:id="1649"/>
      <w:bookmarkEnd w:id="1650"/>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6B70B8" w:rsidRPr="006B70B8" w14:paraId="73272733" w14:textId="77777777" w:rsidTr="002528FB">
        <w:trPr>
          <w:cantSplit/>
        </w:trPr>
        <w:tc>
          <w:tcPr>
            <w:tcW w:w="3459"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p w14:paraId="6D00330B" w14:textId="77777777" w:rsidR="00E73EDF" w:rsidRPr="006B70B8" w:rsidRDefault="007653F1" w:rsidP="00C128E3">
            <w:pPr>
              <w:pStyle w:val="Small"/>
              <w:keepNext/>
              <w:keepLines/>
              <w:widowControl/>
              <w:spacing w:before="40" w:after="40"/>
              <w:jc w:val="both"/>
              <w:rPr>
                <w:b/>
              </w:rPr>
            </w:pPr>
            <w:r w:rsidRPr="006B70B8">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3BB33165" w14:textId="77777777" w:rsidR="00E73EDF" w:rsidRPr="006B70B8" w:rsidRDefault="007653F1" w:rsidP="00C128E3">
            <w:pPr>
              <w:pStyle w:val="Small"/>
              <w:keepNext/>
              <w:keepLines/>
              <w:widowControl/>
              <w:spacing w:before="40" w:after="40"/>
              <w:jc w:val="both"/>
              <w:rPr>
                <w:b/>
              </w:rPr>
            </w:pPr>
            <w:r w:rsidRPr="006B70B8">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647AC808" w14:textId="77777777" w:rsidR="00E73EDF" w:rsidRPr="006B70B8" w:rsidRDefault="007653F1" w:rsidP="00C128E3">
            <w:pPr>
              <w:pStyle w:val="Small"/>
              <w:keepNext/>
              <w:keepLines/>
              <w:widowControl/>
              <w:spacing w:before="40" w:after="40"/>
              <w:jc w:val="both"/>
              <w:rPr>
                <w:b/>
              </w:rPr>
            </w:pPr>
            <w:r w:rsidRPr="006B70B8">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5558BAAA" w14:textId="77777777" w:rsidR="00E73EDF" w:rsidRPr="006B70B8" w:rsidRDefault="007653F1" w:rsidP="00C128E3">
            <w:pPr>
              <w:pStyle w:val="Small"/>
              <w:keepNext/>
              <w:keepLines/>
              <w:widowControl/>
              <w:spacing w:before="40" w:after="40"/>
              <w:jc w:val="both"/>
              <w:rPr>
                <w:b/>
              </w:rPr>
            </w:pPr>
            <w:r w:rsidRPr="006B70B8">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47FDEAD7" w14:textId="77777777" w:rsidR="00E73EDF" w:rsidRPr="006B70B8" w:rsidRDefault="007653F1" w:rsidP="00C128E3">
            <w:pPr>
              <w:pStyle w:val="Small"/>
              <w:keepNext/>
              <w:keepLines/>
              <w:widowControl/>
              <w:spacing w:before="40" w:after="40"/>
              <w:jc w:val="both"/>
              <w:rPr>
                <w:b/>
              </w:rPr>
            </w:pPr>
            <w:r w:rsidRPr="006B70B8">
              <w:rPr>
                <w:b/>
              </w:rPr>
              <w:t>Comment</w:t>
            </w:r>
          </w:p>
        </w:tc>
      </w:tr>
      <w:tr w:rsidR="006B70B8" w:rsidRPr="006B70B8" w14:paraId="760859F1" w14:textId="77777777" w:rsidTr="00FC21AB">
        <w:trPr>
          <w:cantSplit/>
        </w:trPr>
        <w:tc>
          <w:tcPr>
            <w:tcW w:w="3459" w:type="dxa"/>
            <w:tcBorders>
              <w:top w:val="single" w:sz="6" w:space="0" w:color="000000"/>
              <w:left w:val="single" w:sz="6" w:space="0" w:color="000000"/>
              <w:bottom w:val="single" w:sz="6" w:space="0" w:color="000000"/>
              <w:right w:val="single" w:sz="6" w:space="0" w:color="000000"/>
            </w:tcBorders>
          </w:tcPr>
          <w:p w14:paraId="4017BB59" w14:textId="13BBDD84" w:rsidR="00E73EDF" w:rsidRPr="006B70B8" w:rsidRDefault="007653F1" w:rsidP="002528FB">
            <w:pPr>
              <w:pStyle w:val="Small"/>
              <w:keepNext/>
              <w:keepLines/>
              <w:widowControl/>
              <w:spacing w:before="40" w:after="40"/>
              <w:jc w:val="both"/>
            </w:pPr>
            <w:r w:rsidRPr="006B70B8">
              <w:t xml:space="preserve">Record </w:t>
            </w:r>
            <w:r w:rsidR="002528FB">
              <w:t>n</w:t>
            </w:r>
            <w:r w:rsidR="002528FB" w:rsidRPr="006B70B8">
              <w:t>ame</w:t>
            </w:r>
          </w:p>
        </w:tc>
        <w:tc>
          <w:tcPr>
            <w:tcW w:w="794" w:type="dxa"/>
            <w:tcBorders>
              <w:top w:val="single" w:sz="6" w:space="0" w:color="000000"/>
              <w:left w:val="single" w:sz="6" w:space="0" w:color="000000"/>
              <w:bottom w:val="single" w:sz="6" w:space="0" w:color="000000"/>
              <w:right w:val="single" w:sz="6" w:space="0" w:color="000000"/>
            </w:tcBorders>
          </w:tcPr>
          <w:p w14:paraId="697B2DDB" w14:textId="77777777" w:rsidR="00E73EDF" w:rsidRPr="001F69A8" w:rsidRDefault="007653F1" w:rsidP="00C128E3">
            <w:pPr>
              <w:pStyle w:val="Small"/>
              <w:keepNext/>
              <w:keepLines/>
              <w:widowControl/>
              <w:spacing w:before="40" w:after="40"/>
              <w:jc w:val="both"/>
            </w:pPr>
            <w:r w:rsidRPr="001F69A8">
              <w:t>RCNM</w:t>
            </w:r>
          </w:p>
        </w:tc>
        <w:tc>
          <w:tcPr>
            <w:tcW w:w="794" w:type="dxa"/>
            <w:tcBorders>
              <w:top w:val="single" w:sz="6" w:space="0" w:color="000000"/>
              <w:left w:val="single" w:sz="6" w:space="0" w:color="000000"/>
              <w:bottom w:val="single" w:sz="6" w:space="0" w:color="000000"/>
              <w:right w:val="single" w:sz="6" w:space="0" w:color="000000"/>
            </w:tcBorders>
          </w:tcPr>
          <w:p w14:paraId="359B134F" w14:textId="77777777" w:rsidR="00E73EDF" w:rsidRPr="006B70B8" w:rsidRDefault="007653F1" w:rsidP="00C128E3">
            <w:pPr>
              <w:pStyle w:val="Small"/>
              <w:keepNext/>
              <w:keepLines/>
              <w:widowControl/>
              <w:spacing w:before="40" w:after="40"/>
              <w:jc w:val="both"/>
            </w:pPr>
            <w:r w:rsidRPr="006B70B8">
              <w:t>{125}</w:t>
            </w:r>
          </w:p>
        </w:tc>
        <w:tc>
          <w:tcPr>
            <w:tcW w:w="794" w:type="dxa"/>
            <w:tcBorders>
              <w:top w:val="single" w:sz="6" w:space="0" w:color="000000"/>
              <w:left w:val="single" w:sz="6" w:space="0" w:color="000000"/>
              <w:bottom w:val="single" w:sz="6" w:space="0" w:color="000000"/>
              <w:right w:val="single" w:sz="6" w:space="0" w:color="000000"/>
            </w:tcBorders>
          </w:tcPr>
          <w:p w14:paraId="194094FE" w14:textId="77777777" w:rsidR="00E73EDF" w:rsidRPr="006B70B8" w:rsidRDefault="007653F1" w:rsidP="00C128E3">
            <w:pPr>
              <w:pStyle w:val="Small"/>
              <w:keepNext/>
              <w:keepLines/>
              <w:widowControl/>
              <w:spacing w:before="40" w:after="40"/>
              <w:jc w:val="both"/>
            </w:pPr>
            <w:r w:rsidRPr="006B70B8">
              <w:t>b11</w:t>
            </w:r>
          </w:p>
        </w:tc>
        <w:tc>
          <w:tcPr>
            <w:tcW w:w="4026" w:type="dxa"/>
            <w:tcBorders>
              <w:top w:val="single" w:sz="6" w:space="0" w:color="000000"/>
              <w:left w:val="single" w:sz="6" w:space="0" w:color="000000"/>
              <w:bottom w:val="single" w:sz="6" w:space="0" w:color="000000"/>
              <w:right w:val="single" w:sz="6" w:space="0" w:color="000000"/>
            </w:tcBorders>
          </w:tcPr>
          <w:p w14:paraId="5DA09F33" w14:textId="67453F4E" w:rsidR="00E73EDF" w:rsidRPr="006B70B8" w:rsidRDefault="007653F1" w:rsidP="00C128E3">
            <w:pPr>
              <w:pStyle w:val="Small"/>
              <w:keepNext/>
              <w:keepLines/>
              <w:widowControl/>
              <w:spacing w:before="40" w:after="40"/>
              <w:jc w:val="both"/>
            </w:pPr>
            <w:r w:rsidRPr="006B70B8">
              <w:t xml:space="preserve">{125} </w:t>
            </w:r>
            <w:r w:rsidR="002528FB">
              <w:t>–</w:t>
            </w:r>
            <w:r w:rsidRPr="006B70B8">
              <w:t xml:space="preserve"> Composite Curve</w:t>
            </w:r>
          </w:p>
        </w:tc>
      </w:tr>
      <w:tr w:rsidR="006B70B8" w:rsidRPr="006B70B8" w14:paraId="61F87F9B" w14:textId="77777777" w:rsidTr="00FC21AB">
        <w:trPr>
          <w:cantSplit/>
        </w:trPr>
        <w:tc>
          <w:tcPr>
            <w:tcW w:w="3459" w:type="dxa"/>
            <w:tcBorders>
              <w:top w:val="single" w:sz="6" w:space="0" w:color="000000"/>
              <w:left w:val="single" w:sz="6" w:space="0" w:color="000000"/>
              <w:bottom w:val="single" w:sz="6" w:space="0" w:color="000000"/>
              <w:right w:val="single" w:sz="6" w:space="0" w:color="000000"/>
            </w:tcBorders>
          </w:tcPr>
          <w:p w14:paraId="396F5A67" w14:textId="6F831B76" w:rsidR="00E73EDF" w:rsidRPr="006B70B8" w:rsidRDefault="007653F1" w:rsidP="002528FB">
            <w:pPr>
              <w:pStyle w:val="Small"/>
              <w:keepNext/>
              <w:keepLines/>
              <w:widowControl/>
              <w:spacing w:before="40" w:after="40"/>
              <w:jc w:val="both"/>
            </w:pPr>
            <w:r w:rsidRPr="006B70B8">
              <w:t xml:space="preserve">Record </w:t>
            </w:r>
            <w:r w:rsidR="002528FB">
              <w:t>i</w:t>
            </w:r>
            <w:r w:rsidR="002528FB" w:rsidRPr="006B70B8">
              <w:t xml:space="preserve">dentification </w:t>
            </w:r>
            <w:r w:rsidRPr="006B70B8">
              <w:t>number</w:t>
            </w:r>
          </w:p>
        </w:tc>
        <w:tc>
          <w:tcPr>
            <w:tcW w:w="794" w:type="dxa"/>
            <w:tcBorders>
              <w:top w:val="single" w:sz="6" w:space="0" w:color="000000"/>
              <w:left w:val="single" w:sz="6" w:space="0" w:color="000000"/>
              <w:bottom w:val="single" w:sz="6" w:space="0" w:color="000000"/>
              <w:right w:val="single" w:sz="6" w:space="0" w:color="000000"/>
            </w:tcBorders>
          </w:tcPr>
          <w:p w14:paraId="7FEBF1F6" w14:textId="77777777" w:rsidR="00E73EDF" w:rsidRPr="001F69A8" w:rsidRDefault="007653F1" w:rsidP="00C128E3">
            <w:pPr>
              <w:pStyle w:val="Small"/>
              <w:keepNext/>
              <w:keepLines/>
              <w:widowControl/>
              <w:spacing w:before="40" w:after="40"/>
              <w:jc w:val="both"/>
            </w:pPr>
            <w:r w:rsidRPr="001F69A8">
              <w:t>RCID</w:t>
            </w:r>
          </w:p>
        </w:tc>
        <w:tc>
          <w:tcPr>
            <w:tcW w:w="794" w:type="dxa"/>
            <w:tcBorders>
              <w:top w:val="single" w:sz="6" w:space="0" w:color="000000"/>
              <w:left w:val="single" w:sz="6" w:space="0" w:color="000000"/>
              <w:bottom w:val="single" w:sz="6" w:space="0" w:color="000000"/>
              <w:right w:val="single" w:sz="6" w:space="0" w:color="000000"/>
            </w:tcBorders>
          </w:tcPr>
          <w:p w14:paraId="19AE74B0" w14:textId="77777777" w:rsidR="00E73EDF" w:rsidRPr="006B70B8" w:rsidRDefault="00E73EDF" w:rsidP="00C128E3">
            <w:pPr>
              <w:pStyle w:val="Small"/>
              <w:keepNext/>
              <w:keepLines/>
              <w:widowContro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54BF4367" w14:textId="77777777" w:rsidR="00E73EDF" w:rsidRPr="006B70B8" w:rsidRDefault="007653F1" w:rsidP="00C128E3">
            <w:pPr>
              <w:pStyle w:val="Small"/>
              <w:keepNext/>
              <w:keepLines/>
              <w:widowControl/>
              <w:spacing w:before="40" w:after="40"/>
              <w:jc w:val="both"/>
            </w:pPr>
            <w:r w:rsidRPr="006B70B8">
              <w:t>b14</w:t>
            </w:r>
          </w:p>
        </w:tc>
        <w:tc>
          <w:tcPr>
            <w:tcW w:w="4026" w:type="dxa"/>
            <w:tcBorders>
              <w:top w:val="single" w:sz="6" w:space="0" w:color="000000"/>
              <w:left w:val="single" w:sz="6" w:space="0" w:color="000000"/>
              <w:bottom w:val="single" w:sz="6" w:space="0" w:color="000000"/>
              <w:right w:val="single" w:sz="6" w:space="0" w:color="000000"/>
            </w:tcBorders>
          </w:tcPr>
          <w:p w14:paraId="48899A7D" w14:textId="77777777" w:rsidR="00E73EDF" w:rsidRPr="006B70B8" w:rsidRDefault="007653F1" w:rsidP="00C128E3">
            <w:pPr>
              <w:pStyle w:val="Small"/>
              <w:keepNext/>
              <w:keepLines/>
              <w:widowControl/>
              <w:spacing w:before="40" w:after="40"/>
              <w:jc w:val="both"/>
            </w:pPr>
            <w:r w:rsidRPr="006B70B8">
              <w:t>Range: 1 to 2</w:t>
            </w:r>
            <w:r w:rsidRPr="006B70B8">
              <w:rPr>
                <w:vertAlign w:val="superscript"/>
              </w:rPr>
              <w:t>32</w:t>
            </w:r>
            <w:r w:rsidRPr="006B70B8">
              <w:noBreakHyphen/>
              <w:t>2</w:t>
            </w:r>
          </w:p>
        </w:tc>
      </w:tr>
      <w:tr w:rsidR="006B70B8" w:rsidRPr="006B70B8" w14:paraId="418481AC" w14:textId="77777777" w:rsidTr="00FC21AB">
        <w:trPr>
          <w:cantSplit/>
        </w:trPr>
        <w:tc>
          <w:tcPr>
            <w:tcW w:w="3459" w:type="dxa"/>
            <w:tcBorders>
              <w:top w:val="single" w:sz="6" w:space="0" w:color="000000"/>
              <w:left w:val="single" w:sz="6" w:space="0" w:color="000000"/>
              <w:bottom w:val="single" w:sz="6" w:space="0" w:color="000000"/>
              <w:right w:val="single" w:sz="6" w:space="0" w:color="000000"/>
            </w:tcBorders>
          </w:tcPr>
          <w:p w14:paraId="1544411E" w14:textId="00A3EF26" w:rsidR="00E73EDF" w:rsidRPr="006B70B8" w:rsidRDefault="007653F1" w:rsidP="002528FB">
            <w:pPr>
              <w:pStyle w:val="Small"/>
              <w:keepNext/>
              <w:keepLines/>
              <w:widowControl/>
              <w:spacing w:before="40" w:after="40"/>
              <w:jc w:val="both"/>
            </w:pPr>
            <w:r w:rsidRPr="006B70B8">
              <w:t xml:space="preserve">Record </w:t>
            </w:r>
            <w:r w:rsidR="002528FB">
              <w:t>v</w:t>
            </w:r>
            <w:r w:rsidR="002528FB" w:rsidRPr="006B70B8">
              <w:t>ersion</w:t>
            </w:r>
          </w:p>
        </w:tc>
        <w:tc>
          <w:tcPr>
            <w:tcW w:w="794" w:type="dxa"/>
            <w:tcBorders>
              <w:top w:val="single" w:sz="6" w:space="0" w:color="000000"/>
              <w:left w:val="single" w:sz="6" w:space="0" w:color="000000"/>
              <w:bottom w:val="single" w:sz="6" w:space="0" w:color="000000"/>
              <w:right w:val="single" w:sz="6" w:space="0" w:color="000000"/>
            </w:tcBorders>
          </w:tcPr>
          <w:p w14:paraId="7682CD46" w14:textId="77777777" w:rsidR="00E73EDF" w:rsidRPr="001F69A8" w:rsidRDefault="007653F1" w:rsidP="00C128E3">
            <w:pPr>
              <w:pStyle w:val="Small"/>
              <w:keepNext/>
              <w:keepLines/>
              <w:widowControl/>
              <w:spacing w:before="40" w:after="40"/>
              <w:jc w:val="both"/>
            </w:pPr>
            <w:r w:rsidRPr="001F69A8">
              <w:t>RVER</w:t>
            </w:r>
          </w:p>
        </w:tc>
        <w:tc>
          <w:tcPr>
            <w:tcW w:w="794" w:type="dxa"/>
            <w:tcBorders>
              <w:top w:val="single" w:sz="6" w:space="0" w:color="000000"/>
              <w:left w:val="single" w:sz="6" w:space="0" w:color="000000"/>
              <w:bottom w:val="single" w:sz="6" w:space="0" w:color="000000"/>
              <w:right w:val="single" w:sz="6" w:space="0" w:color="000000"/>
            </w:tcBorders>
          </w:tcPr>
          <w:p w14:paraId="1309EB2C" w14:textId="77777777" w:rsidR="00E73EDF" w:rsidRPr="006B70B8" w:rsidRDefault="00E73EDF" w:rsidP="00C128E3">
            <w:pPr>
              <w:pStyle w:val="Small"/>
              <w:keepNext/>
              <w:keepLines/>
              <w:widowContro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7E8FAA75" w14:textId="77777777" w:rsidR="00E73EDF" w:rsidRPr="006B70B8" w:rsidRDefault="007653F1" w:rsidP="00C128E3">
            <w:pPr>
              <w:pStyle w:val="Small"/>
              <w:keepNext/>
              <w:keepLines/>
              <w:widowControl/>
              <w:spacing w:before="40" w:after="40"/>
              <w:jc w:val="both"/>
            </w:pPr>
            <w:r w:rsidRPr="006B70B8">
              <w:t>b12</w:t>
            </w:r>
          </w:p>
        </w:tc>
        <w:tc>
          <w:tcPr>
            <w:tcW w:w="4026" w:type="dxa"/>
            <w:tcBorders>
              <w:top w:val="single" w:sz="6" w:space="0" w:color="000000"/>
              <w:left w:val="single" w:sz="6" w:space="0" w:color="000000"/>
              <w:bottom w:val="single" w:sz="6" w:space="0" w:color="000000"/>
              <w:right w:val="single" w:sz="6" w:space="0" w:color="000000"/>
            </w:tcBorders>
          </w:tcPr>
          <w:p w14:paraId="688B4289" w14:textId="77777777" w:rsidR="00E73EDF" w:rsidRPr="006B70B8" w:rsidRDefault="007653F1" w:rsidP="00C128E3">
            <w:pPr>
              <w:pStyle w:val="Small"/>
              <w:keepNext/>
              <w:keepLines/>
              <w:widowControl/>
              <w:spacing w:before="40" w:after="40"/>
              <w:jc w:val="both"/>
            </w:pPr>
            <w:r w:rsidRPr="006B70B8">
              <w:t>RVER contains the serial number of the record edition</w:t>
            </w:r>
          </w:p>
        </w:tc>
      </w:tr>
      <w:tr w:rsidR="006B70B8" w:rsidRPr="006B70B8" w14:paraId="652802D4" w14:textId="77777777" w:rsidTr="00FC21AB">
        <w:trPr>
          <w:cantSplit/>
        </w:trPr>
        <w:tc>
          <w:tcPr>
            <w:tcW w:w="3459" w:type="dxa"/>
            <w:tcBorders>
              <w:top w:val="single" w:sz="6" w:space="0" w:color="000000"/>
              <w:left w:val="single" w:sz="6" w:space="0" w:color="000000"/>
              <w:bottom w:val="single" w:sz="6" w:space="0" w:color="000000"/>
              <w:right w:val="single" w:sz="6" w:space="0" w:color="000000"/>
            </w:tcBorders>
          </w:tcPr>
          <w:p w14:paraId="136F7FA6" w14:textId="1A822305" w:rsidR="00E73EDF" w:rsidRPr="006B70B8" w:rsidRDefault="007653F1" w:rsidP="002528FB">
            <w:pPr>
              <w:pStyle w:val="Small"/>
              <w:spacing w:before="40" w:after="40"/>
              <w:jc w:val="both"/>
            </w:pPr>
            <w:r w:rsidRPr="006B70B8">
              <w:t xml:space="preserve">Record </w:t>
            </w:r>
            <w:r w:rsidR="002528FB">
              <w:t>u</w:t>
            </w:r>
            <w:r w:rsidR="002528FB" w:rsidRPr="006B70B8">
              <w:t xml:space="preserve">pdate </w:t>
            </w:r>
            <w:r w:rsidR="002528FB">
              <w:t>i</w:t>
            </w:r>
            <w:r w:rsidR="002528FB" w:rsidRPr="006B70B8">
              <w:t>nstruction</w:t>
            </w:r>
          </w:p>
        </w:tc>
        <w:tc>
          <w:tcPr>
            <w:tcW w:w="794" w:type="dxa"/>
            <w:tcBorders>
              <w:top w:val="single" w:sz="6" w:space="0" w:color="000000"/>
              <w:left w:val="single" w:sz="6" w:space="0" w:color="000000"/>
              <w:bottom w:val="single" w:sz="6" w:space="0" w:color="000000"/>
              <w:right w:val="single" w:sz="6" w:space="0" w:color="000000"/>
            </w:tcBorders>
          </w:tcPr>
          <w:p w14:paraId="3780C6D1" w14:textId="77777777" w:rsidR="00E73EDF" w:rsidRPr="001F69A8" w:rsidRDefault="007653F1" w:rsidP="00C128E3">
            <w:pPr>
              <w:pStyle w:val="Small"/>
              <w:spacing w:before="40" w:after="40"/>
              <w:jc w:val="both"/>
            </w:pPr>
            <w:r w:rsidRPr="001F69A8">
              <w:t>RUIN</w:t>
            </w:r>
          </w:p>
        </w:tc>
        <w:tc>
          <w:tcPr>
            <w:tcW w:w="794" w:type="dxa"/>
            <w:tcBorders>
              <w:top w:val="single" w:sz="6" w:space="0" w:color="000000"/>
              <w:left w:val="single" w:sz="6" w:space="0" w:color="000000"/>
              <w:bottom w:val="single" w:sz="6" w:space="0" w:color="000000"/>
              <w:right w:val="single" w:sz="6" w:space="0" w:color="000000"/>
            </w:tcBorders>
          </w:tcPr>
          <w:p w14:paraId="62580CA7" w14:textId="77777777" w:rsidR="00E73EDF" w:rsidRPr="006B70B8" w:rsidRDefault="007653F1" w:rsidP="00C128E3">
            <w:pPr>
              <w:pStyle w:val="Small"/>
              <w:spacing w:before="40" w:after="40"/>
              <w:jc w:val="both"/>
            </w:pPr>
            <w:r w:rsidRPr="006B70B8">
              <w:t>{1},{2} or {3}</w:t>
            </w:r>
          </w:p>
        </w:tc>
        <w:tc>
          <w:tcPr>
            <w:tcW w:w="794" w:type="dxa"/>
            <w:tcBorders>
              <w:top w:val="single" w:sz="6" w:space="0" w:color="000000"/>
              <w:left w:val="single" w:sz="6" w:space="0" w:color="000000"/>
              <w:bottom w:val="single" w:sz="6" w:space="0" w:color="000000"/>
              <w:right w:val="single" w:sz="6" w:space="0" w:color="000000"/>
            </w:tcBorders>
          </w:tcPr>
          <w:p w14:paraId="66EA3C81" w14:textId="77777777" w:rsidR="00E73EDF" w:rsidRPr="006B70B8" w:rsidRDefault="007653F1" w:rsidP="00C128E3">
            <w:pPr>
              <w:pStyle w:val="Small"/>
              <w:spacing w:before="40" w:after="40"/>
              <w:jc w:val="both"/>
            </w:pPr>
            <w:r w:rsidRPr="006B70B8">
              <w:t>b11</w:t>
            </w:r>
          </w:p>
        </w:tc>
        <w:tc>
          <w:tcPr>
            <w:tcW w:w="4026" w:type="dxa"/>
            <w:tcBorders>
              <w:top w:val="single" w:sz="6" w:space="0" w:color="000000"/>
              <w:left w:val="single" w:sz="6" w:space="0" w:color="000000"/>
              <w:bottom w:val="single" w:sz="6" w:space="0" w:color="000000"/>
              <w:right w:val="single" w:sz="6" w:space="0" w:color="000000"/>
            </w:tcBorders>
          </w:tcPr>
          <w:p w14:paraId="432018E6" w14:textId="7F32C31E" w:rsidR="00E73EDF" w:rsidRPr="006B70B8" w:rsidRDefault="007653F1" w:rsidP="00C128E3">
            <w:pPr>
              <w:pStyle w:val="Small"/>
              <w:snapToGrid w:val="0"/>
              <w:spacing w:before="40"/>
              <w:jc w:val="both"/>
            </w:pPr>
            <w:r w:rsidRPr="006B70B8">
              <w:t xml:space="preserve">{1} </w:t>
            </w:r>
            <w:r w:rsidR="002528FB">
              <w:t>–</w:t>
            </w:r>
            <w:r w:rsidRPr="006B70B8">
              <w:t xml:space="preserve"> Insert</w:t>
            </w:r>
          </w:p>
          <w:p w14:paraId="416808F2" w14:textId="48AFC79C" w:rsidR="00E73EDF" w:rsidRPr="006B70B8" w:rsidRDefault="007653F1" w:rsidP="00C128E3">
            <w:pPr>
              <w:pStyle w:val="Small"/>
              <w:spacing w:before="0"/>
              <w:jc w:val="both"/>
            </w:pPr>
            <w:r w:rsidRPr="006B70B8">
              <w:t xml:space="preserve">{2} </w:t>
            </w:r>
            <w:r w:rsidR="002528FB">
              <w:t>–</w:t>
            </w:r>
            <w:r w:rsidRPr="006B70B8">
              <w:t xml:space="preserve"> Delete</w:t>
            </w:r>
          </w:p>
          <w:p w14:paraId="4F2BFA23" w14:textId="3C8F7276" w:rsidR="00E73EDF" w:rsidRPr="006B70B8" w:rsidRDefault="007653F1" w:rsidP="00C128E3">
            <w:pPr>
              <w:pStyle w:val="Small"/>
              <w:spacing w:before="0" w:after="40"/>
              <w:jc w:val="both"/>
            </w:pPr>
            <w:r w:rsidRPr="006B70B8">
              <w:t xml:space="preserve">{3} </w:t>
            </w:r>
            <w:r w:rsidR="002528FB">
              <w:t>–</w:t>
            </w:r>
            <w:r w:rsidRPr="006B70B8">
              <w:t xml:space="preserve"> Modify</w:t>
            </w:r>
          </w:p>
        </w:tc>
      </w:tr>
    </w:tbl>
    <w:p w14:paraId="4B01715B" w14:textId="77777777" w:rsidR="00E73EDF" w:rsidRDefault="00E73EDF" w:rsidP="002528FB">
      <w:pPr>
        <w:spacing w:after="0" w:line="240" w:lineRule="auto"/>
      </w:pPr>
    </w:p>
    <w:p w14:paraId="78CE74CA" w14:textId="110162B5" w:rsidR="002528FB" w:rsidRPr="00926480" w:rsidRDefault="002528FB" w:rsidP="001D02B5">
      <w:pPr>
        <w:pStyle w:val="ListContinue2"/>
        <w:keepNext/>
        <w:keepLines/>
        <w:numPr>
          <w:ilvl w:val="2"/>
          <w:numId w:val="27"/>
        </w:numPr>
        <w:tabs>
          <w:tab w:val="clear" w:pos="432"/>
        </w:tabs>
        <w:spacing w:before="120" w:after="120" w:line="240" w:lineRule="auto"/>
        <w:rPr>
          <w:b/>
          <w:lang w:eastAsia="en-US"/>
        </w:rPr>
      </w:pPr>
      <w:bookmarkStart w:id="1651" w:name="_Toc162435487"/>
      <w:bookmarkStart w:id="1652" w:name="_Toc169203181"/>
      <w:bookmarkStart w:id="1653" w:name="_Toc170072511"/>
      <w:r w:rsidRPr="001F69A8">
        <w:rPr>
          <w:b/>
        </w:rPr>
        <w:t>Curve Component Control field - CCOC</w:t>
      </w:r>
      <w:bookmarkEnd w:id="1651"/>
      <w:bookmarkEnd w:id="1652"/>
      <w:bookmarkEnd w:id="1653"/>
    </w:p>
    <w:tbl>
      <w:tblPr>
        <w:tblW w:w="9866" w:type="dxa"/>
        <w:tblInd w:w="-244" w:type="dxa"/>
        <w:tblLayout w:type="fixed"/>
        <w:tblCellMar>
          <w:left w:w="57" w:type="dxa"/>
          <w:right w:w="57" w:type="dxa"/>
        </w:tblCellMar>
        <w:tblLook w:val="04A0" w:firstRow="1" w:lastRow="0" w:firstColumn="1" w:lastColumn="0" w:noHBand="0" w:noVBand="1"/>
      </w:tblPr>
      <w:tblGrid>
        <w:gridCol w:w="3458"/>
        <w:gridCol w:w="794"/>
        <w:gridCol w:w="794"/>
        <w:gridCol w:w="794"/>
        <w:gridCol w:w="4026"/>
      </w:tblGrid>
      <w:tr w:rsidR="00E73EDF" w:rsidRPr="001F69A8" w14:paraId="32EF5FF0" w14:textId="77777777" w:rsidTr="002528FB">
        <w:tc>
          <w:tcPr>
            <w:tcW w:w="3458"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p w14:paraId="119A822F" w14:textId="77777777" w:rsidR="00E73EDF" w:rsidRPr="001F69A8" w:rsidRDefault="007653F1" w:rsidP="00C128E3">
            <w:pPr>
              <w:pStyle w:val="Small"/>
              <w:spacing w:before="40" w:after="40"/>
              <w:jc w:val="both"/>
              <w:rPr>
                <w:b/>
              </w:rPr>
            </w:pPr>
            <w:r w:rsidRPr="001F69A8">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6F811026" w14:textId="77777777" w:rsidR="00E73EDF" w:rsidRPr="001F69A8" w:rsidRDefault="007653F1" w:rsidP="00C128E3">
            <w:pPr>
              <w:pStyle w:val="Small"/>
              <w:spacing w:before="40" w:after="40"/>
              <w:jc w:val="both"/>
              <w:rPr>
                <w:b/>
              </w:rPr>
            </w:pPr>
            <w:r w:rsidRPr="001F69A8">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45558228" w14:textId="77777777" w:rsidR="00E73EDF" w:rsidRPr="001F69A8" w:rsidRDefault="007653F1" w:rsidP="00C128E3">
            <w:pPr>
              <w:pStyle w:val="Small"/>
              <w:spacing w:before="40" w:after="40"/>
              <w:jc w:val="both"/>
              <w:rPr>
                <w:b/>
              </w:rPr>
            </w:pPr>
            <w:r w:rsidRPr="001F69A8">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7C6F1836" w14:textId="77777777" w:rsidR="00E73EDF" w:rsidRPr="001F69A8" w:rsidRDefault="007653F1" w:rsidP="00C128E3">
            <w:pPr>
              <w:pStyle w:val="Small"/>
              <w:spacing w:before="40" w:after="40"/>
              <w:jc w:val="both"/>
              <w:rPr>
                <w:b/>
              </w:rPr>
            </w:pPr>
            <w:r w:rsidRPr="001F69A8">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4D00CE18" w14:textId="77777777" w:rsidR="00E73EDF" w:rsidRPr="001F69A8" w:rsidRDefault="007653F1" w:rsidP="00C128E3">
            <w:pPr>
              <w:pStyle w:val="Small"/>
              <w:spacing w:before="40" w:after="40"/>
              <w:jc w:val="both"/>
              <w:rPr>
                <w:b/>
              </w:rPr>
            </w:pPr>
            <w:r w:rsidRPr="001F69A8">
              <w:rPr>
                <w:b/>
              </w:rPr>
              <w:t>Comment</w:t>
            </w:r>
          </w:p>
        </w:tc>
      </w:tr>
      <w:tr w:rsidR="002528FB" w:rsidRPr="001F69A8" w14:paraId="344FDED4" w14:textId="77777777" w:rsidTr="002528FB">
        <w:tc>
          <w:tcPr>
            <w:tcW w:w="3458" w:type="dxa"/>
            <w:tcBorders>
              <w:top w:val="single" w:sz="6" w:space="0" w:color="000000"/>
              <w:left w:val="single" w:sz="6" w:space="0" w:color="000000"/>
              <w:bottom w:val="single" w:sz="6" w:space="0" w:color="000000"/>
              <w:right w:val="single" w:sz="6" w:space="0" w:color="000000"/>
            </w:tcBorders>
          </w:tcPr>
          <w:p w14:paraId="24403F46" w14:textId="70DEAC29" w:rsidR="002528FB" w:rsidRPr="001F69A8" w:rsidRDefault="002528FB" w:rsidP="002528FB">
            <w:pPr>
              <w:pStyle w:val="Small"/>
              <w:snapToGrid w:val="0"/>
              <w:spacing w:before="40" w:after="40"/>
            </w:pPr>
            <w:r w:rsidRPr="001F69A8">
              <w:t xml:space="preserve">Curve Component </w:t>
            </w:r>
            <w:r>
              <w:t>u</w:t>
            </w:r>
            <w:r w:rsidRPr="001F69A8">
              <w:t xml:space="preserve">pdate </w:t>
            </w:r>
            <w:r>
              <w:t>i</w:t>
            </w:r>
            <w:r w:rsidRPr="001F69A8">
              <w:t>nstruction</w:t>
            </w:r>
          </w:p>
        </w:tc>
        <w:tc>
          <w:tcPr>
            <w:tcW w:w="794" w:type="dxa"/>
            <w:tcBorders>
              <w:top w:val="single" w:sz="6" w:space="0" w:color="000000"/>
              <w:left w:val="single" w:sz="6" w:space="0" w:color="000000"/>
              <w:bottom w:val="single" w:sz="6" w:space="0" w:color="000000"/>
              <w:right w:val="single" w:sz="6" w:space="0" w:color="000000"/>
            </w:tcBorders>
          </w:tcPr>
          <w:p w14:paraId="4FC8260A" w14:textId="77777777" w:rsidR="002528FB" w:rsidRPr="001F69A8" w:rsidRDefault="002528FB" w:rsidP="002528FB">
            <w:pPr>
              <w:pStyle w:val="Small"/>
              <w:snapToGrid w:val="0"/>
              <w:spacing w:before="40" w:after="40"/>
            </w:pPr>
            <w:r w:rsidRPr="001F69A8">
              <w:t>CCUI</w:t>
            </w:r>
          </w:p>
        </w:tc>
        <w:tc>
          <w:tcPr>
            <w:tcW w:w="794" w:type="dxa"/>
            <w:tcBorders>
              <w:top w:val="single" w:sz="6" w:space="0" w:color="000000"/>
              <w:left w:val="single" w:sz="6" w:space="0" w:color="000000"/>
              <w:bottom w:val="single" w:sz="6" w:space="0" w:color="000000"/>
              <w:right w:val="single" w:sz="6" w:space="0" w:color="000000"/>
            </w:tcBorders>
          </w:tcPr>
          <w:p w14:paraId="4C681DA8" w14:textId="77777777" w:rsidR="002528FB" w:rsidRPr="001F69A8" w:rsidRDefault="002528FB" w:rsidP="002528FB">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51468F92" w14:textId="77777777" w:rsidR="002528FB" w:rsidRPr="001F69A8" w:rsidRDefault="002528FB" w:rsidP="002528FB">
            <w:pPr>
              <w:pStyle w:val="Small"/>
              <w:spacing w:before="40" w:after="40"/>
            </w:pPr>
            <w:r w:rsidRPr="001F69A8">
              <w:t>b11</w:t>
            </w:r>
          </w:p>
        </w:tc>
        <w:tc>
          <w:tcPr>
            <w:tcW w:w="4026" w:type="dxa"/>
            <w:tcBorders>
              <w:top w:val="single" w:sz="6" w:space="0" w:color="000000"/>
              <w:left w:val="single" w:sz="6" w:space="0" w:color="000000"/>
              <w:bottom w:val="single" w:sz="6" w:space="0" w:color="000000"/>
              <w:right w:val="single" w:sz="6" w:space="0" w:color="000000"/>
            </w:tcBorders>
          </w:tcPr>
          <w:p w14:paraId="025C7BC5" w14:textId="77777777" w:rsidR="002528FB" w:rsidRPr="006B70B8" w:rsidRDefault="002528FB" w:rsidP="002528FB">
            <w:pPr>
              <w:pStyle w:val="Small"/>
              <w:snapToGrid w:val="0"/>
              <w:spacing w:before="40"/>
              <w:jc w:val="both"/>
            </w:pPr>
            <w:r w:rsidRPr="006B70B8">
              <w:t xml:space="preserve">{1} </w:t>
            </w:r>
            <w:r>
              <w:t>–</w:t>
            </w:r>
            <w:r w:rsidRPr="006B70B8">
              <w:t xml:space="preserve"> Insert</w:t>
            </w:r>
          </w:p>
          <w:p w14:paraId="3104F634" w14:textId="77777777" w:rsidR="002528FB" w:rsidRPr="006B70B8" w:rsidRDefault="002528FB" w:rsidP="002528FB">
            <w:pPr>
              <w:pStyle w:val="Small"/>
              <w:spacing w:before="0"/>
              <w:jc w:val="both"/>
            </w:pPr>
            <w:r w:rsidRPr="006B70B8">
              <w:t xml:space="preserve">{2} </w:t>
            </w:r>
            <w:r>
              <w:t>–</w:t>
            </w:r>
            <w:r w:rsidRPr="006B70B8">
              <w:t xml:space="preserve"> Delete</w:t>
            </w:r>
          </w:p>
          <w:p w14:paraId="17AF1F49" w14:textId="2666073B" w:rsidR="002528FB" w:rsidRPr="001F69A8" w:rsidRDefault="002528FB" w:rsidP="002528FB">
            <w:pPr>
              <w:pStyle w:val="Small"/>
              <w:spacing w:before="0" w:after="40"/>
            </w:pPr>
            <w:r w:rsidRPr="006B70B8">
              <w:t xml:space="preserve">{3} </w:t>
            </w:r>
            <w:r>
              <w:t>–</w:t>
            </w:r>
            <w:r w:rsidRPr="006B70B8">
              <w:t xml:space="preserve"> Modify</w:t>
            </w:r>
          </w:p>
        </w:tc>
      </w:tr>
      <w:tr w:rsidR="00E73EDF" w:rsidRPr="001F69A8" w14:paraId="01F4F664" w14:textId="77777777" w:rsidTr="002528FB">
        <w:trPr>
          <w:trHeight w:val="212"/>
        </w:trPr>
        <w:tc>
          <w:tcPr>
            <w:tcW w:w="3458" w:type="dxa"/>
            <w:tcBorders>
              <w:top w:val="single" w:sz="6" w:space="0" w:color="000000"/>
              <w:left w:val="single" w:sz="6" w:space="0" w:color="000000"/>
              <w:bottom w:val="single" w:sz="6" w:space="0" w:color="000000"/>
              <w:right w:val="single" w:sz="6" w:space="0" w:color="000000"/>
            </w:tcBorders>
          </w:tcPr>
          <w:p w14:paraId="77244467" w14:textId="15DDAF82" w:rsidR="00E73EDF" w:rsidRPr="001F69A8" w:rsidRDefault="007653F1" w:rsidP="00C128E3">
            <w:pPr>
              <w:snapToGrid w:val="0"/>
              <w:spacing w:before="40" w:after="40" w:line="240" w:lineRule="auto"/>
              <w:jc w:val="left"/>
              <w:rPr>
                <w:sz w:val="16"/>
                <w:szCs w:val="16"/>
              </w:rPr>
            </w:pPr>
            <w:r w:rsidRPr="001F69A8">
              <w:rPr>
                <w:sz w:val="16"/>
                <w:szCs w:val="16"/>
              </w:rPr>
              <w:t xml:space="preserve">Curve Component </w:t>
            </w:r>
            <w:r w:rsidR="00D82DD3" w:rsidRPr="001F69A8">
              <w:rPr>
                <w:sz w:val="16"/>
                <w:szCs w:val="16"/>
              </w:rPr>
              <w:t>I</w:t>
            </w:r>
            <w:r w:rsidRPr="001F69A8">
              <w:rPr>
                <w:sz w:val="16"/>
                <w:szCs w:val="16"/>
              </w:rPr>
              <w:t>ndex</w:t>
            </w:r>
          </w:p>
        </w:tc>
        <w:tc>
          <w:tcPr>
            <w:tcW w:w="794" w:type="dxa"/>
            <w:tcBorders>
              <w:top w:val="single" w:sz="6" w:space="0" w:color="000000"/>
              <w:left w:val="single" w:sz="6" w:space="0" w:color="000000"/>
              <w:bottom w:val="single" w:sz="6" w:space="0" w:color="000000"/>
              <w:right w:val="single" w:sz="6" w:space="0" w:color="000000"/>
            </w:tcBorders>
          </w:tcPr>
          <w:p w14:paraId="45611802" w14:textId="77777777" w:rsidR="00E73EDF" w:rsidRPr="001F69A8" w:rsidRDefault="007653F1" w:rsidP="00C128E3">
            <w:pPr>
              <w:snapToGrid w:val="0"/>
              <w:spacing w:before="40" w:after="40" w:line="240" w:lineRule="auto"/>
              <w:jc w:val="left"/>
              <w:rPr>
                <w:sz w:val="16"/>
                <w:szCs w:val="16"/>
              </w:rPr>
            </w:pPr>
            <w:r w:rsidRPr="001F69A8">
              <w:rPr>
                <w:sz w:val="16"/>
                <w:szCs w:val="16"/>
              </w:rPr>
              <w:t>CCIX</w:t>
            </w:r>
          </w:p>
        </w:tc>
        <w:tc>
          <w:tcPr>
            <w:tcW w:w="794" w:type="dxa"/>
            <w:tcBorders>
              <w:top w:val="single" w:sz="6" w:space="0" w:color="000000"/>
              <w:left w:val="single" w:sz="6" w:space="0" w:color="000000"/>
              <w:bottom w:val="single" w:sz="6" w:space="0" w:color="000000"/>
              <w:right w:val="single" w:sz="6" w:space="0" w:color="000000"/>
            </w:tcBorders>
          </w:tcPr>
          <w:p w14:paraId="38E2D07B" w14:textId="77777777" w:rsidR="00E73EDF" w:rsidRPr="001F69A8" w:rsidRDefault="00E73EDF" w:rsidP="00C128E3">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7064CAA9" w14:textId="77777777" w:rsidR="00E73EDF" w:rsidRPr="001F69A8" w:rsidRDefault="007653F1" w:rsidP="00C128E3">
            <w:pPr>
              <w:pStyle w:val="Small"/>
              <w:spacing w:before="40" w:after="40"/>
            </w:pPr>
            <w:r w:rsidRPr="001F69A8">
              <w:t>b12</w:t>
            </w:r>
          </w:p>
        </w:tc>
        <w:tc>
          <w:tcPr>
            <w:tcW w:w="4026" w:type="dxa"/>
            <w:tcBorders>
              <w:top w:val="single" w:sz="6" w:space="0" w:color="000000"/>
              <w:left w:val="single" w:sz="6" w:space="0" w:color="000000"/>
              <w:bottom w:val="single" w:sz="6" w:space="0" w:color="000000"/>
              <w:right w:val="single" w:sz="6" w:space="0" w:color="000000"/>
            </w:tcBorders>
          </w:tcPr>
          <w:p w14:paraId="65BF9646" w14:textId="77777777" w:rsidR="00E73EDF" w:rsidRPr="001F69A8" w:rsidRDefault="007653F1" w:rsidP="00C128E3">
            <w:pPr>
              <w:pStyle w:val="Small"/>
              <w:spacing w:before="40" w:after="40"/>
            </w:pPr>
            <w:r w:rsidRPr="001F69A8">
              <w:t>Index (position) of the addressed Curve record pointer within the CUCO field(s) of the target record</w:t>
            </w:r>
          </w:p>
        </w:tc>
      </w:tr>
      <w:tr w:rsidR="00E73EDF" w:rsidRPr="001F69A8" w14:paraId="777B4864" w14:textId="77777777" w:rsidTr="002528FB">
        <w:tc>
          <w:tcPr>
            <w:tcW w:w="3458" w:type="dxa"/>
            <w:tcBorders>
              <w:top w:val="single" w:sz="6" w:space="0" w:color="000000"/>
              <w:left w:val="single" w:sz="6" w:space="0" w:color="000000"/>
              <w:bottom w:val="single" w:sz="6" w:space="0" w:color="000000"/>
              <w:right w:val="single" w:sz="6" w:space="0" w:color="000000"/>
            </w:tcBorders>
          </w:tcPr>
          <w:p w14:paraId="2D9D1094" w14:textId="77777777" w:rsidR="00E73EDF" w:rsidRPr="001F69A8" w:rsidRDefault="007653F1" w:rsidP="00C128E3">
            <w:pPr>
              <w:snapToGrid w:val="0"/>
              <w:spacing w:before="40" w:after="40" w:line="240" w:lineRule="auto"/>
              <w:jc w:val="left"/>
              <w:rPr>
                <w:sz w:val="16"/>
                <w:szCs w:val="16"/>
              </w:rPr>
            </w:pPr>
            <w:r w:rsidRPr="001F69A8">
              <w:rPr>
                <w:sz w:val="16"/>
                <w:szCs w:val="16"/>
              </w:rPr>
              <w:t>Number of Curve Components</w:t>
            </w:r>
          </w:p>
        </w:tc>
        <w:tc>
          <w:tcPr>
            <w:tcW w:w="794" w:type="dxa"/>
            <w:tcBorders>
              <w:top w:val="single" w:sz="6" w:space="0" w:color="000000"/>
              <w:left w:val="single" w:sz="6" w:space="0" w:color="000000"/>
              <w:bottom w:val="single" w:sz="6" w:space="0" w:color="000000"/>
              <w:right w:val="single" w:sz="6" w:space="0" w:color="000000"/>
            </w:tcBorders>
          </w:tcPr>
          <w:p w14:paraId="7D91C4B9" w14:textId="77777777" w:rsidR="00E73EDF" w:rsidRPr="001F69A8" w:rsidRDefault="007653F1" w:rsidP="00C128E3">
            <w:pPr>
              <w:snapToGrid w:val="0"/>
              <w:spacing w:before="40" w:after="40" w:line="240" w:lineRule="auto"/>
              <w:jc w:val="left"/>
              <w:rPr>
                <w:sz w:val="16"/>
                <w:szCs w:val="16"/>
              </w:rPr>
            </w:pPr>
            <w:r w:rsidRPr="001F69A8">
              <w:rPr>
                <w:sz w:val="16"/>
                <w:szCs w:val="16"/>
              </w:rPr>
              <w:t>NCCO</w:t>
            </w:r>
          </w:p>
        </w:tc>
        <w:tc>
          <w:tcPr>
            <w:tcW w:w="794" w:type="dxa"/>
            <w:tcBorders>
              <w:top w:val="single" w:sz="6" w:space="0" w:color="000000"/>
              <w:left w:val="single" w:sz="6" w:space="0" w:color="000000"/>
              <w:bottom w:val="single" w:sz="6" w:space="0" w:color="000000"/>
              <w:right w:val="single" w:sz="6" w:space="0" w:color="000000"/>
            </w:tcBorders>
          </w:tcPr>
          <w:p w14:paraId="5C34DE92" w14:textId="77777777" w:rsidR="00E73EDF" w:rsidRPr="001F69A8" w:rsidRDefault="00E73EDF" w:rsidP="00C128E3">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734B807F" w14:textId="77777777" w:rsidR="00E73EDF" w:rsidRPr="001F69A8" w:rsidRDefault="007653F1" w:rsidP="00C128E3">
            <w:pPr>
              <w:pStyle w:val="Small"/>
              <w:spacing w:before="40" w:after="40"/>
            </w:pPr>
            <w:r w:rsidRPr="001F69A8">
              <w:t>b12</w:t>
            </w:r>
          </w:p>
        </w:tc>
        <w:tc>
          <w:tcPr>
            <w:tcW w:w="4026" w:type="dxa"/>
            <w:tcBorders>
              <w:top w:val="single" w:sz="6" w:space="0" w:color="000000"/>
              <w:left w:val="single" w:sz="6" w:space="0" w:color="000000"/>
              <w:bottom w:val="single" w:sz="6" w:space="0" w:color="000000"/>
              <w:right w:val="single" w:sz="6" w:space="0" w:color="000000"/>
            </w:tcBorders>
          </w:tcPr>
          <w:p w14:paraId="328D72D6" w14:textId="77777777" w:rsidR="00E73EDF" w:rsidRPr="001F69A8" w:rsidRDefault="007653F1" w:rsidP="00C128E3">
            <w:pPr>
              <w:pStyle w:val="Small"/>
              <w:spacing w:before="40" w:after="40"/>
            </w:pPr>
            <w:r w:rsidRPr="001F69A8">
              <w:t>Number of Curve record pointer in the CUCO field(s) of the update record</w:t>
            </w:r>
          </w:p>
        </w:tc>
      </w:tr>
    </w:tbl>
    <w:p w14:paraId="4F951D90" w14:textId="77777777" w:rsidR="00E73EDF" w:rsidRDefault="00E73EDF" w:rsidP="002528FB">
      <w:pPr>
        <w:spacing w:after="0" w:line="240" w:lineRule="auto"/>
      </w:pPr>
    </w:p>
    <w:p w14:paraId="37651BBA" w14:textId="78D9DAD8" w:rsidR="002528FB" w:rsidRPr="00926480" w:rsidRDefault="002528FB" w:rsidP="001D02B5">
      <w:pPr>
        <w:pStyle w:val="ListContinue2"/>
        <w:keepNext/>
        <w:keepLines/>
        <w:numPr>
          <w:ilvl w:val="2"/>
          <w:numId w:val="27"/>
        </w:numPr>
        <w:tabs>
          <w:tab w:val="clear" w:pos="432"/>
        </w:tabs>
        <w:spacing w:before="120" w:after="120" w:line="240" w:lineRule="auto"/>
        <w:rPr>
          <w:b/>
          <w:lang w:eastAsia="en-US"/>
        </w:rPr>
      </w:pPr>
      <w:bookmarkStart w:id="1654" w:name="_Toc162435488"/>
      <w:bookmarkStart w:id="1655" w:name="_Toc169203182"/>
      <w:bookmarkStart w:id="1656" w:name="_Toc170072512"/>
      <w:r w:rsidRPr="001F69A8">
        <w:rPr>
          <w:b/>
        </w:rPr>
        <w:t>Curve Component field - CUCO</w:t>
      </w:r>
      <w:bookmarkEnd w:id="1654"/>
      <w:bookmarkEnd w:id="1655"/>
      <w:bookmarkEnd w:id="1656"/>
    </w:p>
    <w:tbl>
      <w:tblPr>
        <w:tblW w:w="9866" w:type="dxa"/>
        <w:tblInd w:w="-244" w:type="dxa"/>
        <w:tblLayout w:type="fixed"/>
        <w:tblCellMar>
          <w:left w:w="57" w:type="dxa"/>
          <w:right w:w="57" w:type="dxa"/>
        </w:tblCellMar>
        <w:tblLook w:val="04A0" w:firstRow="1" w:lastRow="0" w:firstColumn="1" w:lastColumn="0" w:noHBand="0" w:noVBand="1"/>
      </w:tblPr>
      <w:tblGrid>
        <w:gridCol w:w="3458"/>
        <w:gridCol w:w="794"/>
        <w:gridCol w:w="794"/>
        <w:gridCol w:w="794"/>
        <w:gridCol w:w="4026"/>
      </w:tblGrid>
      <w:tr w:rsidR="00E73EDF" w:rsidRPr="001F69A8" w14:paraId="24E9D306" w14:textId="77777777" w:rsidTr="002528FB">
        <w:tc>
          <w:tcPr>
            <w:tcW w:w="3458"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p w14:paraId="47CFEB91" w14:textId="77777777" w:rsidR="00E73EDF" w:rsidRPr="001F69A8" w:rsidRDefault="007653F1" w:rsidP="00C128E3">
            <w:pPr>
              <w:pStyle w:val="Small"/>
              <w:spacing w:before="40" w:after="40"/>
              <w:jc w:val="both"/>
              <w:rPr>
                <w:b/>
              </w:rPr>
            </w:pPr>
            <w:r w:rsidRPr="001F69A8">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0E8CE32F" w14:textId="77777777" w:rsidR="00E73EDF" w:rsidRPr="001F69A8" w:rsidRDefault="007653F1" w:rsidP="00C128E3">
            <w:pPr>
              <w:pStyle w:val="Small"/>
              <w:spacing w:before="40" w:after="40"/>
              <w:jc w:val="both"/>
              <w:rPr>
                <w:b/>
              </w:rPr>
            </w:pPr>
            <w:r w:rsidRPr="001F69A8">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4DF43CD1" w14:textId="77777777" w:rsidR="00E73EDF" w:rsidRPr="001F69A8" w:rsidRDefault="007653F1" w:rsidP="00C128E3">
            <w:pPr>
              <w:pStyle w:val="Small"/>
              <w:spacing w:before="40" w:after="40"/>
              <w:jc w:val="both"/>
              <w:rPr>
                <w:b/>
              </w:rPr>
            </w:pPr>
            <w:r w:rsidRPr="001F69A8">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2DCE075A" w14:textId="77777777" w:rsidR="00E73EDF" w:rsidRPr="001F69A8" w:rsidRDefault="007653F1" w:rsidP="00C128E3">
            <w:pPr>
              <w:pStyle w:val="Small"/>
              <w:spacing w:before="40" w:after="40"/>
              <w:jc w:val="both"/>
              <w:rPr>
                <w:b/>
              </w:rPr>
            </w:pPr>
            <w:r w:rsidRPr="001F69A8">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53FCD0F9" w14:textId="77777777" w:rsidR="00E73EDF" w:rsidRPr="001F69A8" w:rsidRDefault="007653F1" w:rsidP="00C128E3">
            <w:pPr>
              <w:pStyle w:val="Small"/>
              <w:spacing w:before="40" w:after="40"/>
              <w:jc w:val="both"/>
              <w:rPr>
                <w:b/>
              </w:rPr>
            </w:pPr>
            <w:r w:rsidRPr="001F69A8">
              <w:rPr>
                <w:b/>
              </w:rPr>
              <w:t>Comment</w:t>
            </w:r>
          </w:p>
        </w:tc>
      </w:tr>
      <w:tr w:rsidR="00E73EDF" w:rsidRPr="001F69A8" w14:paraId="31F8BAD2" w14:textId="77777777" w:rsidTr="002528FB">
        <w:tc>
          <w:tcPr>
            <w:tcW w:w="3458" w:type="dxa"/>
            <w:tcBorders>
              <w:top w:val="single" w:sz="6" w:space="0" w:color="000000"/>
              <w:left w:val="single" w:sz="6" w:space="0" w:color="000000"/>
              <w:bottom w:val="single" w:sz="6" w:space="0" w:color="000000"/>
              <w:right w:val="single" w:sz="6" w:space="0" w:color="000000"/>
            </w:tcBorders>
          </w:tcPr>
          <w:p w14:paraId="39515C9B" w14:textId="44997996" w:rsidR="00E73EDF" w:rsidRPr="001F69A8" w:rsidRDefault="007653F1" w:rsidP="002528FB">
            <w:pPr>
              <w:pStyle w:val="Small"/>
              <w:spacing w:before="40" w:after="40"/>
              <w:jc w:val="both"/>
            </w:pPr>
            <w:r w:rsidRPr="001F69A8">
              <w:t xml:space="preserve">Referenced Record </w:t>
            </w:r>
            <w:r w:rsidR="002528FB">
              <w:t>n</w:t>
            </w:r>
            <w:r w:rsidR="002528FB" w:rsidRPr="001F69A8">
              <w:t>ame</w:t>
            </w:r>
          </w:p>
        </w:tc>
        <w:tc>
          <w:tcPr>
            <w:tcW w:w="794" w:type="dxa"/>
            <w:tcBorders>
              <w:top w:val="single" w:sz="6" w:space="0" w:color="000000"/>
              <w:left w:val="single" w:sz="6" w:space="0" w:color="000000"/>
              <w:bottom w:val="single" w:sz="6" w:space="0" w:color="000000"/>
              <w:right w:val="single" w:sz="6" w:space="0" w:color="000000"/>
            </w:tcBorders>
          </w:tcPr>
          <w:p w14:paraId="015A6E78" w14:textId="77777777" w:rsidR="00E73EDF" w:rsidRPr="001F69A8" w:rsidRDefault="007653F1" w:rsidP="00C128E3">
            <w:pPr>
              <w:pStyle w:val="Small"/>
              <w:spacing w:before="40" w:after="40"/>
              <w:jc w:val="both"/>
            </w:pPr>
            <w:r w:rsidRPr="001F69A8">
              <w:t>*RRNM</w:t>
            </w:r>
          </w:p>
        </w:tc>
        <w:tc>
          <w:tcPr>
            <w:tcW w:w="794" w:type="dxa"/>
            <w:tcBorders>
              <w:top w:val="single" w:sz="6" w:space="0" w:color="000000"/>
              <w:left w:val="single" w:sz="6" w:space="0" w:color="000000"/>
              <w:bottom w:val="single" w:sz="6" w:space="0" w:color="000000"/>
              <w:right w:val="single" w:sz="6" w:space="0" w:color="000000"/>
            </w:tcBorders>
          </w:tcPr>
          <w:p w14:paraId="054CA200" w14:textId="231F5561" w:rsidR="00E73EDF" w:rsidRPr="001F69A8" w:rsidRDefault="008222D6" w:rsidP="008222D6">
            <w:pPr>
              <w:pStyle w:val="Small"/>
              <w:spacing w:before="40" w:after="40"/>
            </w:pPr>
            <w:r>
              <w:t>{120} or {125}</w:t>
            </w:r>
          </w:p>
        </w:tc>
        <w:tc>
          <w:tcPr>
            <w:tcW w:w="794" w:type="dxa"/>
            <w:tcBorders>
              <w:top w:val="single" w:sz="6" w:space="0" w:color="000000"/>
              <w:left w:val="single" w:sz="6" w:space="0" w:color="000000"/>
              <w:bottom w:val="single" w:sz="6" w:space="0" w:color="000000"/>
              <w:right w:val="single" w:sz="6" w:space="0" w:color="000000"/>
            </w:tcBorders>
          </w:tcPr>
          <w:p w14:paraId="67EF9A83" w14:textId="77777777" w:rsidR="00E73EDF" w:rsidRPr="001F69A8" w:rsidRDefault="007653F1" w:rsidP="00C128E3">
            <w:pPr>
              <w:pStyle w:val="Small"/>
              <w:spacing w:before="40" w:after="40"/>
              <w:jc w:val="both"/>
            </w:pPr>
            <w:r w:rsidRPr="001F69A8">
              <w:t>b11</w:t>
            </w:r>
          </w:p>
        </w:tc>
        <w:tc>
          <w:tcPr>
            <w:tcW w:w="4026" w:type="dxa"/>
            <w:tcBorders>
              <w:top w:val="single" w:sz="6" w:space="0" w:color="000000"/>
              <w:left w:val="single" w:sz="6" w:space="0" w:color="000000"/>
              <w:bottom w:val="single" w:sz="6" w:space="0" w:color="000000"/>
              <w:right w:val="single" w:sz="6" w:space="0" w:color="000000"/>
            </w:tcBorders>
          </w:tcPr>
          <w:p w14:paraId="7CDD10BC" w14:textId="77777777" w:rsidR="00E73EDF" w:rsidRDefault="007653F1" w:rsidP="00C128E3">
            <w:pPr>
              <w:pStyle w:val="Small"/>
              <w:spacing w:before="40" w:after="40"/>
              <w:jc w:val="both"/>
            </w:pPr>
            <w:r w:rsidRPr="001F69A8">
              <w:t>Record name of the referenced record</w:t>
            </w:r>
          </w:p>
          <w:p w14:paraId="2137D54E" w14:textId="77777777" w:rsidR="0036276B" w:rsidRDefault="0036276B" w:rsidP="00522ACE">
            <w:pPr>
              <w:pStyle w:val="Small"/>
              <w:spacing w:before="40"/>
              <w:jc w:val="both"/>
            </w:pPr>
            <w:r>
              <w:t>{120} – Curve</w:t>
            </w:r>
          </w:p>
          <w:p w14:paraId="6E0787FC" w14:textId="75FECC60" w:rsidR="0036276B" w:rsidRPr="001F69A8" w:rsidRDefault="0036276B" w:rsidP="00522ACE">
            <w:pPr>
              <w:pStyle w:val="Small"/>
              <w:spacing w:before="0" w:after="40"/>
              <w:jc w:val="both"/>
            </w:pPr>
            <w:r>
              <w:t>{125} – Composite Curve</w:t>
            </w:r>
          </w:p>
        </w:tc>
      </w:tr>
      <w:tr w:rsidR="00E73EDF" w:rsidRPr="001F69A8" w14:paraId="03B1D2D2" w14:textId="77777777" w:rsidTr="002528FB">
        <w:tc>
          <w:tcPr>
            <w:tcW w:w="3458" w:type="dxa"/>
            <w:tcBorders>
              <w:top w:val="single" w:sz="6" w:space="0" w:color="000000"/>
              <w:left w:val="single" w:sz="6" w:space="0" w:color="000000"/>
              <w:bottom w:val="single" w:sz="6" w:space="0" w:color="000000"/>
              <w:right w:val="single" w:sz="6" w:space="0" w:color="000000"/>
            </w:tcBorders>
          </w:tcPr>
          <w:p w14:paraId="2E23CFE6" w14:textId="2969BA77" w:rsidR="00E73EDF" w:rsidRPr="001F69A8" w:rsidRDefault="007653F1" w:rsidP="002528FB">
            <w:pPr>
              <w:pStyle w:val="Small"/>
              <w:spacing w:before="40" w:after="40"/>
              <w:jc w:val="both"/>
            </w:pPr>
            <w:r w:rsidRPr="001F69A8">
              <w:t xml:space="preserve">Referenced Record </w:t>
            </w:r>
            <w:r w:rsidR="002528FB">
              <w:t>i</w:t>
            </w:r>
            <w:r w:rsidR="002528FB" w:rsidRPr="001F69A8">
              <w:t>dentifier</w:t>
            </w:r>
          </w:p>
        </w:tc>
        <w:tc>
          <w:tcPr>
            <w:tcW w:w="794" w:type="dxa"/>
            <w:tcBorders>
              <w:top w:val="single" w:sz="6" w:space="0" w:color="000000"/>
              <w:left w:val="single" w:sz="6" w:space="0" w:color="000000"/>
              <w:bottom w:val="single" w:sz="6" w:space="0" w:color="000000"/>
              <w:right w:val="single" w:sz="6" w:space="0" w:color="000000"/>
            </w:tcBorders>
          </w:tcPr>
          <w:p w14:paraId="2EEB7A94" w14:textId="77777777" w:rsidR="00E73EDF" w:rsidRPr="001F69A8" w:rsidRDefault="007653F1" w:rsidP="00C128E3">
            <w:pPr>
              <w:pStyle w:val="Small"/>
              <w:spacing w:before="40" w:after="40"/>
              <w:jc w:val="both"/>
            </w:pPr>
            <w:r w:rsidRPr="001F69A8">
              <w:t>RRID</w:t>
            </w:r>
          </w:p>
        </w:tc>
        <w:tc>
          <w:tcPr>
            <w:tcW w:w="794" w:type="dxa"/>
            <w:tcBorders>
              <w:top w:val="single" w:sz="6" w:space="0" w:color="000000"/>
              <w:left w:val="single" w:sz="6" w:space="0" w:color="000000"/>
              <w:bottom w:val="single" w:sz="6" w:space="0" w:color="000000"/>
              <w:right w:val="single" w:sz="6" w:space="0" w:color="000000"/>
            </w:tcBorders>
          </w:tcPr>
          <w:p w14:paraId="1ACA594F" w14:textId="77777777" w:rsidR="00E73EDF" w:rsidRPr="001F69A8"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5FD0E17F" w14:textId="77777777" w:rsidR="00E73EDF" w:rsidRPr="001F69A8" w:rsidRDefault="007653F1" w:rsidP="00C128E3">
            <w:pPr>
              <w:pStyle w:val="Small"/>
              <w:spacing w:before="40" w:after="40"/>
              <w:jc w:val="both"/>
            </w:pPr>
            <w:r w:rsidRPr="001F69A8">
              <w:t>b14</w:t>
            </w:r>
          </w:p>
        </w:tc>
        <w:tc>
          <w:tcPr>
            <w:tcW w:w="4026" w:type="dxa"/>
            <w:tcBorders>
              <w:top w:val="single" w:sz="6" w:space="0" w:color="000000"/>
              <w:left w:val="single" w:sz="6" w:space="0" w:color="000000"/>
              <w:bottom w:val="single" w:sz="6" w:space="0" w:color="000000"/>
              <w:right w:val="single" w:sz="6" w:space="0" w:color="000000"/>
            </w:tcBorders>
          </w:tcPr>
          <w:p w14:paraId="6B67AF02" w14:textId="77777777" w:rsidR="00E73EDF" w:rsidRPr="001F69A8" w:rsidRDefault="007653F1" w:rsidP="00C128E3">
            <w:pPr>
              <w:pStyle w:val="Small"/>
              <w:spacing w:before="40" w:after="40"/>
              <w:jc w:val="both"/>
            </w:pPr>
            <w:r w:rsidRPr="001F69A8">
              <w:t>Record identifier of the referenced record</w:t>
            </w:r>
          </w:p>
        </w:tc>
      </w:tr>
      <w:tr w:rsidR="00E73EDF" w:rsidRPr="001F69A8" w14:paraId="50EDA842" w14:textId="77777777" w:rsidTr="002528FB">
        <w:tc>
          <w:tcPr>
            <w:tcW w:w="3458" w:type="dxa"/>
            <w:tcBorders>
              <w:top w:val="single" w:sz="6" w:space="0" w:color="000000"/>
              <w:left w:val="single" w:sz="6" w:space="0" w:color="000000"/>
              <w:bottom w:val="single" w:sz="6" w:space="0" w:color="000000"/>
              <w:right w:val="single" w:sz="6" w:space="0" w:color="000000"/>
            </w:tcBorders>
          </w:tcPr>
          <w:p w14:paraId="57F175C3" w14:textId="77777777" w:rsidR="00E73EDF" w:rsidRPr="001F69A8" w:rsidRDefault="007653F1" w:rsidP="00C128E3">
            <w:pPr>
              <w:pStyle w:val="Small"/>
              <w:spacing w:before="40" w:after="40"/>
              <w:jc w:val="both"/>
            </w:pPr>
            <w:r w:rsidRPr="001F69A8">
              <w:t>Orientation</w:t>
            </w:r>
          </w:p>
        </w:tc>
        <w:tc>
          <w:tcPr>
            <w:tcW w:w="794" w:type="dxa"/>
            <w:tcBorders>
              <w:top w:val="single" w:sz="6" w:space="0" w:color="000000"/>
              <w:left w:val="single" w:sz="6" w:space="0" w:color="000000"/>
              <w:bottom w:val="single" w:sz="6" w:space="0" w:color="000000"/>
              <w:right w:val="single" w:sz="6" w:space="0" w:color="000000"/>
            </w:tcBorders>
          </w:tcPr>
          <w:p w14:paraId="653FB1DF" w14:textId="77777777" w:rsidR="00E73EDF" w:rsidRPr="001F69A8" w:rsidRDefault="007653F1" w:rsidP="00C128E3">
            <w:pPr>
              <w:pStyle w:val="Small"/>
              <w:spacing w:before="40" w:after="40"/>
              <w:jc w:val="both"/>
            </w:pPr>
            <w:r w:rsidRPr="001F69A8">
              <w:t>ORNT</w:t>
            </w:r>
          </w:p>
        </w:tc>
        <w:tc>
          <w:tcPr>
            <w:tcW w:w="794" w:type="dxa"/>
            <w:tcBorders>
              <w:top w:val="single" w:sz="6" w:space="0" w:color="000000"/>
              <w:left w:val="single" w:sz="6" w:space="0" w:color="000000"/>
              <w:bottom w:val="single" w:sz="6" w:space="0" w:color="000000"/>
              <w:right w:val="single" w:sz="6" w:space="0" w:color="000000"/>
            </w:tcBorders>
          </w:tcPr>
          <w:p w14:paraId="5797B7C3" w14:textId="77777777" w:rsidR="00E73EDF" w:rsidRPr="001F69A8"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7271A86D" w14:textId="77777777" w:rsidR="00E73EDF" w:rsidRPr="001F69A8" w:rsidRDefault="007653F1" w:rsidP="00C128E3">
            <w:pPr>
              <w:pStyle w:val="Small"/>
              <w:spacing w:before="40" w:after="40"/>
              <w:jc w:val="both"/>
            </w:pPr>
            <w:r w:rsidRPr="001F69A8">
              <w:t>b11</w:t>
            </w:r>
          </w:p>
        </w:tc>
        <w:tc>
          <w:tcPr>
            <w:tcW w:w="4026" w:type="dxa"/>
            <w:tcBorders>
              <w:top w:val="single" w:sz="6" w:space="0" w:color="000000"/>
              <w:left w:val="single" w:sz="6" w:space="0" w:color="000000"/>
              <w:bottom w:val="single" w:sz="6" w:space="0" w:color="000000"/>
              <w:right w:val="single" w:sz="6" w:space="0" w:color="000000"/>
            </w:tcBorders>
          </w:tcPr>
          <w:p w14:paraId="0D574FB8" w14:textId="63052B94" w:rsidR="00E73EDF" w:rsidRPr="001F69A8" w:rsidRDefault="007653F1" w:rsidP="00C128E3">
            <w:pPr>
              <w:pStyle w:val="Small"/>
              <w:spacing w:before="40"/>
              <w:jc w:val="both"/>
            </w:pPr>
            <w:r w:rsidRPr="001F69A8">
              <w:t xml:space="preserve">{1} </w:t>
            </w:r>
            <w:r w:rsidR="002528FB">
              <w:t>–</w:t>
            </w:r>
            <w:r w:rsidRPr="001F69A8">
              <w:t xml:space="preserve"> Forward</w:t>
            </w:r>
          </w:p>
          <w:p w14:paraId="6999EB88" w14:textId="65A8813C" w:rsidR="00E73EDF" w:rsidRPr="001F69A8" w:rsidRDefault="007653F1" w:rsidP="00C128E3">
            <w:pPr>
              <w:pStyle w:val="Small"/>
              <w:spacing w:before="0" w:after="40"/>
              <w:jc w:val="both"/>
            </w:pPr>
            <w:r w:rsidRPr="001F69A8">
              <w:t xml:space="preserve">{2} </w:t>
            </w:r>
            <w:r w:rsidR="002528FB">
              <w:t>–</w:t>
            </w:r>
            <w:r w:rsidRPr="001F69A8">
              <w:t xml:space="preserve"> Reverse</w:t>
            </w:r>
          </w:p>
        </w:tc>
      </w:tr>
    </w:tbl>
    <w:p w14:paraId="485CBC60" w14:textId="77777777" w:rsidR="00E73EDF" w:rsidRDefault="00E73EDF" w:rsidP="006E716A">
      <w:pPr>
        <w:spacing w:after="0" w:line="240" w:lineRule="auto"/>
      </w:pPr>
    </w:p>
    <w:p w14:paraId="07DD204C" w14:textId="7C23D6D0" w:rsidR="006E716A" w:rsidRPr="00926480" w:rsidRDefault="006E716A" w:rsidP="001D02B5">
      <w:pPr>
        <w:pStyle w:val="ListContinue2"/>
        <w:keepNext/>
        <w:keepLines/>
        <w:numPr>
          <w:ilvl w:val="2"/>
          <w:numId w:val="27"/>
        </w:numPr>
        <w:tabs>
          <w:tab w:val="clear" w:pos="432"/>
        </w:tabs>
        <w:spacing w:before="120" w:after="120" w:line="240" w:lineRule="auto"/>
        <w:rPr>
          <w:b/>
          <w:lang w:eastAsia="en-US"/>
        </w:rPr>
      </w:pPr>
      <w:bookmarkStart w:id="1657" w:name="_Toc162435489"/>
      <w:bookmarkStart w:id="1658" w:name="_Toc169203183"/>
      <w:bookmarkStart w:id="1659" w:name="_Toc170072513"/>
      <w:r w:rsidRPr="001F69A8">
        <w:rPr>
          <w:b/>
        </w:rPr>
        <w:t>Surface Record Identifier field - SRID</w:t>
      </w:r>
      <w:bookmarkEnd w:id="1657"/>
      <w:bookmarkEnd w:id="1658"/>
      <w:bookmarkEnd w:id="1659"/>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E73EDF" w:rsidRPr="001F69A8" w14:paraId="48AA1400" w14:textId="77777777" w:rsidTr="006E716A">
        <w:tc>
          <w:tcPr>
            <w:tcW w:w="3459"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p w14:paraId="09FE0CC0" w14:textId="77777777" w:rsidR="00E73EDF" w:rsidRPr="001F69A8" w:rsidRDefault="007653F1" w:rsidP="00C128E3">
            <w:pPr>
              <w:pStyle w:val="Small"/>
              <w:spacing w:before="40" w:after="40"/>
              <w:jc w:val="both"/>
              <w:rPr>
                <w:b/>
              </w:rPr>
            </w:pPr>
            <w:r w:rsidRPr="001F69A8">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723BE722" w14:textId="77777777" w:rsidR="00E73EDF" w:rsidRPr="001F69A8" w:rsidRDefault="007653F1" w:rsidP="00C128E3">
            <w:pPr>
              <w:pStyle w:val="Small"/>
              <w:spacing w:before="40" w:after="40"/>
              <w:jc w:val="both"/>
              <w:rPr>
                <w:b/>
              </w:rPr>
            </w:pPr>
            <w:r w:rsidRPr="001F69A8">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7F1EE4D4" w14:textId="77777777" w:rsidR="00E73EDF" w:rsidRPr="001F69A8" w:rsidRDefault="007653F1" w:rsidP="00C128E3">
            <w:pPr>
              <w:pStyle w:val="Small"/>
              <w:spacing w:before="40" w:after="40"/>
              <w:jc w:val="both"/>
              <w:rPr>
                <w:b/>
              </w:rPr>
            </w:pPr>
            <w:r w:rsidRPr="001F69A8">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5F3DA55B" w14:textId="77777777" w:rsidR="00E73EDF" w:rsidRPr="001F69A8" w:rsidRDefault="007653F1" w:rsidP="00C128E3">
            <w:pPr>
              <w:pStyle w:val="Small"/>
              <w:spacing w:before="40" w:after="40"/>
              <w:jc w:val="both"/>
              <w:rPr>
                <w:b/>
              </w:rPr>
            </w:pPr>
            <w:r w:rsidRPr="001F69A8">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5AFD7623" w14:textId="77777777" w:rsidR="00E73EDF" w:rsidRPr="001F69A8" w:rsidRDefault="007653F1" w:rsidP="00C128E3">
            <w:pPr>
              <w:pStyle w:val="Small"/>
              <w:spacing w:before="40" w:after="40"/>
              <w:jc w:val="both"/>
              <w:rPr>
                <w:b/>
              </w:rPr>
            </w:pPr>
            <w:r w:rsidRPr="001F69A8">
              <w:rPr>
                <w:b/>
              </w:rPr>
              <w:t>Comment</w:t>
            </w:r>
          </w:p>
        </w:tc>
      </w:tr>
      <w:tr w:rsidR="00E73EDF" w:rsidRPr="001F69A8" w14:paraId="0F6078E5" w14:textId="77777777">
        <w:tc>
          <w:tcPr>
            <w:tcW w:w="3459" w:type="dxa"/>
            <w:tcBorders>
              <w:top w:val="single" w:sz="6" w:space="0" w:color="000000"/>
              <w:left w:val="single" w:sz="6" w:space="0" w:color="000000"/>
              <w:bottom w:val="single" w:sz="6" w:space="0" w:color="000000"/>
              <w:right w:val="single" w:sz="6" w:space="0" w:color="000000"/>
            </w:tcBorders>
          </w:tcPr>
          <w:p w14:paraId="3FCE246F" w14:textId="569ED999" w:rsidR="00E73EDF" w:rsidRPr="001F69A8" w:rsidRDefault="007653F1" w:rsidP="006E716A">
            <w:pPr>
              <w:pStyle w:val="Small"/>
              <w:spacing w:before="40" w:after="40"/>
              <w:jc w:val="both"/>
            </w:pPr>
            <w:r w:rsidRPr="001F69A8">
              <w:t xml:space="preserve">Record </w:t>
            </w:r>
            <w:r w:rsidR="006E716A">
              <w:t>n</w:t>
            </w:r>
            <w:r w:rsidR="006E716A" w:rsidRPr="001F69A8">
              <w:t>ame</w:t>
            </w:r>
          </w:p>
        </w:tc>
        <w:tc>
          <w:tcPr>
            <w:tcW w:w="794" w:type="dxa"/>
            <w:tcBorders>
              <w:top w:val="single" w:sz="6" w:space="0" w:color="000000"/>
              <w:left w:val="single" w:sz="6" w:space="0" w:color="000000"/>
              <w:bottom w:val="single" w:sz="6" w:space="0" w:color="000000"/>
              <w:right w:val="single" w:sz="6" w:space="0" w:color="000000"/>
            </w:tcBorders>
          </w:tcPr>
          <w:p w14:paraId="62588765" w14:textId="77777777" w:rsidR="00E73EDF" w:rsidRPr="001F69A8" w:rsidRDefault="007653F1" w:rsidP="00C128E3">
            <w:pPr>
              <w:pStyle w:val="Small"/>
              <w:spacing w:before="40" w:after="40"/>
              <w:jc w:val="both"/>
            </w:pPr>
            <w:r w:rsidRPr="001F69A8">
              <w:t>RCNM</w:t>
            </w:r>
          </w:p>
        </w:tc>
        <w:tc>
          <w:tcPr>
            <w:tcW w:w="794" w:type="dxa"/>
            <w:tcBorders>
              <w:top w:val="single" w:sz="6" w:space="0" w:color="000000"/>
              <w:left w:val="single" w:sz="6" w:space="0" w:color="000000"/>
              <w:bottom w:val="single" w:sz="6" w:space="0" w:color="000000"/>
              <w:right w:val="single" w:sz="6" w:space="0" w:color="000000"/>
            </w:tcBorders>
          </w:tcPr>
          <w:p w14:paraId="794F1C0F" w14:textId="77777777" w:rsidR="00E73EDF" w:rsidRPr="001F69A8" w:rsidRDefault="007653F1" w:rsidP="00C128E3">
            <w:pPr>
              <w:pStyle w:val="Small"/>
              <w:spacing w:before="40" w:after="40"/>
              <w:jc w:val="both"/>
            </w:pPr>
            <w:r w:rsidRPr="001F69A8">
              <w:t>{130}</w:t>
            </w:r>
          </w:p>
        </w:tc>
        <w:tc>
          <w:tcPr>
            <w:tcW w:w="794" w:type="dxa"/>
            <w:tcBorders>
              <w:top w:val="single" w:sz="6" w:space="0" w:color="000000"/>
              <w:left w:val="single" w:sz="6" w:space="0" w:color="000000"/>
              <w:bottom w:val="single" w:sz="6" w:space="0" w:color="000000"/>
              <w:right w:val="single" w:sz="6" w:space="0" w:color="000000"/>
            </w:tcBorders>
          </w:tcPr>
          <w:p w14:paraId="6AF45AA4" w14:textId="77777777" w:rsidR="00E73EDF" w:rsidRPr="001F69A8" w:rsidRDefault="007653F1" w:rsidP="00C128E3">
            <w:pPr>
              <w:pStyle w:val="Small"/>
              <w:spacing w:before="40" w:after="40"/>
              <w:jc w:val="both"/>
            </w:pPr>
            <w:r w:rsidRPr="001F69A8">
              <w:t>b11</w:t>
            </w:r>
          </w:p>
        </w:tc>
        <w:tc>
          <w:tcPr>
            <w:tcW w:w="4026" w:type="dxa"/>
            <w:tcBorders>
              <w:top w:val="single" w:sz="6" w:space="0" w:color="000000"/>
              <w:left w:val="single" w:sz="6" w:space="0" w:color="000000"/>
              <w:bottom w:val="single" w:sz="6" w:space="0" w:color="000000"/>
              <w:right w:val="single" w:sz="6" w:space="0" w:color="000000"/>
            </w:tcBorders>
          </w:tcPr>
          <w:p w14:paraId="3B4634B3" w14:textId="14BFDD07" w:rsidR="00E73EDF" w:rsidRPr="001F69A8" w:rsidRDefault="007653F1" w:rsidP="00C128E3">
            <w:pPr>
              <w:pStyle w:val="Small"/>
              <w:spacing w:before="40" w:after="40"/>
              <w:jc w:val="both"/>
            </w:pPr>
            <w:r w:rsidRPr="001F69A8">
              <w:t xml:space="preserve">{130} </w:t>
            </w:r>
            <w:r w:rsidR="006E716A">
              <w:t>–</w:t>
            </w:r>
            <w:r w:rsidRPr="001F69A8">
              <w:t xml:space="preserve"> Surface</w:t>
            </w:r>
          </w:p>
        </w:tc>
      </w:tr>
      <w:tr w:rsidR="00E73EDF" w:rsidRPr="001F69A8" w14:paraId="31CC58EF" w14:textId="77777777">
        <w:tc>
          <w:tcPr>
            <w:tcW w:w="3459" w:type="dxa"/>
            <w:tcBorders>
              <w:top w:val="single" w:sz="6" w:space="0" w:color="000000"/>
              <w:left w:val="single" w:sz="6" w:space="0" w:color="000000"/>
              <w:bottom w:val="single" w:sz="6" w:space="0" w:color="000000"/>
              <w:right w:val="single" w:sz="6" w:space="0" w:color="000000"/>
            </w:tcBorders>
          </w:tcPr>
          <w:p w14:paraId="030A8FB5" w14:textId="7590F88B" w:rsidR="00E73EDF" w:rsidRPr="001F69A8" w:rsidRDefault="007653F1" w:rsidP="006E716A">
            <w:pPr>
              <w:pStyle w:val="Small"/>
              <w:spacing w:before="40" w:after="40"/>
              <w:jc w:val="both"/>
            </w:pPr>
            <w:r w:rsidRPr="001F69A8">
              <w:t xml:space="preserve">Record </w:t>
            </w:r>
            <w:r w:rsidR="006E716A">
              <w:t>i</w:t>
            </w:r>
            <w:r w:rsidR="006E716A" w:rsidRPr="001F69A8">
              <w:t xml:space="preserve">dentification </w:t>
            </w:r>
            <w:r w:rsidRPr="001F69A8">
              <w:t>number</w:t>
            </w:r>
          </w:p>
        </w:tc>
        <w:tc>
          <w:tcPr>
            <w:tcW w:w="794" w:type="dxa"/>
            <w:tcBorders>
              <w:top w:val="single" w:sz="6" w:space="0" w:color="000000"/>
              <w:left w:val="single" w:sz="6" w:space="0" w:color="000000"/>
              <w:bottom w:val="single" w:sz="6" w:space="0" w:color="000000"/>
              <w:right w:val="single" w:sz="6" w:space="0" w:color="000000"/>
            </w:tcBorders>
          </w:tcPr>
          <w:p w14:paraId="4737D42B" w14:textId="77777777" w:rsidR="00E73EDF" w:rsidRPr="001F69A8" w:rsidRDefault="007653F1" w:rsidP="00C128E3">
            <w:pPr>
              <w:pStyle w:val="Small"/>
              <w:spacing w:before="40" w:after="40"/>
              <w:jc w:val="both"/>
            </w:pPr>
            <w:r w:rsidRPr="001F69A8">
              <w:t>RCID</w:t>
            </w:r>
          </w:p>
        </w:tc>
        <w:tc>
          <w:tcPr>
            <w:tcW w:w="794" w:type="dxa"/>
            <w:tcBorders>
              <w:top w:val="single" w:sz="6" w:space="0" w:color="000000"/>
              <w:left w:val="single" w:sz="6" w:space="0" w:color="000000"/>
              <w:bottom w:val="single" w:sz="6" w:space="0" w:color="000000"/>
              <w:right w:val="single" w:sz="6" w:space="0" w:color="000000"/>
            </w:tcBorders>
          </w:tcPr>
          <w:p w14:paraId="43D33F0E" w14:textId="77777777" w:rsidR="00E73EDF" w:rsidRPr="001F69A8"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1A26C6DE" w14:textId="77777777" w:rsidR="00E73EDF" w:rsidRPr="001F69A8" w:rsidRDefault="007653F1" w:rsidP="00C128E3">
            <w:pPr>
              <w:pStyle w:val="Small"/>
              <w:spacing w:before="40" w:after="40"/>
              <w:jc w:val="both"/>
            </w:pPr>
            <w:r w:rsidRPr="001F69A8">
              <w:t>b14</w:t>
            </w:r>
          </w:p>
        </w:tc>
        <w:tc>
          <w:tcPr>
            <w:tcW w:w="4026" w:type="dxa"/>
            <w:tcBorders>
              <w:top w:val="single" w:sz="6" w:space="0" w:color="000000"/>
              <w:left w:val="single" w:sz="6" w:space="0" w:color="000000"/>
              <w:bottom w:val="single" w:sz="6" w:space="0" w:color="000000"/>
              <w:right w:val="single" w:sz="6" w:space="0" w:color="000000"/>
            </w:tcBorders>
          </w:tcPr>
          <w:p w14:paraId="5CA7F0C3" w14:textId="77777777" w:rsidR="00E73EDF" w:rsidRPr="001F69A8" w:rsidRDefault="007653F1" w:rsidP="00C128E3">
            <w:pPr>
              <w:pStyle w:val="Small"/>
              <w:spacing w:before="40" w:after="40"/>
              <w:jc w:val="both"/>
            </w:pPr>
            <w:r w:rsidRPr="001F69A8">
              <w:t>Range: 1 to 2</w:t>
            </w:r>
            <w:r w:rsidRPr="001F69A8">
              <w:rPr>
                <w:vertAlign w:val="superscript"/>
              </w:rPr>
              <w:t>32</w:t>
            </w:r>
            <w:r w:rsidRPr="001F69A8">
              <w:noBreakHyphen/>
              <w:t>2</w:t>
            </w:r>
          </w:p>
        </w:tc>
      </w:tr>
      <w:tr w:rsidR="00E73EDF" w:rsidRPr="001F69A8" w14:paraId="166BD91D" w14:textId="77777777">
        <w:tc>
          <w:tcPr>
            <w:tcW w:w="3459" w:type="dxa"/>
            <w:tcBorders>
              <w:top w:val="single" w:sz="6" w:space="0" w:color="000000"/>
              <w:left w:val="single" w:sz="6" w:space="0" w:color="000000"/>
              <w:bottom w:val="single" w:sz="6" w:space="0" w:color="000000"/>
              <w:right w:val="single" w:sz="6" w:space="0" w:color="000000"/>
            </w:tcBorders>
          </w:tcPr>
          <w:p w14:paraId="077C987A" w14:textId="57DA7789" w:rsidR="00E73EDF" w:rsidRPr="001F69A8" w:rsidRDefault="007653F1" w:rsidP="006E716A">
            <w:pPr>
              <w:pStyle w:val="Small"/>
              <w:spacing w:before="40" w:after="40"/>
              <w:jc w:val="both"/>
            </w:pPr>
            <w:r w:rsidRPr="001F69A8">
              <w:t xml:space="preserve">Record </w:t>
            </w:r>
            <w:r w:rsidR="006E716A">
              <w:t>v</w:t>
            </w:r>
            <w:r w:rsidR="006E716A" w:rsidRPr="001F69A8">
              <w:t>ersion</w:t>
            </w:r>
          </w:p>
        </w:tc>
        <w:tc>
          <w:tcPr>
            <w:tcW w:w="794" w:type="dxa"/>
            <w:tcBorders>
              <w:top w:val="single" w:sz="6" w:space="0" w:color="000000"/>
              <w:left w:val="single" w:sz="6" w:space="0" w:color="000000"/>
              <w:bottom w:val="single" w:sz="6" w:space="0" w:color="000000"/>
              <w:right w:val="single" w:sz="6" w:space="0" w:color="000000"/>
            </w:tcBorders>
          </w:tcPr>
          <w:p w14:paraId="51F23704" w14:textId="77777777" w:rsidR="00E73EDF" w:rsidRPr="001F69A8" w:rsidRDefault="007653F1" w:rsidP="00C128E3">
            <w:pPr>
              <w:pStyle w:val="Small"/>
              <w:spacing w:before="40" w:after="40"/>
              <w:jc w:val="both"/>
            </w:pPr>
            <w:r w:rsidRPr="001F69A8">
              <w:t>RVER</w:t>
            </w:r>
          </w:p>
        </w:tc>
        <w:tc>
          <w:tcPr>
            <w:tcW w:w="794" w:type="dxa"/>
            <w:tcBorders>
              <w:top w:val="single" w:sz="6" w:space="0" w:color="000000"/>
              <w:left w:val="single" w:sz="6" w:space="0" w:color="000000"/>
              <w:bottom w:val="single" w:sz="6" w:space="0" w:color="000000"/>
              <w:right w:val="single" w:sz="6" w:space="0" w:color="000000"/>
            </w:tcBorders>
          </w:tcPr>
          <w:p w14:paraId="54358538" w14:textId="77777777" w:rsidR="00E73EDF" w:rsidRPr="001F69A8"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24449D59" w14:textId="77777777" w:rsidR="00E73EDF" w:rsidRPr="001F69A8" w:rsidRDefault="007653F1" w:rsidP="00C128E3">
            <w:pPr>
              <w:pStyle w:val="Small"/>
              <w:spacing w:before="40" w:after="40"/>
              <w:jc w:val="both"/>
            </w:pPr>
            <w:r w:rsidRPr="001F69A8">
              <w:t>b12</w:t>
            </w:r>
          </w:p>
        </w:tc>
        <w:tc>
          <w:tcPr>
            <w:tcW w:w="4026" w:type="dxa"/>
            <w:tcBorders>
              <w:top w:val="single" w:sz="6" w:space="0" w:color="000000"/>
              <w:left w:val="single" w:sz="6" w:space="0" w:color="000000"/>
              <w:bottom w:val="single" w:sz="6" w:space="0" w:color="000000"/>
              <w:right w:val="single" w:sz="6" w:space="0" w:color="000000"/>
            </w:tcBorders>
          </w:tcPr>
          <w:p w14:paraId="7755174D" w14:textId="77777777" w:rsidR="00E73EDF" w:rsidRPr="001F69A8" w:rsidRDefault="007653F1" w:rsidP="00C128E3">
            <w:pPr>
              <w:pStyle w:val="Small"/>
              <w:spacing w:before="40" w:after="40"/>
              <w:jc w:val="both"/>
            </w:pPr>
            <w:r w:rsidRPr="001F69A8">
              <w:t>RVER contains the serial number of the record edition</w:t>
            </w:r>
          </w:p>
        </w:tc>
      </w:tr>
      <w:tr w:rsidR="006E716A" w:rsidRPr="001F69A8" w14:paraId="749BB21E" w14:textId="77777777">
        <w:tc>
          <w:tcPr>
            <w:tcW w:w="3459" w:type="dxa"/>
            <w:tcBorders>
              <w:top w:val="single" w:sz="6" w:space="0" w:color="000000"/>
              <w:left w:val="single" w:sz="6" w:space="0" w:color="000000"/>
              <w:bottom w:val="single" w:sz="6" w:space="0" w:color="000000"/>
              <w:right w:val="single" w:sz="6" w:space="0" w:color="000000"/>
            </w:tcBorders>
          </w:tcPr>
          <w:p w14:paraId="4274F5FE" w14:textId="787CF94C" w:rsidR="006E716A" w:rsidRPr="001F69A8" w:rsidRDefault="006E716A" w:rsidP="006E716A">
            <w:pPr>
              <w:pStyle w:val="Small"/>
              <w:spacing w:before="40" w:after="40"/>
              <w:jc w:val="both"/>
            </w:pPr>
            <w:r w:rsidRPr="001F69A8">
              <w:t xml:space="preserve">Record </w:t>
            </w:r>
            <w:r>
              <w:t>u</w:t>
            </w:r>
            <w:r w:rsidRPr="001F69A8">
              <w:t xml:space="preserve">pdate </w:t>
            </w:r>
            <w:r>
              <w:t>i</w:t>
            </w:r>
            <w:r w:rsidRPr="001F69A8">
              <w:t>nstruction</w:t>
            </w:r>
          </w:p>
        </w:tc>
        <w:tc>
          <w:tcPr>
            <w:tcW w:w="794" w:type="dxa"/>
            <w:tcBorders>
              <w:top w:val="single" w:sz="6" w:space="0" w:color="000000"/>
              <w:left w:val="single" w:sz="6" w:space="0" w:color="000000"/>
              <w:bottom w:val="single" w:sz="6" w:space="0" w:color="000000"/>
              <w:right w:val="single" w:sz="6" w:space="0" w:color="000000"/>
            </w:tcBorders>
          </w:tcPr>
          <w:p w14:paraId="1C0DDD8E" w14:textId="77777777" w:rsidR="006E716A" w:rsidRPr="001F69A8" w:rsidRDefault="006E716A" w:rsidP="006E716A">
            <w:pPr>
              <w:pStyle w:val="Small"/>
              <w:spacing w:before="40" w:after="40"/>
              <w:jc w:val="both"/>
            </w:pPr>
            <w:r w:rsidRPr="001F69A8">
              <w:t>RUIN</w:t>
            </w:r>
          </w:p>
        </w:tc>
        <w:tc>
          <w:tcPr>
            <w:tcW w:w="794" w:type="dxa"/>
            <w:tcBorders>
              <w:top w:val="single" w:sz="6" w:space="0" w:color="000000"/>
              <w:left w:val="single" w:sz="6" w:space="0" w:color="000000"/>
              <w:bottom w:val="single" w:sz="6" w:space="0" w:color="000000"/>
              <w:right w:val="single" w:sz="6" w:space="0" w:color="000000"/>
            </w:tcBorders>
          </w:tcPr>
          <w:p w14:paraId="5AF9409D" w14:textId="77777777" w:rsidR="006E716A" w:rsidRPr="001F69A8" w:rsidRDefault="006E716A" w:rsidP="006E716A">
            <w:pPr>
              <w:pStyle w:val="Small"/>
              <w:spacing w:before="40" w:after="40"/>
              <w:jc w:val="both"/>
            </w:pPr>
            <w:r w:rsidRPr="001F69A8">
              <w:t>{1},{2} or {3}</w:t>
            </w:r>
          </w:p>
        </w:tc>
        <w:tc>
          <w:tcPr>
            <w:tcW w:w="794" w:type="dxa"/>
            <w:tcBorders>
              <w:top w:val="single" w:sz="6" w:space="0" w:color="000000"/>
              <w:left w:val="single" w:sz="6" w:space="0" w:color="000000"/>
              <w:bottom w:val="single" w:sz="6" w:space="0" w:color="000000"/>
              <w:right w:val="single" w:sz="6" w:space="0" w:color="000000"/>
            </w:tcBorders>
          </w:tcPr>
          <w:p w14:paraId="2730B16F" w14:textId="77777777" w:rsidR="006E716A" w:rsidRPr="001F69A8" w:rsidRDefault="006E716A" w:rsidP="006E716A">
            <w:pPr>
              <w:pStyle w:val="Small"/>
              <w:spacing w:before="40" w:after="40"/>
              <w:jc w:val="both"/>
            </w:pPr>
            <w:r w:rsidRPr="001F69A8">
              <w:t>b11</w:t>
            </w:r>
          </w:p>
        </w:tc>
        <w:tc>
          <w:tcPr>
            <w:tcW w:w="4026" w:type="dxa"/>
            <w:tcBorders>
              <w:top w:val="single" w:sz="6" w:space="0" w:color="000000"/>
              <w:left w:val="single" w:sz="6" w:space="0" w:color="000000"/>
              <w:bottom w:val="single" w:sz="6" w:space="0" w:color="000000"/>
              <w:right w:val="single" w:sz="6" w:space="0" w:color="000000"/>
            </w:tcBorders>
          </w:tcPr>
          <w:p w14:paraId="69D73C06" w14:textId="77777777" w:rsidR="006E716A" w:rsidRPr="006B70B8" w:rsidRDefault="006E716A" w:rsidP="006E716A">
            <w:pPr>
              <w:pStyle w:val="Small"/>
              <w:snapToGrid w:val="0"/>
              <w:spacing w:before="40"/>
              <w:jc w:val="both"/>
            </w:pPr>
            <w:r w:rsidRPr="006B70B8">
              <w:t xml:space="preserve">{1} </w:t>
            </w:r>
            <w:r>
              <w:t>–</w:t>
            </w:r>
            <w:r w:rsidRPr="006B70B8">
              <w:t xml:space="preserve"> Insert</w:t>
            </w:r>
          </w:p>
          <w:p w14:paraId="01269B02" w14:textId="77777777" w:rsidR="006E716A" w:rsidRPr="006B70B8" w:rsidRDefault="006E716A" w:rsidP="006E716A">
            <w:pPr>
              <w:pStyle w:val="Small"/>
              <w:spacing w:before="0"/>
              <w:jc w:val="both"/>
            </w:pPr>
            <w:r w:rsidRPr="006B70B8">
              <w:t xml:space="preserve">{2} </w:t>
            </w:r>
            <w:r>
              <w:t>–</w:t>
            </w:r>
            <w:r w:rsidRPr="006B70B8">
              <w:t xml:space="preserve"> Delete</w:t>
            </w:r>
          </w:p>
          <w:p w14:paraId="09509CCA" w14:textId="411553A0" w:rsidR="006E716A" w:rsidRPr="001F69A8" w:rsidRDefault="006E716A" w:rsidP="006E716A">
            <w:pPr>
              <w:pStyle w:val="Small"/>
              <w:spacing w:before="0" w:after="40"/>
              <w:jc w:val="both"/>
            </w:pPr>
            <w:r w:rsidRPr="006B70B8">
              <w:t xml:space="preserve">{3} </w:t>
            </w:r>
            <w:r>
              <w:t>–</w:t>
            </w:r>
            <w:r w:rsidRPr="006B70B8">
              <w:t xml:space="preserve"> Modify</w:t>
            </w:r>
          </w:p>
        </w:tc>
      </w:tr>
    </w:tbl>
    <w:p w14:paraId="140D26B5" w14:textId="77777777" w:rsidR="00E73EDF" w:rsidRDefault="00E73EDF" w:rsidP="006E716A">
      <w:pPr>
        <w:spacing w:after="0" w:line="240" w:lineRule="auto"/>
      </w:pPr>
    </w:p>
    <w:p w14:paraId="3D85B53F" w14:textId="77D0E556" w:rsidR="006E716A" w:rsidRPr="00926480" w:rsidRDefault="006E716A" w:rsidP="001D02B5">
      <w:pPr>
        <w:pStyle w:val="ListContinue2"/>
        <w:keepNext/>
        <w:keepLines/>
        <w:numPr>
          <w:ilvl w:val="2"/>
          <w:numId w:val="27"/>
        </w:numPr>
        <w:tabs>
          <w:tab w:val="clear" w:pos="432"/>
        </w:tabs>
        <w:spacing w:before="120" w:after="120" w:line="240" w:lineRule="auto"/>
        <w:rPr>
          <w:b/>
          <w:lang w:eastAsia="en-US"/>
        </w:rPr>
      </w:pPr>
      <w:bookmarkStart w:id="1660" w:name="_Toc162435490"/>
      <w:bookmarkStart w:id="1661" w:name="_Toc169203184"/>
      <w:bookmarkStart w:id="1662" w:name="_Toc170072514"/>
      <w:r w:rsidRPr="006E716A">
        <w:rPr>
          <w:b/>
        </w:rPr>
        <w:lastRenderedPageBreak/>
        <w:t>Ring Association field - RIAS</w:t>
      </w:r>
      <w:bookmarkEnd w:id="1660"/>
      <w:bookmarkEnd w:id="1661"/>
      <w:bookmarkEnd w:id="1662"/>
    </w:p>
    <w:tbl>
      <w:tblPr>
        <w:tblW w:w="9866" w:type="dxa"/>
        <w:tblInd w:w="-244" w:type="dxa"/>
        <w:tblLayout w:type="fixed"/>
        <w:tblCellMar>
          <w:left w:w="57" w:type="dxa"/>
          <w:right w:w="57" w:type="dxa"/>
        </w:tblCellMar>
        <w:tblLook w:val="04A0" w:firstRow="1" w:lastRow="0" w:firstColumn="1" w:lastColumn="0" w:noHBand="0" w:noVBand="1"/>
      </w:tblPr>
      <w:tblGrid>
        <w:gridCol w:w="3458"/>
        <w:gridCol w:w="794"/>
        <w:gridCol w:w="794"/>
        <w:gridCol w:w="794"/>
        <w:gridCol w:w="4026"/>
      </w:tblGrid>
      <w:tr w:rsidR="00E73EDF" w:rsidRPr="001F69A8" w14:paraId="5ED2B527" w14:textId="77777777" w:rsidTr="006E716A">
        <w:tc>
          <w:tcPr>
            <w:tcW w:w="3458"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p w14:paraId="2F1DA7A9" w14:textId="77777777" w:rsidR="00E73EDF" w:rsidRPr="001F69A8" w:rsidRDefault="007653F1" w:rsidP="00C128E3">
            <w:pPr>
              <w:pStyle w:val="Small"/>
              <w:spacing w:before="40" w:after="40"/>
              <w:jc w:val="both"/>
              <w:rPr>
                <w:b/>
              </w:rPr>
            </w:pPr>
            <w:r w:rsidRPr="001F69A8">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1FB5BC83" w14:textId="77777777" w:rsidR="00E73EDF" w:rsidRPr="001F69A8" w:rsidRDefault="007653F1" w:rsidP="00C128E3">
            <w:pPr>
              <w:pStyle w:val="Small"/>
              <w:spacing w:before="40" w:after="40"/>
              <w:jc w:val="both"/>
              <w:rPr>
                <w:b/>
              </w:rPr>
            </w:pPr>
            <w:r w:rsidRPr="001F69A8">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1A0DB752" w14:textId="77777777" w:rsidR="00E73EDF" w:rsidRPr="001F69A8" w:rsidRDefault="007653F1" w:rsidP="00C128E3">
            <w:pPr>
              <w:pStyle w:val="Small"/>
              <w:spacing w:before="40" w:after="40"/>
              <w:jc w:val="both"/>
              <w:rPr>
                <w:b/>
              </w:rPr>
            </w:pPr>
            <w:r w:rsidRPr="001F69A8">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1B3E9471" w14:textId="77777777" w:rsidR="00E73EDF" w:rsidRPr="001F69A8" w:rsidRDefault="007653F1" w:rsidP="00C128E3">
            <w:pPr>
              <w:pStyle w:val="Small"/>
              <w:spacing w:before="40" w:after="40"/>
              <w:jc w:val="both"/>
              <w:rPr>
                <w:b/>
              </w:rPr>
            </w:pPr>
            <w:r w:rsidRPr="001F69A8">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4AD169C0" w14:textId="77777777" w:rsidR="00E73EDF" w:rsidRPr="001F69A8" w:rsidRDefault="007653F1" w:rsidP="00C128E3">
            <w:pPr>
              <w:pStyle w:val="Small"/>
              <w:spacing w:before="40" w:after="40"/>
              <w:jc w:val="both"/>
              <w:rPr>
                <w:b/>
              </w:rPr>
            </w:pPr>
            <w:r w:rsidRPr="001F69A8">
              <w:rPr>
                <w:b/>
              </w:rPr>
              <w:t>Comment</w:t>
            </w:r>
          </w:p>
        </w:tc>
      </w:tr>
      <w:tr w:rsidR="0036276B" w:rsidRPr="001F69A8" w14:paraId="19E34B2D" w14:textId="77777777" w:rsidTr="006E716A">
        <w:tc>
          <w:tcPr>
            <w:tcW w:w="3458" w:type="dxa"/>
            <w:tcBorders>
              <w:top w:val="single" w:sz="6" w:space="0" w:color="000000"/>
              <w:left w:val="single" w:sz="6" w:space="0" w:color="000000"/>
              <w:bottom w:val="single" w:sz="6" w:space="0" w:color="000000"/>
              <w:right w:val="single" w:sz="6" w:space="0" w:color="000000"/>
            </w:tcBorders>
          </w:tcPr>
          <w:p w14:paraId="547C812B" w14:textId="6D74D12B" w:rsidR="0036276B" w:rsidRPr="001F69A8" w:rsidRDefault="0036276B" w:rsidP="0036276B">
            <w:pPr>
              <w:pStyle w:val="Small"/>
              <w:spacing w:before="40" w:after="40"/>
              <w:jc w:val="both"/>
            </w:pPr>
            <w:r w:rsidRPr="001F69A8">
              <w:t xml:space="preserve">Referenced Record </w:t>
            </w:r>
            <w:r>
              <w:t>n</w:t>
            </w:r>
            <w:r w:rsidRPr="001F69A8">
              <w:t>ame</w:t>
            </w:r>
          </w:p>
        </w:tc>
        <w:tc>
          <w:tcPr>
            <w:tcW w:w="794" w:type="dxa"/>
            <w:tcBorders>
              <w:top w:val="single" w:sz="6" w:space="0" w:color="000000"/>
              <w:left w:val="single" w:sz="6" w:space="0" w:color="000000"/>
              <w:bottom w:val="single" w:sz="6" w:space="0" w:color="000000"/>
              <w:right w:val="single" w:sz="6" w:space="0" w:color="000000"/>
            </w:tcBorders>
          </w:tcPr>
          <w:p w14:paraId="47742CF5" w14:textId="77777777" w:rsidR="0036276B" w:rsidRPr="001F69A8" w:rsidRDefault="0036276B" w:rsidP="0036276B">
            <w:pPr>
              <w:pStyle w:val="Small"/>
              <w:spacing w:before="40" w:after="40"/>
              <w:jc w:val="both"/>
            </w:pPr>
            <w:r w:rsidRPr="001F69A8">
              <w:t>*RRNM</w:t>
            </w:r>
          </w:p>
        </w:tc>
        <w:tc>
          <w:tcPr>
            <w:tcW w:w="794" w:type="dxa"/>
            <w:tcBorders>
              <w:top w:val="single" w:sz="6" w:space="0" w:color="000000"/>
              <w:left w:val="single" w:sz="6" w:space="0" w:color="000000"/>
              <w:bottom w:val="single" w:sz="6" w:space="0" w:color="000000"/>
              <w:right w:val="single" w:sz="6" w:space="0" w:color="000000"/>
            </w:tcBorders>
          </w:tcPr>
          <w:p w14:paraId="4EED80C7" w14:textId="0DC5F403" w:rsidR="0036276B" w:rsidRPr="001F69A8" w:rsidRDefault="0036276B" w:rsidP="0036276B">
            <w:pPr>
              <w:pStyle w:val="Small"/>
              <w:spacing w:before="40" w:after="40"/>
            </w:pPr>
            <w:r>
              <w:t>{120} or {125}</w:t>
            </w:r>
          </w:p>
        </w:tc>
        <w:tc>
          <w:tcPr>
            <w:tcW w:w="794" w:type="dxa"/>
            <w:tcBorders>
              <w:top w:val="single" w:sz="6" w:space="0" w:color="000000"/>
              <w:left w:val="single" w:sz="6" w:space="0" w:color="000000"/>
              <w:bottom w:val="single" w:sz="6" w:space="0" w:color="000000"/>
              <w:right w:val="single" w:sz="6" w:space="0" w:color="000000"/>
            </w:tcBorders>
          </w:tcPr>
          <w:p w14:paraId="087240F7" w14:textId="77777777" w:rsidR="0036276B" w:rsidRPr="001F69A8" w:rsidRDefault="0036276B" w:rsidP="0036276B">
            <w:pPr>
              <w:pStyle w:val="Small"/>
              <w:spacing w:before="40" w:after="40"/>
              <w:jc w:val="both"/>
            </w:pPr>
            <w:r w:rsidRPr="001F69A8">
              <w:t>b11</w:t>
            </w:r>
          </w:p>
        </w:tc>
        <w:tc>
          <w:tcPr>
            <w:tcW w:w="4026" w:type="dxa"/>
            <w:tcBorders>
              <w:top w:val="single" w:sz="6" w:space="0" w:color="000000"/>
              <w:left w:val="single" w:sz="6" w:space="0" w:color="000000"/>
              <w:bottom w:val="single" w:sz="6" w:space="0" w:color="000000"/>
              <w:right w:val="single" w:sz="6" w:space="0" w:color="000000"/>
            </w:tcBorders>
          </w:tcPr>
          <w:p w14:paraId="610F4851" w14:textId="77777777" w:rsidR="0036276B" w:rsidRDefault="0036276B" w:rsidP="0036276B">
            <w:pPr>
              <w:pStyle w:val="Small"/>
              <w:spacing w:before="40" w:after="40"/>
              <w:jc w:val="both"/>
            </w:pPr>
            <w:r w:rsidRPr="001F69A8">
              <w:t>Record name of the referenced record</w:t>
            </w:r>
          </w:p>
          <w:p w14:paraId="1A51ABB2" w14:textId="77777777" w:rsidR="0036276B" w:rsidRDefault="0036276B" w:rsidP="00522ACE">
            <w:pPr>
              <w:pStyle w:val="Small"/>
              <w:spacing w:before="40"/>
              <w:jc w:val="both"/>
            </w:pPr>
            <w:r>
              <w:t>{120} – Curve</w:t>
            </w:r>
          </w:p>
          <w:p w14:paraId="22330213" w14:textId="59E1C52D" w:rsidR="0036276B" w:rsidRPr="001F69A8" w:rsidRDefault="0036276B" w:rsidP="00522ACE">
            <w:pPr>
              <w:pStyle w:val="Small"/>
              <w:spacing w:before="0" w:after="40"/>
              <w:jc w:val="both"/>
            </w:pPr>
            <w:r>
              <w:t>{125} – Composite</w:t>
            </w:r>
            <w:r w:rsidR="00D54FF5">
              <w:t xml:space="preserve"> Curve</w:t>
            </w:r>
          </w:p>
        </w:tc>
      </w:tr>
      <w:tr w:rsidR="00E73EDF" w:rsidRPr="001F69A8" w14:paraId="7DC8C1C0" w14:textId="77777777" w:rsidTr="006E716A">
        <w:tc>
          <w:tcPr>
            <w:tcW w:w="3458" w:type="dxa"/>
            <w:tcBorders>
              <w:top w:val="single" w:sz="6" w:space="0" w:color="000000"/>
              <w:left w:val="single" w:sz="6" w:space="0" w:color="000000"/>
              <w:bottom w:val="single" w:sz="6" w:space="0" w:color="000000"/>
              <w:right w:val="single" w:sz="6" w:space="0" w:color="000000"/>
            </w:tcBorders>
          </w:tcPr>
          <w:p w14:paraId="3FC7C0A2" w14:textId="6DC90748" w:rsidR="00E73EDF" w:rsidRPr="001F69A8" w:rsidRDefault="007653F1" w:rsidP="006E716A">
            <w:pPr>
              <w:pStyle w:val="Small"/>
              <w:spacing w:before="40" w:after="40"/>
              <w:jc w:val="both"/>
            </w:pPr>
            <w:r w:rsidRPr="001F69A8">
              <w:t xml:space="preserve">Referenced Record </w:t>
            </w:r>
            <w:r w:rsidR="006E716A">
              <w:t>i</w:t>
            </w:r>
            <w:r w:rsidR="006E716A" w:rsidRPr="001F69A8">
              <w:t>dentifier</w:t>
            </w:r>
          </w:p>
        </w:tc>
        <w:tc>
          <w:tcPr>
            <w:tcW w:w="794" w:type="dxa"/>
            <w:tcBorders>
              <w:top w:val="single" w:sz="6" w:space="0" w:color="000000"/>
              <w:left w:val="single" w:sz="6" w:space="0" w:color="000000"/>
              <w:bottom w:val="single" w:sz="6" w:space="0" w:color="000000"/>
              <w:right w:val="single" w:sz="6" w:space="0" w:color="000000"/>
            </w:tcBorders>
          </w:tcPr>
          <w:p w14:paraId="6D35E509" w14:textId="77777777" w:rsidR="00E73EDF" w:rsidRPr="001F69A8" w:rsidRDefault="007653F1" w:rsidP="00C128E3">
            <w:pPr>
              <w:pStyle w:val="Small"/>
              <w:spacing w:before="40" w:after="40"/>
              <w:jc w:val="both"/>
            </w:pPr>
            <w:r w:rsidRPr="001F69A8">
              <w:t>RRID</w:t>
            </w:r>
          </w:p>
        </w:tc>
        <w:tc>
          <w:tcPr>
            <w:tcW w:w="794" w:type="dxa"/>
            <w:tcBorders>
              <w:top w:val="single" w:sz="6" w:space="0" w:color="000000"/>
              <w:left w:val="single" w:sz="6" w:space="0" w:color="000000"/>
              <w:bottom w:val="single" w:sz="6" w:space="0" w:color="000000"/>
              <w:right w:val="single" w:sz="6" w:space="0" w:color="000000"/>
            </w:tcBorders>
          </w:tcPr>
          <w:p w14:paraId="47A07079" w14:textId="77777777" w:rsidR="00E73EDF" w:rsidRPr="001F69A8"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7107A281" w14:textId="77777777" w:rsidR="00E73EDF" w:rsidRPr="001F69A8" w:rsidRDefault="007653F1" w:rsidP="00C128E3">
            <w:pPr>
              <w:pStyle w:val="Small"/>
              <w:spacing w:before="40" w:after="40"/>
              <w:jc w:val="both"/>
            </w:pPr>
            <w:r w:rsidRPr="001F69A8">
              <w:t>b14</w:t>
            </w:r>
          </w:p>
        </w:tc>
        <w:tc>
          <w:tcPr>
            <w:tcW w:w="4026" w:type="dxa"/>
            <w:tcBorders>
              <w:top w:val="single" w:sz="6" w:space="0" w:color="000000"/>
              <w:left w:val="single" w:sz="6" w:space="0" w:color="000000"/>
              <w:bottom w:val="single" w:sz="6" w:space="0" w:color="000000"/>
              <w:right w:val="single" w:sz="6" w:space="0" w:color="000000"/>
            </w:tcBorders>
          </w:tcPr>
          <w:p w14:paraId="4CF212D1" w14:textId="77777777" w:rsidR="00E73EDF" w:rsidRPr="001F69A8" w:rsidRDefault="007653F1" w:rsidP="00C128E3">
            <w:pPr>
              <w:pStyle w:val="Small"/>
              <w:spacing w:before="40" w:after="40"/>
              <w:jc w:val="both"/>
            </w:pPr>
            <w:r w:rsidRPr="001F69A8">
              <w:t>Record identifier of the referenced record</w:t>
            </w:r>
          </w:p>
        </w:tc>
      </w:tr>
      <w:tr w:rsidR="00E73EDF" w:rsidRPr="001F69A8" w14:paraId="5C172BFE" w14:textId="77777777" w:rsidTr="006E716A">
        <w:tc>
          <w:tcPr>
            <w:tcW w:w="3458" w:type="dxa"/>
            <w:tcBorders>
              <w:top w:val="single" w:sz="6" w:space="0" w:color="000000"/>
              <w:left w:val="single" w:sz="6" w:space="0" w:color="000000"/>
              <w:bottom w:val="single" w:sz="6" w:space="0" w:color="000000"/>
              <w:right w:val="single" w:sz="6" w:space="0" w:color="000000"/>
            </w:tcBorders>
          </w:tcPr>
          <w:p w14:paraId="19BDDD2F" w14:textId="77777777" w:rsidR="00E73EDF" w:rsidRPr="001F69A8" w:rsidRDefault="007653F1" w:rsidP="00C128E3">
            <w:pPr>
              <w:pStyle w:val="Small"/>
              <w:spacing w:before="40" w:after="40"/>
              <w:jc w:val="both"/>
            </w:pPr>
            <w:r w:rsidRPr="001F69A8">
              <w:t>Orientation</w:t>
            </w:r>
          </w:p>
        </w:tc>
        <w:tc>
          <w:tcPr>
            <w:tcW w:w="794" w:type="dxa"/>
            <w:tcBorders>
              <w:top w:val="single" w:sz="6" w:space="0" w:color="000000"/>
              <w:left w:val="single" w:sz="6" w:space="0" w:color="000000"/>
              <w:bottom w:val="single" w:sz="6" w:space="0" w:color="000000"/>
              <w:right w:val="single" w:sz="6" w:space="0" w:color="000000"/>
            </w:tcBorders>
          </w:tcPr>
          <w:p w14:paraId="23DB266C" w14:textId="77777777" w:rsidR="00E73EDF" w:rsidRPr="001F69A8" w:rsidRDefault="007653F1" w:rsidP="00C128E3">
            <w:pPr>
              <w:pStyle w:val="Small"/>
              <w:spacing w:before="40" w:after="40"/>
              <w:jc w:val="both"/>
            </w:pPr>
            <w:r w:rsidRPr="001F69A8">
              <w:t>ORNT</w:t>
            </w:r>
          </w:p>
        </w:tc>
        <w:tc>
          <w:tcPr>
            <w:tcW w:w="794" w:type="dxa"/>
            <w:tcBorders>
              <w:top w:val="single" w:sz="6" w:space="0" w:color="000000"/>
              <w:left w:val="single" w:sz="6" w:space="0" w:color="000000"/>
              <w:bottom w:val="single" w:sz="6" w:space="0" w:color="000000"/>
              <w:right w:val="single" w:sz="6" w:space="0" w:color="000000"/>
            </w:tcBorders>
          </w:tcPr>
          <w:p w14:paraId="295DC89D" w14:textId="77777777" w:rsidR="00E73EDF" w:rsidRPr="001F69A8"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0DE5FE8A" w14:textId="77777777" w:rsidR="00E73EDF" w:rsidRPr="001F69A8" w:rsidRDefault="007653F1" w:rsidP="00C128E3">
            <w:pPr>
              <w:pStyle w:val="Small"/>
              <w:spacing w:before="40" w:after="40"/>
              <w:jc w:val="both"/>
            </w:pPr>
            <w:r w:rsidRPr="001F69A8">
              <w:t>b11</w:t>
            </w:r>
          </w:p>
        </w:tc>
        <w:tc>
          <w:tcPr>
            <w:tcW w:w="4026" w:type="dxa"/>
            <w:tcBorders>
              <w:top w:val="single" w:sz="6" w:space="0" w:color="000000"/>
              <w:left w:val="single" w:sz="6" w:space="0" w:color="000000"/>
              <w:bottom w:val="single" w:sz="6" w:space="0" w:color="000000"/>
              <w:right w:val="single" w:sz="6" w:space="0" w:color="000000"/>
            </w:tcBorders>
          </w:tcPr>
          <w:p w14:paraId="4B629CE5" w14:textId="76B2A61C" w:rsidR="00E73EDF" w:rsidRPr="001F69A8" w:rsidRDefault="007653F1" w:rsidP="00C128E3">
            <w:pPr>
              <w:pStyle w:val="Small"/>
              <w:spacing w:before="40"/>
              <w:jc w:val="both"/>
            </w:pPr>
            <w:r w:rsidRPr="001F69A8">
              <w:t xml:space="preserve">{1} </w:t>
            </w:r>
            <w:r w:rsidR="006E716A">
              <w:t>–</w:t>
            </w:r>
            <w:r w:rsidRPr="001F69A8">
              <w:t xml:space="preserve"> Forward</w:t>
            </w:r>
          </w:p>
          <w:p w14:paraId="2129CFD7" w14:textId="33D96BC4" w:rsidR="00E73EDF" w:rsidRPr="001F69A8" w:rsidRDefault="007653F1" w:rsidP="00C128E3">
            <w:pPr>
              <w:pStyle w:val="Small"/>
              <w:spacing w:before="0" w:after="40"/>
              <w:jc w:val="both"/>
            </w:pPr>
            <w:r w:rsidRPr="001F69A8">
              <w:t xml:space="preserve">{2} </w:t>
            </w:r>
            <w:r w:rsidR="006E716A">
              <w:t>–</w:t>
            </w:r>
            <w:r w:rsidRPr="001F69A8">
              <w:t xml:space="preserve"> Reverse</w:t>
            </w:r>
          </w:p>
        </w:tc>
      </w:tr>
      <w:tr w:rsidR="00E73EDF" w:rsidRPr="001F69A8" w14:paraId="2DBB93DE" w14:textId="77777777" w:rsidTr="006E716A">
        <w:tc>
          <w:tcPr>
            <w:tcW w:w="3458" w:type="dxa"/>
            <w:tcBorders>
              <w:top w:val="single" w:sz="6" w:space="0" w:color="000000"/>
              <w:left w:val="single" w:sz="6" w:space="0" w:color="000000"/>
              <w:bottom w:val="single" w:sz="6" w:space="0" w:color="000000"/>
              <w:right w:val="single" w:sz="6" w:space="0" w:color="000000"/>
            </w:tcBorders>
          </w:tcPr>
          <w:p w14:paraId="7FFF94A6" w14:textId="77777777" w:rsidR="00E73EDF" w:rsidRPr="001F69A8" w:rsidRDefault="007653F1" w:rsidP="00C128E3">
            <w:pPr>
              <w:pStyle w:val="Small"/>
              <w:spacing w:before="40" w:after="40"/>
              <w:jc w:val="both"/>
            </w:pPr>
            <w:r w:rsidRPr="001F69A8">
              <w:t>Usage indicator</w:t>
            </w:r>
          </w:p>
        </w:tc>
        <w:tc>
          <w:tcPr>
            <w:tcW w:w="794" w:type="dxa"/>
            <w:tcBorders>
              <w:top w:val="single" w:sz="6" w:space="0" w:color="000000"/>
              <w:left w:val="single" w:sz="6" w:space="0" w:color="000000"/>
              <w:bottom w:val="single" w:sz="6" w:space="0" w:color="000000"/>
              <w:right w:val="single" w:sz="6" w:space="0" w:color="000000"/>
            </w:tcBorders>
          </w:tcPr>
          <w:p w14:paraId="0AF69B4B" w14:textId="77777777" w:rsidR="00E73EDF" w:rsidRPr="001F69A8" w:rsidRDefault="007653F1" w:rsidP="00C128E3">
            <w:pPr>
              <w:pStyle w:val="Small"/>
              <w:spacing w:before="40" w:after="40"/>
              <w:jc w:val="both"/>
            </w:pPr>
            <w:r w:rsidRPr="001F69A8">
              <w:t>USAG</w:t>
            </w:r>
          </w:p>
        </w:tc>
        <w:tc>
          <w:tcPr>
            <w:tcW w:w="794" w:type="dxa"/>
            <w:tcBorders>
              <w:top w:val="single" w:sz="6" w:space="0" w:color="000000"/>
              <w:left w:val="single" w:sz="6" w:space="0" w:color="000000"/>
              <w:bottom w:val="single" w:sz="6" w:space="0" w:color="000000"/>
              <w:right w:val="single" w:sz="6" w:space="0" w:color="000000"/>
            </w:tcBorders>
          </w:tcPr>
          <w:p w14:paraId="31B050CF" w14:textId="77777777" w:rsidR="00E73EDF" w:rsidRPr="001F69A8"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5418D064" w14:textId="77777777" w:rsidR="00E73EDF" w:rsidRPr="001F69A8" w:rsidRDefault="007653F1" w:rsidP="00C128E3">
            <w:pPr>
              <w:pStyle w:val="Small"/>
              <w:spacing w:before="40" w:after="40"/>
              <w:jc w:val="both"/>
            </w:pPr>
            <w:r w:rsidRPr="001F69A8">
              <w:t>b11</w:t>
            </w:r>
          </w:p>
        </w:tc>
        <w:tc>
          <w:tcPr>
            <w:tcW w:w="4026" w:type="dxa"/>
            <w:tcBorders>
              <w:top w:val="single" w:sz="6" w:space="0" w:color="000000"/>
              <w:left w:val="single" w:sz="6" w:space="0" w:color="000000"/>
              <w:bottom w:val="single" w:sz="6" w:space="0" w:color="000000"/>
              <w:right w:val="single" w:sz="6" w:space="0" w:color="000000"/>
            </w:tcBorders>
          </w:tcPr>
          <w:p w14:paraId="56FF7933" w14:textId="1F5735DD" w:rsidR="00E73EDF" w:rsidRPr="001F69A8" w:rsidRDefault="007653F1" w:rsidP="00C128E3">
            <w:pPr>
              <w:pStyle w:val="Small"/>
              <w:spacing w:before="40"/>
              <w:jc w:val="both"/>
            </w:pPr>
            <w:r w:rsidRPr="001F69A8">
              <w:t xml:space="preserve">{1} </w:t>
            </w:r>
            <w:r w:rsidR="006E716A">
              <w:t>–</w:t>
            </w:r>
            <w:r w:rsidRPr="001F69A8">
              <w:t xml:space="preserve"> Exterior</w:t>
            </w:r>
          </w:p>
          <w:p w14:paraId="21D97072" w14:textId="7D6860B4" w:rsidR="00E73EDF" w:rsidRPr="001F69A8" w:rsidRDefault="007653F1" w:rsidP="00C128E3">
            <w:pPr>
              <w:pStyle w:val="Small"/>
              <w:spacing w:before="0" w:after="40"/>
              <w:jc w:val="both"/>
            </w:pPr>
            <w:r w:rsidRPr="001F69A8">
              <w:t xml:space="preserve">{2} </w:t>
            </w:r>
            <w:r w:rsidR="006E716A">
              <w:t>–</w:t>
            </w:r>
            <w:r w:rsidRPr="001F69A8">
              <w:t xml:space="preserve"> Interior</w:t>
            </w:r>
          </w:p>
        </w:tc>
      </w:tr>
      <w:tr w:rsidR="00E73EDF" w:rsidRPr="001F69A8" w14:paraId="78AAA06C" w14:textId="77777777" w:rsidTr="006E716A">
        <w:tc>
          <w:tcPr>
            <w:tcW w:w="3458" w:type="dxa"/>
            <w:tcBorders>
              <w:top w:val="single" w:sz="6" w:space="0" w:color="000000"/>
              <w:left w:val="single" w:sz="6" w:space="0" w:color="000000"/>
              <w:bottom w:val="single" w:sz="6" w:space="0" w:color="000000"/>
              <w:right w:val="single" w:sz="6" w:space="0" w:color="000000"/>
            </w:tcBorders>
          </w:tcPr>
          <w:p w14:paraId="102465F2" w14:textId="7537BF13" w:rsidR="00E73EDF" w:rsidRPr="001F69A8" w:rsidRDefault="007653F1" w:rsidP="006E716A">
            <w:pPr>
              <w:pStyle w:val="Small"/>
              <w:spacing w:before="40" w:after="40"/>
              <w:jc w:val="both"/>
            </w:pPr>
            <w:r w:rsidRPr="001F69A8">
              <w:t xml:space="preserve">Ring Association </w:t>
            </w:r>
            <w:r w:rsidR="006E716A">
              <w:t>u</w:t>
            </w:r>
            <w:r w:rsidR="006E716A" w:rsidRPr="001F69A8">
              <w:t xml:space="preserve">pdate </w:t>
            </w:r>
            <w:r w:rsidR="006E716A">
              <w:t>i</w:t>
            </w:r>
            <w:r w:rsidR="006E716A" w:rsidRPr="001F69A8">
              <w:t>nstruction</w:t>
            </w:r>
          </w:p>
        </w:tc>
        <w:tc>
          <w:tcPr>
            <w:tcW w:w="794" w:type="dxa"/>
            <w:tcBorders>
              <w:top w:val="single" w:sz="6" w:space="0" w:color="000000"/>
              <w:left w:val="single" w:sz="6" w:space="0" w:color="000000"/>
              <w:bottom w:val="single" w:sz="6" w:space="0" w:color="000000"/>
              <w:right w:val="single" w:sz="6" w:space="0" w:color="000000"/>
            </w:tcBorders>
          </w:tcPr>
          <w:p w14:paraId="5F67B487" w14:textId="77777777" w:rsidR="00E73EDF" w:rsidRPr="001F69A8" w:rsidRDefault="007653F1" w:rsidP="00C128E3">
            <w:pPr>
              <w:pStyle w:val="Small"/>
              <w:spacing w:before="40" w:after="40"/>
              <w:jc w:val="both"/>
            </w:pPr>
            <w:r w:rsidRPr="001F69A8">
              <w:t>RAUI</w:t>
            </w:r>
          </w:p>
        </w:tc>
        <w:tc>
          <w:tcPr>
            <w:tcW w:w="794" w:type="dxa"/>
            <w:tcBorders>
              <w:top w:val="single" w:sz="6" w:space="0" w:color="000000"/>
              <w:left w:val="single" w:sz="6" w:space="0" w:color="000000"/>
              <w:bottom w:val="single" w:sz="6" w:space="0" w:color="000000"/>
              <w:right w:val="single" w:sz="6" w:space="0" w:color="000000"/>
            </w:tcBorders>
          </w:tcPr>
          <w:p w14:paraId="2885810D" w14:textId="77777777" w:rsidR="00E73EDF" w:rsidRPr="001F69A8" w:rsidRDefault="007653F1" w:rsidP="00C128E3">
            <w:pPr>
              <w:pStyle w:val="Small"/>
              <w:spacing w:before="40" w:after="40"/>
              <w:jc w:val="both"/>
            </w:pPr>
            <w:r w:rsidRPr="001F69A8">
              <w:t>{1} or {2}</w:t>
            </w:r>
          </w:p>
        </w:tc>
        <w:tc>
          <w:tcPr>
            <w:tcW w:w="794" w:type="dxa"/>
            <w:tcBorders>
              <w:top w:val="single" w:sz="6" w:space="0" w:color="000000"/>
              <w:left w:val="single" w:sz="6" w:space="0" w:color="000000"/>
              <w:bottom w:val="single" w:sz="6" w:space="0" w:color="000000"/>
              <w:right w:val="single" w:sz="6" w:space="0" w:color="000000"/>
            </w:tcBorders>
          </w:tcPr>
          <w:p w14:paraId="24B499AE" w14:textId="77777777" w:rsidR="00E73EDF" w:rsidRPr="001F69A8" w:rsidRDefault="007653F1" w:rsidP="00C128E3">
            <w:pPr>
              <w:pStyle w:val="Small"/>
              <w:spacing w:before="40" w:after="40"/>
              <w:jc w:val="both"/>
            </w:pPr>
            <w:r w:rsidRPr="001F69A8">
              <w:t>b11</w:t>
            </w:r>
          </w:p>
        </w:tc>
        <w:tc>
          <w:tcPr>
            <w:tcW w:w="4026" w:type="dxa"/>
            <w:tcBorders>
              <w:top w:val="single" w:sz="6" w:space="0" w:color="000000"/>
              <w:left w:val="single" w:sz="6" w:space="0" w:color="000000"/>
              <w:bottom w:val="single" w:sz="6" w:space="0" w:color="000000"/>
              <w:right w:val="single" w:sz="6" w:space="0" w:color="000000"/>
            </w:tcBorders>
          </w:tcPr>
          <w:p w14:paraId="3F786667" w14:textId="05D2D6D4" w:rsidR="00E73EDF" w:rsidRPr="001F69A8" w:rsidRDefault="007653F1" w:rsidP="00C128E3">
            <w:pPr>
              <w:pStyle w:val="Small"/>
              <w:snapToGrid w:val="0"/>
              <w:spacing w:before="40"/>
              <w:jc w:val="both"/>
            </w:pPr>
            <w:r w:rsidRPr="001F69A8">
              <w:t xml:space="preserve">{1} </w:t>
            </w:r>
            <w:r w:rsidR="006E716A">
              <w:t>–</w:t>
            </w:r>
            <w:r w:rsidRPr="001F69A8">
              <w:t xml:space="preserve"> Insert</w:t>
            </w:r>
          </w:p>
          <w:p w14:paraId="08FD4E1F" w14:textId="0C5F5AE3" w:rsidR="00E73EDF" w:rsidRPr="001F69A8" w:rsidRDefault="007653F1" w:rsidP="00C128E3">
            <w:pPr>
              <w:pStyle w:val="Small"/>
              <w:spacing w:before="0" w:after="40"/>
              <w:jc w:val="both"/>
            </w:pPr>
            <w:r w:rsidRPr="001F69A8">
              <w:t xml:space="preserve">{2} </w:t>
            </w:r>
            <w:r w:rsidR="006E716A">
              <w:t>–</w:t>
            </w:r>
            <w:r w:rsidRPr="001F69A8">
              <w:t xml:space="preserve"> Delete</w:t>
            </w:r>
          </w:p>
        </w:tc>
      </w:tr>
    </w:tbl>
    <w:p w14:paraId="44D95309" w14:textId="77777777" w:rsidR="00E73EDF" w:rsidRDefault="00E73EDF" w:rsidP="00184E8D">
      <w:pPr>
        <w:spacing w:after="0" w:line="240" w:lineRule="auto"/>
      </w:pPr>
    </w:p>
    <w:p w14:paraId="190B35E6" w14:textId="6EEE20EC" w:rsidR="00184E8D" w:rsidRPr="00926480" w:rsidRDefault="00184E8D" w:rsidP="001D02B5">
      <w:pPr>
        <w:pStyle w:val="ListContinue2"/>
        <w:keepNext/>
        <w:keepLines/>
        <w:numPr>
          <w:ilvl w:val="2"/>
          <w:numId w:val="27"/>
        </w:numPr>
        <w:tabs>
          <w:tab w:val="clear" w:pos="432"/>
        </w:tabs>
        <w:spacing w:before="120" w:after="120" w:line="240" w:lineRule="auto"/>
        <w:rPr>
          <w:b/>
          <w:lang w:eastAsia="en-US"/>
        </w:rPr>
      </w:pPr>
      <w:bookmarkStart w:id="1663" w:name="_Toc162435491"/>
      <w:bookmarkStart w:id="1664" w:name="_Toc169203185"/>
      <w:bookmarkStart w:id="1665" w:name="_Toc170072515"/>
      <w:r w:rsidRPr="00184E8D">
        <w:rPr>
          <w:b/>
        </w:rPr>
        <w:t>Feature Type Record Identifier field - FRID</w:t>
      </w:r>
      <w:bookmarkEnd w:id="1663"/>
      <w:bookmarkEnd w:id="1664"/>
      <w:bookmarkEnd w:id="1665"/>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E73EDF" w:rsidRPr="001F69A8" w14:paraId="4898BE42" w14:textId="77777777" w:rsidTr="00184E8D">
        <w:tc>
          <w:tcPr>
            <w:tcW w:w="3459"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vAlign w:val="center"/>
          </w:tcPr>
          <w:p w14:paraId="75E0566E" w14:textId="77777777" w:rsidR="00E73EDF" w:rsidRPr="001F69A8" w:rsidRDefault="007653F1" w:rsidP="00C128E3">
            <w:pPr>
              <w:pStyle w:val="Small"/>
              <w:spacing w:before="40" w:after="40"/>
              <w:jc w:val="both"/>
              <w:rPr>
                <w:b/>
              </w:rPr>
            </w:pPr>
            <w:r w:rsidRPr="001F69A8">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3A60BC69" w14:textId="77777777" w:rsidR="00E73EDF" w:rsidRPr="001F69A8" w:rsidRDefault="007653F1" w:rsidP="00C128E3">
            <w:pPr>
              <w:pStyle w:val="Small"/>
              <w:spacing w:before="40" w:after="40"/>
              <w:jc w:val="both"/>
              <w:rPr>
                <w:b/>
              </w:rPr>
            </w:pPr>
            <w:r w:rsidRPr="001F69A8">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2C28EB20" w14:textId="77777777" w:rsidR="00E73EDF" w:rsidRPr="001F69A8" w:rsidRDefault="007653F1" w:rsidP="00C128E3">
            <w:pPr>
              <w:pStyle w:val="Small"/>
              <w:spacing w:before="40" w:after="40"/>
              <w:jc w:val="both"/>
              <w:rPr>
                <w:b/>
              </w:rPr>
            </w:pPr>
            <w:r w:rsidRPr="001F69A8">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38D10271" w14:textId="77777777" w:rsidR="00E73EDF" w:rsidRPr="001F69A8" w:rsidRDefault="007653F1" w:rsidP="00C128E3">
            <w:pPr>
              <w:pStyle w:val="Small"/>
              <w:spacing w:before="40" w:after="40"/>
              <w:jc w:val="both"/>
              <w:rPr>
                <w:b/>
              </w:rPr>
            </w:pPr>
            <w:r w:rsidRPr="001F69A8">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vAlign w:val="center"/>
          </w:tcPr>
          <w:p w14:paraId="45577E65" w14:textId="77777777" w:rsidR="00E73EDF" w:rsidRPr="001F69A8" w:rsidRDefault="007653F1" w:rsidP="00C128E3">
            <w:pPr>
              <w:pStyle w:val="Small"/>
              <w:spacing w:before="40" w:after="40"/>
              <w:jc w:val="both"/>
              <w:rPr>
                <w:b/>
              </w:rPr>
            </w:pPr>
            <w:r w:rsidRPr="001F69A8">
              <w:rPr>
                <w:b/>
              </w:rPr>
              <w:t>Comment</w:t>
            </w:r>
          </w:p>
        </w:tc>
      </w:tr>
      <w:tr w:rsidR="00E73EDF" w:rsidRPr="001F69A8" w14:paraId="69D5BEB8" w14:textId="77777777">
        <w:tc>
          <w:tcPr>
            <w:tcW w:w="3459" w:type="dxa"/>
            <w:tcBorders>
              <w:top w:val="single" w:sz="6" w:space="0" w:color="000000"/>
              <w:left w:val="single" w:sz="6" w:space="0" w:color="000000"/>
              <w:bottom w:val="single" w:sz="6" w:space="0" w:color="000000"/>
              <w:right w:val="single" w:sz="6" w:space="0" w:color="000000"/>
            </w:tcBorders>
          </w:tcPr>
          <w:p w14:paraId="26C7D474" w14:textId="7CE77CEF" w:rsidR="00E73EDF" w:rsidRPr="001F69A8" w:rsidRDefault="007653F1" w:rsidP="00184E8D">
            <w:pPr>
              <w:pStyle w:val="Small"/>
              <w:spacing w:before="40" w:after="40"/>
            </w:pPr>
            <w:r w:rsidRPr="001F69A8">
              <w:t xml:space="preserve">Record </w:t>
            </w:r>
            <w:r w:rsidR="00184E8D">
              <w:t>n</w:t>
            </w:r>
            <w:r w:rsidR="00184E8D" w:rsidRPr="001F69A8">
              <w:t>ame</w:t>
            </w:r>
          </w:p>
        </w:tc>
        <w:tc>
          <w:tcPr>
            <w:tcW w:w="794" w:type="dxa"/>
            <w:tcBorders>
              <w:top w:val="single" w:sz="6" w:space="0" w:color="000000"/>
              <w:left w:val="single" w:sz="6" w:space="0" w:color="000000"/>
              <w:bottom w:val="single" w:sz="6" w:space="0" w:color="000000"/>
              <w:right w:val="single" w:sz="6" w:space="0" w:color="000000"/>
            </w:tcBorders>
          </w:tcPr>
          <w:p w14:paraId="5B2E1DE3" w14:textId="77777777" w:rsidR="00E73EDF" w:rsidRPr="001F69A8" w:rsidRDefault="007653F1" w:rsidP="00C128E3">
            <w:pPr>
              <w:pStyle w:val="Small"/>
              <w:spacing w:before="40" w:after="40"/>
            </w:pPr>
            <w:r w:rsidRPr="001F69A8">
              <w:t>RCNM</w:t>
            </w:r>
          </w:p>
        </w:tc>
        <w:tc>
          <w:tcPr>
            <w:tcW w:w="794" w:type="dxa"/>
            <w:tcBorders>
              <w:top w:val="single" w:sz="6" w:space="0" w:color="000000"/>
              <w:left w:val="single" w:sz="6" w:space="0" w:color="000000"/>
              <w:bottom w:val="single" w:sz="6" w:space="0" w:color="000000"/>
              <w:right w:val="single" w:sz="6" w:space="0" w:color="000000"/>
            </w:tcBorders>
          </w:tcPr>
          <w:p w14:paraId="133D6CB4" w14:textId="77777777" w:rsidR="00E73EDF" w:rsidRPr="001F69A8" w:rsidRDefault="007653F1" w:rsidP="00C128E3">
            <w:pPr>
              <w:pStyle w:val="Small"/>
              <w:spacing w:before="40" w:after="40"/>
            </w:pPr>
            <w:r w:rsidRPr="001F69A8">
              <w:t>{100}</w:t>
            </w:r>
          </w:p>
        </w:tc>
        <w:tc>
          <w:tcPr>
            <w:tcW w:w="794" w:type="dxa"/>
            <w:tcBorders>
              <w:top w:val="single" w:sz="6" w:space="0" w:color="000000"/>
              <w:left w:val="single" w:sz="6" w:space="0" w:color="000000"/>
              <w:bottom w:val="single" w:sz="6" w:space="0" w:color="000000"/>
              <w:right w:val="single" w:sz="6" w:space="0" w:color="000000"/>
            </w:tcBorders>
          </w:tcPr>
          <w:p w14:paraId="367FE3B2" w14:textId="77777777" w:rsidR="00E73EDF" w:rsidRPr="001F69A8" w:rsidRDefault="007653F1" w:rsidP="00C128E3">
            <w:pPr>
              <w:pStyle w:val="Small"/>
              <w:spacing w:before="40" w:after="40"/>
            </w:pPr>
            <w:r w:rsidRPr="001F69A8">
              <w:t>b11</w:t>
            </w:r>
          </w:p>
        </w:tc>
        <w:tc>
          <w:tcPr>
            <w:tcW w:w="4026" w:type="dxa"/>
            <w:tcBorders>
              <w:top w:val="single" w:sz="6" w:space="0" w:color="000000"/>
              <w:left w:val="single" w:sz="6" w:space="0" w:color="000000"/>
              <w:bottom w:val="single" w:sz="6" w:space="0" w:color="000000"/>
              <w:right w:val="single" w:sz="6" w:space="0" w:color="000000"/>
            </w:tcBorders>
          </w:tcPr>
          <w:p w14:paraId="634F073E" w14:textId="7BAE2F9A" w:rsidR="00E73EDF" w:rsidRPr="001F69A8" w:rsidRDefault="00184E8D" w:rsidP="00C128E3">
            <w:pPr>
              <w:pStyle w:val="Small"/>
              <w:spacing w:before="40" w:after="40"/>
            </w:pPr>
            <w:r>
              <w:t>{100} –</w:t>
            </w:r>
            <w:r w:rsidR="007653F1" w:rsidRPr="001F69A8">
              <w:t xml:space="preserve"> Feature type</w:t>
            </w:r>
          </w:p>
        </w:tc>
      </w:tr>
      <w:tr w:rsidR="00E73EDF" w:rsidRPr="001F69A8" w14:paraId="671B97FD" w14:textId="77777777">
        <w:tc>
          <w:tcPr>
            <w:tcW w:w="3459" w:type="dxa"/>
            <w:tcBorders>
              <w:top w:val="single" w:sz="6" w:space="0" w:color="000000"/>
              <w:left w:val="single" w:sz="6" w:space="0" w:color="000000"/>
              <w:bottom w:val="single" w:sz="6" w:space="0" w:color="000000"/>
              <w:right w:val="single" w:sz="6" w:space="0" w:color="000000"/>
            </w:tcBorders>
          </w:tcPr>
          <w:p w14:paraId="480299F2" w14:textId="34A3C3BE" w:rsidR="00E73EDF" w:rsidRPr="001F69A8" w:rsidRDefault="007653F1" w:rsidP="00184E8D">
            <w:pPr>
              <w:pStyle w:val="Small"/>
              <w:spacing w:before="40" w:after="40"/>
            </w:pPr>
            <w:r w:rsidRPr="001F69A8">
              <w:t xml:space="preserve">Record </w:t>
            </w:r>
            <w:r w:rsidR="00184E8D">
              <w:t>i</w:t>
            </w:r>
            <w:r w:rsidR="00184E8D" w:rsidRPr="001F69A8">
              <w:t xml:space="preserve">dentification </w:t>
            </w:r>
            <w:r w:rsidRPr="001F69A8">
              <w:t>number</w:t>
            </w:r>
          </w:p>
        </w:tc>
        <w:tc>
          <w:tcPr>
            <w:tcW w:w="794" w:type="dxa"/>
            <w:tcBorders>
              <w:top w:val="single" w:sz="6" w:space="0" w:color="000000"/>
              <w:left w:val="single" w:sz="6" w:space="0" w:color="000000"/>
              <w:bottom w:val="single" w:sz="6" w:space="0" w:color="000000"/>
              <w:right w:val="single" w:sz="6" w:space="0" w:color="000000"/>
            </w:tcBorders>
          </w:tcPr>
          <w:p w14:paraId="26D8B17B" w14:textId="77777777" w:rsidR="00E73EDF" w:rsidRPr="001F69A8" w:rsidRDefault="007653F1" w:rsidP="00C128E3">
            <w:pPr>
              <w:pStyle w:val="Small"/>
              <w:spacing w:before="40" w:after="40"/>
            </w:pPr>
            <w:r w:rsidRPr="001F69A8">
              <w:t>RCID</w:t>
            </w:r>
          </w:p>
        </w:tc>
        <w:tc>
          <w:tcPr>
            <w:tcW w:w="794" w:type="dxa"/>
            <w:tcBorders>
              <w:top w:val="single" w:sz="6" w:space="0" w:color="000000"/>
              <w:left w:val="single" w:sz="6" w:space="0" w:color="000000"/>
              <w:bottom w:val="single" w:sz="6" w:space="0" w:color="000000"/>
              <w:right w:val="single" w:sz="6" w:space="0" w:color="000000"/>
            </w:tcBorders>
          </w:tcPr>
          <w:p w14:paraId="621D89FB" w14:textId="77777777" w:rsidR="00E73EDF" w:rsidRPr="001F69A8" w:rsidRDefault="00E73EDF" w:rsidP="00C128E3">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22435B45" w14:textId="77777777" w:rsidR="00E73EDF" w:rsidRPr="001F69A8" w:rsidRDefault="007653F1" w:rsidP="00C128E3">
            <w:pPr>
              <w:pStyle w:val="Small"/>
              <w:spacing w:before="40" w:after="40"/>
            </w:pPr>
            <w:r w:rsidRPr="001F69A8">
              <w:t>b14</w:t>
            </w:r>
          </w:p>
        </w:tc>
        <w:tc>
          <w:tcPr>
            <w:tcW w:w="4026" w:type="dxa"/>
            <w:tcBorders>
              <w:top w:val="single" w:sz="6" w:space="0" w:color="000000"/>
              <w:left w:val="single" w:sz="6" w:space="0" w:color="000000"/>
              <w:bottom w:val="single" w:sz="6" w:space="0" w:color="000000"/>
              <w:right w:val="single" w:sz="6" w:space="0" w:color="000000"/>
            </w:tcBorders>
          </w:tcPr>
          <w:p w14:paraId="0D112DED" w14:textId="77777777" w:rsidR="00E73EDF" w:rsidRPr="001F69A8" w:rsidRDefault="007653F1" w:rsidP="00C128E3">
            <w:pPr>
              <w:pStyle w:val="Small"/>
              <w:spacing w:before="40" w:after="40"/>
            </w:pPr>
            <w:r w:rsidRPr="001F69A8">
              <w:t>Range: 1 to 2</w:t>
            </w:r>
            <w:r w:rsidRPr="001F69A8">
              <w:rPr>
                <w:vertAlign w:val="superscript"/>
              </w:rPr>
              <w:t>32</w:t>
            </w:r>
            <w:r w:rsidRPr="001F69A8">
              <w:noBreakHyphen/>
              <w:t>2</w:t>
            </w:r>
          </w:p>
        </w:tc>
      </w:tr>
      <w:tr w:rsidR="00E73EDF" w:rsidRPr="001F69A8" w14:paraId="7C60E5E4" w14:textId="77777777">
        <w:tc>
          <w:tcPr>
            <w:tcW w:w="3459" w:type="dxa"/>
            <w:tcBorders>
              <w:top w:val="single" w:sz="6" w:space="0" w:color="000000"/>
              <w:left w:val="single" w:sz="6" w:space="0" w:color="000000"/>
              <w:bottom w:val="single" w:sz="6" w:space="0" w:color="000000"/>
              <w:right w:val="single" w:sz="6" w:space="0" w:color="000000"/>
            </w:tcBorders>
          </w:tcPr>
          <w:p w14:paraId="28A2BC46" w14:textId="77777777" w:rsidR="00E73EDF" w:rsidRPr="001F69A8" w:rsidRDefault="007653F1" w:rsidP="00C128E3">
            <w:pPr>
              <w:pStyle w:val="Small"/>
              <w:spacing w:before="40" w:after="40"/>
            </w:pPr>
            <w:r w:rsidRPr="001F69A8">
              <w:t>Numeric Feature Type Code</w:t>
            </w:r>
          </w:p>
        </w:tc>
        <w:tc>
          <w:tcPr>
            <w:tcW w:w="794" w:type="dxa"/>
            <w:tcBorders>
              <w:top w:val="single" w:sz="6" w:space="0" w:color="000000"/>
              <w:left w:val="single" w:sz="6" w:space="0" w:color="000000"/>
              <w:bottom w:val="single" w:sz="6" w:space="0" w:color="000000"/>
              <w:right w:val="single" w:sz="6" w:space="0" w:color="000000"/>
            </w:tcBorders>
          </w:tcPr>
          <w:p w14:paraId="061D8A79" w14:textId="77777777" w:rsidR="00E73EDF" w:rsidRPr="001F69A8" w:rsidRDefault="007653F1" w:rsidP="00C128E3">
            <w:pPr>
              <w:pStyle w:val="Small"/>
              <w:spacing w:before="40" w:after="40"/>
            </w:pPr>
            <w:r w:rsidRPr="001F69A8">
              <w:t>NFTC</w:t>
            </w:r>
          </w:p>
        </w:tc>
        <w:tc>
          <w:tcPr>
            <w:tcW w:w="794" w:type="dxa"/>
            <w:tcBorders>
              <w:top w:val="single" w:sz="6" w:space="0" w:color="000000"/>
              <w:left w:val="single" w:sz="6" w:space="0" w:color="000000"/>
              <w:bottom w:val="single" w:sz="6" w:space="0" w:color="000000"/>
              <w:right w:val="single" w:sz="6" w:space="0" w:color="000000"/>
            </w:tcBorders>
          </w:tcPr>
          <w:p w14:paraId="3655EA8C" w14:textId="77777777" w:rsidR="00E73EDF" w:rsidRPr="001F69A8" w:rsidRDefault="00E73EDF" w:rsidP="00C128E3">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1913C53E" w14:textId="77777777" w:rsidR="00E73EDF" w:rsidRPr="001F69A8" w:rsidRDefault="007653F1" w:rsidP="00C128E3">
            <w:pPr>
              <w:pStyle w:val="Small"/>
              <w:spacing w:before="40" w:after="40"/>
            </w:pPr>
            <w:r w:rsidRPr="001F69A8">
              <w:t>b12</w:t>
            </w:r>
          </w:p>
        </w:tc>
        <w:tc>
          <w:tcPr>
            <w:tcW w:w="4026" w:type="dxa"/>
            <w:tcBorders>
              <w:top w:val="single" w:sz="6" w:space="0" w:color="000000"/>
              <w:left w:val="single" w:sz="6" w:space="0" w:color="000000"/>
              <w:bottom w:val="single" w:sz="6" w:space="0" w:color="000000"/>
              <w:right w:val="single" w:sz="6" w:space="0" w:color="000000"/>
            </w:tcBorders>
          </w:tcPr>
          <w:p w14:paraId="2682A0D6" w14:textId="77777777" w:rsidR="00E73EDF" w:rsidRPr="001F69A8" w:rsidRDefault="007653F1" w:rsidP="00C128E3">
            <w:pPr>
              <w:pStyle w:val="Small"/>
              <w:spacing w:before="40" w:after="40"/>
            </w:pPr>
            <w:r w:rsidRPr="001F69A8">
              <w:t>A valid feature type code as defined in the FTCS field of the Dataset General Information Record</w:t>
            </w:r>
          </w:p>
        </w:tc>
      </w:tr>
      <w:tr w:rsidR="00E73EDF" w:rsidRPr="001F69A8" w14:paraId="1BFA837A" w14:textId="77777777">
        <w:tc>
          <w:tcPr>
            <w:tcW w:w="3459" w:type="dxa"/>
            <w:tcBorders>
              <w:top w:val="single" w:sz="6" w:space="0" w:color="000000"/>
              <w:left w:val="single" w:sz="6" w:space="0" w:color="000000"/>
              <w:bottom w:val="single" w:sz="6" w:space="0" w:color="000000"/>
              <w:right w:val="single" w:sz="6" w:space="0" w:color="000000"/>
            </w:tcBorders>
          </w:tcPr>
          <w:p w14:paraId="2C6045DA" w14:textId="52C58205" w:rsidR="00E73EDF" w:rsidRPr="001F69A8" w:rsidRDefault="007653F1" w:rsidP="00184E8D">
            <w:pPr>
              <w:pStyle w:val="Small"/>
              <w:spacing w:before="40" w:after="40"/>
            </w:pPr>
            <w:r w:rsidRPr="001F69A8">
              <w:t xml:space="preserve">Record </w:t>
            </w:r>
            <w:r w:rsidR="00184E8D">
              <w:t>v</w:t>
            </w:r>
            <w:r w:rsidR="00184E8D" w:rsidRPr="001F69A8">
              <w:t>ersion</w:t>
            </w:r>
          </w:p>
        </w:tc>
        <w:tc>
          <w:tcPr>
            <w:tcW w:w="794" w:type="dxa"/>
            <w:tcBorders>
              <w:top w:val="single" w:sz="6" w:space="0" w:color="000000"/>
              <w:left w:val="single" w:sz="6" w:space="0" w:color="000000"/>
              <w:bottom w:val="single" w:sz="6" w:space="0" w:color="000000"/>
              <w:right w:val="single" w:sz="6" w:space="0" w:color="000000"/>
            </w:tcBorders>
          </w:tcPr>
          <w:p w14:paraId="046496F0" w14:textId="77777777" w:rsidR="00E73EDF" w:rsidRPr="001F69A8" w:rsidRDefault="007653F1" w:rsidP="00C128E3">
            <w:pPr>
              <w:pStyle w:val="Small"/>
              <w:spacing w:before="40" w:after="40"/>
            </w:pPr>
            <w:r w:rsidRPr="001F69A8">
              <w:t>RVER</w:t>
            </w:r>
          </w:p>
        </w:tc>
        <w:tc>
          <w:tcPr>
            <w:tcW w:w="794" w:type="dxa"/>
            <w:tcBorders>
              <w:top w:val="single" w:sz="6" w:space="0" w:color="000000"/>
              <w:left w:val="single" w:sz="6" w:space="0" w:color="000000"/>
              <w:bottom w:val="single" w:sz="6" w:space="0" w:color="000000"/>
              <w:right w:val="single" w:sz="6" w:space="0" w:color="000000"/>
            </w:tcBorders>
          </w:tcPr>
          <w:p w14:paraId="21FF2764" w14:textId="77777777" w:rsidR="00E73EDF" w:rsidRPr="001F69A8" w:rsidRDefault="00E73EDF" w:rsidP="00C128E3">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5496F5A1" w14:textId="77777777" w:rsidR="00E73EDF" w:rsidRPr="001F69A8" w:rsidRDefault="007653F1" w:rsidP="00C128E3">
            <w:pPr>
              <w:pStyle w:val="Small"/>
              <w:spacing w:before="40" w:after="40"/>
            </w:pPr>
            <w:r w:rsidRPr="001F69A8">
              <w:t>b12</w:t>
            </w:r>
          </w:p>
        </w:tc>
        <w:tc>
          <w:tcPr>
            <w:tcW w:w="4026" w:type="dxa"/>
            <w:tcBorders>
              <w:top w:val="single" w:sz="6" w:space="0" w:color="000000"/>
              <w:left w:val="single" w:sz="6" w:space="0" w:color="000000"/>
              <w:bottom w:val="single" w:sz="6" w:space="0" w:color="000000"/>
              <w:right w:val="single" w:sz="6" w:space="0" w:color="000000"/>
            </w:tcBorders>
          </w:tcPr>
          <w:p w14:paraId="3E59F436" w14:textId="77777777" w:rsidR="00E73EDF" w:rsidRPr="001F69A8" w:rsidRDefault="007653F1" w:rsidP="00C128E3">
            <w:pPr>
              <w:pStyle w:val="Small"/>
              <w:spacing w:before="40" w:after="40"/>
            </w:pPr>
            <w:r w:rsidRPr="001F69A8">
              <w:t>RVER contains the serial number of the record edition</w:t>
            </w:r>
          </w:p>
        </w:tc>
      </w:tr>
      <w:tr w:rsidR="00184E8D" w:rsidRPr="001F69A8" w14:paraId="74FFB853" w14:textId="77777777" w:rsidTr="001F69A8">
        <w:trPr>
          <w:cantSplit/>
        </w:trPr>
        <w:tc>
          <w:tcPr>
            <w:tcW w:w="3459" w:type="dxa"/>
            <w:tcBorders>
              <w:top w:val="single" w:sz="6" w:space="0" w:color="000000"/>
              <w:left w:val="single" w:sz="6" w:space="0" w:color="000000"/>
              <w:bottom w:val="single" w:sz="6" w:space="0" w:color="000000"/>
              <w:right w:val="single" w:sz="6" w:space="0" w:color="000000"/>
            </w:tcBorders>
          </w:tcPr>
          <w:p w14:paraId="74929A36" w14:textId="3EEB1070" w:rsidR="00184E8D" w:rsidRPr="001F69A8" w:rsidRDefault="00184E8D" w:rsidP="00184E8D">
            <w:pPr>
              <w:pStyle w:val="Small"/>
              <w:spacing w:before="40" w:after="40"/>
            </w:pPr>
            <w:r w:rsidRPr="001F69A8">
              <w:t xml:space="preserve">Record </w:t>
            </w:r>
            <w:r>
              <w:t>u</w:t>
            </w:r>
            <w:r w:rsidRPr="001F69A8">
              <w:t xml:space="preserve">pdate </w:t>
            </w:r>
            <w:r>
              <w:t>i</w:t>
            </w:r>
            <w:r w:rsidRPr="001F69A8">
              <w:t>nstruction</w:t>
            </w:r>
          </w:p>
        </w:tc>
        <w:tc>
          <w:tcPr>
            <w:tcW w:w="794" w:type="dxa"/>
            <w:tcBorders>
              <w:top w:val="single" w:sz="6" w:space="0" w:color="000000"/>
              <w:left w:val="single" w:sz="6" w:space="0" w:color="000000"/>
              <w:bottom w:val="single" w:sz="6" w:space="0" w:color="000000"/>
              <w:right w:val="single" w:sz="6" w:space="0" w:color="000000"/>
            </w:tcBorders>
          </w:tcPr>
          <w:p w14:paraId="373300FB" w14:textId="77777777" w:rsidR="00184E8D" w:rsidRPr="001F69A8" w:rsidRDefault="00184E8D" w:rsidP="00184E8D">
            <w:pPr>
              <w:pStyle w:val="Small"/>
              <w:spacing w:before="40" w:after="40"/>
            </w:pPr>
            <w:r w:rsidRPr="001F69A8">
              <w:t>RUIN</w:t>
            </w:r>
          </w:p>
        </w:tc>
        <w:tc>
          <w:tcPr>
            <w:tcW w:w="794" w:type="dxa"/>
            <w:tcBorders>
              <w:top w:val="single" w:sz="6" w:space="0" w:color="000000"/>
              <w:left w:val="single" w:sz="6" w:space="0" w:color="000000"/>
              <w:bottom w:val="single" w:sz="6" w:space="0" w:color="000000"/>
              <w:right w:val="single" w:sz="6" w:space="0" w:color="000000"/>
            </w:tcBorders>
          </w:tcPr>
          <w:p w14:paraId="3AB95E4C" w14:textId="77777777" w:rsidR="00184E8D" w:rsidRPr="001F69A8" w:rsidRDefault="00184E8D" w:rsidP="00184E8D">
            <w:pPr>
              <w:pStyle w:val="Small"/>
              <w:spacing w:before="40" w:after="40"/>
            </w:pPr>
            <w:r w:rsidRPr="001F69A8">
              <w:t>{1},{2} or {3}</w:t>
            </w:r>
          </w:p>
        </w:tc>
        <w:tc>
          <w:tcPr>
            <w:tcW w:w="794" w:type="dxa"/>
            <w:tcBorders>
              <w:top w:val="single" w:sz="6" w:space="0" w:color="000000"/>
              <w:left w:val="single" w:sz="6" w:space="0" w:color="000000"/>
              <w:bottom w:val="single" w:sz="6" w:space="0" w:color="000000"/>
              <w:right w:val="single" w:sz="6" w:space="0" w:color="000000"/>
            </w:tcBorders>
          </w:tcPr>
          <w:p w14:paraId="74635D87" w14:textId="77777777" w:rsidR="00184E8D" w:rsidRPr="001F69A8" w:rsidRDefault="00184E8D" w:rsidP="00184E8D">
            <w:pPr>
              <w:pStyle w:val="Small"/>
              <w:spacing w:before="40" w:after="40"/>
            </w:pPr>
            <w:r w:rsidRPr="001F69A8">
              <w:t>b11</w:t>
            </w:r>
          </w:p>
        </w:tc>
        <w:tc>
          <w:tcPr>
            <w:tcW w:w="4026" w:type="dxa"/>
            <w:tcBorders>
              <w:top w:val="single" w:sz="6" w:space="0" w:color="000000"/>
              <w:left w:val="single" w:sz="6" w:space="0" w:color="000000"/>
              <w:bottom w:val="single" w:sz="6" w:space="0" w:color="000000"/>
              <w:right w:val="single" w:sz="6" w:space="0" w:color="000000"/>
            </w:tcBorders>
          </w:tcPr>
          <w:p w14:paraId="57A55DF7" w14:textId="77777777" w:rsidR="00184E8D" w:rsidRPr="006B70B8" w:rsidRDefault="00184E8D" w:rsidP="00184E8D">
            <w:pPr>
              <w:pStyle w:val="Small"/>
              <w:snapToGrid w:val="0"/>
              <w:spacing w:before="40"/>
              <w:jc w:val="both"/>
            </w:pPr>
            <w:r w:rsidRPr="006B70B8">
              <w:t xml:space="preserve">{1} </w:t>
            </w:r>
            <w:r>
              <w:t>–</w:t>
            </w:r>
            <w:r w:rsidRPr="006B70B8">
              <w:t xml:space="preserve"> Insert</w:t>
            </w:r>
          </w:p>
          <w:p w14:paraId="7E129F73" w14:textId="77777777" w:rsidR="00184E8D" w:rsidRPr="006B70B8" w:rsidRDefault="00184E8D" w:rsidP="00184E8D">
            <w:pPr>
              <w:pStyle w:val="Small"/>
              <w:spacing w:before="0"/>
              <w:jc w:val="both"/>
            </w:pPr>
            <w:r w:rsidRPr="006B70B8">
              <w:t xml:space="preserve">{2} </w:t>
            </w:r>
            <w:r>
              <w:t>–</w:t>
            </w:r>
            <w:r w:rsidRPr="006B70B8">
              <w:t xml:space="preserve"> Delete</w:t>
            </w:r>
          </w:p>
          <w:p w14:paraId="190F24B3" w14:textId="2B7BED00" w:rsidR="00184E8D" w:rsidRPr="001F69A8" w:rsidRDefault="00184E8D" w:rsidP="00184E8D">
            <w:pPr>
              <w:pStyle w:val="Small"/>
              <w:spacing w:before="0" w:after="40"/>
            </w:pPr>
            <w:r w:rsidRPr="006B70B8">
              <w:t xml:space="preserve">{3} </w:t>
            </w:r>
            <w:r>
              <w:t>–</w:t>
            </w:r>
            <w:r w:rsidRPr="006B70B8">
              <w:t xml:space="preserve"> Modify</w:t>
            </w:r>
          </w:p>
        </w:tc>
      </w:tr>
    </w:tbl>
    <w:p w14:paraId="114F3C12" w14:textId="77777777" w:rsidR="00E73EDF" w:rsidRDefault="00E73EDF" w:rsidP="00184E8D">
      <w:pPr>
        <w:spacing w:after="0" w:line="240" w:lineRule="auto"/>
      </w:pPr>
    </w:p>
    <w:p w14:paraId="12954D39" w14:textId="59AD54AD" w:rsidR="00184E8D" w:rsidRPr="00926480" w:rsidRDefault="00184E8D" w:rsidP="001D02B5">
      <w:pPr>
        <w:pStyle w:val="ListContinue2"/>
        <w:keepNext/>
        <w:keepLines/>
        <w:numPr>
          <w:ilvl w:val="2"/>
          <w:numId w:val="27"/>
        </w:numPr>
        <w:tabs>
          <w:tab w:val="clear" w:pos="432"/>
        </w:tabs>
        <w:spacing w:before="120" w:after="120" w:line="240" w:lineRule="auto"/>
        <w:rPr>
          <w:b/>
          <w:lang w:eastAsia="en-US"/>
        </w:rPr>
      </w:pPr>
      <w:bookmarkStart w:id="1666" w:name="_Toc162435492"/>
      <w:bookmarkStart w:id="1667" w:name="_Toc169203186"/>
      <w:bookmarkStart w:id="1668" w:name="_Toc170072516"/>
      <w:r w:rsidRPr="00184E8D">
        <w:rPr>
          <w:b/>
        </w:rPr>
        <w:t>Feature Object Identifier field - FOID</w:t>
      </w:r>
      <w:bookmarkEnd w:id="1666"/>
      <w:bookmarkEnd w:id="1667"/>
      <w:bookmarkEnd w:id="1668"/>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E73EDF" w:rsidRPr="001F69A8" w14:paraId="624F2AA2" w14:textId="77777777" w:rsidTr="00184E8D">
        <w:tc>
          <w:tcPr>
            <w:tcW w:w="3459"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vAlign w:val="center"/>
          </w:tcPr>
          <w:p w14:paraId="134B9521" w14:textId="77777777" w:rsidR="00E73EDF" w:rsidRPr="001F69A8" w:rsidRDefault="007653F1" w:rsidP="00C128E3">
            <w:pPr>
              <w:pStyle w:val="Small"/>
              <w:spacing w:before="40" w:after="40"/>
              <w:jc w:val="both"/>
              <w:rPr>
                <w:b/>
              </w:rPr>
            </w:pPr>
            <w:r w:rsidRPr="001F69A8">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55A4C603" w14:textId="77777777" w:rsidR="00E73EDF" w:rsidRPr="001F69A8" w:rsidRDefault="007653F1" w:rsidP="00C128E3">
            <w:pPr>
              <w:pStyle w:val="Small"/>
              <w:spacing w:before="40" w:after="40"/>
              <w:jc w:val="both"/>
              <w:rPr>
                <w:b/>
              </w:rPr>
            </w:pPr>
            <w:r w:rsidRPr="001F69A8">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2D4D55AE" w14:textId="77777777" w:rsidR="00E73EDF" w:rsidRPr="001F69A8" w:rsidRDefault="007653F1" w:rsidP="00C128E3">
            <w:pPr>
              <w:pStyle w:val="Small"/>
              <w:spacing w:before="40" w:after="40"/>
              <w:jc w:val="both"/>
              <w:rPr>
                <w:b/>
              </w:rPr>
            </w:pPr>
            <w:r w:rsidRPr="001F69A8">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0ADCBFF8" w14:textId="77777777" w:rsidR="00E73EDF" w:rsidRPr="001F69A8" w:rsidRDefault="007653F1" w:rsidP="00C128E3">
            <w:pPr>
              <w:pStyle w:val="Small"/>
              <w:spacing w:before="40" w:after="40"/>
              <w:jc w:val="both"/>
              <w:rPr>
                <w:b/>
              </w:rPr>
            </w:pPr>
            <w:r w:rsidRPr="001F69A8">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vAlign w:val="center"/>
          </w:tcPr>
          <w:p w14:paraId="51BD32B5" w14:textId="77777777" w:rsidR="00E73EDF" w:rsidRPr="001F69A8" w:rsidRDefault="007653F1" w:rsidP="00C128E3">
            <w:pPr>
              <w:pStyle w:val="Small"/>
              <w:spacing w:before="40" w:after="40"/>
              <w:jc w:val="both"/>
              <w:rPr>
                <w:b/>
              </w:rPr>
            </w:pPr>
            <w:r w:rsidRPr="001F69A8">
              <w:rPr>
                <w:b/>
              </w:rPr>
              <w:t>Comment</w:t>
            </w:r>
          </w:p>
        </w:tc>
      </w:tr>
      <w:tr w:rsidR="00E73EDF" w:rsidRPr="001F69A8" w14:paraId="3E9C6464" w14:textId="77777777">
        <w:tc>
          <w:tcPr>
            <w:tcW w:w="3459" w:type="dxa"/>
            <w:tcBorders>
              <w:top w:val="single" w:sz="6" w:space="0" w:color="000000"/>
              <w:left w:val="single" w:sz="6" w:space="0" w:color="000000"/>
              <w:bottom w:val="single" w:sz="6" w:space="0" w:color="000000"/>
              <w:right w:val="single" w:sz="6" w:space="0" w:color="000000"/>
            </w:tcBorders>
          </w:tcPr>
          <w:p w14:paraId="122383BD" w14:textId="3BC67CEC" w:rsidR="00E73EDF" w:rsidRPr="001F69A8" w:rsidRDefault="007653F1" w:rsidP="00184E8D">
            <w:pPr>
              <w:pStyle w:val="Small"/>
              <w:spacing w:before="40" w:after="40"/>
              <w:jc w:val="both"/>
            </w:pPr>
            <w:r w:rsidRPr="001F69A8">
              <w:t xml:space="preserve">Producing </w:t>
            </w:r>
            <w:r w:rsidR="00184E8D">
              <w:t>a</w:t>
            </w:r>
            <w:r w:rsidR="00184E8D" w:rsidRPr="001F69A8">
              <w:t>gency</w:t>
            </w:r>
          </w:p>
        </w:tc>
        <w:tc>
          <w:tcPr>
            <w:tcW w:w="794" w:type="dxa"/>
            <w:tcBorders>
              <w:top w:val="single" w:sz="6" w:space="0" w:color="000000"/>
              <w:left w:val="single" w:sz="6" w:space="0" w:color="000000"/>
              <w:bottom w:val="single" w:sz="6" w:space="0" w:color="000000"/>
              <w:right w:val="single" w:sz="6" w:space="0" w:color="000000"/>
            </w:tcBorders>
          </w:tcPr>
          <w:p w14:paraId="778198F0" w14:textId="77777777" w:rsidR="00E73EDF" w:rsidRPr="001F69A8" w:rsidRDefault="007653F1" w:rsidP="00C128E3">
            <w:pPr>
              <w:pStyle w:val="Small"/>
              <w:spacing w:before="40" w:after="40"/>
              <w:jc w:val="both"/>
            </w:pPr>
            <w:r w:rsidRPr="001F69A8">
              <w:t>AGEN</w:t>
            </w:r>
          </w:p>
        </w:tc>
        <w:tc>
          <w:tcPr>
            <w:tcW w:w="794" w:type="dxa"/>
            <w:tcBorders>
              <w:top w:val="single" w:sz="6" w:space="0" w:color="000000"/>
              <w:left w:val="single" w:sz="6" w:space="0" w:color="000000"/>
              <w:bottom w:val="single" w:sz="6" w:space="0" w:color="000000"/>
              <w:right w:val="single" w:sz="6" w:space="0" w:color="000000"/>
            </w:tcBorders>
          </w:tcPr>
          <w:p w14:paraId="41D520A1" w14:textId="77777777" w:rsidR="00E73EDF" w:rsidRPr="001F69A8"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28519AA1" w14:textId="77777777" w:rsidR="00E73EDF" w:rsidRPr="001F69A8" w:rsidRDefault="007653F1" w:rsidP="00C128E3">
            <w:pPr>
              <w:pStyle w:val="Small"/>
              <w:spacing w:before="40" w:after="40"/>
              <w:jc w:val="both"/>
            </w:pPr>
            <w:r w:rsidRPr="001F69A8">
              <w:t>b12</w:t>
            </w:r>
          </w:p>
        </w:tc>
        <w:tc>
          <w:tcPr>
            <w:tcW w:w="4026" w:type="dxa"/>
            <w:tcBorders>
              <w:top w:val="single" w:sz="6" w:space="0" w:color="000000"/>
              <w:left w:val="single" w:sz="6" w:space="0" w:color="000000"/>
              <w:bottom w:val="single" w:sz="6" w:space="0" w:color="000000"/>
              <w:right w:val="single" w:sz="6" w:space="0" w:color="000000"/>
            </w:tcBorders>
          </w:tcPr>
          <w:p w14:paraId="5DA5D9AB" w14:textId="77777777" w:rsidR="00E73EDF" w:rsidRPr="001F69A8" w:rsidRDefault="007653F1" w:rsidP="00C128E3">
            <w:pPr>
              <w:pStyle w:val="Small"/>
              <w:spacing w:before="40" w:after="40"/>
              <w:jc w:val="both"/>
            </w:pPr>
            <w:r w:rsidRPr="001F69A8">
              <w:t>Agency code</w:t>
            </w:r>
          </w:p>
        </w:tc>
      </w:tr>
      <w:tr w:rsidR="00E73EDF" w:rsidRPr="001F69A8" w14:paraId="583E2A63" w14:textId="77777777">
        <w:tc>
          <w:tcPr>
            <w:tcW w:w="3459" w:type="dxa"/>
            <w:tcBorders>
              <w:top w:val="single" w:sz="6" w:space="0" w:color="000000"/>
              <w:left w:val="single" w:sz="6" w:space="0" w:color="000000"/>
              <w:bottom w:val="single" w:sz="6" w:space="0" w:color="000000"/>
              <w:right w:val="single" w:sz="6" w:space="0" w:color="000000"/>
            </w:tcBorders>
          </w:tcPr>
          <w:p w14:paraId="10C4200E" w14:textId="58B0947A" w:rsidR="00E73EDF" w:rsidRPr="001F69A8" w:rsidRDefault="007653F1" w:rsidP="00184E8D">
            <w:pPr>
              <w:pStyle w:val="Small"/>
              <w:spacing w:before="40" w:after="40"/>
              <w:jc w:val="both"/>
            </w:pPr>
            <w:r w:rsidRPr="001F69A8">
              <w:t xml:space="preserve">Feature </w:t>
            </w:r>
            <w:r w:rsidR="00184E8D">
              <w:t>i</w:t>
            </w:r>
            <w:r w:rsidR="00184E8D" w:rsidRPr="001F69A8">
              <w:t xml:space="preserve">dentification </w:t>
            </w:r>
            <w:r w:rsidR="00184E8D">
              <w:t>n</w:t>
            </w:r>
            <w:r w:rsidR="00184E8D" w:rsidRPr="001F69A8">
              <w:t>umber</w:t>
            </w:r>
          </w:p>
        </w:tc>
        <w:tc>
          <w:tcPr>
            <w:tcW w:w="794" w:type="dxa"/>
            <w:tcBorders>
              <w:top w:val="single" w:sz="6" w:space="0" w:color="000000"/>
              <w:left w:val="single" w:sz="6" w:space="0" w:color="000000"/>
              <w:bottom w:val="single" w:sz="6" w:space="0" w:color="000000"/>
              <w:right w:val="single" w:sz="6" w:space="0" w:color="000000"/>
            </w:tcBorders>
          </w:tcPr>
          <w:p w14:paraId="4F0E76C0" w14:textId="77777777" w:rsidR="00E73EDF" w:rsidRPr="001F69A8" w:rsidRDefault="007653F1" w:rsidP="00C128E3">
            <w:pPr>
              <w:pStyle w:val="Small"/>
              <w:spacing w:before="40" w:after="40"/>
              <w:jc w:val="both"/>
            </w:pPr>
            <w:r w:rsidRPr="001F69A8">
              <w:t>FIDN</w:t>
            </w:r>
          </w:p>
        </w:tc>
        <w:tc>
          <w:tcPr>
            <w:tcW w:w="794" w:type="dxa"/>
            <w:tcBorders>
              <w:top w:val="single" w:sz="6" w:space="0" w:color="000000"/>
              <w:left w:val="single" w:sz="6" w:space="0" w:color="000000"/>
              <w:bottom w:val="single" w:sz="6" w:space="0" w:color="000000"/>
              <w:right w:val="single" w:sz="6" w:space="0" w:color="000000"/>
            </w:tcBorders>
          </w:tcPr>
          <w:p w14:paraId="78EE9065" w14:textId="77777777" w:rsidR="00E73EDF" w:rsidRPr="001F69A8"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73265B10" w14:textId="77777777" w:rsidR="00E73EDF" w:rsidRPr="001F69A8" w:rsidRDefault="007653F1" w:rsidP="00C128E3">
            <w:pPr>
              <w:pStyle w:val="Small"/>
              <w:spacing w:before="40" w:after="40"/>
              <w:jc w:val="both"/>
            </w:pPr>
            <w:r w:rsidRPr="001F69A8">
              <w:t>b14</w:t>
            </w:r>
          </w:p>
        </w:tc>
        <w:tc>
          <w:tcPr>
            <w:tcW w:w="4026" w:type="dxa"/>
            <w:tcBorders>
              <w:top w:val="single" w:sz="6" w:space="0" w:color="000000"/>
              <w:left w:val="single" w:sz="6" w:space="0" w:color="000000"/>
              <w:bottom w:val="single" w:sz="6" w:space="0" w:color="000000"/>
              <w:right w:val="single" w:sz="6" w:space="0" w:color="000000"/>
            </w:tcBorders>
          </w:tcPr>
          <w:p w14:paraId="21807611" w14:textId="77777777" w:rsidR="00E73EDF" w:rsidRPr="001F69A8" w:rsidRDefault="007653F1" w:rsidP="00C128E3">
            <w:pPr>
              <w:pStyle w:val="Small"/>
              <w:spacing w:before="40" w:after="40"/>
              <w:jc w:val="both"/>
            </w:pPr>
            <w:r w:rsidRPr="001F69A8">
              <w:t>Range: 1 to 2</w:t>
            </w:r>
            <w:r w:rsidRPr="001F69A8">
              <w:rPr>
                <w:vertAlign w:val="superscript"/>
              </w:rPr>
              <w:t>32</w:t>
            </w:r>
            <w:r w:rsidRPr="001F69A8">
              <w:noBreakHyphen/>
              <w:t>2</w:t>
            </w:r>
          </w:p>
        </w:tc>
      </w:tr>
      <w:tr w:rsidR="00E73EDF" w:rsidRPr="001F69A8" w14:paraId="798637CF" w14:textId="77777777">
        <w:tc>
          <w:tcPr>
            <w:tcW w:w="3459" w:type="dxa"/>
            <w:tcBorders>
              <w:top w:val="single" w:sz="6" w:space="0" w:color="000000"/>
              <w:left w:val="single" w:sz="6" w:space="0" w:color="000000"/>
              <w:bottom w:val="single" w:sz="6" w:space="0" w:color="000000"/>
              <w:right w:val="single" w:sz="6" w:space="0" w:color="000000"/>
            </w:tcBorders>
          </w:tcPr>
          <w:p w14:paraId="63ED0B5A" w14:textId="301FB241" w:rsidR="00E73EDF" w:rsidRPr="001F69A8" w:rsidRDefault="007653F1" w:rsidP="00184E8D">
            <w:pPr>
              <w:pStyle w:val="Small"/>
              <w:spacing w:before="40" w:after="40"/>
              <w:jc w:val="both"/>
            </w:pPr>
            <w:r w:rsidRPr="001F69A8">
              <w:t xml:space="preserve">Feature </w:t>
            </w:r>
            <w:r w:rsidR="00184E8D">
              <w:t>i</w:t>
            </w:r>
            <w:r w:rsidR="00184E8D" w:rsidRPr="001F69A8">
              <w:t xml:space="preserve">dentification </w:t>
            </w:r>
            <w:r w:rsidR="00184E8D">
              <w:t>s</w:t>
            </w:r>
            <w:r w:rsidR="00184E8D" w:rsidRPr="001F69A8">
              <w:t>ubdivision</w:t>
            </w:r>
          </w:p>
        </w:tc>
        <w:tc>
          <w:tcPr>
            <w:tcW w:w="794" w:type="dxa"/>
            <w:tcBorders>
              <w:top w:val="single" w:sz="6" w:space="0" w:color="000000"/>
              <w:left w:val="single" w:sz="6" w:space="0" w:color="000000"/>
              <w:bottom w:val="single" w:sz="6" w:space="0" w:color="000000"/>
              <w:right w:val="single" w:sz="6" w:space="0" w:color="000000"/>
            </w:tcBorders>
          </w:tcPr>
          <w:p w14:paraId="17D97169" w14:textId="77777777" w:rsidR="00E73EDF" w:rsidRPr="001F69A8" w:rsidRDefault="007653F1" w:rsidP="00C128E3">
            <w:pPr>
              <w:pStyle w:val="Small"/>
              <w:spacing w:before="40" w:after="40"/>
              <w:jc w:val="both"/>
            </w:pPr>
            <w:r w:rsidRPr="001F69A8">
              <w:t>FIDS</w:t>
            </w:r>
          </w:p>
        </w:tc>
        <w:tc>
          <w:tcPr>
            <w:tcW w:w="794" w:type="dxa"/>
            <w:tcBorders>
              <w:top w:val="single" w:sz="6" w:space="0" w:color="000000"/>
              <w:left w:val="single" w:sz="6" w:space="0" w:color="000000"/>
              <w:bottom w:val="single" w:sz="6" w:space="0" w:color="000000"/>
              <w:right w:val="single" w:sz="6" w:space="0" w:color="000000"/>
            </w:tcBorders>
          </w:tcPr>
          <w:p w14:paraId="0BE08A56" w14:textId="77777777" w:rsidR="00E73EDF" w:rsidRPr="001F69A8"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4027B9C4" w14:textId="77777777" w:rsidR="00E73EDF" w:rsidRPr="001F69A8" w:rsidRDefault="007653F1" w:rsidP="00C128E3">
            <w:pPr>
              <w:pStyle w:val="Small"/>
              <w:spacing w:before="40" w:after="40"/>
              <w:jc w:val="both"/>
            </w:pPr>
            <w:r w:rsidRPr="001F69A8">
              <w:t>b12</w:t>
            </w:r>
          </w:p>
        </w:tc>
        <w:tc>
          <w:tcPr>
            <w:tcW w:w="4026" w:type="dxa"/>
            <w:tcBorders>
              <w:top w:val="single" w:sz="6" w:space="0" w:color="000000"/>
              <w:left w:val="single" w:sz="6" w:space="0" w:color="000000"/>
              <w:bottom w:val="single" w:sz="6" w:space="0" w:color="000000"/>
              <w:right w:val="single" w:sz="6" w:space="0" w:color="000000"/>
            </w:tcBorders>
          </w:tcPr>
          <w:p w14:paraId="4F0E7AB4" w14:textId="77777777" w:rsidR="00E73EDF" w:rsidRPr="001F69A8" w:rsidRDefault="007653F1" w:rsidP="00C128E3">
            <w:pPr>
              <w:pStyle w:val="Small"/>
              <w:spacing w:before="40" w:after="40"/>
              <w:jc w:val="both"/>
            </w:pPr>
            <w:r w:rsidRPr="001F69A8">
              <w:t>Range: 1 to 2</w:t>
            </w:r>
            <w:r w:rsidRPr="001F69A8">
              <w:rPr>
                <w:vertAlign w:val="superscript"/>
              </w:rPr>
              <w:t>16</w:t>
            </w:r>
            <w:r w:rsidRPr="001F69A8">
              <w:noBreakHyphen/>
              <w:t>2</w:t>
            </w:r>
          </w:p>
        </w:tc>
      </w:tr>
    </w:tbl>
    <w:p w14:paraId="2D17FA09" w14:textId="77777777" w:rsidR="00E73EDF" w:rsidRDefault="00E73EDF" w:rsidP="00184E8D">
      <w:pPr>
        <w:spacing w:after="0" w:line="240" w:lineRule="auto"/>
      </w:pPr>
    </w:p>
    <w:p w14:paraId="4C6A0A8B" w14:textId="79B67C87" w:rsidR="00184E8D" w:rsidRPr="00926480" w:rsidRDefault="00184E8D" w:rsidP="001D02B5">
      <w:pPr>
        <w:pStyle w:val="ListContinue2"/>
        <w:keepNext/>
        <w:keepLines/>
        <w:numPr>
          <w:ilvl w:val="2"/>
          <w:numId w:val="27"/>
        </w:numPr>
        <w:tabs>
          <w:tab w:val="clear" w:pos="432"/>
        </w:tabs>
        <w:spacing w:before="120" w:after="120" w:line="240" w:lineRule="auto"/>
        <w:rPr>
          <w:b/>
          <w:lang w:eastAsia="en-US"/>
        </w:rPr>
      </w:pPr>
      <w:bookmarkStart w:id="1669" w:name="_Toc162435493"/>
      <w:bookmarkStart w:id="1670" w:name="_Toc169203187"/>
      <w:bookmarkStart w:id="1671" w:name="_Toc170072517"/>
      <w:r w:rsidRPr="00184E8D">
        <w:rPr>
          <w:b/>
        </w:rPr>
        <w:t>Spatial Association field - SPAS</w:t>
      </w:r>
      <w:bookmarkEnd w:id="1669"/>
      <w:bookmarkEnd w:id="1670"/>
      <w:bookmarkEnd w:id="1671"/>
    </w:p>
    <w:tbl>
      <w:tblPr>
        <w:tblW w:w="9866" w:type="dxa"/>
        <w:tblInd w:w="-259" w:type="dxa"/>
        <w:tblLayout w:type="fixed"/>
        <w:tblCellMar>
          <w:left w:w="57" w:type="dxa"/>
          <w:right w:w="57" w:type="dxa"/>
        </w:tblCellMar>
        <w:tblLook w:val="04A0" w:firstRow="1" w:lastRow="0" w:firstColumn="1" w:lastColumn="0" w:noHBand="0" w:noVBand="1"/>
      </w:tblPr>
      <w:tblGrid>
        <w:gridCol w:w="3458"/>
        <w:gridCol w:w="794"/>
        <w:gridCol w:w="794"/>
        <w:gridCol w:w="794"/>
        <w:gridCol w:w="4026"/>
      </w:tblGrid>
      <w:tr w:rsidR="00E73EDF" w:rsidRPr="001F69A8" w14:paraId="317D14B4" w14:textId="77777777" w:rsidTr="00CA6AA3">
        <w:tc>
          <w:tcPr>
            <w:tcW w:w="3458"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p w14:paraId="28767FC8" w14:textId="77777777" w:rsidR="00E73EDF" w:rsidRPr="001F69A8" w:rsidRDefault="007653F1" w:rsidP="00C128E3">
            <w:pPr>
              <w:pStyle w:val="Small"/>
              <w:spacing w:before="40" w:after="40"/>
              <w:jc w:val="both"/>
              <w:rPr>
                <w:b/>
              </w:rPr>
            </w:pPr>
            <w:r w:rsidRPr="001F69A8">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6510E828" w14:textId="77777777" w:rsidR="00E73EDF" w:rsidRPr="001F69A8" w:rsidRDefault="007653F1" w:rsidP="00C128E3">
            <w:pPr>
              <w:pStyle w:val="Small"/>
              <w:spacing w:before="40" w:after="40"/>
              <w:jc w:val="both"/>
              <w:rPr>
                <w:b/>
              </w:rPr>
            </w:pPr>
            <w:r w:rsidRPr="001F69A8">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54A731D4" w14:textId="77777777" w:rsidR="00E73EDF" w:rsidRPr="001F69A8" w:rsidRDefault="007653F1" w:rsidP="00C128E3">
            <w:pPr>
              <w:pStyle w:val="Small"/>
              <w:spacing w:before="40" w:after="40"/>
              <w:jc w:val="both"/>
              <w:rPr>
                <w:b/>
              </w:rPr>
            </w:pPr>
            <w:r w:rsidRPr="001F69A8">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2D2F700D" w14:textId="77777777" w:rsidR="00E73EDF" w:rsidRPr="001F69A8" w:rsidRDefault="007653F1" w:rsidP="00C128E3">
            <w:pPr>
              <w:pStyle w:val="Small"/>
              <w:spacing w:before="40" w:after="40"/>
              <w:jc w:val="both"/>
              <w:rPr>
                <w:b/>
              </w:rPr>
            </w:pPr>
            <w:r w:rsidRPr="001F69A8">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0FEA7AFE" w14:textId="77777777" w:rsidR="00E73EDF" w:rsidRPr="001F69A8" w:rsidRDefault="007653F1" w:rsidP="00C128E3">
            <w:pPr>
              <w:pStyle w:val="Small"/>
              <w:spacing w:before="40" w:after="40"/>
              <w:jc w:val="both"/>
              <w:rPr>
                <w:b/>
              </w:rPr>
            </w:pPr>
            <w:r w:rsidRPr="001F69A8">
              <w:rPr>
                <w:b/>
              </w:rPr>
              <w:t>Comment</w:t>
            </w:r>
          </w:p>
        </w:tc>
      </w:tr>
      <w:tr w:rsidR="00E73EDF" w:rsidRPr="001F69A8" w14:paraId="3F519F81" w14:textId="77777777" w:rsidTr="00CA6AA3">
        <w:tc>
          <w:tcPr>
            <w:tcW w:w="3458" w:type="dxa"/>
            <w:tcBorders>
              <w:top w:val="single" w:sz="6" w:space="0" w:color="000000"/>
              <w:left w:val="single" w:sz="6" w:space="0" w:color="000000"/>
              <w:bottom w:val="single" w:sz="6" w:space="0" w:color="000000"/>
              <w:right w:val="single" w:sz="6" w:space="0" w:color="000000"/>
            </w:tcBorders>
          </w:tcPr>
          <w:p w14:paraId="268FFA3C" w14:textId="4AF2A656" w:rsidR="00E73EDF" w:rsidRPr="001F69A8" w:rsidRDefault="007653F1" w:rsidP="00FF5CFC">
            <w:pPr>
              <w:pStyle w:val="Small"/>
              <w:spacing w:before="40" w:after="40"/>
            </w:pPr>
            <w:r w:rsidRPr="001F69A8">
              <w:t xml:space="preserve">Referenced Record </w:t>
            </w:r>
            <w:r w:rsidR="00FF5CFC">
              <w:t>n</w:t>
            </w:r>
            <w:r w:rsidR="00FF5CFC" w:rsidRPr="001F69A8">
              <w:t>ame</w:t>
            </w:r>
          </w:p>
        </w:tc>
        <w:tc>
          <w:tcPr>
            <w:tcW w:w="794" w:type="dxa"/>
            <w:tcBorders>
              <w:top w:val="single" w:sz="6" w:space="0" w:color="000000"/>
              <w:left w:val="single" w:sz="6" w:space="0" w:color="000000"/>
              <w:bottom w:val="single" w:sz="6" w:space="0" w:color="000000"/>
              <w:right w:val="single" w:sz="6" w:space="0" w:color="000000"/>
            </w:tcBorders>
          </w:tcPr>
          <w:p w14:paraId="7C7F9627" w14:textId="77777777" w:rsidR="00E73EDF" w:rsidRPr="001F69A8" w:rsidRDefault="007653F1" w:rsidP="00C128E3">
            <w:pPr>
              <w:pStyle w:val="Small"/>
              <w:spacing w:before="40" w:after="40"/>
            </w:pPr>
            <w:r w:rsidRPr="001F69A8">
              <w:t>*RRNM</w:t>
            </w:r>
          </w:p>
        </w:tc>
        <w:tc>
          <w:tcPr>
            <w:tcW w:w="794" w:type="dxa"/>
            <w:tcBorders>
              <w:top w:val="single" w:sz="6" w:space="0" w:color="000000"/>
              <w:left w:val="single" w:sz="6" w:space="0" w:color="000000"/>
              <w:bottom w:val="single" w:sz="6" w:space="0" w:color="000000"/>
              <w:right w:val="single" w:sz="6" w:space="0" w:color="000000"/>
            </w:tcBorders>
          </w:tcPr>
          <w:p w14:paraId="652B2B6C" w14:textId="77777777" w:rsidR="0036276B" w:rsidRDefault="0036276B" w:rsidP="00C128E3">
            <w:pPr>
              <w:pStyle w:val="Small"/>
              <w:spacing w:before="40" w:after="40"/>
            </w:pPr>
            <w:r>
              <w:t xml:space="preserve">One of </w:t>
            </w:r>
          </w:p>
          <w:p w14:paraId="45B04583" w14:textId="59E41618" w:rsidR="00E73EDF" w:rsidRPr="001F69A8" w:rsidRDefault="007653F1" w:rsidP="00C128E3">
            <w:pPr>
              <w:pStyle w:val="Small"/>
              <w:spacing w:before="40" w:after="40"/>
            </w:pPr>
            <w:r w:rsidRPr="001F69A8">
              <w:t>{1</w:t>
            </w:r>
            <w:r w:rsidR="0036276B">
              <w:t>10</w:t>
            </w:r>
            <w:r w:rsidRPr="001F69A8">
              <w:t>} {</w:t>
            </w:r>
            <w:r w:rsidR="0036276B">
              <w:t>11</w:t>
            </w:r>
            <w:r w:rsidRPr="001F69A8">
              <w:t>5}</w:t>
            </w:r>
            <w:r w:rsidR="0036276B">
              <w:t xml:space="preserve"> (120} {125} {130}</w:t>
            </w:r>
          </w:p>
        </w:tc>
        <w:tc>
          <w:tcPr>
            <w:tcW w:w="794" w:type="dxa"/>
            <w:tcBorders>
              <w:top w:val="single" w:sz="6" w:space="0" w:color="000000"/>
              <w:left w:val="single" w:sz="6" w:space="0" w:color="000000"/>
              <w:bottom w:val="single" w:sz="6" w:space="0" w:color="000000"/>
              <w:right w:val="single" w:sz="6" w:space="0" w:color="000000"/>
            </w:tcBorders>
          </w:tcPr>
          <w:p w14:paraId="1667896F" w14:textId="77777777" w:rsidR="00E73EDF" w:rsidRPr="001F69A8" w:rsidRDefault="007653F1" w:rsidP="00C128E3">
            <w:pPr>
              <w:pStyle w:val="Small"/>
              <w:spacing w:before="40" w:after="40"/>
            </w:pPr>
            <w:r w:rsidRPr="001F69A8">
              <w:t>b11</w:t>
            </w:r>
          </w:p>
        </w:tc>
        <w:tc>
          <w:tcPr>
            <w:tcW w:w="4026" w:type="dxa"/>
            <w:tcBorders>
              <w:top w:val="single" w:sz="6" w:space="0" w:color="000000"/>
              <w:left w:val="single" w:sz="6" w:space="0" w:color="000000"/>
              <w:bottom w:val="single" w:sz="6" w:space="0" w:color="000000"/>
              <w:right w:val="single" w:sz="6" w:space="0" w:color="000000"/>
            </w:tcBorders>
          </w:tcPr>
          <w:p w14:paraId="1D102ECF" w14:textId="77777777" w:rsidR="00E73EDF" w:rsidRPr="001F69A8" w:rsidRDefault="007653F1" w:rsidP="00C128E3">
            <w:pPr>
              <w:pStyle w:val="Small"/>
              <w:spacing w:before="40" w:after="40"/>
            </w:pPr>
            <w:r w:rsidRPr="001F69A8">
              <w:t>Record name of the referenced record</w:t>
            </w:r>
          </w:p>
          <w:p w14:paraId="10E0799E" w14:textId="1E30834B" w:rsidR="00E73EDF" w:rsidRPr="006834DB" w:rsidRDefault="007653F1" w:rsidP="00C128E3">
            <w:pPr>
              <w:pStyle w:val="Small"/>
              <w:spacing w:before="40"/>
            </w:pPr>
            <w:r w:rsidRPr="006834DB">
              <w:t>{1</w:t>
            </w:r>
            <w:r w:rsidR="0036276B" w:rsidRPr="006834DB">
              <w:t>10</w:t>
            </w:r>
            <w:r w:rsidRPr="006834DB">
              <w:t xml:space="preserve">} </w:t>
            </w:r>
            <w:r w:rsidR="00FF5CFC" w:rsidRPr="006834DB">
              <w:t>–</w:t>
            </w:r>
            <w:r w:rsidRPr="006834DB">
              <w:t xml:space="preserve"> </w:t>
            </w:r>
            <w:r w:rsidR="0036276B" w:rsidRPr="006834DB">
              <w:t>Point</w:t>
            </w:r>
          </w:p>
          <w:p w14:paraId="0EA661A4" w14:textId="436AE8D1" w:rsidR="00E73EDF" w:rsidRPr="006834DB" w:rsidRDefault="007653F1" w:rsidP="00C128E3">
            <w:pPr>
              <w:pStyle w:val="Small"/>
              <w:spacing w:before="0"/>
            </w:pPr>
            <w:r w:rsidRPr="006834DB">
              <w:t>{</w:t>
            </w:r>
            <w:r w:rsidR="0036276B" w:rsidRPr="006834DB">
              <w:t>115</w:t>
            </w:r>
            <w:r w:rsidRPr="006834DB">
              <w:t xml:space="preserve">} </w:t>
            </w:r>
            <w:r w:rsidR="00FF5CFC" w:rsidRPr="006834DB">
              <w:t>–</w:t>
            </w:r>
            <w:r w:rsidRPr="006834DB">
              <w:t xml:space="preserve"> </w:t>
            </w:r>
            <w:r w:rsidR="0036276B" w:rsidRPr="006834DB">
              <w:t>Multi Point</w:t>
            </w:r>
          </w:p>
          <w:p w14:paraId="1FFC8FBF" w14:textId="7D9C0EB0" w:rsidR="00E73EDF" w:rsidRPr="006834DB" w:rsidRDefault="007653F1" w:rsidP="00C128E3">
            <w:pPr>
              <w:pStyle w:val="Small"/>
              <w:spacing w:before="0"/>
            </w:pPr>
            <w:r w:rsidRPr="006834DB">
              <w:t>{</w:t>
            </w:r>
            <w:r w:rsidR="0036276B" w:rsidRPr="006834DB">
              <w:t>120</w:t>
            </w:r>
            <w:r w:rsidRPr="006834DB">
              <w:t xml:space="preserve">} </w:t>
            </w:r>
            <w:r w:rsidR="00FF5CFC" w:rsidRPr="006834DB">
              <w:t>–</w:t>
            </w:r>
            <w:r w:rsidRPr="006834DB">
              <w:t xml:space="preserve"> </w:t>
            </w:r>
            <w:r w:rsidR="0036276B" w:rsidRPr="006834DB">
              <w:t>Curve</w:t>
            </w:r>
          </w:p>
          <w:p w14:paraId="37234A95" w14:textId="1A93BCC6" w:rsidR="00E73EDF" w:rsidRPr="006834DB" w:rsidRDefault="007653F1" w:rsidP="00C128E3">
            <w:pPr>
              <w:pStyle w:val="Small"/>
              <w:spacing w:before="0"/>
            </w:pPr>
            <w:r w:rsidRPr="006834DB">
              <w:t>{</w:t>
            </w:r>
            <w:r w:rsidR="0036276B" w:rsidRPr="006834DB">
              <w:t>125</w:t>
            </w:r>
            <w:r w:rsidRPr="006834DB">
              <w:t xml:space="preserve">} </w:t>
            </w:r>
            <w:r w:rsidR="00FF5CFC" w:rsidRPr="006834DB">
              <w:t>–</w:t>
            </w:r>
            <w:r w:rsidRPr="006834DB">
              <w:t xml:space="preserve"> </w:t>
            </w:r>
            <w:r w:rsidR="0036276B" w:rsidRPr="006834DB">
              <w:t>Composite Curve</w:t>
            </w:r>
          </w:p>
          <w:p w14:paraId="5FF118CF" w14:textId="787C59E8" w:rsidR="00E73EDF" w:rsidRPr="001F69A8" w:rsidRDefault="007653F1" w:rsidP="00C128E3">
            <w:pPr>
              <w:pStyle w:val="Small"/>
              <w:spacing w:before="0" w:after="40"/>
            </w:pPr>
            <w:r w:rsidRPr="001F69A8">
              <w:t>{</w:t>
            </w:r>
            <w:r w:rsidR="0036276B">
              <w:t>130</w:t>
            </w:r>
            <w:r w:rsidRPr="001F69A8">
              <w:t xml:space="preserve">} </w:t>
            </w:r>
            <w:r w:rsidR="00FF5CFC">
              <w:t>–</w:t>
            </w:r>
            <w:r w:rsidRPr="001F69A8">
              <w:t xml:space="preserve"> </w:t>
            </w:r>
            <w:r w:rsidR="0036276B">
              <w:t>Surface</w:t>
            </w:r>
          </w:p>
        </w:tc>
      </w:tr>
      <w:tr w:rsidR="00E73EDF" w:rsidRPr="001F69A8" w14:paraId="69DDB9AC" w14:textId="77777777" w:rsidTr="00CA6AA3">
        <w:tc>
          <w:tcPr>
            <w:tcW w:w="3458" w:type="dxa"/>
            <w:tcBorders>
              <w:top w:val="single" w:sz="6" w:space="0" w:color="000000"/>
              <w:left w:val="single" w:sz="6" w:space="0" w:color="000000"/>
              <w:bottom w:val="single" w:sz="6" w:space="0" w:color="000000"/>
              <w:right w:val="single" w:sz="6" w:space="0" w:color="000000"/>
            </w:tcBorders>
          </w:tcPr>
          <w:p w14:paraId="3960FDB1" w14:textId="5E6D3873" w:rsidR="00E73EDF" w:rsidRPr="001F69A8" w:rsidRDefault="007653F1" w:rsidP="00FF5CFC">
            <w:pPr>
              <w:pStyle w:val="Small"/>
              <w:spacing w:before="40" w:after="40"/>
            </w:pPr>
            <w:r w:rsidRPr="001F69A8">
              <w:t xml:space="preserve">Referenced Record </w:t>
            </w:r>
            <w:r w:rsidR="00FF5CFC">
              <w:t>i</w:t>
            </w:r>
            <w:r w:rsidR="00FF5CFC" w:rsidRPr="001F69A8">
              <w:t>dentifier</w:t>
            </w:r>
          </w:p>
        </w:tc>
        <w:tc>
          <w:tcPr>
            <w:tcW w:w="794" w:type="dxa"/>
            <w:tcBorders>
              <w:top w:val="single" w:sz="6" w:space="0" w:color="000000"/>
              <w:left w:val="single" w:sz="6" w:space="0" w:color="000000"/>
              <w:bottom w:val="single" w:sz="6" w:space="0" w:color="000000"/>
              <w:right w:val="single" w:sz="6" w:space="0" w:color="000000"/>
            </w:tcBorders>
          </w:tcPr>
          <w:p w14:paraId="58F1435E" w14:textId="77777777" w:rsidR="00E73EDF" w:rsidRPr="001F69A8" w:rsidRDefault="007653F1" w:rsidP="00C128E3">
            <w:pPr>
              <w:pStyle w:val="Small"/>
              <w:spacing w:before="40" w:after="40"/>
            </w:pPr>
            <w:r w:rsidRPr="001F69A8">
              <w:t>RRID</w:t>
            </w:r>
          </w:p>
        </w:tc>
        <w:tc>
          <w:tcPr>
            <w:tcW w:w="794" w:type="dxa"/>
            <w:tcBorders>
              <w:top w:val="single" w:sz="6" w:space="0" w:color="000000"/>
              <w:left w:val="single" w:sz="6" w:space="0" w:color="000000"/>
              <w:bottom w:val="single" w:sz="6" w:space="0" w:color="000000"/>
              <w:right w:val="single" w:sz="6" w:space="0" w:color="000000"/>
            </w:tcBorders>
          </w:tcPr>
          <w:p w14:paraId="3AB265B5" w14:textId="77777777" w:rsidR="00E73EDF" w:rsidRPr="001F69A8" w:rsidRDefault="00E73EDF" w:rsidP="00C128E3">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68F4B48E" w14:textId="77777777" w:rsidR="00E73EDF" w:rsidRPr="001F69A8" w:rsidRDefault="007653F1" w:rsidP="00C128E3">
            <w:pPr>
              <w:pStyle w:val="Small"/>
              <w:spacing w:before="40" w:after="40"/>
            </w:pPr>
            <w:r w:rsidRPr="001F69A8">
              <w:t>b14</w:t>
            </w:r>
          </w:p>
        </w:tc>
        <w:tc>
          <w:tcPr>
            <w:tcW w:w="4026" w:type="dxa"/>
            <w:tcBorders>
              <w:top w:val="single" w:sz="6" w:space="0" w:color="000000"/>
              <w:left w:val="single" w:sz="6" w:space="0" w:color="000000"/>
              <w:bottom w:val="single" w:sz="6" w:space="0" w:color="000000"/>
              <w:right w:val="single" w:sz="6" w:space="0" w:color="000000"/>
            </w:tcBorders>
          </w:tcPr>
          <w:p w14:paraId="0EBFA9B2" w14:textId="77777777" w:rsidR="00E73EDF" w:rsidRPr="001F69A8" w:rsidRDefault="007653F1" w:rsidP="00C128E3">
            <w:pPr>
              <w:pStyle w:val="Small"/>
              <w:spacing w:before="40" w:after="40"/>
            </w:pPr>
            <w:r w:rsidRPr="001F69A8">
              <w:t>Record identifier of the referenced record</w:t>
            </w:r>
          </w:p>
        </w:tc>
      </w:tr>
      <w:tr w:rsidR="00E73EDF" w:rsidRPr="001F69A8" w14:paraId="76D8C8FE" w14:textId="77777777" w:rsidTr="00CA6AA3">
        <w:tc>
          <w:tcPr>
            <w:tcW w:w="3458" w:type="dxa"/>
            <w:tcBorders>
              <w:top w:val="single" w:sz="6" w:space="0" w:color="000000"/>
              <w:left w:val="single" w:sz="6" w:space="0" w:color="000000"/>
              <w:bottom w:val="single" w:sz="6" w:space="0" w:color="000000"/>
              <w:right w:val="single" w:sz="6" w:space="0" w:color="000000"/>
            </w:tcBorders>
          </w:tcPr>
          <w:p w14:paraId="7A28FB89" w14:textId="77777777" w:rsidR="00E73EDF" w:rsidRPr="001F69A8" w:rsidRDefault="007653F1" w:rsidP="00C128E3">
            <w:pPr>
              <w:pStyle w:val="Small"/>
              <w:spacing w:before="40" w:after="40"/>
            </w:pPr>
            <w:r w:rsidRPr="001F69A8">
              <w:t>Orientation</w:t>
            </w:r>
          </w:p>
        </w:tc>
        <w:tc>
          <w:tcPr>
            <w:tcW w:w="794" w:type="dxa"/>
            <w:tcBorders>
              <w:top w:val="single" w:sz="6" w:space="0" w:color="000000"/>
              <w:left w:val="single" w:sz="6" w:space="0" w:color="000000"/>
              <w:bottom w:val="single" w:sz="6" w:space="0" w:color="000000"/>
              <w:right w:val="single" w:sz="6" w:space="0" w:color="000000"/>
            </w:tcBorders>
          </w:tcPr>
          <w:p w14:paraId="1146A0DF" w14:textId="77777777" w:rsidR="00E73EDF" w:rsidRPr="001F69A8" w:rsidRDefault="007653F1" w:rsidP="00C128E3">
            <w:pPr>
              <w:pStyle w:val="Small"/>
              <w:spacing w:before="40" w:after="40"/>
            </w:pPr>
            <w:r w:rsidRPr="001F69A8">
              <w:t>ORNT</w:t>
            </w:r>
          </w:p>
        </w:tc>
        <w:tc>
          <w:tcPr>
            <w:tcW w:w="794" w:type="dxa"/>
            <w:tcBorders>
              <w:top w:val="single" w:sz="6" w:space="0" w:color="000000"/>
              <w:left w:val="single" w:sz="6" w:space="0" w:color="000000"/>
              <w:bottom w:val="single" w:sz="6" w:space="0" w:color="000000"/>
              <w:right w:val="single" w:sz="6" w:space="0" w:color="000000"/>
            </w:tcBorders>
          </w:tcPr>
          <w:p w14:paraId="5D964647" w14:textId="77777777" w:rsidR="00E73EDF" w:rsidRPr="001F69A8" w:rsidRDefault="00E73EDF" w:rsidP="00C128E3">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691305A1" w14:textId="77777777" w:rsidR="00E73EDF" w:rsidRPr="001F69A8" w:rsidRDefault="007653F1" w:rsidP="00C128E3">
            <w:pPr>
              <w:pStyle w:val="Small"/>
              <w:spacing w:before="40" w:after="40"/>
            </w:pPr>
            <w:r w:rsidRPr="001F69A8">
              <w:t>b11</w:t>
            </w:r>
          </w:p>
        </w:tc>
        <w:tc>
          <w:tcPr>
            <w:tcW w:w="4026" w:type="dxa"/>
            <w:tcBorders>
              <w:top w:val="single" w:sz="6" w:space="0" w:color="000000"/>
              <w:left w:val="single" w:sz="6" w:space="0" w:color="000000"/>
              <w:bottom w:val="single" w:sz="6" w:space="0" w:color="000000"/>
              <w:right w:val="single" w:sz="6" w:space="0" w:color="000000"/>
            </w:tcBorders>
          </w:tcPr>
          <w:p w14:paraId="19CBEAA6" w14:textId="767B91EF" w:rsidR="00E73EDF" w:rsidRPr="001F69A8" w:rsidRDefault="00FF5CFC" w:rsidP="00C128E3">
            <w:pPr>
              <w:pStyle w:val="Small"/>
              <w:tabs>
                <w:tab w:val="left" w:pos="584"/>
              </w:tabs>
              <w:spacing w:before="40"/>
            </w:pPr>
            <w:r>
              <w:t xml:space="preserve">{1} – </w:t>
            </w:r>
            <w:r w:rsidR="007653F1" w:rsidRPr="001F69A8">
              <w:t>Forward</w:t>
            </w:r>
          </w:p>
          <w:p w14:paraId="3EF5B121" w14:textId="1FAB678E" w:rsidR="00E73EDF" w:rsidRPr="001F69A8" w:rsidRDefault="00FF5CFC" w:rsidP="00C128E3">
            <w:pPr>
              <w:pStyle w:val="Small"/>
              <w:tabs>
                <w:tab w:val="left" w:pos="584"/>
              </w:tabs>
              <w:spacing w:before="0"/>
            </w:pPr>
            <w:r>
              <w:t xml:space="preserve">{2} – </w:t>
            </w:r>
            <w:r w:rsidR="007653F1" w:rsidRPr="001F69A8">
              <w:t>Reverse</w:t>
            </w:r>
          </w:p>
          <w:p w14:paraId="72991C1F" w14:textId="0165EE73" w:rsidR="00E73EDF" w:rsidRPr="001F69A8" w:rsidRDefault="00FF5CFC" w:rsidP="00C128E3">
            <w:pPr>
              <w:pStyle w:val="Small"/>
              <w:tabs>
                <w:tab w:val="left" w:pos="584"/>
              </w:tabs>
              <w:spacing w:before="0" w:after="40"/>
            </w:pPr>
            <w:r>
              <w:t xml:space="preserve">{255} – </w:t>
            </w:r>
            <w:r w:rsidR="007653F1" w:rsidRPr="001F69A8">
              <w:t>NULL (Not Applicable)</w:t>
            </w:r>
          </w:p>
        </w:tc>
      </w:tr>
      <w:tr w:rsidR="00CA6AA3" w:rsidRPr="001F69A8" w14:paraId="70253B4F" w14:textId="77777777" w:rsidTr="00CA6AA3">
        <w:tc>
          <w:tcPr>
            <w:tcW w:w="3458" w:type="dxa"/>
            <w:tcBorders>
              <w:top w:val="single" w:sz="6" w:space="0" w:color="000000"/>
              <w:left w:val="single" w:sz="6" w:space="0" w:color="000000"/>
              <w:bottom w:val="single" w:sz="6" w:space="0" w:color="000000"/>
              <w:right w:val="single" w:sz="6" w:space="0" w:color="000000"/>
            </w:tcBorders>
          </w:tcPr>
          <w:p w14:paraId="75A3C2AA" w14:textId="77777777" w:rsidR="00CA6AA3" w:rsidRPr="001F69A8" w:rsidRDefault="00CA6AA3" w:rsidP="00CA6AA3">
            <w:pPr>
              <w:pStyle w:val="Small"/>
              <w:spacing w:before="40" w:after="40"/>
            </w:pPr>
            <w:r w:rsidRPr="001F69A8">
              <w:t>Scale Minimum</w:t>
            </w:r>
          </w:p>
        </w:tc>
        <w:tc>
          <w:tcPr>
            <w:tcW w:w="794" w:type="dxa"/>
            <w:tcBorders>
              <w:top w:val="single" w:sz="6" w:space="0" w:color="000000"/>
              <w:left w:val="single" w:sz="6" w:space="0" w:color="000000"/>
              <w:bottom w:val="single" w:sz="6" w:space="0" w:color="000000"/>
              <w:right w:val="single" w:sz="6" w:space="0" w:color="000000"/>
            </w:tcBorders>
          </w:tcPr>
          <w:p w14:paraId="266FE07B" w14:textId="77777777" w:rsidR="00CA6AA3" w:rsidRPr="001F69A8" w:rsidRDefault="00CA6AA3" w:rsidP="00CA6AA3">
            <w:pPr>
              <w:pStyle w:val="Small"/>
              <w:spacing w:before="40" w:after="40"/>
            </w:pPr>
            <w:r w:rsidRPr="001F69A8">
              <w:t>SMIN</w:t>
            </w:r>
          </w:p>
        </w:tc>
        <w:tc>
          <w:tcPr>
            <w:tcW w:w="794" w:type="dxa"/>
            <w:tcBorders>
              <w:top w:val="single" w:sz="6" w:space="0" w:color="000000"/>
              <w:left w:val="single" w:sz="6" w:space="0" w:color="000000"/>
              <w:bottom w:val="single" w:sz="6" w:space="0" w:color="000000"/>
              <w:right w:val="single" w:sz="6" w:space="0" w:color="000000"/>
            </w:tcBorders>
          </w:tcPr>
          <w:p w14:paraId="2D0397BD" w14:textId="77777777" w:rsidR="00CA6AA3" w:rsidRPr="001F69A8" w:rsidRDefault="00CA6AA3" w:rsidP="00CA6AA3">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7DE10B51" w14:textId="77777777" w:rsidR="00CA6AA3" w:rsidRPr="001F69A8" w:rsidRDefault="00CA6AA3" w:rsidP="00CA6AA3">
            <w:pPr>
              <w:pStyle w:val="Small"/>
              <w:spacing w:before="40" w:after="40"/>
            </w:pPr>
            <w:r w:rsidRPr="001F69A8">
              <w:t>b14</w:t>
            </w:r>
          </w:p>
        </w:tc>
        <w:tc>
          <w:tcPr>
            <w:tcW w:w="4026" w:type="dxa"/>
            <w:tcBorders>
              <w:top w:val="single" w:sz="6" w:space="0" w:color="000000"/>
              <w:left w:val="single" w:sz="6" w:space="0" w:color="000000"/>
              <w:bottom w:val="single" w:sz="6" w:space="0" w:color="000000"/>
              <w:right w:val="single" w:sz="6" w:space="0" w:color="000000"/>
            </w:tcBorders>
          </w:tcPr>
          <w:p w14:paraId="5E9408DF" w14:textId="037ED73D" w:rsidR="00CA6AA3" w:rsidRPr="001F69A8" w:rsidRDefault="00CA6AA3" w:rsidP="00CA6AA3">
            <w:pPr>
              <w:pStyle w:val="Small"/>
              <w:tabs>
                <w:tab w:val="left" w:pos="584"/>
              </w:tabs>
              <w:spacing w:before="40" w:after="40"/>
            </w:pPr>
            <w:r>
              <w:rPr>
                <w:rFonts w:cs="Arial"/>
              </w:rPr>
              <w:t>{</w:t>
            </w:r>
            <w:r w:rsidRPr="00B61C26">
              <w:rPr>
                <w:rFonts w:cs="Arial"/>
              </w:rPr>
              <w:t>2</w:t>
            </w:r>
            <w:r w:rsidRPr="00B61C26">
              <w:rPr>
                <w:rFonts w:cs="Arial"/>
                <w:vertAlign w:val="superscript"/>
              </w:rPr>
              <w:t>32</w:t>
            </w:r>
            <w:r w:rsidRPr="00B61C26">
              <w:rPr>
                <w:rFonts w:cs="Arial"/>
              </w:rPr>
              <w:t>-1</w:t>
            </w:r>
            <w:r>
              <w:rPr>
                <w:rFonts w:cs="Arial"/>
              </w:rPr>
              <w:t>}</w:t>
            </w:r>
            <w:r w:rsidRPr="00B61C26">
              <w:rPr>
                <w:rFonts w:cs="Arial"/>
              </w:rPr>
              <w:t xml:space="preserve"> </w:t>
            </w:r>
            <w:r>
              <w:rPr>
                <w:rFonts w:cs="Arial"/>
              </w:rPr>
              <w:t>– NULL (Not Applicable) – (see Note)</w:t>
            </w:r>
          </w:p>
        </w:tc>
      </w:tr>
      <w:tr w:rsidR="00CA6AA3" w:rsidRPr="001F69A8" w14:paraId="3C0BC26E" w14:textId="77777777" w:rsidTr="00CA6AA3">
        <w:tc>
          <w:tcPr>
            <w:tcW w:w="3458" w:type="dxa"/>
            <w:tcBorders>
              <w:top w:val="single" w:sz="6" w:space="0" w:color="000000"/>
              <w:left w:val="single" w:sz="6" w:space="0" w:color="000000"/>
              <w:bottom w:val="single" w:sz="6" w:space="0" w:color="000000"/>
              <w:right w:val="single" w:sz="6" w:space="0" w:color="000000"/>
            </w:tcBorders>
          </w:tcPr>
          <w:p w14:paraId="5F613FE8" w14:textId="77777777" w:rsidR="00CA6AA3" w:rsidRPr="001F69A8" w:rsidRDefault="00CA6AA3" w:rsidP="00CA6AA3">
            <w:pPr>
              <w:pStyle w:val="Small"/>
              <w:spacing w:before="40" w:after="40"/>
            </w:pPr>
            <w:r w:rsidRPr="001F69A8">
              <w:t>Scale Maximum</w:t>
            </w:r>
          </w:p>
        </w:tc>
        <w:tc>
          <w:tcPr>
            <w:tcW w:w="794" w:type="dxa"/>
            <w:tcBorders>
              <w:top w:val="single" w:sz="6" w:space="0" w:color="000000"/>
              <w:left w:val="single" w:sz="6" w:space="0" w:color="000000"/>
              <w:bottom w:val="single" w:sz="6" w:space="0" w:color="000000"/>
              <w:right w:val="single" w:sz="6" w:space="0" w:color="000000"/>
            </w:tcBorders>
          </w:tcPr>
          <w:p w14:paraId="30DD8B03" w14:textId="77777777" w:rsidR="00CA6AA3" w:rsidRPr="001F69A8" w:rsidRDefault="00CA6AA3" w:rsidP="00CA6AA3">
            <w:pPr>
              <w:pStyle w:val="Small"/>
              <w:spacing w:before="40" w:after="40"/>
            </w:pPr>
            <w:r w:rsidRPr="001F69A8">
              <w:t>SMAX</w:t>
            </w:r>
          </w:p>
        </w:tc>
        <w:tc>
          <w:tcPr>
            <w:tcW w:w="794" w:type="dxa"/>
            <w:tcBorders>
              <w:top w:val="single" w:sz="6" w:space="0" w:color="000000"/>
              <w:left w:val="single" w:sz="6" w:space="0" w:color="000000"/>
              <w:bottom w:val="single" w:sz="6" w:space="0" w:color="000000"/>
              <w:right w:val="single" w:sz="6" w:space="0" w:color="000000"/>
            </w:tcBorders>
          </w:tcPr>
          <w:p w14:paraId="3E2AC2DD" w14:textId="77777777" w:rsidR="00CA6AA3" w:rsidRPr="001F69A8" w:rsidRDefault="00CA6AA3" w:rsidP="00CA6AA3">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09826AC9" w14:textId="77777777" w:rsidR="00CA6AA3" w:rsidRPr="001F69A8" w:rsidRDefault="00CA6AA3" w:rsidP="00CA6AA3">
            <w:pPr>
              <w:pStyle w:val="Small"/>
              <w:spacing w:before="40" w:after="40"/>
            </w:pPr>
            <w:r w:rsidRPr="001F69A8">
              <w:t>b14</w:t>
            </w:r>
          </w:p>
        </w:tc>
        <w:tc>
          <w:tcPr>
            <w:tcW w:w="4026" w:type="dxa"/>
            <w:tcBorders>
              <w:top w:val="single" w:sz="6" w:space="0" w:color="000000"/>
              <w:left w:val="single" w:sz="6" w:space="0" w:color="000000"/>
              <w:bottom w:val="single" w:sz="6" w:space="0" w:color="000000"/>
              <w:right w:val="single" w:sz="6" w:space="0" w:color="000000"/>
            </w:tcBorders>
          </w:tcPr>
          <w:p w14:paraId="2A6D3EB7" w14:textId="54BD9AB9" w:rsidR="00CA6AA3" w:rsidRPr="001F69A8" w:rsidRDefault="00CA6AA3" w:rsidP="00CA6AA3">
            <w:pPr>
              <w:pStyle w:val="Small"/>
              <w:tabs>
                <w:tab w:val="left" w:pos="584"/>
              </w:tabs>
              <w:spacing w:before="40" w:after="40"/>
            </w:pPr>
            <w:r>
              <w:rPr>
                <w:rFonts w:cs="Arial"/>
              </w:rPr>
              <w:t>{0}</w:t>
            </w:r>
            <w:r w:rsidRPr="00B61C26">
              <w:rPr>
                <w:rFonts w:cs="Arial"/>
              </w:rPr>
              <w:t xml:space="preserve"> </w:t>
            </w:r>
            <w:r>
              <w:rPr>
                <w:rFonts w:cs="Arial"/>
              </w:rPr>
              <w:t>– NULL (Not Applicable) – (see Note)</w:t>
            </w:r>
          </w:p>
        </w:tc>
      </w:tr>
      <w:tr w:rsidR="00E73EDF" w:rsidRPr="001F69A8" w14:paraId="01E0145D" w14:textId="77777777" w:rsidTr="00CA6AA3">
        <w:tc>
          <w:tcPr>
            <w:tcW w:w="3458" w:type="dxa"/>
            <w:tcBorders>
              <w:top w:val="single" w:sz="6" w:space="0" w:color="000000"/>
              <w:left w:val="single" w:sz="6" w:space="0" w:color="000000"/>
              <w:bottom w:val="single" w:sz="6" w:space="0" w:color="000000"/>
              <w:right w:val="single" w:sz="6" w:space="0" w:color="000000"/>
            </w:tcBorders>
          </w:tcPr>
          <w:p w14:paraId="2A2EC889" w14:textId="1F1B7124" w:rsidR="00E73EDF" w:rsidRPr="001F69A8" w:rsidRDefault="007653F1" w:rsidP="00FF5CFC">
            <w:pPr>
              <w:pStyle w:val="Small"/>
              <w:spacing w:before="40" w:after="40"/>
            </w:pPr>
            <w:r w:rsidRPr="001F69A8">
              <w:t xml:space="preserve">Spatial Association Update </w:t>
            </w:r>
            <w:r w:rsidR="00FF5CFC">
              <w:t>i</w:t>
            </w:r>
            <w:r w:rsidR="00FF5CFC" w:rsidRPr="001F69A8">
              <w:t>nstruction</w:t>
            </w:r>
          </w:p>
        </w:tc>
        <w:tc>
          <w:tcPr>
            <w:tcW w:w="794" w:type="dxa"/>
            <w:tcBorders>
              <w:top w:val="single" w:sz="6" w:space="0" w:color="000000"/>
              <w:left w:val="single" w:sz="6" w:space="0" w:color="000000"/>
              <w:bottom w:val="single" w:sz="6" w:space="0" w:color="000000"/>
              <w:right w:val="single" w:sz="6" w:space="0" w:color="000000"/>
            </w:tcBorders>
          </w:tcPr>
          <w:p w14:paraId="5FCFE9B0" w14:textId="77777777" w:rsidR="00E73EDF" w:rsidRPr="001F69A8" w:rsidRDefault="007653F1" w:rsidP="00C128E3">
            <w:pPr>
              <w:pStyle w:val="Small"/>
              <w:spacing w:before="40" w:after="40"/>
            </w:pPr>
            <w:r w:rsidRPr="001F69A8">
              <w:t>SAUI</w:t>
            </w:r>
          </w:p>
        </w:tc>
        <w:tc>
          <w:tcPr>
            <w:tcW w:w="794" w:type="dxa"/>
            <w:tcBorders>
              <w:top w:val="single" w:sz="6" w:space="0" w:color="000000"/>
              <w:left w:val="single" w:sz="6" w:space="0" w:color="000000"/>
              <w:bottom w:val="single" w:sz="6" w:space="0" w:color="000000"/>
              <w:right w:val="single" w:sz="6" w:space="0" w:color="000000"/>
            </w:tcBorders>
          </w:tcPr>
          <w:p w14:paraId="4644EE70" w14:textId="77777777" w:rsidR="00E73EDF" w:rsidRPr="001F69A8" w:rsidRDefault="007653F1" w:rsidP="00C128E3">
            <w:pPr>
              <w:pStyle w:val="Small"/>
              <w:spacing w:before="40" w:after="40"/>
            </w:pPr>
            <w:r w:rsidRPr="001F69A8">
              <w:t>{1} or {2}</w:t>
            </w:r>
          </w:p>
        </w:tc>
        <w:tc>
          <w:tcPr>
            <w:tcW w:w="794" w:type="dxa"/>
            <w:tcBorders>
              <w:top w:val="single" w:sz="6" w:space="0" w:color="000000"/>
              <w:left w:val="single" w:sz="6" w:space="0" w:color="000000"/>
              <w:bottom w:val="single" w:sz="6" w:space="0" w:color="000000"/>
              <w:right w:val="single" w:sz="6" w:space="0" w:color="000000"/>
            </w:tcBorders>
          </w:tcPr>
          <w:p w14:paraId="5D7C0EEF" w14:textId="77777777" w:rsidR="00E73EDF" w:rsidRPr="001F69A8" w:rsidRDefault="007653F1" w:rsidP="00C128E3">
            <w:pPr>
              <w:pStyle w:val="Small"/>
              <w:spacing w:before="40" w:after="40"/>
            </w:pPr>
            <w:r w:rsidRPr="001F69A8">
              <w:t>b11</w:t>
            </w:r>
          </w:p>
        </w:tc>
        <w:tc>
          <w:tcPr>
            <w:tcW w:w="4026" w:type="dxa"/>
            <w:tcBorders>
              <w:top w:val="single" w:sz="6" w:space="0" w:color="000000"/>
              <w:left w:val="single" w:sz="6" w:space="0" w:color="000000"/>
              <w:bottom w:val="single" w:sz="6" w:space="0" w:color="000000"/>
              <w:right w:val="single" w:sz="6" w:space="0" w:color="000000"/>
            </w:tcBorders>
          </w:tcPr>
          <w:p w14:paraId="7B55D544" w14:textId="1D823DE7" w:rsidR="00E73EDF" w:rsidRPr="001F69A8" w:rsidRDefault="007653F1" w:rsidP="00C128E3">
            <w:pPr>
              <w:pStyle w:val="Small"/>
              <w:snapToGrid w:val="0"/>
              <w:spacing w:before="40"/>
            </w:pPr>
            <w:r w:rsidRPr="001F69A8">
              <w:t xml:space="preserve">{1} </w:t>
            </w:r>
            <w:r w:rsidR="00FF5CFC">
              <w:t>–</w:t>
            </w:r>
            <w:r w:rsidRPr="001F69A8">
              <w:t xml:space="preserve"> Insert</w:t>
            </w:r>
          </w:p>
          <w:p w14:paraId="26E387DE" w14:textId="03D84385" w:rsidR="00E73EDF" w:rsidRPr="001F69A8" w:rsidRDefault="007653F1" w:rsidP="00C128E3">
            <w:pPr>
              <w:pStyle w:val="Small"/>
              <w:spacing w:before="0" w:after="40"/>
            </w:pPr>
            <w:r w:rsidRPr="001F69A8">
              <w:t xml:space="preserve">{2} </w:t>
            </w:r>
            <w:r w:rsidR="00FF5CFC">
              <w:t>–</w:t>
            </w:r>
            <w:r w:rsidRPr="001F69A8">
              <w:t xml:space="preserve"> Delete</w:t>
            </w:r>
          </w:p>
        </w:tc>
      </w:tr>
    </w:tbl>
    <w:p w14:paraId="0C79D68E" w14:textId="77777777" w:rsidR="00E73EDF" w:rsidRDefault="00E73EDF" w:rsidP="00FF5CFC">
      <w:pPr>
        <w:spacing w:after="0" w:line="240" w:lineRule="auto"/>
      </w:pPr>
    </w:p>
    <w:p w14:paraId="30A62041" w14:textId="77777777" w:rsidR="00CA6AA3" w:rsidRPr="00774650" w:rsidRDefault="00CA6AA3" w:rsidP="00CA6AA3">
      <w:pPr>
        <w:spacing w:after="120" w:line="240" w:lineRule="auto"/>
      </w:pPr>
      <w:r w:rsidRPr="00774650">
        <w:t xml:space="preserve">NOTE: </w:t>
      </w:r>
      <w:r w:rsidRPr="00CC27B0">
        <w:t>For a correct handling of older data, robust parsers should consider both 0 and 2</w:t>
      </w:r>
      <w:r w:rsidRPr="00CC27B0">
        <w:rPr>
          <w:vertAlign w:val="superscript"/>
        </w:rPr>
        <w:t>32</w:t>
      </w:r>
      <w:r w:rsidRPr="00CC27B0">
        <w:t>-1 as ‘Not Applicable’ for the SMIN and the SMAX sub-field</w:t>
      </w:r>
      <w:r w:rsidRPr="00774650">
        <w:t>.</w:t>
      </w:r>
    </w:p>
    <w:p w14:paraId="45CC01F3" w14:textId="041C6A80" w:rsidR="00FF5CFC" w:rsidRPr="00926480" w:rsidRDefault="00FF5CFC" w:rsidP="001D02B5">
      <w:pPr>
        <w:pStyle w:val="ListContinue2"/>
        <w:keepNext/>
        <w:keepLines/>
        <w:numPr>
          <w:ilvl w:val="2"/>
          <w:numId w:val="27"/>
        </w:numPr>
        <w:tabs>
          <w:tab w:val="clear" w:pos="432"/>
        </w:tabs>
        <w:spacing w:before="120" w:after="120" w:line="240" w:lineRule="auto"/>
        <w:rPr>
          <w:b/>
          <w:lang w:eastAsia="en-US"/>
        </w:rPr>
      </w:pPr>
      <w:bookmarkStart w:id="1672" w:name="_Toc162435494"/>
      <w:bookmarkStart w:id="1673" w:name="_Toc169203188"/>
      <w:bookmarkStart w:id="1674" w:name="_Toc170072518"/>
      <w:r w:rsidRPr="00FF5CFC">
        <w:rPr>
          <w:b/>
        </w:rPr>
        <w:lastRenderedPageBreak/>
        <w:t>Feature Association field – FASC</w:t>
      </w:r>
      <w:bookmarkEnd w:id="1672"/>
      <w:bookmarkEnd w:id="1673"/>
      <w:bookmarkEnd w:id="1674"/>
    </w:p>
    <w:tbl>
      <w:tblPr>
        <w:tblW w:w="9866" w:type="dxa"/>
        <w:tblInd w:w="-244" w:type="dxa"/>
        <w:tblLayout w:type="fixed"/>
        <w:tblCellMar>
          <w:left w:w="57" w:type="dxa"/>
          <w:right w:w="57" w:type="dxa"/>
        </w:tblCellMar>
        <w:tblLook w:val="04A0" w:firstRow="1" w:lastRow="0" w:firstColumn="1" w:lastColumn="0" w:noHBand="0" w:noVBand="1"/>
      </w:tblPr>
      <w:tblGrid>
        <w:gridCol w:w="3458"/>
        <w:gridCol w:w="794"/>
        <w:gridCol w:w="794"/>
        <w:gridCol w:w="794"/>
        <w:gridCol w:w="4026"/>
      </w:tblGrid>
      <w:tr w:rsidR="00E73EDF" w:rsidRPr="001F69A8" w14:paraId="7F3F5432" w14:textId="77777777" w:rsidTr="00FF5CFC">
        <w:tc>
          <w:tcPr>
            <w:tcW w:w="3458"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p w14:paraId="6BEE70DA" w14:textId="77777777" w:rsidR="00E73EDF" w:rsidRPr="001F69A8" w:rsidRDefault="007653F1" w:rsidP="00FF5CFC">
            <w:pPr>
              <w:pStyle w:val="Small"/>
              <w:keepNext/>
              <w:keepLines/>
              <w:widowControl/>
              <w:spacing w:before="40" w:after="40"/>
              <w:jc w:val="both"/>
              <w:rPr>
                <w:b/>
              </w:rPr>
            </w:pPr>
            <w:r w:rsidRPr="001F69A8">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356C56FA" w14:textId="77777777" w:rsidR="00E73EDF" w:rsidRPr="001F69A8" w:rsidRDefault="007653F1" w:rsidP="00FF5CFC">
            <w:pPr>
              <w:pStyle w:val="Small"/>
              <w:keepNext/>
              <w:keepLines/>
              <w:widowControl/>
              <w:spacing w:before="40" w:after="40"/>
              <w:jc w:val="both"/>
              <w:rPr>
                <w:b/>
              </w:rPr>
            </w:pPr>
            <w:r w:rsidRPr="001F69A8">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1851915C" w14:textId="77777777" w:rsidR="00E73EDF" w:rsidRPr="001F69A8" w:rsidRDefault="007653F1" w:rsidP="00FF5CFC">
            <w:pPr>
              <w:pStyle w:val="Small"/>
              <w:keepNext/>
              <w:keepLines/>
              <w:widowControl/>
              <w:spacing w:before="40" w:after="40"/>
              <w:jc w:val="both"/>
              <w:rPr>
                <w:b/>
              </w:rPr>
            </w:pPr>
            <w:r w:rsidRPr="001F69A8">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0C42366A" w14:textId="77777777" w:rsidR="00E73EDF" w:rsidRPr="001F69A8" w:rsidRDefault="007653F1" w:rsidP="00FF5CFC">
            <w:pPr>
              <w:pStyle w:val="Small"/>
              <w:keepNext/>
              <w:keepLines/>
              <w:widowControl/>
              <w:spacing w:before="40" w:after="40"/>
              <w:jc w:val="both"/>
              <w:rPr>
                <w:b/>
              </w:rPr>
            </w:pPr>
            <w:r w:rsidRPr="001F69A8">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632E38A1" w14:textId="77777777" w:rsidR="00E73EDF" w:rsidRPr="001F69A8" w:rsidRDefault="007653F1" w:rsidP="00FF5CFC">
            <w:pPr>
              <w:pStyle w:val="Small"/>
              <w:keepNext/>
              <w:keepLines/>
              <w:widowControl/>
              <w:spacing w:before="40" w:after="40"/>
              <w:jc w:val="both"/>
              <w:rPr>
                <w:b/>
              </w:rPr>
            </w:pPr>
            <w:r w:rsidRPr="001F69A8">
              <w:rPr>
                <w:b/>
              </w:rPr>
              <w:t>Comment</w:t>
            </w:r>
          </w:p>
        </w:tc>
      </w:tr>
      <w:tr w:rsidR="00E73EDF" w:rsidRPr="001F69A8" w14:paraId="4D31EDAE" w14:textId="77777777" w:rsidTr="002D5BAF">
        <w:tc>
          <w:tcPr>
            <w:tcW w:w="3458" w:type="dxa"/>
            <w:tcBorders>
              <w:top w:val="single" w:sz="6" w:space="0" w:color="000000"/>
              <w:left w:val="single" w:sz="6" w:space="0" w:color="000000"/>
              <w:bottom w:val="single" w:sz="6" w:space="0" w:color="000000"/>
              <w:right w:val="single" w:sz="6" w:space="0" w:color="000000"/>
            </w:tcBorders>
          </w:tcPr>
          <w:p w14:paraId="3B8E0EF4" w14:textId="201AB4CB" w:rsidR="00E73EDF" w:rsidRPr="001F69A8" w:rsidRDefault="007653F1" w:rsidP="00FF5CFC">
            <w:pPr>
              <w:pStyle w:val="Small"/>
              <w:keepNext/>
              <w:keepLines/>
              <w:widowControl/>
              <w:snapToGrid w:val="0"/>
              <w:spacing w:before="40" w:after="40"/>
            </w:pPr>
            <w:r w:rsidRPr="001F69A8">
              <w:t xml:space="preserve">Referenced Record </w:t>
            </w:r>
            <w:r w:rsidR="00FF5CFC">
              <w:t>n</w:t>
            </w:r>
            <w:r w:rsidR="00FF5CFC" w:rsidRPr="001F69A8">
              <w:t>ame</w:t>
            </w:r>
          </w:p>
        </w:tc>
        <w:tc>
          <w:tcPr>
            <w:tcW w:w="794" w:type="dxa"/>
            <w:tcBorders>
              <w:top w:val="single" w:sz="6" w:space="0" w:color="000000"/>
              <w:left w:val="single" w:sz="6" w:space="0" w:color="000000"/>
              <w:bottom w:val="single" w:sz="6" w:space="0" w:color="000000"/>
              <w:right w:val="single" w:sz="6" w:space="0" w:color="000000"/>
            </w:tcBorders>
          </w:tcPr>
          <w:p w14:paraId="53E08C2B" w14:textId="2BC2BBD1" w:rsidR="00E73EDF" w:rsidRPr="001F69A8" w:rsidRDefault="007653F1" w:rsidP="00FF5CFC">
            <w:pPr>
              <w:pStyle w:val="Small"/>
              <w:keepNext/>
              <w:keepLines/>
              <w:widowControl/>
              <w:spacing w:before="40" w:after="40"/>
            </w:pPr>
            <w:r w:rsidRPr="001F69A8">
              <w:t>RRNM</w:t>
            </w:r>
          </w:p>
        </w:tc>
        <w:tc>
          <w:tcPr>
            <w:tcW w:w="794" w:type="dxa"/>
            <w:tcBorders>
              <w:top w:val="single" w:sz="6" w:space="0" w:color="000000"/>
              <w:left w:val="single" w:sz="6" w:space="0" w:color="000000"/>
              <w:bottom w:val="single" w:sz="6" w:space="0" w:color="000000"/>
              <w:right w:val="single" w:sz="6" w:space="0" w:color="000000"/>
            </w:tcBorders>
          </w:tcPr>
          <w:p w14:paraId="686E2C2E" w14:textId="624BDCD1" w:rsidR="00E73EDF" w:rsidRPr="001F69A8" w:rsidRDefault="00746CF6" w:rsidP="00FF5CFC">
            <w:pPr>
              <w:pStyle w:val="Small"/>
              <w:keepNext/>
              <w:keepLines/>
              <w:widowControl/>
              <w:spacing w:before="40" w:after="40"/>
            </w:pPr>
            <w:r>
              <w:t>{100}</w:t>
            </w:r>
          </w:p>
        </w:tc>
        <w:tc>
          <w:tcPr>
            <w:tcW w:w="794" w:type="dxa"/>
            <w:tcBorders>
              <w:top w:val="single" w:sz="6" w:space="0" w:color="000000"/>
              <w:left w:val="single" w:sz="6" w:space="0" w:color="000000"/>
              <w:bottom w:val="single" w:sz="6" w:space="0" w:color="000000"/>
              <w:right w:val="single" w:sz="6" w:space="0" w:color="000000"/>
            </w:tcBorders>
          </w:tcPr>
          <w:p w14:paraId="65A1C364" w14:textId="77777777" w:rsidR="00E73EDF" w:rsidRPr="001F69A8" w:rsidRDefault="007653F1" w:rsidP="00FF5CFC">
            <w:pPr>
              <w:pStyle w:val="Small"/>
              <w:keepNext/>
              <w:keepLines/>
              <w:widowControl/>
              <w:spacing w:before="40" w:after="40"/>
            </w:pPr>
            <w:r w:rsidRPr="001F69A8">
              <w:t>b11</w:t>
            </w:r>
          </w:p>
        </w:tc>
        <w:tc>
          <w:tcPr>
            <w:tcW w:w="4026" w:type="dxa"/>
            <w:tcBorders>
              <w:top w:val="single" w:sz="6" w:space="0" w:color="000000"/>
              <w:left w:val="single" w:sz="6" w:space="0" w:color="000000"/>
              <w:bottom w:val="single" w:sz="6" w:space="0" w:color="000000"/>
              <w:right w:val="single" w:sz="6" w:space="0" w:color="000000"/>
            </w:tcBorders>
          </w:tcPr>
          <w:p w14:paraId="5A34A14D" w14:textId="77777777" w:rsidR="00E73EDF" w:rsidRDefault="007653F1" w:rsidP="00FF5CFC">
            <w:pPr>
              <w:pStyle w:val="Small"/>
              <w:keepNext/>
              <w:keepLines/>
              <w:widowControl/>
              <w:snapToGrid w:val="0"/>
              <w:spacing w:before="40" w:after="40"/>
            </w:pPr>
            <w:r w:rsidRPr="001F69A8">
              <w:t>Record name of the referenced record</w:t>
            </w:r>
          </w:p>
          <w:p w14:paraId="09D1B5A3" w14:textId="03D357C0" w:rsidR="00746CF6" w:rsidRPr="001F69A8" w:rsidRDefault="00746CF6" w:rsidP="00FF5CFC">
            <w:pPr>
              <w:pStyle w:val="Small"/>
              <w:keepNext/>
              <w:keepLines/>
              <w:widowControl/>
              <w:snapToGrid w:val="0"/>
              <w:spacing w:before="40" w:after="40"/>
            </w:pPr>
            <w:r>
              <w:t>{100} – Feature Type</w:t>
            </w:r>
          </w:p>
        </w:tc>
      </w:tr>
      <w:tr w:rsidR="00E73EDF" w:rsidRPr="001F69A8" w14:paraId="76FEFB3E" w14:textId="77777777" w:rsidTr="002D5BAF">
        <w:tc>
          <w:tcPr>
            <w:tcW w:w="3458" w:type="dxa"/>
            <w:tcBorders>
              <w:top w:val="single" w:sz="6" w:space="0" w:color="000000"/>
              <w:left w:val="single" w:sz="6" w:space="0" w:color="000000"/>
              <w:bottom w:val="single" w:sz="6" w:space="0" w:color="000000"/>
              <w:right w:val="single" w:sz="6" w:space="0" w:color="000000"/>
            </w:tcBorders>
          </w:tcPr>
          <w:p w14:paraId="0F780049" w14:textId="191AE909" w:rsidR="00E73EDF" w:rsidRPr="001F69A8" w:rsidRDefault="007653F1" w:rsidP="00FF5CFC">
            <w:pPr>
              <w:pStyle w:val="Small"/>
              <w:keepNext/>
              <w:keepLines/>
              <w:widowControl/>
              <w:snapToGrid w:val="0"/>
              <w:spacing w:before="40" w:after="40"/>
            </w:pPr>
            <w:r w:rsidRPr="001F69A8">
              <w:t xml:space="preserve">Referenced Record </w:t>
            </w:r>
            <w:r w:rsidR="00FF5CFC">
              <w:t>i</w:t>
            </w:r>
            <w:r w:rsidR="00FF5CFC" w:rsidRPr="001F69A8">
              <w:t>dentifier</w:t>
            </w:r>
          </w:p>
        </w:tc>
        <w:tc>
          <w:tcPr>
            <w:tcW w:w="794" w:type="dxa"/>
            <w:tcBorders>
              <w:top w:val="single" w:sz="6" w:space="0" w:color="000000"/>
              <w:left w:val="single" w:sz="6" w:space="0" w:color="000000"/>
              <w:bottom w:val="single" w:sz="6" w:space="0" w:color="000000"/>
              <w:right w:val="single" w:sz="6" w:space="0" w:color="000000"/>
            </w:tcBorders>
          </w:tcPr>
          <w:p w14:paraId="09AF9C5B" w14:textId="77777777" w:rsidR="00E73EDF" w:rsidRPr="001F69A8" w:rsidRDefault="007653F1" w:rsidP="00FF5CFC">
            <w:pPr>
              <w:pStyle w:val="Small"/>
              <w:keepNext/>
              <w:keepLines/>
              <w:widowControl/>
              <w:spacing w:before="40" w:after="40"/>
            </w:pPr>
            <w:r w:rsidRPr="001F69A8">
              <w:t>RRID</w:t>
            </w:r>
          </w:p>
        </w:tc>
        <w:tc>
          <w:tcPr>
            <w:tcW w:w="794" w:type="dxa"/>
            <w:tcBorders>
              <w:top w:val="single" w:sz="6" w:space="0" w:color="000000"/>
              <w:left w:val="single" w:sz="6" w:space="0" w:color="000000"/>
              <w:bottom w:val="single" w:sz="6" w:space="0" w:color="000000"/>
              <w:right w:val="single" w:sz="6" w:space="0" w:color="000000"/>
            </w:tcBorders>
          </w:tcPr>
          <w:p w14:paraId="310E0C80" w14:textId="77777777" w:rsidR="00E73EDF" w:rsidRPr="001F69A8" w:rsidRDefault="00E73EDF" w:rsidP="00FF5CFC">
            <w:pPr>
              <w:pStyle w:val="Small"/>
              <w:keepNext/>
              <w:keepLines/>
              <w:widowContro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0302623F" w14:textId="77777777" w:rsidR="00E73EDF" w:rsidRPr="001F69A8" w:rsidRDefault="007653F1" w:rsidP="00FF5CFC">
            <w:pPr>
              <w:pStyle w:val="Small"/>
              <w:keepNext/>
              <w:keepLines/>
              <w:widowControl/>
              <w:spacing w:before="40" w:after="40"/>
            </w:pPr>
            <w:r w:rsidRPr="001F69A8">
              <w:t>b14</w:t>
            </w:r>
          </w:p>
        </w:tc>
        <w:tc>
          <w:tcPr>
            <w:tcW w:w="4026" w:type="dxa"/>
            <w:tcBorders>
              <w:top w:val="single" w:sz="6" w:space="0" w:color="000000"/>
              <w:left w:val="single" w:sz="6" w:space="0" w:color="000000"/>
              <w:bottom w:val="single" w:sz="6" w:space="0" w:color="000000"/>
              <w:right w:val="single" w:sz="6" w:space="0" w:color="000000"/>
            </w:tcBorders>
          </w:tcPr>
          <w:p w14:paraId="0D7FB2E7" w14:textId="77777777" w:rsidR="00E73EDF" w:rsidRPr="001F69A8" w:rsidRDefault="007653F1" w:rsidP="00FF5CFC">
            <w:pPr>
              <w:pStyle w:val="Small"/>
              <w:keepNext/>
              <w:keepLines/>
              <w:widowControl/>
              <w:snapToGrid w:val="0"/>
              <w:spacing w:before="40" w:after="40"/>
            </w:pPr>
            <w:r w:rsidRPr="001F69A8">
              <w:t>Record identifier of the referenced record</w:t>
            </w:r>
          </w:p>
        </w:tc>
      </w:tr>
      <w:tr w:rsidR="00E73EDF" w:rsidRPr="001F69A8" w14:paraId="718E3872" w14:textId="77777777" w:rsidTr="002D5BAF">
        <w:tc>
          <w:tcPr>
            <w:tcW w:w="3458" w:type="dxa"/>
            <w:tcBorders>
              <w:top w:val="single" w:sz="6" w:space="0" w:color="000000"/>
              <w:left w:val="single" w:sz="6" w:space="0" w:color="000000"/>
              <w:bottom w:val="single" w:sz="6" w:space="0" w:color="000000"/>
              <w:right w:val="single" w:sz="6" w:space="0" w:color="000000"/>
            </w:tcBorders>
          </w:tcPr>
          <w:p w14:paraId="2EF97AA0" w14:textId="77777777" w:rsidR="00E73EDF" w:rsidRPr="001F69A8" w:rsidRDefault="007653F1" w:rsidP="00FF5CFC">
            <w:pPr>
              <w:pStyle w:val="Small"/>
              <w:keepNext/>
              <w:keepLines/>
              <w:widowControl/>
              <w:snapToGrid w:val="0"/>
              <w:spacing w:before="40" w:after="40"/>
            </w:pPr>
            <w:r w:rsidRPr="001F69A8">
              <w:t>Numeric Feature Association Code</w:t>
            </w:r>
          </w:p>
        </w:tc>
        <w:tc>
          <w:tcPr>
            <w:tcW w:w="794" w:type="dxa"/>
            <w:tcBorders>
              <w:top w:val="single" w:sz="6" w:space="0" w:color="000000"/>
              <w:left w:val="single" w:sz="6" w:space="0" w:color="000000"/>
              <w:bottom w:val="single" w:sz="6" w:space="0" w:color="000000"/>
              <w:right w:val="single" w:sz="6" w:space="0" w:color="000000"/>
            </w:tcBorders>
          </w:tcPr>
          <w:p w14:paraId="33E224C4" w14:textId="77777777" w:rsidR="00E73EDF" w:rsidRPr="001F69A8" w:rsidRDefault="007653F1" w:rsidP="00FF5CFC">
            <w:pPr>
              <w:pStyle w:val="Small"/>
              <w:keepNext/>
              <w:keepLines/>
              <w:widowControl/>
              <w:snapToGrid w:val="0"/>
              <w:spacing w:before="40" w:after="40"/>
            </w:pPr>
            <w:r w:rsidRPr="001F69A8">
              <w:t>NFAC</w:t>
            </w:r>
          </w:p>
        </w:tc>
        <w:tc>
          <w:tcPr>
            <w:tcW w:w="794" w:type="dxa"/>
            <w:tcBorders>
              <w:top w:val="single" w:sz="6" w:space="0" w:color="000000"/>
              <w:left w:val="single" w:sz="6" w:space="0" w:color="000000"/>
              <w:bottom w:val="single" w:sz="6" w:space="0" w:color="000000"/>
              <w:right w:val="single" w:sz="6" w:space="0" w:color="000000"/>
            </w:tcBorders>
          </w:tcPr>
          <w:p w14:paraId="05A9487A" w14:textId="77777777" w:rsidR="00E73EDF" w:rsidRPr="001F69A8" w:rsidRDefault="00E73EDF" w:rsidP="00FF5CFC">
            <w:pPr>
              <w:pStyle w:val="Small"/>
              <w:keepNext/>
              <w:keepLines/>
              <w:widowContro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4A4E188E" w14:textId="77777777" w:rsidR="00E73EDF" w:rsidRPr="001F69A8" w:rsidRDefault="007653F1" w:rsidP="00FF5CFC">
            <w:pPr>
              <w:pStyle w:val="Small"/>
              <w:keepNext/>
              <w:keepLines/>
              <w:widowControl/>
              <w:spacing w:before="40" w:after="40"/>
            </w:pPr>
            <w:r w:rsidRPr="001F69A8">
              <w:t>b12</w:t>
            </w:r>
          </w:p>
        </w:tc>
        <w:tc>
          <w:tcPr>
            <w:tcW w:w="4026" w:type="dxa"/>
            <w:tcBorders>
              <w:top w:val="single" w:sz="6" w:space="0" w:color="000000"/>
              <w:left w:val="single" w:sz="6" w:space="0" w:color="000000"/>
              <w:bottom w:val="single" w:sz="6" w:space="0" w:color="000000"/>
              <w:right w:val="single" w:sz="6" w:space="0" w:color="000000"/>
            </w:tcBorders>
          </w:tcPr>
          <w:p w14:paraId="3110EE2E" w14:textId="77777777" w:rsidR="00E73EDF" w:rsidRPr="001F69A8" w:rsidRDefault="007653F1" w:rsidP="00FF5CFC">
            <w:pPr>
              <w:pStyle w:val="Small"/>
              <w:keepNext/>
              <w:keepLines/>
              <w:widowControl/>
              <w:snapToGrid w:val="0"/>
              <w:spacing w:before="40" w:after="40"/>
            </w:pPr>
            <w:r w:rsidRPr="001F69A8">
              <w:t>A valid code for the feature association as defined in the FACS field of the Dataset General Information Record</w:t>
            </w:r>
          </w:p>
        </w:tc>
      </w:tr>
      <w:tr w:rsidR="00E73EDF" w:rsidRPr="001F69A8" w14:paraId="076EC0FE" w14:textId="77777777" w:rsidTr="002D5BAF">
        <w:tc>
          <w:tcPr>
            <w:tcW w:w="3458" w:type="dxa"/>
            <w:tcBorders>
              <w:top w:val="single" w:sz="6" w:space="0" w:color="000000"/>
              <w:left w:val="single" w:sz="6" w:space="0" w:color="000000"/>
              <w:bottom w:val="single" w:sz="6" w:space="0" w:color="000000"/>
              <w:right w:val="single" w:sz="6" w:space="0" w:color="000000"/>
            </w:tcBorders>
          </w:tcPr>
          <w:p w14:paraId="7818502B" w14:textId="73082AFD" w:rsidR="00E73EDF" w:rsidRPr="001F69A8" w:rsidRDefault="007653F1" w:rsidP="00FF5CFC">
            <w:pPr>
              <w:pStyle w:val="Small"/>
              <w:keepNext/>
              <w:keepLines/>
              <w:widowControl/>
              <w:snapToGrid w:val="0"/>
              <w:spacing w:before="40" w:after="40"/>
            </w:pPr>
            <w:r w:rsidRPr="001F69A8">
              <w:t>Numeric Association</w:t>
            </w:r>
            <w:r w:rsidR="00962114" w:rsidRPr="001F69A8">
              <w:t xml:space="preserve"> </w:t>
            </w:r>
            <w:r w:rsidRPr="001F69A8">
              <w:t>Role Code</w:t>
            </w:r>
          </w:p>
        </w:tc>
        <w:tc>
          <w:tcPr>
            <w:tcW w:w="794" w:type="dxa"/>
            <w:tcBorders>
              <w:top w:val="single" w:sz="6" w:space="0" w:color="000000"/>
              <w:left w:val="single" w:sz="6" w:space="0" w:color="000000"/>
              <w:bottom w:val="single" w:sz="6" w:space="0" w:color="000000"/>
              <w:right w:val="single" w:sz="6" w:space="0" w:color="000000"/>
            </w:tcBorders>
          </w:tcPr>
          <w:p w14:paraId="57C86B0B" w14:textId="77777777" w:rsidR="00E73EDF" w:rsidRPr="001F69A8" w:rsidRDefault="007653F1" w:rsidP="00FF5CFC">
            <w:pPr>
              <w:pStyle w:val="Small"/>
              <w:keepNext/>
              <w:keepLines/>
              <w:widowControl/>
              <w:snapToGrid w:val="0"/>
              <w:spacing w:before="40" w:after="40"/>
            </w:pPr>
            <w:r w:rsidRPr="001F69A8">
              <w:t>NARC</w:t>
            </w:r>
          </w:p>
        </w:tc>
        <w:tc>
          <w:tcPr>
            <w:tcW w:w="794" w:type="dxa"/>
            <w:tcBorders>
              <w:top w:val="single" w:sz="6" w:space="0" w:color="000000"/>
              <w:left w:val="single" w:sz="6" w:space="0" w:color="000000"/>
              <w:bottom w:val="single" w:sz="6" w:space="0" w:color="000000"/>
              <w:right w:val="single" w:sz="6" w:space="0" w:color="000000"/>
            </w:tcBorders>
          </w:tcPr>
          <w:p w14:paraId="3EBF74B7" w14:textId="77777777" w:rsidR="00E73EDF" w:rsidRPr="001F69A8" w:rsidRDefault="00E73EDF" w:rsidP="00FF5CFC">
            <w:pPr>
              <w:pStyle w:val="Small"/>
              <w:keepNext/>
              <w:keepLines/>
              <w:widowContro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51ED63A6" w14:textId="77777777" w:rsidR="00E73EDF" w:rsidRPr="001F69A8" w:rsidRDefault="007653F1" w:rsidP="00FF5CFC">
            <w:pPr>
              <w:pStyle w:val="Small"/>
              <w:keepNext/>
              <w:keepLines/>
              <w:widowControl/>
              <w:spacing w:before="40" w:after="40"/>
            </w:pPr>
            <w:r w:rsidRPr="001F69A8">
              <w:t>b12</w:t>
            </w:r>
          </w:p>
        </w:tc>
        <w:tc>
          <w:tcPr>
            <w:tcW w:w="4026" w:type="dxa"/>
            <w:tcBorders>
              <w:top w:val="single" w:sz="6" w:space="0" w:color="000000"/>
              <w:left w:val="single" w:sz="6" w:space="0" w:color="000000"/>
              <w:bottom w:val="single" w:sz="6" w:space="0" w:color="000000"/>
              <w:right w:val="single" w:sz="6" w:space="0" w:color="000000"/>
            </w:tcBorders>
          </w:tcPr>
          <w:p w14:paraId="1B14C8F9" w14:textId="77777777" w:rsidR="00E73EDF" w:rsidRPr="001F69A8" w:rsidRDefault="007653F1" w:rsidP="00FF5CFC">
            <w:pPr>
              <w:pStyle w:val="Small"/>
              <w:keepNext/>
              <w:keepLines/>
              <w:widowControl/>
              <w:snapToGrid w:val="0"/>
              <w:spacing w:before="40" w:after="40"/>
            </w:pPr>
            <w:r w:rsidRPr="001F69A8">
              <w:t>A valid code for the role as defined in the ARCS field of the Dataset General Information Record</w:t>
            </w:r>
          </w:p>
        </w:tc>
      </w:tr>
      <w:tr w:rsidR="00E73EDF" w:rsidRPr="001F69A8" w14:paraId="70C5CAEC" w14:textId="77777777" w:rsidTr="002D5BAF">
        <w:tc>
          <w:tcPr>
            <w:tcW w:w="3458" w:type="dxa"/>
            <w:tcBorders>
              <w:top w:val="single" w:sz="6" w:space="0" w:color="000000"/>
              <w:left w:val="single" w:sz="6" w:space="0" w:color="000000"/>
              <w:bottom w:val="single" w:sz="6" w:space="0" w:color="000000"/>
              <w:right w:val="single" w:sz="6" w:space="0" w:color="000000"/>
            </w:tcBorders>
          </w:tcPr>
          <w:p w14:paraId="3EEE7D28" w14:textId="77777777" w:rsidR="00E73EDF" w:rsidRPr="001F69A8" w:rsidRDefault="007653F1" w:rsidP="00C128E3">
            <w:pPr>
              <w:pStyle w:val="Small"/>
              <w:snapToGrid w:val="0"/>
              <w:spacing w:before="40" w:after="40"/>
            </w:pPr>
            <w:r w:rsidRPr="001F69A8">
              <w:t>Feature Association Update Instruction</w:t>
            </w:r>
          </w:p>
        </w:tc>
        <w:tc>
          <w:tcPr>
            <w:tcW w:w="794" w:type="dxa"/>
            <w:tcBorders>
              <w:top w:val="single" w:sz="6" w:space="0" w:color="000000"/>
              <w:left w:val="single" w:sz="6" w:space="0" w:color="000000"/>
              <w:bottom w:val="single" w:sz="6" w:space="0" w:color="000000"/>
              <w:right w:val="single" w:sz="6" w:space="0" w:color="000000"/>
            </w:tcBorders>
          </w:tcPr>
          <w:p w14:paraId="5E4439CD" w14:textId="77777777" w:rsidR="00E73EDF" w:rsidRPr="001F69A8" w:rsidRDefault="007653F1" w:rsidP="00C128E3">
            <w:pPr>
              <w:pStyle w:val="Small"/>
              <w:snapToGrid w:val="0"/>
              <w:spacing w:before="40" w:after="40"/>
            </w:pPr>
            <w:r w:rsidRPr="001F69A8">
              <w:t>FAUI</w:t>
            </w:r>
          </w:p>
        </w:tc>
        <w:tc>
          <w:tcPr>
            <w:tcW w:w="794" w:type="dxa"/>
            <w:tcBorders>
              <w:top w:val="single" w:sz="6" w:space="0" w:color="000000"/>
              <w:left w:val="single" w:sz="6" w:space="0" w:color="000000"/>
              <w:bottom w:val="single" w:sz="6" w:space="0" w:color="000000"/>
              <w:right w:val="single" w:sz="6" w:space="0" w:color="000000"/>
            </w:tcBorders>
          </w:tcPr>
          <w:p w14:paraId="7A6A583E" w14:textId="77777777" w:rsidR="00E73EDF" w:rsidRPr="001F69A8" w:rsidRDefault="007653F1" w:rsidP="00C128E3">
            <w:pPr>
              <w:pStyle w:val="Small"/>
              <w:spacing w:before="40" w:after="40"/>
            </w:pPr>
            <w:r w:rsidRPr="001F69A8">
              <w:t>{1} ,{2} or {3}</w:t>
            </w:r>
          </w:p>
        </w:tc>
        <w:tc>
          <w:tcPr>
            <w:tcW w:w="794" w:type="dxa"/>
            <w:tcBorders>
              <w:top w:val="single" w:sz="6" w:space="0" w:color="000000"/>
              <w:left w:val="single" w:sz="6" w:space="0" w:color="000000"/>
              <w:bottom w:val="single" w:sz="6" w:space="0" w:color="000000"/>
              <w:right w:val="single" w:sz="6" w:space="0" w:color="000000"/>
            </w:tcBorders>
          </w:tcPr>
          <w:p w14:paraId="5CC83C81" w14:textId="77777777" w:rsidR="00E73EDF" w:rsidRPr="001F69A8" w:rsidRDefault="007653F1" w:rsidP="00C128E3">
            <w:pPr>
              <w:pStyle w:val="Small"/>
              <w:snapToGrid w:val="0"/>
              <w:spacing w:before="40" w:after="40"/>
            </w:pPr>
            <w:r w:rsidRPr="001F69A8">
              <w:t>b11</w:t>
            </w:r>
          </w:p>
        </w:tc>
        <w:tc>
          <w:tcPr>
            <w:tcW w:w="4026" w:type="dxa"/>
            <w:tcBorders>
              <w:top w:val="single" w:sz="6" w:space="0" w:color="000000"/>
              <w:left w:val="single" w:sz="6" w:space="0" w:color="000000"/>
              <w:bottom w:val="single" w:sz="6" w:space="0" w:color="000000"/>
              <w:right w:val="single" w:sz="6" w:space="0" w:color="000000"/>
            </w:tcBorders>
          </w:tcPr>
          <w:p w14:paraId="08C615FB" w14:textId="78B36D59" w:rsidR="00E73EDF" w:rsidRPr="001F69A8" w:rsidRDefault="007653F1" w:rsidP="00C128E3">
            <w:pPr>
              <w:pStyle w:val="Small"/>
              <w:snapToGrid w:val="0"/>
              <w:spacing w:before="40"/>
            </w:pPr>
            <w:r w:rsidRPr="001F69A8">
              <w:t xml:space="preserve">{1} </w:t>
            </w:r>
            <w:r w:rsidR="00FF5CFC">
              <w:t>–</w:t>
            </w:r>
            <w:r w:rsidRPr="001F69A8">
              <w:t xml:space="preserve"> Insert</w:t>
            </w:r>
          </w:p>
          <w:p w14:paraId="3245EDFD" w14:textId="77777777" w:rsidR="00E73EDF" w:rsidRPr="001F69A8" w:rsidRDefault="007653F1" w:rsidP="00C128E3">
            <w:pPr>
              <w:pStyle w:val="Small"/>
              <w:spacing w:before="0"/>
            </w:pPr>
            <w:r w:rsidRPr="001F69A8">
              <w:t>{2} – Delete</w:t>
            </w:r>
          </w:p>
          <w:p w14:paraId="3FC7D867" w14:textId="369DA74C" w:rsidR="00E73EDF" w:rsidRPr="001F69A8" w:rsidRDefault="007653F1" w:rsidP="00C128E3">
            <w:pPr>
              <w:pStyle w:val="Small"/>
              <w:spacing w:before="0" w:after="40"/>
            </w:pPr>
            <w:r w:rsidRPr="001F69A8">
              <w:t xml:space="preserve">{3} </w:t>
            </w:r>
            <w:r w:rsidR="00FF5CFC">
              <w:t>–</w:t>
            </w:r>
            <w:r w:rsidRPr="001F69A8">
              <w:t xml:space="preserve"> Modify</w:t>
            </w:r>
          </w:p>
        </w:tc>
      </w:tr>
      <w:tr w:rsidR="002D5BAF" w:rsidRPr="001F69A8" w14:paraId="591AED14" w14:textId="77777777" w:rsidTr="002D5BAF">
        <w:tc>
          <w:tcPr>
            <w:tcW w:w="3458" w:type="dxa"/>
            <w:tcBorders>
              <w:top w:val="single" w:sz="6" w:space="0" w:color="000000"/>
              <w:left w:val="single" w:sz="6" w:space="0" w:color="000000"/>
              <w:bottom w:val="single" w:sz="6" w:space="0" w:color="000000"/>
              <w:right w:val="single" w:sz="6" w:space="0" w:color="000000"/>
            </w:tcBorders>
          </w:tcPr>
          <w:p w14:paraId="6F06A1F6" w14:textId="2A30298C" w:rsidR="002D5BAF" w:rsidRPr="001F69A8" w:rsidRDefault="002D5BAF" w:rsidP="00C128E3">
            <w:pPr>
              <w:pStyle w:val="Small"/>
              <w:snapToGrid w:val="0"/>
              <w:spacing w:before="40" w:after="40"/>
            </w:pPr>
            <w:r w:rsidRPr="001F69A8">
              <w:t>Numeric Attribute Code</w:t>
            </w:r>
          </w:p>
        </w:tc>
        <w:tc>
          <w:tcPr>
            <w:tcW w:w="794" w:type="dxa"/>
            <w:tcBorders>
              <w:top w:val="single" w:sz="6" w:space="0" w:color="000000"/>
              <w:left w:val="single" w:sz="6" w:space="0" w:color="000000"/>
              <w:bottom w:val="single" w:sz="6" w:space="0" w:color="000000"/>
              <w:right w:val="single" w:sz="6" w:space="0" w:color="000000"/>
            </w:tcBorders>
          </w:tcPr>
          <w:p w14:paraId="6C805FAA" w14:textId="14B69776" w:rsidR="002D5BAF" w:rsidRPr="001F69A8" w:rsidRDefault="002D5BAF" w:rsidP="00C128E3">
            <w:pPr>
              <w:pStyle w:val="Small"/>
              <w:snapToGrid w:val="0"/>
              <w:spacing w:before="40" w:after="40"/>
            </w:pPr>
            <w:r w:rsidRPr="001F69A8">
              <w:t>*NATC</w:t>
            </w:r>
          </w:p>
        </w:tc>
        <w:tc>
          <w:tcPr>
            <w:tcW w:w="794" w:type="dxa"/>
            <w:tcBorders>
              <w:top w:val="single" w:sz="6" w:space="0" w:color="000000"/>
              <w:left w:val="single" w:sz="6" w:space="0" w:color="000000"/>
              <w:bottom w:val="single" w:sz="6" w:space="0" w:color="000000"/>
              <w:right w:val="single" w:sz="6" w:space="0" w:color="000000"/>
            </w:tcBorders>
          </w:tcPr>
          <w:p w14:paraId="13E2DBFF" w14:textId="77777777" w:rsidR="002D5BAF" w:rsidRPr="001F69A8" w:rsidRDefault="002D5BAF" w:rsidP="00C128E3">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011E7406" w14:textId="3BDD34CD" w:rsidR="002D5BAF" w:rsidRPr="001F69A8" w:rsidRDefault="002D5BAF" w:rsidP="00C128E3">
            <w:pPr>
              <w:pStyle w:val="Small"/>
              <w:snapToGrid w:val="0"/>
              <w:spacing w:before="40" w:after="40"/>
            </w:pPr>
            <w:r w:rsidRPr="001F69A8">
              <w:t>b12</w:t>
            </w:r>
          </w:p>
        </w:tc>
        <w:tc>
          <w:tcPr>
            <w:tcW w:w="4026" w:type="dxa"/>
            <w:tcBorders>
              <w:top w:val="single" w:sz="6" w:space="0" w:color="000000"/>
              <w:left w:val="single" w:sz="6" w:space="0" w:color="000000"/>
              <w:bottom w:val="single" w:sz="6" w:space="0" w:color="000000"/>
              <w:right w:val="single" w:sz="6" w:space="0" w:color="000000"/>
            </w:tcBorders>
          </w:tcPr>
          <w:p w14:paraId="0855A801" w14:textId="303F7963" w:rsidR="002D5BAF" w:rsidRPr="001F69A8" w:rsidRDefault="002D5BAF" w:rsidP="00C128E3">
            <w:pPr>
              <w:pStyle w:val="Small"/>
              <w:snapToGrid w:val="0"/>
              <w:spacing w:before="40" w:after="40"/>
            </w:pPr>
            <w:r w:rsidRPr="001F69A8">
              <w:t>A valid attribute code as defined in the ATCS field of the Dataset General Information Record</w:t>
            </w:r>
          </w:p>
        </w:tc>
      </w:tr>
      <w:tr w:rsidR="00E73EDF" w:rsidRPr="001F69A8" w14:paraId="58AD1A29" w14:textId="77777777" w:rsidTr="002D5BAF">
        <w:tc>
          <w:tcPr>
            <w:tcW w:w="3458" w:type="dxa"/>
            <w:tcBorders>
              <w:top w:val="single" w:sz="6" w:space="0" w:color="000000"/>
              <w:left w:val="single" w:sz="6" w:space="0" w:color="000000"/>
              <w:bottom w:val="single" w:sz="6" w:space="0" w:color="000000"/>
              <w:right w:val="single" w:sz="6" w:space="0" w:color="000000"/>
            </w:tcBorders>
          </w:tcPr>
          <w:p w14:paraId="7905FEE0" w14:textId="727663EF" w:rsidR="00E73EDF" w:rsidRPr="001F69A8" w:rsidRDefault="007653F1" w:rsidP="00FF5CFC">
            <w:pPr>
              <w:pStyle w:val="Small"/>
              <w:snapToGrid w:val="0"/>
              <w:spacing w:before="40" w:after="40"/>
            </w:pPr>
            <w:r w:rsidRPr="001F69A8">
              <w:t xml:space="preserve">Attribute </w:t>
            </w:r>
            <w:r w:rsidR="00FF5CFC">
              <w:t>i</w:t>
            </w:r>
            <w:r w:rsidR="00FF5CFC" w:rsidRPr="001F69A8">
              <w:t>ndex</w:t>
            </w:r>
          </w:p>
        </w:tc>
        <w:tc>
          <w:tcPr>
            <w:tcW w:w="794" w:type="dxa"/>
            <w:tcBorders>
              <w:top w:val="single" w:sz="6" w:space="0" w:color="000000"/>
              <w:left w:val="single" w:sz="6" w:space="0" w:color="000000"/>
              <w:bottom w:val="single" w:sz="6" w:space="0" w:color="000000"/>
              <w:right w:val="single" w:sz="6" w:space="0" w:color="000000"/>
            </w:tcBorders>
          </w:tcPr>
          <w:p w14:paraId="760FE164" w14:textId="77777777" w:rsidR="00E73EDF" w:rsidRPr="001F69A8" w:rsidRDefault="007653F1" w:rsidP="00C128E3">
            <w:pPr>
              <w:pStyle w:val="Small"/>
              <w:snapToGrid w:val="0"/>
              <w:spacing w:before="40" w:after="40"/>
            </w:pPr>
            <w:r w:rsidRPr="001F69A8">
              <w:t>ATIX</w:t>
            </w:r>
          </w:p>
        </w:tc>
        <w:tc>
          <w:tcPr>
            <w:tcW w:w="794" w:type="dxa"/>
            <w:tcBorders>
              <w:top w:val="single" w:sz="6" w:space="0" w:color="000000"/>
              <w:left w:val="single" w:sz="6" w:space="0" w:color="000000"/>
              <w:bottom w:val="single" w:sz="6" w:space="0" w:color="000000"/>
              <w:right w:val="single" w:sz="6" w:space="0" w:color="000000"/>
            </w:tcBorders>
          </w:tcPr>
          <w:p w14:paraId="5A46A9A5" w14:textId="77777777" w:rsidR="00E73EDF" w:rsidRPr="001F69A8" w:rsidRDefault="00E73EDF" w:rsidP="00C128E3">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63E70391" w14:textId="77777777" w:rsidR="00E73EDF" w:rsidRPr="001F69A8" w:rsidRDefault="007653F1" w:rsidP="00C128E3">
            <w:pPr>
              <w:pStyle w:val="Small"/>
              <w:snapToGrid w:val="0"/>
              <w:spacing w:before="40" w:after="40"/>
            </w:pPr>
            <w:r w:rsidRPr="001F69A8">
              <w:t>b12</w:t>
            </w:r>
          </w:p>
        </w:tc>
        <w:tc>
          <w:tcPr>
            <w:tcW w:w="4026" w:type="dxa"/>
            <w:tcBorders>
              <w:top w:val="single" w:sz="6" w:space="0" w:color="000000"/>
              <w:left w:val="single" w:sz="6" w:space="0" w:color="000000"/>
              <w:bottom w:val="single" w:sz="6" w:space="0" w:color="000000"/>
              <w:right w:val="single" w:sz="6" w:space="0" w:color="000000"/>
            </w:tcBorders>
          </w:tcPr>
          <w:p w14:paraId="3080CFB5" w14:textId="10F87735" w:rsidR="00E73EDF" w:rsidRPr="001F69A8" w:rsidRDefault="007653F1" w:rsidP="00C128E3">
            <w:pPr>
              <w:pStyle w:val="Small"/>
              <w:snapToGrid w:val="0"/>
              <w:spacing w:before="40" w:after="40"/>
            </w:pPr>
            <w:r w:rsidRPr="001F69A8">
              <w:t>Index (position) of the attribute in the sequence of attributes with the same code and the same parent (starting with 1)</w:t>
            </w:r>
          </w:p>
        </w:tc>
      </w:tr>
      <w:tr w:rsidR="00E73EDF" w:rsidRPr="001F69A8" w14:paraId="0DFF3D19" w14:textId="77777777" w:rsidTr="002D5BAF">
        <w:tc>
          <w:tcPr>
            <w:tcW w:w="3458" w:type="dxa"/>
            <w:tcBorders>
              <w:top w:val="single" w:sz="6" w:space="0" w:color="000000"/>
              <w:left w:val="single" w:sz="6" w:space="0" w:color="000000"/>
              <w:bottom w:val="single" w:sz="6" w:space="0" w:color="000000"/>
              <w:right w:val="single" w:sz="6" w:space="0" w:color="000000"/>
            </w:tcBorders>
          </w:tcPr>
          <w:p w14:paraId="03D174B5" w14:textId="59C4355D" w:rsidR="00E73EDF" w:rsidRPr="001F69A8" w:rsidRDefault="007653F1" w:rsidP="00FF5CFC">
            <w:pPr>
              <w:pStyle w:val="Small"/>
              <w:snapToGrid w:val="0"/>
              <w:spacing w:before="40" w:after="40"/>
            </w:pPr>
            <w:r w:rsidRPr="001F69A8">
              <w:t xml:space="preserve">Parent </w:t>
            </w:r>
            <w:r w:rsidR="00FF5CFC">
              <w:t>i</w:t>
            </w:r>
            <w:r w:rsidR="00FF5CFC" w:rsidRPr="001F69A8">
              <w:t>ndex</w:t>
            </w:r>
          </w:p>
        </w:tc>
        <w:tc>
          <w:tcPr>
            <w:tcW w:w="794" w:type="dxa"/>
            <w:tcBorders>
              <w:top w:val="single" w:sz="6" w:space="0" w:color="000000"/>
              <w:left w:val="single" w:sz="6" w:space="0" w:color="000000"/>
              <w:bottom w:val="single" w:sz="6" w:space="0" w:color="000000"/>
              <w:right w:val="single" w:sz="6" w:space="0" w:color="000000"/>
            </w:tcBorders>
          </w:tcPr>
          <w:p w14:paraId="1577071E" w14:textId="77777777" w:rsidR="00E73EDF" w:rsidRPr="001F69A8" w:rsidRDefault="007653F1" w:rsidP="00C128E3">
            <w:pPr>
              <w:pStyle w:val="Small"/>
              <w:snapToGrid w:val="0"/>
              <w:spacing w:before="40" w:after="40"/>
            </w:pPr>
            <w:r w:rsidRPr="001F69A8">
              <w:t>PAIX</w:t>
            </w:r>
          </w:p>
        </w:tc>
        <w:tc>
          <w:tcPr>
            <w:tcW w:w="794" w:type="dxa"/>
            <w:tcBorders>
              <w:top w:val="single" w:sz="6" w:space="0" w:color="000000"/>
              <w:left w:val="single" w:sz="6" w:space="0" w:color="000000"/>
              <w:bottom w:val="single" w:sz="6" w:space="0" w:color="000000"/>
              <w:right w:val="single" w:sz="6" w:space="0" w:color="000000"/>
            </w:tcBorders>
          </w:tcPr>
          <w:p w14:paraId="1258C8B1" w14:textId="77777777" w:rsidR="00E73EDF" w:rsidRPr="001F69A8" w:rsidRDefault="00E73EDF" w:rsidP="00C128E3">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7317EA04" w14:textId="77777777" w:rsidR="00E73EDF" w:rsidRPr="001F69A8" w:rsidRDefault="007653F1" w:rsidP="00C128E3">
            <w:pPr>
              <w:pStyle w:val="Small"/>
              <w:snapToGrid w:val="0"/>
              <w:spacing w:before="40" w:after="40"/>
            </w:pPr>
            <w:r w:rsidRPr="001F69A8">
              <w:t>b12</w:t>
            </w:r>
          </w:p>
        </w:tc>
        <w:tc>
          <w:tcPr>
            <w:tcW w:w="4026" w:type="dxa"/>
            <w:tcBorders>
              <w:top w:val="single" w:sz="6" w:space="0" w:color="000000"/>
              <w:left w:val="single" w:sz="6" w:space="0" w:color="000000"/>
              <w:bottom w:val="single" w:sz="6" w:space="0" w:color="000000"/>
              <w:right w:val="single" w:sz="6" w:space="0" w:color="000000"/>
            </w:tcBorders>
            <w:vAlign w:val="center"/>
          </w:tcPr>
          <w:p w14:paraId="777992BC" w14:textId="0E809424" w:rsidR="00E73EDF" w:rsidRPr="001F69A8" w:rsidRDefault="007653F1" w:rsidP="00C128E3">
            <w:pPr>
              <w:pStyle w:val="Small"/>
              <w:snapToGrid w:val="0"/>
              <w:spacing w:before="40" w:after="40"/>
            </w:pPr>
            <w:r w:rsidRPr="001F69A8">
              <w:t>Index (position) of the parent complex attribute within this ATTR field (starting  with 1). If the attribute has no parent (top level attribute) the value is 0</w:t>
            </w:r>
          </w:p>
        </w:tc>
      </w:tr>
      <w:tr w:rsidR="00FF5CFC" w:rsidRPr="001F69A8" w14:paraId="2F06B60F" w14:textId="77777777" w:rsidTr="007346FF">
        <w:tc>
          <w:tcPr>
            <w:tcW w:w="3458" w:type="dxa"/>
            <w:tcBorders>
              <w:top w:val="single" w:sz="6" w:space="0" w:color="000000"/>
              <w:left w:val="single" w:sz="6" w:space="0" w:color="000000"/>
              <w:bottom w:val="single" w:sz="6" w:space="0" w:color="000000"/>
              <w:right w:val="single" w:sz="6" w:space="0" w:color="000000"/>
            </w:tcBorders>
          </w:tcPr>
          <w:p w14:paraId="13D792DE" w14:textId="77777777" w:rsidR="00FF5CFC" w:rsidRPr="001F69A8" w:rsidRDefault="00FF5CFC" w:rsidP="00FF5CFC">
            <w:pPr>
              <w:pStyle w:val="Small"/>
              <w:snapToGrid w:val="0"/>
              <w:spacing w:before="40" w:after="40"/>
            </w:pPr>
            <w:r w:rsidRPr="001F69A8">
              <w:t>Attribute Instruction</w:t>
            </w:r>
          </w:p>
        </w:tc>
        <w:tc>
          <w:tcPr>
            <w:tcW w:w="794" w:type="dxa"/>
            <w:tcBorders>
              <w:top w:val="single" w:sz="6" w:space="0" w:color="000000"/>
              <w:left w:val="single" w:sz="6" w:space="0" w:color="000000"/>
              <w:bottom w:val="single" w:sz="6" w:space="0" w:color="000000"/>
              <w:right w:val="single" w:sz="6" w:space="0" w:color="000000"/>
            </w:tcBorders>
          </w:tcPr>
          <w:p w14:paraId="502A1D9F" w14:textId="77777777" w:rsidR="00FF5CFC" w:rsidRPr="001F69A8" w:rsidRDefault="00FF5CFC" w:rsidP="00FF5CFC">
            <w:pPr>
              <w:pStyle w:val="Small"/>
              <w:snapToGrid w:val="0"/>
              <w:spacing w:before="40" w:after="40"/>
            </w:pPr>
            <w:r w:rsidRPr="001F69A8">
              <w:t>ATIN</w:t>
            </w:r>
          </w:p>
        </w:tc>
        <w:tc>
          <w:tcPr>
            <w:tcW w:w="794" w:type="dxa"/>
            <w:tcBorders>
              <w:top w:val="single" w:sz="6" w:space="0" w:color="000000"/>
              <w:left w:val="single" w:sz="6" w:space="0" w:color="000000"/>
              <w:bottom w:val="single" w:sz="6" w:space="0" w:color="000000"/>
              <w:right w:val="single" w:sz="6" w:space="0" w:color="000000"/>
            </w:tcBorders>
          </w:tcPr>
          <w:p w14:paraId="7ABF47D5" w14:textId="77777777" w:rsidR="00FF5CFC" w:rsidRPr="001F69A8" w:rsidRDefault="00FF5CFC" w:rsidP="00FF5CFC">
            <w:pPr>
              <w:pStyle w:val="Small"/>
              <w:spacing w:before="40" w:after="40"/>
            </w:pPr>
            <w:r w:rsidRPr="001F69A8">
              <w:t>{1},{2} or {3}</w:t>
            </w:r>
          </w:p>
        </w:tc>
        <w:tc>
          <w:tcPr>
            <w:tcW w:w="794" w:type="dxa"/>
            <w:tcBorders>
              <w:top w:val="single" w:sz="6" w:space="0" w:color="000000"/>
              <w:left w:val="single" w:sz="6" w:space="0" w:color="000000"/>
              <w:bottom w:val="single" w:sz="6" w:space="0" w:color="000000"/>
              <w:right w:val="single" w:sz="6" w:space="0" w:color="000000"/>
            </w:tcBorders>
          </w:tcPr>
          <w:p w14:paraId="1733A5E0" w14:textId="77777777" w:rsidR="00FF5CFC" w:rsidRPr="001F69A8" w:rsidRDefault="00FF5CFC" w:rsidP="00FF5CFC">
            <w:pPr>
              <w:pStyle w:val="Small"/>
              <w:snapToGrid w:val="0"/>
              <w:spacing w:before="40" w:after="40"/>
            </w:pPr>
            <w:r w:rsidRPr="001F69A8">
              <w:t>b11</w:t>
            </w:r>
          </w:p>
        </w:tc>
        <w:tc>
          <w:tcPr>
            <w:tcW w:w="4026" w:type="dxa"/>
            <w:tcBorders>
              <w:top w:val="single" w:sz="6" w:space="0" w:color="000000"/>
              <w:left w:val="single" w:sz="6" w:space="0" w:color="000000"/>
              <w:bottom w:val="single" w:sz="6" w:space="0" w:color="000000"/>
              <w:right w:val="single" w:sz="6" w:space="0" w:color="000000"/>
            </w:tcBorders>
          </w:tcPr>
          <w:p w14:paraId="0CAE5299" w14:textId="77777777" w:rsidR="00FF5CFC" w:rsidRPr="001F69A8" w:rsidRDefault="00FF5CFC" w:rsidP="00FF5CFC">
            <w:pPr>
              <w:pStyle w:val="Small"/>
              <w:snapToGrid w:val="0"/>
              <w:spacing w:before="40"/>
            </w:pPr>
            <w:r w:rsidRPr="001F69A8">
              <w:t xml:space="preserve">{1} </w:t>
            </w:r>
            <w:r>
              <w:t>–</w:t>
            </w:r>
            <w:r w:rsidRPr="001F69A8">
              <w:t xml:space="preserve"> Insert</w:t>
            </w:r>
          </w:p>
          <w:p w14:paraId="16A3715B" w14:textId="77777777" w:rsidR="00FF5CFC" w:rsidRPr="001F69A8" w:rsidRDefault="00FF5CFC" w:rsidP="00FF5CFC">
            <w:pPr>
              <w:pStyle w:val="Small"/>
              <w:spacing w:before="0"/>
            </w:pPr>
            <w:r w:rsidRPr="001F69A8">
              <w:t>{2} – Delete</w:t>
            </w:r>
          </w:p>
          <w:p w14:paraId="4A29574B" w14:textId="17406543" w:rsidR="00FF5CFC" w:rsidRPr="001F69A8" w:rsidRDefault="00FF5CFC" w:rsidP="00FF5CFC">
            <w:pPr>
              <w:pStyle w:val="Small"/>
              <w:snapToGrid w:val="0"/>
              <w:spacing w:before="0" w:after="40"/>
            </w:pPr>
            <w:r w:rsidRPr="001F69A8">
              <w:t xml:space="preserve">{3} </w:t>
            </w:r>
            <w:r>
              <w:t>–</w:t>
            </w:r>
            <w:r w:rsidRPr="001F69A8">
              <w:t xml:space="preserve"> Modify</w:t>
            </w:r>
          </w:p>
        </w:tc>
      </w:tr>
      <w:tr w:rsidR="00E73EDF" w:rsidRPr="001F69A8" w14:paraId="3CE614A8" w14:textId="77777777" w:rsidTr="002D5BAF">
        <w:tc>
          <w:tcPr>
            <w:tcW w:w="3458" w:type="dxa"/>
            <w:tcBorders>
              <w:top w:val="single" w:sz="6" w:space="0" w:color="000000"/>
              <w:left w:val="single" w:sz="6" w:space="0" w:color="000000"/>
              <w:bottom w:val="single" w:sz="6" w:space="0" w:color="000000"/>
              <w:right w:val="single" w:sz="6" w:space="0" w:color="000000"/>
            </w:tcBorders>
          </w:tcPr>
          <w:p w14:paraId="2F8320D0" w14:textId="5073FBD2" w:rsidR="00E73EDF" w:rsidRPr="001F69A8" w:rsidRDefault="007653F1" w:rsidP="00FF5CFC">
            <w:pPr>
              <w:pStyle w:val="Small"/>
              <w:snapToGrid w:val="0"/>
              <w:spacing w:before="40" w:after="40"/>
            </w:pPr>
            <w:r w:rsidRPr="001F69A8">
              <w:t xml:space="preserve">Attribute </w:t>
            </w:r>
            <w:r w:rsidR="00FF5CFC">
              <w:t>v</w:t>
            </w:r>
            <w:r w:rsidR="00FF5CFC" w:rsidRPr="001F69A8">
              <w:t>alue</w:t>
            </w:r>
          </w:p>
        </w:tc>
        <w:tc>
          <w:tcPr>
            <w:tcW w:w="794" w:type="dxa"/>
            <w:tcBorders>
              <w:top w:val="single" w:sz="6" w:space="0" w:color="000000"/>
              <w:left w:val="single" w:sz="6" w:space="0" w:color="000000"/>
              <w:bottom w:val="single" w:sz="6" w:space="0" w:color="000000"/>
              <w:right w:val="single" w:sz="6" w:space="0" w:color="000000"/>
            </w:tcBorders>
          </w:tcPr>
          <w:p w14:paraId="548E8A5A" w14:textId="77777777" w:rsidR="00E73EDF" w:rsidRPr="001F69A8" w:rsidRDefault="007653F1" w:rsidP="00C128E3">
            <w:pPr>
              <w:pStyle w:val="Small"/>
              <w:snapToGrid w:val="0"/>
              <w:spacing w:before="40" w:after="40"/>
            </w:pPr>
            <w:r w:rsidRPr="001F69A8">
              <w:t>ATVL</w:t>
            </w:r>
          </w:p>
        </w:tc>
        <w:tc>
          <w:tcPr>
            <w:tcW w:w="794" w:type="dxa"/>
            <w:tcBorders>
              <w:top w:val="single" w:sz="6" w:space="0" w:color="000000"/>
              <w:left w:val="single" w:sz="6" w:space="0" w:color="000000"/>
              <w:bottom w:val="single" w:sz="6" w:space="0" w:color="000000"/>
              <w:right w:val="single" w:sz="6" w:space="0" w:color="000000"/>
            </w:tcBorders>
          </w:tcPr>
          <w:p w14:paraId="7B5E80C6" w14:textId="77777777" w:rsidR="00E73EDF" w:rsidRPr="001F69A8" w:rsidRDefault="00E73EDF" w:rsidP="00C128E3">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737F2336" w14:textId="77777777" w:rsidR="00E73EDF" w:rsidRPr="001F69A8" w:rsidRDefault="007653F1" w:rsidP="00C128E3">
            <w:pPr>
              <w:pStyle w:val="Small"/>
              <w:snapToGrid w:val="0"/>
              <w:spacing w:before="40" w:after="40"/>
            </w:pPr>
            <w:r w:rsidRPr="001F69A8">
              <w:t>A()</w:t>
            </w:r>
          </w:p>
        </w:tc>
        <w:tc>
          <w:tcPr>
            <w:tcW w:w="4026" w:type="dxa"/>
            <w:tcBorders>
              <w:top w:val="single" w:sz="6" w:space="0" w:color="000000"/>
              <w:left w:val="single" w:sz="6" w:space="0" w:color="000000"/>
              <w:bottom w:val="single" w:sz="6" w:space="0" w:color="000000"/>
              <w:right w:val="single" w:sz="6" w:space="0" w:color="000000"/>
            </w:tcBorders>
            <w:vAlign w:val="center"/>
          </w:tcPr>
          <w:p w14:paraId="6F76D569" w14:textId="3EA1D7C8" w:rsidR="00E73EDF" w:rsidRPr="001F69A8" w:rsidRDefault="007653F1" w:rsidP="00C128E3">
            <w:pPr>
              <w:pStyle w:val="Small"/>
              <w:snapToGrid w:val="0"/>
              <w:spacing w:before="40" w:after="40"/>
            </w:pPr>
            <w:r w:rsidRPr="001F69A8">
              <w:t>A string containing a valid value for the domain of the attribute specified by the subfields above</w:t>
            </w:r>
          </w:p>
        </w:tc>
      </w:tr>
    </w:tbl>
    <w:p w14:paraId="61B34014" w14:textId="77777777" w:rsidR="00E73EDF" w:rsidRDefault="00E73EDF" w:rsidP="00FF5CFC">
      <w:pPr>
        <w:spacing w:after="0" w:line="240" w:lineRule="auto"/>
      </w:pPr>
    </w:p>
    <w:p w14:paraId="1680F87D" w14:textId="7095AEA3" w:rsidR="00FF5CFC" w:rsidRPr="00926480" w:rsidRDefault="00FF5CFC" w:rsidP="001D02B5">
      <w:pPr>
        <w:pStyle w:val="ListContinue2"/>
        <w:keepNext/>
        <w:keepLines/>
        <w:numPr>
          <w:ilvl w:val="2"/>
          <w:numId w:val="27"/>
        </w:numPr>
        <w:tabs>
          <w:tab w:val="clear" w:pos="432"/>
        </w:tabs>
        <w:spacing w:before="120" w:after="120" w:line="240" w:lineRule="auto"/>
        <w:rPr>
          <w:b/>
          <w:lang w:eastAsia="en-US"/>
        </w:rPr>
      </w:pPr>
      <w:bookmarkStart w:id="1675" w:name="_Toc162435495"/>
      <w:bookmarkStart w:id="1676" w:name="_Toc169203189"/>
      <w:bookmarkStart w:id="1677" w:name="_Toc170072519"/>
      <w:r w:rsidRPr="00FF5CFC">
        <w:rPr>
          <w:b/>
        </w:rPr>
        <w:t>Masked Spatial Type field - MASK</w:t>
      </w:r>
      <w:bookmarkEnd w:id="1675"/>
      <w:bookmarkEnd w:id="1676"/>
      <w:bookmarkEnd w:id="1677"/>
    </w:p>
    <w:tbl>
      <w:tblPr>
        <w:tblW w:w="9866" w:type="dxa"/>
        <w:tblInd w:w="-244" w:type="dxa"/>
        <w:tblLayout w:type="fixed"/>
        <w:tblCellMar>
          <w:left w:w="57" w:type="dxa"/>
          <w:right w:w="57" w:type="dxa"/>
        </w:tblCellMar>
        <w:tblLook w:val="04A0" w:firstRow="1" w:lastRow="0" w:firstColumn="1" w:lastColumn="0" w:noHBand="0" w:noVBand="1"/>
      </w:tblPr>
      <w:tblGrid>
        <w:gridCol w:w="3458"/>
        <w:gridCol w:w="794"/>
        <w:gridCol w:w="794"/>
        <w:gridCol w:w="794"/>
        <w:gridCol w:w="4026"/>
      </w:tblGrid>
      <w:tr w:rsidR="00E73EDF" w:rsidRPr="001F69A8" w14:paraId="57CB9390" w14:textId="77777777" w:rsidTr="00FF5CFC">
        <w:tc>
          <w:tcPr>
            <w:tcW w:w="3458"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p w14:paraId="200BCCC2" w14:textId="77777777" w:rsidR="00E73EDF" w:rsidRPr="001F69A8" w:rsidRDefault="007653F1" w:rsidP="00C128E3">
            <w:pPr>
              <w:pStyle w:val="Small"/>
              <w:spacing w:before="40" w:after="40"/>
              <w:jc w:val="both"/>
              <w:rPr>
                <w:b/>
              </w:rPr>
            </w:pPr>
            <w:r w:rsidRPr="001F69A8">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7FBB029E" w14:textId="77777777" w:rsidR="00E73EDF" w:rsidRPr="001F69A8" w:rsidRDefault="007653F1" w:rsidP="00C128E3">
            <w:pPr>
              <w:pStyle w:val="Small"/>
              <w:spacing w:before="40" w:after="40"/>
              <w:jc w:val="both"/>
              <w:rPr>
                <w:b/>
              </w:rPr>
            </w:pPr>
            <w:r w:rsidRPr="001F69A8">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446066ED" w14:textId="77777777" w:rsidR="00E73EDF" w:rsidRPr="001F69A8" w:rsidRDefault="007653F1" w:rsidP="00C128E3">
            <w:pPr>
              <w:pStyle w:val="Small"/>
              <w:spacing w:before="40" w:after="40"/>
              <w:jc w:val="both"/>
              <w:rPr>
                <w:b/>
              </w:rPr>
            </w:pPr>
            <w:r w:rsidRPr="001F69A8">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415971EE" w14:textId="77777777" w:rsidR="00E73EDF" w:rsidRPr="001F69A8" w:rsidRDefault="007653F1" w:rsidP="00C128E3">
            <w:pPr>
              <w:pStyle w:val="Small"/>
              <w:spacing w:before="40" w:after="40"/>
              <w:jc w:val="both"/>
              <w:rPr>
                <w:b/>
              </w:rPr>
            </w:pPr>
            <w:r w:rsidRPr="001F69A8">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1F749D84" w14:textId="77777777" w:rsidR="00E73EDF" w:rsidRPr="001F69A8" w:rsidRDefault="007653F1" w:rsidP="00C128E3">
            <w:pPr>
              <w:pStyle w:val="Small"/>
              <w:spacing w:before="40" w:after="40"/>
              <w:jc w:val="both"/>
              <w:rPr>
                <w:b/>
              </w:rPr>
            </w:pPr>
            <w:r w:rsidRPr="001F69A8">
              <w:rPr>
                <w:b/>
              </w:rPr>
              <w:t>Comment</w:t>
            </w:r>
          </w:p>
        </w:tc>
      </w:tr>
      <w:tr w:rsidR="00746CF6" w:rsidRPr="001F69A8" w14:paraId="0A61A9EB" w14:textId="77777777" w:rsidTr="00FF5CFC">
        <w:tc>
          <w:tcPr>
            <w:tcW w:w="3458" w:type="dxa"/>
            <w:tcBorders>
              <w:top w:val="single" w:sz="6" w:space="0" w:color="000000"/>
              <w:left w:val="single" w:sz="6" w:space="0" w:color="000000"/>
              <w:bottom w:val="single" w:sz="6" w:space="0" w:color="000000"/>
              <w:right w:val="single" w:sz="6" w:space="0" w:color="000000"/>
            </w:tcBorders>
          </w:tcPr>
          <w:p w14:paraId="37E8E783" w14:textId="0C90834E" w:rsidR="00746CF6" w:rsidRPr="001F69A8" w:rsidRDefault="00746CF6" w:rsidP="00746CF6">
            <w:pPr>
              <w:pStyle w:val="Small"/>
              <w:spacing w:before="40" w:after="40"/>
              <w:jc w:val="both"/>
            </w:pPr>
            <w:r w:rsidRPr="001F69A8">
              <w:t xml:space="preserve">Referenced Record </w:t>
            </w:r>
            <w:r>
              <w:t>n</w:t>
            </w:r>
            <w:r w:rsidRPr="001F69A8">
              <w:t>ame</w:t>
            </w:r>
          </w:p>
        </w:tc>
        <w:tc>
          <w:tcPr>
            <w:tcW w:w="794" w:type="dxa"/>
            <w:tcBorders>
              <w:top w:val="single" w:sz="6" w:space="0" w:color="000000"/>
              <w:left w:val="single" w:sz="6" w:space="0" w:color="000000"/>
              <w:bottom w:val="single" w:sz="6" w:space="0" w:color="000000"/>
              <w:right w:val="single" w:sz="6" w:space="0" w:color="000000"/>
            </w:tcBorders>
          </w:tcPr>
          <w:p w14:paraId="7D064B27" w14:textId="77777777" w:rsidR="00746CF6" w:rsidRPr="001F69A8" w:rsidRDefault="00746CF6" w:rsidP="00746CF6">
            <w:pPr>
              <w:pStyle w:val="Small"/>
              <w:spacing w:before="40" w:after="40"/>
              <w:jc w:val="both"/>
            </w:pPr>
            <w:r w:rsidRPr="001F69A8">
              <w:t>*RRNM</w:t>
            </w:r>
          </w:p>
        </w:tc>
        <w:tc>
          <w:tcPr>
            <w:tcW w:w="794" w:type="dxa"/>
            <w:tcBorders>
              <w:top w:val="single" w:sz="6" w:space="0" w:color="000000"/>
              <w:left w:val="single" w:sz="6" w:space="0" w:color="000000"/>
              <w:bottom w:val="single" w:sz="6" w:space="0" w:color="000000"/>
              <w:right w:val="single" w:sz="6" w:space="0" w:color="000000"/>
            </w:tcBorders>
          </w:tcPr>
          <w:p w14:paraId="757E0AB4" w14:textId="26D75AD0" w:rsidR="00746CF6" w:rsidRPr="001F69A8" w:rsidRDefault="00746CF6" w:rsidP="00522ACE">
            <w:pPr>
              <w:pStyle w:val="Small"/>
              <w:spacing w:before="40" w:after="40"/>
            </w:pPr>
            <w:r>
              <w:t>{120} or {125}</w:t>
            </w:r>
          </w:p>
        </w:tc>
        <w:tc>
          <w:tcPr>
            <w:tcW w:w="794" w:type="dxa"/>
            <w:tcBorders>
              <w:top w:val="single" w:sz="6" w:space="0" w:color="000000"/>
              <w:left w:val="single" w:sz="6" w:space="0" w:color="000000"/>
              <w:bottom w:val="single" w:sz="6" w:space="0" w:color="000000"/>
              <w:right w:val="single" w:sz="6" w:space="0" w:color="000000"/>
            </w:tcBorders>
          </w:tcPr>
          <w:p w14:paraId="7F6D9F30" w14:textId="77777777" w:rsidR="00746CF6" w:rsidRPr="001F69A8" w:rsidRDefault="00746CF6" w:rsidP="00746CF6">
            <w:pPr>
              <w:pStyle w:val="Small"/>
              <w:spacing w:before="40" w:after="40"/>
              <w:jc w:val="both"/>
            </w:pPr>
            <w:r w:rsidRPr="001F69A8">
              <w:t>b11</w:t>
            </w:r>
          </w:p>
        </w:tc>
        <w:tc>
          <w:tcPr>
            <w:tcW w:w="4026" w:type="dxa"/>
            <w:tcBorders>
              <w:top w:val="single" w:sz="6" w:space="0" w:color="000000"/>
              <w:left w:val="single" w:sz="6" w:space="0" w:color="000000"/>
              <w:bottom w:val="single" w:sz="6" w:space="0" w:color="000000"/>
              <w:right w:val="single" w:sz="6" w:space="0" w:color="000000"/>
            </w:tcBorders>
          </w:tcPr>
          <w:p w14:paraId="23A37CA5" w14:textId="77777777" w:rsidR="00746CF6" w:rsidRDefault="00746CF6" w:rsidP="00746CF6">
            <w:pPr>
              <w:pStyle w:val="Small"/>
              <w:spacing w:before="40" w:after="40"/>
              <w:jc w:val="both"/>
            </w:pPr>
            <w:r w:rsidRPr="001F69A8">
              <w:t>Record name of the referenced record</w:t>
            </w:r>
          </w:p>
          <w:p w14:paraId="32048BFF" w14:textId="77777777" w:rsidR="00746CF6" w:rsidRDefault="00746CF6" w:rsidP="00522ACE">
            <w:pPr>
              <w:pStyle w:val="Small"/>
              <w:spacing w:before="40"/>
              <w:jc w:val="both"/>
            </w:pPr>
            <w:r>
              <w:t>{120} – Curve</w:t>
            </w:r>
          </w:p>
          <w:p w14:paraId="2B80E1C2" w14:textId="737B7AA5" w:rsidR="00746CF6" w:rsidRPr="001F69A8" w:rsidRDefault="00746CF6" w:rsidP="00522ACE">
            <w:pPr>
              <w:pStyle w:val="Small"/>
              <w:spacing w:before="0" w:after="40"/>
              <w:jc w:val="both"/>
            </w:pPr>
            <w:r>
              <w:t>{125} – Composite Curve</w:t>
            </w:r>
          </w:p>
        </w:tc>
      </w:tr>
      <w:tr w:rsidR="00E73EDF" w:rsidRPr="001F69A8" w14:paraId="64A96264" w14:textId="77777777" w:rsidTr="00FF5CFC">
        <w:tc>
          <w:tcPr>
            <w:tcW w:w="3458" w:type="dxa"/>
            <w:tcBorders>
              <w:top w:val="single" w:sz="6" w:space="0" w:color="000000"/>
              <w:left w:val="single" w:sz="6" w:space="0" w:color="000000"/>
              <w:bottom w:val="single" w:sz="6" w:space="0" w:color="000000"/>
              <w:right w:val="single" w:sz="6" w:space="0" w:color="000000"/>
            </w:tcBorders>
          </w:tcPr>
          <w:p w14:paraId="5FC05910" w14:textId="5D384B9D" w:rsidR="00E73EDF" w:rsidRPr="001F69A8" w:rsidRDefault="007653F1" w:rsidP="008C062E">
            <w:pPr>
              <w:pStyle w:val="Small"/>
              <w:spacing w:before="40" w:after="40"/>
              <w:jc w:val="both"/>
            </w:pPr>
            <w:r w:rsidRPr="001F69A8">
              <w:t xml:space="preserve">Referenced Record </w:t>
            </w:r>
            <w:r w:rsidR="008C062E">
              <w:t>i</w:t>
            </w:r>
            <w:r w:rsidR="008C062E" w:rsidRPr="001F69A8">
              <w:t>dentifier</w:t>
            </w:r>
          </w:p>
        </w:tc>
        <w:tc>
          <w:tcPr>
            <w:tcW w:w="794" w:type="dxa"/>
            <w:tcBorders>
              <w:top w:val="single" w:sz="6" w:space="0" w:color="000000"/>
              <w:left w:val="single" w:sz="6" w:space="0" w:color="000000"/>
              <w:bottom w:val="single" w:sz="6" w:space="0" w:color="000000"/>
              <w:right w:val="single" w:sz="6" w:space="0" w:color="000000"/>
            </w:tcBorders>
          </w:tcPr>
          <w:p w14:paraId="71259998" w14:textId="77777777" w:rsidR="00E73EDF" w:rsidRPr="001F69A8" w:rsidRDefault="007653F1" w:rsidP="00C128E3">
            <w:pPr>
              <w:pStyle w:val="Small"/>
              <w:spacing w:before="40" w:after="40"/>
              <w:jc w:val="both"/>
            </w:pPr>
            <w:r w:rsidRPr="001F69A8">
              <w:t>RRID</w:t>
            </w:r>
          </w:p>
        </w:tc>
        <w:tc>
          <w:tcPr>
            <w:tcW w:w="794" w:type="dxa"/>
            <w:tcBorders>
              <w:top w:val="single" w:sz="6" w:space="0" w:color="000000"/>
              <w:left w:val="single" w:sz="6" w:space="0" w:color="000000"/>
              <w:bottom w:val="single" w:sz="6" w:space="0" w:color="000000"/>
              <w:right w:val="single" w:sz="6" w:space="0" w:color="000000"/>
            </w:tcBorders>
          </w:tcPr>
          <w:p w14:paraId="4A8253CE" w14:textId="77777777" w:rsidR="00E73EDF" w:rsidRPr="001F69A8"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04D5DBC8" w14:textId="77777777" w:rsidR="00E73EDF" w:rsidRPr="001F69A8" w:rsidRDefault="007653F1" w:rsidP="00C128E3">
            <w:pPr>
              <w:pStyle w:val="Small"/>
              <w:spacing w:before="40" w:after="40"/>
              <w:jc w:val="both"/>
            </w:pPr>
            <w:r w:rsidRPr="001F69A8">
              <w:t>b14</w:t>
            </w:r>
          </w:p>
        </w:tc>
        <w:tc>
          <w:tcPr>
            <w:tcW w:w="4026" w:type="dxa"/>
            <w:tcBorders>
              <w:top w:val="single" w:sz="6" w:space="0" w:color="000000"/>
              <w:left w:val="single" w:sz="6" w:space="0" w:color="000000"/>
              <w:bottom w:val="single" w:sz="6" w:space="0" w:color="000000"/>
              <w:right w:val="single" w:sz="6" w:space="0" w:color="000000"/>
            </w:tcBorders>
          </w:tcPr>
          <w:p w14:paraId="1B5D483F" w14:textId="77777777" w:rsidR="00E73EDF" w:rsidRPr="001F69A8" w:rsidRDefault="007653F1" w:rsidP="00C128E3">
            <w:pPr>
              <w:pStyle w:val="Small"/>
              <w:spacing w:before="40" w:after="40"/>
              <w:jc w:val="both"/>
            </w:pPr>
            <w:r w:rsidRPr="001F69A8">
              <w:t>Record identifier of the referenced record</w:t>
            </w:r>
          </w:p>
        </w:tc>
      </w:tr>
      <w:tr w:rsidR="00E73EDF" w:rsidRPr="001F69A8" w14:paraId="21E4BB6E" w14:textId="77777777" w:rsidTr="00FF5CFC">
        <w:tc>
          <w:tcPr>
            <w:tcW w:w="3458" w:type="dxa"/>
            <w:tcBorders>
              <w:top w:val="single" w:sz="6" w:space="0" w:color="000000"/>
              <w:left w:val="single" w:sz="6" w:space="0" w:color="000000"/>
              <w:bottom w:val="single" w:sz="6" w:space="0" w:color="000000"/>
              <w:right w:val="single" w:sz="6" w:space="0" w:color="000000"/>
            </w:tcBorders>
          </w:tcPr>
          <w:p w14:paraId="5130776F" w14:textId="77777777" w:rsidR="00E73EDF" w:rsidRPr="001F69A8" w:rsidRDefault="007653F1" w:rsidP="00C128E3">
            <w:pPr>
              <w:pStyle w:val="Small"/>
              <w:spacing w:before="40" w:after="40"/>
              <w:jc w:val="both"/>
            </w:pPr>
            <w:r w:rsidRPr="001F69A8">
              <w:t>Mask Indicator</w:t>
            </w:r>
          </w:p>
        </w:tc>
        <w:tc>
          <w:tcPr>
            <w:tcW w:w="794" w:type="dxa"/>
            <w:tcBorders>
              <w:top w:val="single" w:sz="6" w:space="0" w:color="000000"/>
              <w:left w:val="single" w:sz="6" w:space="0" w:color="000000"/>
              <w:bottom w:val="single" w:sz="6" w:space="0" w:color="000000"/>
              <w:right w:val="single" w:sz="6" w:space="0" w:color="000000"/>
            </w:tcBorders>
          </w:tcPr>
          <w:p w14:paraId="4B62C6BF" w14:textId="77777777" w:rsidR="00E73EDF" w:rsidRPr="001F69A8" w:rsidRDefault="007653F1" w:rsidP="00C128E3">
            <w:pPr>
              <w:pStyle w:val="Small"/>
              <w:spacing w:before="40" w:after="40"/>
              <w:jc w:val="both"/>
            </w:pPr>
            <w:r w:rsidRPr="001F69A8">
              <w:t>MIND</w:t>
            </w:r>
          </w:p>
        </w:tc>
        <w:tc>
          <w:tcPr>
            <w:tcW w:w="794" w:type="dxa"/>
            <w:tcBorders>
              <w:top w:val="single" w:sz="6" w:space="0" w:color="000000"/>
              <w:left w:val="single" w:sz="6" w:space="0" w:color="000000"/>
              <w:bottom w:val="single" w:sz="6" w:space="0" w:color="000000"/>
              <w:right w:val="single" w:sz="6" w:space="0" w:color="000000"/>
            </w:tcBorders>
          </w:tcPr>
          <w:p w14:paraId="276F7D08" w14:textId="77777777" w:rsidR="00E73EDF" w:rsidRPr="001F69A8" w:rsidRDefault="007653F1" w:rsidP="00C128E3">
            <w:pPr>
              <w:pStyle w:val="Small"/>
              <w:spacing w:before="40" w:after="40"/>
              <w:jc w:val="both"/>
            </w:pPr>
            <w:r w:rsidRPr="001F69A8">
              <w:t>{1} or {2}</w:t>
            </w:r>
          </w:p>
        </w:tc>
        <w:tc>
          <w:tcPr>
            <w:tcW w:w="794" w:type="dxa"/>
            <w:tcBorders>
              <w:top w:val="single" w:sz="6" w:space="0" w:color="000000"/>
              <w:left w:val="single" w:sz="6" w:space="0" w:color="000000"/>
              <w:bottom w:val="single" w:sz="6" w:space="0" w:color="000000"/>
              <w:right w:val="single" w:sz="6" w:space="0" w:color="000000"/>
            </w:tcBorders>
          </w:tcPr>
          <w:p w14:paraId="7B1C681B" w14:textId="77777777" w:rsidR="00E73EDF" w:rsidRPr="001F69A8" w:rsidRDefault="007653F1" w:rsidP="00C128E3">
            <w:pPr>
              <w:pStyle w:val="Small"/>
              <w:spacing w:before="40" w:after="40"/>
              <w:jc w:val="both"/>
            </w:pPr>
            <w:r w:rsidRPr="001F69A8">
              <w:t>b11</w:t>
            </w:r>
          </w:p>
        </w:tc>
        <w:tc>
          <w:tcPr>
            <w:tcW w:w="4026" w:type="dxa"/>
            <w:tcBorders>
              <w:top w:val="single" w:sz="6" w:space="0" w:color="000000"/>
              <w:left w:val="single" w:sz="6" w:space="0" w:color="000000"/>
              <w:bottom w:val="single" w:sz="6" w:space="0" w:color="000000"/>
              <w:right w:val="single" w:sz="6" w:space="0" w:color="000000"/>
            </w:tcBorders>
          </w:tcPr>
          <w:p w14:paraId="0BD2C999" w14:textId="53B99F20" w:rsidR="00E73EDF" w:rsidRPr="001F69A8" w:rsidRDefault="007653F1" w:rsidP="00C128E3">
            <w:pPr>
              <w:pStyle w:val="Small"/>
              <w:snapToGrid w:val="0"/>
              <w:spacing w:before="40"/>
            </w:pPr>
            <w:r w:rsidRPr="001F69A8">
              <w:t xml:space="preserve">{1} </w:t>
            </w:r>
            <w:r w:rsidR="00FF5CFC">
              <w:t>–</w:t>
            </w:r>
            <w:r w:rsidRPr="001F69A8">
              <w:t xml:space="preserve"> Truncated by the </w:t>
            </w:r>
            <w:r w:rsidR="00D54FF5" w:rsidRPr="001F69A8">
              <w:t>data</w:t>
            </w:r>
            <w:r w:rsidR="00D54FF5">
              <w:t xml:space="preserve"> coverage</w:t>
            </w:r>
            <w:r w:rsidR="00D54FF5" w:rsidRPr="001F69A8">
              <w:t xml:space="preserve"> </w:t>
            </w:r>
            <w:r w:rsidRPr="001F69A8">
              <w:t>limit</w:t>
            </w:r>
          </w:p>
          <w:p w14:paraId="308CBABD" w14:textId="65CF34A2" w:rsidR="00E73EDF" w:rsidRPr="001F69A8" w:rsidRDefault="007653F1" w:rsidP="00C128E3">
            <w:pPr>
              <w:pStyle w:val="Small"/>
              <w:snapToGrid w:val="0"/>
              <w:spacing w:before="0" w:after="40"/>
              <w:jc w:val="both"/>
            </w:pPr>
            <w:r w:rsidRPr="001F69A8">
              <w:t xml:space="preserve">{2} </w:t>
            </w:r>
            <w:r w:rsidR="00FF5CFC">
              <w:t>–</w:t>
            </w:r>
            <w:r w:rsidRPr="001F69A8">
              <w:t xml:space="preserve"> Sup</w:t>
            </w:r>
            <w:r w:rsidR="00D54FF5">
              <w:t>p</w:t>
            </w:r>
            <w:r w:rsidRPr="001F69A8">
              <w:t>ress portrayal</w:t>
            </w:r>
          </w:p>
        </w:tc>
      </w:tr>
      <w:tr w:rsidR="00E73EDF" w:rsidRPr="001F69A8" w14:paraId="72FA9C0E" w14:textId="77777777" w:rsidTr="00FF5CFC">
        <w:tc>
          <w:tcPr>
            <w:tcW w:w="3458" w:type="dxa"/>
            <w:tcBorders>
              <w:top w:val="single" w:sz="6" w:space="0" w:color="000000"/>
              <w:left w:val="single" w:sz="6" w:space="0" w:color="000000"/>
              <w:bottom w:val="single" w:sz="6" w:space="0" w:color="000000"/>
              <w:right w:val="single" w:sz="6" w:space="0" w:color="000000"/>
            </w:tcBorders>
          </w:tcPr>
          <w:p w14:paraId="5EF72B79" w14:textId="77777777" w:rsidR="00E73EDF" w:rsidRPr="001F69A8" w:rsidRDefault="007653F1" w:rsidP="00C128E3">
            <w:pPr>
              <w:pStyle w:val="Small"/>
              <w:spacing w:before="40" w:after="40"/>
              <w:jc w:val="both"/>
            </w:pPr>
            <w:r w:rsidRPr="001F69A8">
              <w:t>Mask Update Instruction</w:t>
            </w:r>
          </w:p>
        </w:tc>
        <w:tc>
          <w:tcPr>
            <w:tcW w:w="794" w:type="dxa"/>
            <w:tcBorders>
              <w:top w:val="single" w:sz="6" w:space="0" w:color="000000"/>
              <w:left w:val="single" w:sz="6" w:space="0" w:color="000000"/>
              <w:bottom w:val="single" w:sz="6" w:space="0" w:color="000000"/>
              <w:right w:val="single" w:sz="6" w:space="0" w:color="000000"/>
            </w:tcBorders>
          </w:tcPr>
          <w:p w14:paraId="4B4BA9DB" w14:textId="77777777" w:rsidR="00E73EDF" w:rsidRPr="001F69A8" w:rsidRDefault="007653F1" w:rsidP="00C128E3">
            <w:pPr>
              <w:pStyle w:val="Small"/>
              <w:spacing w:before="40" w:after="40"/>
              <w:jc w:val="both"/>
            </w:pPr>
            <w:r w:rsidRPr="001F69A8">
              <w:t>MUIN</w:t>
            </w:r>
          </w:p>
        </w:tc>
        <w:tc>
          <w:tcPr>
            <w:tcW w:w="794" w:type="dxa"/>
            <w:tcBorders>
              <w:top w:val="single" w:sz="6" w:space="0" w:color="000000"/>
              <w:left w:val="single" w:sz="6" w:space="0" w:color="000000"/>
              <w:bottom w:val="single" w:sz="6" w:space="0" w:color="000000"/>
              <w:right w:val="single" w:sz="6" w:space="0" w:color="000000"/>
            </w:tcBorders>
          </w:tcPr>
          <w:p w14:paraId="30C01BCA" w14:textId="77777777" w:rsidR="00E73EDF" w:rsidRPr="001F69A8" w:rsidRDefault="007653F1" w:rsidP="00C128E3">
            <w:pPr>
              <w:pStyle w:val="Small"/>
              <w:spacing w:before="40" w:after="40"/>
              <w:jc w:val="both"/>
            </w:pPr>
            <w:r w:rsidRPr="001F69A8">
              <w:t>{1} or {2}</w:t>
            </w:r>
          </w:p>
        </w:tc>
        <w:tc>
          <w:tcPr>
            <w:tcW w:w="794" w:type="dxa"/>
            <w:tcBorders>
              <w:top w:val="single" w:sz="6" w:space="0" w:color="000000"/>
              <w:left w:val="single" w:sz="6" w:space="0" w:color="000000"/>
              <w:bottom w:val="single" w:sz="6" w:space="0" w:color="000000"/>
              <w:right w:val="single" w:sz="6" w:space="0" w:color="000000"/>
            </w:tcBorders>
          </w:tcPr>
          <w:p w14:paraId="54F6D711" w14:textId="77777777" w:rsidR="00E73EDF" w:rsidRPr="001F69A8" w:rsidRDefault="007653F1" w:rsidP="00C128E3">
            <w:pPr>
              <w:pStyle w:val="Small"/>
              <w:spacing w:before="40" w:after="40"/>
              <w:jc w:val="both"/>
            </w:pPr>
            <w:r w:rsidRPr="001F69A8">
              <w:t>b11</w:t>
            </w:r>
          </w:p>
        </w:tc>
        <w:tc>
          <w:tcPr>
            <w:tcW w:w="4026" w:type="dxa"/>
            <w:tcBorders>
              <w:top w:val="single" w:sz="6" w:space="0" w:color="000000"/>
              <w:left w:val="single" w:sz="6" w:space="0" w:color="000000"/>
              <w:bottom w:val="single" w:sz="6" w:space="0" w:color="000000"/>
              <w:right w:val="single" w:sz="6" w:space="0" w:color="000000"/>
            </w:tcBorders>
          </w:tcPr>
          <w:p w14:paraId="1CA59A58" w14:textId="75F88119" w:rsidR="00E73EDF" w:rsidRPr="001F69A8" w:rsidRDefault="007653F1" w:rsidP="00C128E3">
            <w:pPr>
              <w:pStyle w:val="Small"/>
              <w:snapToGrid w:val="0"/>
              <w:spacing w:before="40"/>
              <w:jc w:val="both"/>
            </w:pPr>
            <w:r w:rsidRPr="001F69A8">
              <w:t xml:space="preserve">{1} </w:t>
            </w:r>
            <w:r w:rsidR="00FF5CFC">
              <w:t>–</w:t>
            </w:r>
            <w:r w:rsidRPr="001F69A8">
              <w:t xml:space="preserve"> Insert</w:t>
            </w:r>
          </w:p>
          <w:p w14:paraId="181EDC6A" w14:textId="29D50B9C" w:rsidR="00E73EDF" w:rsidRPr="001F69A8" w:rsidRDefault="007653F1" w:rsidP="00C128E3">
            <w:pPr>
              <w:pStyle w:val="Small"/>
              <w:spacing w:before="0" w:after="40"/>
              <w:jc w:val="both"/>
            </w:pPr>
            <w:r w:rsidRPr="001F69A8">
              <w:t xml:space="preserve">{2} </w:t>
            </w:r>
            <w:r w:rsidR="00FF5CFC">
              <w:t>–</w:t>
            </w:r>
            <w:r w:rsidRPr="001F69A8">
              <w:t xml:space="preserve"> Delete</w:t>
            </w:r>
          </w:p>
        </w:tc>
      </w:tr>
    </w:tbl>
    <w:p w14:paraId="1341C537" w14:textId="77777777" w:rsidR="00E73EDF" w:rsidRPr="001F69A8" w:rsidRDefault="00E73EDF" w:rsidP="008C062E">
      <w:pPr>
        <w:spacing w:after="0" w:line="240" w:lineRule="auto"/>
        <w:rPr>
          <w:lang w:eastAsia="en-US"/>
        </w:rPr>
      </w:pPr>
    </w:p>
    <w:p w14:paraId="52C9B475" w14:textId="76FB50D7" w:rsidR="00E75933" w:rsidRPr="001F69A8" w:rsidRDefault="00E75933" w:rsidP="001D02B5">
      <w:pPr>
        <w:pStyle w:val="ListContinue2"/>
        <w:keepNext/>
        <w:keepLines/>
        <w:pageBreakBefore/>
        <w:numPr>
          <w:ilvl w:val="0"/>
          <w:numId w:val="27"/>
        </w:numPr>
        <w:tabs>
          <w:tab w:val="clear" w:pos="800"/>
        </w:tabs>
        <w:spacing w:before="120" w:after="200" w:line="240" w:lineRule="auto"/>
        <w:rPr>
          <w:b/>
          <w:sz w:val="22"/>
          <w:szCs w:val="22"/>
          <w:lang w:eastAsia="en-US"/>
        </w:rPr>
      </w:pPr>
      <w:bookmarkStart w:id="1678" w:name="_Toc169203190"/>
      <w:bookmarkStart w:id="1679" w:name="_Toc170072520"/>
      <w:r w:rsidRPr="001F69A8">
        <w:rPr>
          <w:b/>
          <w:sz w:val="22"/>
          <w:szCs w:val="22"/>
          <w:lang w:eastAsia="en-US"/>
        </w:rPr>
        <w:lastRenderedPageBreak/>
        <w:t xml:space="preserve">Dataset </w:t>
      </w:r>
      <w:r w:rsidR="00D24503">
        <w:rPr>
          <w:b/>
          <w:sz w:val="22"/>
          <w:szCs w:val="22"/>
          <w:lang w:eastAsia="en-US"/>
        </w:rPr>
        <w:t>C</w:t>
      </w:r>
      <w:r w:rsidR="00D24503" w:rsidRPr="001F69A8">
        <w:rPr>
          <w:b/>
          <w:sz w:val="22"/>
          <w:szCs w:val="22"/>
          <w:lang w:eastAsia="en-US"/>
        </w:rPr>
        <w:t xml:space="preserve">ancellation </w:t>
      </w:r>
      <w:r w:rsidR="00D24503">
        <w:rPr>
          <w:b/>
          <w:sz w:val="22"/>
          <w:szCs w:val="22"/>
          <w:lang w:eastAsia="en-US"/>
        </w:rPr>
        <w:t>S</w:t>
      </w:r>
      <w:r w:rsidR="00D24503" w:rsidRPr="001F69A8">
        <w:rPr>
          <w:b/>
          <w:sz w:val="22"/>
          <w:szCs w:val="22"/>
          <w:lang w:eastAsia="en-US"/>
        </w:rPr>
        <w:t>tructure</w:t>
      </w:r>
      <w:bookmarkEnd w:id="1678"/>
      <w:bookmarkEnd w:id="1679"/>
    </w:p>
    <w:p w14:paraId="39156BD4" w14:textId="77777777" w:rsidR="00E73EDF" w:rsidRPr="001F69A8" w:rsidRDefault="007653F1" w:rsidP="00C128E3">
      <w:pPr>
        <w:autoSpaceDE w:val="0"/>
        <w:autoSpaceDN w:val="0"/>
        <w:adjustRightInd w:val="0"/>
        <w:spacing w:after="0" w:line="240" w:lineRule="auto"/>
        <w:rPr>
          <w:rFonts w:ascii="Courier" w:eastAsia="Times New Roman" w:hAnsi="Courier" w:cs="Arial"/>
          <w:lang w:eastAsia="en-US"/>
        </w:rPr>
      </w:pPr>
      <w:bookmarkStart w:id="1680" w:name="_Toc270580306"/>
      <w:bookmarkStart w:id="1681" w:name="_Toc225648381"/>
      <w:bookmarkStart w:id="1682" w:name="_Toc225065238"/>
      <w:r w:rsidRPr="001F69A8">
        <w:rPr>
          <w:rFonts w:ascii="Courier" w:eastAsia="Times New Roman" w:hAnsi="Courier" w:cs="Arial"/>
          <w:lang w:eastAsia="en-US"/>
        </w:rPr>
        <w:t>Dataset cancelation file</w:t>
      </w:r>
    </w:p>
    <w:p w14:paraId="05D669A1" w14:textId="77777777" w:rsidR="00E73EDF" w:rsidRPr="001F69A8" w:rsidRDefault="007653F1" w:rsidP="00C128E3">
      <w:pPr>
        <w:autoSpaceDE w:val="0"/>
        <w:autoSpaceDN w:val="0"/>
        <w:adjustRightInd w:val="0"/>
        <w:spacing w:after="0" w:line="240" w:lineRule="auto"/>
        <w:rPr>
          <w:rFonts w:ascii="Courier" w:eastAsia="Times New Roman" w:hAnsi="Courier" w:cs="Arial"/>
          <w:lang w:eastAsia="en-US"/>
        </w:rPr>
      </w:pPr>
      <w:r w:rsidRPr="001F69A8">
        <w:rPr>
          <w:rFonts w:ascii="Courier" w:eastAsia="Times New Roman" w:hAnsi="Courier" w:cs="Arial"/>
          <w:lang w:eastAsia="en-US"/>
        </w:rPr>
        <w:t xml:space="preserve">   | </w:t>
      </w:r>
    </w:p>
    <w:p w14:paraId="0D9EEF27" w14:textId="77777777" w:rsidR="00E73EDF" w:rsidRPr="001F69A8" w:rsidRDefault="007653F1" w:rsidP="00C128E3">
      <w:pPr>
        <w:pStyle w:val="NoSpacing2"/>
        <w:spacing w:line="240" w:lineRule="auto"/>
        <w:jc w:val="both"/>
        <w:rPr>
          <w:rFonts w:ascii="Courier" w:hAnsi="Courier"/>
        </w:rPr>
      </w:pPr>
      <w:r w:rsidRPr="001F69A8">
        <w:rPr>
          <w:rFonts w:ascii="Courier" w:hAnsi="Courier"/>
        </w:rPr>
        <w:t xml:space="preserve">   |--&lt;1&gt;- Dataset General Information record</w:t>
      </w:r>
    </w:p>
    <w:p w14:paraId="25495E59" w14:textId="77777777" w:rsidR="00E73EDF" w:rsidRPr="001F69A8" w:rsidRDefault="007653F1" w:rsidP="00C128E3">
      <w:pPr>
        <w:pStyle w:val="NoSpacing2"/>
        <w:spacing w:line="240" w:lineRule="auto"/>
        <w:jc w:val="both"/>
        <w:rPr>
          <w:rFonts w:ascii="Courier" w:hAnsi="Courier"/>
        </w:rPr>
      </w:pPr>
      <w:r w:rsidRPr="001F69A8">
        <w:rPr>
          <w:rFonts w:ascii="Courier" w:hAnsi="Courier"/>
        </w:rPr>
        <w:t xml:space="preserve">       |</w:t>
      </w:r>
    </w:p>
    <w:p w14:paraId="0AB53222" w14:textId="77777777" w:rsidR="00E73EDF" w:rsidRDefault="007653F1" w:rsidP="00C128E3">
      <w:pPr>
        <w:pStyle w:val="NoSpacing2"/>
        <w:spacing w:line="240" w:lineRule="auto"/>
        <w:jc w:val="both"/>
        <w:rPr>
          <w:rFonts w:ascii="Courier" w:hAnsi="Courier"/>
        </w:rPr>
      </w:pPr>
      <w:r w:rsidRPr="001F69A8">
        <w:rPr>
          <w:rFonts w:ascii="Courier" w:hAnsi="Courier"/>
        </w:rPr>
        <w:t xml:space="preserve">       |--&lt;1&gt;-DSID (13\\*1): Dataset Identification field</w:t>
      </w:r>
    </w:p>
    <w:p w14:paraId="58DDC5AD" w14:textId="77777777" w:rsidR="00F97564" w:rsidRPr="00F97564" w:rsidRDefault="00F97564" w:rsidP="00F97564">
      <w:pPr>
        <w:pStyle w:val="NoSpacing2"/>
        <w:spacing w:after="0" w:line="240" w:lineRule="auto"/>
        <w:jc w:val="both"/>
        <w:rPr>
          <w:rFonts w:ascii="Arial" w:hAnsi="Arial" w:cs="Arial"/>
        </w:rPr>
      </w:pPr>
    </w:p>
    <w:p w14:paraId="4398E3BF" w14:textId="17797C07" w:rsidR="008C062E" w:rsidRPr="008C062E" w:rsidRDefault="008C062E" w:rsidP="001D02B5">
      <w:pPr>
        <w:pStyle w:val="ListContinue2"/>
        <w:numPr>
          <w:ilvl w:val="1"/>
          <w:numId w:val="27"/>
        </w:numPr>
        <w:tabs>
          <w:tab w:val="clear" w:pos="800"/>
        </w:tabs>
        <w:spacing w:before="120" w:after="120" w:line="240" w:lineRule="auto"/>
        <w:rPr>
          <w:b/>
          <w:lang w:eastAsia="en-US"/>
        </w:rPr>
      </w:pPr>
      <w:bookmarkStart w:id="1683" w:name="_Toc162435497"/>
      <w:bookmarkStart w:id="1684" w:name="_Toc169203191"/>
      <w:bookmarkStart w:id="1685" w:name="_Toc170072521"/>
      <w:r w:rsidRPr="008C062E">
        <w:rPr>
          <w:b/>
          <w:lang w:eastAsia="en-US"/>
        </w:rPr>
        <w:t xml:space="preserve">Field </w:t>
      </w:r>
      <w:r>
        <w:rPr>
          <w:b/>
          <w:lang w:eastAsia="en-US"/>
        </w:rPr>
        <w:t>c</w:t>
      </w:r>
      <w:r w:rsidRPr="008C062E">
        <w:rPr>
          <w:b/>
          <w:lang w:eastAsia="en-US"/>
        </w:rPr>
        <w:t>ontent</w:t>
      </w:r>
      <w:bookmarkEnd w:id="1683"/>
      <w:bookmarkEnd w:id="1684"/>
      <w:bookmarkEnd w:id="1685"/>
    </w:p>
    <w:p w14:paraId="6091314C" w14:textId="689EC1F0" w:rsidR="008C062E" w:rsidRPr="008C062E" w:rsidRDefault="008C062E" w:rsidP="001D02B5">
      <w:pPr>
        <w:pStyle w:val="ListContinue2"/>
        <w:numPr>
          <w:ilvl w:val="2"/>
          <w:numId w:val="27"/>
        </w:numPr>
        <w:tabs>
          <w:tab w:val="clear" w:pos="432"/>
        </w:tabs>
        <w:spacing w:before="120" w:after="120" w:line="240" w:lineRule="auto"/>
        <w:rPr>
          <w:b/>
          <w:lang w:eastAsia="en-US"/>
        </w:rPr>
      </w:pPr>
      <w:bookmarkStart w:id="1686" w:name="_Toc162435498"/>
      <w:bookmarkStart w:id="1687" w:name="_Toc169203192"/>
      <w:bookmarkStart w:id="1688" w:name="_Toc170072522"/>
      <w:r w:rsidRPr="008C062E">
        <w:rPr>
          <w:b/>
          <w:lang w:eastAsia="en-US"/>
        </w:rPr>
        <w:t>Dataset Identification field - DSID</w:t>
      </w:r>
      <w:bookmarkEnd w:id="1686"/>
      <w:bookmarkEnd w:id="1687"/>
      <w:bookmarkEnd w:id="1688"/>
    </w:p>
    <w:tbl>
      <w:tblPr>
        <w:tblW w:w="9866" w:type="dxa"/>
        <w:tblInd w:w="-244" w:type="dxa"/>
        <w:tblLayout w:type="fixed"/>
        <w:tblCellMar>
          <w:left w:w="57" w:type="dxa"/>
          <w:right w:w="57" w:type="dxa"/>
        </w:tblCellMar>
        <w:tblLook w:val="04A0" w:firstRow="1" w:lastRow="0" w:firstColumn="1" w:lastColumn="0" w:noHBand="0" w:noVBand="1"/>
      </w:tblPr>
      <w:tblGrid>
        <w:gridCol w:w="2553"/>
        <w:gridCol w:w="893"/>
        <w:gridCol w:w="2087"/>
        <w:gridCol w:w="893"/>
        <w:gridCol w:w="3440"/>
      </w:tblGrid>
      <w:tr w:rsidR="00E73EDF" w:rsidRPr="001F69A8" w14:paraId="54BC577D" w14:textId="77777777" w:rsidTr="008C062E">
        <w:trPr>
          <w:trHeight w:val="212"/>
        </w:trPr>
        <w:tc>
          <w:tcPr>
            <w:tcW w:w="2553"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vAlign w:val="center"/>
          </w:tcPr>
          <w:p w14:paraId="5B56B422" w14:textId="77777777" w:rsidR="00E73EDF" w:rsidRPr="001F69A8" w:rsidRDefault="007653F1" w:rsidP="00C128E3">
            <w:pPr>
              <w:pStyle w:val="Small"/>
              <w:spacing w:before="40" w:after="40"/>
              <w:jc w:val="both"/>
              <w:rPr>
                <w:b/>
              </w:rPr>
            </w:pPr>
            <w:r w:rsidRPr="001F69A8">
              <w:rPr>
                <w:b/>
              </w:rPr>
              <w:t>Subfield name</w:t>
            </w:r>
          </w:p>
        </w:tc>
        <w:tc>
          <w:tcPr>
            <w:tcW w:w="893"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284955BE" w14:textId="77777777" w:rsidR="00E73EDF" w:rsidRPr="001F69A8" w:rsidRDefault="007653F1" w:rsidP="00C128E3">
            <w:pPr>
              <w:pStyle w:val="Small"/>
              <w:spacing w:before="40" w:after="40"/>
              <w:jc w:val="both"/>
              <w:rPr>
                <w:b/>
              </w:rPr>
            </w:pPr>
            <w:r w:rsidRPr="001F69A8">
              <w:rPr>
                <w:b/>
              </w:rPr>
              <w:t>Label</w:t>
            </w:r>
          </w:p>
        </w:tc>
        <w:tc>
          <w:tcPr>
            <w:tcW w:w="2087"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206B2840" w14:textId="77777777" w:rsidR="00E73EDF" w:rsidRPr="001F69A8" w:rsidRDefault="007653F1" w:rsidP="00C128E3">
            <w:pPr>
              <w:pStyle w:val="Small"/>
              <w:spacing w:before="40" w:after="40"/>
              <w:jc w:val="both"/>
              <w:rPr>
                <w:b/>
              </w:rPr>
            </w:pPr>
            <w:r w:rsidRPr="001F69A8">
              <w:rPr>
                <w:b/>
              </w:rPr>
              <w:t>Value</w:t>
            </w:r>
          </w:p>
        </w:tc>
        <w:tc>
          <w:tcPr>
            <w:tcW w:w="893"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49F3EB01" w14:textId="77777777" w:rsidR="00E73EDF" w:rsidRPr="001F69A8" w:rsidRDefault="007653F1" w:rsidP="00C128E3">
            <w:pPr>
              <w:pStyle w:val="Small"/>
              <w:spacing w:before="40" w:after="40"/>
              <w:jc w:val="both"/>
              <w:rPr>
                <w:b/>
              </w:rPr>
            </w:pPr>
            <w:r w:rsidRPr="001F69A8">
              <w:rPr>
                <w:b/>
              </w:rPr>
              <w:t>Format</w:t>
            </w:r>
          </w:p>
        </w:tc>
        <w:tc>
          <w:tcPr>
            <w:tcW w:w="3440"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vAlign w:val="center"/>
          </w:tcPr>
          <w:p w14:paraId="2D8B5158" w14:textId="77777777" w:rsidR="00E73EDF" w:rsidRPr="001F69A8" w:rsidRDefault="007653F1" w:rsidP="00C128E3">
            <w:pPr>
              <w:pStyle w:val="Small"/>
              <w:spacing w:before="40" w:after="40"/>
              <w:jc w:val="both"/>
              <w:rPr>
                <w:b/>
              </w:rPr>
            </w:pPr>
            <w:r w:rsidRPr="001F69A8">
              <w:rPr>
                <w:b/>
              </w:rPr>
              <w:t>Comment</w:t>
            </w:r>
          </w:p>
        </w:tc>
      </w:tr>
      <w:tr w:rsidR="00E73EDF" w:rsidRPr="001F69A8" w14:paraId="486EF1D8" w14:textId="77777777" w:rsidTr="008C062E">
        <w:trPr>
          <w:trHeight w:val="212"/>
        </w:trPr>
        <w:tc>
          <w:tcPr>
            <w:tcW w:w="2553" w:type="dxa"/>
            <w:tcBorders>
              <w:top w:val="single" w:sz="6" w:space="0" w:color="000000"/>
              <w:left w:val="single" w:sz="6" w:space="0" w:color="000000"/>
              <w:bottom w:val="single" w:sz="6" w:space="0" w:color="000000"/>
              <w:right w:val="single" w:sz="6" w:space="0" w:color="000000"/>
            </w:tcBorders>
          </w:tcPr>
          <w:p w14:paraId="58752AEE" w14:textId="53EA8B08" w:rsidR="00E73EDF" w:rsidRPr="001F69A8" w:rsidRDefault="007653F1" w:rsidP="008C062E">
            <w:pPr>
              <w:pStyle w:val="Small"/>
              <w:spacing w:before="40" w:after="40"/>
            </w:pPr>
            <w:r w:rsidRPr="001F69A8">
              <w:t xml:space="preserve">Record </w:t>
            </w:r>
            <w:r w:rsidR="008C062E">
              <w:t>n</w:t>
            </w:r>
            <w:r w:rsidR="008C062E" w:rsidRPr="001F69A8">
              <w:t>ame</w:t>
            </w:r>
          </w:p>
        </w:tc>
        <w:tc>
          <w:tcPr>
            <w:tcW w:w="893" w:type="dxa"/>
            <w:tcBorders>
              <w:top w:val="single" w:sz="6" w:space="0" w:color="000000"/>
              <w:left w:val="single" w:sz="6" w:space="0" w:color="000000"/>
              <w:bottom w:val="single" w:sz="6" w:space="0" w:color="000000"/>
              <w:right w:val="single" w:sz="6" w:space="0" w:color="000000"/>
            </w:tcBorders>
          </w:tcPr>
          <w:p w14:paraId="21FCC21B" w14:textId="77777777" w:rsidR="00E73EDF" w:rsidRPr="001F69A8" w:rsidRDefault="007653F1" w:rsidP="00C128E3">
            <w:pPr>
              <w:pStyle w:val="Small"/>
              <w:spacing w:before="40" w:after="40"/>
            </w:pPr>
            <w:r w:rsidRPr="001F69A8">
              <w:t>RCNM</w:t>
            </w:r>
          </w:p>
        </w:tc>
        <w:tc>
          <w:tcPr>
            <w:tcW w:w="2087" w:type="dxa"/>
            <w:tcBorders>
              <w:top w:val="single" w:sz="6" w:space="0" w:color="000000"/>
              <w:left w:val="single" w:sz="6" w:space="0" w:color="000000"/>
              <w:bottom w:val="single" w:sz="6" w:space="0" w:color="000000"/>
              <w:right w:val="single" w:sz="6" w:space="0" w:color="000000"/>
            </w:tcBorders>
          </w:tcPr>
          <w:p w14:paraId="78AF50E2" w14:textId="77777777" w:rsidR="00E73EDF" w:rsidRPr="001F69A8" w:rsidRDefault="007653F1" w:rsidP="00C128E3">
            <w:pPr>
              <w:pStyle w:val="Small"/>
              <w:spacing w:before="40" w:after="40"/>
            </w:pPr>
            <w:r w:rsidRPr="001F69A8">
              <w:t>{10}</w:t>
            </w:r>
          </w:p>
        </w:tc>
        <w:tc>
          <w:tcPr>
            <w:tcW w:w="893" w:type="dxa"/>
            <w:tcBorders>
              <w:top w:val="single" w:sz="6" w:space="0" w:color="000000"/>
              <w:left w:val="single" w:sz="6" w:space="0" w:color="000000"/>
              <w:bottom w:val="single" w:sz="6" w:space="0" w:color="000000"/>
              <w:right w:val="single" w:sz="6" w:space="0" w:color="000000"/>
            </w:tcBorders>
          </w:tcPr>
          <w:p w14:paraId="78BEEE73" w14:textId="77777777" w:rsidR="00E73EDF" w:rsidRPr="001F69A8" w:rsidRDefault="007653F1" w:rsidP="00C128E3">
            <w:pPr>
              <w:pStyle w:val="Small"/>
              <w:spacing w:before="40" w:after="40"/>
            </w:pPr>
            <w:r w:rsidRPr="001F69A8">
              <w:t>b11</w:t>
            </w:r>
          </w:p>
        </w:tc>
        <w:tc>
          <w:tcPr>
            <w:tcW w:w="3440" w:type="dxa"/>
            <w:tcBorders>
              <w:top w:val="single" w:sz="6" w:space="0" w:color="000000"/>
              <w:left w:val="single" w:sz="6" w:space="0" w:color="000000"/>
              <w:bottom w:val="single" w:sz="6" w:space="0" w:color="000000"/>
              <w:right w:val="single" w:sz="6" w:space="0" w:color="000000"/>
            </w:tcBorders>
          </w:tcPr>
          <w:p w14:paraId="4FCEB7D3" w14:textId="67E49A0E" w:rsidR="00E73EDF" w:rsidRPr="001F69A8" w:rsidRDefault="007653F1" w:rsidP="00F97564">
            <w:pPr>
              <w:pStyle w:val="Small"/>
              <w:spacing w:before="40" w:after="40"/>
            </w:pPr>
            <w:r w:rsidRPr="001F69A8">
              <w:t xml:space="preserve">{10} </w:t>
            </w:r>
            <w:r w:rsidR="008C062E">
              <w:t>–</w:t>
            </w:r>
            <w:r w:rsidRPr="001F69A8">
              <w:t xml:space="preserve"> </w:t>
            </w:r>
            <w:r w:rsidR="00F97564" w:rsidRPr="001F69A8">
              <w:t>Data</w:t>
            </w:r>
            <w:r w:rsidR="00F97564">
              <w:t xml:space="preserve"> S</w:t>
            </w:r>
            <w:r w:rsidR="00F97564" w:rsidRPr="001F69A8">
              <w:t xml:space="preserve">et </w:t>
            </w:r>
            <w:r w:rsidRPr="001F69A8">
              <w:t>Identification</w:t>
            </w:r>
          </w:p>
        </w:tc>
      </w:tr>
      <w:tr w:rsidR="00E73EDF" w:rsidRPr="001F69A8" w14:paraId="392CAC27" w14:textId="77777777" w:rsidTr="008C062E">
        <w:trPr>
          <w:trHeight w:val="197"/>
        </w:trPr>
        <w:tc>
          <w:tcPr>
            <w:tcW w:w="2553" w:type="dxa"/>
            <w:tcBorders>
              <w:top w:val="single" w:sz="6" w:space="0" w:color="000000"/>
              <w:left w:val="single" w:sz="6" w:space="0" w:color="000000"/>
              <w:bottom w:val="single" w:sz="6" w:space="0" w:color="000000"/>
              <w:right w:val="single" w:sz="6" w:space="0" w:color="000000"/>
            </w:tcBorders>
          </w:tcPr>
          <w:p w14:paraId="6340BD4A" w14:textId="032E0510" w:rsidR="00E73EDF" w:rsidRPr="001F69A8" w:rsidRDefault="007653F1" w:rsidP="008C062E">
            <w:pPr>
              <w:pStyle w:val="Small"/>
              <w:spacing w:before="40" w:after="40"/>
            </w:pPr>
            <w:r w:rsidRPr="001F69A8">
              <w:t xml:space="preserve">Record </w:t>
            </w:r>
            <w:r w:rsidR="008C062E">
              <w:t>i</w:t>
            </w:r>
            <w:r w:rsidR="008C062E" w:rsidRPr="001F69A8">
              <w:t xml:space="preserve">dentification </w:t>
            </w:r>
            <w:r w:rsidRPr="001F69A8">
              <w:t>number</w:t>
            </w:r>
          </w:p>
        </w:tc>
        <w:tc>
          <w:tcPr>
            <w:tcW w:w="893" w:type="dxa"/>
            <w:tcBorders>
              <w:top w:val="single" w:sz="6" w:space="0" w:color="000000"/>
              <w:left w:val="single" w:sz="6" w:space="0" w:color="000000"/>
              <w:bottom w:val="single" w:sz="6" w:space="0" w:color="000000"/>
              <w:right w:val="single" w:sz="6" w:space="0" w:color="000000"/>
            </w:tcBorders>
          </w:tcPr>
          <w:p w14:paraId="45AAA735" w14:textId="77777777" w:rsidR="00E73EDF" w:rsidRPr="001F69A8" w:rsidRDefault="007653F1" w:rsidP="00C128E3">
            <w:pPr>
              <w:pStyle w:val="Small"/>
              <w:spacing w:before="40" w:after="40"/>
            </w:pPr>
            <w:r w:rsidRPr="001F69A8">
              <w:t>RCID</w:t>
            </w:r>
          </w:p>
        </w:tc>
        <w:tc>
          <w:tcPr>
            <w:tcW w:w="2087" w:type="dxa"/>
            <w:tcBorders>
              <w:top w:val="single" w:sz="6" w:space="0" w:color="000000"/>
              <w:left w:val="single" w:sz="6" w:space="0" w:color="000000"/>
              <w:bottom w:val="single" w:sz="6" w:space="0" w:color="000000"/>
              <w:right w:val="single" w:sz="6" w:space="0" w:color="000000"/>
            </w:tcBorders>
          </w:tcPr>
          <w:p w14:paraId="3EDD889A" w14:textId="77777777" w:rsidR="00E73EDF" w:rsidRPr="001F69A8" w:rsidRDefault="007653F1" w:rsidP="00C128E3">
            <w:pPr>
              <w:pStyle w:val="Small"/>
              <w:spacing w:before="40" w:after="40"/>
            </w:pPr>
            <w:r w:rsidRPr="001F69A8">
              <w:t>{1}</w:t>
            </w:r>
          </w:p>
        </w:tc>
        <w:tc>
          <w:tcPr>
            <w:tcW w:w="893" w:type="dxa"/>
            <w:tcBorders>
              <w:top w:val="single" w:sz="6" w:space="0" w:color="000000"/>
              <w:left w:val="single" w:sz="6" w:space="0" w:color="000000"/>
              <w:bottom w:val="single" w:sz="6" w:space="0" w:color="000000"/>
              <w:right w:val="single" w:sz="6" w:space="0" w:color="000000"/>
            </w:tcBorders>
          </w:tcPr>
          <w:p w14:paraId="53CE4872" w14:textId="77777777" w:rsidR="00E73EDF" w:rsidRPr="001F69A8" w:rsidRDefault="007653F1" w:rsidP="00C128E3">
            <w:pPr>
              <w:pStyle w:val="Small"/>
              <w:spacing w:before="40" w:after="40"/>
            </w:pPr>
            <w:r w:rsidRPr="001F69A8">
              <w:t>b14</w:t>
            </w:r>
          </w:p>
        </w:tc>
        <w:tc>
          <w:tcPr>
            <w:tcW w:w="3440" w:type="dxa"/>
            <w:tcBorders>
              <w:top w:val="single" w:sz="6" w:space="0" w:color="000000"/>
              <w:left w:val="single" w:sz="6" w:space="0" w:color="000000"/>
              <w:bottom w:val="single" w:sz="6" w:space="0" w:color="000000"/>
              <w:right w:val="single" w:sz="6" w:space="0" w:color="000000"/>
            </w:tcBorders>
          </w:tcPr>
          <w:p w14:paraId="2BBE28B7" w14:textId="77777777" w:rsidR="00E73EDF" w:rsidRPr="001F69A8" w:rsidRDefault="007653F1" w:rsidP="00C128E3">
            <w:pPr>
              <w:pStyle w:val="Small"/>
              <w:spacing w:before="40" w:after="40"/>
            </w:pPr>
            <w:r w:rsidRPr="001F69A8">
              <w:t>Only one record</w:t>
            </w:r>
          </w:p>
        </w:tc>
      </w:tr>
      <w:tr w:rsidR="00E73EDF" w:rsidRPr="001F69A8" w14:paraId="32F043FF" w14:textId="77777777" w:rsidTr="008C062E">
        <w:trPr>
          <w:trHeight w:val="212"/>
        </w:trPr>
        <w:tc>
          <w:tcPr>
            <w:tcW w:w="2553" w:type="dxa"/>
            <w:tcBorders>
              <w:top w:val="single" w:sz="6" w:space="0" w:color="000000"/>
              <w:left w:val="single" w:sz="6" w:space="0" w:color="000000"/>
              <w:bottom w:val="single" w:sz="6" w:space="0" w:color="000000"/>
              <w:right w:val="single" w:sz="6" w:space="0" w:color="000000"/>
            </w:tcBorders>
          </w:tcPr>
          <w:p w14:paraId="01D52C70" w14:textId="61AF83F6" w:rsidR="00E73EDF" w:rsidRPr="001F69A8" w:rsidRDefault="007653F1" w:rsidP="008C062E">
            <w:pPr>
              <w:pStyle w:val="Small"/>
              <w:spacing w:before="40" w:after="40"/>
            </w:pPr>
            <w:r w:rsidRPr="001F69A8">
              <w:t xml:space="preserve">Encoding </w:t>
            </w:r>
            <w:r w:rsidR="008C062E">
              <w:t>s</w:t>
            </w:r>
            <w:r w:rsidR="008C062E" w:rsidRPr="001F69A8">
              <w:t>pecification</w:t>
            </w:r>
          </w:p>
        </w:tc>
        <w:tc>
          <w:tcPr>
            <w:tcW w:w="893" w:type="dxa"/>
            <w:tcBorders>
              <w:top w:val="single" w:sz="6" w:space="0" w:color="000000"/>
              <w:left w:val="single" w:sz="6" w:space="0" w:color="000000"/>
              <w:bottom w:val="single" w:sz="6" w:space="0" w:color="000000"/>
              <w:right w:val="single" w:sz="6" w:space="0" w:color="000000"/>
            </w:tcBorders>
          </w:tcPr>
          <w:p w14:paraId="6A16771D" w14:textId="77777777" w:rsidR="00E73EDF" w:rsidRPr="001F69A8" w:rsidRDefault="007653F1" w:rsidP="00C128E3">
            <w:pPr>
              <w:pStyle w:val="Small"/>
              <w:spacing w:before="40" w:after="40"/>
            </w:pPr>
            <w:r w:rsidRPr="001F69A8">
              <w:t>ENSP</w:t>
            </w:r>
          </w:p>
        </w:tc>
        <w:tc>
          <w:tcPr>
            <w:tcW w:w="2087" w:type="dxa"/>
            <w:tcBorders>
              <w:top w:val="single" w:sz="6" w:space="0" w:color="000000"/>
              <w:left w:val="single" w:sz="6" w:space="0" w:color="000000"/>
              <w:bottom w:val="single" w:sz="6" w:space="0" w:color="000000"/>
              <w:right w:val="single" w:sz="6" w:space="0" w:color="000000"/>
            </w:tcBorders>
          </w:tcPr>
          <w:p w14:paraId="7AE476BD" w14:textId="697E3FE6" w:rsidR="00E73EDF" w:rsidRPr="001F69A8" w:rsidRDefault="009F3095" w:rsidP="009F3095">
            <w:pPr>
              <w:pStyle w:val="Small"/>
              <w:spacing w:before="40" w:after="40"/>
            </w:pPr>
            <w:r>
              <w:t>“</w:t>
            </w:r>
            <w:r w:rsidR="007653F1" w:rsidRPr="001F69A8">
              <w:t xml:space="preserve">S-100 Part </w:t>
            </w:r>
            <w:r w:rsidRPr="001F69A8">
              <w:t>10a</w:t>
            </w:r>
            <w:r>
              <w:t>”</w:t>
            </w:r>
          </w:p>
        </w:tc>
        <w:tc>
          <w:tcPr>
            <w:tcW w:w="893" w:type="dxa"/>
            <w:tcBorders>
              <w:top w:val="single" w:sz="6" w:space="0" w:color="000000"/>
              <w:left w:val="single" w:sz="6" w:space="0" w:color="000000"/>
              <w:bottom w:val="single" w:sz="6" w:space="0" w:color="000000"/>
              <w:right w:val="single" w:sz="6" w:space="0" w:color="000000"/>
            </w:tcBorders>
          </w:tcPr>
          <w:p w14:paraId="29AC3463" w14:textId="77777777" w:rsidR="00E73EDF" w:rsidRPr="001F69A8" w:rsidRDefault="007653F1" w:rsidP="00C128E3">
            <w:pPr>
              <w:pStyle w:val="Small"/>
              <w:spacing w:before="40" w:after="40"/>
            </w:pPr>
            <w:r w:rsidRPr="001F69A8">
              <w:t>A()</w:t>
            </w:r>
          </w:p>
        </w:tc>
        <w:tc>
          <w:tcPr>
            <w:tcW w:w="3440" w:type="dxa"/>
            <w:tcBorders>
              <w:top w:val="single" w:sz="6" w:space="0" w:color="000000"/>
              <w:left w:val="single" w:sz="6" w:space="0" w:color="000000"/>
              <w:bottom w:val="single" w:sz="6" w:space="0" w:color="000000"/>
              <w:right w:val="single" w:sz="6" w:space="0" w:color="000000"/>
            </w:tcBorders>
          </w:tcPr>
          <w:p w14:paraId="4E627A07" w14:textId="77777777" w:rsidR="00E73EDF" w:rsidRPr="001F69A8" w:rsidRDefault="007653F1" w:rsidP="00C128E3">
            <w:pPr>
              <w:pStyle w:val="Small"/>
              <w:spacing w:before="40" w:after="40"/>
            </w:pPr>
            <w:r w:rsidRPr="001F69A8">
              <w:t>Encoding specification that defines the encoding</w:t>
            </w:r>
          </w:p>
        </w:tc>
      </w:tr>
      <w:tr w:rsidR="00E73EDF" w:rsidRPr="001F69A8" w14:paraId="29D8EBA6" w14:textId="77777777" w:rsidTr="008C062E">
        <w:trPr>
          <w:trHeight w:val="70"/>
        </w:trPr>
        <w:tc>
          <w:tcPr>
            <w:tcW w:w="2553" w:type="dxa"/>
            <w:tcBorders>
              <w:top w:val="single" w:sz="6" w:space="0" w:color="000000"/>
              <w:left w:val="single" w:sz="6" w:space="0" w:color="000000"/>
              <w:bottom w:val="single" w:sz="6" w:space="0" w:color="000000"/>
              <w:right w:val="single" w:sz="6" w:space="0" w:color="000000"/>
            </w:tcBorders>
          </w:tcPr>
          <w:p w14:paraId="466D653A" w14:textId="28A6B5FE" w:rsidR="00E73EDF" w:rsidRPr="001F69A8" w:rsidRDefault="007653F1" w:rsidP="008C062E">
            <w:pPr>
              <w:pStyle w:val="Small"/>
              <w:spacing w:before="40" w:after="40"/>
            </w:pPr>
            <w:r w:rsidRPr="001F69A8">
              <w:t xml:space="preserve">Encoding </w:t>
            </w:r>
            <w:r w:rsidR="008C062E">
              <w:t>s</w:t>
            </w:r>
            <w:r w:rsidR="008C062E" w:rsidRPr="001F69A8">
              <w:t xml:space="preserve">pecification </w:t>
            </w:r>
            <w:r w:rsidR="008C062E">
              <w:t>e</w:t>
            </w:r>
            <w:r w:rsidR="008C062E" w:rsidRPr="001F69A8">
              <w:t>dition</w:t>
            </w:r>
          </w:p>
        </w:tc>
        <w:tc>
          <w:tcPr>
            <w:tcW w:w="893" w:type="dxa"/>
            <w:tcBorders>
              <w:top w:val="single" w:sz="6" w:space="0" w:color="000000"/>
              <w:left w:val="single" w:sz="6" w:space="0" w:color="000000"/>
              <w:bottom w:val="single" w:sz="6" w:space="0" w:color="000000"/>
              <w:right w:val="single" w:sz="6" w:space="0" w:color="000000"/>
            </w:tcBorders>
          </w:tcPr>
          <w:p w14:paraId="6DD148DF" w14:textId="77777777" w:rsidR="00E73EDF" w:rsidRPr="001F69A8" w:rsidRDefault="007653F1" w:rsidP="00C128E3">
            <w:pPr>
              <w:pStyle w:val="Small"/>
              <w:spacing w:before="40" w:after="40"/>
            </w:pPr>
            <w:r w:rsidRPr="001F69A8">
              <w:t>ENED</w:t>
            </w:r>
          </w:p>
        </w:tc>
        <w:tc>
          <w:tcPr>
            <w:tcW w:w="2087" w:type="dxa"/>
            <w:tcBorders>
              <w:top w:val="single" w:sz="6" w:space="0" w:color="000000"/>
              <w:left w:val="single" w:sz="6" w:space="0" w:color="000000"/>
              <w:bottom w:val="single" w:sz="6" w:space="0" w:color="000000"/>
              <w:right w:val="single" w:sz="6" w:space="0" w:color="000000"/>
            </w:tcBorders>
          </w:tcPr>
          <w:p w14:paraId="10E574F2" w14:textId="2B664481" w:rsidR="00E73EDF" w:rsidRPr="001F69A8" w:rsidRDefault="007653F1" w:rsidP="009F3095">
            <w:pPr>
              <w:pStyle w:val="Small"/>
              <w:spacing w:before="40" w:after="40"/>
            </w:pPr>
            <w:r w:rsidRPr="001F69A8">
              <w:t>“</w:t>
            </w:r>
            <w:r w:rsidR="00746CF6">
              <w:t>5.</w:t>
            </w:r>
            <w:r w:rsidR="009F3095">
              <w:t>1</w:t>
            </w:r>
            <w:r w:rsidRPr="001F69A8">
              <w:t>”</w:t>
            </w:r>
          </w:p>
        </w:tc>
        <w:tc>
          <w:tcPr>
            <w:tcW w:w="893" w:type="dxa"/>
            <w:tcBorders>
              <w:top w:val="single" w:sz="6" w:space="0" w:color="000000"/>
              <w:left w:val="single" w:sz="6" w:space="0" w:color="000000"/>
              <w:bottom w:val="single" w:sz="6" w:space="0" w:color="000000"/>
              <w:right w:val="single" w:sz="6" w:space="0" w:color="000000"/>
            </w:tcBorders>
          </w:tcPr>
          <w:p w14:paraId="4DC42AF9" w14:textId="77777777" w:rsidR="00E73EDF" w:rsidRPr="001F69A8" w:rsidRDefault="007653F1" w:rsidP="00C128E3">
            <w:pPr>
              <w:pStyle w:val="Small"/>
              <w:spacing w:before="40" w:after="40"/>
            </w:pPr>
            <w:r w:rsidRPr="001F69A8">
              <w:t>A()</w:t>
            </w:r>
          </w:p>
        </w:tc>
        <w:tc>
          <w:tcPr>
            <w:tcW w:w="3440" w:type="dxa"/>
            <w:tcBorders>
              <w:top w:val="single" w:sz="6" w:space="0" w:color="000000"/>
              <w:left w:val="single" w:sz="6" w:space="0" w:color="000000"/>
              <w:bottom w:val="single" w:sz="6" w:space="0" w:color="000000"/>
              <w:right w:val="single" w:sz="6" w:space="0" w:color="000000"/>
            </w:tcBorders>
          </w:tcPr>
          <w:p w14:paraId="79B18219" w14:textId="77777777" w:rsidR="00E73EDF" w:rsidRPr="001F69A8" w:rsidRDefault="007653F1" w:rsidP="00C128E3">
            <w:pPr>
              <w:pStyle w:val="Small"/>
              <w:spacing w:before="40" w:after="40"/>
            </w:pPr>
            <w:r w:rsidRPr="001F69A8">
              <w:t>Edition of the encoding specification</w:t>
            </w:r>
          </w:p>
        </w:tc>
      </w:tr>
      <w:tr w:rsidR="00E73EDF" w:rsidRPr="001F69A8" w14:paraId="4192539B" w14:textId="77777777" w:rsidTr="008C062E">
        <w:trPr>
          <w:trHeight w:val="393"/>
        </w:trPr>
        <w:tc>
          <w:tcPr>
            <w:tcW w:w="2553" w:type="dxa"/>
            <w:tcBorders>
              <w:top w:val="single" w:sz="6" w:space="0" w:color="000000"/>
              <w:left w:val="single" w:sz="6" w:space="0" w:color="000000"/>
              <w:bottom w:val="single" w:sz="6" w:space="0" w:color="000000"/>
              <w:right w:val="single" w:sz="6" w:space="0" w:color="000000"/>
            </w:tcBorders>
          </w:tcPr>
          <w:p w14:paraId="01D50ECF" w14:textId="77777777" w:rsidR="00E73EDF" w:rsidRPr="001F69A8" w:rsidRDefault="007653F1" w:rsidP="00C128E3">
            <w:pPr>
              <w:pStyle w:val="Small"/>
              <w:spacing w:before="40" w:after="40"/>
            </w:pPr>
            <w:r w:rsidRPr="001F69A8">
              <w:t>Product identifier</w:t>
            </w:r>
          </w:p>
        </w:tc>
        <w:tc>
          <w:tcPr>
            <w:tcW w:w="893" w:type="dxa"/>
            <w:tcBorders>
              <w:top w:val="single" w:sz="6" w:space="0" w:color="000000"/>
              <w:left w:val="single" w:sz="6" w:space="0" w:color="000000"/>
              <w:bottom w:val="single" w:sz="6" w:space="0" w:color="000000"/>
              <w:right w:val="single" w:sz="6" w:space="0" w:color="000000"/>
            </w:tcBorders>
          </w:tcPr>
          <w:p w14:paraId="65A5C3F5" w14:textId="77777777" w:rsidR="00E73EDF" w:rsidRPr="001F69A8" w:rsidRDefault="007653F1" w:rsidP="00C128E3">
            <w:pPr>
              <w:pStyle w:val="Small"/>
              <w:spacing w:before="40" w:after="40"/>
            </w:pPr>
            <w:r w:rsidRPr="001F69A8">
              <w:t>PRSP</w:t>
            </w:r>
          </w:p>
        </w:tc>
        <w:tc>
          <w:tcPr>
            <w:tcW w:w="2087" w:type="dxa"/>
            <w:tcBorders>
              <w:top w:val="single" w:sz="6" w:space="0" w:color="000000"/>
              <w:left w:val="single" w:sz="6" w:space="0" w:color="000000"/>
              <w:bottom w:val="single" w:sz="6" w:space="0" w:color="000000"/>
              <w:right w:val="single" w:sz="6" w:space="0" w:color="000000"/>
            </w:tcBorders>
          </w:tcPr>
          <w:p w14:paraId="235B8704" w14:textId="0D5EDC90" w:rsidR="00E73EDF" w:rsidRPr="001F69A8" w:rsidRDefault="007653F1" w:rsidP="009F3095">
            <w:pPr>
              <w:pStyle w:val="Small"/>
              <w:spacing w:before="40" w:after="40"/>
            </w:pPr>
            <w:r w:rsidRPr="001F69A8">
              <w:t>“INT.IHO.S-101.1.</w:t>
            </w:r>
            <w:r w:rsidR="009F3095">
              <w:t>2</w:t>
            </w:r>
            <w:r w:rsidRPr="001F69A8">
              <w:t>”</w:t>
            </w:r>
          </w:p>
        </w:tc>
        <w:tc>
          <w:tcPr>
            <w:tcW w:w="893" w:type="dxa"/>
            <w:tcBorders>
              <w:top w:val="single" w:sz="6" w:space="0" w:color="000000"/>
              <w:left w:val="single" w:sz="6" w:space="0" w:color="000000"/>
              <w:bottom w:val="single" w:sz="6" w:space="0" w:color="000000"/>
              <w:right w:val="single" w:sz="6" w:space="0" w:color="000000"/>
            </w:tcBorders>
          </w:tcPr>
          <w:p w14:paraId="09577C59" w14:textId="77777777" w:rsidR="00E73EDF" w:rsidRPr="001F69A8" w:rsidRDefault="007653F1" w:rsidP="00C128E3">
            <w:pPr>
              <w:pStyle w:val="Small"/>
              <w:spacing w:before="40" w:after="40"/>
            </w:pPr>
            <w:r w:rsidRPr="001F69A8">
              <w:t>A()</w:t>
            </w:r>
          </w:p>
        </w:tc>
        <w:tc>
          <w:tcPr>
            <w:tcW w:w="3440" w:type="dxa"/>
            <w:tcBorders>
              <w:top w:val="single" w:sz="6" w:space="0" w:color="000000"/>
              <w:left w:val="single" w:sz="6" w:space="0" w:color="000000"/>
              <w:bottom w:val="single" w:sz="6" w:space="0" w:color="000000"/>
              <w:right w:val="single" w:sz="6" w:space="0" w:color="000000"/>
            </w:tcBorders>
          </w:tcPr>
          <w:p w14:paraId="7C4A1847" w14:textId="77777777" w:rsidR="00E73EDF" w:rsidRPr="001F69A8" w:rsidRDefault="007653F1" w:rsidP="00C128E3">
            <w:pPr>
              <w:pStyle w:val="Small"/>
              <w:spacing w:before="40" w:after="40"/>
            </w:pPr>
            <w:r w:rsidRPr="001F69A8">
              <w:t>Unique identifier for the data product as specified in the product specification</w:t>
            </w:r>
          </w:p>
        </w:tc>
      </w:tr>
      <w:tr w:rsidR="00E73EDF" w:rsidRPr="001F69A8" w14:paraId="6CAA65C1" w14:textId="77777777" w:rsidTr="008C062E">
        <w:trPr>
          <w:trHeight w:val="212"/>
        </w:trPr>
        <w:tc>
          <w:tcPr>
            <w:tcW w:w="2553" w:type="dxa"/>
            <w:tcBorders>
              <w:top w:val="single" w:sz="6" w:space="0" w:color="000000"/>
              <w:left w:val="single" w:sz="6" w:space="0" w:color="000000"/>
              <w:bottom w:val="single" w:sz="6" w:space="0" w:color="000000"/>
              <w:right w:val="single" w:sz="6" w:space="0" w:color="000000"/>
            </w:tcBorders>
          </w:tcPr>
          <w:p w14:paraId="259E25DF" w14:textId="0064C674" w:rsidR="00E73EDF" w:rsidRPr="001F69A8" w:rsidRDefault="007653F1" w:rsidP="008C062E">
            <w:pPr>
              <w:pStyle w:val="Small"/>
              <w:spacing w:before="40" w:after="40"/>
            </w:pPr>
            <w:r w:rsidRPr="001F69A8">
              <w:t xml:space="preserve">Product </w:t>
            </w:r>
            <w:r w:rsidR="008C062E">
              <w:t>e</w:t>
            </w:r>
            <w:r w:rsidR="008C062E" w:rsidRPr="001F69A8">
              <w:t>dition</w:t>
            </w:r>
          </w:p>
        </w:tc>
        <w:tc>
          <w:tcPr>
            <w:tcW w:w="893" w:type="dxa"/>
            <w:tcBorders>
              <w:top w:val="single" w:sz="6" w:space="0" w:color="000000"/>
              <w:left w:val="single" w:sz="6" w:space="0" w:color="000000"/>
              <w:bottom w:val="single" w:sz="6" w:space="0" w:color="000000"/>
              <w:right w:val="single" w:sz="6" w:space="0" w:color="000000"/>
            </w:tcBorders>
          </w:tcPr>
          <w:p w14:paraId="3F1F9735" w14:textId="77777777" w:rsidR="00E73EDF" w:rsidRPr="001F69A8" w:rsidRDefault="007653F1" w:rsidP="00C128E3">
            <w:pPr>
              <w:pStyle w:val="Small"/>
              <w:spacing w:before="40" w:after="40"/>
            </w:pPr>
            <w:r w:rsidRPr="001F69A8">
              <w:t>PRED</w:t>
            </w:r>
          </w:p>
        </w:tc>
        <w:tc>
          <w:tcPr>
            <w:tcW w:w="2087" w:type="dxa"/>
            <w:tcBorders>
              <w:top w:val="single" w:sz="6" w:space="0" w:color="000000"/>
              <w:left w:val="single" w:sz="6" w:space="0" w:color="000000"/>
              <w:bottom w:val="single" w:sz="6" w:space="0" w:color="000000"/>
              <w:right w:val="single" w:sz="6" w:space="0" w:color="000000"/>
            </w:tcBorders>
          </w:tcPr>
          <w:p w14:paraId="39F892C3" w14:textId="0B402FAC" w:rsidR="00E73EDF" w:rsidRPr="001F69A8" w:rsidRDefault="007653F1" w:rsidP="009F3095">
            <w:pPr>
              <w:pStyle w:val="Small"/>
              <w:spacing w:before="40" w:after="40"/>
            </w:pPr>
            <w:r w:rsidRPr="001F69A8">
              <w:t>“1.</w:t>
            </w:r>
            <w:r w:rsidR="009F3095">
              <w:t>2</w:t>
            </w:r>
            <w:r w:rsidRPr="001F69A8">
              <w:t>”</w:t>
            </w:r>
          </w:p>
        </w:tc>
        <w:tc>
          <w:tcPr>
            <w:tcW w:w="893" w:type="dxa"/>
            <w:tcBorders>
              <w:top w:val="single" w:sz="6" w:space="0" w:color="000000"/>
              <w:left w:val="single" w:sz="6" w:space="0" w:color="000000"/>
              <w:bottom w:val="single" w:sz="6" w:space="0" w:color="000000"/>
              <w:right w:val="single" w:sz="6" w:space="0" w:color="000000"/>
            </w:tcBorders>
          </w:tcPr>
          <w:p w14:paraId="102319C3" w14:textId="77777777" w:rsidR="00E73EDF" w:rsidRPr="001F69A8" w:rsidRDefault="007653F1" w:rsidP="00C128E3">
            <w:pPr>
              <w:pStyle w:val="Small"/>
              <w:spacing w:before="40" w:after="40"/>
            </w:pPr>
            <w:r w:rsidRPr="001F69A8">
              <w:t>A()</w:t>
            </w:r>
          </w:p>
        </w:tc>
        <w:tc>
          <w:tcPr>
            <w:tcW w:w="3440" w:type="dxa"/>
            <w:tcBorders>
              <w:top w:val="single" w:sz="6" w:space="0" w:color="000000"/>
              <w:left w:val="single" w:sz="6" w:space="0" w:color="000000"/>
              <w:bottom w:val="single" w:sz="6" w:space="0" w:color="000000"/>
              <w:right w:val="single" w:sz="6" w:space="0" w:color="000000"/>
            </w:tcBorders>
          </w:tcPr>
          <w:p w14:paraId="2D9FF5EE" w14:textId="77777777" w:rsidR="00E73EDF" w:rsidRPr="001F69A8" w:rsidRDefault="007653F1" w:rsidP="00C128E3">
            <w:pPr>
              <w:pStyle w:val="Small"/>
              <w:spacing w:before="40" w:after="40"/>
            </w:pPr>
            <w:r w:rsidRPr="001F69A8">
              <w:t>Edition of the product specification</w:t>
            </w:r>
          </w:p>
        </w:tc>
      </w:tr>
      <w:tr w:rsidR="00E73EDF" w:rsidRPr="001F69A8" w14:paraId="0F4A731D" w14:textId="77777777" w:rsidTr="008C062E">
        <w:trPr>
          <w:trHeight w:val="212"/>
        </w:trPr>
        <w:tc>
          <w:tcPr>
            <w:tcW w:w="2553" w:type="dxa"/>
            <w:tcBorders>
              <w:top w:val="single" w:sz="6" w:space="0" w:color="000000"/>
              <w:left w:val="single" w:sz="6" w:space="0" w:color="000000"/>
              <w:bottom w:val="single" w:sz="6" w:space="0" w:color="000000"/>
              <w:right w:val="single" w:sz="6" w:space="0" w:color="000000"/>
            </w:tcBorders>
          </w:tcPr>
          <w:p w14:paraId="600E8317" w14:textId="3589344E" w:rsidR="00E73EDF" w:rsidRPr="001F69A8" w:rsidRDefault="007653F1" w:rsidP="008C062E">
            <w:pPr>
              <w:pStyle w:val="Small"/>
              <w:spacing w:before="40" w:after="40"/>
            </w:pPr>
            <w:r w:rsidRPr="001F69A8">
              <w:t xml:space="preserve">Application </w:t>
            </w:r>
            <w:r w:rsidR="008C062E">
              <w:t>p</w:t>
            </w:r>
            <w:r w:rsidR="008C062E" w:rsidRPr="001F69A8">
              <w:t>rofile</w:t>
            </w:r>
          </w:p>
        </w:tc>
        <w:tc>
          <w:tcPr>
            <w:tcW w:w="893" w:type="dxa"/>
            <w:tcBorders>
              <w:top w:val="single" w:sz="6" w:space="0" w:color="000000"/>
              <w:left w:val="single" w:sz="6" w:space="0" w:color="000000"/>
              <w:bottom w:val="single" w:sz="6" w:space="0" w:color="000000"/>
              <w:right w:val="single" w:sz="6" w:space="0" w:color="000000"/>
            </w:tcBorders>
          </w:tcPr>
          <w:p w14:paraId="27C7EB70" w14:textId="77777777" w:rsidR="00E73EDF" w:rsidRPr="001F69A8" w:rsidRDefault="007653F1" w:rsidP="00C128E3">
            <w:pPr>
              <w:pStyle w:val="Small"/>
              <w:spacing w:before="40" w:after="40"/>
            </w:pPr>
            <w:r w:rsidRPr="001F69A8">
              <w:t>PROF</w:t>
            </w:r>
          </w:p>
        </w:tc>
        <w:tc>
          <w:tcPr>
            <w:tcW w:w="2087" w:type="dxa"/>
            <w:tcBorders>
              <w:top w:val="single" w:sz="6" w:space="0" w:color="000000"/>
              <w:left w:val="single" w:sz="6" w:space="0" w:color="000000"/>
              <w:bottom w:val="single" w:sz="6" w:space="0" w:color="000000"/>
              <w:right w:val="single" w:sz="6" w:space="0" w:color="000000"/>
            </w:tcBorders>
          </w:tcPr>
          <w:p w14:paraId="3B9FF89C" w14:textId="77777777" w:rsidR="00E73EDF" w:rsidRPr="001F69A8" w:rsidRDefault="007653F1" w:rsidP="00C128E3">
            <w:pPr>
              <w:pStyle w:val="Small"/>
              <w:spacing w:before="40" w:after="40"/>
            </w:pPr>
            <w:r w:rsidRPr="001F69A8">
              <w:t>“2”</w:t>
            </w:r>
          </w:p>
        </w:tc>
        <w:tc>
          <w:tcPr>
            <w:tcW w:w="893" w:type="dxa"/>
            <w:tcBorders>
              <w:top w:val="single" w:sz="6" w:space="0" w:color="000000"/>
              <w:left w:val="single" w:sz="6" w:space="0" w:color="000000"/>
              <w:bottom w:val="single" w:sz="6" w:space="0" w:color="000000"/>
              <w:right w:val="single" w:sz="6" w:space="0" w:color="000000"/>
            </w:tcBorders>
          </w:tcPr>
          <w:p w14:paraId="0311591C" w14:textId="77777777" w:rsidR="00E73EDF" w:rsidRPr="001F69A8" w:rsidRDefault="007653F1" w:rsidP="00C128E3">
            <w:pPr>
              <w:pStyle w:val="Small"/>
              <w:spacing w:before="40" w:after="40"/>
            </w:pPr>
            <w:r w:rsidRPr="001F69A8">
              <w:t>A()</w:t>
            </w:r>
          </w:p>
        </w:tc>
        <w:tc>
          <w:tcPr>
            <w:tcW w:w="3440" w:type="dxa"/>
            <w:tcBorders>
              <w:top w:val="single" w:sz="6" w:space="0" w:color="000000"/>
              <w:left w:val="single" w:sz="6" w:space="0" w:color="000000"/>
              <w:bottom w:val="single" w:sz="6" w:space="0" w:color="000000"/>
              <w:right w:val="single" w:sz="6" w:space="0" w:color="000000"/>
            </w:tcBorders>
          </w:tcPr>
          <w:p w14:paraId="4B9431E1" w14:textId="736BE7D2" w:rsidR="00E73EDF" w:rsidRPr="001F69A8" w:rsidRDefault="007653F1" w:rsidP="00C128E3">
            <w:pPr>
              <w:pStyle w:val="Small"/>
              <w:spacing w:before="40" w:after="40"/>
            </w:pPr>
            <w:r w:rsidRPr="001F69A8">
              <w:t xml:space="preserve">“2” </w:t>
            </w:r>
            <w:r w:rsidR="007014B8" w:rsidRPr="001F69A8">
              <w:t>–</w:t>
            </w:r>
            <w:r w:rsidR="00095C08" w:rsidRPr="001F69A8">
              <w:t xml:space="preserve"> </w:t>
            </w:r>
            <w:r w:rsidR="007014B8" w:rsidRPr="001F69A8">
              <w:t>Update dataset p</w:t>
            </w:r>
            <w:r w:rsidRPr="001F69A8">
              <w:t>rofile</w:t>
            </w:r>
          </w:p>
        </w:tc>
      </w:tr>
      <w:tr w:rsidR="00E73EDF" w:rsidRPr="001F69A8" w14:paraId="38AA6B4C" w14:textId="77777777" w:rsidTr="008C062E">
        <w:trPr>
          <w:trHeight w:val="212"/>
        </w:trPr>
        <w:tc>
          <w:tcPr>
            <w:tcW w:w="2553" w:type="dxa"/>
            <w:tcBorders>
              <w:top w:val="single" w:sz="6" w:space="0" w:color="000000"/>
              <w:left w:val="single" w:sz="6" w:space="0" w:color="000000"/>
              <w:bottom w:val="single" w:sz="6" w:space="0" w:color="000000"/>
              <w:right w:val="single" w:sz="6" w:space="0" w:color="000000"/>
            </w:tcBorders>
          </w:tcPr>
          <w:p w14:paraId="362ED902" w14:textId="6BAC01DA" w:rsidR="00E73EDF" w:rsidRPr="001F69A8" w:rsidRDefault="007653F1" w:rsidP="008C062E">
            <w:pPr>
              <w:pStyle w:val="Small"/>
              <w:spacing w:before="40" w:after="40"/>
            </w:pPr>
            <w:r w:rsidRPr="001F69A8">
              <w:t xml:space="preserve">Dataset </w:t>
            </w:r>
            <w:r w:rsidR="008C062E">
              <w:t>f</w:t>
            </w:r>
            <w:r w:rsidR="008C062E" w:rsidRPr="001F69A8">
              <w:t xml:space="preserve">ile </w:t>
            </w:r>
            <w:r w:rsidR="008C062E">
              <w:t>i</w:t>
            </w:r>
            <w:r w:rsidR="008C062E" w:rsidRPr="001F69A8">
              <w:t>dentifier</w:t>
            </w:r>
          </w:p>
        </w:tc>
        <w:tc>
          <w:tcPr>
            <w:tcW w:w="893" w:type="dxa"/>
            <w:tcBorders>
              <w:top w:val="single" w:sz="6" w:space="0" w:color="000000"/>
              <w:left w:val="single" w:sz="6" w:space="0" w:color="000000"/>
              <w:bottom w:val="single" w:sz="6" w:space="0" w:color="000000"/>
              <w:right w:val="single" w:sz="6" w:space="0" w:color="000000"/>
            </w:tcBorders>
          </w:tcPr>
          <w:p w14:paraId="3E47E16B" w14:textId="77777777" w:rsidR="00E73EDF" w:rsidRPr="001F69A8" w:rsidRDefault="007653F1" w:rsidP="00C128E3">
            <w:pPr>
              <w:pStyle w:val="Small"/>
              <w:spacing w:before="40" w:after="40"/>
            </w:pPr>
            <w:r w:rsidRPr="001F69A8">
              <w:t>DSNM</w:t>
            </w:r>
          </w:p>
        </w:tc>
        <w:tc>
          <w:tcPr>
            <w:tcW w:w="2087" w:type="dxa"/>
            <w:tcBorders>
              <w:top w:val="single" w:sz="6" w:space="0" w:color="000000"/>
              <w:left w:val="single" w:sz="6" w:space="0" w:color="000000"/>
              <w:bottom w:val="single" w:sz="6" w:space="0" w:color="000000"/>
              <w:right w:val="single" w:sz="6" w:space="0" w:color="000000"/>
            </w:tcBorders>
          </w:tcPr>
          <w:p w14:paraId="669F887B" w14:textId="77777777" w:rsidR="00E73EDF" w:rsidRPr="001F69A8" w:rsidRDefault="00E73EDF" w:rsidP="00C128E3">
            <w:pPr>
              <w:pStyle w:val="Small"/>
              <w:spacing w:before="40" w:after="40"/>
            </w:pPr>
          </w:p>
        </w:tc>
        <w:tc>
          <w:tcPr>
            <w:tcW w:w="893" w:type="dxa"/>
            <w:tcBorders>
              <w:top w:val="single" w:sz="6" w:space="0" w:color="000000"/>
              <w:left w:val="single" w:sz="6" w:space="0" w:color="000000"/>
              <w:bottom w:val="single" w:sz="6" w:space="0" w:color="000000"/>
              <w:right w:val="single" w:sz="6" w:space="0" w:color="000000"/>
            </w:tcBorders>
          </w:tcPr>
          <w:p w14:paraId="1143C2E2" w14:textId="77777777" w:rsidR="00E73EDF" w:rsidRPr="001F69A8" w:rsidRDefault="007653F1" w:rsidP="00C128E3">
            <w:pPr>
              <w:pStyle w:val="Small"/>
              <w:spacing w:before="40" w:after="40"/>
            </w:pPr>
            <w:r w:rsidRPr="001F69A8">
              <w:t>A()</w:t>
            </w:r>
          </w:p>
        </w:tc>
        <w:tc>
          <w:tcPr>
            <w:tcW w:w="3440" w:type="dxa"/>
            <w:tcBorders>
              <w:top w:val="single" w:sz="6" w:space="0" w:color="000000"/>
              <w:left w:val="single" w:sz="6" w:space="0" w:color="000000"/>
              <w:bottom w:val="single" w:sz="6" w:space="0" w:color="000000"/>
              <w:right w:val="single" w:sz="6" w:space="0" w:color="000000"/>
            </w:tcBorders>
          </w:tcPr>
          <w:p w14:paraId="6F9816AA" w14:textId="40CFE6FB" w:rsidR="00E73EDF" w:rsidRPr="001F69A8" w:rsidRDefault="007653F1" w:rsidP="00F97564">
            <w:pPr>
              <w:pStyle w:val="Small"/>
              <w:spacing w:before="40" w:after="40"/>
            </w:pPr>
            <w:r w:rsidRPr="001F69A8">
              <w:t xml:space="preserve">The file </w:t>
            </w:r>
            <w:r w:rsidR="00F97564">
              <w:t>identifier</w:t>
            </w:r>
            <w:r w:rsidR="00F97564" w:rsidRPr="001F69A8">
              <w:t xml:space="preserve"> </w:t>
            </w:r>
            <w:r w:rsidRPr="001F69A8">
              <w:t>including the extension but excluding any path information</w:t>
            </w:r>
          </w:p>
        </w:tc>
      </w:tr>
      <w:tr w:rsidR="00E73EDF" w:rsidRPr="001F69A8" w14:paraId="6770EB62" w14:textId="77777777" w:rsidTr="008C062E">
        <w:trPr>
          <w:trHeight w:val="212"/>
        </w:trPr>
        <w:tc>
          <w:tcPr>
            <w:tcW w:w="2553" w:type="dxa"/>
            <w:tcBorders>
              <w:top w:val="single" w:sz="6" w:space="0" w:color="000000"/>
              <w:left w:val="single" w:sz="6" w:space="0" w:color="000000"/>
              <w:bottom w:val="single" w:sz="6" w:space="0" w:color="000000"/>
              <w:right w:val="single" w:sz="6" w:space="0" w:color="000000"/>
            </w:tcBorders>
          </w:tcPr>
          <w:p w14:paraId="7CE3200B" w14:textId="72CED798" w:rsidR="00E73EDF" w:rsidRPr="001F69A8" w:rsidRDefault="007653F1" w:rsidP="008C062E">
            <w:pPr>
              <w:pStyle w:val="Small"/>
              <w:spacing w:before="40" w:after="40"/>
            </w:pPr>
            <w:r w:rsidRPr="001F69A8">
              <w:t xml:space="preserve">Dataset </w:t>
            </w:r>
            <w:r w:rsidR="008C062E">
              <w:t>t</w:t>
            </w:r>
            <w:r w:rsidR="008C062E" w:rsidRPr="001F69A8">
              <w:t>itle</w:t>
            </w:r>
          </w:p>
        </w:tc>
        <w:tc>
          <w:tcPr>
            <w:tcW w:w="893" w:type="dxa"/>
            <w:tcBorders>
              <w:top w:val="single" w:sz="6" w:space="0" w:color="000000"/>
              <w:left w:val="single" w:sz="6" w:space="0" w:color="000000"/>
              <w:bottom w:val="single" w:sz="6" w:space="0" w:color="000000"/>
              <w:right w:val="single" w:sz="6" w:space="0" w:color="000000"/>
            </w:tcBorders>
          </w:tcPr>
          <w:p w14:paraId="3051333E" w14:textId="77777777" w:rsidR="00E73EDF" w:rsidRPr="001F69A8" w:rsidRDefault="007653F1" w:rsidP="00C128E3">
            <w:pPr>
              <w:pStyle w:val="Small"/>
              <w:spacing w:before="40" w:after="40"/>
            </w:pPr>
            <w:r w:rsidRPr="001F69A8">
              <w:t>DSTL</w:t>
            </w:r>
          </w:p>
        </w:tc>
        <w:tc>
          <w:tcPr>
            <w:tcW w:w="2087" w:type="dxa"/>
            <w:tcBorders>
              <w:top w:val="single" w:sz="6" w:space="0" w:color="000000"/>
              <w:left w:val="single" w:sz="6" w:space="0" w:color="000000"/>
              <w:bottom w:val="single" w:sz="6" w:space="0" w:color="000000"/>
              <w:right w:val="single" w:sz="6" w:space="0" w:color="000000"/>
            </w:tcBorders>
          </w:tcPr>
          <w:p w14:paraId="3627A512" w14:textId="77777777" w:rsidR="00E73EDF" w:rsidRPr="001F69A8" w:rsidRDefault="00E73EDF" w:rsidP="00C128E3">
            <w:pPr>
              <w:pStyle w:val="Small"/>
              <w:spacing w:before="40" w:after="40"/>
            </w:pPr>
          </w:p>
        </w:tc>
        <w:tc>
          <w:tcPr>
            <w:tcW w:w="893" w:type="dxa"/>
            <w:tcBorders>
              <w:top w:val="single" w:sz="6" w:space="0" w:color="000000"/>
              <w:left w:val="single" w:sz="6" w:space="0" w:color="000000"/>
              <w:bottom w:val="single" w:sz="6" w:space="0" w:color="000000"/>
              <w:right w:val="single" w:sz="6" w:space="0" w:color="000000"/>
            </w:tcBorders>
          </w:tcPr>
          <w:p w14:paraId="29F46B52" w14:textId="77777777" w:rsidR="00E73EDF" w:rsidRPr="001F69A8" w:rsidRDefault="007653F1" w:rsidP="00C128E3">
            <w:pPr>
              <w:pStyle w:val="Small"/>
              <w:spacing w:before="40" w:after="40"/>
            </w:pPr>
            <w:r w:rsidRPr="001F69A8">
              <w:t>A()</w:t>
            </w:r>
          </w:p>
        </w:tc>
        <w:tc>
          <w:tcPr>
            <w:tcW w:w="3440" w:type="dxa"/>
            <w:tcBorders>
              <w:top w:val="single" w:sz="6" w:space="0" w:color="000000"/>
              <w:left w:val="single" w:sz="6" w:space="0" w:color="000000"/>
              <w:bottom w:val="single" w:sz="6" w:space="0" w:color="000000"/>
              <w:right w:val="single" w:sz="6" w:space="0" w:color="000000"/>
            </w:tcBorders>
          </w:tcPr>
          <w:p w14:paraId="20C60314" w14:textId="77777777" w:rsidR="00E73EDF" w:rsidRPr="001F69A8" w:rsidRDefault="007653F1" w:rsidP="00C128E3">
            <w:pPr>
              <w:pStyle w:val="Small"/>
              <w:spacing w:before="40" w:after="40"/>
            </w:pPr>
            <w:r w:rsidRPr="001F69A8">
              <w:t>The title of the dataset</w:t>
            </w:r>
          </w:p>
        </w:tc>
      </w:tr>
      <w:tr w:rsidR="00E73EDF" w:rsidRPr="001F69A8" w14:paraId="16C7EF2C" w14:textId="77777777" w:rsidTr="008C062E">
        <w:trPr>
          <w:trHeight w:val="408"/>
        </w:trPr>
        <w:tc>
          <w:tcPr>
            <w:tcW w:w="2553" w:type="dxa"/>
            <w:tcBorders>
              <w:top w:val="single" w:sz="6" w:space="0" w:color="000000"/>
              <w:left w:val="single" w:sz="6" w:space="0" w:color="000000"/>
              <w:bottom w:val="single" w:sz="6" w:space="0" w:color="000000"/>
              <w:right w:val="single" w:sz="6" w:space="0" w:color="000000"/>
            </w:tcBorders>
          </w:tcPr>
          <w:p w14:paraId="7202F5A0" w14:textId="44A534A9" w:rsidR="00E73EDF" w:rsidRPr="001F69A8" w:rsidRDefault="007653F1" w:rsidP="008C062E">
            <w:pPr>
              <w:pStyle w:val="Small"/>
              <w:spacing w:before="40" w:after="40"/>
            </w:pPr>
            <w:r w:rsidRPr="001F69A8">
              <w:t xml:space="preserve">Dataset </w:t>
            </w:r>
            <w:r w:rsidR="008C062E">
              <w:t>r</w:t>
            </w:r>
            <w:r w:rsidR="008C062E" w:rsidRPr="001F69A8">
              <w:t xml:space="preserve">eference </w:t>
            </w:r>
            <w:r w:rsidR="008C062E">
              <w:t>d</w:t>
            </w:r>
            <w:r w:rsidR="008C062E" w:rsidRPr="001F69A8">
              <w:t>ate</w:t>
            </w:r>
          </w:p>
        </w:tc>
        <w:tc>
          <w:tcPr>
            <w:tcW w:w="893" w:type="dxa"/>
            <w:tcBorders>
              <w:top w:val="single" w:sz="6" w:space="0" w:color="000000"/>
              <w:left w:val="single" w:sz="6" w:space="0" w:color="000000"/>
              <w:bottom w:val="single" w:sz="6" w:space="0" w:color="000000"/>
              <w:right w:val="single" w:sz="6" w:space="0" w:color="000000"/>
            </w:tcBorders>
          </w:tcPr>
          <w:p w14:paraId="7695F1F5" w14:textId="77777777" w:rsidR="00E73EDF" w:rsidRPr="001F69A8" w:rsidRDefault="007653F1" w:rsidP="00C128E3">
            <w:pPr>
              <w:pStyle w:val="Small"/>
              <w:spacing w:before="40" w:after="40"/>
            </w:pPr>
            <w:r w:rsidRPr="001F69A8">
              <w:t>DSRD</w:t>
            </w:r>
          </w:p>
        </w:tc>
        <w:tc>
          <w:tcPr>
            <w:tcW w:w="2087" w:type="dxa"/>
            <w:tcBorders>
              <w:top w:val="single" w:sz="6" w:space="0" w:color="000000"/>
              <w:left w:val="single" w:sz="6" w:space="0" w:color="000000"/>
              <w:bottom w:val="single" w:sz="6" w:space="0" w:color="000000"/>
              <w:right w:val="single" w:sz="6" w:space="0" w:color="000000"/>
            </w:tcBorders>
          </w:tcPr>
          <w:p w14:paraId="71704780" w14:textId="77777777" w:rsidR="00E73EDF" w:rsidRPr="001F69A8" w:rsidRDefault="00E73EDF" w:rsidP="00C128E3">
            <w:pPr>
              <w:pStyle w:val="Small"/>
              <w:spacing w:before="40" w:after="40"/>
            </w:pPr>
          </w:p>
        </w:tc>
        <w:tc>
          <w:tcPr>
            <w:tcW w:w="893" w:type="dxa"/>
            <w:tcBorders>
              <w:top w:val="single" w:sz="6" w:space="0" w:color="000000"/>
              <w:left w:val="single" w:sz="6" w:space="0" w:color="000000"/>
              <w:bottom w:val="single" w:sz="6" w:space="0" w:color="000000"/>
              <w:right w:val="single" w:sz="6" w:space="0" w:color="000000"/>
            </w:tcBorders>
          </w:tcPr>
          <w:p w14:paraId="7B73F14F" w14:textId="77777777" w:rsidR="00E73EDF" w:rsidRPr="001F69A8" w:rsidRDefault="007653F1" w:rsidP="00C128E3">
            <w:pPr>
              <w:pStyle w:val="Small"/>
              <w:spacing w:before="40" w:after="40"/>
            </w:pPr>
            <w:r w:rsidRPr="001F69A8">
              <w:t>A(8)</w:t>
            </w:r>
          </w:p>
        </w:tc>
        <w:tc>
          <w:tcPr>
            <w:tcW w:w="3440" w:type="dxa"/>
            <w:tcBorders>
              <w:top w:val="single" w:sz="6" w:space="0" w:color="000000"/>
              <w:left w:val="single" w:sz="6" w:space="0" w:color="000000"/>
              <w:bottom w:val="single" w:sz="6" w:space="0" w:color="000000"/>
              <w:right w:val="single" w:sz="6" w:space="0" w:color="000000"/>
            </w:tcBorders>
          </w:tcPr>
          <w:p w14:paraId="29FD4EA0" w14:textId="77777777" w:rsidR="00E73EDF" w:rsidRPr="001F69A8" w:rsidRDefault="007653F1" w:rsidP="00C128E3">
            <w:pPr>
              <w:pStyle w:val="Small"/>
              <w:spacing w:before="40" w:after="40"/>
            </w:pPr>
            <w:r w:rsidRPr="001F69A8">
              <w:t>The reference date of the dataset</w:t>
            </w:r>
          </w:p>
          <w:p w14:paraId="75BE0B64" w14:textId="77777777" w:rsidR="00E73EDF" w:rsidRPr="001F69A8" w:rsidRDefault="007653F1" w:rsidP="00C128E3">
            <w:pPr>
              <w:pStyle w:val="Small"/>
              <w:spacing w:before="40" w:after="40"/>
            </w:pPr>
            <w:r w:rsidRPr="001F69A8">
              <w:t>Format: YYYYMMDD according to ISO 8601</w:t>
            </w:r>
          </w:p>
        </w:tc>
      </w:tr>
      <w:tr w:rsidR="00E73EDF" w:rsidRPr="001F69A8" w14:paraId="2BCDC4DB" w14:textId="77777777" w:rsidTr="008C062E">
        <w:trPr>
          <w:trHeight w:val="212"/>
        </w:trPr>
        <w:tc>
          <w:tcPr>
            <w:tcW w:w="2553" w:type="dxa"/>
            <w:tcBorders>
              <w:top w:val="single" w:sz="6" w:space="0" w:color="000000"/>
              <w:left w:val="single" w:sz="6" w:space="0" w:color="000000"/>
              <w:bottom w:val="single" w:sz="6" w:space="0" w:color="000000"/>
              <w:right w:val="single" w:sz="6" w:space="0" w:color="000000"/>
            </w:tcBorders>
          </w:tcPr>
          <w:p w14:paraId="0F2F1792" w14:textId="4985B5F2" w:rsidR="00E73EDF" w:rsidRPr="001F69A8" w:rsidRDefault="007653F1" w:rsidP="00F97564">
            <w:pPr>
              <w:pStyle w:val="Small"/>
              <w:spacing w:before="40" w:after="40"/>
            </w:pPr>
            <w:r w:rsidRPr="001F69A8">
              <w:t xml:space="preserve">Dataset </w:t>
            </w:r>
            <w:r w:rsidR="00F97564">
              <w:t>l</w:t>
            </w:r>
            <w:r w:rsidR="00F97564" w:rsidRPr="001F69A8">
              <w:t>anguage</w:t>
            </w:r>
          </w:p>
        </w:tc>
        <w:tc>
          <w:tcPr>
            <w:tcW w:w="893" w:type="dxa"/>
            <w:tcBorders>
              <w:top w:val="single" w:sz="6" w:space="0" w:color="000000"/>
              <w:left w:val="single" w:sz="6" w:space="0" w:color="000000"/>
              <w:bottom w:val="single" w:sz="6" w:space="0" w:color="000000"/>
              <w:right w:val="single" w:sz="6" w:space="0" w:color="000000"/>
            </w:tcBorders>
          </w:tcPr>
          <w:p w14:paraId="1CA7F271" w14:textId="77777777" w:rsidR="00E73EDF" w:rsidRPr="001F69A8" w:rsidRDefault="007653F1" w:rsidP="00C128E3">
            <w:pPr>
              <w:pStyle w:val="Small"/>
              <w:spacing w:before="40" w:after="40"/>
            </w:pPr>
            <w:r w:rsidRPr="001F69A8">
              <w:t>DSLG</w:t>
            </w:r>
          </w:p>
        </w:tc>
        <w:tc>
          <w:tcPr>
            <w:tcW w:w="2087" w:type="dxa"/>
            <w:tcBorders>
              <w:top w:val="single" w:sz="6" w:space="0" w:color="000000"/>
              <w:left w:val="single" w:sz="6" w:space="0" w:color="000000"/>
              <w:bottom w:val="single" w:sz="6" w:space="0" w:color="000000"/>
              <w:right w:val="single" w:sz="6" w:space="0" w:color="000000"/>
            </w:tcBorders>
          </w:tcPr>
          <w:p w14:paraId="720C8794" w14:textId="77777777" w:rsidR="00E73EDF" w:rsidRPr="001F69A8" w:rsidRDefault="007653F1" w:rsidP="00C128E3">
            <w:pPr>
              <w:pStyle w:val="Small"/>
              <w:spacing w:before="40" w:after="40"/>
            </w:pPr>
            <w:r w:rsidRPr="001F69A8">
              <w:t>“EN”</w:t>
            </w:r>
          </w:p>
        </w:tc>
        <w:tc>
          <w:tcPr>
            <w:tcW w:w="893" w:type="dxa"/>
            <w:tcBorders>
              <w:top w:val="single" w:sz="6" w:space="0" w:color="000000"/>
              <w:left w:val="single" w:sz="6" w:space="0" w:color="000000"/>
              <w:bottom w:val="single" w:sz="6" w:space="0" w:color="000000"/>
              <w:right w:val="single" w:sz="6" w:space="0" w:color="000000"/>
            </w:tcBorders>
          </w:tcPr>
          <w:p w14:paraId="65BA3140" w14:textId="77777777" w:rsidR="00E73EDF" w:rsidRPr="001F69A8" w:rsidRDefault="007653F1" w:rsidP="00C128E3">
            <w:pPr>
              <w:pStyle w:val="Small"/>
              <w:spacing w:before="40" w:after="40"/>
            </w:pPr>
            <w:r w:rsidRPr="001F69A8">
              <w:t>A()</w:t>
            </w:r>
          </w:p>
        </w:tc>
        <w:tc>
          <w:tcPr>
            <w:tcW w:w="3440" w:type="dxa"/>
            <w:tcBorders>
              <w:top w:val="single" w:sz="6" w:space="0" w:color="000000"/>
              <w:left w:val="single" w:sz="6" w:space="0" w:color="000000"/>
              <w:bottom w:val="single" w:sz="6" w:space="0" w:color="000000"/>
              <w:right w:val="single" w:sz="6" w:space="0" w:color="000000"/>
            </w:tcBorders>
          </w:tcPr>
          <w:p w14:paraId="33004116" w14:textId="77777777" w:rsidR="00E73EDF" w:rsidRPr="001F69A8" w:rsidRDefault="007653F1" w:rsidP="00C128E3">
            <w:pPr>
              <w:pStyle w:val="Small"/>
              <w:spacing w:before="40" w:after="40"/>
            </w:pPr>
            <w:r w:rsidRPr="001F69A8">
              <w:t>The (primary) language used in this dataset</w:t>
            </w:r>
          </w:p>
        </w:tc>
      </w:tr>
      <w:tr w:rsidR="00E73EDF" w:rsidRPr="001F69A8" w14:paraId="11116338" w14:textId="77777777" w:rsidTr="008C062E">
        <w:trPr>
          <w:trHeight w:val="212"/>
        </w:trPr>
        <w:tc>
          <w:tcPr>
            <w:tcW w:w="2553" w:type="dxa"/>
            <w:tcBorders>
              <w:top w:val="single" w:sz="6" w:space="0" w:color="000000"/>
              <w:left w:val="single" w:sz="6" w:space="0" w:color="000000"/>
              <w:bottom w:val="single" w:sz="6" w:space="0" w:color="000000"/>
              <w:right w:val="single" w:sz="6" w:space="0" w:color="000000"/>
            </w:tcBorders>
          </w:tcPr>
          <w:p w14:paraId="1005D390" w14:textId="42C8B9D4" w:rsidR="00E73EDF" w:rsidRPr="001F69A8" w:rsidRDefault="007653F1" w:rsidP="00F97564">
            <w:pPr>
              <w:pStyle w:val="Small"/>
              <w:spacing w:before="40" w:after="40"/>
            </w:pPr>
            <w:r w:rsidRPr="001F69A8">
              <w:t xml:space="preserve">Dataset </w:t>
            </w:r>
            <w:r w:rsidR="00F97564">
              <w:t>a</w:t>
            </w:r>
            <w:r w:rsidR="00F97564" w:rsidRPr="001F69A8">
              <w:t>bstract</w:t>
            </w:r>
          </w:p>
        </w:tc>
        <w:tc>
          <w:tcPr>
            <w:tcW w:w="893" w:type="dxa"/>
            <w:tcBorders>
              <w:top w:val="single" w:sz="6" w:space="0" w:color="000000"/>
              <w:left w:val="single" w:sz="6" w:space="0" w:color="000000"/>
              <w:bottom w:val="single" w:sz="6" w:space="0" w:color="000000"/>
              <w:right w:val="single" w:sz="6" w:space="0" w:color="000000"/>
            </w:tcBorders>
          </w:tcPr>
          <w:p w14:paraId="4A91F229" w14:textId="77777777" w:rsidR="00E73EDF" w:rsidRPr="001F69A8" w:rsidRDefault="007653F1" w:rsidP="00C128E3">
            <w:pPr>
              <w:pStyle w:val="Small"/>
              <w:spacing w:before="40" w:after="40"/>
            </w:pPr>
            <w:r w:rsidRPr="001F69A8">
              <w:t>DSAB</w:t>
            </w:r>
          </w:p>
        </w:tc>
        <w:tc>
          <w:tcPr>
            <w:tcW w:w="2087" w:type="dxa"/>
            <w:tcBorders>
              <w:top w:val="single" w:sz="6" w:space="0" w:color="000000"/>
              <w:left w:val="single" w:sz="6" w:space="0" w:color="000000"/>
              <w:bottom w:val="single" w:sz="6" w:space="0" w:color="000000"/>
              <w:right w:val="single" w:sz="6" w:space="0" w:color="000000"/>
            </w:tcBorders>
          </w:tcPr>
          <w:p w14:paraId="5C03E73C" w14:textId="77777777" w:rsidR="00E73EDF" w:rsidRPr="001F69A8" w:rsidRDefault="007653F1" w:rsidP="00C128E3">
            <w:pPr>
              <w:pStyle w:val="Small"/>
              <w:spacing w:before="40" w:after="40"/>
            </w:pPr>
            <w:r w:rsidRPr="001F69A8">
              <w:t>omitted</w:t>
            </w:r>
          </w:p>
        </w:tc>
        <w:tc>
          <w:tcPr>
            <w:tcW w:w="893" w:type="dxa"/>
            <w:tcBorders>
              <w:top w:val="single" w:sz="6" w:space="0" w:color="000000"/>
              <w:left w:val="single" w:sz="6" w:space="0" w:color="000000"/>
              <w:bottom w:val="single" w:sz="6" w:space="0" w:color="000000"/>
              <w:right w:val="single" w:sz="6" w:space="0" w:color="000000"/>
            </w:tcBorders>
          </w:tcPr>
          <w:p w14:paraId="1CCAC88F" w14:textId="77777777" w:rsidR="00E73EDF" w:rsidRPr="001F69A8" w:rsidRDefault="007653F1" w:rsidP="00C128E3">
            <w:pPr>
              <w:pStyle w:val="Small"/>
              <w:spacing w:before="40" w:after="40"/>
            </w:pPr>
            <w:r w:rsidRPr="001F69A8">
              <w:t>A()</w:t>
            </w:r>
          </w:p>
        </w:tc>
        <w:tc>
          <w:tcPr>
            <w:tcW w:w="3440" w:type="dxa"/>
            <w:tcBorders>
              <w:top w:val="single" w:sz="6" w:space="0" w:color="000000"/>
              <w:left w:val="single" w:sz="6" w:space="0" w:color="000000"/>
              <w:bottom w:val="single" w:sz="6" w:space="0" w:color="000000"/>
              <w:right w:val="single" w:sz="6" w:space="0" w:color="000000"/>
            </w:tcBorders>
          </w:tcPr>
          <w:p w14:paraId="2A7CCEAC" w14:textId="77777777" w:rsidR="00E73EDF" w:rsidRPr="001F69A8" w:rsidRDefault="007653F1" w:rsidP="00C128E3">
            <w:pPr>
              <w:pStyle w:val="Small"/>
              <w:spacing w:before="40" w:after="40"/>
            </w:pPr>
            <w:r w:rsidRPr="001F69A8">
              <w:t>The abstract of the dataset</w:t>
            </w:r>
          </w:p>
        </w:tc>
      </w:tr>
      <w:tr w:rsidR="00E73EDF" w:rsidRPr="001F69A8" w14:paraId="0A1E9EF8" w14:textId="77777777" w:rsidTr="008C062E">
        <w:trPr>
          <w:trHeight w:val="197"/>
        </w:trPr>
        <w:tc>
          <w:tcPr>
            <w:tcW w:w="2553" w:type="dxa"/>
            <w:tcBorders>
              <w:top w:val="single" w:sz="6" w:space="0" w:color="000000"/>
              <w:left w:val="single" w:sz="6" w:space="0" w:color="000000"/>
              <w:bottom w:val="single" w:sz="6" w:space="0" w:color="000000"/>
              <w:right w:val="single" w:sz="6" w:space="0" w:color="000000"/>
            </w:tcBorders>
          </w:tcPr>
          <w:p w14:paraId="631820CD" w14:textId="3F647CFC" w:rsidR="00E73EDF" w:rsidRPr="001F69A8" w:rsidRDefault="007653F1" w:rsidP="00F97564">
            <w:pPr>
              <w:pStyle w:val="Small"/>
              <w:spacing w:before="40" w:after="40"/>
            </w:pPr>
            <w:r w:rsidRPr="001F69A8">
              <w:t xml:space="preserve">Dataset </w:t>
            </w:r>
            <w:r w:rsidR="00F97564">
              <w:t>e</w:t>
            </w:r>
            <w:r w:rsidR="00F97564" w:rsidRPr="001F69A8">
              <w:t>dition</w:t>
            </w:r>
          </w:p>
        </w:tc>
        <w:tc>
          <w:tcPr>
            <w:tcW w:w="893" w:type="dxa"/>
            <w:tcBorders>
              <w:top w:val="single" w:sz="6" w:space="0" w:color="000000"/>
              <w:left w:val="single" w:sz="6" w:space="0" w:color="000000"/>
              <w:bottom w:val="single" w:sz="6" w:space="0" w:color="000000"/>
              <w:right w:val="single" w:sz="6" w:space="0" w:color="000000"/>
            </w:tcBorders>
          </w:tcPr>
          <w:p w14:paraId="2FAF40ED" w14:textId="77777777" w:rsidR="00E73EDF" w:rsidRPr="001F69A8" w:rsidRDefault="007653F1" w:rsidP="00C128E3">
            <w:pPr>
              <w:pStyle w:val="Small"/>
              <w:spacing w:before="40" w:after="40"/>
            </w:pPr>
            <w:r w:rsidRPr="001F69A8">
              <w:t>DSED</w:t>
            </w:r>
          </w:p>
        </w:tc>
        <w:tc>
          <w:tcPr>
            <w:tcW w:w="2087" w:type="dxa"/>
            <w:tcBorders>
              <w:top w:val="single" w:sz="6" w:space="0" w:color="000000"/>
              <w:left w:val="single" w:sz="6" w:space="0" w:color="000000"/>
              <w:bottom w:val="single" w:sz="6" w:space="0" w:color="000000"/>
              <w:right w:val="single" w:sz="6" w:space="0" w:color="000000"/>
            </w:tcBorders>
          </w:tcPr>
          <w:p w14:paraId="715A7F83" w14:textId="77777777" w:rsidR="00E73EDF" w:rsidRPr="001F69A8" w:rsidRDefault="007653F1" w:rsidP="00C128E3">
            <w:pPr>
              <w:pStyle w:val="Small"/>
              <w:spacing w:before="40" w:after="40"/>
            </w:pPr>
            <w:r w:rsidRPr="001F69A8">
              <w:t>“0”</w:t>
            </w:r>
          </w:p>
        </w:tc>
        <w:tc>
          <w:tcPr>
            <w:tcW w:w="893" w:type="dxa"/>
            <w:tcBorders>
              <w:top w:val="single" w:sz="6" w:space="0" w:color="000000"/>
              <w:left w:val="single" w:sz="6" w:space="0" w:color="000000"/>
              <w:bottom w:val="single" w:sz="6" w:space="0" w:color="000000"/>
              <w:right w:val="single" w:sz="6" w:space="0" w:color="000000"/>
            </w:tcBorders>
          </w:tcPr>
          <w:p w14:paraId="37DAC65E" w14:textId="77777777" w:rsidR="00E73EDF" w:rsidRPr="001F69A8" w:rsidRDefault="007653F1" w:rsidP="00C128E3">
            <w:pPr>
              <w:pStyle w:val="Small"/>
              <w:spacing w:before="40" w:after="40"/>
            </w:pPr>
            <w:r w:rsidRPr="001F69A8">
              <w:t>A()</w:t>
            </w:r>
          </w:p>
        </w:tc>
        <w:tc>
          <w:tcPr>
            <w:tcW w:w="3440" w:type="dxa"/>
            <w:tcBorders>
              <w:top w:val="single" w:sz="6" w:space="0" w:color="000000"/>
              <w:left w:val="single" w:sz="6" w:space="0" w:color="000000"/>
              <w:bottom w:val="single" w:sz="6" w:space="0" w:color="000000"/>
              <w:right w:val="single" w:sz="6" w:space="0" w:color="000000"/>
            </w:tcBorders>
          </w:tcPr>
          <w:p w14:paraId="5EF8CEB3" w14:textId="0D1B98AE" w:rsidR="00E73EDF" w:rsidRPr="001F69A8" w:rsidRDefault="008C062E" w:rsidP="00F97564">
            <w:pPr>
              <w:pStyle w:val="Small"/>
              <w:spacing w:before="40" w:after="40"/>
            </w:pPr>
            <w:r>
              <w:t>0 –</w:t>
            </w:r>
            <w:r w:rsidR="007653F1" w:rsidRPr="001F69A8">
              <w:t xml:space="preserve"> </w:t>
            </w:r>
            <w:r w:rsidR="00F97564">
              <w:t>I</w:t>
            </w:r>
            <w:r w:rsidR="00F97564" w:rsidRPr="001F69A8">
              <w:t xml:space="preserve">ndicates </w:t>
            </w:r>
            <w:r w:rsidR="007653F1" w:rsidRPr="001F69A8">
              <w:t>the cancel</w:t>
            </w:r>
            <w:r w:rsidR="00F97564">
              <w:t>l</w:t>
            </w:r>
            <w:r w:rsidR="007653F1" w:rsidRPr="001F69A8">
              <w:t>ation</w:t>
            </w:r>
          </w:p>
        </w:tc>
      </w:tr>
      <w:tr w:rsidR="00E73EDF" w:rsidRPr="001F69A8" w14:paraId="23E369AA" w14:textId="77777777" w:rsidTr="008C062E">
        <w:trPr>
          <w:trHeight w:val="212"/>
        </w:trPr>
        <w:tc>
          <w:tcPr>
            <w:tcW w:w="2553" w:type="dxa"/>
            <w:tcBorders>
              <w:top w:val="single" w:sz="6" w:space="0" w:color="000000"/>
              <w:left w:val="single" w:sz="6" w:space="0" w:color="000000"/>
              <w:bottom w:val="single" w:sz="6" w:space="0" w:color="000000"/>
              <w:right w:val="single" w:sz="6" w:space="0" w:color="000000"/>
            </w:tcBorders>
          </w:tcPr>
          <w:p w14:paraId="53C53FD2" w14:textId="54DA91FA" w:rsidR="00E73EDF" w:rsidRPr="001F69A8" w:rsidRDefault="007653F1" w:rsidP="00F97564">
            <w:pPr>
              <w:pStyle w:val="Small"/>
              <w:spacing w:before="40" w:after="40"/>
            </w:pPr>
            <w:r w:rsidRPr="001F69A8">
              <w:t xml:space="preserve">Dataset </w:t>
            </w:r>
            <w:r w:rsidR="00F97564">
              <w:t>t</w:t>
            </w:r>
            <w:r w:rsidR="00F97564" w:rsidRPr="001F69A8">
              <w:t xml:space="preserve">opic </w:t>
            </w:r>
            <w:r w:rsidR="00F97564">
              <w:t>c</w:t>
            </w:r>
            <w:r w:rsidR="00F97564" w:rsidRPr="001F69A8">
              <w:t>ategory</w:t>
            </w:r>
          </w:p>
        </w:tc>
        <w:tc>
          <w:tcPr>
            <w:tcW w:w="893" w:type="dxa"/>
            <w:tcBorders>
              <w:top w:val="single" w:sz="6" w:space="0" w:color="000000"/>
              <w:left w:val="single" w:sz="6" w:space="0" w:color="000000"/>
              <w:bottom w:val="single" w:sz="6" w:space="0" w:color="000000"/>
              <w:right w:val="single" w:sz="6" w:space="0" w:color="000000"/>
            </w:tcBorders>
          </w:tcPr>
          <w:p w14:paraId="512E502D" w14:textId="77777777" w:rsidR="00E73EDF" w:rsidRPr="001F69A8" w:rsidRDefault="007653F1" w:rsidP="00C128E3">
            <w:pPr>
              <w:pStyle w:val="Small"/>
              <w:spacing w:before="40" w:after="40"/>
            </w:pPr>
            <w:r w:rsidRPr="001F69A8">
              <w:t>*DSTC</w:t>
            </w:r>
          </w:p>
        </w:tc>
        <w:tc>
          <w:tcPr>
            <w:tcW w:w="2087" w:type="dxa"/>
            <w:tcBorders>
              <w:top w:val="single" w:sz="6" w:space="0" w:color="000000"/>
              <w:left w:val="single" w:sz="6" w:space="0" w:color="000000"/>
              <w:bottom w:val="single" w:sz="6" w:space="0" w:color="000000"/>
              <w:right w:val="single" w:sz="6" w:space="0" w:color="000000"/>
            </w:tcBorders>
          </w:tcPr>
          <w:p w14:paraId="78C6B5F8" w14:textId="77777777" w:rsidR="00E73EDF" w:rsidRPr="001F69A8" w:rsidRDefault="007653F1" w:rsidP="00C128E3">
            <w:pPr>
              <w:pStyle w:val="Small"/>
              <w:spacing w:before="40" w:after="40"/>
            </w:pPr>
            <w:r w:rsidRPr="001F69A8">
              <w:t>{14}{18}</w:t>
            </w:r>
          </w:p>
        </w:tc>
        <w:tc>
          <w:tcPr>
            <w:tcW w:w="893" w:type="dxa"/>
            <w:tcBorders>
              <w:top w:val="single" w:sz="6" w:space="0" w:color="000000"/>
              <w:left w:val="single" w:sz="6" w:space="0" w:color="000000"/>
              <w:bottom w:val="single" w:sz="6" w:space="0" w:color="000000"/>
              <w:right w:val="single" w:sz="6" w:space="0" w:color="000000"/>
            </w:tcBorders>
          </w:tcPr>
          <w:p w14:paraId="7A3FF34F" w14:textId="77777777" w:rsidR="00E73EDF" w:rsidRPr="001F69A8" w:rsidRDefault="007653F1" w:rsidP="00C128E3">
            <w:pPr>
              <w:pStyle w:val="Small"/>
              <w:spacing w:before="40" w:after="40"/>
            </w:pPr>
            <w:r w:rsidRPr="001F69A8">
              <w:t>b11</w:t>
            </w:r>
          </w:p>
        </w:tc>
        <w:tc>
          <w:tcPr>
            <w:tcW w:w="3440" w:type="dxa"/>
            <w:tcBorders>
              <w:top w:val="single" w:sz="6" w:space="0" w:color="000000"/>
              <w:left w:val="single" w:sz="6" w:space="0" w:color="000000"/>
              <w:bottom w:val="single" w:sz="6" w:space="0" w:color="000000"/>
              <w:right w:val="single" w:sz="6" w:space="0" w:color="000000"/>
            </w:tcBorders>
          </w:tcPr>
          <w:p w14:paraId="02662699" w14:textId="77777777" w:rsidR="00E73EDF" w:rsidRPr="001F69A8" w:rsidRDefault="007653F1" w:rsidP="00C128E3">
            <w:pPr>
              <w:pStyle w:val="Small"/>
              <w:spacing w:before="40" w:after="40"/>
            </w:pPr>
            <w:r w:rsidRPr="001F69A8">
              <w:t>A set of topic categories</w:t>
            </w:r>
          </w:p>
        </w:tc>
      </w:tr>
    </w:tbl>
    <w:p w14:paraId="66596D6F" w14:textId="0583748E" w:rsidR="00B70CE2" w:rsidRPr="001F69A8" w:rsidRDefault="00B70CE2" w:rsidP="00C128E3">
      <w:pPr>
        <w:spacing w:line="240" w:lineRule="auto"/>
      </w:pPr>
    </w:p>
    <w:p w14:paraId="1505305A" w14:textId="77777777" w:rsidR="00B70CE2" w:rsidRPr="001F69A8" w:rsidRDefault="00B70CE2" w:rsidP="00C128E3">
      <w:pPr>
        <w:spacing w:after="0" w:line="240" w:lineRule="auto"/>
      </w:pPr>
    </w:p>
    <w:p w14:paraId="22902824" w14:textId="190B4469" w:rsidR="00E73EDF" w:rsidRPr="00B70CE2" w:rsidRDefault="00B70CE2" w:rsidP="00C128E3">
      <w:pPr>
        <w:tabs>
          <w:tab w:val="left" w:pos="2540"/>
        </w:tabs>
        <w:spacing w:after="0" w:line="240" w:lineRule="auto"/>
        <w:sectPr w:rsidR="00E73EDF" w:rsidRPr="00B70CE2" w:rsidSect="0054303F">
          <w:headerReference w:type="even" r:id="rId64"/>
          <w:headerReference w:type="default" r:id="rId65"/>
          <w:footerReference w:type="even" r:id="rId66"/>
          <w:footerReference w:type="default" r:id="rId67"/>
          <w:pgSz w:w="11906" w:h="16838"/>
          <w:pgMar w:top="1440" w:right="1400" w:bottom="1440" w:left="1418" w:header="720" w:footer="720" w:gutter="0"/>
          <w:cols w:space="720"/>
          <w:docGrid w:linePitch="272"/>
        </w:sectPr>
      </w:pPr>
      <w:r>
        <w:tab/>
      </w:r>
    </w:p>
    <w:p w14:paraId="13987626" w14:textId="0A34BBD0" w:rsidR="00E73EDF" w:rsidRPr="00E61AD8" w:rsidRDefault="007653F1" w:rsidP="00F97564">
      <w:pPr>
        <w:pStyle w:val="Heading1"/>
        <w:numPr>
          <w:ilvl w:val="0"/>
          <w:numId w:val="0"/>
        </w:numPr>
        <w:tabs>
          <w:tab w:val="clear" w:pos="400"/>
          <w:tab w:val="clear" w:pos="560"/>
        </w:tabs>
        <w:spacing w:line="240" w:lineRule="auto"/>
        <w:rPr>
          <w:lang w:val="en-US"/>
        </w:rPr>
      </w:pPr>
      <w:bookmarkStart w:id="1689" w:name="_Toc439685422"/>
      <w:bookmarkStart w:id="1690" w:name="_Toc170072523"/>
      <w:bookmarkEnd w:id="1680"/>
      <w:bookmarkEnd w:id="1681"/>
      <w:bookmarkEnd w:id="1682"/>
      <w:r w:rsidRPr="001F69A8">
        <w:rPr>
          <w:lang w:val="en-US"/>
        </w:rPr>
        <w:lastRenderedPageBreak/>
        <w:t xml:space="preserve">ANNEX </w:t>
      </w:r>
      <w:r w:rsidR="00224F9F" w:rsidRPr="001F69A8">
        <w:rPr>
          <w:lang w:val="en-US"/>
        </w:rPr>
        <w:t xml:space="preserve">C </w:t>
      </w:r>
      <w:r w:rsidR="00224F9F" w:rsidRPr="00E61AD8">
        <w:rPr>
          <w:lang w:val="en-US"/>
        </w:rPr>
        <w:t xml:space="preserve">- </w:t>
      </w:r>
      <w:r w:rsidRPr="00E61AD8">
        <w:rPr>
          <w:lang w:val="en-US"/>
        </w:rPr>
        <w:t>S-101 Validation Checks</w:t>
      </w:r>
      <w:bookmarkEnd w:id="1689"/>
      <w:bookmarkEnd w:id="1690"/>
    </w:p>
    <w:p w14:paraId="5AF95C3B" w14:textId="0E19EBC7" w:rsidR="00E73EDF" w:rsidRDefault="004018BF" w:rsidP="00F97564">
      <w:pPr>
        <w:spacing w:after="120" w:line="240" w:lineRule="auto"/>
        <w:rPr>
          <w:ins w:id="1691" w:author="Jeff Wootton" w:date="2024-04-09T08:00:00Z"/>
          <w:rFonts w:cs="Arial"/>
        </w:rPr>
      </w:pPr>
      <w:commentRangeStart w:id="1692"/>
      <w:ins w:id="1693" w:author="Jeff Wootton" w:date="2024-06-25T08:21:00Z" w16du:dateUtc="2024-06-25T06:21:00Z">
        <w:r>
          <w:rPr>
            <w:rFonts w:cs="Arial"/>
          </w:rPr>
          <w:t xml:space="preserve">The validation checks specific to S-101 ENC datasets are included in IHO Publication S-158:101. </w:t>
        </w:r>
        <w:r w:rsidRPr="001F69A8">
          <w:rPr>
            <w:rFonts w:cs="Arial"/>
          </w:rPr>
          <w:t xml:space="preserve">This </w:t>
        </w:r>
        <w:r>
          <w:rPr>
            <w:rFonts w:cs="Arial"/>
          </w:rPr>
          <w:t>document</w:t>
        </w:r>
      </w:ins>
      <w:del w:id="1694" w:author="Jeff Wootton" w:date="2024-06-25T08:21:00Z" w16du:dateUtc="2024-06-25T06:21:00Z">
        <w:r w:rsidR="00895567" w:rsidRPr="001F69A8" w:rsidDel="004018BF">
          <w:rPr>
            <w:rFonts w:cs="Arial"/>
          </w:rPr>
          <w:delText>This Annex</w:delText>
        </w:r>
      </w:del>
      <w:r w:rsidR="00895567" w:rsidRPr="001F69A8">
        <w:rPr>
          <w:rFonts w:cs="Arial"/>
        </w:rPr>
        <w:t xml:space="preserve"> specifies the minimum checks that producers of S-101 ENC validation tools should includ</w:t>
      </w:r>
      <w:r w:rsidR="00F97564">
        <w:rPr>
          <w:rFonts w:cs="Arial"/>
        </w:rPr>
        <w:t xml:space="preserve">e in their validation software. </w:t>
      </w:r>
      <w:r w:rsidR="00895567" w:rsidRPr="001F69A8">
        <w:rPr>
          <w:rFonts w:cs="Arial"/>
        </w:rPr>
        <w:t xml:space="preserve">This software must be used by </w:t>
      </w:r>
      <w:r w:rsidR="00F97564">
        <w:rPr>
          <w:rFonts w:cs="Arial"/>
        </w:rPr>
        <w:t>H</w:t>
      </w:r>
      <w:r w:rsidR="00895567" w:rsidRPr="001F69A8">
        <w:rPr>
          <w:rFonts w:cs="Arial"/>
        </w:rPr>
        <w:t xml:space="preserve">ydrographic </w:t>
      </w:r>
      <w:r w:rsidR="00F97564">
        <w:rPr>
          <w:rFonts w:cs="Arial"/>
        </w:rPr>
        <w:t>O</w:t>
      </w:r>
      <w:r w:rsidR="00895567" w:rsidRPr="001F69A8">
        <w:rPr>
          <w:rFonts w:cs="Arial"/>
        </w:rPr>
        <w:t xml:space="preserve">ffices to help ensure that their ENC data are compliant with the S-101 ENC Product Specification. The checklist has been compiled for the IHO from lists of checks provided by a number of </w:t>
      </w:r>
      <w:r w:rsidR="00F97564">
        <w:rPr>
          <w:rFonts w:cs="Arial"/>
        </w:rPr>
        <w:t>H</w:t>
      </w:r>
      <w:r w:rsidR="00895567" w:rsidRPr="001F69A8">
        <w:rPr>
          <w:rFonts w:cs="Arial"/>
        </w:rPr>
        <w:t xml:space="preserve">ydrographic </w:t>
      </w:r>
      <w:r w:rsidR="00F97564">
        <w:rPr>
          <w:rFonts w:cs="Arial"/>
        </w:rPr>
        <w:t>O</w:t>
      </w:r>
      <w:r w:rsidR="00895567" w:rsidRPr="001F69A8">
        <w:rPr>
          <w:rFonts w:cs="Arial"/>
        </w:rPr>
        <w:t xml:space="preserve">ffices and software companies. </w:t>
      </w:r>
      <w:del w:id="1695" w:author="Jeff Wootton" w:date="2024-06-25T08:27:00Z" w16du:dateUtc="2024-06-25T06:27:00Z">
        <w:r w:rsidR="00895567" w:rsidRPr="001F69A8" w:rsidDel="003A185F">
          <w:rPr>
            <w:rFonts w:cs="Arial"/>
          </w:rPr>
          <w:delText>The Annex</w:delText>
        </w:r>
      </w:del>
      <w:ins w:id="1696" w:author="Jeff Wootton" w:date="2024-06-25T08:27:00Z" w16du:dateUtc="2024-06-25T06:27:00Z">
        <w:r w:rsidR="003A185F">
          <w:rPr>
            <w:rFonts w:cs="Arial"/>
          </w:rPr>
          <w:t>S-158:101</w:t>
        </w:r>
      </w:ins>
      <w:r w:rsidR="00895567" w:rsidRPr="001F69A8">
        <w:rPr>
          <w:rFonts w:cs="Arial"/>
        </w:rPr>
        <w:t xml:space="preserve"> provides checks for individual ENC cells however additional checks applicable to ENC Exchange Sets are included in </w:t>
      </w:r>
      <w:del w:id="1697" w:author="Jeff Wootton" w:date="2024-04-09T08:02:00Z">
        <w:r w:rsidR="00895567" w:rsidRPr="001F69A8" w:rsidDel="00034EB2">
          <w:rPr>
            <w:rFonts w:cs="Arial"/>
          </w:rPr>
          <w:delText xml:space="preserve">part </w:delText>
        </w:r>
        <w:r w:rsidR="00895567" w:rsidRPr="00E61AD8" w:rsidDel="00034EB2">
          <w:rPr>
            <w:rFonts w:cs="Arial"/>
            <w:color w:val="FF0000"/>
          </w:rPr>
          <w:delText>X.X</w:delText>
        </w:r>
      </w:del>
      <w:ins w:id="1698" w:author="Jeff Wootton" w:date="2024-04-09T08:02:00Z">
        <w:r w:rsidR="00034EB2">
          <w:rPr>
            <w:rFonts w:cs="Arial"/>
          </w:rPr>
          <w:t>IHO Publication S</w:t>
        </w:r>
      </w:ins>
      <w:ins w:id="1699" w:author="Jeff Wootton" w:date="2024-04-09T08:03:00Z">
        <w:r w:rsidR="00034EB2">
          <w:rPr>
            <w:rFonts w:cs="Arial"/>
          </w:rPr>
          <w:t>-158</w:t>
        </w:r>
      </w:ins>
      <w:ins w:id="1700" w:author="Jeff Wootton" w:date="2024-06-19T06:09:00Z" w16du:dateUtc="2024-06-19T04:09:00Z">
        <w:r w:rsidR="005A561D">
          <w:rPr>
            <w:rFonts w:cs="Arial"/>
          </w:rPr>
          <w:t>:10</w:t>
        </w:r>
      </w:ins>
      <w:ins w:id="1701" w:author="Jeff Wootton" w:date="2024-06-25T08:22:00Z" w16du:dateUtc="2024-06-25T06:22:00Z">
        <w:r>
          <w:rPr>
            <w:rFonts w:cs="Arial"/>
          </w:rPr>
          <w:t>0</w:t>
        </w:r>
      </w:ins>
      <w:r w:rsidR="00895567" w:rsidRPr="001F69A8">
        <w:rPr>
          <w:rFonts w:cs="Arial"/>
        </w:rPr>
        <w:t>.</w:t>
      </w:r>
    </w:p>
    <w:p w14:paraId="6055CF75" w14:textId="2C4FA8A2" w:rsidR="00034EB2" w:rsidRPr="00034EB2" w:rsidDel="00881E43" w:rsidRDefault="00034EB2" w:rsidP="00F97564">
      <w:pPr>
        <w:spacing w:after="120" w:line="240" w:lineRule="auto"/>
        <w:rPr>
          <w:del w:id="1702" w:author="Jeff Wootton" w:date="2024-06-19T06:10:00Z" w16du:dateUtc="2024-06-19T04:10:00Z"/>
          <w:rFonts w:cs="Arial"/>
        </w:rPr>
      </w:pPr>
    </w:p>
    <w:p w14:paraId="68121265" w14:textId="2FF4F497" w:rsidR="007B519C" w:rsidRPr="001F69A8" w:rsidRDefault="00895567" w:rsidP="00F97564">
      <w:pPr>
        <w:spacing w:after="120" w:line="240" w:lineRule="auto"/>
        <w:rPr>
          <w:lang w:val="en-AU" w:eastAsia="en-US"/>
        </w:rPr>
      </w:pPr>
      <w:r w:rsidRPr="001F69A8">
        <w:rPr>
          <w:lang w:val="en-AU" w:eastAsia="en-US"/>
        </w:rPr>
        <w:t xml:space="preserve">The </w:t>
      </w:r>
      <w:ins w:id="1703" w:author="Jeff Wootton" w:date="2024-06-25T08:23:00Z" w16du:dateUtc="2024-06-25T06:23:00Z">
        <w:r w:rsidR="004018BF">
          <w:rPr>
            <w:lang w:val="en-AU" w:eastAsia="en-US"/>
          </w:rPr>
          <w:t xml:space="preserve">S-158:101 </w:t>
        </w:r>
      </w:ins>
      <w:commentRangeEnd w:id="1692"/>
      <w:ins w:id="1704" w:author="Jeff Wootton" w:date="2024-06-25T08:24:00Z" w16du:dateUtc="2024-06-25T06:24:00Z">
        <w:r w:rsidR="003A185F">
          <w:rPr>
            <w:rStyle w:val="CommentReference"/>
          </w:rPr>
          <w:commentReference w:id="1692"/>
        </w:r>
      </w:ins>
      <w:r w:rsidRPr="001F69A8">
        <w:rPr>
          <w:lang w:val="en-AU" w:eastAsia="en-US"/>
        </w:rPr>
        <w:t>S-101 Validation Checks can be found in the Standards and Publications page of the IHO web site,</w:t>
      </w:r>
      <w:r w:rsidR="00E61AD8">
        <w:rPr>
          <w:lang w:val="en-AU" w:eastAsia="en-US"/>
        </w:rPr>
        <w:t xml:space="preserve"> </w:t>
      </w:r>
      <w:hyperlink r:id="rId68" w:history="1">
        <w:r w:rsidR="00E61AD8" w:rsidRPr="005D614F">
          <w:rPr>
            <w:rStyle w:val="Hyperlink"/>
            <w:lang w:val="en-AU" w:eastAsia="en-US"/>
          </w:rPr>
          <w:t>www.iho.int</w:t>
        </w:r>
      </w:hyperlink>
      <w:r w:rsidRPr="001F69A8">
        <w:rPr>
          <w:lang w:val="en-AU" w:eastAsia="en-US"/>
        </w:rPr>
        <w:t>.</w:t>
      </w:r>
    </w:p>
    <w:p w14:paraId="6DF4866B" w14:textId="77777777" w:rsidR="007B519C" w:rsidRPr="00E61AD8" w:rsidRDefault="007B519C" w:rsidP="00C128E3">
      <w:pPr>
        <w:spacing w:after="160" w:line="240" w:lineRule="auto"/>
        <w:jc w:val="left"/>
        <w:rPr>
          <w:lang w:val="en-AU" w:eastAsia="en-US"/>
        </w:rPr>
      </w:pPr>
      <w:r w:rsidRPr="00E61AD8">
        <w:rPr>
          <w:lang w:val="en-AU" w:eastAsia="en-US"/>
        </w:rPr>
        <w:br w:type="page"/>
      </w:r>
    </w:p>
    <w:p w14:paraId="617EEA0B" w14:textId="7BDC8183" w:rsidR="00895567" w:rsidRPr="00E61AD8" w:rsidRDefault="00895567" w:rsidP="00C128E3">
      <w:pPr>
        <w:spacing w:line="240" w:lineRule="auto"/>
        <w:rPr>
          <w:lang w:val="en-US"/>
        </w:rPr>
      </w:pPr>
    </w:p>
    <w:p w14:paraId="31C10676" w14:textId="77777777" w:rsidR="007B519C" w:rsidRPr="00E61AD8" w:rsidRDefault="007B519C" w:rsidP="00C128E3">
      <w:pPr>
        <w:spacing w:line="240" w:lineRule="auto"/>
        <w:rPr>
          <w:lang w:val="en-US"/>
        </w:rPr>
      </w:pPr>
    </w:p>
    <w:p w14:paraId="0C84CDC6" w14:textId="77777777" w:rsidR="007B519C" w:rsidRPr="00E61AD8" w:rsidRDefault="007B519C" w:rsidP="00C128E3">
      <w:pPr>
        <w:spacing w:line="240" w:lineRule="auto"/>
        <w:rPr>
          <w:lang w:val="en-US"/>
        </w:rPr>
      </w:pPr>
    </w:p>
    <w:p w14:paraId="1AA8CC57" w14:textId="77777777" w:rsidR="007B519C" w:rsidRPr="00E61AD8" w:rsidRDefault="007B519C" w:rsidP="00C128E3">
      <w:pPr>
        <w:spacing w:line="240" w:lineRule="auto"/>
        <w:rPr>
          <w:lang w:val="en-US"/>
        </w:rPr>
      </w:pPr>
    </w:p>
    <w:p w14:paraId="37B9331B" w14:textId="77777777" w:rsidR="007B519C" w:rsidRPr="00E61AD8" w:rsidRDefault="007B519C" w:rsidP="00C128E3">
      <w:pPr>
        <w:spacing w:line="240" w:lineRule="auto"/>
        <w:rPr>
          <w:lang w:val="en-US"/>
        </w:rPr>
      </w:pPr>
    </w:p>
    <w:p w14:paraId="30F1835B" w14:textId="77777777" w:rsidR="007B519C" w:rsidRPr="00E61AD8" w:rsidRDefault="007B519C" w:rsidP="00C128E3">
      <w:pPr>
        <w:spacing w:line="240" w:lineRule="auto"/>
        <w:rPr>
          <w:lang w:val="en-US"/>
        </w:rPr>
      </w:pPr>
    </w:p>
    <w:p w14:paraId="4C032213" w14:textId="77777777" w:rsidR="007B519C" w:rsidRPr="00E61AD8" w:rsidRDefault="007B519C" w:rsidP="00C128E3">
      <w:pPr>
        <w:spacing w:line="240" w:lineRule="auto"/>
        <w:rPr>
          <w:lang w:val="en-US"/>
        </w:rPr>
      </w:pPr>
    </w:p>
    <w:p w14:paraId="39C6302C" w14:textId="77777777" w:rsidR="007B519C" w:rsidRPr="00E61AD8" w:rsidRDefault="007B519C" w:rsidP="00C128E3">
      <w:pPr>
        <w:spacing w:line="240" w:lineRule="auto"/>
        <w:rPr>
          <w:lang w:val="en-US"/>
        </w:rPr>
      </w:pPr>
    </w:p>
    <w:p w14:paraId="5019A425" w14:textId="77777777" w:rsidR="007B519C" w:rsidRPr="00E61AD8" w:rsidRDefault="007B519C" w:rsidP="00C128E3">
      <w:pPr>
        <w:spacing w:line="240" w:lineRule="auto"/>
        <w:rPr>
          <w:lang w:val="en-US"/>
        </w:rPr>
      </w:pPr>
    </w:p>
    <w:p w14:paraId="16B0E4D6" w14:textId="77777777" w:rsidR="007B519C" w:rsidRPr="00E61AD8" w:rsidRDefault="007B519C" w:rsidP="00C128E3">
      <w:pPr>
        <w:spacing w:line="240" w:lineRule="auto"/>
        <w:rPr>
          <w:lang w:val="en-US"/>
        </w:rPr>
      </w:pPr>
    </w:p>
    <w:p w14:paraId="22D210BE" w14:textId="77777777" w:rsidR="007B519C" w:rsidRPr="00E61AD8" w:rsidRDefault="007B519C" w:rsidP="00C128E3">
      <w:pPr>
        <w:spacing w:line="240" w:lineRule="auto"/>
        <w:rPr>
          <w:lang w:val="en-US"/>
        </w:rPr>
      </w:pPr>
    </w:p>
    <w:p w14:paraId="5CE1F49A" w14:textId="77777777" w:rsidR="007B519C" w:rsidRPr="00E61AD8" w:rsidRDefault="007B519C" w:rsidP="00C128E3">
      <w:pPr>
        <w:spacing w:line="240" w:lineRule="auto"/>
        <w:rPr>
          <w:lang w:val="en-US"/>
        </w:rPr>
      </w:pPr>
    </w:p>
    <w:p w14:paraId="2A950870" w14:textId="77777777" w:rsidR="007B519C" w:rsidRPr="00E61AD8" w:rsidRDefault="007B519C" w:rsidP="00C128E3">
      <w:pPr>
        <w:spacing w:line="240" w:lineRule="auto"/>
        <w:rPr>
          <w:lang w:val="en-US"/>
        </w:rPr>
      </w:pPr>
    </w:p>
    <w:p w14:paraId="4AD3BF47" w14:textId="77777777" w:rsidR="007B519C" w:rsidRPr="00E61AD8" w:rsidRDefault="007B519C" w:rsidP="00C128E3">
      <w:pPr>
        <w:spacing w:line="240" w:lineRule="auto"/>
        <w:rPr>
          <w:lang w:val="en-US"/>
        </w:rPr>
      </w:pPr>
    </w:p>
    <w:p w14:paraId="30649CA5" w14:textId="77777777" w:rsidR="007B519C" w:rsidRPr="00E61AD8" w:rsidRDefault="007B519C" w:rsidP="00C128E3">
      <w:pPr>
        <w:framePr w:w="4406" w:hSpace="240" w:vSpace="240" w:wrap="around" w:vAnchor="text" w:hAnchor="page" w:x="3742" w:y="1"/>
        <w:pBdr>
          <w:top w:val="single" w:sz="6" w:space="0" w:color="000000"/>
          <w:left w:val="single" w:sz="6" w:space="0" w:color="000000"/>
          <w:bottom w:val="single" w:sz="6" w:space="0" w:color="000000"/>
          <w:right w:val="single" w:sz="6" w:space="0" w:color="000000"/>
        </w:pBdr>
        <w:tabs>
          <w:tab w:val="center" w:pos="2203"/>
          <w:tab w:val="left" w:pos="2880"/>
          <w:tab w:val="left" w:pos="3600"/>
          <w:tab w:val="left" w:pos="4320"/>
          <w:tab w:val="left" w:pos="5040"/>
          <w:tab w:val="left" w:pos="5760"/>
          <w:tab w:val="left" w:pos="6480"/>
          <w:tab w:val="left" w:pos="7200"/>
          <w:tab w:val="left" w:pos="7920"/>
          <w:tab w:val="left" w:pos="8640"/>
        </w:tabs>
        <w:spacing w:after="0" w:line="240" w:lineRule="auto"/>
        <w:jc w:val="left"/>
        <w:rPr>
          <w:rFonts w:eastAsia="Times New Roman"/>
          <w:sz w:val="22"/>
          <w:lang w:val="en-AU" w:eastAsia="en-GB"/>
        </w:rPr>
      </w:pPr>
      <w:r w:rsidRPr="00E61AD8">
        <w:rPr>
          <w:rFonts w:eastAsia="Times New Roman"/>
          <w:sz w:val="22"/>
          <w:lang w:val="en-AU" w:eastAsia="en-GB"/>
        </w:rPr>
        <w:tab/>
        <w:t>Page intentionally left blank</w:t>
      </w:r>
    </w:p>
    <w:p w14:paraId="7FACAC4F" w14:textId="0BFA090E" w:rsidR="007B519C" w:rsidRDefault="007B519C" w:rsidP="00C128E3">
      <w:pPr>
        <w:spacing w:line="240" w:lineRule="auto"/>
        <w:rPr>
          <w:lang w:val="en-US"/>
        </w:rPr>
      </w:pPr>
    </w:p>
    <w:p w14:paraId="123A2499" w14:textId="6D3B1084" w:rsidR="00C20D76" w:rsidDel="005751E8" w:rsidRDefault="00C20D76" w:rsidP="00C128E3">
      <w:pPr>
        <w:spacing w:line="240" w:lineRule="auto"/>
        <w:rPr>
          <w:del w:id="1705" w:author="Jeff Wootton" w:date="2024-06-23T18:56:00Z" w16du:dateUtc="2024-06-23T16:56:00Z"/>
          <w:lang w:val="en-US"/>
        </w:rPr>
      </w:pPr>
    </w:p>
    <w:p w14:paraId="5FCE6072" w14:textId="0DF57F22" w:rsidR="00C20D76" w:rsidDel="005751E8" w:rsidRDefault="00C20D76">
      <w:pPr>
        <w:spacing w:after="160" w:line="259" w:lineRule="auto"/>
        <w:jc w:val="left"/>
        <w:rPr>
          <w:del w:id="1706" w:author="Jeff Wootton" w:date="2024-06-23T18:55:00Z" w16du:dateUtc="2024-06-23T16:55:00Z"/>
          <w:lang w:val="en-US"/>
        </w:rPr>
      </w:pPr>
      <w:del w:id="1707" w:author="Jeff Wootton" w:date="2024-06-23T18:56:00Z" w16du:dateUtc="2024-06-23T16:56:00Z">
        <w:r w:rsidDel="005751E8">
          <w:rPr>
            <w:lang w:val="en-US"/>
          </w:rPr>
          <w:br w:type="page"/>
        </w:r>
      </w:del>
    </w:p>
    <w:p w14:paraId="6971A182" w14:textId="1F0F1A48" w:rsidR="00C20D76" w:rsidRPr="00E61AD8" w:rsidDel="005751E8" w:rsidRDefault="00C20D76">
      <w:pPr>
        <w:pStyle w:val="Heading1"/>
        <w:keepNext w:val="0"/>
        <w:numPr>
          <w:ilvl w:val="0"/>
          <w:numId w:val="0"/>
        </w:numPr>
        <w:tabs>
          <w:tab w:val="clear" w:pos="400"/>
          <w:tab w:val="clear" w:pos="560"/>
        </w:tabs>
        <w:suppressAutoHyphens w:val="0"/>
        <w:spacing w:before="0" w:after="160" w:line="259" w:lineRule="auto"/>
        <w:jc w:val="left"/>
        <w:rPr>
          <w:del w:id="1708" w:author="Jeff Wootton" w:date="2024-06-23T18:55:00Z" w16du:dateUtc="2024-06-23T16:55:00Z"/>
          <w:lang w:val="en-US"/>
        </w:rPr>
        <w:pPrChange w:id="1709" w:author="Jeff Wootton" w:date="2024-06-23T18:55:00Z" w16du:dateUtc="2024-06-23T16:55:00Z">
          <w:pPr>
            <w:pStyle w:val="Heading1"/>
            <w:numPr>
              <w:numId w:val="0"/>
            </w:numPr>
            <w:tabs>
              <w:tab w:val="clear" w:pos="400"/>
              <w:tab w:val="clear" w:pos="560"/>
            </w:tabs>
            <w:spacing w:line="240" w:lineRule="auto"/>
            <w:ind w:left="0" w:firstLine="0"/>
          </w:pPr>
        </w:pPrChange>
      </w:pPr>
      <w:del w:id="1710" w:author="Jeff Wootton" w:date="2024-06-23T18:55:00Z" w16du:dateUtc="2024-06-23T16:55:00Z">
        <w:r w:rsidRPr="001F69A8" w:rsidDel="005751E8">
          <w:rPr>
            <w:lang w:val="en-US"/>
          </w:rPr>
          <w:delText xml:space="preserve">ANNEX </w:delText>
        </w:r>
        <w:r w:rsidDel="005751E8">
          <w:rPr>
            <w:lang w:val="en-US"/>
          </w:rPr>
          <w:delText>D</w:delText>
        </w:r>
        <w:r w:rsidRPr="001F69A8" w:rsidDel="005751E8">
          <w:rPr>
            <w:lang w:val="en-US"/>
          </w:rPr>
          <w:delText xml:space="preserve"> </w:delText>
        </w:r>
        <w:r w:rsidDel="005751E8">
          <w:rPr>
            <w:lang w:val="en-US"/>
          </w:rPr>
          <w:delText>–</w:delText>
        </w:r>
        <w:r w:rsidRPr="00E61AD8" w:rsidDel="005751E8">
          <w:rPr>
            <w:lang w:val="en-US"/>
          </w:rPr>
          <w:delText xml:space="preserve"> </w:delText>
        </w:r>
        <w:r w:rsidDel="005751E8">
          <w:rPr>
            <w:lang w:val="en-US"/>
          </w:rPr>
          <w:delText>Dataset Loading Algorithm</w:delText>
        </w:r>
        <w:r w:rsidR="00412A1B" w:rsidDel="005751E8">
          <w:rPr>
            <w:lang w:val="en-US"/>
          </w:rPr>
          <w:delText xml:space="preserve"> (Dataset Selection)</w:delText>
        </w:r>
      </w:del>
    </w:p>
    <w:p w14:paraId="7366B7EC" w14:textId="4B255BB1" w:rsidR="00230E88" w:rsidRPr="008A6F2A" w:rsidDel="00260FCD" w:rsidRDefault="007B2D1A">
      <w:pPr>
        <w:pStyle w:val="ListContinue2"/>
        <w:keepNext/>
        <w:numPr>
          <w:ilvl w:val="0"/>
          <w:numId w:val="0"/>
        </w:numPr>
        <w:tabs>
          <w:tab w:val="clear" w:pos="800"/>
        </w:tabs>
        <w:suppressAutoHyphens/>
        <w:spacing w:before="270" w:after="200" w:line="240" w:lineRule="auto"/>
        <w:ind w:left="90" w:hanging="90"/>
        <w:outlineLvl w:val="0"/>
        <w:rPr>
          <w:del w:id="1711" w:author="Jeff Wootton" w:date="2024-06-23T18:45:00Z" w16du:dateUtc="2024-06-23T16:45:00Z"/>
          <w:szCs w:val="22"/>
          <w:lang w:eastAsia="en-US"/>
        </w:rPr>
        <w:pPrChange w:id="1712" w:author="Jeff Wootton" w:date="2024-06-23T18:55:00Z" w16du:dateUtc="2024-06-23T16:55:00Z">
          <w:pPr>
            <w:pStyle w:val="ListContinue2"/>
            <w:numPr>
              <w:ilvl w:val="0"/>
              <w:numId w:val="0"/>
            </w:numPr>
            <w:tabs>
              <w:tab w:val="clear" w:pos="432"/>
              <w:tab w:val="clear" w:pos="800"/>
            </w:tabs>
            <w:spacing w:before="120" w:after="200" w:line="240" w:lineRule="auto"/>
            <w:ind w:left="0" w:firstLine="0"/>
          </w:pPr>
        </w:pPrChange>
      </w:pPr>
      <w:bookmarkStart w:id="1713" w:name="_Toc169203195"/>
      <w:del w:id="1714" w:author="Jeff Wootton" w:date="2024-06-23T18:45:00Z" w16du:dateUtc="2024-06-23T16:45:00Z">
        <w:r w:rsidDel="00260FCD">
          <w:rPr>
            <w:b/>
            <w:sz w:val="22"/>
            <w:szCs w:val="22"/>
            <w:lang w:eastAsia="en-US"/>
          </w:rPr>
          <w:delText>Preconditions</w:delText>
        </w:r>
        <w:bookmarkEnd w:id="1713"/>
      </w:del>
    </w:p>
    <w:p w14:paraId="0ACA0AB9" w14:textId="526C33FD" w:rsidR="00C20D76" w:rsidDel="00260FCD" w:rsidRDefault="007B2D1A">
      <w:pPr>
        <w:keepNext/>
        <w:suppressAutoHyphens/>
        <w:spacing w:before="270" w:after="60" w:line="240" w:lineRule="auto"/>
        <w:outlineLvl w:val="0"/>
        <w:rPr>
          <w:del w:id="1715" w:author="Jeff Wootton" w:date="2024-06-23T18:45:00Z" w16du:dateUtc="2024-06-23T16:45:00Z"/>
          <w:rFonts w:cs="Arial"/>
        </w:rPr>
        <w:pPrChange w:id="1716" w:author="Jeff Wootton" w:date="2024-06-23T18:55:00Z" w16du:dateUtc="2024-06-23T16:55:00Z">
          <w:pPr>
            <w:spacing w:before="60" w:after="60" w:line="240" w:lineRule="auto"/>
          </w:pPr>
        </w:pPrChange>
      </w:pPr>
      <w:del w:id="1717" w:author="Jeff Wootton" w:date="2024-06-23T18:45:00Z" w16du:dateUtc="2024-06-23T16:45:00Z">
        <w:r w:rsidRPr="007B2D1A" w:rsidDel="00260FCD">
          <w:rPr>
            <w:rFonts w:cs="Arial"/>
          </w:rPr>
          <w:delText xml:space="preserve">An inventory for each </w:delText>
        </w:r>
        <w:r w:rsidR="00EC0E27" w:rsidRPr="00142BCB" w:rsidDel="00260FCD">
          <w:rPr>
            <w:rFonts w:cs="Arial"/>
            <w:b/>
          </w:rPr>
          <w:delText>Data Coverage</w:delText>
        </w:r>
        <w:r w:rsidR="00412A1B" w:rsidDel="00260FCD">
          <w:rPr>
            <w:rFonts w:cs="Arial"/>
          </w:rPr>
          <w:delText xml:space="preserve"> </w:delText>
        </w:r>
        <w:r w:rsidRPr="007B2D1A" w:rsidDel="00260FCD">
          <w:rPr>
            <w:rFonts w:cs="Arial"/>
          </w:rPr>
          <w:delText>contains</w:delText>
        </w:r>
        <w:r w:rsidDel="00260FCD">
          <w:rPr>
            <w:rFonts w:cs="Arial"/>
          </w:rPr>
          <w:delText>:</w:delText>
        </w:r>
      </w:del>
    </w:p>
    <w:p w14:paraId="74A4DCAB" w14:textId="7CD56FD4" w:rsidR="007B2D1A" w:rsidRPr="007B2D1A" w:rsidDel="00260FCD" w:rsidRDefault="007B2D1A">
      <w:pPr>
        <w:pStyle w:val="ListParagraph"/>
        <w:keepNext/>
        <w:numPr>
          <w:ilvl w:val="0"/>
          <w:numId w:val="28"/>
        </w:numPr>
        <w:suppressAutoHyphens/>
        <w:spacing w:before="270" w:after="60" w:line="240" w:lineRule="auto"/>
        <w:ind w:left="567" w:hanging="283"/>
        <w:contextualSpacing w:val="0"/>
        <w:outlineLvl w:val="0"/>
        <w:rPr>
          <w:del w:id="1718" w:author="Jeff Wootton" w:date="2024-06-23T18:45:00Z" w16du:dateUtc="2024-06-23T16:45:00Z"/>
          <w:lang w:val="en-US"/>
        </w:rPr>
        <w:pPrChange w:id="1719" w:author="Jeff Wootton" w:date="2024-06-23T18:55:00Z" w16du:dateUtc="2024-06-23T16:55:00Z">
          <w:pPr>
            <w:pStyle w:val="ListParagraph"/>
            <w:numPr>
              <w:numId w:val="28"/>
            </w:numPr>
            <w:spacing w:before="60" w:after="60" w:line="240" w:lineRule="auto"/>
            <w:ind w:left="567" w:hanging="283"/>
            <w:contextualSpacing w:val="0"/>
          </w:pPr>
        </w:pPrChange>
      </w:pPr>
      <w:del w:id="1720" w:author="Jeff Wootton" w:date="2024-06-23T18:45:00Z" w16du:dateUtc="2024-06-23T16:45:00Z">
        <w:r w:rsidRPr="007B2D1A" w:rsidDel="00260FCD">
          <w:delText xml:space="preserve">A geo polygon describing the </w:delText>
        </w:r>
        <w:r w:rsidR="00EC0E27" w:rsidRPr="00142BCB" w:rsidDel="00260FCD">
          <w:rPr>
            <w:b/>
          </w:rPr>
          <w:delText>D</w:delText>
        </w:r>
        <w:r w:rsidR="00412A1B" w:rsidRPr="00142BCB" w:rsidDel="00260FCD">
          <w:rPr>
            <w:b/>
          </w:rPr>
          <w:delText>ata</w:delText>
        </w:r>
        <w:r w:rsidR="00774080" w:rsidRPr="00142BCB" w:rsidDel="00260FCD">
          <w:rPr>
            <w:b/>
          </w:rPr>
          <w:delText xml:space="preserve"> </w:delText>
        </w:r>
        <w:r w:rsidR="00EC0E27" w:rsidRPr="00142BCB" w:rsidDel="00260FCD">
          <w:rPr>
            <w:b/>
          </w:rPr>
          <w:delText>Coverage</w:delText>
        </w:r>
        <w:r w:rsidRPr="007B2D1A" w:rsidDel="00260FCD">
          <w:delText xml:space="preserve">: </w:delText>
        </w:r>
        <w:r w:rsidRPr="007B2D1A" w:rsidDel="00260FCD">
          <w:rPr>
            <w:i/>
            <w:iCs/>
          </w:rPr>
          <w:delText>polygon(</w:delText>
        </w:r>
        <w:r w:rsidR="00AC4D20" w:rsidDel="00260FCD">
          <w:rPr>
            <w:rFonts w:cs="Arial"/>
            <w:i/>
            <w:iCs/>
          </w:rPr>
          <w:delText>dataCoverage</w:delText>
        </w:r>
        <w:r w:rsidRPr="007B2D1A" w:rsidDel="00260FCD">
          <w:rPr>
            <w:i/>
            <w:iCs/>
          </w:rPr>
          <w:delText>)</w:delText>
        </w:r>
        <w:r w:rsidDel="00260FCD">
          <w:delText>;</w:delText>
        </w:r>
      </w:del>
    </w:p>
    <w:p w14:paraId="7A4DF019" w14:textId="76A075A1" w:rsidR="007B2D1A" w:rsidRPr="007B2D1A" w:rsidDel="00260FCD" w:rsidRDefault="007B2D1A">
      <w:pPr>
        <w:pStyle w:val="ListParagraph"/>
        <w:keepNext/>
        <w:numPr>
          <w:ilvl w:val="0"/>
          <w:numId w:val="28"/>
        </w:numPr>
        <w:suppressAutoHyphens/>
        <w:spacing w:before="270" w:after="60" w:line="240" w:lineRule="auto"/>
        <w:ind w:left="567" w:hanging="283"/>
        <w:contextualSpacing w:val="0"/>
        <w:outlineLvl w:val="0"/>
        <w:rPr>
          <w:del w:id="1721" w:author="Jeff Wootton" w:date="2024-06-23T18:45:00Z" w16du:dateUtc="2024-06-23T16:45:00Z"/>
          <w:lang w:val="en-US"/>
        </w:rPr>
        <w:pPrChange w:id="1722" w:author="Jeff Wootton" w:date="2024-06-23T18:55:00Z" w16du:dateUtc="2024-06-23T16:55:00Z">
          <w:pPr>
            <w:pStyle w:val="ListParagraph"/>
            <w:numPr>
              <w:numId w:val="28"/>
            </w:numPr>
            <w:spacing w:before="60" w:after="60" w:line="240" w:lineRule="auto"/>
            <w:ind w:left="567" w:hanging="283"/>
            <w:contextualSpacing w:val="0"/>
          </w:pPr>
        </w:pPrChange>
      </w:pPr>
      <w:del w:id="1723" w:author="Jeff Wootton" w:date="2024-06-23T18:45:00Z" w16du:dateUtc="2024-06-23T16:45:00Z">
        <w:r w:rsidDel="00260FCD">
          <w:delText xml:space="preserve">A set of scale bands: </w:delText>
        </w:r>
        <w:r w:rsidRPr="007B2D1A" w:rsidDel="00260FCD">
          <w:rPr>
            <w:i/>
            <w:iCs/>
          </w:rPr>
          <w:delText>scaleBands(</w:delText>
        </w:r>
        <w:r w:rsidR="00AC4D20" w:rsidDel="00260FCD">
          <w:rPr>
            <w:rFonts w:cs="Arial"/>
            <w:i/>
            <w:iCs/>
          </w:rPr>
          <w:delText>dataCoverage</w:delText>
        </w:r>
        <w:r w:rsidRPr="007B2D1A" w:rsidDel="00260FCD">
          <w:rPr>
            <w:i/>
            <w:iCs/>
          </w:rPr>
          <w:delText>)</w:delText>
        </w:r>
        <w:r w:rsidDel="00260FCD">
          <w:delText>;</w:delText>
        </w:r>
      </w:del>
    </w:p>
    <w:p w14:paraId="30BCF35C" w14:textId="014D0DE5" w:rsidR="007B2D1A" w:rsidRPr="007B2D1A" w:rsidDel="00260FCD" w:rsidRDefault="007B2D1A">
      <w:pPr>
        <w:pStyle w:val="ListParagraph"/>
        <w:keepNext/>
        <w:numPr>
          <w:ilvl w:val="0"/>
          <w:numId w:val="28"/>
        </w:numPr>
        <w:suppressAutoHyphens/>
        <w:spacing w:before="270" w:after="120" w:line="240" w:lineRule="auto"/>
        <w:ind w:left="567" w:hanging="283"/>
        <w:contextualSpacing w:val="0"/>
        <w:outlineLvl w:val="0"/>
        <w:rPr>
          <w:del w:id="1724" w:author="Jeff Wootton" w:date="2024-06-23T18:45:00Z" w16du:dateUtc="2024-06-23T16:45:00Z"/>
          <w:lang w:val="en-US"/>
        </w:rPr>
        <w:pPrChange w:id="1725" w:author="Jeff Wootton" w:date="2024-06-23T18:55:00Z" w16du:dateUtc="2024-06-23T16:55:00Z">
          <w:pPr>
            <w:pStyle w:val="ListParagraph"/>
            <w:numPr>
              <w:numId w:val="28"/>
            </w:numPr>
            <w:spacing w:after="120" w:line="240" w:lineRule="auto"/>
            <w:ind w:left="567" w:hanging="283"/>
            <w:contextualSpacing w:val="0"/>
          </w:pPr>
        </w:pPrChange>
      </w:pPr>
      <w:del w:id="1726" w:author="Jeff Wootton" w:date="2024-06-23T18:45:00Z" w16du:dateUtc="2024-06-23T16:45:00Z">
        <w:r w:rsidDel="00260FCD">
          <w:delText xml:space="preserve">An associated dataset: </w:delText>
        </w:r>
        <w:r w:rsidRPr="007B2D1A" w:rsidDel="00260FCD">
          <w:rPr>
            <w:i/>
            <w:iCs/>
          </w:rPr>
          <w:delText>dataset(</w:delText>
        </w:r>
        <w:r w:rsidR="00AC4D20" w:rsidDel="00260FCD">
          <w:rPr>
            <w:rFonts w:cs="Arial"/>
            <w:i/>
            <w:iCs/>
          </w:rPr>
          <w:delText>dataCoverage</w:delText>
        </w:r>
        <w:r w:rsidRPr="007B2D1A" w:rsidDel="00260FCD">
          <w:rPr>
            <w:i/>
            <w:iCs/>
          </w:rPr>
          <w:delText>)</w:delText>
        </w:r>
        <w:r w:rsidDel="00260FCD">
          <w:delText>.</w:delText>
        </w:r>
      </w:del>
    </w:p>
    <w:p w14:paraId="57D9803B" w14:textId="07A00B6F" w:rsidR="007B2D1A" w:rsidDel="00260FCD" w:rsidRDefault="00AA512C">
      <w:pPr>
        <w:keepNext/>
        <w:suppressAutoHyphens/>
        <w:spacing w:before="270" w:after="60" w:line="240" w:lineRule="auto"/>
        <w:outlineLvl w:val="0"/>
        <w:rPr>
          <w:del w:id="1727" w:author="Jeff Wootton" w:date="2024-06-23T18:45:00Z" w16du:dateUtc="2024-06-23T16:45:00Z"/>
          <w:rFonts w:cs="Arial"/>
        </w:rPr>
        <w:pPrChange w:id="1728" w:author="Jeff Wootton" w:date="2024-06-23T18:55:00Z" w16du:dateUtc="2024-06-23T16:55:00Z">
          <w:pPr>
            <w:spacing w:before="60" w:after="60" w:line="240" w:lineRule="auto"/>
          </w:pPr>
        </w:pPrChange>
      </w:pPr>
      <w:del w:id="1729" w:author="Jeff Wootton" w:date="2024-06-23T18:45:00Z" w16du:dateUtc="2024-06-23T16:45:00Z">
        <w:r w:rsidRPr="00AA512C" w:rsidDel="00260FCD">
          <w:rPr>
            <w:rFonts w:cs="Arial"/>
          </w:rPr>
          <w:delText xml:space="preserve">A projection </w:delText>
        </w:r>
        <w:r w:rsidRPr="00AA512C" w:rsidDel="00260FCD">
          <w:rPr>
            <w:rFonts w:cs="Arial"/>
            <w:i/>
            <w:iCs/>
          </w:rPr>
          <w:delText>pro</w:delText>
        </w:r>
        <w:r w:rsidR="00736CEC" w:rsidDel="00260FCD">
          <w:rPr>
            <w:rFonts w:cs="Arial"/>
            <w:i/>
            <w:iCs/>
          </w:rPr>
          <w:delText>jection</w:delText>
        </w:r>
        <w:r w:rsidRPr="00AA512C" w:rsidDel="00260FCD">
          <w:rPr>
            <w:rFonts w:cs="Arial"/>
          </w:rPr>
          <w:delText xml:space="preserve"> that can</w:delText>
        </w:r>
        <w:r w:rsidR="007B2D1A" w:rsidDel="00260FCD">
          <w:rPr>
            <w:rFonts w:cs="Arial"/>
          </w:rPr>
          <w:delText>:</w:delText>
        </w:r>
      </w:del>
    </w:p>
    <w:p w14:paraId="4E193385" w14:textId="1289D2C0" w:rsidR="007B2D1A" w:rsidRPr="0086129E" w:rsidDel="00260FCD" w:rsidRDefault="00AA512C">
      <w:pPr>
        <w:pStyle w:val="ListParagraph"/>
        <w:keepNext/>
        <w:numPr>
          <w:ilvl w:val="0"/>
          <w:numId w:val="28"/>
        </w:numPr>
        <w:suppressAutoHyphens/>
        <w:spacing w:before="270" w:after="60" w:line="240" w:lineRule="auto"/>
        <w:ind w:left="567" w:hanging="283"/>
        <w:contextualSpacing w:val="0"/>
        <w:outlineLvl w:val="0"/>
        <w:rPr>
          <w:del w:id="1730" w:author="Jeff Wootton" w:date="2024-06-23T18:45:00Z" w16du:dateUtc="2024-06-23T16:45:00Z"/>
          <w:lang w:val="en-US"/>
        </w:rPr>
        <w:pPrChange w:id="1731" w:author="Jeff Wootton" w:date="2024-06-23T18:55:00Z" w16du:dateUtc="2024-06-23T16:55:00Z">
          <w:pPr>
            <w:pStyle w:val="ListParagraph"/>
            <w:numPr>
              <w:numId w:val="28"/>
            </w:numPr>
            <w:spacing w:before="60" w:after="60" w:line="240" w:lineRule="auto"/>
            <w:ind w:left="567" w:hanging="283"/>
            <w:contextualSpacing w:val="0"/>
          </w:pPr>
        </w:pPrChange>
      </w:pPr>
      <w:del w:id="1732" w:author="Jeff Wootton" w:date="2024-06-23T18:45:00Z" w16du:dateUtc="2024-06-23T16:45:00Z">
        <w:r w:rsidDel="00260FCD">
          <w:delText>Convert geo</w:delText>
        </w:r>
        <w:r w:rsidR="00297C05" w:rsidDel="00260FCD">
          <w:delText xml:space="preserve">graphic </w:delText>
        </w:r>
        <w:r w:rsidDel="00260FCD">
          <w:delText>polygon</w:delText>
        </w:r>
        <w:r w:rsidR="00FD093C" w:rsidDel="00260FCD">
          <w:delText>s</w:delText>
        </w:r>
        <w:r w:rsidDel="00260FCD">
          <w:delText xml:space="preserve"> </w:delText>
        </w:r>
        <w:r w:rsidRPr="00AA512C" w:rsidDel="00260FCD">
          <w:rPr>
            <w:i/>
            <w:iCs/>
          </w:rPr>
          <w:delText>geo</w:delText>
        </w:r>
        <w:r w:rsidR="00736CEC" w:rsidDel="00260FCD">
          <w:rPr>
            <w:i/>
            <w:iCs/>
          </w:rPr>
          <w:delText>Polygon</w:delText>
        </w:r>
        <w:r w:rsidDel="00260FCD">
          <w:delText xml:space="preserve"> to device</w:delText>
        </w:r>
        <w:r w:rsidR="00297C05" w:rsidDel="00260FCD">
          <w:delText xml:space="preserve"> </w:delText>
        </w:r>
        <w:r w:rsidDel="00260FCD">
          <w:delText>polygon</w:delText>
        </w:r>
        <w:r w:rsidR="00FD093C" w:rsidDel="00260FCD">
          <w:delText>s</w:delText>
        </w:r>
        <w:r w:rsidDel="00260FCD">
          <w:delText xml:space="preserve">: </w:delText>
        </w:r>
        <w:r w:rsidRPr="00AA512C" w:rsidDel="00260FCD">
          <w:rPr>
            <w:i/>
            <w:iCs/>
          </w:rPr>
          <w:delText>pro</w:delText>
        </w:r>
        <w:r w:rsidR="00736CEC" w:rsidDel="00260FCD">
          <w:rPr>
            <w:i/>
            <w:iCs/>
          </w:rPr>
          <w:delText>jection</w:delText>
        </w:r>
        <w:r w:rsidRPr="00AA512C" w:rsidDel="00260FCD">
          <w:rPr>
            <w:i/>
            <w:iCs/>
          </w:rPr>
          <w:delText>(geo</w:delText>
        </w:r>
        <w:r w:rsidR="00736CEC" w:rsidDel="00260FCD">
          <w:rPr>
            <w:i/>
            <w:iCs/>
          </w:rPr>
          <w:delText>Polygon</w:delText>
        </w:r>
        <w:r w:rsidRPr="00AA512C" w:rsidDel="00260FCD">
          <w:rPr>
            <w:i/>
            <w:iCs/>
          </w:rPr>
          <w:delText>)</w:delText>
        </w:r>
        <w:r w:rsidR="007B2D1A" w:rsidDel="00260FCD">
          <w:delText>;</w:delText>
        </w:r>
      </w:del>
    </w:p>
    <w:p w14:paraId="37DA5839" w14:textId="6A214E55" w:rsidR="007B2D1A" w:rsidRPr="0086129E" w:rsidDel="00260FCD" w:rsidRDefault="00AA512C">
      <w:pPr>
        <w:pStyle w:val="ListParagraph"/>
        <w:keepNext/>
        <w:numPr>
          <w:ilvl w:val="0"/>
          <w:numId w:val="28"/>
        </w:numPr>
        <w:suppressAutoHyphens/>
        <w:spacing w:before="270" w:after="60" w:line="240" w:lineRule="auto"/>
        <w:ind w:left="567" w:hanging="283"/>
        <w:contextualSpacing w:val="0"/>
        <w:outlineLvl w:val="0"/>
        <w:rPr>
          <w:del w:id="1733" w:author="Jeff Wootton" w:date="2024-06-23T18:45:00Z" w16du:dateUtc="2024-06-23T16:45:00Z"/>
          <w:lang w:val="en-US"/>
        </w:rPr>
        <w:pPrChange w:id="1734" w:author="Jeff Wootton" w:date="2024-06-23T18:55:00Z" w16du:dateUtc="2024-06-23T16:55:00Z">
          <w:pPr>
            <w:pStyle w:val="ListParagraph"/>
            <w:numPr>
              <w:numId w:val="28"/>
            </w:numPr>
            <w:spacing w:before="60" w:after="60" w:line="240" w:lineRule="auto"/>
            <w:ind w:left="567" w:hanging="283"/>
            <w:contextualSpacing w:val="0"/>
          </w:pPr>
        </w:pPrChange>
      </w:pPr>
      <w:del w:id="1735" w:author="Jeff Wootton" w:date="2024-06-23T18:45:00Z" w16du:dateUtc="2024-06-23T16:45:00Z">
        <w:r w:rsidRPr="00AA512C" w:rsidDel="00260FCD">
          <w:delText>Convert device</w:delText>
        </w:r>
        <w:r w:rsidR="00FD093C" w:rsidDel="00260FCD">
          <w:delText xml:space="preserve"> </w:delText>
        </w:r>
        <w:r w:rsidRPr="00AA512C" w:rsidDel="00260FCD">
          <w:delText xml:space="preserve">polygons </w:delText>
        </w:r>
        <w:r w:rsidRPr="00AA512C" w:rsidDel="00260FCD">
          <w:rPr>
            <w:i/>
            <w:iCs/>
          </w:rPr>
          <w:delText>poly</w:delText>
        </w:r>
        <w:r w:rsidR="00736CEC" w:rsidDel="00260FCD">
          <w:rPr>
            <w:i/>
            <w:iCs/>
          </w:rPr>
          <w:delText>gon</w:delText>
        </w:r>
        <w:r w:rsidRPr="00AA512C" w:rsidDel="00260FCD">
          <w:delText xml:space="preserve"> to geo</w:delText>
        </w:r>
        <w:r w:rsidR="00FD093C" w:rsidDel="00260FCD">
          <w:delText xml:space="preserve">graphic </w:delText>
        </w:r>
        <w:r w:rsidRPr="00AA512C" w:rsidDel="00260FCD">
          <w:delText xml:space="preserve">polygons: </w:delText>
        </w:r>
        <w:r w:rsidRPr="00AA512C" w:rsidDel="00260FCD">
          <w:rPr>
            <w:i/>
            <w:iCs/>
          </w:rPr>
          <w:delText>~pro</w:delText>
        </w:r>
        <w:r w:rsidR="00736CEC" w:rsidDel="00260FCD">
          <w:rPr>
            <w:i/>
            <w:iCs/>
          </w:rPr>
          <w:delText>jection</w:delText>
        </w:r>
        <w:r w:rsidRPr="00AA512C" w:rsidDel="00260FCD">
          <w:rPr>
            <w:i/>
            <w:iCs/>
          </w:rPr>
          <w:delText>(poly</w:delText>
        </w:r>
        <w:r w:rsidR="00736CEC" w:rsidDel="00260FCD">
          <w:rPr>
            <w:i/>
            <w:iCs/>
          </w:rPr>
          <w:delText>gon</w:delText>
        </w:r>
        <w:r w:rsidRPr="00AA512C" w:rsidDel="00260FCD">
          <w:rPr>
            <w:i/>
            <w:iCs/>
          </w:rPr>
          <w:delText>)</w:delText>
        </w:r>
        <w:r w:rsidDel="00260FCD">
          <w:delText>.</w:delText>
        </w:r>
      </w:del>
    </w:p>
    <w:p w14:paraId="58091CBD" w14:textId="1AC70765" w:rsidR="007B2D1A" w:rsidDel="00260FCD" w:rsidRDefault="007B2D1A">
      <w:pPr>
        <w:keepNext/>
        <w:suppressAutoHyphens/>
        <w:spacing w:before="270" w:after="120" w:line="240" w:lineRule="auto"/>
        <w:outlineLvl w:val="0"/>
        <w:rPr>
          <w:del w:id="1736" w:author="Jeff Wootton" w:date="2024-06-23T18:45:00Z" w16du:dateUtc="2024-06-23T16:45:00Z"/>
          <w:lang w:val="en-US"/>
        </w:rPr>
        <w:pPrChange w:id="1737" w:author="Jeff Wootton" w:date="2024-06-23T18:55:00Z" w16du:dateUtc="2024-06-23T16:55:00Z">
          <w:pPr>
            <w:spacing w:after="120" w:line="240" w:lineRule="auto"/>
          </w:pPr>
        </w:pPrChange>
      </w:pPr>
    </w:p>
    <w:p w14:paraId="3B1D13F0" w14:textId="6E9547F3" w:rsidR="00AA512C" w:rsidRPr="008A6F2A" w:rsidDel="00260FCD" w:rsidRDefault="00AA512C">
      <w:pPr>
        <w:pStyle w:val="ListContinue2"/>
        <w:keepNext/>
        <w:numPr>
          <w:ilvl w:val="0"/>
          <w:numId w:val="39"/>
        </w:numPr>
        <w:tabs>
          <w:tab w:val="clear" w:pos="800"/>
        </w:tabs>
        <w:suppressAutoHyphens/>
        <w:spacing w:before="270" w:after="200" w:line="240" w:lineRule="auto"/>
        <w:outlineLvl w:val="0"/>
        <w:rPr>
          <w:del w:id="1738" w:author="Jeff Wootton" w:date="2024-06-23T18:45:00Z" w16du:dateUtc="2024-06-23T16:45:00Z"/>
          <w:szCs w:val="22"/>
          <w:lang w:eastAsia="en-US"/>
        </w:rPr>
        <w:pPrChange w:id="1739" w:author="Jeff Wootton" w:date="2024-06-23T18:55:00Z" w16du:dateUtc="2024-06-23T16:55:00Z">
          <w:pPr>
            <w:pStyle w:val="ListContinue2"/>
            <w:numPr>
              <w:ilvl w:val="0"/>
              <w:numId w:val="39"/>
            </w:numPr>
            <w:tabs>
              <w:tab w:val="clear" w:pos="432"/>
              <w:tab w:val="clear" w:pos="800"/>
              <w:tab w:val="num" w:pos="709"/>
            </w:tabs>
            <w:spacing w:before="120" w:after="200" w:line="240" w:lineRule="auto"/>
            <w:ind w:left="709" w:hanging="709"/>
          </w:pPr>
        </w:pPrChange>
      </w:pPr>
      <w:bookmarkStart w:id="1740" w:name="_Toc169203196"/>
      <w:commentRangeStart w:id="1741"/>
      <w:del w:id="1742" w:author="Jeff Wootton" w:date="2024-06-23T18:45:00Z" w16du:dateUtc="2024-06-23T16:45:00Z">
        <w:r w:rsidDel="00260FCD">
          <w:rPr>
            <w:b/>
            <w:sz w:val="22"/>
            <w:szCs w:val="22"/>
            <w:lang w:eastAsia="en-US"/>
          </w:rPr>
          <w:delText xml:space="preserve">Scale </w:delText>
        </w:r>
        <w:r w:rsidR="002D4E29" w:rsidDel="00260FCD">
          <w:rPr>
            <w:b/>
            <w:sz w:val="22"/>
            <w:szCs w:val="22"/>
            <w:lang w:eastAsia="en-US"/>
          </w:rPr>
          <w:delText>B</w:delText>
        </w:r>
        <w:r w:rsidDel="00260FCD">
          <w:rPr>
            <w:b/>
            <w:sz w:val="22"/>
            <w:szCs w:val="22"/>
            <w:lang w:eastAsia="en-US"/>
          </w:rPr>
          <w:delText>ands</w:delText>
        </w:r>
        <w:commentRangeEnd w:id="1741"/>
        <w:r w:rsidR="00574F63" w:rsidDel="00260FCD">
          <w:rPr>
            <w:rStyle w:val="CommentReference"/>
          </w:rPr>
          <w:commentReference w:id="1741"/>
        </w:r>
        <w:bookmarkEnd w:id="1740"/>
      </w:del>
    </w:p>
    <w:p w14:paraId="688D1C9E" w14:textId="65089E70" w:rsidR="00AA512C" w:rsidDel="00260FCD" w:rsidRDefault="00AA512C">
      <w:pPr>
        <w:keepNext/>
        <w:suppressAutoHyphens/>
        <w:spacing w:before="270" w:after="120" w:line="240" w:lineRule="auto"/>
        <w:outlineLvl w:val="0"/>
        <w:rPr>
          <w:del w:id="1743" w:author="Jeff Wootton" w:date="2024-06-23T18:45:00Z" w16du:dateUtc="2024-06-23T16:45:00Z"/>
        </w:rPr>
        <w:pPrChange w:id="1744" w:author="Jeff Wootton" w:date="2024-06-23T18:55:00Z" w16du:dateUtc="2024-06-23T16:55:00Z">
          <w:pPr>
            <w:spacing w:after="120" w:line="240" w:lineRule="auto"/>
          </w:pPr>
        </w:pPrChange>
      </w:pPr>
      <w:del w:id="1745" w:author="Jeff Wootton" w:date="2024-06-23T18:45:00Z" w16du:dateUtc="2024-06-23T16:45:00Z">
        <w:r w:rsidRPr="00AA512C" w:rsidDel="00260FCD">
          <w:delText xml:space="preserve">A lists of scale bands will be used for the algorithm. Each scale band is defined by its minimum and </w:delText>
        </w:r>
      </w:del>
      <w:del w:id="1746" w:author="Jeff Wootton" w:date="2024-03-20T20:53:00Z">
        <w:r w:rsidR="003C088E" w:rsidDel="00C579E7">
          <w:delText>optimum</w:delText>
        </w:r>
        <w:r w:rsidR="003C088E" w:rsidRPr="00AA512C" w:rsidDel="00C579E7">
          <w:delText xml:space="preserve"> </w:delText>
        </w:r>
      </w:del>
      <w:del w:id="1747" w:author="Jeff Wootton" w:date="2024-06-23T18:45:00Z" w16du:dateUtc="2024-06-23T16:45:00Z">
        <w:r w:rsidRPr="00AA512C" w:rsidDel="00260FCD">
          <w:delText>scale</w:delText>
        </w:r>
        <w:r w:rsidR="00AC4D20" w:rsidDel="00260FCD">
          <w:delText xml:space="preserve"> denominators</w:delText>
        </w:r>
        <w:r w:rsidRPr="00AA512C" w:rsidDel="00260FCD">
          <w:delText xml:space="preserve"> and will be accessed by an index.</w:delText>
        </w:r>
        <w:r w:rsidR="00736CEC" w:rsidDel="00260FCD">
          <w:delText xml:space="preserve"> </w:delText>
        </w:r>
        <w:r w:rsidR="00736CEC" w:rsidRPr="00736CEC" w:rsidDel="00260FCD">
          <w:delText>Note that the table below contain</w:delText>
        </w:r>
        <w:r w:rsidR="00736CEC" w:rsidDel="00260FCD">
          <w:delText>s the denominators of the scale;</w:delText>
        </w:r>
        <w:r w:rsidR="00736CEC" w:rsidRPr="00736CEC" w:rsidDel="00260FCD">
          <w:delText xml:space="preserve"> </w:delText>
        </w:r>
        <w:r w:rsidR="00736CEC" w:rsidDel="00260FCD">
          <w:delText>for example</w:delText>
        </w:r>
        <w:r w:rsidR="00736CEC" w:rsidRPr="00736CEC" w:rsidDel="00260FCD">
          <w:delText xml:space="preserve">. 22,000 is </w:delText>
        </w:r>
        <w:r w:rsidR="00736CEC" w:rsidDel="00260FCD">
          <w:delText xml:space="preserve">denominator value </w:delText>
        </w:r>
        <w:r w:rsidR="00736CEC" w:rsidRPr="00736CEC" w:rsidDel="00260FCD">
          <w:delText>associated with the scale 1:22,000. Whenever scales are compared in these algorithms the numerical comparison is based on scales not on scale denominators.</w:delText>
        </w:r>
      </w:del>
    </w:p>
    <w:tbl>
      <w:tblPr>
        <w:tblW w:w="898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912"/>
        <w:gridCol w:w="2320"/>
        <w:gridCol w:w="3426"/>
        <w:gridCol w:w="2329"/>
      </w:tblGrid>
      <w:tr w:rsidR="00AA512C" w:rsidRPr="008D0CFF" w:rsidDel="00260FCD" w14:paraId="4C9A4865" w14:textId="4611AC4E" w:rsidTr="00A0444A">
        <w:trPr>
          <w:jc w:val="center"/>
          <w:del w:id="1748" w:author="Jeff Wootton" w:date="2024-06-23T18:45:00Z"/>
        </w:trPr>
        <w:tc>
          <w:tcPr>
            <w:tcW w:w="912" w:type="dxa"/>
            <w:shd w:val="clear" w:color="auto" w:fill="D9D9D9" w:themeFill="background1" w:themeFillShade="D9"/>
          </w:tcPr>
          <w:p w14:paraId="4140388E" w14:textId="6D9A31DE" w:rsidR="00AA512C" w:rsidRPr="00142BCB" w:rsidDel="00260FCD" w:rsidRDefault="001F5F3A">
            <w:pPr>
              <w:pStyle w:val="Tabletext9"/>
              <w:keepNext/>
              <w:suppressAutoHyphens/>
              <w:spacing w:before="270"/>
              <w:jc w:val="center"/>
              <w:outlineLvl w:val="0"/>
              <w:rPr>
                <w:del w:id="1749" w:author="Jeff Wootton" w:date="2024-06-23T18:45:00Z" w16du:dateUtc="2024-06-23T16:45:00Z"/>
                <w:b/>
                <w:i/>
              </w:rPr>
              <w:pPrChange w:id="1750" w:author="Jeff Wootton" w:date="2024-06-23T18:55:00Z" w16du:dateUtc="2024-06-23T16:55:00Z">
                <w:pPr>
                  <w:pStyle w:val="Tabletext9"/>
                  <w:jc w:val="center"/>
                </w:pPr>
              </w:pPrChange>
            </w:pPr>
            <w:del w:id="1751" w:author="Jeff Wootton" w:date="2024-06-23T18:45:00Z" w16du:dateUtc="2024-06-23T16:45:00Z">
              <w:r w:rsidRPr="00142BCB" w:rsidDel="00260FCD">
                <w:rPr>
                  <w:b/>
                  <w:i/>
                </w:rPr>
                <w:delText>index</w:delText>
              </w:r>
            </w:del>
          </w:p>
        </w:tc>
        <w:tc>
          <w:tcPr>
            <w:tcW w:w="2320" w:type="dxa"/>
            <w:shd w:val="clear" w:color="auto" w:fill="D9D9D9" w:themeFill="background1" w:themeFillShade="D9"/>
            <w:vAlign w:val="center"/>
          </w:tcPr>
          <w:p w14:paraId="21079AA1" w14:textId="4A29C2C6" w:rsidR="00AA512C" w:rsidRPr="00142BCB" w:rsidDel="00260FCD" w:rsidRDefault="00AC4D20">
            <w:pPr>
              <w:pStyle w:val="Tabletext9"/>
              <w:keepNext/>
              <w:suppressAutoHyphens/>
              <w:spacing w:before="270"/>
              <w:jc w:val="center"/>
              <w:outlineLvl w:val="0"/>
              <w:rPr>
                <w:del w:id="1752" w:author="Jeff Wootton" w:date="2024-06-23T18:45:00Z" w16du:dateUtc="2024-06-23T16:45:00Z"/>
                <w:b/>
                <w:i/>
              </w:rPr>
              <w:pPrChange w:id="1753" w:author="Jeff Wootton" w:date="2024-06-23T18:55:00Z" w16du:dateUtc="2024-06-23T16:55:00Z">
                <w:pPr>
                  <w:pStyle w:val="Tabletext9"/>
                  <w:jc w:val="center"/>
                </w:pPr>
              </w:pPrChange>
            </w:pPr>
            <w:del w:id="1754" w:author="Jeff Wootton" w:date="2024-06-23T18:45:00Z" w16du:dateUtc="2024-06-23T16:45:00Z">
              <w:r w:rsidRPr="00142BCB" w:rsidDel="00260FCD">
                <w:rPr>
                  <w:b/>
                  <w:i/>
                </w:rPr>
                <w:delText>minimumScale</w:delText>
              </w:r>
            </w:del>
          </w:p>
        </w:tc>
        <w:tc>
          <w:tcPr>
            <w:tcW w:w="3426" w:type="dxa"/>
            <w:shd w:val="clear" w:color="auto" w:fill="D9D9D9" w:themeFill="background1" w:themeFillShade="D9"/>
            <w:vAlign w:val="center"/>
          </w:tcPr>
          <w:p w14:paraId="14DD4E86" w14:textId="52BB3D28" w:rsidR="00AA512C" w:rsidRPr="00DD3EC4" w:rsidDel="00260FCD" w:rsidRDefault="00AC4D20">
            <w:pPr>
              <w:pStyle w:val="Tabletext9"/>
              <w:keepNext/>
              <w:suppressAutoHyphens/>
              <w:spacing w:before="270"/>
              <w:jc w:val="center"/>
              <w:outlineLvl w:val="0"/>
              <w:rPr>
                <w:del w:id="1755" w:author="Jeff Wootton" w:date="2024-06-23T18:45:00Z" w16du:dateUtc="2024-06-23T16:45:00Z"/>
                <w:bCs/>
                <w:i/>
              </w:rPr>
              <w:pPrChange w:id="1756" w:author="Jeff Wootton" w:date="2024-06-23T18:55:00Z" w16du:dateUtc="2024-06-23T16:55:00Z">
                <w:pPr>
                  <w:pStyle w:val="Tabletext9"/>
                  <w:jc w:val="center"/>
                </w:pPr>
              </w:pPrChange>
            </w:pPr>
            <w:del w:id="1757" w:author="Jeff Wootton" w:date="2024-03-20T20:45:00Z">
              <w:r w:rsidRPr="00142BCB" w:rsidDel="00891F76">
                <w:rPr>
                  <w:b/>
                  <w:i/>
                </w:rPr>
                <w:delText>optimumScale</w:delText>
              </w:r>
            </w:del>
          </w:p>
        </w:tc>
        <w:tc>
          <w:tcPr>
            <w:tcW w:w="2329" w:type="dxa"/>
            <w:shd w:val="clear" w:color="auto" w:fill="D9D9D9" w:themeFill="background1" w:themeFillShade="D9"/>
            <w:vAlign w:val="center"/>
          </w:tcPr>
          <w:p w14:paraId="091A2F6E" w14:textId="72A1D913" w:rsidR="00AA512C" w:rsidRPr="008D0CFF" w:rsidDel="00260FCD" w:rsidRDefault="00AA512C">
            <w:pPr>
              <w:pStyle w:val="Tabletext9"/>
              <w:keepNext/>
              <w:suppressAutoHyphens/>
              <w:spacing w:before="270"/>
              <w:outlineLvl w:val="0"/>
              <w:rPr>
                <w:del w:id="1758" w:author="Jeff Wootton" w:date="2024-06-23T18:45:00Z" w16du:dateUtc="2024-06-23T16:45:00Z"/>
                <w:b/>
              </w:rPr>
              <w:pPrChange w:id="1759" w:author="Jeff Wootton" w:date="2024-06-23T18:55:00Z" w16du:dateUtc="2024-06-23T16:55:00Z">
                <w:pPr>
                  <w:pStyle w:val="Tabletext9"/>
                </w:pPr>
              </w:pPrChange>
            </w:pPr>
            <w:del w:id="1760" w:author="Jeff Wootton" w:date="2024-06-23T18:45:00Z" w16du:dateUtc="2024-06-23T16:45:00Z">
              <w:r w:rsidDel="00260FCD">
                <w:rPr>
                  <w:b/>
                </w:rPr>
                <w:delText>Remarks</w:delText>
              </w:r>
            </w:del>
          </w:p>
        </w:tc>
      </w:tr>
      <w:tr w:rsidR="00AA512C" w:rsidRPr="008D0CFF" w:rsidDel="00260FCD" w14:paraId="21997FF9" w14:textId="3B9B2C98" w:rsidTr="00A0444A">
        <w:trPr>
          <w:jc w:val="center"/>
          <w:del w:id="1761" w:author="Jeff Wootton" w:date="2024-06-23T18:45:00Z"/>
        </w:trPr>
        <w:tc>
          <w:tcPr>
            <w:tcW w:w="912" w:type="dxa"/>
          </w:tcPr>
          <w:p w14:paraId="7680217F" w14:textId="7DCE2190" w:rsidR="00AA512C" w:rsidDel="00260FCD" w:rsidRDefault="005323C6">
            <w:pPr>
              <w:pStyle w:val="Tabletext9"/>
              <w:keepNext/>
              <w:suppressAutoHyphens/>
              <w:spacing w:before="270"/>
              <w:jc w:val="center"/>
              <w:outlineLvl w:val="0"/>
              <w:rPr>
                <w:del w:id="1762" w:author="Jeff Wootton" w:date="2024-06-23T18:45:00Z" w16du:dateUtc="2024-06-23T16:45:00Z"/>
              </w:rPr>
              <w:pPrChange w:id="1763" w:author="Jeff Wootton" w:date="2024-06-23T18:55:00Z" w16du:dateUtc="2024-06-23T16:55:00Z">
                <w:pPr>
                  <w:pStyle w:val="Tabletext9"/>
                  <w:jc w:val="center"/>
                </w:pPr>
              </w:pPrChange>
            </w:pPr>
            <w:del w:id="1764" w:author="Jeff Wootton" w:date="2024-06-23T18:45:00Z" w16du:dateUtc="2024-06-23T16:45:00Z">
              <w:r w:rsidDel="00260FCD">
                <w:delText>1</w:delText>
              </w:r>
            </w:del>
          </w:p>
        </w:tc>
        <w:tc>
          <w:tcPr>
            <w:tcW w:w="2320" w:type="dxa"/>
          </w:tcPr>
          <w:p w14:paraId="603DEA06" w14:textId="6386A4D2" w:rsidR="00AA512C" w:rsidRPr="008D0CFF" w:rsidDel="00260FCD" w:rsidRDefault="00AA512C">
            <w:pPr>
              <w:pStyle w:val="Tabletext9"/>
              <w:keepNext/>
              <w:suppressAutoHyphens/>
              <w:spacing w:before="270"/>
              <w:jc w:val="center"/>
              <w:outlineLvl w:val="0"/>
              <w:rPr>
                <w:del w:id="1765" w:author="Jeff Wootton" w:date="2024-06-23T18:45:00Z" w16du:dateUtc="2024-06-23T16:45:00Z"/>
              </w:rPr>
              <w:pPrChange w:id="1766" w:author="Jeff Wootton" w:date="2024-06-23T18:55:00Z" w16du:dateUtc="2024-06-23T16:55:00Z">
                <w:pPr>
                  <w:pStyle w:val="Tabletext9"/>
                  <w:jc w:val="center"/>
                </w:pPr>
              </w:pPrChange>
            </w:pPr>
            <w:del w:id="1767" w:author="Jeff Wootton" w:date="2024-06-23T18:45:00Z" w16du:dateUtc="2024-06-23T16:45:00Z">
              <w:r w:rsidDel="00260FCD">
                <w:delText>NULL</w:delText>
              </w:r>
              <w:r w:rsidR="00736CEC" w:rsidDel="00260FCD">
                <w:delText xml:space="preserve"> (</w:delText>
              </w:r>
              <w:r w:rsidR="00736CEC" w:rsidDel="00260FCD">
                <w:rPr>
                  <w:rFonts w:cs="Arial"/>
                </w:rPr>
                <w:delText>∞</w:delText>
              </w:r>
              <w:r w:rsidR="00736CEC" w:rsidDel="00260FCD">
                <w:delText>)</w:delText>
              </w:r>
            </w:del>
          </w:p>
        </w:tc>
        <w:tc>
          <w:tcPr>
            <w:tcW w:w="3426" w:type="dxa"/>
            <w:vAlign w:val="center"/>
          </w:tcPr>
          <w:p w14:paraId="55D81A14" w14:textId="7AB15D27" w:rsidR="00AA512C" w:rsidRPr="008D0CFF" w:rsidDel="00260FCD" w:rsidRDefault="00AA512C">
            <w:pPr>
              <w:pStyle w:val="Tabletext9"/>
              <w:keepNext/>
              <w:suppressAutoHyphens/>
              <w:spacing w:before="270"/>
              <w:jc w:val="center"/>
              <w:outlineLvl w:val="0"/>
              <w:rPr>
                <w:del w:id="1768" w:author="Jeff Wootton" w:date="2024-06-23T18:45:00Z" w16du:dateUtc="2024-06-23T16:45:00Z"/>
              </w:rPr>
              <w:pPrChange w:id="1769" w:author="Jeff Wootton" w:date="2024-06-23T18:55:00Z" w16du:dateUtc="2024-06-23T16:55:00Z">
                <w:pPr>
                  <w:pStyle w:val="Tabletext9"/>
                  <w:jc w:val="center"/>
                </w:pPr>
              </w:pPrChange>
            </w:pPr>
            <w:del w:id="1770" w:author="Jeff Wootton" w:date="2024-06-23T18:45:00Z" w16du:dateUtc="2024-06-23T16:45:00Z">
              <w:r w:rsidRPr="008D0CFF" w:rsidDel="00260FCD">
                <w:delText>10,000,000</w:delText>
              </w:r>
            </w:del>
          </w:p>
        </w:tc>
        <w:tc>
          <w:tcPr>
            <w:tcW w:w="2329" w:type="dxa"/>
          </w:tcPr>
          <w:p w14:paraId="5E6D4914" w14:textId="56FCCEED" w:rsidR="00AA512C" w:rsidRPr="008D0CFF" w:rsidDel="00260FCD" w:rsidRDefault="00AA512C">
            <w:pPr>
              <w:pStyle w:val="Tabletext9"/>
              <w:keepNext/>
              <w:suppressAutoHyphens/>
              <w:spacing w:before="270"/>
              <w:jc w:val="left"/>
              <w:outlineLvl w:val="0"/>
              <w:rPr>
                <w:del w:id="1771" w:author="Jeff Wootton" w:date="2024-06-23T18:45:00Z" w16du:dateUtc="2024-06-23T16:45:00Z"/>
              </w:rPr>
              <w:pPrChange w:id="1772" w:author="Jeff Wootton" w:date="2024-06-23T18:55:00Z" w16du:dateUtc="2024-06-23T16:55:00Z">
                <w:pPr>
                  <w:pStyle w:val="Tabletext9"/>
                  <w:jc w:val="left"/>
                </w:pPr>
              </w:pPrChange>
            </w:pPr>
            <w:del w:id="1773" w:author="Jeff Wootton" w:date="2024-06-23T18:45:00Z" w16du:dateUtc="2024-06-23T16:45:00Z">
              <w:r w:rsidRPr="00AA512C" w:rsidDel="00260FCD">
                <w:delText xml:space="preserve">For all </w:delText>
              </w:r>
              <w:r w:rsidR="00AC4D20" w:rsidDel="00260FCD">
                <w:delText>values larger</w:delText>
              </w:r>
              <w:r w:rsidRPr="00AA512C" w:rsidDel="00260FCD">
                <w:delText xml:space="preserve"> than 10,000,000</w:delText>
              </w:r>
            </w:del>
          </w:p>
        </w:tc>
      </w:tr>
      <w:tr w:rsidR="00AA512C" w:rsidRPr="008D0CFF" w:rsidDel="00260FCD" w14:paraId="76AFC5C6" w14:textId="1E687A5C" w:rsidTr="00A0444A">
        <w:trPr>
          <w:jc w:val="center"/>
          <w:del w:id="1774" w:author="Jeff Wootton" w:date="2024-06-23T18:45:00Z"/>
        </w:trPr>
        <w:tc>
          <w:tcPr>
            <w:tcW w:w="912" w:type="dxa"/>
          </w:tcPr>
          <w:p w14:paraId="77769CB3" w14:textId="7123FB06" w:rsidR="00AA512C" w:rsidRPr="008D0CFF" w:rsidDel="00260FCD" w:rsidRDefault="005323C6">
            <w:pPr>
              <w:pStyle w:val="Tabletext9"/>
              <w:keepNext/>
              <w:suppressAutoHyphens/>
              <w:spacing w:before="270"/>
              <w:jc w:val="center"/>
              <w:outlineLvl w:val="0"/>
              <w:rPr>
                <w:del w:id="1775" w:author="Jeff Wootton" w:date="2024-06-23T18:45:00Z" w16du:dateUtc="2024-06-23T16:45:00Z"/>
              </w:rPr>
              <w:pPrChange w:id="1776" w:author="Jeff Wootton" w:date="2024-06-23T18:55:00Z" w16du:dateUtc="2024-06-23T16:55:00Z">
                <w:pPr>
                  <w:pStyle w:val="Tabletext9"/>
                  <w:jc w:val="center"/>
                </w:pPr>
              </w:pPrChange>
            </w:pPr>
            <w:del w:id="1777" w:author="Jeff Wootton" w:date="2024-06-23T18:45:00Z" w16du:dateUtc="2024-06-23T16:45:00Z">
              <w:r w:rsidDel="00260FCD">
                <w:delText>2</w:delText>
              </w:r>
            </w:del>
          </w:p>
        </w:tc>
        <w:tc>
          <w:tcPr>
            <w:tcW w:w="2320" w:type="dxa"/>
            <w:vAlign w:val="center"/>
          </w:tcPr>
          <w:p w14:paraId="55E54BBF" w14:textId="285CD3A0" w:rsidR="00AA512C" w:rsidRPr="008D0CFF" w:rsidDel="00260FCD" w:rsidRDefault="00AA512C">
            <w:pPr>
              <w:pStyle w:val="Tabletext9"/>
              <w:keepNext/>
              <w:suppressAutoHyphens/>
              <w:spacing w:before="270"/>
              <w:jc w:val="center"/>
              <w:outlineLvl w:val="0"/>
              <w:rPr>
                <w:del w:id="1778" w:author="Jeff Wootton" w:date="2024-06-23T18:45:00Z" w16du:dateUtc="2024-06-23T16:45:00Z"/>
              </w:rPr>
              <w:pPrChange w:id="1779" w:author="Jeff Wootton" w:date="2024-06-23T18:55:00Z" w16du:dateUtc="2024-06-23T16:55:00Z">
                <w:pPr>
                  <w:pStyle w:val="Tabletext9"/>
                  <w:jc w:val="center"/>
                </w:pPr>
              </w:pPrChange>
            </w:pPr>
            <w:del w:id="1780" w:author="Jeff Wootton" w:date="2024-06-23T18:45:00Z" w16du:dateUtc="2024-06-23T16:45:00Z">
              <w:r w:rsidRPr="008D0CFF" w:rsidDel="00260FCD">
                <w:delText>10,000,000</w:delText>
              </w:r>
            </w:del>
          </w:p>
        </w:tc>
        <w:tc>
          <w:tcPr>
            <w:tcW w:w="3426" w:type="dxa"/>
            <w:vAlign w:val="center"/>
          </w:tcPr>
          <w:p w14:paraId="18CF4907" w14:textId="69564354" w:rsidR="00AA512C" w:rsidRPr="008D0CFF" w:rsidDel="00260FCD" w:rsidRDefault="00AA512C">
            <w:pPr>
              <w:pStyle w:val="Tabletext9"/>
              <w:keepNext/>
              <w:suppressAutoHyphens/>
              <w:spacing w:before="270"/>
              <w:jc w:val="center"/>
              <w:outlineLvl w:val="0"/>
              <w:rPr>
                <w:del w:id="1781" w:author="Jeff Wootton" w:date="2024-06-23T18:45:00Z" w16du:dateUtc="2024-06-23T16:45:00Z"/>
              </w:rPr>
              <w:pPrChange w:id="1782" w:author="Jeff Wootton" w:date="2024-06-23T18:55:00Z" w16du:dateUtc="2024-06-23T16:55:00Z">
                <w:pPr>
                  <w:pStyle w:val="Tabletext9"/>
                  <w:jc w:val="center"/>
                </w:pPr>
              </w:pPrChange>
            </w:pPr>
            <w:del w:id="1783" w:author="Jeff Wootton" w:date="2024-06-23T18:45:00Z" w16du:dateUtc="2024-06-23T16:45:00Z">
              <w:r w:rsidRPr="00C579E7" w:rsidDel="00260FCD">
                <w:delText>3</w:delText>
              </w:r>
              <w:r w:rsidRPr="008D0CFF" w:rsidDel="00260FCD">
                <w:delText>,500,000</w:delText>
              </w:r>
            </w:del>
          </w:p>
        </w:tc>
        <w:tc>
          <w:tcPr>
            <w:tcW w:w="2329" w:type="dxa"/>
            <w:vAlign w:val="center"/>
          </w:tcPr>
          <w:p w14:paraId="633155A7" w14:textId="2D61DD03" w:rsidR="00AA512C" w:rsidRPr="008D0CFF" w:rsidDel="00260FCD" w:rsidRDefault="00AA512C">
            <w:pPr>
              <w:pStyle w:val="Tabletext9"/>
              <w:keepNext/>
              <w:suppressAutoHyphens/>
              <w:spacing w:before="270"/>
              <w:jc w:val="center"/>
              <w:outlineLvl w:val="0"/>
              <w:rPr>
                <w:del w:id="1784" w:author="Jeff Wootton" w:date="2024-06-23T18:45:00Z" w16du:dateUtc="2024-06-23T16:45:00Z"/>
              </w:rPr>
              <w:pPrChange w:id="1785" w:author="Jeff Wootton" w:date="2024-06-23T18:55:00Z" w16du:dateUtc="2024-06-23T16:55:00Z">
                <w:pPr>
                  <w:pStyle w:val="Tabletext9"/>
                  <w:jc w:val="center"/>
                </w:pPr>
              </w:pPrChange>
            </w:pPr>
          </w:p>
        </w:tc>
      </w:tr>
      <w:tr w:rsidR="00AA512C" w:rsidRPr="008D0CFF" w:rsidDel="00260FCD" w14:paraId="48F04E91" w14:textId="49D0F9FE" w:rsidTr="00A0444A">
        <w:trPr>
          <w:jc w:val="center"/>
          <w:del w:id="1786" w:author="Jeff Wootton" w:date="2024-06-23T18:45:00Z"/>
        </w:trPr>
        <w:tc>
          <w:tcPr>
            <w:tcW w:w="912" w:type="dxa"/>
          </w:tcPr>
          <w:p w14:paraId="210C84B3" w14:textId="69FCC2FA" w:rsidR="00AA512C" w:rsidRPr="008D0CFF" w:rsidDel="00260FCD" w:rsidRDefault="005323C6">
            <w:pPr>
              <w:pStyle w:val="Tabletext9"/>
              <w:keepNext/>
              <w:suppressAutoHyphens/>
              <w:spacing w:before="270"/>
              <w:jc w:val="center"/>
              <w:outlineLvl w:val="0"/>
              <w:rPr>
                <w:del w:id="1787" w:author="Jeff Wootton" w:date="2024-06-23T18:45:00Z" w16du:dateUtc="2024-06-23T16:45:00Z"/>
              </w:rPr>
              <w:pPrChange w:id="1788" w:author="Jeff Wootton" w:date="2024-06-23T18:55:00Z" w16du:dateUtc="2024-06-23T16:55:00Z">
                <w:pPr>
                  <w:pStyle w:val="Tabletext9"/>
                  <w:jc w:val="center"/>
                </w:pPr>
              </w:pPrChange>
            </w:pPr>
            <w:del w:id="1789" w:author="Jeff Wootton" w:date="2024-06-23T18:45:00Z" w16du:dateUtc="2024-06-23T16:45:00Z">
              <w:r w:rsidDel="00260FCD">
                <w:delText>3</w:delText>
              </w:r>
            </w:del>
          </w:p>
        </w:tc>
        <w:tc>
          <w:tcPr>
            <w:tcW w:w="2320" w:type="dxa"/>
            <w:vAlign w:val="center"/>
          </w:tcPr>
          <w:p w14:paraId="50AE4D4B" w14:textId="0593E037" w:rsidR="00AA512C" w:rsidRPr="008D0CFF" w:rsidDel="00260FCD" w:rsidRDefault="00AA512C">
            <w:pPr>
              <w:pStyle w:val="Tabletext9"/>
              <w:keepNext/>
              <w:suppressAutoHyphens/>
              <w:spacing w:before="270"/>
              <w:jc w:val="center"/>
              <w:outlineLvl w:val="0"/>
              <w:rPr>
                <w:del w:id="1790" w:author="Jeff Wootton" w:date="2024-06-23T18:45:00Z" w16du:dateUtc="2024-06-23T16:45:00Z"/>
              </w:rPr>
              <w:pPrChange w:id="1791" w:author="Jeff Wootton" w:date="2024-06-23T18:55:00Z" w16du:dateUtc="2024-06-23T16:55:00Z">
                <w:pPr>
                  <w:pStyle w:val="Tabletext9"/>
                  <w:jc w:val="center"/>
                </w:pPr>
              </w:pPrChange>
            </w:pPr>
            <w:del w:id="1792" w:author="Jeff Wootton" w:date="2024-06-23T18:45:00Z" w16du:dateUtc="2024-06-23T16:45:00Z">
              <w:r w:rsidRPr="008D0CFF" w:rsidDel="00260FCD">
                <w:delText>3,500,000</w:delText>
              </w:r>
            </w:del>
          </w:p>
        </w:tc>
        <w:tc>
          <w:tcPr>
            <w:tcW w:w="3426" w:type="dxa"/>
            <w:vAlign w:val="center"/>
          </w:tcPr>
          <w:p w14:paraId="50434287" w14:textId="31E4AC5F" w:rsidR="00AA512C" w:rsidRPr="008D0CFF" w:rsidDel="00260FCD" w:rsidRDefault="00AA512C">
            <w:pPr>
              <w:pStyle w:val="Tabletext9"/>
              <w:keepNext/>
              <w:suppressAutoHyphens/>
              <w:spacing w:before="270"/>
              <w:jc w:val="center"/>
              <w:outlineLvl w:val="0"/>
              <w:rPr>
                <w:del w:id="1793" w:author="Jeff Wootton" w:date="2024-06-23T18:45:00Z" w16du:dateUtc="2024-06-23T16:45:00Z"/>
              </w:rPr>
              <w:pPrChange w:id="1794" w:author="Jeff Wootton" w:date="2024-06-23T18:55:00Z" w16du:dateUtc="2024-06-23T16:55:00Z">
                <w:pPr>
                  <w:pStyle w:val="Tabletext9"/>
                  <w:jc w:val="center"/>
                </w:pPr>
              </w:pPrChange>
            </w:pPr>
            <w:del w:id="1795" w:author="Jeff Wootton" w:date="2024-06-23T18:45:00Z" w16du:dateUtc="2024-06-23T16:45:00Z">
              <w:r w:rsidRPr="008D0CFF" w:rsidDel="00260FCD">
                <w:delText>1,500,000</w:delText>
              </w:r>
            </w:del>
          </w:p>
        </w:tc>
        <w:tc>
          <w:tcPr>
            <w:tcW w:w="2329" w:type="dxa"/>
            <w:vAlign w:val="center"/>
          </w:tcPr>
          <w:p w14:paraId="3F5C09CA" w14:textId="2CB57EDF" w:rsidR="00AA512C" w:rsidRPr="008D0CFF" w:rsidDel="00260FCD" w:rsidRDefault="00AA512C">
            <w:pPr>
              <w:pStyle w:val="Tabletext9"/>
              <w:keepNext/>
              <w:suppressAutoHyphens/>
              <w:spacing w:before="270"/>
              <w:jc w:val="center"/>
              <w:outlineLvl w:val="0"/>
              <w:rPr>
                <w:del w:id="1796" w:author="Jeff Wootton" w:date="2024-06-23T18:45:00Z" w16du:dateUtc="2024-06-23T16:45:00Z"/>
              </w:rPr>
              <w:pPrChange w:id="1797" w:author="Jeff Wootton" w:date="2024-06-23T18:55:00Z" w16du:dateUtc="2024-06-23T16:55:00Z">
                <w:pPr>
                  <w:pStyle w:val="Tabletext9"/>
                  <w:jc w:val="center"/>
                </w:pPr>
              </w:pPrChange>
            </w:pPr>
          </w:p>
        </w:tc>
      </w:tr>
      <w:tr w:rsidR="00AA512C" w:rsidRPr="008D0CFF" w:rsidDel="00260FCD" w14:paraId="1F002E1E" w14:textId="519B6F3E" w:rsidTr="00A0444A">
        <w:trPr>
          <w:jc w:val="center"/>
          <w:del w:id="1798" w:author="Jeff Wootton" w:date="2024-06-23T18:45:00Z"/>
        </w:trPr>
        <w:tc>
          <w:tcPr>
            <w:tcW w:w="912" w:type="dxa"/>
          </w:tcPr>
          <w:p w14:paraId="066A6D37" w14:textId="0EBBF2A4" w:rsidR="00AA512C" w:rsidRPr="008D0CFF" w:rsidDel="00260FCD" w:rsidRDefault="005323C6">
            <w:pPr>
              <w:pStyle w:val="Tabletext9"/>
              <w:keepNext/>
              <w:suppressAutoHyphens/>
              <w:spacing w:before="270"/>
              <w:jc w:val="center"/>
              <w:outlineLvl w:val="0"/>
              <w:rPr>
                <w:del w:id="1799" w:author="Jeff Wootton" w:date="2024-06-23T18:45:00Z" w16du:dateUtc="2024-06-23T16:45:00Z"/>
              </w:rPr>
              <w:pPrChange w:id="1800" w:author="Jeff Wootton" w:date="2024-06-23T18:55:00Z" w16du:dateUtc="2024-06-23T16:55:00Z">
                <w:pPr>
                  <w:pStyle w:val="Tabletext9"/>
                  <w:jc w:val="center"/>
                </w:pPr>
              </w:pPrChange>
            </w:pPr>
            <w:del w:id="1801" w:author="Jeff Wootton" w:date="2024-06-23T18:45:00Z" w16du:dateUtc="2024-06-23T16:45:00Z">
              <w:r w:rsidDel="00260FCD">
                <w:delText>4</w:delText>
              </w:r>
            </w:del>
          </w:p>
        </w:tc>
        <w:tc>
          <w:tcPr>
            <w:tcW w:w="2320" w:type="dxa"/>
            <w:vAlign w:val="center"/>
          </w:tcPr>
          <w:p w14:paraId="7FDFB9D1" w14:textId="643E96A6" w:rsidR="00AA512C" w:rsidRPr="008D0CFF" w:rsidDel="00260FCD" w:rsidRDefault="00AA512C">
            <w:pPr>
              <w:pStyle w:val="Tabletext9"/>
              <w:keepNext/>
              <w:suppressAutoHyphens/>
              <w:spacing w:before="270"/>
              <w:jc w:val="center"/>
              <w:outlineLvl w:val="0"/>
              <w:rPr>
                <w:del w:id="1802" w:author="Jeff Wootton" w:date="2024-06-23T18:45:00Z" w16du:dateUtc="2024-06-23T16:45:00Z"/>
              </w:rPr>
              <w:pPrChange w:id="1803" w:author="Jeff Wootton" w:date="2024-06-23T18:55:00Z" w16du:dateUtc="2024-06-23T16:55:00Z">
                <w:pPr>
                  <w:pStyle w:val="Tabletext9"/>
                  <w:jc w:val="center"/>
                </w:pPr>
              </w:pPrChange>
            </w:pPr>
            <w:del w:id="1804" w:author="Jeff Wootton" w:date="2024-06-23T18:45:00Z" w16du:dateUtc="2024-06-23T16:45:00Z">
              <w:r w:rsidRPr="008D0CFF" w:rsidDel="00260FCD">
                <w:delText>1,500,000</w:delText>
              </w:r>
            </w:del>
          </w:p>
        </w:tc>
        <w:tc>
          <w:tcPr>
            <w:tcW w:w="3426" w:type="dxa"/>
            <w:vAlign w:val="center"/>
          </w:tcPr>
          <w:p w14:paraId="4602F5C1" w14:textId="66AC1A6B" w:rsidR="00AA512C" w:rsidRPr="008D0CFF" w:rsidDel="00260FCD" w:rsidRDefault="00AA512C">
            <w:pPr>
              <w:pStyle w:val="Tabletext9"/>
              <w:keepNext/>
              <w:suppressAutoHyphens/>
              <w:spacing w:before="270"/>
              <w:jc w:val="center"/>
              <w:outlineLvl w:val="0"/>
              <w:rPr>
                <w:del w:id="1805" w:author="Jeff Wootton" w:date="2024-06-23T18:45:00Z" w16du:dateUtc="2024-06-23T16:45:00Z"/>
              </w:rPr>
              <w:pPrChange w:id="1806" w:author="Jeff Wootton" w:date="2024-06-23T18:55:00Z" w16du:dateUtc="2024-06-23T16:55:00Z">
                <w:pPr>
                  <w:pStyle w:val="Tabletext9"/>
                  <w:jc w:val="center"/>
                </w:pPr>
              </w:pPrChange>
            </w:pPr>
            <w:del w:id="1807" w:author="Jeff Wootton" w:date="2024-06-23T18:45:00Z" w16du:dateUtc="2024-06-23T16:45:00Z">
              <w:r w:rsidRPr="008D0CFF" w:rsidDel="00260FCD">
                <w:delText>700,000</w:delText>
              </w:r>
            </w:del>
          </w:p>
        </w:tc>
        <w:tc>
          <w:tcPr>
            <w:tcW w:w="2329" w:type="dxa"/>
            <w:vAlign w:val="center"/>
          </w:tcPr>
          <w:p w14:paraId="7A9AC839" w14:textId="737E5BFA" w:rsidR="00AA512C" w:rsidRPr="008D0CFF" w:rsidDel="00260FCD" w:rsidRDefault="00AA512C">
            <w:pPr>
              <w:pStyle w:val="Tabletext9"/>
              <w:keepNext/>
              <w:suppressAutoHyphens/>
              <w:spacing w:before="270"/>
              <w:jc w:val="center"/>
              <w:outlineLvl w:val="0"/>
              <w:rPr>
                <w:del w:id="1808" w:author="Jeff Wootton" w:date="2024-06-23T18:45:00Z" w16du:dateUtc="2024-06-23T16:45:00Z"/>
              </w:rPr>
              <w:pPrChange w:id="1809" w:author="Jeff Wootton" w:date="2024-06-23T18:55:00Z" w16du:dateUtc="2024-06-23T16:55:00Z">
                <w:pPr>
                  <w:pStyle w:val="Tabletext9"/>
                  <w:jc w:val="center"/>
                </w:pPr>
              </w:pPrChange>
            </w:pPr>
          </w:p>
        </w:tc>
      </w:tr>
      <w:tr w:rsidR="00AA512C" w:rsidRPr="008D0CFF" w:rsidDel="00260FCD" w14:paraId="16319F11" w14:textId="645B3DD9" w:rsidTr="00A0444A">
        <w:trPr>
          <w:jc w:val="center"/>
          <w:del w:id="1810" w:author="Jeff Wootton" w:date="2024-06-23T18:45:00Z"/>
        </w:trPr>
        <w:tc>
          <w:tcPr>
            <w:tcW w:w="912" w:type="dxa"/>
          </w:tcPr>
          <w:p w14:paraId="7C8E3BEA" w14:textId="63C256B1" w:rsidR="00AA512C" w:rsidRPr="008D0CFF" w:rsidDel="00260FCD" w:rsidRDefault="005323C6">
            <w:pPr>
              <w:pStyle w:val="Tabletext9"/>
              <w:keepNext/>
              <w:suppressAutoHyphens/>
              <w:spacing w:before="270"/>
              <w:jc w:val="center"/>
              <w:outlineLvl w:val="0"/>
              <w:rPr>
                <w:del w:id="1811" w:author="Jeff Wootton" w:date="2024-06-23T18:45:00Z" w16du:dateUtc="2024-06-23T16:45:00Z"/>
              </w:rPr>
              <w:pPrChange w:id="1812" w:author="Jeff Wootton" w:date="2024-06-23T18:55:00Z" w16du:dateUtc="2024-06-23T16:55:00Z">
                <w:pPr>
                  <w:pStyle w:val="Tabletext9"/>
                  <w:jc w:val="center"/>
                </w:pPr>
              </w:pPrChange>
            </w:pPr>
            <w:del w:id="1813" w:author="Jeff Wootton" w:date="2024-06-23T18:45:00Z" w16du:dateUtc="2024-06-23T16:45:00Z">
              <w:r w:rsidDel="00260FCD">
                <w:delText>5</w:delText>
              </w:r>
            </w:del>
          </w:p>
        </w:tc>
        <w:tc>
          <w:tcPr>
            <w:tcW w:w="2320" w:type="dxa"/>
            <w:vAlign w:val="center"/>
          </w:tcPr>
          <w:p w14:paraId="2813490C" w14:textId="4B45B3A0" w:rsidR="00AA512C" w:rsidRPr="008D0CFF" w:rsidDel="00260FCD" w:rsidRDefault="00AA512C">
            <w:pPr>
              <w:pStyle w:val="Tabletext9"/>
              <w:keepNext/>
              <w:suppressAutoHyphens/>
              <w:spacing w:before="270"/>
              <w:jc w:val="center"/>
              <w:outlineLvl w:val="0"/>
              <w:rPr>
                <w:del w:id="1814" w:author="Jeff Wootton" w:date="2024-06-23T18:45:00Z" w16du:dateUtc="2024-06-23T16:45:00Z"/>
              </w:rPr>
              <w:pPrChange w:id="1815" w:author="Jeff Wootton" w:date="2024-06-23T18:55:00Z" w16du:dateUtc="2024-06-23T16:55:00Z">
                <w:pPr>
                  <w:pStyle w:val="Tabletext9"/>
                  <w:jc w:val="center"/>
                </w:pPr>
              </w:pPrChange>
            </w:pPr>
            <w:del w:id="1816" w:author="Jeff Wootton" w:date="2024-06-23T18:45:00Z" w16du:dateUtc="2024-06-23T16:45:00Z">
              <w:r w:rsidRPr="008D0CFF" w:rsidDel="00260FCD">
                <w:delText>700,000</w:delText>
              </w:r>
            </w:del>
          </w:p>
        </w:tc>
        <w:tc>
          <w:tcPr>
            <w:tcW w:w="3426" w:type="dxa"/>
            <w:vAlign w:val="center"/>
          </w:tcPr>
          <w:p w14:paraId="64F5EEAB" w14:textId="0F5EAB2E" w:rsidR="00AA512C" w:rsidRPr="008D0CFF" w:rsidDel="00260FCD" w:rsidRDefault="00AA512C">
            <w:pPr>
              <w:pStyle w:val="Tabletext9"/>
              <w:keepNext/>
              <w:suppressAutoHyphens/>
              <w:spacing w:before="270"/>
              <w:jc w:val="center"/>
              <w:outlineLvl w:val="0"/>
              <w:rPr>
                <w:del w:id="1817" w:author="Jeff Wootton" w:date="2024-06-23T18:45:00Z" w16du:dateUtc="2024-06-23T16:45:00Z"/>
              </w:rPr>
              <w:pPrChange w:id="1818" w:author="Jeff Wootton" w:date="2024-06-23T18:55:00Z" w16du:dateUtc="2024-06-23T16:55:00Z">
                <w:pPr>
                  <w:pStyle w:val="Tabletext9"/>
                  <w:jc w:val="center"/>
                </w:pPr>
              </w:pPrChange>
            </w:pPr>
            <w:del w:id="1819" w:author="Jeff Wootton" w:date="2024-06-23T18:45:00Z" w16du:dateUtc="2024-06-23T16:45:00Z">
              <w:r w:rsidRPr="008D0CFF" w:rsidDel="00260FCD">
                <w:delText>350,000</w:delText>
              </w:r>
            </w:del>
          </w:p>
        </w:tc>
        <w:tc>
          <w:tcPr>
            <w:tcW w:w="2329" w:type="dxa"/>
            <w:vAlign w:val="center"/>
          </w:tcPr>
          <w:p w14:paraId="49D1F1AF" w14:textId="3DD9B756" w:rsidR="00AA512C" w:rsidRPr="008D0CFF" w:rsidDel="00260FCD" w:rsidRDefault="00AA512C">
            <w:pPr>
              <w:pStyle w:val="Tabletext9"/>
              <w:keepNext/>
              <w:suppressAutoHyphens/>
              <w:spacing w:before="270"/>
              <w:jc w:val="center"/>
              <w:outlineLvl w:val="0"/>
              <w:rPr>
                <w:del w:id="1820" w:author="Jeff Wootton" w:date="2024-06-23T18:45:00Z" w16du:dateUtc="2024-06-23T16:45:00Z"/>
              </w:rPr>
              <w:pPrChange w:id="1821" w:author="Jeff Wootton" w:date="2024-06-23T18:55:00Z" w16du:dateUtc="2024-06-23T16:55:00Z">
                <w:pPr>
                  <w:pStyle w:val="Tabletext9"/>
                  <w:jc w:val="center"/>
                </w:pPr>
              </w:pPrChange>
            </w:pPr>
          </w:p>
        </w:tc>
      </w:tr>
      <w:tr w:rsidR="00AA512C" w:rsidRPr="008D0CFF" w:rsidDel="00260FCD" w14:paraId="7E788A04" w14:textId="5BEEC8A5" w:rsidTr="00A0444A">
        <w:trPr>
          <w:jc w:val="center"/>
          <w:del w:id="1822" w:author="Jeff Wootton" w:date="2024-06-23T18:45:00Z"/>
        </w:trPr>
        <w:tc>
          <w:tcPr>
            <w:tcW w:w="912" w:type="dxa"/>
          </w:tcPr>
          <w:p w14:paraId="6EFEF85D" w14:textId="65B3EFF1" w:rsidR="00AA512C" w:rsidRPr="008D0CFF" w:rsidDel="00260FCD" w:rsidRDefault="005323C6">
            <w:pPr>
              <w:pStyle w:val="Tabletext9"/>
              <w:keepNext/>
              <w:suppressAutoHyphens/>
              <w:spacing w:before="270"/>
              <w:jc w:val="center"/>
              <w:outlineLvl w:val="0"/>
              <w:rPr>
                <w:del w:id="1823" w:author="Jeff Wootton" w:date="2024-06-23T18:45:00Z" w16du:dateUtc="2024-06-23T16:45:00Z"/>
              </w:rPr>
              <w:pPrChange w:id="1824" w:author="Jeff Wootton" w:date="2024-06-23T18:55:00Z" w16du:dateUtc="2024-06-23T16:55:00Z">
                <w:pPr>
                  <w:pStyle w:val="Tabletext9"/>
                  <w:jc w:val="center"/>
                </w:pPr>
              </w:pPrChange>
            </w:pPr>
            <w:del w:id="1825" w:author="Jeff Wootton" w:date="2024-06-23T18:45:00Z" w16du:dateUtc="2024-06-23T16:45:00Z">
              <w:r w:rsidDel="00260FCD">
                <w:delText>6</w:delText>
              </w:r>
            </w:del>
          </w:p>
        </w:tc>
        <w:tc>
          <w:tcPr>
            <w:tcW w:w="2320" w:type="dxa"/>
            <w:vAlign w:val="center"/>
          </w:tcPr>
          <w:p w14:paraId="43E0DA0F" w14:textId="45DE5241" w:rsidR="00AA512C" w:rsidRPr="008D0CFF" w:rsidDel="00260FCD" w:rsidRDefault="00AA512C">
            <w:pPr>
              <w:pStyle w:val="Tabletext9"/>
              <w:keepNext/>
              <w:suppressAutoHyphens/>
              <w:spacing w:before="270"/>
              <w:jc w:val="center"/>
              <w:outlineLvl w:val="0"/>
              <w:rPr>
                <w:del w:id="1826" w:author="Jeff Wootton" w:date="2024-06-23T18:45:00Z" w16du:dateUtc="2024-06-23T16:45:00Z"/>
              </w:rPr>
              <w:pPrChange w:id="1827" w:author="Jeff Wootton" w:date="2024-06-23T18:55:00Z" w16du:dateUtc="2024-06-23T16:55:00Z">
                <w:pPr>
                  <w:pStyle w:val="Tabletext9"/>
                  <w:jc w:val="center"/>
                </w:pPr>
              </w:pPrChange>
            </w:pPr>
            <w:del w:id="1828" w:author="Jeff Wootton" w:date="2024-06-23T18:45:00Z" w16du:dateUtc="2024-06-23T16:45:00Z">
              <w:r w:rsidRPr="008D0CFF" w:rsidDel="00260FCD">
                <w:delText>350,000</w:delText>
              </w:r>
            </w:del>
          </w:p>
        </w:tc>
        <w:tc>
          <w:tcPr>
            <w:tcW w:w="3426" w:type="dxa"/>
            <w:vAlign w:val="center"/>
          </w:tcPr>
          <w:p w14:paraId="08B01683" w14:textId="31C79A08" w:rsidR="00AA512C" w:rsidRPr="008D0CFF" w:rsidDel="00260FCD" w:rsidRDefault="00AA512C">
            <w:pPr>
              <w:pStyle w:val="Tabletext9"/>
              <w:keepNext/>
              <w:suppressAutoHyphens/>
              <w:spacing w:before="270"/>
              <w:jc w:val="center"/>
              <w:outlineLvl w:val="0"/>
              <w:rPr>
                <w:del w:id="1829" w:author="Jeff Wootton" w:date="2024-06-23T18:45:00Z" w16du:dateUtc="2024-06-23T16:45:00Z"/>
              </w:rPr>
              <w:pPrChange w:id="1830" w:author="Jeff Wootton" w:date="2024-06-23T18:55:00Z" w16du:dateUtc="2024-06-23T16:55:00Z">
                <w:pPr>
                  <w:pStyle w:val="Tabletext9"/>
                  <w:jc w:val="center"/>
                </w:pPr>
              </w:pPrChange>
            </w:pPr>
            <w:del w:id="1831" w:author="Jeff Wootton" w:date="2024-06-23T18:45:00Z" w16du:dateUtc="2024-06-23T16:45:00Z">
              <w:r w:rsidRPr="008D0CFF" w:rsidDel="00260FCD">
                <w:delText>180,000</w:delText>
              </w:r>
            </w:del>
          </w:p>
        </w:tc>
        <w:tc>
          <w:tcPr>
            <w:tcW w:w="2329" w:type="dxa"/>
            <w:vAlign w:val="center"/>
          </w:tcPr>
          <w:p w14:paraId="665C5011" w14:textId="516CF48E" w:rsidR="00AA512C" w:rsidRPr="008D0CFF" w:rsidDel="00260FCD" w:rsidRDefault="00AA512C">
            <w:pPr>
              <w:pStyle w:val="Tabletext9"/>
              <w:keepNext/>
              <w:suppressAutoHyphens/>
              <w:spacing w:before="270"/>
              <w:jc w:val="center"/>
              <w:outlineLvl w:val="0"/>
              <w:rPr>
                <w:del w:id="1832" w:author="Jeff Wootton" w:date="2024-06-23T18:45:00Z" w16du:dateUtc="2024-06-23T16:45:00Z"/>
              </w:rPr>
              <w:pPrChange w:id="1833" w:author="Jeff Wootton" w:date="2024-06-23T18:55:00Z" w16du:dateUtc="2024-06-23T16:55:00Z">
                <w:pPr>
                  <w:pStyle w:val="Tabletext9"/>
                  <w:jc w:val="center"/>
                </w:pPr>
              </w:pPrChange>
            </w:pPr>
          </w:p>
        </w:tc>
      </w:tr>
      <w:tr w:rsidR="00AA512C" w:rsidRPr="008D0CFF" w:rsidDel="00260FCD" w14:paraId="50A12FC3" w14:textId="58CC8173" w:rsidTr="00A0444A">
        <w:trPr>
          <w:jc w:val="center"/>
          <w:del w:id="1834" w:author="Jeff Wootton" w:date="2024-06-23T18:45:00Z"/>
        </w:trPr>
        <w:tc>
          <w:tcPr>
            <w:tcW w:w="912" w:type="dxa"/>
          </w:tcPr>
          <w:p w14:paraId="5CA1DEF8" w14:textId="3F35D1C1" w:rsidR="00AA512C" w:rsidRPr="008D0CFF" w:rsidDel="00260FCD" w:rsidRDefault="005323C6">
            <w:pPr>
              <w:pStyle w:val="Tabletext9"/>
              <w:keepNext/>
              <w:suppressAutoHyphens/>
              <w:spacing w:before="270"/>
              <w:jc w:val="center"/>
              <w:outlineLvl w:val="0"/>
              <w:rPr>
                <w:del w:id="1835" w:author="Jeff Wootton" w:date="2024-06-23T18:45:00Z" w16du:dateUtc="2024-06-23T16:45:00Z"/>
              </w:rPr>
              <w:pPrChange w:id="1836" w:author="Jeff Wootton" w:date="2024-06-23T18:55:00Z" w16du:dateUtc="2024-06-23T16:55:00Z">
                <w:pPr>
                  <w:pStyle w:val="Tabletext9"/>
                  <w:jc w:val="center"/>
                </w:pPr>
              </w:pPrChange>
            </w:pPr>
            <w:del w:id="1837" w:author="Jeff Wootton" w:date="2024-06-23T18:45:00Z" w16du:dateUtc="2024-06-23T16:45:00Z">
              <w:r w:rsidDel="00260FCD">
                <w:delText>7</w:delText>
              </w:r>
            </w:del>
          </w:p>
        </w:tc>
        <w:tc>
          <w:tcPr>
            <w:tcW w:w="2320" w:type="dxa"/>
            <w:vAlign w:val="center"/>
          </w:tcPr>
          <w:p w14:paraId="1D7FA1CF" w14:textId="78D6848D" w:rsidR="00AA512C" w:rsidRPr="008D0CFF" w:rsidDel="00260FCD" w:rsidRDefault="00AA512C">
            <w:pPr>
              <w:pStyle w:val="Tabletext9"/>
              <w:keepNext/>
              <w:suppressAutoHyphens/>
              <w:spacing w:before="270"/>
              <w:jc w:val="center"/>
              <w:outlineLvl w:val="0"/>
              <w:rPr>
                <w:del w:id="1838" w:author="Jeff Wootton" w:date="2024-06-23T18:45:00Z" w16du:dateUtc="2024-06-23T16:45:00Z"/>
              </w:rPr>
              <w:pPrChange w:id="1839" w:author="Jeff Wootton" w:date="2024-06-23T18:55:00Z" w16du:dateUtc="2024-06-23T16:55:00Z">
                <w:pPr>
                  <w:pStyle w:val="Tabletext9"/>
                  <w:jc w:val="center"/>
                </w:pPr>
              </w:pPrChange>
            </w:pPr>
            <w:del w:id="1840" w:author="Jeff Wootton" w:date="2024-06-23T18:45:00Z" w16du:dateUtc="2024-06-23T16:45:00Z">
              <w:r w:rsidRPr="008D0CFF" w:rsidDel="00260FCD">
                <w:delText>180,000</w:delText>
              </w:r>
            </w:del>
          </w:p>
        </w:tc>
        <w:tc>
          <w:tcPr>
            <w:tcW w:w="3426" w:type="dxa"/>
            <w:vAlign w:val="center"/>
          </w:tcPr>
          <w:p w14:paraId="7153C698" w14:textId="08974280" w:rsidR="00AA512C" w:rsidRPr="008D0CFF" w:rsidDel="00260FCD" w:rsidRDefault="00AA512C">
            <w:pPr>
              <w:pStyle w:val="Tabletext9"/>
              <w:keepNext/>
              <w:suppressAutoHyphens/>
              <w:spacing w:before="270"/>
              <w:jc w:val="center"/>
              <w:outlineLvl w:val="0"/>
              <w:rPr>
                <w:del w:id="1841" w:author="Jeff Wootton" w:date="2024-06-23T18:45:00Z" w16du:dateUtc="2024-06-23T16:45:00Z"/>
              </w:rPr>
              <w:pPrChange w:id="1842" w:author="Jeff Wootton" w:date="2024-06-23T18:55:00Z" w16du:dateUtc="2024-06-23T16:55:00Z">
                <w:pPr>
                  <w:pStyle w:val="Tabletext9"/>
                  <w:jc w:val="center"/>
                </w:pPr>
              </w:pPrChange>
            </w:pPr>
            <w:del w:id="1843" w:author="Jeff Wootton" w:date="2024-06-23T18:45:00Z" w16du:dateUtc="2024-06-23T16:45:00Z">
              <w:r w:rsidRPr="008D0CFF" w:rsidDel="00260FCD">
                <w:delText>90,000</w:delText>
              </w:r>
            </w:del>
          </w:p>
        </w:tc>
        <w:tc>
          <w:tcPr>
            <w:tcW w:w="2329" w:type="dxa"/>
            <w:vAlign w:val="center"/>
          </w:tcPr>
          <w:p w14:paraId="35F69AE6" w14:textId="2DDED635" w:rsidR="00AA512C" w:rsidRPr="008D0CFF" w:rsidDel="00260FCD" w:rsidRDefault="00AA512C">
            <w:pPr>
              <w:pStyle w:val="Tabletext9"/>
              <w:keepNext/>
              <w:suppressAutoHyphens/>
              <w:spacing w:before="270"/>
              <w:jc w:val="center"/>
              <w:outlineLvl w:val="0"/>
              <w:rPr>
                <w:del w:id="1844" w:author="Jeff Wootton" w:date="2024-06-23T18:45:00Z" w16du:dateUtc="2024-06-23T16:45:00Z"/>
              </w:rPr>
              <w:pPrChange w:id="1845" w:author="Jeff Wootton" w:date="2024-06-23T18:55:00Z" w16du:dateUtc="2024-06-23T16:55:00Z">
                <w:pPr>
                  <w:pStyle w:val="Tabletext9"/>
                  <w:jc w:val="center"/>
                </w:pPr>
              </w:pPrChange>
            </w:pPr>
          </w:p>
        </w:tc>
      </w:tr>
      <w:tr w:rsidR="00AA512C" w:rsidRPr="008D0CFF" w:rsidDel="00260FCD" w14:paraId="4E1F5F73" w14:textId="03FC4252" w:rsidTr="00A0444A">
        <w:trPr>
          <w:jc w:val="center"/>
          <w:del w:id="1846" w:author="Jeff Wootton" w:date="2024-06-23T18:45:00Z"/>
        </w:trPr>
        <w:tc>
          <w:tcPr>
            <w:tcW w:w="912" w:type="dxa"/>
          </w:tcPr>
          <w:p w14:paraId="48E48F50" w14:textId="607CB7DE" w:rsidR="00AA512C" w:rsidRPr="008D0CFF" w:rsidDel="00260FCD" w:rsidRDefault="005323C6">
            <w:pPr>
              <w:pStyle w:val="Tabletext9"/>
              <w:keepNext/>
              <w:suppressAutoHyphens/>
              <w:spacing w:before="270"/>
              <w:jc w:val="center"/>
              <w:outlineLvl w:val="0"/>
              <w:rPr>
                <w:del w:id="1847" w:author="Jeff Wootton" w:date="2024-06-23T18:45:00Z" w16du:dateUtc="2024-06-23T16:45:00Z"/>
              </w:rPr>
              <w:pPrChange w:id="1848" w:author="Jeff Wootton" w:date="2024-06-23T18:55:00Z" w16du:dateUtc="2024-06-23T16:55:00Z">
                <w:pPr>
                  <w:pStyle w:val="Tabletext9"/>
                  <w:jc w:val="center"/>
                </w:pPr>
              </w:pPrChange>
            </w:pPr>
            <w:del w:id="1849" w:author="Jeff Wootton" w:date="2024-06-23T18:45:00Z" w16du:dateUtc="2024-06-23T16:45:00Z">
              <w:r w:rsidDel="00260FCD">
                <w:delText>8</w:delText>
              </w:r>
            </w:del>
          </w:p>
        </w:tc>
        <w:tc>
          <w:tcPr>
            <w:tcW w:w="2320" w:type="dxa"/>
            <w:vAlign w:val="center"/>
          </w:tcPr>
          <w:p w14:paraId="7DFCEAE1" w14:textId="356313A8" w:rsidR="00AA512C" w:rsidRPr="008D0CFF" w:rsidDel="00260FCD" w:rsidRDefault="00AA512C">
            <w:pPr>
              <w:pStyle w:val="Tabletext9"/>
              <w:keepNext/>
              <w:suppressAutoHyphens/>
              <w:spacing w:before="270"/>
              <w:jc w:val="center"/>
              <w:outlineLvl w:val="0"/>
              <w:rPr>
                <w:del w:id="1850" w:author="Jeff Wootton" w:date="2024-06-23T18:45:00Z" w16du:dateUtc="2024-06-23T16:45:00Z"/>
              </w:rPr>
              <w:pPrChange w:id="1851" w:author="Jeff Wootton" w:date="2024-06-23T18:55:00Z" w16du:dateUtc="2024-06-23T16:55:00Z">
                <w:pPr>
                  <w:pStyle w:val="Tabletext9"/>
                  <w:jc w:val="center"/>
                </w:pPr>
              </w:pPrChange>
            </w:pPr>
            <w:del w:id="1852" w:author="Jeff Wootton" w:date="2024-06-23T18:45:00Z" w16du:dateUtc="2024-06-23T16:45:00Z">
              <w:r w:rsidRPr="008D0CFF" w:rsidDel="00260FCD">
                <w:delText>90,000</w:delText>
              </w:r>
            </w:del>
          </w:p>
        </w:tc>
        <w:tc>
          <w:tcPr>
            <w:tcW w:w="3426" w:type="dxa"/>
            <w:vAlign w:val="center"/>
          </w:tcPr>
          <w:p w14:paraId="52B22D3F" w14:textId="3DF43D62" w:rsidR="00AA512C" w:rsidRPr="008D0CFF" w:rsidDel="00260FCD" w:rsidRDefault="00AA512C">
            <w:pPr>
              <w:pStyle w:val="Tabletext9"/>
              <w:keepNext/>
              <w:suppressAutoHyphens/>
              <w:spacing w:before="270"/>
              <w:jc w:val="center"/>
              <w:outlineLvl w:val="0"/>
              <w:rPr>
                <w:del w:id="1853" w:author="Jeff Wootton" w:date="2024-06-23T18:45:00Z" w16du:dateUtc="2024-06-23T16:45:00Z"/>
              </w:rPr>
              <w:pPrChange w:id="1854" w:author="Jeff Wootton" w:date="2024-06-23T18:55:00Z" w16du:dateUtc="2024-06-23T16:55:00Z">
                <w:pPr>
                  <w:pStyle w:val="Tabletext9"/>
                  <w:jc w:val="center"/>
                </w:pPr>
              </w:pPrChange>
            </w:pPr>
            <w:del w:id="1855" w:author="Jeff Wootton" w:date="2024-06-23T18:45:00Z" w16du:dateUtc="2024-06-23T16:45:00Z">
              <w:r w:rsidRPr="008D0CFF" w:rsidDel="00260FCD">
                <w:delText>45,000</w:delText>
              </w:r>
            </w:del>
          </w:p>
        </w:tc>
        <w:tc>
          <w:tcPr>
            <w:tcW w:w="2329" w:type="dxa"/>
            <w:vAlign w:val="center"/>
          </w:tcPr>
          <w:p w14:paraId="187EA8D3" w14:textId="5DE3B74F" w:rsidR="00AA512C" w:rsidRPr="008D0CFF" w:rsidDel="00260FCD" w:rsidRDefault="00AA512C">
            <w:pPr>
              <w:pStyle w:val="Tabletext9"/>
              <w:keepNext/>
              <w:suppressAutoHyphens/>
              <w:spacing w:before="270"/>
              <w:jc w:val="center"/>
              <w:outlineLvl w:val="0"/>
              <w:rPr>
                <w:del w:id="1856" w:author="Jeff Wootton" w:date="2024-06-23T18:45:00Z" w16du:dateUtc="2024-06-23T16:45:00Z"/>
              </w:rPr>
              <w:pPrChange w:id="1857" w:author="Jeff Wootton" w:date="2024-06-23T18:55:00Z" w16du:dateUtc="2024-06-23T16:55:00Z">
                <w:pPr>
                  <w:pStyle w:val="Tabletext9"/>
                  <w:jc w:val="center"/>
                </w:pPr>
              </w:pPrChange>
            </w:pPr>
          </w:p>
        </w:tc>
      </w:tr>
      <w:tr w:rsidR="00AA512C" w:rsidRPr="008D0CFF" w:rsidDel="00260FCD" w14:paraId="1A9104A5" w14:textId="20357A2B" w:rsidTr="00A0444A">
        <w:trPr>
          <w:jc w:val="center"/>
          <w:del w:id="1858" w:author="Jeff Wootton" w:date="2024-06-23T18:45:00Z"/>
        </w:trPr>
        <w:tc>
          <w:tcPr>
            <w:tcW w:w="912" w:type="dxa"/>
          </w:tcPr>
          <w:p w14:paraId="4C6DDB2F" w14:textId="448B5CFD" w:rsidR="00AA512C" w:rsidRPr="008D0CFF" w:rsidDel="00260FCD" w:rsidRDefault="005323C6">
            <w:pPr>
              <w:pStyle w:val="Tabletext9"/>
              <w:keepNext/>
              <w:suppressAutoHyphens/>
              <w:spacing w:before="270"/>
              <w:jc w:val="center"/>
              <w:outlineLvl w:val="0"/>
              <w:rPr>
                <w:del w:id="1859" w:author="Jeff Wootton" w:date="2024-06-23T18:45:00Z" w16du:dateUtc="2024-06-23T16:45:00Z"/>
              </w:rPr>
              <w:pPrChange w:id="1860" w:author="Jeff Wootton" w:date="2024-06-23T18:55:00Z" w16du:dateUtc="2024-06-23T16:55:00Z">
                <w:pPr>
                  <w:pStyle w:val="Tabletext9"/>
                  <w:jc w:val="center"/>
                </w:pPr>
              </w:pPrChange>
            </w:pPr>
            <w:del w:id="1861" w:author="Jeff Wootton" w:date="2024-06-23T18:45:00Z" w16du:dateUtc="2024-06-23T16:45:00Z">
              <w:r w:rsidDel="00260FCD">
                <w:delText>9</w:delText>
              </w:r>
            </w:del>
          </w:p>
        </w:tc>
        <w:tc>
          <w:tcPr>
            <w:tcW w:w="2320" w:type="dxa"/>
            <w:vAlign w:val="center"/>
          </w:tcPr>
          <w:p w14:paraId="2632F282" w14:textId="5BFB0068" w:rsidR="00AA512C" w:rsidRPr="008D0CFF" w:rsidDel="00260FCD" w:rsidRDefault="00AA512C">
            <w:pPr>
              <w:pStyle w:val="Tabletext9"/>
              <w:keepNext/>
              <w:suppressAutoHyphens/>
              <w:spacing w:before="270"/>
              <w:jc w:val="center"/>
              <w:outlineLvl w:val="0"/>
              <w:rPr>
                <w:del w:id="1862" w:author="Jeff Wootton" w:date="2024-06-23T18:45:00Z" w16du:dateUtc="2024-06-23T16:45:00Z"/>
              </w:rPr>
              <w:pPrChange w:id="1863" w:author="Jeff Wootton" w:date="2024-06-23T18:55:00Z" w16du:dateUtc="2024-06-23T16:55:00Z">
                <w:pPr>
                  <w:pStyle w:val="Tabletext9"/>
                  <w:jc w:val="center"/>
                </w:pPr>
              </w:pPrChange>
            </w:pPr>
            <w:del w:id="1864" w:author="Jeff Wootton" w:date="2024-06-23T18:45:00Z" w16du:dateUtc="2024-06-23T16:45:00Z">
              <w:r w:rsidRPr="008D0CFF" w:rsidDel="00260FCD">
                <w:delText>45,000</w:delText>
              </w:r>
            </w:del>
          </w:p>
        </w:tc>
        <w:tc>
          <w:tcPr>
            <w:tcW w:w="3426" w:type="dxa"/>
            <w:vAlign w:val="center"/>
          </w:tcPr>
          <w:p w14:paraId="249D8C7B" w14:textId="48E8DC9B" w:rsidR="00AA512C" w:rsidRPr="008D0CFF" w:rsidDel="00260FCD" w:rsidRDefault="00AA512C">
            <w:pPr>
              <w:pStyle w:val="Tabletext9"/>
              <w:keepNext/>
              <w:suppressAutoHyphens/>
              <w:spacing w:before="270"/>
              <w:jc w:val="center"/>
              <w:outlineLvl w:val="0"/>
              <w:rPr>
                <w:del w:id="1865" w:author="Jeff Wootton" w:date="2024-06-23T18:45:00Z" w16du:dateUtc="2024-06-23T16:45:00Z"/>
              </w:rPr>
              <w:pPrChange w:id="1866" w:author="Jeff Wootton" w:date="2024-06-23T18:55:00Z" w16du:dateUtc="2024-06-23T16:55:00Z">
                <w:pPr>
                  <w:pStyle w:val="Tabletext9"/>
                  <w:jc w:val="center"/>
                </w:pPr>
              </w:pPrChange>
            </w:pPr>
            <w:del w:id="1867" w:author="Jeff Wootton" w:date="2024-06-23T18:45:00Z" w16du:dateUtc="2024-06-23T16:45:00Z">
              <w:r w:rsidRPr="008D0CFF" w:rsidDel="00260FCD">
                <w:delText>22,000</w:delText>
              </w:r>
            </w:del>
          </w:p>
        </w:tc>
        <w:tc>
          <w:tcPr>
            <w:tcW w:w="2329" w:type="dxa"/>
            <w:vAlign w:val="center"/>
          </w:tcPr>
          <w:p w14:paraId="4B230C05" w14:textId="2864058B" w:rsidR="00AA512C" w:rsidRPr="008D0CFF" w:rsidDel="00260FCD" w:rsidRDefault="00AA512C">
            <w:pPr>
              <w:pStyle w:val="Tabletext9"/>
              <w:keepNext/>
              <w:suppressAutoHyphens/>
              <w:spacing w:before="270"/>
              <w:jc w:val="center"/>
              <w:outlineLvl w:val="0"/>
              <w:rPr>
                <w:del w:id="1868" w:author="Jeff Wootton" w:date="2024-06-23T18:45:00Z" w16du:dateUtc="2024-06-23T16:45:00Z"/>
              </w:rPr>
              <w:pPrChange w:id="1869" w:author="Jeff Wootton" w:date="2024-06-23T18:55:00Z" w16du:dateUtc="2024-06-23T16:55:00Z">
                <w:pPr>
                  <w:pStyle w:val="Tabletext9"/>
                  <w:jc w:val="center"/>
                </w:pPr>
              </w:pPrChange>
            </w:pPr>
          </w:p>
        </w:tc>
      </w:tr>
      <w:tr w:rsidR="00AA512C" w:rsidRPr="008D0CFF" w:rsidDel="00260FCD" w14:paraId="0803F070" w14:textId="748141FA" w:rsidTr="00A0444A">
        <w:trPr>
          <w:jc w:val="center"/>
          <w:del w:id="1870" w:author="Jeff Wootton" w:date="2024-06-23T18:45:00Z"/>
        </w:trPr>
        <w:tc>
          <w:tcPr>
            <w:tcW w:w="912" w:type="dxa"/>
          </w:tcPr>
          <w:p w14:paraId="69E0AAC5" w14:textId="15077AF2" w:rsidR="00AA512C" w:rsidRPr="008D0CFF" w:rsidDel="00260FCD" w:rsidRDefault="005323C6">
            <w:pPr>
              <w:pStyle w:val="Tabletext9"/>
              <w:keepNext/>
              <w:suppressAutoHyphens/>
              <w:spacing w:before="270"/>
              <w:jc w:val="center"/>
              <w:outlineLvl w:val="0"/>
              <w:rPr>
                <w:del w:id="1871" w:author="Jeff Wootton" w:date="2024-06-23T18:45:00Z" w16du:dateUtc="2024-06-23T16:45:00Z"/>
              </w:rPr>
              <w:pPrChange w:id="1872" w:author="Jeff Wootton" w:date="2024-06-23T18:55:00Z" w16du:dateUtc="2024-06-23T16:55:00Z">
                <w:pPr>
                  <w:pStyle w:val="Tabletext9"/>
                  <w:jc w:val="center"/>
                </w:pPr>
              </w:pPrChange>
            </w:pPr>
            <w:del w:id="1873" w:author="Jeff Wootton" w:date="2024-06-23T18:45:00Z" w16du:dateUtc="2024-06-23T16:45:00Z">
              <w:r w:rsidDel="00260FCD">
                <w:delText>10</w:delText>
              </w:r>
            </w:del>
          </w:p>
        </w:tc>
        <w:tc>
          <w:tcPr>
            <w:tcW w:w="2320" w:type="dxa"/>
            <w:vAlign w:val="center"/>
          </w:tcPr>
          <w:p w14:paraId="66E8F0F4" w14:textId="4EA2D173" w:rsidR="00AA512C" w:rsidRPr="008D0CFF" w:rsidDel="00260FCD" w:rsidRDefault="00AA512C">
            <w:pPr>
              <w:pStyle w:val="Tabletext9"/>
              <w:keepNext/>
              <w:suppressAutoHyphens/>
              <w:spacing w:before="270"/>
              <w:jc w:val="center"/>
              <w:outlineLvl w:val="0"/>
              <w:rPr>
                <w:del w:id="1874" w:author="Jeff Wootton" w:date="2024-06-23T18:45:00Z" w16du:dateUtc="2024-06-23T16:45:00Z"/>
              </w:rPr>
              <w:pPrChange w:id="1875" w:author="Jeff Wootton" w:date="2024-06-23T18:55:00Z" w16du:dateUtc="2024-06-23T16:55:00Z">
                <w:pPr>
                  <w:pStyle w:val="Tabletext9"/>
                  <w:jc w:val="center"/>
                </w:pPr>
              </w:pPrChange>
            </w:pPr>
            <w:del w:id="1876" w:author="Jeff Wootton" w:date="2024-06-23T18:45:00Z" w16du:dateUtc="2024-06-23T16:45:00Z">
              <w:r w:rsidRPr="008D0CFF" w:rsidDel="00260FCD">
                <w:delText>22,000</w:delText>
              </w:r>
            </w:del>
          </w:p>
        </w:tc>
        <w:tc>
          <w:tcPr>
            <w:tcW w:w="3426" w:type="dxa"/>
            <w:vAlign w:val="center"/>
          </w:tcPr>
          <w:p w14:paraId="486BE5D6" w14:textId="3DA98A1A" w:rsidR="00AA512C" w:rsidRPr="008D0CFF" w:rsidDel="00260FCD" w:rsidRDefault="00AA512C">
            <w:pPr>
              <w:pStyle w:val="Tabletext9"/>
              <w:keepNext/>
              <w:suppressAutoHyphens/>
              <w:spacing w:before="270"/>
              <w:jc w:val="center"/>
              <w:outlineLvl w:val="0"/>
              <w:rPr>
                <w:del w:id="1877" w:author="Jeff Wootton" w:date="2024-06-23T18:45:00Z" w16du:dateUtc="2024-06-23T16:45:00Z"/>
              </w:rPr>
              <w:pPrChange w:id="1878" w:author="Jeff Wootton" w:date="2024-06-23T18:55:00Z" w16du:dateUtc="2024-06-23T16:55:00Z">
                <w:pPr>
                  <w:pStyle w:val="Tabletext9"/>
                  <w:jc w:val="center"/>
                </w:pPr>
              </w:pPrChange>
            </w:pPr>
            <w:del w:id="1879" w:author="Jeff Wootton" w:date="2024-06-23T18:45:00Z" w16du:dateUtc="2024-06-23T16:45:00Z">
              <w:r w:rsidRPr="008D0CFF" w:rsidDel="00260FCD">
                <w:delText>12,000</w:delText>
              </w:r>
            </w:del>
          </w:p>
        </w:tc>
        <w:tc>
          <w:tcPr>
            <w:tcW w:w="2329" w:type="dxa"/>
            <w:vAlign w:val="center"/>
          </w:tcPr>
          <w:p w14:paraId="6E5D2FE9" w14:textId="2C23CD21" w:rsidR="00AA512C" w:rsidRPr="008D0CFF" w:rsidDel="00260FCD" w:rsidRDefault="00AA512C">
            <w:pPr>
              <w:pStyle w:val="Tabletext9"/>
              <w:keepNext/>
              <w:suppressAutoHyphens/>
              <w:spacing w:before="270"/>
              <w:jc w:val="center"/>
              <w:outlineLvl w:val="0"/>
              <w:rPr>
                <w:del w:id="1880" w:author="Jeff Wootton" w:date="2024-06-23T18:45:00Z" w16du:dateUtc="2024-06-23T16:45:00Z"/>
              </w:rPr>
              <w:pPrChange w:id="1881" w:author="Jeff Wootton" w:date="2024-06-23T18:55:00Z" w16du:dateUtc="2024-06-23T16:55:00Z">
                <w:pPr>
                  <w:pStyle w:val="Tabletext9"/>
                  <w:jc w:val="center"/>
                </w:pPr>
              </w:pPrChange>
            </w:pPr>
          </w:p>
        </w:tc>
      </w:tr>
      <w:tr w:rsidR="00AA512C" w:rsidRPr="008D0CFF" w:rsidDel="00260FCD" w14:paraId="3411A48B" w14:textId="315D3CD5" w:rsidTr="00A0444A">
        <w:trPr>
          <w:jc w:val="center"/>
          <w:del w:id="1882" w:author="Jeff Wootton" w:date="2024-06-23T18:45:00Z"/>
        </w:trPr>
        <w:tc>
          <w:tcPr>
            <w:tcW w:w="912" w:type="dxa"/>
          </w:tcPr>
          <w:p w14:paraId="1A512FA2" w14:textId="5EDC637B" w:rsidR="00AA512C" w:rsidRPr="008D0CFF" w:rsidDel="00260FCD" w:rsidRDefault="005323C6">
            <w:pPr>
              <w:pStyle w:val="Tabletext9"/>
              <w:keepNext/>
              <w:suppressAutoHyphens/>
              <w:spacing w:before="270"/>
              <w:jc w:val="center"/>
              <w:outlineLvl w:val="0"/>
              <w:rPr>
                <w:del w:id="1883" w:author="Jeff Wootton" w:date="2024-06-23T18:45:00Z" w16du:dateUtc="2024-06-23T16:45:00Z"/>
              </w:rPr>
              <w:pPrChange w:id="1884" w:author="Jeff Wootton" w:date="2024-06-23T18:55:00Z" w16du:dateUtc="2024-06-23T16:55:00Z">
                <w:pPr>
                  <w:pStyle w:val="Tabletext9"/>
                  <w:jc w:val="center"/>
                </w:pPr>
              </w:pPrChange>
            </w:pPr>
            <w:del w:id="1885" w:author="Jeff Wootton" w:date="2024-06-23T18:45:00Z" w16du:dateUtc="2024-06-23T16:45:00Z">
              <w:r w:rsidDel="00260FCD">
                <w:delText>11</w:delText>
              </w:r>
            </w:del>
          </w:p>
        </w:tc>
        <w:tc>
          <w:tcPr>
            <w:tcW w:w="2320" w:type="dxa"/>
            <w:vAlign w:val="center"/>
          </w:tcPr>
          <w:p w14:paraId="2D583381" w14:textId="292ED3C1" w:rsidR="00AA512C" w:rsidRPr="008D0CFF" w:rsidDel="00260FCD" w:rsidRDefault="00AA512C">
            <w:pPr>
              <w:pStyle w:val="Tabletext9"/>
              <w:keepNext/>
              <w:suppressAutoHyphens/>
              <w:spacing w:before="270"/>
              <w:jc w:val="center"/>
              <w:outlineLvl w:val="0"/>
              <w:rPr>
                <w:del w:id="1886" w:author="Jeff Wootton" w:date="2024-06-23T18:45:00Z" w16du:dateUtc="2024-06-23T16:45:00Z"/>
              </w:rPr>
              <w:pPrChange w:id="1887" w:author="Jeff Wootton" w:date="2024-06-23T18:55:00Z" w16du:dateUtc="2024-06-23T16:55:00Z">
                <w:pPr>
                  <w:pStyle w:val="Tabletext9"/>
                  <w:jc w:val="center"/>
                </w:pPr>
              </w:pPrChange>
            </w:pPr>
            <w:del w:id="1888" w:author="Jeff Wootton" w:date="2024-06-23T18:45:00Z" w16du:dateUtc="2024-06-23T16:45:00Z">
              <w:r w:rsidRPr="008D0CFF" w:rsidDel="00260FCD">
                <w:delText>12,000</w:delText>
              </w:r>
            </w:del>
          </w:p>
        </w:tc>
        <w:tc>
          <w:tcPr>
            <w:tcW w:w="3426" w:type="dxa"/>
            <w:vAlign w:val="center"/>
          </w:tcPr>
          <w:p w14:paraId="1A2BB6A8" w14:textId="12F99FB4" w:rsidR="00AA512C" w:rsidRPr="008D0CFF" w:rsidDel="00260FCD" w:rsidRDefault="00AA512C">
            <w:pPr>
              <w:pStyle w:val="Tabletext9"/>
              <w:keepNext/>
              <w:suppressAutoHyphens/>
              <w:spacing w:before="270"/>
              <w:jc w:val="center"/>
              <w:outlineLvl w:val="0"/>
              <w:rPr>
                <w:del w:id="1889" w:author="Jeff Wootton" w:date="2024-06-23T18:45:00Z" w16du:dateUtc="2024-06-23T16:45:00Z"/>
              </w:rPr>
              <w:pPrChange w:id="1890" w:author="Jeff Wootton" w:date="2024-06-23T18:55:00Z" w16du:dateUtc="2024-06-23T16:55:00Z">
                <w:pPr>
                  <w:pStyle w:val="Tabletext9"/>
                  <w:jc w:val="center"/>
                </w:pPr>
              </w:pPrChange>
            </w:pPr>
            <w:del w:id="1891" w:author="Jeff Wootton" w:date="2024-06-23T18:45:00Z" w16du:dateUtc="2024-06-23T16:45:00Z">
              <w:r w:rsidRPr="008D0CFF" w:rsidDel="00260FCD">
                <w:delText>8,000</w:delText>
              </w:r>
            </w:del>
          </w:p>
        </w:tc>
        <w:tc>
          <w:tcPr>
            <w:tcW w:w="2329" w:type="dxa"/>
            <w:vAlign w:val="center"/>
          </w:tcPr>
          <w:p w14:paraId="1A0B06D4" w14:textId="0D7089A5" w:rsidR="00AA512C" w:rsidRPr="008D0CFF" w:rsidDel="00260FCD" w:rsidRDefault="00AA512C">
            <w:pPr>
              <w:pStyle w:val="Tabletext9"/>
              <w:keepNext/>
              <w:suppressAutoHyphens/>
              <w:spacing w:before="270"/>
              <w:jc w:val="center"/>
              <w:outlineLvl w:val="0"/>
              <w:rPr>
                <w:del w:id="1892" w:author="Jeff Wootton" w:date="2024-06-23T18:45:00Z" w16du:dateUtc="2024-06-23T16:45:00Z"/>
              </w:rPr>
              <w:pPrChange w:id="1893" w:author="Jeff Wootton" w:date="2024-06-23T18:55:00Z" w16du:dateUtc="2024-06-23T16:55:00Z">
                <w:pPr>
                  <w:pStyle w:val="Tabletext9"/>
                  <w:jc w:val="center"/>
                </w:pPr>
              </w:pPrChange>
            </w:pPr>
          </w:p>
        </w:tc>
      </w:tr>
      <w:tr w:rsidR="00AA512C" w:rsidRPr="008D0CFF" w:rsidDel="00260FCD" w14:paraId="70B1C6C9" w14:textId="084EC06B" w:rsidTr="00A0444A">
        <w:trPr>
          <w:jc w:val="center"/>
          <w:del w:id="1894" w:author="Jeff Wootton" w:date="2024-06-23T18:45:00Z"/>
        </w:trPr>
        <w:tc>
          <w:tcPr>
            <w:tcW w:w="912" w:type="dxa"/>
          </w:tcPr>
          <w:p w14:paraId="23147326" w14:textId="7B4AA0AF" w:rsidR="00AA512C" w:rsidRPr="008D0CFF" w:rsidDel="00260FCD" w:rsidRDefault="005323C6">
            <w:pPr>
              <w:pStyle w:val="Tabletext9"/>
              <w:keepNext/>
              <w:suppressAutoHyphens/>
              <w:spacing w:before="270"/>
              <w:jc w:val="center"/>
              <w:outlineLvl w:val="0"/>
              <w:rPr>
                <w:del w:id="1895" w:author="Jeff Wootton" w:date="2024-06-23T18:45:00Z" w16du:dateUtc="2024-06-23T16:45:00Z"/>
              </w:rPr>
              <w:pPrChange w:id="1896" w:author="Jeff Wootton" w:date="2024-06-23T18:55:00Z" w16du:dateUtc="2024-06-23T16:55:00Z">
                <w:pPr>
                  <w:pStyle w:val="Tabletext9"/>
                  <w:jc w:val="center"/>
                </w:pPr>
              </w:pPrChange>
            </w:pPr>
            <w:del w:id="1897" w:author="Jeff Wootton" w:date="2024-06-23T18:45:00Z" w16du:dateUtc="2024-06-23T16:45:00Z">
              <w:r w:rsidDel="00260FCD">
                <w:delText>12</w:delText>
              </w:r>
            </w:del>
          </w:p>
        </w:tc>
        <w:tc>
          <w:tcPr>
            <w:tcW w:w="2320" w:type="dxa"/>
            <w:vAlign w:val="center"/>
          </w:tcPr>
          <w:p w14:paraId="00519A8D" w14:textId="10E8756C" w:rsidR="00AA512C" w:rsidRPr="008D0CFF" w:rsidDel="00260FCD" w:rsidRDefault="00AA512C">
            <w:pPr>
              <w:pStyle w:val="Tabletext9"/>
              <w:keepNext/>
              <w:suppressAutoHyphens/>
              <w:spacing w:before="270"/>
              <w:jc w:val="center"/>
              <w:outlineLvl w:val="0"/>
              <w:rPr>
                <w:del w:id="1898" w:author="Jeff Wootton" w:date="2024-06-23T18:45:00Z" w16du:dateUtc="2024-06-23T16:45:00Z"/>
              </w:rPr>
              <w:pPrChange w:id="1899" w:author="Jeff Wootton" w:date="2024-06-23T18:55:00Z" w16du:dateUtc="2024-06-23T16:55:00Z">
                <w:pPr>
                  <w:pStyle w:val="Tabletext9"/>
                  <w:jc w:val="center"/>
                </w:pPr>
              </w:pPrChange>
            </w:pPr>
            <w:del w:id="1900" w:author="Jeff Wootton" w:date="2024-06-23T18:45:00Z" w16du:dateUtc="2024-06-23T16:45:00Z">
              <w:r w:rsidRPr="008D0CFF" w:rsidDel="00260FCD">
                <w:delText>8,000</w:delText>
              </w:r>
            </w:del>
          </w:p>
        </w:tc>
        <w:tc>
          <w:tcPr>
            <w:tcW w:w="3426" w:type="dxa"/>
            <w:vAlign w:val="center"/>
          </w:tcPr>
          <w:p w14:paraId="23E244CF" w14:textId="17F41A66" w:rsidR="00AA512C" w:rsidRPr="008D0CFF" w:rsidDel="00260FCD" w:rsidRDefault="00AA512C">
            <w:pPr>
              <w:pStyle w:val="Tabletext9"/>
              <w:keepNext/>
              <w:suppressAutoHyphens/>
              <w:spacing w:before="270"/>
              <w:jc w:val="center"/>
              <w:outlineLvl w:val="0"/>
              <w:rPr>
                <w:del w:id="1901" w:author="Jeff Wootton" w:date="2024-06-23T18:45:00Z" w16du:dateUtc="2024-06-23T16:45:00Z"/>
              </w:rPr>
              <w:pPrChange w:id="1902" w:author="Jeff Wootton" w:date="2024-06-23T18:55:00Z" w16du:dateUtc="2024-06-23T16:55:00Z">
                <w:pPr>
                  <w:pStyle w:val="Tabletext9"/>
                  <w:jc w:val="center"/>
                </w:pPr>
              </w:pPrChange>
            </w:pPr>
            <w:del w:id="1903" w:author="Jeff Wootton" w:date="2024-06-23T18:45:00Z" w16du:dateUtc="2024-06-23T16:45:00Z">
              <w:r w:rsidRPr="008D0CFF" w:rsidDel="00260FCD">
                <w:delText>4,000</w:delText>
              </w:r>
            </w:del>
          </w:p>
        </w:tc>
        <w:tc>
          <w:tcPr>
            <w:tcW w:w="2329" w:type="dxa"/>
            <w:vAlign w:val="center"/>
          </w:tcPr>
          <w:p w14:paraId="3A768AA6" w14:textId="0AA5738E" w:rsidR="00AA512C" w:rsidRPr="008D0CFF" w:rsidDel="00260FCD" w:rsidRDefault="00AA512C">
            <w:pPr>
              <w:pStyle w:val="Tabletext9"/>
              <w:keepNext/>
              <w:suppressAutoHyphens/>
              <w:spacing w:before="270"/>
              <w:jc w:val="center"/>
              <w:outlineLvl w:val="0"/>
              <w:rPr>
                <w:del w:id="1904" w:author="Jeff Wootton" w:date="2024-06-23T18:45:00Z" w16du:dateUtc="2024-06-23T16:45:00Z"/>
              </w:rPr>
              <w:pPrChange w:id="1905" w:author="Jeff Wootton" w:date="2024-06-23T18:55:00Z" w16du:dateUtc="2024-06-23T16:55:00Z">
                <w:pPr>
                  <w:pStyle w:val="Tabletext9"/>
                  <w:jc w:val="center"/>
                </w:pPr>
              </w:pPrChange>
            </w:pPr>
          </w:p>
        </w:tc>
      </w:tr>
      <w:tr w:rsidR="00AA512C" w:rsidRPr="008D0CFF" w:rsidDel="00260FCD" w14:paraId="0030067C" w14:textId="6BC0A2EE" w:rsidTr="00A0444A">
        <w:trPr>
          <w:jc w:val="center"/>
          <w:del w:id="1906" w:author="Jeff Wootton" w:date="2024-06-23T18:45:00Z"/>
        </w:trPr>
        <w:tc>
          <w:tcPr>
            <w:tcW w:w="912" w:type="dxa"/>
          </w:tcPr>
          <w:p w14:paraId="2103A66E" w14:textId="20D3A1D8" w:rsidR="00AA512C" w:rsidRPr="008D0CFF" w:rsidDel="00260FCD" w:rsidRDefault="005323C6">
            <w:pPr>
              <w:pStyle w:val="Tabletext9"/>
              <w:keepNext/>
              <w:suppressAutoHyphens/>
              <w:spacing w:before="270"/>
              <w:jc w:val="center"/>
              <w:outlineLvl w:val="0"/>
              <w:rPr>
                <w:del w:id="1907" w:author="Jeff Wootton" w:date="2024-06-23T18:45:00Z" w16du:dateUtc="2024-06-23T16:45:00Z"/>
              </w:rPr>
              <w:pPrChange w:id="1908" w:author="Jeff Wootton" w:date="2024-06-23T18:55:00Z" w16du:dateUtc="2024-06-23T16:55:00Z">
                <w:pPr>
                  <w:pStyle w:val="Tabletext9"/>
                  <w:jc w:val="center"/>
                </w:pPr>
              </w:pPrChange>
            </w:pPr>
            <w:del w:id="1909" w:author="Jeff Wootton" w:date="2024-06-23T18:45:00Z" w16du:dateUtc="2024-06-23T16:45:00Z">
              <w:r w:rsidDel="00260FCD">
                <w:delText>13</w:delText>
              </w:r>
            </w:del>
          </w:p>
        </w:tc>
        <w:tc>
          <w:tcPr>
            <w:tcW w:w="2320" w:type="dxa"/>
            <w:vAlign w:val="center"/>
          </w:tcPr>
          <w:p w14:paraId="60CA5168" w14:textId="50E2ABA4" w:rsidR="00AA512C" w:rsidRPr="008D0CFF" w:rsidDel="00260FCD" w:rsidRDefault="00AA512C">
            <w:pPr>
              <w:pStyle w:val="Tabletext9"/>
              <w:keepNext/>
              <w:suppressAutoHyphens/>
              <w:spacing w:before="270"/>
              <w:jc w:val="center"/>
              <w:outlineLvl w:val="0"/>
              <w:rPr>
                <w:del w:id="1910" w:author="Jeff Wootton" w:date="2024-06-23T18:45:00Z" w16du:dateUtc="2024-06-23T16:45:00Z"/>
              </w:rPr>
              <w:pPrChange w:id="1911" w:author="Jeff Wootton" w:date="2024-06-23T18:55:00Z" w16du:dateUtc="2024-06-23T16:55:00Z">
                <w:pPr>
                  <w:pStyle w:val="Tabletext9"/>
                  <w:jc w:val="center"/>
                </w:pPr>
              </w:pPrChange>
            </w:pPr>
            <w:del w:id="1912" w:author="Jeff Wootton" w:date="2024-06-23T18:45:00Z" w16du:dateUtc="2024-06-23T16:45:00Z">
              <w:r w:rsidRPr="008D0CFF" w:rsidDel="00260FCD">
                <w:delText>4,000</w:delText>
              </w:r>
            </w:del>
          </w:p>
        </w:tc>
        <w:tc>
          <w:tcPr>
            <w:tcW w:w="3426" w:type="dxa"/>
            <w:vAlign w:val="center"/>
          </w:tcPr>
          <w:p w14:paraId="6F240DF8" w14:textId="0A9D7258" w:rsidR="00AA512C" w:rsidRPr="008D0CFF" w:rsidDel="00260FCD" w:rsidRDefault="00AA512C">
            <w:pPr>
              <w:pStyle w:val="Tabletext9"/>
              <w:keepNext/>
              <w:suppressAutoHyphens/>
              <w:spacing w:before="270"/>
              <w:jc w:val="center"/>
              <w:outlineLvl w:val="0"/>
              <w:rPr>
                <w:del w:id="1913" w:author="Jeff Wootton" w:date="2024-06-23T18:45:00Z" w16du:dateUtc="2024-06-23T16:45:00Z"/>
              </w:rPr>
              <w:pPrChange w:id="1914" w:author="Jeff Wootton" w:date="2024-06-23T18:55:00Z" w16du:dateUtc="2024-06-23T16:55:00Z">
                <w:pPr>
                  <w:pStyle w:val="Tabletext9"/>
                  <w:jc w:val="center"/>
                </w:pPr>
              </w:pPrChange>
            </w:pPr>
            <w:del w:id="1915" w:author="Jeff Wootton" w:date="2024-06-23T18:45:00Z" w16du:dateUtc="2024-06-23T16:45:00Z">
              <w:r w:rsidRPr="008D0CFF" w:rsidDel="00260FCD">
                <w:delText>3,000</w:delText>
              </w:r>
            </w:del>
          </w:p>
        </w:tc>
        <w:tc>
          <w:tcPr>
            <w:tcW w:w="2329" w:type="dxa"/>
            <w:vAlign w:val="center"/>
          </w:tcPr>
          <w:p w14:paraId="5538D429" w14:textId="55384BCC" w:rsidR="00AA512C" w:rsidRPr="008D0CFF" w:rsidDel="00260FCD" w:rsidRDefault="00AA512C">
            <w:pPr>
              <w:pStyle w:val="Tabletext9"/>
              <w:keepNext/>
              <w:suppressAutoHyphens/>
              <w:spacing w:before="270"/>
              <w:jc w:val="center"/>
              <w:outlineLvl w:val="0"/>
              <w:rPr>
                <w:del w:id="1916" w:author="Jeff Wootton" w:date="2024-06-23T18:45:00Z" w16du:dateUtc="2024-06-23T16:45:00Z"/>
              </w:rPr>
              <w:pPrChange w:id="1917" w:author="Jeff Wootton" w:date="2024-06-23T18:55:00Z" w16du:dateUtc="2024-06-23T16:55:00Z">
                <w:pPr>
                  <w:pStyle w:val="Tabletext9"/>
                  <w:jc w:val="center"/>
                </w:pPr>
              </w:pPrChange>
            </w:pPr>
          </w:p>
        </w:tc>
      </w:tr>
      <w:tr w:rsidR="00AA512C" w:rsidRPr="008D0CFF" w:rsidDel="00260FCD" w14:paraId="0F1BE1CD" w14:textId="6749D53E" w:rsidTr="00A0444A">
        <w:trPr>
          <w:jc w:val="center"/>
          <w:del w:id="1918" w:author="Jeff Wootton" w:date="2024-06-23T18:45:00Z"/>
        </w:trPr>
        <w:tc>
          <w:tcPr>
            <w:tcW w:w="912" w:type="dxa"/>
          </w:tcPr>
          <w:p w14:paraId="40D80677" w14:textId="612EEA70" w:rsidR="00AA512C" w:rsidRPr="008D0CFF" w:rsidDel="00260FCD" w:rsidRDefault="005323C6">
            <w:pPr>
              <w:pStyle w:val="Tabletext9"/>
              <w:keepNext/>
              <w:suppressAutoHyphens/>
              <w:spacing w:before="270"/>
              <w:jc w:val="center"/>
              <w:outlineLvl w:val="0"/>
              <w:rPr>
                <w:del w:id="1919" w:author="Jeff Wootton" w:date="2024-06-23T18:45:00Z" w16du:dateUtc="2024-06-23T16:45:00Z"/>
              </w:rPr>
              <w:pPrChange w:id="1920" w:author="Jeff Wootton" w:date="2024-06-23T18:55:00Z" w16du:dateUtc="2024-06-23T16:55:00Z">
                <w:pPr>
                  <w:pStyle w:val="Tabletext9"/>
                  <w:jc w:val="center"/>
                </w:pPr>
              </w:pPrChange>
            </w:pPr>
            <w:del w:id="1921" w:author="Jeff Wootton" w:date="2024-06-23T18:45:00Z" w16du:dateUtc="2024-06-23T16:45:00Z">
              <w:r w:rsidDel="00260FCD">
                <w:delText>14</w:delText>
              </w:r>
            </w:del>
          </w:p>
        </w:tc>
        <w:tc>
          <w:tcPr>
            <w:tcW w:w="2320" w:type="dxa"/>
            <w:vAlign w:val="center"/>
          </w:tcPr>
          <w:p w14:paraId="7A42FE4A" w14:textId="6654097E" w:rsidR="00AA512C" w:rsidRPr="008D0CFF" w:rsidDel="00260FCD" w:rsidRDefault="00AA512C">
            <w:pPr>
              <w:pStyle w:val="Tabletext9"/>
              <w:keepNext/>
              <w:suppressAutoHyphens/>
              <w:spacing w:before="270"/>
              <w:jc w:val="center"/>
              <w:outlineLvl w:val="0"/>
              <w:rPr>
                <w:del w:id="1922" w:author="Jeff Wootton" w:date="2024-06-23T18:45:00Z" w16du:dateUtc="2024-06-23T16:45:00Z"/>
              </w:rPr>
              <w:pPrChange w:id="1923" w:author="Jeff Wootton" w:date="2024-06-23T18:55:00Z" w16du:dateUtc="2024-06-23T16:55:00Z">
                <w:pPr>
                  <w:pStyle w:val="Tabletext9"/>
                  <w:jc w:val="center"/>
                </w:pPr>
              </w:pPrChange>
            </w:pPr>
            <w:del w:id="1924" w:author="Jeff Wootton" w:date="2024-06-23T18:45:00Z" w16du:dateUtc="2024-06-23T16:45:00Z">
              <w:r w:rsidRPr="008D0CFF" w:rsidDel="00260FCD">
                <w:delText>3,000</w:delText>
              </w:r>
            </w:del>
          </w:p>
        </w:tc>
        <w:tc>
          <w:tcPr>
            <w:tcW w:w="3426" w:type="dxa"/>
            <w:vAlign w:val="center"/>
          </w:tcPr>
          <w:p w14:paraId="4D757180" w14:textId="1B6A31CD" w:rsidR="00AA512C" w:rsidRPr="008D0CFF" w:rsidDel="00260FCD" w:rsidRDefault="00AA512C">
            <w:pPr>
              <w:pStyle w:val="Tabletext9"/>
              <w:keepNext/>
              <w:suppressAutoHyphens/>
              <w:spacing w:before="270"/>
              <w:jc w:val="center"/>
              <w:outlineLvl w:val="0"/>
              <w:rPr>
                <w:del w:id="1925" w:author="Jeff Wootton" w:date="2024-06-23T18:45:00Z" w16du:dateUtc="2024-06-23T16:45:00Z"/>
              </w:rPr>
              <w:pPrChange w:id="1926" w:author="Jeff Wootton" w:date="2024-06-23T18:55:00Z" w16du:dateUtc="2024-06-23T16:55:00Z">
                <w:pPr>
                  <w:pStyle w:val="Tabletext9"/>
                  <w:jc w:val="center"/>
                </w:pPr>
              </w:pPrChange>
            </w:pPr>
            <w:del w:id="1927" w:author="Jeff Wootton" w:date="2024-06-23T18:45:00Z" w16du:dateUtc="2024-06-23T16:45:00Z">
              <w:r w:rsidRPr="008D0CFF" w:rsidDel="00260FCD">
                <w:delText>2,000</w:delText>
              </w:r>
            </w:del>
          </w:p>
        </w:tc>
        <w:tc>
          <w:tcPr>
            <w:tcW w:w="2329" w:type="dxa"/>
            <w:vAlign w:val="center"/>
          </w:tcPr>
          <w:p w14:paraId="2D902D05" w14:textId="54053833" w:rsidR="00AA512C" w:rsidRPr="008D0CFF" w:rsidDel="00260FCD" w:rsidRDefault="00AA512C">
            <w:pPr>
              <w:pStyle w:val="Tabletext9"/>
              <w:keepNext/>
              <w:suppressAutoHyphens/>
              <w:spacing w:before="270"/>
              <w:jc w:val="center"/>
              <w:outlineLvl w:val="0"/>
              <w:rPr>
                <w:del w:id="1928" w:author="Jeff Wootton" w:date="2024-06-23T18:45:00Z" w16du:dateUtc="2024-06-23T16:45:00Z"/>
              </w:rPr>
              <w:pPrChange w:id="1929" w:author="Jeff Wootton" w:date="2024-06-23T18:55:00Z" w16du:dateUtc="2024-06-23T16:55:00Z">
                <w:pPr>
                  <w:pStyle w:val="Tabletext9"/>
                  <w:jc w:val="center"/>
                </w:pPr>
              </w:pPrChange>
            </w:pPr>
          </w:p>
        </w:tc>
      </w:tr>
      <w:tr w:rsidR="00AA512C" w:rsidRPr="008D0CFF" w:rsidDel="00260FCD" w14:paraId="71B1BB42" w14:textId="35F4E58A" w:rsidTr="00A0444A">
        <w:trPr>
          <w:jc w:val="center"/>
          <w:del w:id="1930" w:author="Jeff Wootton" w:date="2024-06-23T18:45:00Z"/>
        </w:trPr>
        <w:tc>
          <w:tcPr>
            <w:tcW w:w="912" w:type="dxa"/>
          </w:tcPr>
          <w:p w14:paraId="60BBA9EB" w14:textId="42130E52" w:rsidR="00AA512C" w:rsidRPr="008D0CFF" w:rsidDel="00260FCD" w:rsidRDefault="005323C6">
            <w:pPr>
              <w:pStyle w:val="Tabletext9"/>
              <w:keepNext/>
              <w:suppressAutoHyphens/>
              <w:spacing w:before="270"/>
              <w:jc w:val="center"/>
              <w:outlineLvl w:val="0"/>
              <w:rPr>
                <w:del w:id="1931" w:author="Jeff Wootton" w:date="2024-06-23T18:45:00Z" w16du:dateUtc="2024-06-23T16:45:00Z"/>
              </w:rPr>
              <w:pPrChange w:id="1932" w:author="Jeff Wootton" w:date="2024-06-23T18:55:00Z" w16du:dateUtc="2024-06-23T16:55:00Z">
                <w:pPr>
                  <w:pStyle w:val="Tabletext9"/>
                  <w:keepNext/>
                  <w:jc w:val="center"/>
                </w:pPr>
              </w:pPrChange>
            </w:pPr>
            <w:del w:id="1933" w:author="Jeff Wootton" w:date="2024-06-23T18:45:00Z" w16du:dateUtc="2024-06-23T16:45:00Z">
              <w:r w:rsidDel="00260FCD">
                <w:delText>15</w:delText>
              </w:r>
            </w:del>
          </w:p>
        </w:tc>
        <w:tc>
          <w:tcPr>
            <w:tcW w:w="2320" w:type="dxa"/>
            <w:vAlign w:val="center"/>
          </w:tcPr>
          <w:p w14:paraId="7CDE20C9" w14:textId="102F84E9" w:rsidR="00AA512C" w:rsidRPr="008D0CFF" w:rsidDel="00260FCD" w:rsidRDefault="00AA512C">
            <w:pPr>
              <w:pStyle w:val="Tabletext9"/>
              <w:keepNext/>
              <w:suppressAutoHyphens/>
              <w:spacing w:before="270"/>
              <w:jc w:val="center"/>
              <w:outlineLvl w:val="0"/>
              <w:rPr>
                <w:del w:id="1934" w:author="Jeff Wootton" w:date="2024-06-23T18:45:00Z" w16du:dateUtc="2024-06-23T16:45:00Z"/>
              </w:rPr>
              <w:pPrChange w:id="1935" w:author="Jeff Wootton" w:date="2024-06-23T18:55:00Z" w16du:dateUtc="2024-06-23T16:55:00Z">
                <w:pPr>
                  <w:pStyle w:val="Tabletext9"/>
                  <w:keepNext/>
                  <w:jc w:val="center"/>
                </w:pPr>
              </w:pPrChange>
            </w:pPr>
            <w:del w:id="1936" w:author="Jeff Wootton" w:date="2024-06-23T18:45:00Z" w16du:dateUtc="2024-06-23T16:45:00Z">
              <w:r w:rsidRPr="008D0CFF" w:rsidDel="00260FCD">
                <w:delText>2,000</w:delText>
              </w:r>
            </w:del>
          </w:p>
        </w:tc>
        <w:tc>
          <w:tcPr>
            <w:tcW w:w="3426" w:type="dxa"/>
            <w:vAlign w:val="center"/>
          </w:tcPr>
          <w:p w14:paraId="3BB225CD" w14:textId="38D85B05" w:rsidR="00AA512C" w:rsidRPr="008D0CFF" w:rsidDel="00260FCD" w:rsidRDefault="00AA512C">
            <w:pPr>
              <w:pStyle w:val="Tabletext9"/>
              <w:keepNext/>
              <w:suppressAutoHyphens/>
              <w:spacing w:before="270"/>
              <w:jc w:val="center"/>
              <w:outlineLvl w:val="0"/>
              <w:rPr>
                <w:del w:id="1937" w:author="Jeff Wootton" w:date="2024-06-23T18:45:00Z" w16du:dateUtc="2024-06-23T16:45:00Z"/>
              </w:rPr>
              <w:pPrChange w:id="1938" w:author="Jeff Wootton" w:date="2024-06-23T18:55:00Z" w16du:dateUtc="2024-06-23T16:55:00Z">
                <w:pPr>
                  <w:pStyle w:val="Tabletext9"/>
                  <w:keepNext/>
                  <w:jc w:val="center"/>
                </w:pPr>
              </w:pPrChange>
            </w:pPr>
            <w:del w:id="1939" w:author="Jeff Wootton" w:date="2024-06-23T18:45:00Z" w16du:dateUtc="2024-06-23T16:45:00Z">
              <w:r w:rsidRPr="008D0CFF" w:rsidDel="00260FCD">
                <w:delText>1,000</w:delText>
              </w:r>
            </w:del>
          </w:p>
        </w:tc>
        <w:tc>
          <w:tcPr>
            <w:tcW w:w="2329" w:type="dxa"/>
            <w:vAlign w:val="center"/>
          </w:tcPr>
          <w:p w14:paraId="3C610962" w14:textId="5F28A954" w:rsidR="00AA512C" w:rsidRPr="008D0CFF" w:rsidDel="00260FCD" w:rsidRDefault="00AA512C">
            <w:pPr>
              <w:pStyle w:val="Tabletext9"/>
              <w:keepNext/>
              <w:suppressAutoHyphens/>
              <w:spacing w:before="270"/>
              <w:jc w:val="center"/>
              <w:outlineLvl w:val="0"/>
              <w:rPr>
                <w:del w:id="1940" w:author="Jeff Wootton" w:date="2024-06-23T18:45:00Z" w16du:dateUtc="2024-06-23T16:45:00Z"/>
              </w:rPr>
              <w:pPrChange w:id="1941" w:author="Jeff Wootton" w:date="2024-06-23T18:55:00Z" w16du:dateUtc="2024-06-23T16:55:00Z">
                <w:pPr>
                  <w:pStyle w:val="Tabletext9"/>
                  <w:keepNext/>
                  <w:jc w:val="center"/>
                </w:pPr>
              </w:pPrChange>
            </w:pPr>
          </w:p>
        </w:tc>
      </w:tr>
    </w:tbl>
    <w:p w14:paraId="051D988E" w14:textId="0F16B9CD" w:rsidR="00AA512C" w:rsidDel="00260FCD" w:rsidRDefault="00AA512C">
      <w:pPr>
        <w:keepNext/>
        <w:suppressAutoHyphens/>
        <w:spacing w:before="270" w:after="0" w:line="240" w:lineRule="auto"/>
        <w:outlineLvl w:val="0"/>
        <w:rPr>
          <w:del w:id="1942" w:author="Jeff Wootton" w:date="2024-06-23T18:45:00Z" w16du:dateUtc="2024-06-23T16:45:00Z"/>
          <w:lang w:val="en-US"/>
        </w:rPr>
        <w:pPrChange w:id="1943" w:author="Jeff Wootton" w:date="2024-06-23T18:55:00Z" w16du:dateUtc="2024-06-23T16:55:00Z">
          <w:pPr>
            <w:spacing w:after="0" w:line="240" w:lineRule="auto"/>
          </w:pPr>
        </w:pPrChange>
      </w:pPr>
    </w:p>
    <w:p w14:paraId="78F5EA28" w14:textId="04E07E94" w:rsidR="00C942A1" w:rsidDel="00260FCD" w:rsidRDefault="002D0CD1">
      <w:pPr>
        <w:keepNext/>
        <w:suppressAutoHyphens/>
        <w:spacing w:before="270" w:after="120" w:line="240" w:lineRule="auto"/>
        <w:outlineLvl w:val="0"/>
        <w:rPr>
          <w:del w:id="1944" w:author="Jeff Wootton" w:date="2024-06-23T18:45:00Z" w16du:dateUtc="2024-06-23T16:45:00Z"/>
        </w:rPr>
        <w:pPrChange w:id="1945" w:author="Jeff Wootton" w:date="2024-06-23T18:55:00Z" w16du:dateUtc="2024-06-23T16:55:00Z">
          <w:pPr>
            <w:spacing w:after="120" w:line="240" w:lineRule="auto"/>
          </w:pPr>
        </w:pPrChange>
      </w:pPr>
      <w:del w:id="1946" w:author="Jeff Wootton" w:date="2024-06-23T18:45:00Z" w16du:dateUtc="2024-06-23T16:45:00Z">
        <w:r w:rsidRPr="009932F8" w:rsidDel="00260FCD">
          <w:rPr>
            <w:noProof/>
            <w:sz w:val="24"/>
            <w:szCs w:val="24"/>
            <w:lang w:val="fr-FR" w:eastAsia="fr-FR"/>
          </w:rPr>
          <mc:AlternateContent>
            <mc:Choice Requires="wps">
              <w:drawing>
                <wp:anchor distT="45720" distB="45720" distL="114300" distR="114300" simplePos="0" relativeHeight="251661312" behindDoc="0" locked="0" layoutInCell="1" allowOverlap="1" wp14:anchorId="4C9BB3F6" wp14:editId="246D353D">
                  <wp:simplePos x="0" y="0"/>
                  <wp:positionH relativeFrom="margin">
                    <wp:align>left</wp:align>
                  </wp:positionH>
                  <wp:positionV relativeFrom="paragraph">
                    <wp:posOffset>248458</wp:posOffset>
                  </wp:positionV>
                  <wp:extent cx="5953125" cy="1610360"/>
                  <wp:effectExtent l="0" t="0" r="28575" b="27940"/>
                  <wp:wrapSquare wrapText="bothSides"/>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53125" cy="1610360"/>
                          </a:xfrm>
                          <a:prstGeom prst="rect">
                            <a:avLst/>
                          </a:prstGeom>
                          <a:solidFill>
                            <a:srgbClr val="FFFFFF"/>
                          </a:solidFill>
                          <a:ln w="9525">
                            <a:solidFill>
                              <a:srgbClr val="000000"/>
                            </a:solidFill>
                            <a:miter lim="800000"/>
                            <a:headEnd/>
                            <a:tailEnd/>
                          </a:ln>
                        </wps:spPr>
                        <wps:txbx>
                          <w:txbxContent>
                            <w:p w14:paraId="3AB49950" w14:textId="77777777" w:rsidR="003358BD" w:rsidRPr="00965081" w:rsidRDefault="003358BD" w:rsidP="002D0CD1">
                              <w:pPr>
                                <w:spacing w:after="60" w:line="240" w:lineRule="auto"/>
                              </w:pPr>
                              <w:r w:rsidRPr="00F60BCC">
                                <w:rPr>
                                  <w:b/>
                                  <w:bCs/>
                                </w:rPr>
                                <w:t>Algorithm</w:t>
                              </w:r>
                              <w:r w:rsidRPr="00965081">
                                <w:t xml:space="preserve"> </w:t>
                              </w:r>
                              <w:r w:rsidRPr="002D0CD1">
                                <w:rPr>
                                  <w:i/>
                                  <w:iCs/>
                                </w:rPr>
                                <w:t>GetScaleBand(scale)</w:t>
                              </w:r>
                            </w:p>
                            <w:p w14:paraId="3D6A6456" w14:textId="52E2CC2F" w:rsidR="003358BD" w:rsidRPr="00965081" w:rsidRDefault="003358BD" w:rsidP="002D0CD1">
                              <w:pPr>
                                <w:spacing w:after="60" w:line="240" w:lineRule="auto"/>
                              </w:pPr>
                              <w:r w:rsidRPr="00F60BCC">
                                <w:rPr>
                                  <w:b/>
                                  <w:bCs/>
                                </w:rPr>
                                <w:t>Input</w:t>
                              </w:r>
                              <w:r>
                                <w:t>:</w:t>
                              </w:r>
                              <w:r w:rsidRPr="00965081">
                                <w:t xml:space="preserve"> A scale </w:t>
                              </w:r>
                            </w:p>
                            <w:p w14:paraId="3597FBA7" w14:textId="77777777" w:rsidR="003358BD" w:rsidRDefault="003358BD" w:rsidP="002D0CD1">
                              <w:pPr>
                                <w:spacing w:after="60" w:line="240" w:lineRule="auto"/>
                              </w:pPr>
                              <w:r w:rsidRPr="00F60BCC">
                                <w:rPr>
                                  <w:b/>
                                  <w:bCs/>
                                </w:rPr>
                                <w:t>Output</w:t>
                              </w:r>
                              <w:r w:rsidRPr="00965081">
                                <w:t xml:space="preserve"> The index of the</w:t>
                              </w:r>
                              <w:r>
                                <w:t xml:space="preserve"> scale band </w:t>
                              </w:r>
                            </w:p>
                            <w:p w14:paraId="229E094A" w14:textId="28FEA2DD" w:rsidR="003358BD" w:rsidRPr="002672EF" w:rsidRDefault="003358BD" w:rsidP="001D02B5">
                              <w:pPr>
                                <w:pStyle w:val="ListParagraph"/>
                                <w:numPr>
                                  <w:ilvl w:val="0"/>
                                  <w:numId w:val="30"/>
                                </w:numPr>
                                <w:spacing w:after="0" w:line="259" w:lineRule="auto"/>
                                <w:jc w:val="left"/>
                                <w:rPr>
                                  <w:i/>
                                  <w:iCs/>
                                </w:rPr>
                              </w:pPr>
                              <w:r w:rsidRPr="002672EF">
                                <w:rPr>
                                  <w:b/>
                                  <w:bCs/>
                                </w:rPr>
                                <w:t>If</w:t>
                              </w:r>
                              <w:r>
                                <w:t xml:space="preserve"> </w:t>
                              </w:r>
                              <w:r w:rsidRPr="002672EF">
                                <w:rPr>
                                  <w:i/>
                                  <w:iCs/>
                                </w:rPr>
                                <w:t xml:space="preserve">scale &lt; </w:t>
                              </w:r>
                              <w:del w:id="1947" w:author="Jeff Wootton" w:date="2024-03-20T20:48:00Z">
                                <w:r w:rsidDel="00C579E7">
                                  <w:rPr>
                                    <w:i/>
                                    <w:iCs/>
                                  </w:rPr>
                                  <w:delText>optimum</w:delText>
                                </w:r>
                                <w:r w:rsidRPr="002672EF" w:rsidDel="00C579E7">
                                  <w:rPr>
                                    <w:i/>
                                    <w:iCs/>
                                  </w:rPr>
                                  <w:delText>Scale</w:delText>
                                </w:r>
                              </w:del>
                              <w:ins w:id="1948" w:author="Jeff Wootton" w:date="2024-03-20T20:48:00Z">
                                <w:r w:rsidR="00C579E7">
                                  <w:rPr>
                                    <w:i/>
                                    <w:iCs/>
                                  </w:rPr>
                                  <w:t>maximum</w:t>
                                </w:r>
                                <w:r w:rsidR="00C579E7" w:rsidRPr="002672EF">
                                  <w:rPr>
                                    <w:i/>
                                    <w:iCs/>
                                  </w:rPr>
                                  <w:t>Scale</w:t>
                                </w:r>
                              </w:ins>
                              <w:r w:rsidRPr="002672EF">
                                <w:rPr>
                                  <w:i/>
                                  <w:iCs/>
                                </w:rPr>
                                <w:t xml:space="preserve">[1] </w:t>
                              </w:r>
                            </w:p>
                            <w:p w14:paraId="23D72AA2" w14:textId="77777777" w:rsidR="003358BD" w:rsidRDefault="003358BD" w:rsidP="001D02B5">
                              <w:pPr>
                                <w:pStyle w:val="ListParagraph"/>
                                <w:numPr>
                                  <w:ilvl w:val="1"/>
                                  <w:numId w:val="30"/>
                                </w:numPr>
                                <w:spacing w:after="0" w:line="259" w:lineRule="auto"/>
                                <w:jc w:val="left"/>
                              </w:pPr>
                              <w:r w:rsidRPr="002672EF">
                                <w:rPr>
                                  <w:b/>
                                  <w:bCs/>
                                </w:rPr>
                                <w:t>Return</w:t>
                              </w:r>
                              <w:r>
                                <w:t xml:space="preserve"> 1</w:t>
                              </w:r>
                            </w:p>
                            <w:p w14:paraId="108B5F06" w14:textId="586A5551" w:rsidR="003358BD" w:rsidRDefault="003358BD" w:rsidP="001D02B5">
                              <w:pPr>
                                <w:pStyle w:val="ListParagraph"/>
                                <w:numPr>
                                  <w:ilvl w:val="0"/>
                                  <w:numId w:val="30"/>
                                </w:numPr>
                                <w:spacing w:after="0" w:line="259" w:lineRule="auto"/>
                                <w:jc w:val="left"/>
                              </w:pPr>
                              <w:r w:rsidRPr="002D0255">
                                <w:rPr>
                                  <w:b/>
                                  <w:bCs/>
                                </w:rPr>
                                <w:t>For</w:t>
                              </w:r>
                              <w:r>
                                <w:t xml:space="preserve"> </w:t>
                              </w:r>
                              <w:r w:rsidRPr="002672EF">
                                <w:rPr>
                                  <w:i/>
                                  <w:iCs/>
                                </w:rPr>
                                <w:t>index</w:t>
                              </w:r>
                              <w:r>
                                <w:t xml:space="preserve"> = 2 to 15</w:t>
                              </w:r>
                            </w:p>
                            <w:p w14:paraId="4DC9184F" w14:textId="32F5C773" w:rsidR="003358BD" w:rsidRDefault="003358BD" w:rsidP="001D02B5">
                              <w:pPr>
                                <w:pStyle w:val="ListParagraph"/>
                                <w:numPr>
                                  <w:ilvl w:val="1"/>
                                  <w:numId w:val="30"/>
                                </w:numPr>
                                <w:spacing w:after="0" w:line="259" w:lineRule="auto"/>
                                <w:jc w:val="left"/>
                              </w:pPr>
                              <w:r w:rsidRPr="002D0255">
                                <w:rPr>
                                  <w:b/>
                                  <w:bCs/>
                                </w:rPr>
                                <w:t xml:space="preserve">If </w:t>
                              </w:r>
                              <m:oMath>
                                <m:r>
                                  <w:rPr>
                                    <w:rFonts w:ascii="Cambria Math" w:hAnsi="Cambria Math"/>
                                  </w:rPr>
                                  <m:t>minimumScale</m:t>
                                </m:r>
                                <m:d>
                                  <m:dPr>
                                    <m:begChr m:val="["/>
                                    <m:endChr m:val="]"/>
                                    <m:ctrlPr>
                                      <w:rPr>
                                        <w:rFonts w:ascii="Cambria Math" w:hAnsi="Cambria Math"/>
                                        <w:i/>
                                      </w:rPr>
                                    </m:ctrlPr>
                                  </m:dPr>
                                  <m:e>
                                    <m:r>
                                      <w:rPr>
                                        <w:rFonts w:ascii="Cambria Math" w:hAnsi="Cambria Math"/>
                                      </w:rPr>
                                      <m:t>index</m:t>
                                    </m:r>
                                  </m:e>
                                </m:d>
                                <m:r>
                                  <w:rPr>
                                    <w:rFonts w:ascii="Cambria Math" w:hAnsi="Cambria Math"/>
                                  </w:rPr>
                                  <m:t xml:space="preserve">&lt;= scale AND scale &lt; </m:t>
                                </m:r>
                                <m:r>
                                  <w:del w:id="1949" w:author="Jeff Wootton" w:date="2024-03-20T20:48:00Z">
                                    <w:rPr>
                                      <w:rFonts w:ascii="Cambria Math" w:hAnsi="Cambria Math"/>
                                    </w:rPr>
                                    <m:t>opt</m:t>
                                  </w:del>
                                </m:r>
                                <m:r>
                                  <w:ins w:id="1950" w:author="Jeff Wootton" w:date="2024-03-20T20:48:00Z">
                                    <w:rPr>
                                      <w:rFonts w:ascii="Cambria Math" w:hAnsi="Cambria Math"/>
                                    </w:rPr>
                                    <m:t>max</m:t>
                                  </w:ins>
                                </m:r>
                                <m:r>
                                  <w:rPr>
                                    <w:rFonts w:ascii="Cambria Math" w:hAnsi="Cambria Math"/>
                                  </w:rPr>
                                  <m:t>imumScale[index]</m:t>
                                </m:r>
                              </m:oMath>
                              <w:r>
                                <w:t xml:space="preserve"> </w:t>
                              </w:r>
                            </w:p>
                            <w:p w14:paraId="36B67234" w14:textId="77777777" w:rsidR="003358BD" w:rsidRDefault="003358BD" w:rsidP="001D02B5">
                              <w:pPr>
                                <w:pStyle w:val="ListParagraph"/>
                                <w:numPr>
                                  <w:ilvl w:val="2"/>
                                  <w:numId w:val="30"/>
                                </w:numPr>
                                <w:spacing w:after="0" w:line="259" w:lineRule="auto"/>
                                <w:jc w:val="left"/>
                              </w:pPr>
                              <w:r w:rsidRPr="00142BCB">
                                <w:rPr>
                                  <w:b/>
                                </w:rPr>
                                <w:t>Return</w:t>
                              </w:r>
                              <w:r>
                                <w:t xml:space="preserve"> </w:t>
                              </w:r>
                              <w:r w:rsidRPr="002672EF">
                                <w:rPr>
                                  <w:i/>
                                  <w:iCs/>
                                </w:rPr>
                                <w:t>index</w:t>
                              </w:r>
                            </w:p>
                            <w:p w14:paraId="10481720" w14:textId="77777777" w:rsidR="003358BD" w:rsidRPr="00965081" w:rsidRDefault="003358BD" w:rsidP="001D02B5">
                              <w:pPr>
                                <w:pStyle w:val="ListParagraph"/>
                                <w:numPr>
                                  <w:ilvl w:val="0"/>
                                  <w:numId w:val="30"/>
                                </w:numPr>
                                <w:spacing w:after="0" w:line="259" w:lineRule="auto"/>
                                <w:jc w:val="left"/>
                              </w:pPr>
                              <w:r w:rsidRPr="002D0255">
                                <w:rPr>
                                  <w:b/>
                                  <w:bCs/>
                                </w:rPr>
                                <w:t>Return</w:t>
                              </w:r>
                              <w:r>
                                <w:t xml:space="preserve"> 15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9BB3F6" id="Text Box 2" o:spid="_x0000_s1033" type="#_x0000_t202" style="position:absolute;left:0;text-align:left;margin-left:0;margin-top:19.55pt;width:468.75pt;height:126.8pt;z-index:25166131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">
                  <v:textbox>
                    <w:txbxContent>
                      <w:p w14:paraId="3AB49950" w14:textId="77777777" w:rsidR="003358BD" w:rsidRPr="00965081" w:rsidRDefault="003358BD" w:rsidP="002D0CD1">
                        <w:pPr>
                          <w:spacing w:after="60" w:line="240" w:lineRule="auto"/>
                        </w:pPr>
                        <w:r w:rsidRPr="00F60BCC">
                          <w:rPr>
                            <w:b/>
                            <w:bCs/>
                          </w:rPr>
                          <w:t>Algorithm</w:t>
                        </w:r>
                        <w:r w:rsidRPr="00965081">
                          <w:t xml:space="preserve"> </w:t>
                        </w:r>
                        <w:r w:rsidRPr="002D0CD1">
                          <w:rPr>
                            <w:i/>
                            <w:iCs/>
                          </w:rPr>
                          <w:t>GetScaleBand(scale)</w:t>
                        </w:r>
                      </w:p>
                      <w:p w14:paraId="3D6A6456" w14:textId="52E2CC2F" w:rsidR="003358BD" w:rsidRPr="00965081" w:rsidRDefault="003358BD" w:rsidP="002D0CD1">
                        <w:pPr>
                          <w:spacing w:after="60" w:line="240" w:lineRule="auto"/>
                        </w:pPr>
                        <w:r w:rsidRPr="00F60BCC">
                          <w:rPr>
                            <w:b/>
                            <w:bCs/>
                          </w:rPr>
                          <w:t>Input</w:t>
                        </w:r>
                        <w:r>
                          <w:t>:</w:t>
                        </w:r>
                        <w:r w:rsidRPr="00965081">
                          <w:t xml:space="preserve"> A scale </w:t>
                        </w:r>
                      </w:p>
                      <w:p w14:paraId="3597FBA7" w14:textId="77777777" w:rsidR="003358BD" w:rsidRDefault="003358BD" w:rsidP="002D0CD1">
                        <w:pPr>
                          <w:spacing w:after="60" w:line="240" w:lineRule="auto"/>
                        </w:pPr>
                        <w:r w:rsidRPr="00F60BCC">
                          <w:rPr>
                            <w:b/>
                            <w:bCs/>
                          </w:rPr>
                          <w:t>Output</w:t>
                        </w:r>
                        <w:r w:rsidRPr="00965081">
                          <w:t xml:space="preserve"> The index of the</w:t>
                        </w:r>
                        <w:r>
                          <w:t xml:space="preserve"> scale band </w:t>
                        </w:r>
                      </w:p>
                      <w:p w14:paraId="229E094A" w14:textId="28FEA2DD" w:rsidR="003358BD" w:rsidRPr="002672EF" w:rsidRDefault="003358BD" w:rsidP="001D02B5">
                        <w:pPr>
                          <w:pStyle w:val="ListParagraph"/>
                          <w:numPr>
                            <w:ilvl w:val="0"/>
                            <w:numId w:val="30"/>
                          </w:numPr>
                          <w:spacing w:after="0" w:line="259" w:lineRule="auto"/>
                          <w:jc w:val="left"/>
                          <w:rPr>
                            <w:i/>
                            <w:iCs/>
                          </w:rPr>
                        </w:pPr>
                        <w:r w:rsidRPr="002672EF">
                          <w:rPr>
                            <w:b/>
                            <w:bCs/>
                          </w:rPr>
                          <w:t>If</w:t>
                        </w:r>
                        <w:r>
                          <w:t xml:space="preserve"> </w:t>
                        </w:r>
                        <w:r w:rsidRPr="002672EF">
                          <w:rPr>
                            <w:i/>
                            <w:iCs/>
                          </w:rPr>
                          <w:t xml:space="preserve">scale &lt; </w:t>
                        </w:r>
                        <w:del w:id="1951" w:author="Jeff Wootton" w:date="2024-03-20T20:48:00Z">
                          <w:r w:rsidDel="00C579E7">
                            <w:rPr>
                              <w:i/>
                              <w:iCs/>
                            </w:rPr>
                            <w:delText>optimum</w:delText>
                          </w:r>
                          <w:r w:rsidRPr="002672EF" w:rsidDel="00C579E7">
                            <w:rPr>
                              <w:i/>
                              <w:iCs/>
                            </w:rPr>
                            <w:delText>Scale</w:delText>
                          </w:r>
                        </w:del>
                        <w:ins w:id="1952" w:author="Jeff Wootton" w:date="2024-03-20T20:48:00Z">
                          <w:r w:rsidR="00C579E7">
                            <w:rPr>
                              <w:i/>
                              <w:iCs/>
                            </w:rPr>
                            <w:t>maximum</w:t>
                          </w:r>
                          <w:r w:rsidR="00C579E7" w:rsidRPr="002672EF">
                            <w:rPr>
                              <w:i/>
                              <w:iCs/>
                            </w:rPr>
                            <w:t>Scale</w:t>
                          </w:r>
                        </w:ins>
                        <w:r w:rsidRPr="002672EF">
                          <w:rPr>
                            <w:i/>
                            <w:iCs/>
                          </w:rPr>
                          <w:t xml:space="preserve">[1] </w:t>
                        </w:r>
                      </w:p>
                      <w:p w14:paraId="23D72AA2" w14:textId="77777777" w:rsidR="003358BD" w:rsidRDefault="003358BD" w:rsidP="001D02B5">
                        <w:pPr>
                          <w:pStyle w:val="ListParagraph"/>
                          <w:numPr>
                            <w:ilvl w:val="1"/>
                            <w:numId w:val="30"/>
                          </w:numPr>
                          <w:spacing w:after="0" w:line="259" w:lineRule="auto"/>
                          <w:jc w:val="left"/>
                        </w:pPr>
                        <w:r w:rsidRPr="002672EF">
                          <w:rPr>
                            <w:b/>
                            <w:bCs/>
                          </w:rPr>
                          <w:t>Return</w:t>
                        </w:r>
                        <w:r>
                          <w:t xml:space="preserve"> 1</w:t>
                        </w:r>
                      </w:p>
                      <w:p w14:paraId="108B5F06" w14:textId="586A5551" w:rsidR="003358BD" w:rsidRDefault="003358BD" w:rsidP="001D02B5">
                        <w:pPr>
                          <w:pStyle w:val="ListParagraph"/>
                          <w:numPr>
                            <w:ilvl w:val="0"/>
                            <w:numId w:val="30"/>
                          </w:numPr>
                          <w:spacing w:after="0" w:line="259" w:lineRule="auto"/>
                          <w:jc w:val="left"/>
                        </w:pPr>
                        <w:r w:rsidRPr="002D0255">
                          <w:rPr>
                            <w:b/>
                            <w:bCs/>
                          </w:rPr>
                          <w:t>For</w:t>
                        </w:r>
                        <w:r>
                          <w:t xml:space="preserve"> </w:t>
                        </w:r>
                        <w:r w:rsidRPr="002672EF">
                          <w:rPr>
                            <w:i/>
                            <w:iCs/>
                          </w:rPr>
                          <w:t>index</w:t>
                        </w:r>
                        <w:r>
                          <w:t xml:space="preserve"> = 2 to 15</w:t>
                        </w:r>
                      </w:p>
                      <w:p w14:paraId="4DC9184F" w14:textId="32F5C773" w:rsidR="003358BD" w:rsidRDefault="003358BD" w:rsidP="001D02B5">
                        <w:pPr>
                          <w:pStyle w:val="ListParagraph"/>
                          <w:numPr>
                            <w:ilvl w:val="1"/>
                            <w:numId w:val="30"/>
                          </w:numPr>
                          <w:spacing w:after="0" w:line="259" w:lineRule="auto"/>
                          <w:jc w:val="left"/>
                        </w:pPr>
                        <w:r w:rsidRPr="002D0255">
                          <w:rPr>
                            <w:b/>
                            <w:bCs/>
                          </w:rPr>
                          <w:t xml:space="preserve">If </w:t>
                        </w:r>
                        <m:oMath>
                          <m:r>
                            <w:rPr>
                              <w:rFonts w:ascii="Cambria Math" w:hAnsi="Cambria Math"/>
                            </w:rPr>
                            <m:t>minimumScale</m:t>
                          </m:r>
                          <m:d>
                            <m:dPr>
                              <m:begChr m:val="["/>
                              <m:endChr m:val="]"/>
                              <m:ctrlPr>
                                <w:rPr>
                                  <w:rFonts w:ascii="Cambria Math" w:hAnsi="Cambria Math"/>
                                  <w:i/>
                                </w:rPr>
                              </m:ctrlPr>
                            </m:dPr>
                            <m:e>
                              <m:r>
                                <w:rPr>
                                  <w:rFonts w:ascii="Cambria Math" w:hAnsi="Cambria Math"/>
                                </w:rPr>
                                <m:t>index</m:t>
                              </m:r>
                            </m:e>
                          </m:d>
                          <m:r>
                            <w:rPr>
                              <w:rFonts w:ascii="Cambria Math" w:hAnsi="Cambria Math"/>
                            </w:rPr>
                            <m:t xml:space="preserve">&lt;= scale AND scale &lt; </m:t>
                          </m:r>
                          <m:r>
                            <w:del w:id="1953" w:author="Jeff Wootton" w:date="2024-03-20T20:48:00Z">
                              <w:rPr>
                                <w:rFonts w:ascii="Cambria Math" w:hAnsi="Cambria Math"/>
                              </w:rPr>
                              <m:t>opt</m:t>
                            </w:del>
                          </m:r>
                          <m:r>
                            <w:ins w:id="1954" w:author="Jeff Wootton" w:date="2024-03-20T20:48:00Z">
                              <w:rPr>
                                <w:rFonts w:ascii="Cambria Math" w:hAnsi="Cambria Math"/>
                              </w:rPr>
                              <m:t>max</m:t>
                            </w:ins>
                          </m:r>
                          <m:r>
                            <w:rPr>
                              <w:rFonts w:ascii="Cambria Math" w:hAnsi="Cambria Math"/>
                            </w:rPr>
                            <m:t>imumScale[index]</m:t>
                          </m:r>
                        </m:oMath>
                        <w:r>
                          <w:t xml:space="preserve"> </w:t>
                        </w:r>
                      </w:p>
                      <w:p w14:paraId="36B67234" w14:textId="77777777" w:rsidR="003358BD" w:rsidRDefault="003358BD" w:rsidP="001D02B5">
                        <w:pPr>
                          <w:pStyle w:val="ListParagraph"/>
                          <w:numPr>
                            <w:ilvl w:val="2"/>
                            <w:numId w:val="30"/>
                          </w:numPr>
                          <w:spacing w:after="0" w:line="259" w:lineRule="auto"/>
                          <w:jc w:val="left"/>
                        </w:pPr>
                        <w:r w:rsidRPr="00142BCB">
                          <w:rPr>
                            <w:b/>
                          </w:rPr>
                          <w:t>Return</w:t>
                        </w:r>
                        <w:r>
                          <w:t xml:space="preserve"> </w:t>
                        </w:r>
                        <w:r w:rsidRPr="002672EF">
                          <w:rPr>
                            <w:i/>
                            <w:iCs/>
                          </w:rPr>
                          <w:t>index</w:t>
                        </w:r>
                      </w:p>
                      <w:p w14:paraId="10481720" w14:textId="77777777" w:rsidR="003358BD" w:rsidRPr="00965081" w:rsidRDefault="003358BD" w:rsidP="001D02B5">
                        <w:pPr>
                          <w:pStyle w:val="ListParagraph"/>
                          <w:numPr>
                            <w:ilvl w:val="0"/>
                            <w:numId w:val="30"/>
                          </w:numPr>
                          <w:spacing w:after="0" w:line="259" w:lineRule="auto"/>
                          <w:jc w:val="left"/>
                        </w:pPr>
                        <w:r w:rsidRPr="002D0255">
                          <w:rPr>
                            <w:b/>
                            <w:bCs/>
                          </w:rPr>
                          <w:t>Return</w:t>
                        </w:r>
                        <w:r>
                          <w:t xml:space="preserve"> 15</w:t>
                        </w:r>
                      </w:p>
                    </w:txbxContent>
                  </v:textbox>
                  <w10:wrap type="square" anchorx="margin"/>
                </v:shape>
              </w:pict>
            </mc:Fallback>
          </mc:AlternateContent>
        </w:r>
        <w:r w:rsidR="00C942A1" w:rsidRPr="00C942A1" w:rsidDel="00260FCD">
          <w:delText>The following algorithm associate</w:delText>
        </w:r>
        <w:r w:rsidR="00C942A1" w:rsidDel="00260FCD">
          <w:delText>s</w:delText>
        </w:r>
        <w:r w:rsidR="00C942A1" w:rsidRPr="00C942A1" w:rsidDel="00260FCD">
          <w:delText xml:space="preserve"> a scale </w:delText>
        </w:r>
        <w:r w:rsidR="00AC4D20" w:rsidDel="00260FCD">
          <w:delText xml:space="preserve">denominator </w:delText>
        </w:r>
        <w:r w:rsidR="00C942A1" w:rsidRPr="00C942A1" w:rsidDel="00260FCD">
          <w:delText>with a scale band:</w:delText>
        </w:r>
      </w:del>
    </w:p>
    <w:p w14:paraId="3B269460" w14:textId="336493E9" w:rsidR="002D0CD1" w:rsidDel="00260FCD" w:rsidRDefault="002D0CD1">
      <w:pPr>
        <w:keepNext/>
        <w:suppressAutoHyphens/>
        <w:spacing w:before="270" w:after="0" w:line="240" w:lineRule="auto"/>
        <w:outlineLvl w:val="0"/>
        <w:rPr>
          <w:del w:id="1955" w:author="Jeff Wootton" w:date="2024-06-23T18:45:00Z" w16du:dateUtc="2024-06-23T16:45:00Z"/>
        </w:rPr>
        <w:pPrChange w:id="1956" w:author="Jeff Wootton" w:date="2024-06-23T18:55:00Z" w16du:dateUtc="2024-06-23T16:55:00Z">
          <w:pPr>
            <w:spacing w:after="0" w:line="240" w:lineRule="auto"/>
          </w:pPr>
        </w:pPrChange>
      </w:pPr>
    </w:p>
    <w:p w14:paraId="4BC5F754" w14:textId="00EABB3B" w:rsidR="002D0CD1" w:rsidDel="00260FCD" w:rsidRDefault="002D0CD1">
      <w:pPr>
        <w:keepNext/>
        <w:suppressAutoHyphens/>
        <w:spacing w:before="270" w:after="120" w:line="240" w:lineRule="auto"/>
        <w:outlineLvl w:val="0"/>
        <w:rPr>
          <w:del w:id="1957" w:author="Jeff Wootton" w:date="2024-06-23T18:45:00Z" w16du:dateUtc="2024-06-23T16:45:00Z"/>
        </w:rPr>
        <w:pPrChange w:id="1958" w:author="Jeff Wootton" w:date="2024-06-23T18:55:00Z" w16du:dateUtc="2024-06-23T16:55:00Z">
          <w:pPr>
            <w:spacing w:after="120" w:line="240" w:lineRule="auto"/>
          </w:pPr>
        </w:pPrChange>
      </w:pPr>
      <w:del w:id="1959" w:author="Jeff Wootton" w:date="2024-06-23T18:45:00Z" w16du:dateUtc="2024-06-23T16:45:00Z">
        <w:r w:rsidRPr="009932F8" w:rsidDel="00260FCD">
          <w:rPr>
            <w:noProof/>
            <w:sz w:val="24"/>
            <w:szCs w:val="24"/>
            <w:lang w:val="fr-FR" w:eastAsia="fr-FR"/>
          </w:rPr>
          <mc:AlternateContent>
            <mc:Choice Requires="wps">
              <w:drawing>
                <wp:anchor distT="45720" distB="45720" distL="114300" distR="114300" simplePos="0" relativeHeight="251663360" behindDoc="0" locked="0" layoutInCell="1" allowOverlap="1" wp14:anchorId="1FB67D15" wp14:editId="13F67C38">
                  <wp:simplePos x="0" y="0"/>
                  <wp:positionH relativeFrom="margin">
                    <wp:align>right</wp:align>
                  </wp:positionH>
                  <wp:positionV relativeFrom="paragraph">
                    <wp:posOffset>403225</wp:posOffset>
                  </wp:positionV>
                  <wp:extent cx="5759450" cy="2409190"/>
                  <wp:effectExtent l="0" t="0" r="12700" b="10160"/>
                  <wp:wrapTopAndBottom/>
                  <wp:docPr id="28"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9450" cy="2409245"/>
                          </a:xfrm>
                          <a:prstGeom prst="rect">
                            <a:avLst/>
                          </a:prstGeom>
                          <a:solidFill>
                            <a:srgbClr val="FFFFFF"/>
                          </a:solidFill>
                          <a:ln w="9525">
                            <a:solidFill>
                              <a:srgbClr val="000000"/>
                            </a:solidFill>
                            <a:miter lim="800000"/>
                            <a:headEnd/>
                            <a:tailEnd/>
                          </a:ln>
                        </wps:spPr>
                        <wps:txbx>
                          <w:txbxContent>
                            <w:p w14:paraId="1417D45E" w14:textId="67CD056C" w:rsidR="003358BD" w:rsidRDefault="003358BD" w:rsidP="00953C01">
                              <w:pPr>
                                <w:spacing w:after="60" w:line="240" w:lineRule="auto"/>
                              </w:pPr>
                              <w:r w:rsidRPr="008371C5">
                                <w:rPr>
                                  <w:b/>
                                  <w:bCs/>
                                </w:rPr>
                                <w:t>Algorithm</w:t>
                              </w:r>
                              <w:r>
                                <w:t xml:space="preserve"> </w:t>
                              </w:r>
                              <w:r>
                                <w:rPr>
                                  <w:i/>
                                  <w:iCs/>
                                </w:rPr>
                                <w:t>s</w:t>
                              </w:r>
                              <w:r w:rsidRPr="008371C5">
                                <w:rPr>
                                  <w:i/>
                                  <w:iCs/>
                                </w:rPr>
                                <w:t>caleBands(</w:t>
                              </w:r>
                              <w:r>
                                <w:rPr>
                                  <w:i/>
                                  <w:iCs/>
                                </w:rPr>
                                <w:t>dataCoverage</w:t>
                              </w:r>
                              <w:r w:rsidRPr="008371C5">
                                <w:rPr>
                                  <w:i/>
                                  <w:iCs/>
                                </w:rPr>
                                <w:t>)</w:t>
                              </w:r>
                            </w:p>
                            <w:p w14:paraId="713AD111" w14:textId="76CAF03C" w:rsidR="003358BD" w:rsidRDefault="003358BD" w:rsidP="00953C01">
                              <w:pPr>
                                <w:spacing w:after="60" w:line="240" w:lineRule="auto"/>
                                <w:ind w:left="709" w:hanging="709"/>
                              </w:pPr>
                              <w:r w:rsidRPr="008371C5">
                                <w:rPr>
                                  <w:b/>
                                  <w:bCs/>
                                </w:rPr>
                                <w:t>Input</w:t>
                              </w:r>
                              <w:r>
                                <w:t xml:space="preserve">: A </w:t>
                              </w:r>
                              <w:r>
                                <w:rPr>
                                  <w:b/>
                                </w:rPr>
                                <w:t>D</w:t>
                              </w:r>
                              <w:r w:rsidRPr="00142BCB">
                                <w:rPr>
                                  <w:b/>
                                </w:rPr>
                                <w:t>ata</w:t>
                              </w:r>
                              <w:r>
                                <w:rPr>
                                  <w:b/>
                                </w:rPr>
                                <w:t xml:space="preserve"> </w:t>
                              </w:r>
                              <w:r w:rsidRPr="00142BCB">
                                <w:rPr>
                                  <w:b/>
                                </w:rPr>
                                <w:t>Coverage</w:t>
                              </w:r>
                            </w:p>
                            <w:p w14:paraId="01D62679" w14:textId="63919909" w:rsidR="003358BD" w:rsidRDefault="003358BD" w:rsidP="00953C01">
                              <w:pPr>
                                <w:spacing w:after="60" w:line="240" w:lineRule="auto"/>
                              </w:pPr>
                              <w:r w:rsidRPr="008371C5">
                                <w:rPr>
                                  <w:b/>
                                  <w:bCs/>
                                </w:rPr>
                                <w:t>Output</w:t>
                              </w:r>
                              <w:r>
                                <w:rPr>
                                  <w:b/>
                                  <w:bCs/>
                                </w:rPr>
                                <w:t>:</w:t>
                              </w:r>
                              <w:r>
                                <w:t xml:space="preserve"> A set of associated scale band indices </w:t>
                              </w:r>
                              <w:r w:rsidRPr="00726CDC">
                                <w:rPr>
                                  <w:i/>
                                  <w:iCs/>
                                </w:rPr>
                                <w:t>S</w:t>
                              </w:r>
                            </w:p>
                            <w:p w14:paraId="6EFB212B" w14:textId="023C02D6" w:rsidR="003358BD" w:rsidRDefault="003358BD" w:rsidP="001D02B5">
                              <w:pPr>
                                <w:pStyle w:val="ListParagraph"/>
                                <w:numPr>
                                  <w:ilvl w:val="0"/>
                                  <w:numId w:val="31"/>
                                </w:numPr>
                                <w:spacing w:after="60" w:line="240" w:lineRule="auto"/>
                                <w:ind w:left="714" w:hanging="357"/>
                                <w:contextualSpacing w:val="0"/>
                                <w:jc w:val="left"/>
                              </w:pPr>
                              <w:r w:rsidRPr="000705CE">
                                <w:rPr>
                                  <w:i/>
                                  <w:iCs/>
                                </w:rPr>
                                <w:t>min</w:t>
                              </w:r>
                              <w:r>
                                <w:rPr>
                                  <w:i/>
                                  <w:iCs/>
                                </w:rPr>
                                <w:t>imumDisplay</w:t>
                              </w:r>
                              <w:r w:rsidRPr="000705CE">
                                <w:rPr>
                                  <w:i/>
                                  <w:iCs/>
                                </w:rPr>
                                <w:t>S</w:t>
                              </w:r>
                              <w:r>
                                <w:rPr>
                                  <w:i/>
                                  <w:iCs/>
                                </w:rPr>
                                <w:t>cale</w:t>
                              </w:r>
                              <w:r>
                                <w:t xml:space="preserve"> – The minimum display scale of the coverage (if not defined it is assumed that the scale is 1:</w:t>
                              </w:r>
                              <w:r>
                                <w:rPr>
                                  <w:rFonts w:cs="Arial"/>
                                </w:rPr>
                                <w:t>∞</w:t>
                              </w:r>
                              <w:r>
                                <w:t xml:space="preserve"> -&gt; 0)</w:t>
                              </w:r>
                              <w:r>
                                <w:br/>
                              </w:r>
                              <w:del w:id="1960" w:author="Jeff Wootton" w:date="2024-03-20T20:49:00Z">
                                <w:r w:rsidDel="00C579E7">
                                  <w:rPr>
                                    <w:i/>
                                    <w:iCs/>
                                  </w:rPr>
                                  <w:delText>optimum</w:delText>
                                </w:r>
                                <w:r w:rsidRPr="000705CE" w:rsidDel="00C579E7">
                                  <w:rPr>
                                    <w:i/>
                                    <w:iCs/>
                                  </w:rPr>
                                  <w:delText>D</w:delText>
                                </w:r>
                                <w:r w:rsidDel="00C579E7">
                                  <w:rPr>
                                    <w:i/>
                                    <w:iCs/>
                                  </w:rPr>
                                  <w:delText>isplay</w:delText>
                                </w:r>
                                <w:r w:rsidRPr="000705CE" w:rsidDel="00C579E7">
                                  <w:rPr>
                                    <w:i/>
                                    <w:iCs/>
                                  </w:rPr>
                                  <w:delText>S</w:delText>
                                </w:r>
                                <w:r w:rsidDel="00C579E7">
                                  <w:rPr>
                                    <w:i/>
                                    <w:iCs/>
                                  </w:rPr>
                                  <w:delText>cale</w:delText>
                                </w:r>
                                <w:r w:rsidDel="00C579E7">
                                  <w:delText xml:space="preserve"> </w:delText>
                                </w:r>
                              </w:del>
                              <w:ins w:id="1961" w:author="Jeff Wootton" w:date="2024-03-20T20:49:00Z">
                                <w:r w:rsidR="00C579E7">
                                  <w:rPr>
                                    <w:i/>
                                    <w:iCs/>
                                  </w:rPr>
                                  <w:t>maximum</w:t>
                                </w:r>
                                <w:r w:rsidR="00C579E7" w:rsidRPr="000705CE">
                                  <w:rPr>
                                    <w:i/>
                                    <w:iCs/>
                                  </w:rPr>
                                  <w:t>D</w:t>
                                </w:r>
                                <w:r w:rsidR="00C579E7">
                                  <w:rPr>
                                    <w:i/>
                                    <w:iCs/>
                                  </w:rPr>
                                  <w:t>isplay</w:t>
                                </w:r>
                                <w:r w:rsidR="00C579E7" w:rsidRPr="000705CE">
                                  <w:rPr>
                                    <w:i/>
                                    <w:iCs/>
                                  </w:rPr>
                                  <w:t>S</w:t>
                                </w:r>
                                <w:r w:rsidR="00C579E7">
                                  <w:rPr>
                                    <w:i/>
                                    <w:iCs/>
                                  </w:rPr>
                                  <w:t>cale</w:t>
                                </w:r>
                                <w:r w:rsidR="00C579E7">
                                  <w:t xml:space="preserve"> </w:t>
                                </w:r>
                              </w:ins>
                              <w:r>
                                <w:t xml:space="preserve">– The </w:t>
                              </w:r>
                              <w:del w:id="1962" w:author="Jeff Wootton" w:date="2024-03-20T20:49:00Z">
                                <w:r w:rsidDel="00C579E7">
                                  <w:delText xml:space="preserve">optimum </w:delText>
                                </w:r>
                              </w:del>
                              <w:ins w:id="1963" w:author="Jeff Wootton" w:date="2024-03-20T20:49:00Z">
                                <w:r w:rsidR="00C579E7">
                                  <w:t xml:space="preserve">maximum </w:t>
                                </w:r>
                              </w:ins>
                              <w:r>
                                <w:t>display scale of the coverage</w:t>
                              </w:r>
                            </w:p>
                            <w:p w14:paraId="333458B8" w14:textId="77777777" w:rsidR="003358BD" w:rsidRDefault="003358BD" w:rsidP="001D02B5">
                              <w:pPr>
                                <w:pStyle w:val="ListParagraph"/>
                                <w:numPr>
                                  <w:ilvl w:val="0"/>
                                  <w:numId w:val="31"/>
                                </w:numPr>
                                <w:spacing w:after="60" w:line="240" w:lineRule="auto"/>
                                <w:ind w:left="714" w:hanging="357"/>
                                <w:contextualSpacing w:val="0"/>
                                <w:jc w:val="left"/>
                              </w:pPr>
                              <w:r>
                                <w:t xml:space="preserve">Create an empty set </w:t>
                              </w:r>
                              <w:r w:rsidRPr="00726CDC">
                                <w:rPr>
                                  <w:i/>
                                  <w:iCs/>
                                </w:rPr>
                                <w:t>S</w:t>
                              </w:r>
                            </w:p>
                            <w:p w14:paraId="7A3C6C79" w14:textId="6C8F547C" w:rsidR="003358BD" w:rsidRDefault="003358BD" w:rsidP="001D02B5">
                              <w:pPr>
                                <w:pStyle w:val="ListParagraph"/>
                                <w:numPr>
                                  <w:ilvl w:val="0"/>
                                  <w:numId w:val="31"/>
                                </w:numPr>
                                <w:spacing w:after="0" w:line="259" w:lineRule="auto"/>
                                <w:jc w:val="left"/>
                              </w:pPr>
                              <w:r w:rsidRPr="00215D9E">
                                <w:rPr>
                                  <w:b/>
                                  <w:bCs/>
                                </w:rPr>
                                <w:t>If</w:t>
                              </w:r>
                              <w:r>
                                <w:t xml:space="preserve"> </w:t>
                              </w:r>
                              <m:oMath>
                                <m:r>
                                  <w:rPr>
                                    <w:rFonts w:ascii="Cambria Math" w:hAnsi="Cambria Math"/>
                                  </w:rPr>
                                  <m:t xml:space="preserve">minimumDisplayScale &lt; </m:t>
                                </m:r>
                                <m:r>
                                  <w:del w:id="1964" w:author="Jeff Wootton" w:date="2024-03-20T20:50:00Z">
                                    <w:rPr>
                                      <w:rFonts w:ascii="Cambria Math" w:hAnsi="Cambria Math"/>
                                    </w:rPr>
                                    <m:t>opt</m:t>
                                  </w:del>
                                </m:r>
                                <m:r>
                                  <w:ins w:id="1965" w:author="Jeff Wootton" w:date="2024-03-20T20:50:00Z">
                                    <w:rPr>
                                      <w:rFonts w:ascii="Cambria Math" w:hAnsi="Cambria Math"/>
                                    </w:rPr>
                                    <m:t>max</m:t>
                                  </w:ins>
                                </m:r>
                                <m:r>
                                  <w:rPr>
                                    <w:rFonts w:ascii="Cambria Math" w:hAnsi="Cambria Math"/>
                                  </w:rPr>
                                  <m:t>imumScale[1]</m:t>
                                </m:r>
                              </m:oMath>
                            </w:p>
                            <w:p w14:paraId="7B1A51CB" w14:textId="77777777" w:rsidR="003358BD" w:rsidRDefault="003358BD" w:rsidP="001D02B5">
                              <w:pPr>
                                <w:pStyle w:val="ListParagraph"/>
                                <w:numPr>
                                  <w:ilvl w:val="1"/>
                                  <w:numId w:val="31"/>
                                </w:numPr>
                                <w:spacing w:after="0" w:line="259" w:lineRule="auto"/>
                                <w:jc w:val="left"/>
                              </w:pPr>
                              <m:oMath>
                                <m:r>
                                  <w:rPr>
                                    <w:rFonts w:ascii="Cambria Math" w:hAnsi="Cambria Math"/>
                                  </w:rPr>
                                  <m:t>S = S ∪1</m:t>
                                </m:r>
                              </m:oMath>
                            </w:p>
                            <w:p w14:paraId="3BC0D20E" w14:textId="58349340" w:rsidR="003358BD" w:rsidRDefault="003358BD" w:rsidP="001D02B5">
                              <w:pPr>
                                <w:pStyle w:val="ListParagraph"/>
                                <w:numPr>
                                  <w:ilvl w:val="0"/>
                                  <w:numId w:val="31"/>
                                </w:numPr>
                                <w:spacing w:after="0" w:line="259" w:lineRule="auto"/>
                                <w:jc w:val="left"/>
                              </w:pPr>
                              <w:r w:rsidRPr="00215D9E">
                                <w:rPr>
                                  <w:b/>
                                  <w:bCs/>
                                </w:rPr>
                                <w:t>For</w:t>
                              </w:r>
                              <w:r>
                                <w:t xml:space="preserve"> index = 2 to 15</w:t>
                              </w:r>
                            </w:p>
                            <w:p w14:paraId="6F473FEB" w14:textId="3F4ABDF1" w:rsidR="003358BD" w:rsidRDefault="003358BD" w:rsidP="001D02B5">
                              <w:pPr>
                                <w:pStyle w:val="ListParagraph"/>
                                <w:numPr>
                                  <w:ilvl w:val="1"/>
                                  <w:numId w:val="31"/>
                                </w:numPr>
                                <w:spacing w:after="0" w:line="259" w:lineRule="auto"/>
                                <w:jc w:val="left"/>
                              </w:pPr>
                              <w:r>
                                <w:t xml:space="preserve">If </w:t>
                              </w:r>
                              <m:oMath>
                                <m:r>
                                  <w:del w:id="1966" w:author="Jeff Wootton" w:date="2024-03-20T20:50:00Z">
                                    <w:rPr>
                                      <w:rFonts w:ascii="Cambria Math" w:hAnsi="Cambria Math"/>
                                    </w:rPr>
                                    <m:t>opt</m:t>
                                  </w:del>
                                </m:r>
                                <m:r>
                                  <w:ins w:id="1967" w:author="Jeff Wootton" w:date="2024-03-20T20:50:00Z">
                                    <w:rPr>
                                      <w:rFonts w:ascii="Cambria Math" w:hAnsi="Cambria Math"/>
                                    </w:rPr>
                                    <m:t>max</m:t>
                                  </w:ins>
                                </m:r>
                                <m:r>
                                  <w:rPr>
                                    <w:rFonts w:ascii="Cambria Math" w:hAnsi="Cambria Math"/>
                                  </w:rPr>
                                  <m:t>(minimumDisplayScale, minimumScale[index]) &lt; m</m:t>
                                </m:r>
                                <m:r>
                                  <w:del w:id="1968" w:author="Jeff Wootton" w:date="2024-03-20T20:51:00Z">
                                    <w:rPr>
                                      <w:rFonts w:ascii="Cambria Math" w:hAnsi="Cambria Math"/>
                                    </w:rPr>
                                    <m:t>in</m:t>
                                  </w:del>
                                </m:r>
                                <m:r>
                                  <w:ins w:id="1969" w:author="Jeff Wootton" w:date="2024-03-20T20:51:00Z">
                                    <w:rPr>
                                      <w:rFonts w:ascii="Cambria Math" w:hAnsi="Cambria Math"/>
                                    </w:rPr>
                                    <m:t>ax</m:t>
                                  </w:ins>
                                </m:r>
                                <m:r>
                                  <w:rPr>
                                    <w:rFonts w:ascii="Cambria Math" w:hAnsi="Cambria Math"/>
                                  </w:rPr>
                                  <m:t>(</m:t>
                                </m:r>
                                <m:r>
                                  <w:del w:id="1970" w:author="Jeff Wootton" w:date="2024-03-20T20:51:00Z">
                                    <w:rPr>
                                      <w:rFonts w:ascii="Cambria Math" w:hAnsi="Cambria Math"/>
                                    </w:rPr>
                                    <m:t>opt</m:t>
                                  </w:del>
                                </m:r>
                                <m:r>
                                  <w:ins w:id="1971" w:author="Jeff Wootton" w:date="2024-03-20T20:51:00Z">
                                    <w:rPr>
                                      <w:rFonts w:ascii="Cambria Math" w:hAnsi="Cambria Math"/>
                                    </w:rPr>
                                    <m:t>max</m:t>
                                  </w:ins>
                                </m:r>
                                <m:r>
                                  <w:rPr>
                                    <w:rFonts w:ascii="Cambria Math" w:hAnsi="Cambria Math"/>
                                  </w:rPr>
                                  <m:t>imumDisplayScale,</m:t>
                                </m:r>
                                <m:r>
                                  <w:del w:id="1972" w:author="Jeff Wootton" w:date="2024-03-20T20:51:00Z">
                                    <w:rPr>
                                      <w:rFonts w:ascii="Cambria Math" w:hAnsi="Cambria Math"/>
                                    </w:rPr>
                                    <m:t xml:space="preserve"> opt</m:t>
                                  </w:del>
                                </m:r>
                                <m:r>
                                  <w:ins w:id="1973" w:author="Jeff Wootton" w:date="2024-03-20T20:51:00Z">
                                    <w:rPr>
                                      <w:rFonts w:ascii="Cambria Math" w:hAnsi="Cambria Math"/>
                                    </w:rPr>
                                    <m:t>max</m:t>
                                  </w:ins>
                                </m:r>
                                <m:r>
                                  <w:rPr>
                                    <w:rFonts w:ascii="Cambria Math" w:hAnsi="Cambria Math"/>
                                  </w:rPr>
                                  <m:t>imumScale[index])</m:t>
                                </m:r>
                              </m:oMath>
                            </w:p>
                            <w:p w14:paraId="1B6C1C99" w14:textId="77777777" w:rsidR="003358BD" w:rsidRDefault="003358BD" w:rsidP="001D02B5">
                              <w:pPr>
                                <w:pStyle w:val="ListParagraph"/>
                                <w:numPr>
                                  <w:ilvl w:val="2"/>
                                  <w:numId w:val="31"/>
                                </w:numPr>
                                <w:spacing w:after="0" w:line="259" w:lineRule="auto"/>
                                <w:jc w:val="left"/>
                              </w:pPr>
                              <m:oMath>
                                <m:r>
                                  <w:rPr>
                                    <w:rFonts w:ascii="Cambria Math" w:hAnsi="Cambria Math"/>
                                  </w:rPr>
                                  <m:t>S = S ∪index</m:t>
                                </m:r>
                              </m:oMath>
                            </w:p>
                            <w:p w14:paraId="1D91E7BC" w14:textId="77777777" w:rsidR="003358BD" w:rsidRDefault="003358BD" w:rsidP="001D02B5">
                              <w:pPr>
                                <w:pStyle w:val="ListParagraph"/>
                                <w:numPr>
                                  <w:ilvl w:val="0"/>
                                  <w:numId w:val="31"/>
                                </w:numPr>
                                <w:spacing w:after="0" w:line="259" w:lineRule="auto"/>
                                <w:jc w:val="left"/>
                              </w:pPr>
                              <w:r w:rsidRPr="00215D9E">
                                <w:rPr>
                                  <w:b/>
                                  <w:bCs/>
                                </w:rPr>
                                <w:t>Return</w:t>
                              </w:r>
                              <w:r>
                                <w:t xml:space="preserve"> 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B67D15" id="Text Box 28" o:spid="_x0000_s1034" type="#_x0000_t202" style="position:absolute;left:0;text-align:left;margin-left:402.3pt;margin-top:31.75pt;width:453.5pt;height:189.7pt;z-index:25166336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">
                  <v:textbox>
                    <w:txbxContent>
                      <w:p w14:paraId="1417D45E" w14:textId="67CD056C" w:rsidR="003358BD" w:rsidRDefault="003358BD" w:rsidP="00953C01">
                        <w:pPr>
                          <w:spacing w:after="60" w:line="240" w:lineRule="auto"/>
                        </w:pPr>
                        <w:r w:rsidRPr="008371C5">
                          <w:rPr>
                            <w:b/>
                            <w:bCs/>
                          </w:rPr>
                          <w:t>Algorithm</w:t>
                        </w:r>
                        <w:r>
                          <w:t xml:space="preserve"> </w:t>
                        </w:r>
                        <w:r>
                          <w:rPr>
                            <w:i/>
                            <w:iCs/>
                          </w:rPr>
                          <w:t>s</w:t>
                        </w:r>
                        <w:r w:rsidRPr="008371C5">
                          <w:rPr>
                            <w:i/>
                            <w:iCs/>
                          </w:rPr>
                          <w:t>caleBands(</w:t>
                        </w:r>
                        <w:r>
                          <w:rPr>
                            <w:i/>
                            <w:iCs/>
                          </w:rPr>
                          <w:t>dataCoverage</w:t>
                        </w:r>
                        <w:r w:rsidRPr="008371C5">
                          <w:rPr>
                            <w:i/>
                            <w:iCs/>
                          </w:rPr>
                          <w:t>)</w:t>
                        </w:r>
                      </w:p>
                      <w:p w14:paraId="713AD111" w14:textId="76CAF03C" w:rsidR="003358BD" w:rsidRDefault="003358BD" w:rsidP="00953C01">
                        <w:pPr>
                          <w:spacing w:after="60" w:line="240" w:lineRule="auto"/>
                          <w:ind w:left="709" w:hanging="709"/>
                        </w:pPr>
                        <w:r w:rsidRPr="008371C5">
                          <w:rPr>
                            <w:b/>
                            <w:bCs/>
                          </w:rPr>
                          <w:t>Input</w:t>
                        </w:r>
                        <w:r>
                          <w:t xml:space="preserve">: A </w:t>
                        </w:r>
                        <w:r>
                          <w:rPr>
                            <w:b/>
                          </w:rPr>
                          <w:t>D</w:t>
                        </w:r>
                        <w:r w:rsidRPr="00142BCB">
                          <w:rPr>
                            <w:b/>
                          </w:rPr>
                          <w:t>ata</w:t>
                        </w:r>
                        <w:r>
                          <w:rPr>
                            <w:b/>
                          </w:rPr>
                          <w:t xml:space="preserve"> </w:t>
                        </w:r>
                        <w:r w:rsidRPr="00142BCB">
                          <w:rPr>
                            <w:b/>
                          </w:rPr>
                          <w:t>Coverage</w:t>
                        </w:r>
                      </w:p>
                      <w:p w14:paraId="01D62679" w14:textId="63919909" w:rsidR="003358BD" w:rsidRDefault="003358BD" w:rsidP="00953C01">
                        <w:pPr>
                          <w:spacing w:after="60" w:line="240" w:lineRule="auto"/>
                        </w:pPr>
                        <w:r w:rsidRPr="008371C5">
                          <w:rPr>
                            <w:b/>
                            <w:bCs/>
                          </w:rPr>
                          <w:t>Output</w:t>
                        </w:r>
                        <w:r>
                          <w:rPr>
                            <w:b/>
                            <w:bCs/>
                          </w:rPr>
                          <w:t>:</w:t>
                        </w:r>
                        <w:r>
                          <w:t xml:space="preserve"> A set of associated scale band indices </w:t>
                        </w:r>
                        <w:r w:rsidRPr="00726CDC">
                          <w:rPr>
                            <w:i/>
                            <w:iCs/>
                          </w:rPr>
                          <w:t>S</w:t>
                        </w:r>
                      </w:p>
                      <w:p w14:paraId="6EFB212B" w14:textId="023C02D6" w:rsidR="003358BD" w:rsidRDefault="003358BD" w:rsidP="001D02B5">
                        <w:pPr>
                          <w:pStyle w:val="ListParagraph"/>
                          <w:numPr>
                            <w:ilvl w:val="0"/>
                            <w:numId w:val="31"/>
                          </w:numPr>
                          <w:spacing w:after="60" w:line="240" w:lineRule="auto"/>
                          <w:ind w:left="714" w:hanging="357"/>
                          <w:contextualSpacing w:val="0"/>
                          <w:jc w:val="left"/>
                        </w:pPr>
                        <w:r w:rsidRPr="000705CE">
                          <w:rPr>
                            <w:i/>
                            <w:iCs/>
                          </w:rPr>
                          <w:t>min</w:t>
                        </w:r>
                        <w:r>
                          <w:rPr>
                            <w:i/>
                            <w:iCs/>
                          </w:rPr>
                          <w:t>imumDisplay</w:t>
                        </w:r>
                        <w:r w:rsidRPr="000705CE">
                          <w:rPr>
                            <w:i/>
                            <w:iCs/>
                          </w:rPr>
                          <w:t>S</w:t>
                        </w:r>
                        <w:r>
                          <w:rPr>
                            <w:i/>
                            <w:iCs/>
                          </w:rPr>
                          <w:t>cale</w:t>
                        </w:r>
                        <w:r>
                          <w:t xml:space="preserve"> – The minimum display scale of the coverage (if not defined it is assumed that the scale is 1:</w:t>
                        </w:r>
                        <w:r>
                          <w:rPr>
                            <w:rFonts w:cs="Arial"/>
                          </w:rPr>
                          <w:t>∞</w:t>
                        </w:r>
                        <w:r>
                          <w:t xml:space="preserve"> -&gt; 0)</w:t>
                        </w:r>
                        <w:r>
                          <w:br/>
                        </w:r>
                        <w:del w:id="1974" w:author="Jeff Wootton" w:date="2024-03-20T20:49:00Z">
                          <w:r w:rsidDel="00C579E7">
                            <w:rPr>
                              <w:i/>
                              <w:iCs/>
                            </w:rPr>
                            <w:delText>optimum</w:delText>
                          </w:r>
                          <w:r w:rsidRPr="000705CE" w:rsidDel="00C579E7">
                            <w:rPr>
                              <w:i/>
                              <w:iCs/>
                            </w:rPr>
                            <w:delText>D</w:delText>
                          </w:r>
                          <w:r w:rsidDel="00C579E7">
                            <w:rPr>
                              <w:i/>
                              <w:iCs/>
                            </w:rPr>
                            <w:delText>isplay</w:delText>
                          </w:r>
                          <w:r w:rsidRPr="000705CE" w:rsidDel="00C579E7">
                            <w:rPr>
                              <w:i/>
                              <w:iCs/>
                            </w:rPr>
                            <w:delText>S</w:delText>
                          </w:r>
                          <w:r w:rsidDel="00C579E7">
                            <w:rPr>
                              <w:i/>
                              <w:iCs/>
                            </w:rPr>
                            <w:delText>cale</w:delText>
                          </w:r>
                          <w:r w:rsidDel="00C579E7">
                            <w:delText xml:space="preserve"> </w:delText>
                          </w:r>
                        </w:del>
                        <w:ins w:id="1975" w:author="Jeff Wootton" w:date="2024-03-20T20:49:00Z">
                          <w:r w:rsidR="00C579E7">
                            <w:rPr>
                              <w:i/>
                              <w:iCs/>
                            </w:rPr>
                            <w:t>maximum</w:t>
                          </w:r>
                          <w:r w:rsidR="00C579E7" w:rsidRPr="000705CE">
                            <w:rPr>
                              <w:i/>
                              <w:iCs/>
                            </w:rPr>
                            <w:t>D</w:t>
                          </w:r>
                          <w:r w:rsidR="00C579E7">
                            <w:rPr>
                              <w:i/>
                              <w:iCs/>
                            </w:rPr>
                            <w:t>isplay</w:t>
                          </w:r>
                          <w:r w:rsidR="00C579E7" w:rsidRPr="000705CE">
                            <w:rPr>
                              <w:i/>
                              <w:iCs/>
                            </w:rPr>
                            <w:t>S</w:t>
                          </w:r>
                          <w:r w:rsidR="00C579E7">
                            <w:rPr>
                              <w:i/>
                              <w:iCs/>
                            </w:rPr>
                            <w:t>cale</w:t>
                          </w:r>
                          <w:r w:rsidR="00C579E7">
                            <w:t xml:space="preserve"> </w:t>
                          </w:r>
                        </w:ins>
                        <w:r>
                          <w:t xml:space="preserve">– The </w:t>
                        </w:r>
                        <w:del w:id="1976" w:author="Jeff Wootton" w:date="2024-03-20T20:49:00Z">
                          <w:r w:rsidDel="00C579E7">
                            <w:delText xml:space="preserve">optimum </w:delText>
                          </w:r>
                        </w:del>
                        <w:ins w:id="1977" w:author="Jeff Wootton" w:date="2024-03-20T20:49:00Z">
                          <w:r w:rsidR="00C579E7">
                            <w:t xml:space="preserve">maximum </w:t>
                          </w:r>
                        </w:ins>
                        <w:r>
                          <w:t>display scale of the coverage</w:t>
                        </w:r>
                      </w:p>
                      <w:p w14:paraId="333458B8" w14:textId="77777777" w:rsidR="003358BD" w:rsidRDefault="003358BD" w:rsidP="001D02B5">
                        <w:pPr>
                          <w:pStyle w:val="ListParagraph"/>
                          <w:numPr>
                            <w:ilvl w:val="0"/>
                            <w:numId w:val="31"/>
                          </w:numPr>
                          <w:spacing w:after="60" w:line="240" w:lineRule="auto"/>
                          <w:ind w:left="714" w:hanging="357"/>
                          <w:contextualSpacing w:val="0"/>
                          <w:jc w:val="left"/>
                        </w:pPr>
                        <w:r>
                          <w:t xml:space="preserve">Create an empty set </w:t>
                        </w:r>
                        <w:r w:rsidRPr="00726CDC">
                          <w:rPr>
                            <w:i/>
                            <w:iCs/>
                          </w:rPr>
                          <w:t>S</w:t>
                        </w:r>
                      </w:p>
                      <w:p w14:paraId="7A3C6C79" w14:textId="6C8F547C" w:rsidR="003358BD" w:rsidRDefault="003358BD" w:rsidP="001D02B5">
                        <w:pPr>
                          <w:pStyle w:val="ListParagraph"/>
                          <w:numPr>
                            <w:ilvl w:val="0"/>
                            <w:numId w:val="31"/>
                          </w:numPr>
                          <w:spacing w:after="0" w:line="259" w:lineRule="auto"/>
                          <w:jc w:val="left"/>
                        </w:pPr>
                        <w:r w:rsidRPr="00215D9E">
                          <w:rPr>
                            <w:b/>
                            <w:bCs/>
                          </w:rPr>
                          <w:t>If</w:t>
                        </w:r>
                        <w:r>
                          <w:t xml:space="preserve"> </w:t>
                        </w:r>
                        <m:oMath>
                          <m:r>
                            <w:rPr>
                              <w:rFonts w:ascii="Cambria Math" w:hAnsi="Cambria Math"/>
                            </w:rPr>
                            <m:t xml:space="preserve">minimumDisplayScale &lt; </m:t>
                          </m:r>
                          <m:r>
                            <w:del w:id="1978" w:author="Jeff Wootton" w:date="2024-03-20T20:50:00Z">
                              <w:rPr>
                                <w:rFonts w:ascii="Cambria Math" w:hAnsi="Cambria Math"/>
                              </w:rPr>
                              <m:t>opt</m:t>
                            </w:del>
                          </m:r>
                          <m:r>
                            <w:ins w:id="1979" w:author="Jeff Wootton" w:date="2024-03-20T20:50:00Z">
                              <w:rPr>
                                <w:rFonts w:ascii="Cambria Math" w:hAnsi="Cambria Math"/>
                              </w:rPr>
                              <m:t>max</m:t>
                            </w:ins>
                          </m:r>
                          <m:r>
                            <w:rPr>
                              <w:rFonts w:ascii="Cambria Math" w:hAnsi="Cambria Math"/>
                            </w:rPr>
                            <m:t>imumScale[1]</m:t>
                          </m:r>
                        </m:oMath>
                      </w:p>
                      <w:p w14:paraId="7B1A51CB" w14:textId="77777777" w:rsidR="003358BD" w:rsidRDefault="003358BD" w:rsidP="001D02B5">
                        <w:pPr>
                          <w:pStyle w:val="ListParagraph"/>
                          <w:numPr>
                            <w:ilvl w:val="1"/>
                            <w:numId w:val="31"/>
                          </w:numPr>
                          <w:spacing w:after="0" w:line="259" w:lineRule="auto"/>
                          <w:jc w:val="left"/>
                        </w:pPr>
                        <m:oMath>
                          <m:r>
                            <w:rPr>
                              <w:rFonts w:ascii="Cambria Math" w:hAnsi="Cambria Math"/>
                            </w:rPr>
                            <m:t>S = S ∪1</m:t>
                          </m:r>
                        </m:oMath>
                      </w:p>
                      <w:p w14:paraId="3BC0D20E" w14:textId="58349340" w:rsidR="003358BD" w:rsidRDefault="003358BD" w:rsidP="001D02B5">
                        <w:pPr>
                          <w:pStyle w:val="ListParagraph"/>
                          <w:numPr>
                            <w:ilvl w:val="0"/>
                            <w:numId w:val="31"/>
                          </w:numPr>
                          <w:spacing w:after="0" w:line="259" w:lineRule="auto"/>
                          <w:jc w:val="left"/>
                        </w:pPr>
                        <w:r w:rsidRPr="00215D9E">
                          <w:rPr>
                            <w:b/>
                            <w:bCs/>
                          </w:rPr>
                          <w:t>For</w:t>
                        </w:r>
                        <w:r>
                          <w:t xml:space="preserve"> index = 2 to 15</w:t>
                        </w:r>
                      </w:p>
                      <w:p w14:paraId="6F473FEB" w14:textId="3F4ABDF1" w:rsidR="003358BD" w:rsidRDefault="003358BD" w:rsidP="001D02B5">
                        <w:pPr>
                          <w:pStyle w:val="ListParagraph"/>
                          <w:numPr>
                            <w:ilvl w:val="1"/>
                            <w:numId w:val="31"/>
                          </w:numPr>
                          <w:spacing w:after="0" w:line="259" w:lineRule="auto"/>
                          <w:jc w:val="left"/>
                        </w:pPr>
                        <w:r>
                          <w:t xml:space="preserve">If </w:t>
                        </w:r>
                        <m:oMath>
                          <m:r>
                            <w:del w:id="1980" w:author="Jeff Wootton" w:date="2024-03-20T20:50:00Z">
                              <w:rPr>
                                <w:rFonts w:ascii="Cambria Math" w:hAnsi="Cambria Math"/>
                              </w:rPr>
                              <m:t>opt</m:t>
                            </w:del>
                          </m:r>
                          <m:r>
                            <w:ins w:id="1981" w:author="Jeff Wootton" w:date="2024-03-20T20:50:00Z">
                              <w:rPr>
                                <w:rFonts w:ascii="Cambria Math" w:hAnsi="Cambria Math"/>
                              </w:rPr>
                              <m:t>max</m:t>
                            </w:ins>
                          </m:r>
                          <m:r>
                            <w:rPr>
                              <w:rFonts w:ascii="Cambria Math" w:hAnsi="Cambria Math"/>
                            </w:rPr>
                            <m:t>(minimumDisplayScale, minimumScale[index]) &lt; m</m:t>
                          </m:r>
                          <m:r>
                            <w:del w:id="1982" w:author="Jeff Wootton" w:date="2024-03-20T20:51:00Z">
                              <w:rPr>
                                <w:rFonts w:ascii="Cambria Math" w:hAnsi="Cambria Math"/>
                              </w:rPr>
                              <m:t>in</m:t>
                            </w:del>
                          </m:r>
                          <m:r>
                            <w:ins w:id="1983" w:author="Jeff Wootton" w:date="2024-03-20T20:51:00Z">
                              <w:rPr>
                                <w:rFonts w:ascii="Cambria Math" w:hAnsi="Cambria Math"/>
                              </w:rPr>
                              <m:t>ax</m:t>
                            </w:ins>
                          </m:r>
                          <m:r>
                            <w:rPr>
                              <w:rFonts w:ascii="Cambria Math" w:hAnsi="Cambria Math"/>
                            </w:rPr>
                            <m:t>(</m:t>
                          </m:r>
                          <m:r>
                            <w:del w:id="1984" w:author="Jeff Wootton" w:date="2024-03-20T20:51:00Z">
                              <w:rPr>
                                <w:rFonts w:ascii="Cambria Math" w:hAnsi="Cambria Math"/>
                              </w:rPr>
                              <m:t>opt</m:t>
                            </w:del>
                          </m:r>
                          <m:r>
                            <w:ins w:id="1985" w:author="Jeff Wootton" w:date="2024-03-20T20:51:00Z">
                              <w:rPr>
                                <w:rFonts w:ascii="Cambria Math" w:hAnsi="Cambria Math"/>
                              </w:rPr>
                              <m:t>max</m:t>
                            </w:ins>
                          </m:r>
                          <m:r>
                            <w:rPr>
                              <w:rFonts w:ascii="Cambria Math" w:hAnsi="Cambria Math"/>
                            </w:rPr>
                            <m:t>imumDisplayScale,</m:t>
                          </m:r>
                          <m:r>
                            <w:del w:id="1986" w:author="Jeff Wootton" w:date="2024-03-20T20:51:00Z">
                              <w:rPr>
                                <w:rFonts w:ascii="Cambria Math" w:hAnsi="Cambria Math"/>
                              </w:rPr>
                              <m:t xml:space="preserve"> opt</m:t>
                            </w:del>
                          </m:r>
                          <m:r>
                            <w:ins w:id="1987" w:author="Jeff Wootton" w:date="2024-03-20T20:51:00Z">
                              <w:rPr>
                                <w:rFonts w:ascii="Cambria Math" w:hAnsi="Cambria Math"/>
                              </w:rPr>
                              <m:t>max</m:t>
                            </w:ins>
                          </m:r>
                          <m:r>
                            <w:rPr>
                              <w:rFonts w:ascii="Cambria Math" w:hAnsi="Cambria Math"/>
                            </w:rPr>
                            <m:t>imumScale[index])</m:t>
                          </m:r>
                        </m:oMath>
                      </w:p>
                      <w:p w14:paraId="1B6C1C99" w14:textId="77777777" w:rsidR="003358BD" w:rsidRDefault="003358BD" w:rsidP="001D02B5">
                        <w:pPr>
                          <w:pStyle w:val="ListParagraph"/>
                          <w:numPr>
                            <w:ilvl w:val="2"/>
                            <w:numId w:val="31"/>
                          </w:numPr>
                          <w:spacing w:after="0" w:line="259" w:lineRule="auto"/>
                          <w:jc w:val="left"/>
                        </w:pPr>
                        <m:oMath>
                          <m:r>
                            <w:rPr>
                              <w:rFonts w:ascii="Cambria Math" w:hAnsi="Cambria Math"/>
                            </w:rPr>
                            <m:t>S = S ∪index</m:t>
                          </m:r>
                        </m:oMath>
                      </w:p>
                      <w:p w14:paraId="1D91E7BC" w14:textId="77777777" w:rsidR="003358BD" w:rsidRDefault="003358BD" w:rsidP="001D02B5">
                        <w:pPr>
                          <w:pStyle w:val="ListParagraph"/>
                          <w:numPr>
                            <w:ilvl w:val="0"/>
                            <w:numId w:val="31"/>
                          </w:numPr>
                          <w:spacing w:after="0" w:line="259" w:lineRule="auto"/>
                          <w:jc w:val="left"/>
                        </w:pPr>
                        <w:r w:rsidRPr="00215D9E">
                          <w:rPr>
                            <w:b/>
                            <w:bCs/>
                          </w:rPr>
                          <w:t>Return</w:t>
                        </w:r>
                        <w:r>
                          <w:t xml:space="preserve"> S</w:t>
                        </w:r>
                      </w:p>
                    </w:txbxContent>
                  </v:textbox>
                  <w10:wrap type="topAndBottom" anchorx="margin"/>
                </v:shape>
              </w:pict>
            </mc:Fallback>
          </mc:AlternateContent>
        </w:r>
        <w:r w:rsidRPr="00BD50F8" w:rsidDel="00260FCD">
          <w:delText xml:space="preserve">The set of scale bands for </w:delText>
        </w:r>
        <w:r w:rsidR="00774080" w:rsidDel="00260FCD">
          <w:delText>a</w:delText>
        </w:r>
        <w:r w:rsidRPr="00BD50F8" w:rsidDel="00260FCD">
          <w:delText xml:space="preserve"> </w:delText>
        </w:r>
        <w:r w:rsidR="001F5F3A" w:rsidDel="00260FCD">
          <w:rPr>
            <w:b/>
          </w:rPr>
          <w:delText>D</w:delText>
        </w:r>
        <w:r w:rsidRPr="00142BCB" w:rsidDel="00260FCD">
          <w:rPr>
            <w:b/>
          </w:rPr>
          <w:delText>ata</w:delText>
        </w:r>
        <w:r w:rsidR="001F5F3A" w:rsidDel="00260FCD">
          <w:rPr>
            <w:b/>
          </w:rPr>
          <w:delText xml:space="preserve"> </w:delText>
        </w:r>
        <w:r w:rsidR="00D950D3" w:rsidRPr="00142BCB" w:rsidDel="00260FCD">
          <w:rPr>
            <w:b/>
          </w:rPr>
          <w:delText>C</w:delText>
        </w:r>
        <w:r w:rsidRPr="00142BCB" w:rsidDel="00260FCD">
          <w:rPr>
            <w:b/>
          </w:rPr>
          <w:delText>overage</w:delText>
        </w:r>
        <w:r w:rsidRPr="00BD50F8" w:rsidDel="00260FCD">
          <w:delText xml:space="preserve"> with its </w:delText>
        </w:r>
        <w:r w:rsidRPr="00BD50F8" w:rsidDel="00260FCD">
          <w:rPr>
            <w:i/>
          </w:rPr>
          <w:delText>min</w:delText>
        </w:r>
        <w:r w:rsidR="00774080" w:rsidDel="00260FCD">
          <w:rPr>
            <w:i/>
          </w:rPr>
          <w:delText>imumDisplay</w:delText>
        </w:r>
        <w:r w:rsidRPr="00BD50F8" w:rsidDel="00260FCD">
          <w:rPr>
            <w:i/>
          </w:rPr>
          <w:delText>Scale</w:delText>
        </w:r>
        <w:r w:rsidRPr="00BD50F8" w:rsidDel="00260FCD">
          <w:delText xml:space="preserve"> and </w:delText>
        </w:r>
      </w:del>
      <w:del w:id="1988" w:author="Jeff Wootton" w:date="2024-03-20T20:49:00Z">
        <w:r w:rsidR="003C088E" w:rsidDel="00C579E7">
          <w:rPr>
            <w:i/>
          </w:rPr>
          <w:delText>opt</w:delText>
        </w:r>
        <w:r w:rsidR="00774080" w:rsidDel="00C579E7">
          <w:rPr>
            <w:i/>
          </w:rPr>
          <w:delText>imumDisplay</w:delText>
        </w:r>
        <w:r w:rsidR="003C088E" w:rsidRPr="00BD50F8" w:rsidDel="00C579E7">
          <w:rPr>
            <w:i/>
          </w:rPr>
          <w:delText>Scale</w:delText>
        </w:r>
        <w:r w:rsidR="003C088E" w:rsidRPr="00BD50F8" w:rsidDel="00C579E7">
          <w:delText xml:space="preserve"> </w:delText>
        </w:r>
      </w:del>
      <w:del w:id="1989" w:author="Jeff Wootton" w:date="2024-06-23T18:45:00Z" w16du:dateUtc="2024-06-23T16:45:00Z">
        <w:r w:rsidR="001F5F3A" w:rsidDel="00260FCD">
          <w:delText>is</w:delText>
        </w:r>
        <w:r w:rsidRPr="00BD50F8" w:rsidDel="00260FCD">
          <w:delText xml:space="preserve"> defined as:</w:delText>
        </w:r>
      </w:del>
    </w:p>
    <w:p w14:paraId="60795734" w14:textId="481D68C0" w:rsidR="002D0CD1" w:rsidRPr="002D0CD1" w:rsidDel="00260FCD" w:rsidRDefault="002D0CD1">
      <w:pPr>
        <w:keepNext/>
        <w:suppressAutoHyphens/>
        <w:spacing w:before="270" w:after="120" w:line="240" w:lineRule="auto"/>
        <w:outlineLvl w:val="0"/>
        <w:rPr>
          <w:del w:id="1990" w:author="Jeff Wootton" w:date="2024-06-23T18:45:00Z" w16du:dateUtc="2024-06-23T16:45:00Z"/>
          <w:iCs/>
        </w:rPr>
        <w:pPrChange w:id="1991" w:author="Jeff Wootton" w:date="2024-06-23T18:55:00Z" w16du:dateUtc="2024-06-23T16:55:00Z">
          <w:pPr>
            <w:spacing w:after="120" w:line="240" w:lineRule="auto"/>
          </w:pPr>
        </w:pPrChange>
      </w:pPr>
    </w:p>
    <w:p w14:paraId="4A06C8DE" w14:textId="2BBCB02E" w:rsidR="00712598" w:rsidRPr="008A6F2A" w:rsidDel="00260FCD" w:rsidRDefault="00712598">
      <w:pPr>
        <w:pStyle w:val="ListContinue2"/>
        <w:keepNext/>
        <w:numPr>
          <w:ilvl w:val="0"/>
          <w:numId w:val="39"/>
        </w:numPr>
        <w:tabs>
          <w:tab w:val="clear" w:pos="800"/>
        </w:tabs>
        <w:suppressAutoHyphens/>
        <w:spacing w:before="270" w:after="200" w:line="240" w:lineRule="auto"/>
        <w:outlineLvl w:val="0"/>
        <w:rPr>
          <w:del w:id="1992" w:author="Jeff Wootton" w:date="2024-06-23T18:45:00Z" w16du:dateUtc="2024-06-23T16:45:00Z"/>
          <w:szCs w:val="22"/>
          <w:lang w:eastAsia="en-US"/>
        </w:rPr>
        <w:pPrChange w:id="1993" w:author="Jeff Wootton" w:date="2024-06-23T18:55:00Z" w16du:dateUtc="2024-06-23T16:55:00Z">
          <w:pPr>
            <w:pStyle w:val="ListContinue2"/>
            <w:numPr>
              <w:ilvl w:val="0"/>
              <w:numId w:val="39"/>
            </w:numPr>
            <w:tabs>
              <w:tab w:val="clear" w:pos="432"/>
              <w:tab w:val="clear" w:pos="800"/>
              <w:tab w:val="num" w:pos="709"/>
            </w:tabs>
            <w:spacing w:before="120" w:after="200" w:line="240" w:lineRule="auto"/>
            <w:ind w:left="709" w:hanging="709"/>
          </w:pPr>
        </w:pPrChange>
      </w:pPr>
      <w:bookmarkStart w:id="1994" w:name="_Toc169203197"/>
      <w:del w:id="1995" w:author="Jeff Wootton" w:date="2024-06-23T18:45:00Z" w16du:dateUtc="2024-06-23T16:45:00Z">
        <w:r w:rsidDel="00260FCD">
          <w:rPr>
            <w:b/>
            <w:sz w:val="22"/>
            <w:szCs w:val="22"/>
            <w:lang w:eastAsia="en-US"/>
          </w:rPr>
          <w:delText xml:space="preserve">Dataset </w:delText>
        </w:r>
        <w:r w:rsidR="00953C01" w:rsidDel="00260FCD">
          <w:rPr>
            <w:b/>
            <w:sz w:val="22"/>
            <w:szCs w:val="22"/>
            <w:lang w:eastAsia="en-US"/>
          </w:rPr>
          <w:delText xml:space="preserve">Coverage </w:delText>
        </w:r>
        <w:r w:rsidR="002D4E29" w:rsidDel="00260FCD">
          <w:rPr>
            <w:b/>
            <w:sz w:val="22"/>
            <w:szCs w:val="22"/>
            <w:lang w:eastAsia="en-US"/>
          </w:rPr>
          <w:delText>S</w:delText>
        </w:r>
        <w:r w:rsidDel="00260FCD">
          <w:rPr>
            <w:b/>
            <w:sz w:val="22"/>
            <w:szCs w:val="22"/>
            <w:lang w:eastAsia="en-US"/>
          </w:rPr>
          <w:delText xml:space="preserve">election </w:delText>
        </w:r>
        <w:r w:rsidR="002D4E29" w:rsidDel="00260FCD">
          <w:rPr>
            <w:b/>
            <w:sz w:val="22"/>
            <w:szCs w:val="22"/>
            <w:lang w:eastAsia="en-US"/>
          </w:rPr>
          <w:delText>P</w:delText>
        </w:r>
        <w:r w:rsidDel="00260FCD">
          <w:rPr>
            <w:b/>
            <w:sz w:val="22"/>
            <w:szCs w:val="22"/>
            <w:lang w:eastAsia="en-US"/>
          </w:rPr>
          <w:delText>rocess</w:delText>
        </w:r>
        <w:bookmarkEnd w:id="1994"/>
      </w:del>
    </w:p>
    <w:p w14:paraId="601056FE" w14:textId="7D6E6F73" w:rsidR="00712598" w:rsidDel="00260FCD" w:rsidRDefault="00712598">
      <w:pPr>
        <w:keepNext/>
        <w:suppressAutoHyphens/>
        <w:spacing w:before="270" w:after="120" w:line="240" w:lineRule="auto"/>
        <w:outlineLvl w:val="0"/>
        <w:rPr>
          <w:del w:id="1996" w:author="Jeff Wootton" w:date="2024-06-23T18:45:00Z" w16du:dateUtc="2024-06-23T16:45:00Z"/>
        </w:rPr>
        <w:pPrChange w:id="1997" w:author="Jeff Wootton" w:date="2024-06-23T18:55:00Z" w16du:dateUtc="2024-06-23T16:55:00Z">
          <w:pPr>
            <w:spacing w:after="120" w:line="240" w:lineRule="auto"/>
          </w:pPr>
        </w:pPrChange>
      </w:pPr>
      <w:del w:id="1998" w:author="Jeff Wootton" w:date="2024-06-23T18:45:00Z" w16du:dateUtc="2024-06-23T16:45:00Z">
        <w:r w:rsidRPr="00712598" w:rsidDel="00260FCD">
          <w:delText xml:space="preserve">The next algorithm shows the selection process of the </w:delText>
        </w:r>
        <w:r w:rsidR="00456269" w:rsidRPr="00142BCB" w:rsidDel="00260FCD">
          <w:rPr>
            <w:b/>
          </w:rPr>
          <w:delText>Data Coverage</w:delText>
        </w:r>
        <w:r w:rsidR="00B82060" w:rsidDel="00260FCD">
          <w:delText xml:space="preserve"> features</w:delText>
        </w:r>
        <w:r w:rsidRPr="00712598" w:rsidDel="00260FCD">
          <w:delText xml:space="preserve">. </w:delText>
        </w:r>
      </w:del>
    </w:p>
    <w:p w14:paraId="2B8E688E" w14:textId="6E57B4D5" w:rsidR="00712598" w:rsidDel="00260FCD" w:rsidRDefault="00712598">
      <w:pPr>
        <w:keepNext/>
        <w:suppressAutoHyphens/>
        <w:spacing w:before="270" w:after="120" w:line="240" w:lineRule="auto"/>
        <w:outlineLvl w:val="0"/>
        <w:rPr>
          <w:del w:id="1999" w:author="Jeff Wootton" w:date="2024-06-23T18:45:00Z" w16du:dateUtc="2024-06-23T16:45:00Z"/>
        </w:rPr>
        <w:pPrChange w:id="2000" w:author="Jeff Wootton" w:date="2024-06-23T18:55:00Z" w16du:dateUtc="2024-06-23T16:55:00Z">
          <w:pPr>
            <w:spacing w:after="120" w:line="240" w:lineRule="auto"/>
          </w:pPr>
        </w:pPrChange>
      </w:pPr>
      <w:del w:id="2001" w:author="Jeff Wootton" w:date="2024-06-23T18:45:00Z" w16du:dateUtc="2024-06-23T16:45:00Z">
        <w:r w:rsidRPr="00712598" w:rsidDel="00260FCD">
          <w:delText xml:space="preserve">The idea is to find all </w:delText>
        </w:r>
        <w:r w:rsidR="00456269" w:rsidRPr="00142BCB" w:rsidDel="00260FCD">
          <w:rPr>
            <w:b/>
          </w:rPr>
          <w:delText>Data Coverage</w:delText>
        </w:r>
        <w:r w:rsidR="00B82060" w:rsidDel="00260FCD">
          <w:delText xml:space="preserve"> features</w:delText>
        </w:r>
        <w:r w:rsidR="00456269" w:rsidRPr="00712598" w:rsidDel="00260FCD">
          <w:delText xml:space="preserve"> </w:delText>
        </w:r>
        <w:r w:rsidRPr="00712598" w:rsidDel="00260FCD">
          <w:delText xml:space="preserve">for the scale band that contains the scale parameter and select those which overlap the viewport. The viewport </w:delText>
        </w:r>
        <w:r w:rsidR="00CC2AA2" w:rsidDel="00260FCD">
          <w:delText>should</w:delText>
        </w:r>
        <w:r w:rsidRPr="00712598" w:rsidDel="00260FCD">
          <w:delText xml:space="preserve"> then </w:delText>
        </w:r>
        <w:r w:rsidR="00CC2AA2" w:rsidDel="00260FCD">
          <w:delText xml:space="preserve">be </w:delText>
        </w:r>
        <w:r w:rsidRPr="00712598" w:rsidDel="00260FCD">
          <w:delText xml:space="preserve">modified in a way that it only defines the part that is </w:delText>
        </w:r>
        <w:r w:rsidR="00CC2AA2" w:rsidDel="00260FCD">
          <w:delText>yet to be</w:delText>
        </w:r>
        <w:r w:rsidRPr="00712598" w:rsidDel="00260FCD">
          <w:delText xml:space="preserve"> covered.</w:delText>
        </w:r>
      </w:del>
    </w:p>
    <w:p w14:paraId="652C32D2" w14:textId="6641C4CB" w:rsidR="00C942A1" w:rsidDel="00260FCD" w:rsidRDefault="00712598">
      <w:pPr>
        <w:keepNext/>
        <w:suppressAutoHyphens/>
        <w:spacing w:before="270" w:after="120" w:line="240" w:lineRule="auto"/>
        <w:outlineLvl w:val="0"/>
        <w:rPr>
          <w:del w:id="2002" w:author="Jeff Wootton" w:date="2024-06-23T18:45:00Z" w16du:dateUtc="2024-06-23T16:45:00Z"/>
        </w:rPr>
        <w:pPrChange w:id="2003" w:author="Jeff Wootton" w:date="2024-06-23T18:55:00Z" w16du:dateUtc="2024-06-23T16:55:00Z">
          <w:pPr>
            <w:spacing w:after="120" w:line="240" w:lineRule="auto"/>
          </w:pPr>
        </w:pPrChange>
      </w:pPr>
      <w:del w:id="2004" w:author="Jeff Wootton" w:date="2024-06-23T18:45:00Z" w16du:dateUtc="2024-06-23T16:45:00Z">
        <w:r w:rsidRPr="00712598" w:rsidDel="00260FCD">
          <w:delText>I</w:delText>
        </w:r>
        <w:r w:rsidDel="00260FCD">
          <w:delText>f</w:delText>
        </w:r>
        <w:r w:rsidRPr="00712598" w:rsidDel="00260FCD">
          <w:delText xml:space="preserve"> this part </w:delText>
        </w:r>
        <w:r w:rsidDel="00260FCD">
          <w:delText xml:space="preserve">is </w:delText>
        </w:r>
        <w:r w:rsidRPr="00712598" w:rsidDel="00260FCD">
          <w:delText xml:space="preserve">not empty the algorithm will proceed with the next smaller scale band until the remaining viewport is empty or there </w:delText>
        </w:r>
        <w:r w:rsidR="00953C01" w:rsidDel="00260FCD">
          <w:delText xml:space="preserve">is </w:delText>
        </w:r>
        <w:r w:rsidRPr="00712598" w:rsidDel="00260FCD">
          <w:delText xml:space="preserve">no </w:delText>
        </w:r>
        <w:r w:rsidR="00490A41" w:rsidRPr="00712598" w:rsidDel="00260FCD">
          <w:delText>smaller</w:delText>
        </w:r>
        <w:r w:rsidR="00CC2AA2" w:rsidDel="00260FCD">
          <w:delText xml:space="preserve"> </w:delText>
        </w:r>
        <w:r w:rsidRPr="00712598" w:rsidDel="00260FCD">
          <w:delText>scale band to investigate.</w:delText>
        </w:r>
      </w:del>
    </w:p>
    <w:tbl>
      <w:tblPr>
        <w:tblStyle w:val="TableGrid"/>
        <w:tblW w:w="9209" w:type="dxa"/>
        <w:tblLook w:val="04A0" w:firstRow="1" w:lastRow="0" w:firstColumn="1" w:lastColumn="0" w:noHBand="0" w:noVBand="1"/>
      </w:tblPr>
      <w:tblGrid>
        <w:gridCol w:w="9209"/>
      </w:tblGrid>
      <w:tr w:rsidR="00712598" w:rsidDel="00260FCD" w14:paraId="6B2C4905" w14:textId="3CD93A30" w:rsidTr="00102CF0">
        <w:trPr>
          <w:del w:id="2005" w:author="Jeff Wootton" w:date="2024-06-23T18:45:00Z"/>
        </w:trPr>
        <w:tc>
          <w:tcPr>
            <w:tcW w:w="9209" w:type="dxa"/>
          </w:tcPr>
          <w:p w14:paraId="305BD77F" w14:textId="77AC8DA2" w:rsidR="00712598" w:rsidDel="00260FCD" w:rsidRDefault="00712598">
            <w:pPr>
              <w:keepNext/>
              <w:suppressAutoHyphens/>
              <w:spacing w:before="270" w:after="120" w:line="240" w:lineRule="auto"/>
              <w:outlineLvl w:val="0"/>
              <w:rPr>
                <w:del w:id="2006" w:author="Jeff Wootton" w:date="2024-06-23T18:45:00Z" w16du:dateUtc="2024-06-23T16:45:00Z"/>
              </w:rPr>
              <w:pPrChange w:id="2007" w:author="Jeff Wootton" w:date="2024-06-23T18:55:00Z" w16du:dateUtc="2024-06-23T16:55:00Z">
                <w:pPr>
                  <w:spacing w:before="60" w:after="120" w:line="240" w:lineRule="auto"/>
                </w:pPr>
              </w:pPrChange>
            </w:pPr>
            <w:del w:id="2008" w:author="Jeff Wootton" w:date="2024-06-23T18:45:00Z" w16du:dateUtc="2024-06-23T16:45:00Z">
              <w:r w:rsidRPr="00C942A1" w:rsidDel="00260FCD">
                <w:rPr>
                  <w:b/>
                  <w:bCs/>
                </w:rPr>
                <w:delText>Algorithm</w:delText>
              </w:r>
              <w:r w:rsidRPr="00C942A1" w:rsidDel="00260FCD">
                <w:delText xml:space="preserve"> </w:delText>
              </w:r>
              <w:r w:rsidRPr="00712598" w:rsidDel="00260FCD">
                <w:rPr>
                  <w:i/>
                  <w:iCs/>
                </w:rPr>
                <w:delText>SelectData</w:delText>
              </w:r>
              <w:r w:rsidR="00953C01" w:rsidDel="00260FCD">
                <w:rPr>
                  <w:i/>
                  <w:iCs/>
                </w:rPr>
                <w:delText>C</w:delText>
              </w:r>
              <w:r w:rsidR="006F0A1F" w:rsidDel="00260FCD">
                <w:rPr>
                  <w:i/>
                  <w:iCs/>
                </w:rPr>
                <w:delText>o</w:delText>
              </w:r>
              <w:r w:rsidR="00953C01" w:rsidDel="00260FCD">
                <w:rPr>
                  <w:i/>
                  <w:iCs/>
                </w:rPr>
                <w:delText>verages</w:delText>
              </w:r>
              <w:r w:rsidDel="00260FCD">
                <w:delText>(</w:delText>
              </w:r>
              <w:r w:rsidR="00B075FC" w:rsidDel="00260FCD">
                <w:rPr>
                  <w:i/>
                  <w:iCs/>
                </w:rPr>
                <w:delText>inventory</w:delText>
              </w:r>
              <w:r w:rsidRPr="00712598" w:rsidDel="00260FCD">
                <w:rPr>
                  <w:i/>
                  <w:iCs/>
                </w:rPr>
                <w:delText>, scale, viewport, pro</w:delText>
              </w:r>
              <w:r w:rsidR="00B075FC" w:rsidDel="00260FCD">
                <w:rPr>
                  <w:i/>
                  <w:iCs/>
                </w:rPr>
                <w:delText>jection</w:delText>
              </w:r>
              <w:r w:rsidDel="00260FCD">
                <w:delText>)</w:delText>
              </w:r>
            </w:del>
          </w:p>
          <w:p w14:paraId="4E66F508" w14:textId="6ABEAB16" w:rsidR="00712598" w:rsidDel="00260FCD" w:rsidRDefault="00712598">
            <w:pPr>
              <w:keepNext/>
              <w:suppressAutoHyphens/>
              <w:spacing w:before="270" w:after="60" w:line="240" w:lineRule="auto"/>
              <w:ind w:left="597" w:hanging="597"/>
              <w:outlineLvl w:val="0"/>
              <w:rPr>
                <w:del w:id="2009" w:author="Jeff Wootton" w:date="2024-06-23T18:45:00Z" w16du:dateUtc="2024-06-23T16:45:00Z"/>
              </w:rPr>
              <w:pPrChange w:id="2010" w:author="Jeff Wootton" w:date="2024-06-23T18:55:00Z" w16du:dateUtc="2024-06-23T16:55:00Z">
                <w:pPr>
                  <w:spacing w:before="60" w:after="60" w:line="240" w:lineRule="auto"/>
                  <w:ind w:left="597" w:hanging="597"/>
                </w:pPr>
              </w:pPrChange>
            </w:pPr>
            <w:del w:id="2011" w:author="Jeff Wootton" w:date="2024-06-23T18:45:00Z" w16du:dateUtc="2024-06-23T16:45:00Z">
              <w:r w:rsidRPr="00C942A1" w:rsidDel="00260FCD">
                <w:rPr>
                  <w:b/>
                  <w:bCs/>
                </w:rPr>
                <w:delText>Input</w:delText>
              </w:r>
              <w:r w:rsidDel="00260FCD">
                <w:delText>: A inventory</w:delText>
              </w:r>
              <w:r w:rsidR="00CC2AA2" w:rsidDel="00260FCD">
                <w:delText xml:space="preserve"> of </w:delText>
              </w:r>
              <w:r w:rsidR="00456269" w:rsidRPr="00142BCB" w:rsidDel="00260FCD">
                <w:rPr>
                  <w:b/>
                </w:rPr>
                <w:delText>D</w:delText>
              </w:r>
              <w:r w:rsidR="00CC2AA2" w:rsidRPr="00456269" w:rsidDel="00260FCD">
                <w:rPr>
                  <w:b/>
                </w:rPr>
                <w:delText xml:space="preserve">ata </w:delText>
              </w:r>
              <w:r w:rsidR="00456269" w:rsidRPr="00142BCB" w:rsidDel="00260FCD">
                <w:rPr>
                  <w:b/>
                </w:rPr>
                <w:delText>C</w:delText>
              </w:r>
              <w:r w:rsidR="00CC2AA2" w:rsidRPr="00456269" w:rsidDel="00260FCD">
                <w:rPr>
                  <w:b/>
                </w:rPr>
                <w:delText>overage</w:delText>
              </w:r>
              <w:r w:rsidR="00B82060" w:rsidDel="00260FCD">
                <w:delText xml:space="preserve"> features</w:delText>
              </w:r>
              <w:r w:rsidDel="00260FCD">
                <w:delText xml:space="preserve"> </w:delText>
              </w:r>
              <w:r w:rsidR="00CC2AA2" w:rsidDel="00260FCD">
                <w:rPr>
                  <w:i/>
                  <w:iCs/>
                </w:rPr>
                <w:delText>inventory</w:delText>
              </w:r>
            </w:del>
          </w:p>
          <w:p w14:paraId="5ED32233" w14:textId="0160E51D" w:rsidR="00712598" w:rsidDel="00260FCD" w:rsidRDefault="00712598">
            <w:pPr>
              <w:keepNext/>
              <w:suppressAutoHyphens/>
              <w:spacing w:before="270" w:after="60" w:line="240" w:lineRule="auto"/>
              <w:ind w:left="595"/>
              <w:outlineLvl w:val="0"/>
              <w:rPr>
                <w:del w:id="2012" w:author="Jeff Wootton" w:date="2024-06-23T18:45:00Z" w16du:dateUtc="2024-06-23T16:45:00Z"/>
              </w:rPr>
              <w:pPrChange w:id="2013" w:author="Jeff Wootton" w:date="2024-06-23T18:55:00Z" w16du:dateUtc="2024-06-23T16:55:00Z">
                <w:pPr>
                  <w:spacing w:before="60" w:after="60" w:line="240" w:lineRule="auto"/>
                  <w:ind w:left="595"/>
                </w:pPr>
              </w:pPrChange>
            </w:pPr>
            <w:del w:id="2014" w:author="Jeff Wootton" w:date="2024-06-23T18:45:00Z" w16du:dateUtc="2024-06-23T16:45:00Z">
              <w:r w:rsidDel="00260FCD">
                <w:delText xml:space="preserve">A </w:delText>
              </w:r>
              <w:r w:rsidRPr="00712598" w:rsidDel="00260FCD">
                <w:rPr>
                  <w:i/>
                  <w:iCs/>
                </w:rPr>
                <w:delText>scale</w:delText>
              </w:r>
              <w:r w:rsidDel="00260FCD">
                <w:delText xml:space="preserve"> for </w:delText>
              </w:r>
              <w:r w:rsidR="00953C01" w:rsidDel="00260FCD">
                <w:delText>which</w:delText>
              </w:r>
              <w:r w:rsidDel="00260FCD">
                <w:delText xml:space="preserve"> the </w:delText>
              </w:r>
              <w:r w:rsidR="00456269" w:rsidRPr="00142BCB" w:rsidDel="00260FCD">
                <w:rPr>
                  <w:b/>
                </w:rPr>
                <w:delText>Data Coverage</w:delText>
              </w:r>
              <w:r w:rsidR="00B82060" w:rsidDel="00260FCD">
                <w:delText xml:space="preserve"> features</w:delText>
              </w:r>
              <w:r w:rsidR="00456269" w:rsidDel="00260FCD">
                <w:delText xml:space="preserve"> </w:delText>
              </w:r>
              <w:r w:rsidDel="00260FCD">
                <w:delText>will be selected (usually the display scale)</w:delText>
              </w:r>
            </w:del>
          </w:p>
          <w:p w14:paraId="630A865D" w14:textId="3C9BE4F2" w:rsidR="00712598" w:rsidDel="00260FCD" w:rsidRDefault="00712598">
            <w:pPr>
              <w:keepNext/>
              <w:suppressAutoHyphens/>
              <w:spacing w:before="270" w:after="60" w:line="240" w:lineRule="auto"/>
              <w:ind w:left="595"/>
              <w:outlineLvl w:val="0"/>
              <w:rPr>
                <w:del w:id="2015" w:author="Jeff Wootton" w:date="2024-06-23T18:45:00Z" w16du:dateUtc="2024-06-23T16:45:00Z"/>
              </w:rPr>
              <w:pPrChange w:id="2016" w:author="Jeff Wootton" w:date="2024-06-23T18:55:00Z" w16du:dateUtc="2024-06-23T16:55:00Z">
                <w:pPr>
                  <w:spacing w:before="60" w:after="60" w:line="240" w:lineRule="auto"/>
                  <w:ind w:left="595"/>
                </w:pPr>
              </w:pPrChange>
            </w:pPr>
            <w:del w:id="2017" w:author="Jeff Wootton" w:date="2024-06-23T18:45:00Z" w16du:dateUtc="2024-06-23T16:45:00Z">
              <w:r w:rsidDel="00260FCD">
                <w:delText xml:space="preserve">A device-polygon </w:delText>
              </w:r>
              <w:r w:rsidRPr="00712598" w:rsidDel="00260FCD">
                <w:rPr>
                  <w:i/>
                  <w:iCs/>
                </w:rPr>
                <w:delText>viewport</w:delText>
              </w:r>
              <w:r w:rsidDel="00260FCD">
                <w:delText xml:space="preserve"> describing the device area that should be covered with data</w:delText>
              </w:r>
            </w:del>
          </w:p>
          <w:p w14:paraId="70DBC5B5" w14:textId="1287A4E8" w:rsidR="00712598" w:rsidDel="00260FCD" w:rsidRDefault="00712598">
            <w:pPr>
              <w:keepNext/>
              <w:suppressAutoHyphens/>
              <w:spacing w:before="270" w:after="120" w:line="240" w:lineRule="auto"/>
              <w:ind w:left="595"/>
              <w:outlineLvl w:val="0"/>
              <w:rPr>
                <w:del w:id="2018" w:author="Jeff Wootton" w:date="2024-06-23T18:45:00Z" w16du:dateUtc="2024-06-23T16:45:00Z"/>
              </w:rPr>
              <w:pPrChange w:id="2019" w:author="Jeff Wootton" w:date="2024-06-23T18:55:00Z" w16du:dateUtc="2024-06-23T16:55:00Z">
                <w:pPr>
                  <w:spacing w:before="60" w:after="120" w:line="240" w:lineRule="auto"/>
                  <w:ind w:left="595"/>
                </w:pPr>
              </w:pPrChange>
            </w:pPr>
            <w:del w:id="2020" w:author="Jeff Wootton" w:date="2024-06-23T18:45:00Z" w16du:dateUtc="2024-06-23T16:45:00Z">
              <w:r w:rsidDel="00260FCD">
                <w:delText xml:space="preserve">A projection </w:delText>
              </w:r>
              <w:r w:rsidRPr="00712598" w:rsidDel="00260FCD">
                <w:rPr>
                  <w:i/>
                  <w:iCs/>
                </w:rPr>
                <w:delText>pro</w:delText>
              </w:r>
              <w:r w:rsidR="00300216" w:rsidDel="00260FCD">
                <w:rPr>
                  <w:i/>
                  <w:iCs/>
                </w:rPr>
                <w:delText>jection</w:delText>
              </w:r>
            </w:del>
          </w:p>
          <w:p w14:paraId="64D3E6C0" w14:textId="5EFDC221" w:rsidR="00712598" w:rsidDel="00260FCD" w:rsidRDefault="00712598">
            <w:pPr>
              <w:keepNext/>
              <w:suppressAutoHyphens/>
              <w:spacing w:before="270" w:after="60" w:line="240" w:lineRule="auto"/>
              <w:outlineLvl w:val="0"/>
              <w:rPr>
                <w:del w:id="2021" w:author="Jeff Wootton" w:date="2024-06-23T18:45:00Z" w16du:dateUtc="2024-06-23T16:45:00Z"/>
                <w:i/>
                <w:iCs/>
              </w:rPr>
              <w:pPrChange w:id="2022" w:author="Jeff Wootton" w:date="2024-06-23T18:55:00Z" w16du:dateUtc="2024-06-23T16:55:00Z">
                <w:pPr>
                  <w:spacing w:before="60" w:after="60" w:line="240" w:lineRule="auto"/>
                </w:pPr>
              </w:pPrChange>
            </w:pPr>
            <w:del w:id="2023" w:author="Jeff Wootton" w:date="2024-06-23T18:45:00Z" w16du:dateUtc="2024-06-23T16:45:00Z">
              <w:r w:rsidRPr="00C942A1" w:rsidDel="00260FCD">
                <w:rPr>
                  <w:b/>
                  <w:bCs/>
                </w:rPr>
                <w:delText>Output</w:delText>
              </w:r>
              <w:r w:rsidDel="00260FCD">
                <w:delText xml:space="preserve">: A set of </w:delText>
              </w:r>
              <w:r w:rsidR="00456269" w:rsidRPr="00142BCB" w:rsidDel="00260FCD">
                <w:rPr>
                  <w:b/>
                </w:rPr>
                <w:delText>D</w:delText>
              </w:r>
              <w:r w:rsidR="002F6D11" w:rsidRPr="00142BCB" w:rsidDel="00260FCD">
                <w:rPr>
                  <w:b/>
                </w:rPr>
                <w:delText xml:space="preserve">ata </w:delText>
              </w:r>
              <w:r w:rsidR="00456269" w:rsidRPr="00142BCB" w:rsidDel="00260FCD">
                <w:rPr>
                  <w:b/>
                </w:rPr>
                <w:delText>C</w:delText>
              </w:r>
              <w:r w:rsidR="002F6D11" w:rsidRPr="00142BCB" w:rsidDel="00260FCD">
                <w:rPr>
                  <w:b/>
                </w:rPr>
                <w:delText>overage</w:delText>
              </w:r>
              <w:r w:rsidR="00B82060" w:rsidDel="00260FCD">
                <w:delText xml:space="preserve"> features</w:delText>
              </w:r>
              <w:r w:rsidR="002F6D11" w:rsidDel="00260FCD">
                <w:delText xml:space="preserve"> </w:delText>
              </w:r>
              <w:r w:rsidRPr="00C942A1" w:rsidDel="00260FCD">
                <w:rPr>
                  <w:i/>
                  <w:iCs/>
                </w:rPr>
                <w:delText>S</w:delText>
              </w:r>
            </w:del>
          </w:p>
          <w:p w14:paraId="304846FE" w14:textId="219B9FBB" w:rsidR="00712598" w:rsidRPr="00712598" w:rsidDel="00260FCD" w:rsidRDefault="00712598">
            <w:pPr>
              <w:pStyle w:val="ListParagraph"/>
              <w:keepNext/>
              <w:numPr>
                <w:ilvl w:val="0"/>
                <w:numId w:val="29"/>
              </w:numPr>
              <w:suppressAutoHyphens/>
              <w:spacing w:before="270" w:after="60" w:line="240" w:lineRule="auto"/>
              <w:outlineLvl w:val="0"/>
              <w:rPr>
                <w:del w:id="2024" w:author="Jeff Wootton" w:date="2024-06-23T18:45:00Z" w16du:dateUtc="2024-06-23T16:45:00Z"/>
                <w:lang w:val="en-US"/>
              </w:rPr>
              <w:pPrChange w:id="2025" w:author="Jeff Wootton" w:date="2024-06-23T18:55:00Z" w16du:dateUtc="2024-06-23T16:55:00Z">
                <w:pPr>
                  <w:pStyle w:val="ListParagraph"/>
                  <w:numPr>
                    <w:numId w:val="29"/>
                  </w:numPr>
                  <w:spacing w:before="60" w:after="60" w:line="240" w:lineRule="auto"/>
                  <w:ind w:hanging="360"/>
                </w:pPr>
              </w:pPrChange>
            </w:pPr>
            <w:del w:id="2026" w:author="Jeff Wootton" w:date="2024-06-23T18:45:00Z" w16du:dateUtc="2024-06-23T16:45:00Z">
              <w:r w:rsidDel="00260FCD">
                <w:rPr>
                  <w:rFonts w:ascii="Cambria Math" w:hAnsi="Cambria Math" w:cs="Cambria Math"/>
                </w:rPr>
                <w:delText>𝑆</w:delText>
              </w:r>
              <w:r w:rsidDel="00260FCD">
                <w:delText xml:space="preserve"> = </w:delText>
              </w:r>
              <w:r w:rsidDel="00260FCD">
                <w:rPr>
                  <w:rFonts w:ascii="Cambria Math" w:hAnsi="Cambria Math" w:cs="Cambria Math"/>
                </w:rPr>
                <w:delText>∅</w:delText>
              </w:r>
            </w:del>
          </w:p>
          <w:p w14:paraId="533644C2" w14:textId="4EFF36FA" w:rsidR="00712598" w:rsidRPr="00712598" w:rsidDel="00260FCD" w:rsidRDefault="002A00F4">
            <w:pPr>
              <w:pStyle w:val="ListParagraph"/>
              <w:keepNext/>
              <w:numPr>
                <w:ilvl w:val="0"/>
                <w:numId w:val="29"/>
              </w:numPr>
              <w:suppressAutoHyphens/>
              <w:spacing w:before="270" w:after="60" w:line="240" w:lineRule="auto"/>
              <w:outlineLvl w:val="0"/>
              <w:rPr>
                <w:del w:id="2027" w:author="Jeff Wootton" w:date="2024-06-23T18:45:00Z" w16du:dateUtc="2024-06-23T16:45:00Z"/>
                <w:lang w:val="en-US"/>
              </w:rPr>
              <w:pPrChange w:id="2028" w:author="Jeff Wootton" w:date="2024-06-23T18:55:00Z" w16du:dateUtc="2024-06-23T16:55:00Z">
                <w:pPr>
                  <w:pStyle w:val="ListParagraph"/>
                  <w:numPr>
                    <w:numId w:val="29"/>
                  </w:numPr>
                  <w:spacing w:before="60" w:after="60" w:line="240" w:lineRule="auto"/>
                  <w:ind w:hanging="360"/>
                </w:pPr>
              </w:pPrChange>
            </w:pPr>
            <w:del w:id="2029" w:author="Jeff Wootton" w:date="2024-06-23T18:45:00Z" w16du:dateUtc="2024-06-23T16:45:00Z">
              <w:r w:rsidDel="00260FCD">
                <w:rPr>
                  <w:rFonts w:ascii="Cambria Math" w:hAnsi="Cambria Math" w:cs="Cambria Math"/>
                  <w:i/>
                </w:rPr>
                <w:delText>S</w:delText>
              </w:r>
              <w:r w:rsidRPr="002F6D11" w:rsidDel="00260FCD">
                <w:rPr>
                  <w:rFonts w:ascii="Cambria Math" w:hAnsi="Cambria Math" w:cs="Cambria Math"/>
                  <w:i/>
                </w:rPr>
                <w:delText>cale</w:delText>
              </w:r>
              <w:r w:rsidDel="00260FCD">
                <w:rPr>
                  <w:rFonts w:ascii="Cambria Math" w:hAnsi="Cambria Math" w:cs="Cambria Math"/>
                  <w:i/>
                </w:rPr>
                <w:delText>B</w:delText>
              </w:r>
              <w:r w:rsidRPr="002F6D11" w:rsidDel="00260FCD">
                <w:rPr>
                  <w:rFonts w:ascii="Cambria Math" w:hAnsi="Cambria Math" w:cs="Cambria Math"/>
                  <w:i/>
                </w:rPr>
                <w:delText>and</w:delText>
              </w:r>
              <w:r w:rsidDel="00260FCD">
                <w:delText xml:space="preserve"> </w:delText>
              </w:r>
              <w:r w:rsidR="00712598" w:rsidDel="00260FCD">
                <w:delText xml:space="preserve">= </w:delText>
              </w:r>
              <w:r w:rsidR="00712598" w:rsidDel="00260FCD">
                <w:rPr>
                  <w:rFonts w:ascii="Cambria Math" w:hAnsi="Cambria Math" w:cs="Cambria Math"/>
                </w:rPr>
                <w:delText>𝐺𝑒𝑡𝑆𝑐𝑎𝑙𝑒𝐵𝑎𝑛𝑑</w:delText>
              </w:r>
              <w:r w:rsidR="00712598" w:rsidDel="00260FCD">
                <w:delText>(</w:delText>
              </w:r>
              <w:r w:rsidR="00712598" w:rsidDel="00260FCD">
                <w:rPr>
                  <w:rFonts w:ascii="Cambria Math" w:hAnsi="Cambria Math" w:cs="Cambria Math"/>
                </w:rPr>
                <w:delText>𝑠𝑐𝑎𝑙𝑒</w:delText>
              </w:r>
              <w:r w:rsidR="00712598" w:rsidDel="00260FCD">
                <w:delText>)</w:delText>
              </w:r>
            </w:del>
          </w:p>
          <w:p w14:paraId="5FD83FAF" w14:textId="535C5E6D" w:rsidR="00712598" w:rsidRPr="00712598" w:rsidDel="00260FCD" w:rsidRDefault="00712598">
            <w:pPr>
              <w:pStyle w:val="ListParagraph"/>
              <w:keepNext/>
              <w:numPr>
                <w:ilvl w:val="0"/>
                <w:numId w:val="29"/>
              </w:numPr>
              <w:suppressAutoHyphens/>
              <w:spacing w:before="270" w:after="60" w:line="240" w:lineRule="auto"/>
              <w:outlineLvl w:val="0"/>
              <w:rPr>
                <w:del w:id="2030" w:author="Jeff Wootton" w:date="2024-06-23T18:45:00Z" w16du:dateUtc="2024-06-23T16:45:00Z"/>
                <w:lang w:val="en-US"/>
              </w:rPr>
              <w:pPrChange w:id="2031" w:author="Jeff Wootton" w:date="2024-06-23T18:55:00Z" w16du:dateUtc="2024-06-23T16:55:00Z">
                <w:pPr>
                  <w:pStyle w:val="ListParagraph"/>
                  <w:numPr>
                    <w:numId w:val="29"/>
                  </w:numPr>
                  <w:spacing w:before="60" w:after="60" w:line="240" w:lineRule="auto"/>
                  <w:ind w:hanging="360"/>
                </w:pPr>
              </w:pPrChange>
            </w:pPr>
            <w:del w:id="2032" w:author="Jeff Wootton" w:date="2024-06-23T18:45:00Z" w16du:dateUtc="2024-06-23T16:45:00Z">
              <w:r w:rsidRPr="00712598" w:rsidDel="00260FCD">
                <w:rPr>
                  <w:b/>
                  <w:bCs/>
                </w:rPr>
                <w:delText>While</w:delText>
              </w:r>
              <w:r w:rsidDel="00260FCD">
                <w:delText xml:space="preserve"> </w:delText>
              </w:r>
              <w:r w:rsidDel="00260FCD">
                <w:rPr>
                  <w:rFonts w:ascii="Cambria Math" w:hAnsi="Cambria Math" w:cs="Cambria Math"/>
                </w:rPr>
                <w:delText>𝑣𝑖𝑒𝑤𝑝𝑜𝑟𝑡</w:delText>
              </w:r>
              <w:r w:rsidDel="00260FCD">
                <w:delText xml:space="preserve"> ≠ </w:delText>
              </w:r>
              <w:r w:rsidDel="00260FCD">
                <w:rPr>
                  <w:rFonts w:ascii="Cambria Math" w:hAnsi="Cambria Math" w:cs="Cambria Math"/>
                </w:rPr>
                <w:delText>∅</w:delText>
              </w:r>
              <w:r w:rsidDel="00260FCD">
                <w:delText xml:space="preserve"> </w:delText>
              </w:r>
              <w:r w:rsidRPr="00712598" w:rsidDel="00260FCD">
                <w:rPr>
                  <w:b/>
                  <w:bCs/>
                </w:rPr>
                <w:delText>do</w:delText>
              </w:r>
            </w:del>
          </w:p>
          <w:p w14:paraId="06100C5F" w14:textId="62D36B4D" w:rsidR="00712598" w:rsidRPr="00712598" w:rsidDel="00260FCD" w:rsidRDefault="00712598">
            <w:pPr>
              <w:pStyle w:val="ListParagraph"/>
              <w:keepNext/>
              <w:numPr>
                <w:ilvl w:val="1"/>
                <w:numId w:val="29"/>
              </w:numPr>
              <w:suppressAutoHyphens/>
              <w:spacing w:before="270" w:after="60" w:line="240" w:lineRule="auto"/>
              <w:ind w:left="1164" w:hanging="283"/>
              <w:outlineLvl w:val="0"/>
              <w:rPr>
                <w:del w:id="2033" w:author="Jeff Wootton" w:date="2024-06-23T18:45:00Z" w16du:dateUtc="2024-06-23T16:45:00Z"/>
                <w:lang w:val="en-US"/>
              </w:rPr>
              <w:pPrChange w:id="2034" w:author="Jeff Wootton" w:date="2024-06-23T18:55:00Z" w16du:dateUtc="2024-06-23T16:55:00Z">
                <w:pPr>
                  <w:pStyle w:val="ListParagraph"/>
                  <w:numPr>
                    <w:ilvl w:val="1"/>
                    <w:numId w:val="29"/>
                  </w:numPr>
                  <w:spacing w:before="60" w:after="60" w:line="240" w:lineRule="auto"/>
                  <w:ind w:left="1164" w:hanging="283"/>
                </w:pPr>
              </w:pPrChange>
            </w:pPr>
            <w:del w:id="2035" w:author="Jeff Wootton" w:date="2024-06-23T18:45:00Z" w16du:dateUtc="2024-06-23T16:45:00Z">
              <w:r w:rsidRPr="00712598" w:rsidDel="00260FCD">
                <w:rPr>
                  <w:b/>
                  <w:bCs/>
                </w:rPr>
                <w:delText>For</w:delText>
              </w:r>
              <w:r w:rsidDel="00260FCD">
                <w:delText xml:space="preserve"> all </w:delText>
              </w:r>
              <w:r w:rsidR="002F6D11" w:rsidDel="00260FCD">
                <w:rPr>
                  <w:i/>
                  <w:iCs/>
                </w:rPr>
                <w:delText>dataCoverage</w:delText>
              </w:r>
              <w:r w:rsidR="002F6D11" w:rsidDel="00260FCD">
                <w:delText xml:space="preserve"> </w:delText>
              </w:r>
              <w:r w:rsidDel="00260FCD">
                <w:delText xml:space="preserve">in </w:delText>
              </w:r>
              <w:r w:rsidR="002F6D11" w:rsidDel="00260FCD">
                <w:rPr>
                  <w:i/>
                  <w:iCs/>
                </w:rPr>
                <w:delText>inventory</w:delText>
              </w:r>
            </w:del>
          </w:p>
          <w:p w14:paraId="332FE72B" w14:textId="1B508CAE" w:rsidR="00712598" w:rsidRPr="00712598" w:rsidDel="00260FCD" w:rsidRDefault="00712598">
            <w:pPr>
              <w:pStyle w:val="ListParagraph"/>
              <w:keepNext/>
              <w:numPr>
                <w:ilvl w:val="2"/>
                <w:numId w:val="29"/>
              </w:numPr>
              <w:suppressAutoHyphens/>
              <w:spacing w:before="270" w:after="60" w:line="240" w:lineRule="auto"/>
              <w:ind w:left="1731" w:hanging="283"/>
              <w:outlineLvl w:val="0"/>
              <w:rPr>
                <w:del w:id="2036" w:author="Jeff Wootton" w:date="2024-06-23T18:45:00Z" w16du:dateUtc="2024-06-23T16:45:00Z"/>
                <w:lang w:val="en-US"/>
              </w:rPr>
              <w:pPrChange w:id="2037" w:author="Jeff Wootton" w:date="2024-06-23T18:55:00Z" w16du:dateUtc="2024-06-23T16:55:00Z">
                <w:pPr>
                  <w:pStyle w:val="ListParagraph"/>
                  <w:numPr>
                    <w:ilvl w:val="2"/>
                    <w:numId w:val="29"/>
                  </w:numPr>
                  <w:spacing w:before="60" w:after="60" w:line="240" w:lineRule="auto"/>
                  <w:ind w:left="1731" w:hanging="283"/>
                </w:pPr>
              </w:pPrChange>
            </w:pPr>
            <w:del w:id="2038" w:author="Jeff Wootton" w:date="2024-06-23T18:45:00Z" w16du:dateUtc="2024-06-23T16:45:00Z">
              <w:r w:rsidRPr="00712598" w:rsidDel="00260FCD">
                <w:rPr>
                  <w:b/>
                  <w:bCs/>
                </w:rPr>
                <w:delText>If</w:delText>
              </w:r>
              <w:r w:rsidDel="00260FCD">
                <w:delText xml:space="preserve"> </w:delText>
              </w:r>
              <w:r w:rsidR="002A00F4" w:rsidDel="00260FCD">
                <w:rPr>
                  <w:rFonts w:ascii="Cambria Math" w:hAnsi="Cambria Math" w:cs="Cambria Math"/>
                  <w:i/>
                </w:rPr>
                <w:delText>ScaleBand</w:delText>
              </w:r>
              <w:r w:rsidR="002A00F4" w:rsidDel="00260FCD">
                <w:delText xml:space="preserve"> </w:delText>
              </w:r>
              <w:r w:rsidDel="00260FCD">
                <w:rPr>
                  <w:rFonts w:ascii="Cambria Math" w:hAnsi="Cambria Math" w:cs="Cambria Math"/>
                </w:rPr>
                <w:delText>∈</w:delText>
              </w:r>
              <w:r w:rsidDel="00260FCD">
                <w:delText xml:space="preserve"> </w:delText>
              </w:r>
              <w:r w:rsidDel="00260FCD">
                <w:rPr>
                  <w:rFonts w:ascii="Cambria Math" w:hAnsi="Cambria Math" w:cs="Cambria Math"/>
                </w:rPr>
                <w:delText>𝑠𝑐𝑎𝑙𝑒𝐵𝑎𝑛𝑑𝑠</w:delText>
              </w:r>
              <w:r w:rsidDel="00260FCD">
                <w:delText>(</w:delText>
              </w:r>
              <w:r w:rsidR="00300216" w:rsidRPr="00300216" w:rsidDel="00260FCD">
                <w:rPr>
                  <w:rFonts w:ascii="Cambria Math" w:hAnsi="Cambria Math" w:cs="Cambria Math"/>
                  <w:i/>
                </w:rPr>
                <w:delText>dataCoverage</w:delText>
              </w:r>
              <w:r w:rsidDel="00260FCD">
                <w:delText xml:space="preserve">) </w:delText>
              </w:r>
              <w:r w:rsidR="00300216" w:rsidDel="00260FCD">
                <w:rPr>
                  <w:rFonts w:ascii="Cambria Math" w:hAnsi="Cambria Math" w:cs="Cambria Math"/>
                </w:rPr>
                <w:delText>AND</w:delText>
              </w:r>
              <w:r w:rsidR="00300216" w:rsidDel="00260FCD">
                <w:delText xml:space="preserve"> </w:delText>
              </w:r>
              <w:r w:rsidDel="00260FCD">
                <w:delText>(</w:delText>
              </w:r>
              <w:r w:rsidRPr="00300216" w:rsidDel="00260FCD">
                <w:rPr>
                  <w:rFonts w:ascii="Cambria Math" w:hAnsi="Cambria Math" w:cs="Cambria Math"/>
                  <w:i/>
                </w:rPr>
                <w:delText>𝑝𝑟𝑜</w:delText>
              </w:r>
              <w:r w:rsidR="00300216" w:rsidRPr="00300216" w:rsidDel="00260FCD">
                <w:rPr>
                  <w:rFonts w:ascii="Cambria Math" w:hAnsi="Cambria Math" w:cs="Cambria Math"/>
                  <w:i/>
                </w:rPr>
                <w:delText>jection</w:delText>
              </w:r>
              <w:r w:rsidDel="00260FCD">
                <w:delText>(</w:delText>
              </w:r>
              <w:r w:rsidRPr="00300216" w:rsidDel="00260FCD">
                <w:rPr>
                  <w:rFonts w:ascii="Cambria Math" w:hAnsi="Cambria Math" w:cs="Cambria Math"/>
                  <w:i/>
                </w:rPr>
                <w:delText>𝑝𝑜𝑙𝑦</w:delText>
              </w:r>
              <w:r w:rsidR="00BF4AB9" w:rsidRPr="00300216" w:rsidDel="00260FCD">
                <w:rPr>
                  <w:rFonts w:ascii="Cambria Math" w:hAnsi="Cambria Math" w:cs="Cambria Math"/>
                  <w:i/>
                  <w:iCs/>
                </w:rPr>
                <w:delText>gon</w:delText>
              </w:r>
              <w:r w:rsidDel="00260FCD">
                <w:delText>(</w:delText>
              </w:r>
              <w:r w:rsidR="00BF4AB9" w:rsidRPr="006A7DDE" w:rsidDel="00260FCD">
                <w:rPr>
                  <w:rFonts w:ascii="Cambria Math" w:hAnsi="Cambria Math" w:cs="Cambria Math"/>
                  <w:i/>
                  <w:iCs/>
                </w:rPr>
                <w:delText>dataCoverage</w:delText>
              </w:r>
              <w:r w:rsidDel="00260FCD">
                <w:delText xml:space="preserve">)) ∩ </w:delText>
              </w:r>
              <w:r w:rsidDel="00260FCD">
                <w:rPr>
                  <w:rFonts w:ascii="Cambria Math" w:hAnsi="Cambria Math" w:cs="Cambria Math"/>
                </w:rPr>
                <w:delText>𝑣𝑖𝑒𝑤𝑝𝑜𝑟𝑡</w:delText>
              </w:r>
              <w:r w:rsidDel="00260FCD">
                <w:delText>) ≠ Ø</w:delText>
              </w:r>
            </w:del>
          </w:p>
          <w:p w14:paraId="450A1228" w14:textId="642D4A6D" w:rsidR="00712598" w:rsidRPr="00712598" w:rsidDel="00260FCD" w:rsidRDefault="00712598">
            <w:pPr>
              <w:pStyle w:val="ListParagraph"/>
              <w:keepNext/>
              <w:numPr>
                <w:ilvl w:val="3"/>
                <w:numId w:val="29"/>
              </w:numPr>
              <w:suppressAutoHyphens/>
              <w:spacing w:before="270" w:after="60" w:line="240" w:lineRule="auto"/>
              <w:ind w:left="2015" w:hanging="284"/>
              <w:outlineLvl w:val="0"/>
              <w:rPr>
                <w:del w:id="2039" w:author="Jeff Wootton" w:date="2024-06-23T18:45:00Z" w16du:dateUtc="2024-06-23T16:45:00Z"/>
                <w:lang w:val="en-US"/>
              </w:rPr>
              <w:pPrChange w:id="2040" w:author="Jeff Wootton" w:date="2024-06-23T18:55:00Z" w16du:dateUtc="2024-06-23T16:55:00Z">
                <w:pPr>
                  <w:pStyle w:val="ListParagraph"/>
                  <w:numPr>
                    <w:ilvl w:val="3"/>
                    <w:numId w:val="29"/>
                  </w:numPr>
                  <w:spacing w:before="60" w:after="60" w:line="240" w:lineRule="auto"/>
                  <w:ind w:left="2015" w:hanging="284"/>
                </w:pPr>
              </w:pPrChange>
            </w:pPr>
            <w:del w:id="2041" w:author="Jeff Wootton" w:date="2024-06-23T18:45:00Z" w16du:dateUtc="2024-06-23T16:45:00Z">
              <w:r w:rsidDel="00260FCD">
                <w:rPr>
                  <w:rFonts w:ascii="Cambria Math" w:hAnsi="Cambria Math" w:cs="Cambria Math"/>
                </w:rPr>
                <w:delText>𝑆</w:delText>
              </w:r>
              <w:r w:rsidDel="00260FCD">
                <w:delText xml:space="preserve"> = </w:delText>
              </w:r>
              <w:r w:rsidDel="00260FCD">
                <w:rPr>
                  <w:rFonts w:ascii="Cambria Math" w:hAnsi="Cambria Math" w:cs="Cambria Math"/>
                </w:rPr>
                <w:delText>𝑆</w:delText>
              </w:r>
              <w:r w:rsidDel="00260FCD">
                <w:delText xml:space="preserve"> </w:delText>
              </w:r>
              <w:r w:rsidDel="00260FCD">
                <w:rPr>
                  <w:rFonts w:ascii="Cambria Math" w:hAnsi="Cambria Math" w:cs="Cambria Math"/>
                </w:rPr>
                <w:delText>∪</w:delText>
              </w:r>
              <w:r w:rsidDel="00260FCD">
                <w:delText xml:space="preserve"> </w:delText>
              </w:r>
              <w:r w:rsidR="00BF4AB9" w:rsidRPr="006A7DDE" w:rsidDel="00260FCD">
                <w:rPr>
                  <w:rFonts w:ascii="Cambria Math" w:hAnsi="Cambria Math" w:cs="Cambria Math"/>
                  <w:i/>
                  <w:iCs/>
                </w:rPr>
                <w:delText>dataCoverage</w:delText>
              </w:r>
            </w:del>
          </w:p>
          <w:p w14:paraId="547A8670" w14:textId="7EB82C6D" w:rsidR="00712598" w:rsidRPr="00712598" w:rsidDel="00260FCD" w:rsidRDefault="00712598">
            <w:pPr>
              <w:pStyle w:val="ListParagraph"/>
              <w:keepNext/>
              <w:numPr>
                <w:ilvl w:val="3"/>
                <w:numId w:val="29"/>
              </w:numPr>
              <w:suppressAutoHyphens/>
              <w:spacing w:before="270" w:after="60" w:line="240" w:lineRule="auto"/>
              <w:ind w:left="2015" w:hanging="284"/>
              <w:outlineLvl w:val="0"/>
              <w:rPr>
                <w:del w:id="2042" w:author="Jeff Wootton" w:date="2024-06-23T18:45:00Z" w16du:dateUtc="2024-06-23T16:45:00Z"/>
                <w:lang w:val="en-US"/>
              </w:rPr>
              <w:pPrChange w:id="2043" w:author="Jeff Wootton" w:date="2024-06-23T18:55:00Z" w16du:dateUtc="2024-06-23T16:55:00Z">
                <w:pPr>
                  <w:pStyle w:val="ListParagraph"/>
                  <w:numPr>
                    <w:ilvl w:val="3"/>
                    <w:numId w:val="29"/>
                  </w:numPr>
                  <w:spacing w:before="60" w:after="60" w:line="240" w:lineRule="auto"/>
                  <w:ind w:left="2015" w:hanging="284"/>
                </w:pPr>
              </w:pPrChange>
            </w:pPr>
            <w:del w:id="2044" w:author="Jeff Wootton" w:date="2024-06-23T18:45:00Z" w16du:dateUtc="2024-06-23T16:45:00Z">
              <w:r w:rsidDel="00260FCD">
                <w:rPr>
                  <w:rFonts w:ascii="Cambria Math" w:hAnsi="Cambria Math" w:cs="Cambria Math"/>
                </w:rPr>
                <w:delText>𝑣𝑖𝑒𝑤𝑝𝑜𝑟𝑡</w:delText>
              </w:r>
              <w:r w:rsidDel="00260FCD">
                <w:delText xml:space="preserve"> = </w:delText>
              </w:r>
              <w:r w:rsidDel="00260FCD">
                <w:rPr>
                  <w:rFonts w:ascii="Cambria Math" w:hAnsi="Cambria Math" w:cs="Cambria Math"/>
                </w:rPr>
                <w:delText>𝑣𝑖𝑒𝑤𝑝𝑜𝑟𝑡</w:delText>
              </w:r>
              <w:r w:rsidDel="00260FCD">
                <w:delText xml:space="preserve"> \ </w:delText>
              </w:r>
              <w:r w:rsidRPr="00300216" w:rsidDel="00260FCD">
                <w:rPr>
                  <w:rFonts w:ascii="Cambria Math" w:hAnsi="Cambria Math" w:cs="Cambria Math"/>
                  <w:i/>
                </w:rPr>
                <w:delText>𝑝𝑟𝑜</w:delText>
              </w:r>
              <w:r w:rsidR="00300216" w:rsidRPr="00300216" w:rsidDel="00260FCD">
                <w:rPr>
                  <w:rFonts w:ascii="Cambria Math" w:hAnsi="Cambria Math" w:cs="Cambria Math"/>
                  <w:i/>
                </w:rPr>
                <w:delText>jection</w:delText>
              </w:r>
              <w:r w:rsidDel="00260FCD">
                <w:delText>(</w:delText>
              </w:r>
              <w:r w:rsidR="00BF4AB9" w:rsidDel="00260FCD">
                <w:rPr>
                  <w:rFonts w:ascii="Cambria Math" w:hAnsi="Cambria Math" w:cs="Cambria Math"/>
                </w:rPr>
                <w:delText>𝑝𝑜𝑙</w:delText>
              </w:r>
              <w:r w:rsidR="00BF4AB9" w:rsidRPr="00BF4AB9" w:rsidDel="00260FCD">
                <w:rPr>
                  <w:rFonts w:ascii="Cambria Math" w:hAnsi="Cambria Math" w:cs="Cambria Math"/>
                  <w:i/>
                  <w:iCs/>
                </w:rPr>
                <w:delText>ygon</w:delText>
              </w:r>
              <w:r w:rsidDel="00260FCD">
                <w:delText>(</w:delText>
              </w:r>
              <w:r w:rsidR="00BF4AB9" w:rsidRPr="006A7DDE" w:rsidDel="00260FCD">
                <w:rPr>
                  <w:rFonts w:ascii="Cambria Math" w:hAnsi="Cambria Math" w:cs="Cambria Math"/>
                  <w:i/>
                  <w:iCs/>
                </w:rPr>
                <w:delText>dataCoverage</w:delText>
              </w:r>
              <w:r w:rsidDel="00260FCD">
                <w:delText>))</w:delText>
              </w:r>
            </w:del>
          </w:p>
          <w:p w14:paraId="3668D3C0" w14:textId="17F5C20B" w:rsidR="00712598" w:rsidRPr="00712598" w:rsidDel="00260FCD" w:rsidRDefault="002A00F4">
            <w:pPr>
              <w:pStyle w:val="ListParagraph"/>
              <w:keepNext/>
              <w:numPr>
                <w:ilvl w:val="1"/>
                <w:numId w:val="29"/>
              </w:numPr>
              <w:suppressAutoHyphens/>
              <w:spacing w:before="270" w:after="60" w:line="240" w:lineRule="auto"/>
              <w:ind w:left="1164" w:hanging="283"/>
              <w:outlineLvl w:val="0"/>
              <w:rPr>
                <w:del w:id="2045" w:author="Jeff Wootton" w:date="2024-06-23T18:45:00Z" w16du:dateUtc="2024-06-23T16:45:00Z"/>
                <w:lang w:val="en-US"/>
              </w:rPr>
              <w:pPrChange w:id="2046" w:author="Jeff Wootton" w:date="2024-06-23T18:55:00Z" w16du:dateUtc="2024-06-23T16:55:00Z">
                <w:pPr>
                  <w:pStyle w:val="ListParagraph"/>
                  <w:numPr>
                    <w:ilvl w:val="1"/>
                    <w:numId w:val="29"/>
                  </w:numPr>
                  <w:spacing w:before="60" w:after="60" w:line="240" w:lineRule="auto"/>
                  <w:ind w:left="1164" w:hanging="283"/>
                </w:pPr>
              </w:pPrChange>
            </w:pPr>
            <w:del w:id="2047" w:author="Jeff Wootton" w:date="2024-06-23T18:45:00Z" w16du:dateUtc="2024-06-23T16:45:00Z">
              <w:r w:rsidDel="00260FCD">
                <w:rPr>
                  <w:rFonts w:ascii="Cambria Math" w:hAnsi="Cambria Math" w:cs="Cambria Math"/>
                  <w:i/>
                </w:rPr>
                <w:delText>S</w:delText>
              </w:r>
              <w:r w:rsidRPr="002F6D11" w:rsidDel="00260FCD">
                <w:rPr>
                  <w:rFonts w:ascii="Cambria Math" w:hAnsi="Cambria Math" w:cs="Cambria Math"/>
                  <w:i/>
                </w:rPr>
                <w:delText>cale</w:delText>
              </w:r>
              <w:r w:rsidDel="00260FCD">
                <w:rPr>
                  <w:rFonts w:ascii="Cambria Math" w:hAnsi="Cambria Math" w:cs="Cambria Math"/>
                  <w:i/>
                </w:rPr>
                <w:delText>B</w:delText>
              </w:r>
              <w:r w:rsidRPr="002F6D11" w:rsidDel="00260FCD">
                <w:rPr>
                  <w:rFonts w:ascii="Cambria Math" w:hAnsi="Cambria Math" w:cs="Cambria Math"/>
                  <w:i/>
                </w:rPr>
                <w:delText>and</w:delText>
              </w:r>
              <w:r w:rsidR="00712598" w:rsidDel="00260FCD">
                <w:delText xml:space="preserve"> = </w:delText>
              </w:r>
              <w:r w:rsidDel="00260FCD">
                <w:rPr>
                  <w:rFonts w:ascii="Cambria Math" w:hAnsi="Cambria Math" w:cs="Cambria Math"/>
                  <w:i/>
                </w:rPr>
                <w:delText>S</w:delText>
              </w:r>
              <w:r w:rsidRPr="002F6D11" w:rsidDel="00260FCD">
                <w:rPr>
                  <w:rFonts w:ascii="Cambria Math" w:hAnsi="Cambria Math" w:cs="Cambria Math"/>
                  <w:i/>
                </w:rPr>
                <w:delText>cale</w:delText>
              </w:r>
              <w:r w:rsidDel="00260FCD">
                <w:rPr>
                  <w:rFonts w:ascii="Cambria Math" w:hAnsi="Cambria Math" w:cs="Cambria Math"/>
                  <w:i/>
                </w:rPr>
                <w:delText>B</w:delText>
              </w:r>
              <w:r w:rsidRPr="002F6D11" w:rsidDel="00260FCD">
                <w:rPr>
                  <w:rFonts w:ascii="Cambria Math" w:hAnsi="Cambria Math" w:cs="Cambria Math"/>
                  <w:i/>
                </w:rPr>
                <w:delText>and</w:delText>
              </w:r>
              <w:r w:rsidR="00712598" w:rsidDel="00260FCD">
                <w:delText xml:space="preserve"> – 1</w:delText>
              </w:r>
            </w:del>
          </w:p>
          <w:p w14:paraId="603F5CE9" w14:textId="376D6E43" w:rsidR="00712598" w:rsidRPr="00712598" w:rsidDel="00260FCD" w:rsidRDefault="00712598">
            <w:pPr>
              <w:pStyle w:val="ListParagraph"/>
              <w:keepNext/>
              <w:numPr>
                <w:ilvl w:val="1"/>
                <w:numId w:val="29"/>
              </w:numPr>
              <w:suppressAutoHyphens/>
              <w:spacing w:before="270" w:after="60" w:line="240" w:lineRule="auto"/>
              <w:ind w:left="1164" w:hanging="283"/>
              <w:outlineLvl w:val="0"/>
              <w:rPr>
                <w:del w:id="2048" w:author="Jeff Wootton" w:date="2024-06-23T18:45:00Z" w16du:dateUtc="2024-06-23T16:45:00Z"/>
                <w:lang w:val="en-US"/>
              </w:rPr>
              <w:pPrChange w:id="2049" w:author="Jeff Wootton" w:date="2024-06-23T18:55:00Z" w16du:dateUtc="2024-06-23T16:55:00Z">
                <w:pPr>
                  <w:pStyle w:val="ListParagraph"/>
                  <w:numPr>
                    <w:ilvl w:val="1"/>
                    <w:numId w:val="29"/>
                  </w:numPr>
                  <w:spacing w:before="60" w:after="60" w:line="240" w:lineRule="auto"/>
                  <w:ind w:left="1164" w:hanging="283"/>
                </w:pPr>
              </w:pPrChange>
            </w:pPr>
            <w:del w:id="2050" w:author="Jeff Wootton" w:date="2024-06-23T18:45:00Z" w16du:dateUtc="2024-06-23T16:45:00Z">
              <w:r w:rsidRPr="00712598" w:rsidDel="00260FCD">
                <w:rPr>
                  <w:b/>
                  <w:bCs/>
                </w:rPr>
                <w:delText>If</w:delText>
              </w:r>
              <w:r w:rsidDel="00260FCD">
                <w:delText xml:space="preserve"> </w:delText>
              </w:r>
              <w:r w:rsidR="002A00F4" w:rsidDel="00260FCD">
                <w:rPr>
                  <w:rFonts w:ascii="Cambria Math" w:hAnsi="Cambria Math" w:cs="Cambria Math"/>
                  <w:i/>
                </w:rPr>
                <w:delText>ScaleBand</w:delText>
              </w:r>
              <w:r w:rsidR="002A00F4" w:rsidDel="00260FCD">
                <w:delText xml:space="preserve"> </w:delText>
              </w:r>
              <w:r w:rsidDel="00260FCD">
                <w:delText>= 0</w:delText>
              </w:r>
            </w:del>
          </w:p>
          <w:p w14:paraId="09DAE839" w14:textId="5EB8BD48" w:rsidR="00712598" w:rsidRPr="00712598" w:rsidDel="00260FCD" w:rsidRDefault="00712598">
            <w:pPr>
              <w:pStyle w:val="ListParagraph"/>
              <w:keepNext/>
              <w:numPr>
                <w:ilvl w:val="2"/>
                <w:numId w:val="29"/>
              </w:numPr>
              <w:suppressAutoHyphens/>
              <w:spacing w:before="270" w:after="120" w:line="240" w:lineRule="auto"/>
              <w:ind w:left="1730" w:hanging="284"/>
              <w:contextualSpacing w:val="0"/>
              <w:outlineLvl w:val="0"/>
              <w:rPr>
                <w:del w:id="2051" w:author="Jeff Wootton" w:date="2024-06-23T18:45:00Z" w16du:dateUtc="2024-06-23T16:45:00Z"/>
                <w:lang w:val="en-US"/>
              </w:rPr>
              <w:pPrChange w:id="2052" w:author="Jeff Wootton" w:date="2024-06-23T18:55:00Z" w16du:dateUtc="2024-06-23T16:55:00Z">
                <w:pPr>
                  <w:pStyle w:val="ListParagraph"/>
                  <w:numPr>
                    <w:ilvl w:val="2"/>
                    <w:numId w:val="29"/>
                  </w:numPr>
                  <w:spacing w:before="60" w:after="120" w:line="240" w:lineRule="auto"/>
                  <w:ind w:left="1730" w:hanging="284"/>
                  <w:contextualSpacing w:val="0"/>
                </w:pPr>
              </w:pPrChange>
            </w:pPr>
            <w:del w:id="2053" w:author="Jeff Wootton" w:date="2024-06-23T18:45:00Z" w16du:dateUtc="2024-06-23T16:45:00Z">
              <w:r w:rsidRPr="00712598" w:rsidDel="00260FCD">
                <w:rPr>
                  <w:b/>
                  <w:bCs/>
                </w:rPr>
                <w:delText>Return</w:delText>
              </w:r>
              <w:r w:rsidDel="00260FCD">
                <w:delText xml:space="preserve"> </w:delText>
              </w:r>
              <w:r w:rsidR="00F33B8C" w:rsidRPr="00C942A1" w:rsidDel="00260FCD">
                <w:rPr>
                  <w:i/>
                  <w:iCs/>
                </w:rPr>
                <w:delText>S</w:delText>
              </w:r>
            </w:del>
          </w:p>
          <w:p w14:paraId="6B4257B9" w14:textId="30A17383" w:rsidR="00712598" w:rsidRPr="00F33B8C" w:rsidDel="00260FCD" w:rsidRDefault="00F33B8C">
            <w:pPr>
              <w:pStyle w:val="ListParagraph"/>
              <w:keepNext/>
              <w:numPr>
                <w:ilvl w:val="0"/>
                <w:numId w:val="29"/>
              </w:numPr>
              <w:suppressAutoHyphens/>
              <w:spacing w:before="270" w:after="120" w:line="240" w:lineRule="auto"/>
              <w:ind w:left="714" w:hanging="357"/>
              <w:outlineLvl w:val="0"/>
              <w:rPr>
                <w:del w:id="2054" w:author="Jeff Wootton" w:date="2024-06-23T18:45:00Z" w16du:dateUtc="2024-06-23T16:45:00Z"/>
                <w:lang w:val="en-US"/>
              </w:rPr>
              <w:pPrChange w:id="2055" w:author="Jeff Wootton" w:date="2024-06-23T18:55:00Z" w16du:dateUtc="2024-06-23T16:55:00Z">
                <w:pPr>
                  <w:pStyle w:val="ListParagraph"/>
                  <w:numPr>
                    <w:numId w:val="29"/>
                  </w:numPr>
                  <w:spacing w:before="60" w:after="120" w:line="240" w:lineRule="auto"/>
                  <w:ind w:left="714" w:hanging="357"/>
                </w:pPr>
              </w:pPrChange>
            </w:pPr>
            <w:del w:id="2056" w:author="Jeff Wootton" w:date="2024-06-23T18:45:00Z" w16du:dateUtc="2024-06-23T16:45:00Z">
              <w:r w:rsidRPr="00712598" w:rsidDel="00260FCD">
                <w:rPr>
                  <w:b/>
                  <w:bCs/>
                </w:rPr>
                <w:delText>Return</w:delText>
              </w:r>
              <w:r w:rsidDel="00260FCD">
                <w:delText xml:space="preserve"> </w:delText>
              </w:r>
              <w:r w:rsidRPr="00C942A1" w:rsidDel="00260FCD">
                <w:rPr>
                  <w:i/>
                  <w:iCs/>
                </w:rPr>
                <w:delText>S</w:delText>
              </w:r>
            </w:del>
          </w:p>
        </w:tc>
      </w:tr>
    </w:tbl>
    <w:p w14:paraId="2142818C" w14:textId="749A15DB" w:rsidR="00712598" w:rsidDel="00260FCD" w:rsidRDefault="00712598">
      <w:pPr>
        <w:keepNext/>
        <w:suppressAutoHyphens/>
        <w:spacing w:before="270" w:after="0" w:line="240" w:lineRule="auto"/>
        <w:outlineLvl w:val="0"/>
        <w:rPr>
          <w:del w:id="2057" w:author="Jeff Wootton" w:date="2024-06-23T18:45:00Z" w16du:dateUtc="2024-06-23T16:45:00Z"/>
          <w:lang w:val="en-US"/>
        </w:rPr>
        <w:pPrChange w:id="2058" w:author="Jeff Wootton" w:date="2024-06-23T18:55:00Z" w16du:dateUtc="2024-06-23T16:55:00Z">
          <w:pPr>
            <w:spacing w:after="0" w:line="240" w:lineRule="auto"/>
          </w:pPr>
        </w:pPrChange>
      </w:pPr>
    </w:p>
    <w:p w14:paraId="205CA1A9" w14:textId="40310185" w:rsidR="00F33B8C" w:rsidDel="00260FCD" w:rsidRDefault="00F33B8C">
      <w:pPr>
        <w:keepNext/>
        <w:suppressAutoHyphens/>
        <w:spacing w:before="270" w:after="120" w:line="240" w:lineRule="auto"/>
        <w:outlineLvl w:val="0"/>
        <w:rPr>
          <w:del w:id="2059" w:author="Jeff Wootton" w:date="2024-06-23T18:45:00Z" w16du:dateUtc="2024-06-23T16:45:00Z"/>
          <w:lang w:val="en-US"/>
        </w:rPr>
        <w:pPrChange w:id="2060" w:author="Jeff Wootton" w:date="2024-06-23T18:55:00Z" w16du:dateUtc="2024-06-23T16:55:00Z">
          <w:pPr>
            <w:spacing w:after="120" w:line="240" w:lineRule="auto"/>
          </w:pPr>
        </w:pPrChange>
      </w:pPr>
      <w:del w:id="2061" w:author="Jeff Wootton" w:date="2024-06-23T18:45:00Z" w16du:dateUtc="2024-06-23T16:45:00Z">
        <w:r w:rsidDel="00260FCD">
          <w:rPr>
            <w:lang w:val="en-US"/>
          </w:rPr>
          <w:delText>Comments:</w:delText>
        </w:r>
      </w:del>
    </w:p>
    <w:tbl>
      <w:tblPr>
        <w:tblStyle w:val="TableGrid"/>
        <w:tblW w:w="0" w:type="auto"/>
        <w:tblLook w:val="04A0" w:firstRow="1" w:lastRow="0" w:firstColumn="1" w:lastColumn="0" w:noHBand="0" w:noVBand="1"/>
      </w:tblPr>
      <w:tblGrid>
        <w:gridCol w:w="846"/>
        <w:gridCol w:w="8232"/>
      </w:tblGrid>
      <w:tr w:rsidR="00F33B8C" w:rsidRPr="00F33B8C" w:rsidDel="00260FCD" w14:paraId="34C5A429" w14:textId="3D73E0D3" w:rsidTr="00F33B8C">
        <w:trPr>
          <w:del w:id="2062" w:author="Jeff Wootton" w:date="2024-06-23T18:45:00Z"/>
        </w:trPr>
        <w:tc>
          <w:tcPr>
            <w:tcW w:w="846" w:type="dxa"/>
            <w:shd w:val="clear" w:color="auto" w:fill="D9D9D9" w:themeFill="background1" w:themeFillShade="D9"/>
          </w:tcPr>
          <w:p w14:paraId="7600BB06" w14:textId="2660E706" w:rsidR="00F33B8C" w:rsidRPr="00F33B8C" w:rsidDel="00260FCD" w:rsidRDefault="00F33B8C">
            <w:pPr>
              <w:keepNext/>
              <w:suppressAutoHyphens/>
              <w:spacing w:before="270" w:after="60" w:line="240" w:lineRule="auto"/>
              <w:jc w:val="left"/>
              <w:outlineLvl w:val="0"/>
              <w:rPr>
                <w:del w:id="2063" w:author="Jeff Wootton" w:date="2024-06-23T18:45:00Z" w16du:dateUtc="2024-06-23T16:45:00Z"/>
                <w:b/>
                <w:bCs/>
                <w:lang w:val="en-US"/>
              </w:rPr>
              <w:pPrChange w:id="2064" w:author="Jeff Wootton" w:date="2024-06-23T18:55:00Z" w16du:dateUtc="2024-06-23T16:55:00Z">
                <w:pPr>
                  <w:spacing w:before="60" w:after="60" w:line="240" w:lineRule="auto"/>
                  <w:jc w:val="left"/>
                </w:pPr>
              </w:pPrChange>
            </w:pPr>
            <w:del w:id="2065" w:author="Jeff Wootton" w:date="2024-06-23T18:45:00Z" w16du:dateUtc="2024-06-23T16:45:00Z">
              <w:r w:rsidDel="00260FCD">
                <w:rPr>
                  <w:b/>
                  <w:bCs/>
                  <w:lang w:val="en-US"/>
                </w:rPr>
                <w:delText>Row</w:delText>
              </w:r>
            </w:del>
          </w:p>
        </w:tc>
        <w:tc>
          <w:tcPr>
            <w:tcW w:w="8232" w:type="dxa"/>
            <w:shd w:val="clear" w:color="auto" w:fill="D9D9D9" w:themeFill="background1" w:themeFillShade="D9"/>
          </w:tcPr>
          <w:p w14:paraId="1513D456" w14:textId="7E271C41" w:rsidR="00F33B8C" w:rsidRPr="00F33B8C" w:rsidDel="00260FCD" w:rsidRDefault="00F33B8C">
            <w:pPr>
              <w:keepNext/>
              <w:suppressAutoHyphens/>
              <w:spacing w:before="270" w:after="60" w:line="240" w:lineRule="auto"/>
              <w:jc w:val="left"/>
              <w:outlineLvl w:val="0"/>
              <w:rPr>
                <w:del w:id="2066" w:author="Jeff Wootton" w:date="2024-06-23T18:45:00Z" w16du:dateUtc="2024-06-23T16:45:00Z"/>
                <w:b/>
                <w:bCs/>
                <w:lang w:val="en-US"/>
              </w:rPr>
              <w:pPrChange w:id="2067" w:author="Jeff Wootton" w:date="2024-06-23T18:55:00Z" w16du:dateUtc="2024-06-23T16:55:00Z">
                <w:pPr>
                  <w:spacing w:before="60" w:after="60" w:line="240" w:lineRule="auto"/>
                  <w:jc w:val="left"/>
                </w:pPr>
              </w:pPrChange>
            </w:pPr>
            <w:del w:id="2068" w:author="Jeff Wootton" w:date="2024-06-23T18:45:00Z" w16du:dateUtc="2024-06-23T16:45:00Z">
              <w:r w:rsidDel="00260FCD">
                <w:rPr>
                  <w:b/>
                  <w:bCs/>
                  <w:lang w:val="en-US"/>
                </w:rPr>
                <w:delText>Description</w:delText>
              </w:r>
            </w:del>
          </w:p>
        </w:tc>
      </w:tr>
      <w:tr w:rsidR="00F33B8C" w:rsidDel="00260FCD" w14:paraId="04207ABF" w14:textId="5892E0A1" w:rsidTr="00F33B8C">
        <w:trPr>
          <w:del w:id="2069" w:author="Jeff Wootton" w:date="2024-06-23T18:45:00Z"/>
        </w:trPr>
        <w:tc>
          <w:tcPr>
            <w:tcW w:w="846" w:type="dxa"/>
          </w:tcPr>
          <w:p w14:paraId="1D378639" w14:textId="0066ABF7" w:rsidR="00F33B8C" w:rsidRPr="00F33B8C" w:rsidDel="00260FCD" w:rsidRDefault="00F33B8C">
            <w:pPr>
              <w:keepNext/>
              <w:suppressAutoHyphens/>
              <w:spacing w:before="270" w:after="60" w:line="240" w:lineRule="auto"/>
              <w:jc w:val="left"/>
              <w:outlineLvl w:val="0"/>
              <w:rPr>
                <w:del w:id="2070" w:author="Jeff Wootton" w:date="2024-06-23T18:45:00Z" w16du:dateUtc="2024-06-23T16:45:00Z"/>
                <w:b/>
                <w:bCs/>
                <w:lang w:val="en-US"/>
              </w:rPr>
              <w:pPrChange w:id="2071" w:author="Jeff Wootton" w:date="2024-06-23T18:55:00Z" w16du:dateUtc="2024-06-23T16:55:00Z">
                <w:pPr>
                  <w:spacing w:before="60" w:after="60" w:line="240" w:lineRule="auto"/>
                  <w:jc w:val="left"/>
                </w:pPr>
              </w:pPrChange>
            </w:pPr>
            <w:del w:id="2072" w:author="Jeff Wootton" w:date="2024-06-23T18:45:00Z" w16du:dateUtc="2024-06-23T16:45:00Z">
              <w:r w:rsidDel="00260FCD">
                <w:rPr>
                  <w:b/>
                  <w:bCs/>
                  <w:lang w:val="en-US"/>
                </w:rPr>
                <w:delText>1.</w:delText>
              </w:r>
            </w:del>
          </w:p>
        </w:tc>
        <w:tc>
          <w:tcPr>
            <w:tcW w:w="8232" w:type="dxa"/>
          </w:tcPr>
          <w:p w14:paraId="7624FD90" w14:textId="12CCDEFA" w:rsidR="00F33B8C" w:rsidDel="00260FCD" w:rsidRDefault="00F33B8C">
            <w:pPr>
              <w:keepNext/>
              <w:suppressAutoHyphens/>
              <w:spacing w:before="270" w:after="60" w:line="240" w:lineRule="auto"/>
              <w:jc w:val="left"/>
              <w:outlineLvl w:val="0"/>
              <w:rPr>
                <w:del w:id="2073" w:author="Jeff Wootton" w:date="2024-06-23T18:45:00Z" w16du:dateUtc="2024-06-23T16:45:00Z"/>
                <w:lang w:val="en-US"/>
              </w:rPr>
              <w:pPrChange w:id="2074" w:author="Jeff Wootton" w:date="2024-06-23T18:55:00Z" w16du:dateUtc="2024-06-23T16:55:00Z">
                <w:pPr>
                  <w:spacing w:before="60" w:after="60" w:line="240" w:lineRule="auto"/>
                  <w:jc w:val="left"/>
                </w:pPr>
              </w:pPrChange>
            </w:pPr>
            <w:del w:id="2075" w:author="Jeff Wootton" w:date="2024-06-23T18:45:00Z" w16du:dateUtc="2024-06-23T16:45:00Z">
              <w:r w:rsidDel="00260FCD">
                <w:delText xml:space="preserve">Create an empty set of inventory </w:delText>
              </w:r>
              <w:r w:rsidR="00456269" w:rsidRPr="00142BCB" w:rsidDel="00260FCD">
                <w:rPr>
                  <w:b/>
                </w:rPr>
                <w:delText>D</w:delText>
              </w:r>
              <w:r w:rsidR="002A00F4" w:rsidRPr="00142BCB" w:rsidDel="00260FCD">
                <w:rPr>
                  <w:b/>
                </w:rPr>
                <w:delText xml:space="preserve">ata </w:delText>
              </w:r>
              <w:r w:rsidR="00456269" w:rsidRPr="00142BCB" w:rsidDel="00260FCD">
                <w:rPr>
                  <w:b/>
                </w:rPr>
                <w:delText>C</w:delText>
              </w:r>
              <w:r w:rsidR="002A00F4" w:rsidRPr="00142BCB" w:rsidDel="00260FCD">
                <w:rPr>
                  <w:b/>
                </w:rPr>
                <w:delText>overage</w:delText>
              </w:r>
              <w:r w:rsidR="00B82060" w:rsidDel="00260FCD">
                <w:delText xml:space="preserve"> features</w:delText>
              </w:r>
            </w:del>
          </w:p>
        </w:tc>
      </w:tr>
      <w:tr w:rsidR="00F33B8C" w:rsidDel="00260FCD" w14:paraId="53300B9B" w14:textId="36A99180" w:rsidTr="00F33B8C">
        <w:trPr>
          <w:del w:id="2076" w:author="Jeff Wootton" w:date="2024-06-23T18:45:00Z"/>
        </w:trPr>
        <w:tc>
          <w:tcPr>
            <w:tcW w:w="846" w:type="dxa"/>
          </w:tcPr>
          <w:p w14:paraId="6D11A78F" w14:textId="118C60B7" w:rsidR="00F33B8C" w:rsidRPr="00F33B8C" w:rsidDel="00260FCD" w:rsidRDefault="00F33B8C">
            <w:pPr>
              <w:keepNext/>
              <w:suppressAutoHyphens/>
              <w:spacing w:before="270" w:after="60" w:line="240" w:lineRule="auto"/>
              <w:jc w:val="left"/>
              <w:outlineLvl w:val="0"/>
              <w:rPr>
                <w:del w:id="2077" w:author="Jeff Wootton" w:date="2024-06-23T18:45:00Z" w16du:dateUtc="2024-06-23T16:45:00Z"/>
                <w:b/>
                <w:bCs/>
                <w:lang w:val="en-US"/>
              </w:rPr>
              <w:pPrChange w:id="2078" w:author="Jeff Wootton" w:date="2024-06-23T18:55:00Z" w16du:dateUtc="2024-06-23T16:55:00Z">
                <w:pPr>
                  <w:spacing w:before="60" w:after="60" w:line="240" w:lineRule="auto"/>
                  <w:jc w:val="left"/>
                </w:pPr>
              </w:pPrChange>
            </w:pPr>
            <w:del w:id="2079" w:author="Jeff Wootton" w:date="2024-06-23T18:45:00Z" w16du:dateUtc="2024-06-23T16:45:00Z">
              <w:r w:rsidDel="00260FCD">
                <w:rPr>
                  <w:b/>
                  <w:bCs/>
                  <w:lang w:val="en-US"/>
                </w:rPr>
                <w:delText>2.</w:delText>
              </w:r>
            </w:del>
          </w:p>
        </w:tc>
        <w:tc>
          <w:tcPr>
            <w:tcW w:w="8232" w:type="dxa"/>
          </w:tcPr>
          <w:p w14:paraId="5955FF4D" w14:textId="6F6CA958" w:rsidR="00F33B8C" w:rsidDel="00260FCD" w:rsidRDefault="00F33B8C">
            <w:pPr>
              <w:keepNext/>
              <w:suppressAutoHyphens/>
              <w:spacing w:before="270" w:after="60" w:line="240" w:lineRule="auto"/>
              <w:jc w:val="left"/>
              <w:outlineLvl w:val="0"/>
              <w:rPr>
                <w:del w:id="2080" w:author="Jeff Wootton" w:date="2024-06-23T18:45:00Z" w16du:dateUtc="2024-06-23T16:45:00Z"/>
                <w:lang w:val="en-US"/>
              </w:rPr>
              <w:pPrChange w:id="2081" w:author="Jeff Wootton" w:date="2024-06-23T18:55:00Z" w16du:dateUtc="2024-06-23T16:55:00Z">
                <w:pPr>
                  <w:spacing w:before="60" w:after="60" w:line="240" w:lineRule="auto"/>
                  <w:jc w:val="left"/>
                </w:pPr>
              </w:pPrChange>
            </w:pPr>
            <w:del w:id="2082" w:author="Jeff Wootton" w:date="2024-06-23T18:45:00Z" w16du:dateUtc="2024-06-23T16:45:00Z">
              <w:r w:rsidDel="00260FCD">
                <w:delText xml:space="preserve">Get the scale band to which </w:delText>
              </w:r>
              <w:r w:rsidRPr="002D4E29" w:rsidDel="00260FCD">
                <w:rPr>
                  <w:i/>
                  <w:iCs/>
                </w:rPr>
                <w:delText>scale</w:delText>
              </w:r>
              <w:r w:rsidDel="00260FCD">
                <w:delText xml:space="preserve"> belong and assign it to the variable </w:delText>
              </w:r>
              <w:r w:rsidRPr="002D4E29" w:rsidDel="00260FCD">
                <w:rPr>
                  <w:i/>
                  <w:iCs/>
                </w:rPr>
                <w:delText>S</w:delText>
              </w:r>
              <w:r w:rsidR="002A00F4" w:rsidDel="00260FCD">
                <w:rPr>
                  <w:i/>
                  <w:iCs/>
                </w:rPr>
                <w:delText>cale</w:delText>
              </w:r>
              <w:r w:rsidRPr="002D4E29" w:rsidDel="00260FCD">
                <w:rPr>
                  <w:i/>
                  <w:iCs/>
                </w:rPr>
                <w:delText>B</w:delText>
              </w:r>
              <w:r w:rsidR="002A00F4" w:rsidDel="00260FCD">
                <w:rPr>
                  <w:i/>
                  <w:iCs/>
                </w:rPr>
                <w:delText>and</w:delText>
              </w:r>
            </w:del>
          </w:p>
        </w:tc>
      </w:tr>
      <w:tr w:rsidR="00F33B8C" w:rsidDel="00260FCD" w14:paraId="2BF3EAB7" w14:textId="0443E346" w:rsidTr="00F33B8C">
        <w:trPr>
          <w:del w:id="2083" w:author="Jeff Wootton" w:date="2024-06-23T18:45:00Z"/>
        </w:trPr>
        <w:tc>
          <w:tcPr>
            <w:tcW w:w="846" w:type="dxa"/>
          </w:tcPr>
          <w:p w14:paraId="753A22F4" w14:textId="007BA386" w:rsidR="00F33B8C" w:rsidRPr="00F33B8C" w:rsidDel="00260FCD" w:rsidRDefault="00F33B8C">
            <w:pPr>
              <w:keepNext/>
              <w:suppressAutoHyphens/>
              <w:spacing w:before="270" w:after="60" w:line="240" w:lineRule="auto"/>
              <w:jc w:val="left"/>
              <w:outlineLvl w:val="0"/>
              <w:rPr>
                <w:del w:id="2084" w:author="Jeff Wootton" w:date="2024-06-23T18:45:00Z" w16du:dateUtc="2024-06-23T16:45:00Z"/>
                <w:b/>
                <w:bCs/>
                <w:lang w:val="en-US"/>
              </w:rPr>
              <w:pPrChange w:id="2085" w:author="Jeff Wootton" w:date="2024-06-23T18:55:00Z" w16du:dateUtc="2024-06-23T16:55:00Z">
                <w:pPr>
                  <w:spacing w:before="60" w:after="60" w:line="240" w:lineRule="auto"/>
                  <w:jc w:val="left"/>
                </w:pPr>
              </w:pPrChange>
            </w:pPr>
            <w:del w:id="2086" w:author="Jeff Wootton" w:date="2024-06-23T18:45:00Z" w16du:dateUtc="2024-06-23T16:45:00Z">
              <w:r w:rsidDel="00260FCD">
                <w:rPr>
                  <w:b/>
                  <w:bCs/>
                  <w:lang w:val="en-US"/>
                </w:rPr>
                <w:delText>3.</w:delText>
              </w:r>
            </w:del>
          </w:p>
        </w:tc>
        <w:tc>
          <w:tcPr>
            <w:tcW w:w="8232" w:type="dxa"/>
          </w:tcPr>
          <w:p w14:paraId="525BEF30" w14:textId="5EFF53EF" w:rsidR="00F33B8C" w:rsidDel="00260FCD" w:rsidRDefault="00F33B8C">
            <w:pPr>
              <w:keepNext/>
              <w:suppressAutoHyphens/>
              <w:spacing w:before="270" w:after="60" w:line="240" w:lineRule="auto"/>
              <w:jc w:val="left"/>
              <w:outlineLvl w:val="0"/>
              <w:rPr>
                <w:del w:id="2087" w:author="Jeff Wootton" w:date="2024-06-23T18:45:00Z" w16du:dateUtc="2024-06-23T16:45:00Z"/>
                <w:lang w:val="en-US"/>
              </w:rPr>
              <w:pPrChange w:id="2088" w:author="Jeff Wootton" w:date="2024-06-23T18:55:00Z" w16du:dateUtc="2024-06-23T16:55:00Z">
                <w:pPr>
                  <w:spacing w:before="60" w:after="60" w:line="240" w:lineRule="auto"/>
                  <w:jc w:val="left"/>
                </w:pPr>
              </w:pPrChange>
            </w:pPr>
            <w:del w:id="2089" w:author="Jeff Wootton" w:date="2024-06-23T18:45:00Z" w16du:dateUtc="2024-06-23T16:45:00Z">
              <w:r w:rsidDel="00260FCD">
                <w:delText xml:space="preserve">As long as the </w:delText>
              </w:r>
              <w:r w:rsidRPr="002D4E29" w:rsidDel="00260FCD">
                <w:rPr>
                  <w:i/>
                  <w:iCs/>
                </w:rPr>
                <w:delText>viewport</w:delText>
              </w:r>
              <w:r w:rsidDel="00260FCD">
                <w:delText xml:space="preserve"> area is not empty</w:delText>
              </w:r>
            </w:del>
          </w:p>
        </w:tc>
      </w:tr>
      <w:tr w:rsidR="00F33B8C" w:rsidDel="00260FCD" w14:paraId="63990CA5" w14:textId="62DCEED1" w:rsidTr="00F33B8C">
        <w:trPr>
          <w:del w:id="2090" w:author="Jeff Wootton" w:date="2024-06-23T18:45:00Z"/>
        </w:trPr>
        <w:tc>
          <w:tcPr>
            <w:tcW w:w="846" w:type="dxa"/>
          </w:tcPr>
          <w:p w14:paraId="478045FF" w14:textId="3B57E1A8" w:rsidR="00F33B8C" w:rsidRPr="00F33B8C" w:rsidDel="00260FCD" w:rsidRDefault="00F33B8C">
            <w:pPr>
              <w:keepNext/>
              <w:suppressAutoHyphens/>
              <w:spacing w:before="270" w:after="60" w:line="240" w:lineRule="auto"/>
              <w:jc w:val="left"/>
              <w:outlineLvl w:val="0"/>
              <w:rPr>
                <w:del w:id="2091" w:author="Jeff Wootton" w:date="2024-06-23T18:45:00Z" w16du:dateUtc="2024-06-23T16:45:00Z"/>
                <w:b/>
                <w:bCs/>
                <w:lang w:val="en-US"/>
              </w:rPr>
              <w:pPrChange w:id="2092" w:author="Jeff Wootton" w:date="2024-06-23T18:55:00Z" w16du:dateUtc="2024-06-23T16:55:00Z">
                <w:pPr>
                  <w:spacing w:before="60" w:after="60" w:line="240" w:lineRule="auto"/>
                  <w:jc w:val="left"/>
                </w:pPr>
              </w:pPrChange>
            </w:pPr>
            <w:del w:id="2093" w:author="Jeff Wootton" w:date="2024-06-23T18:45:00Z" w16du:dateUtc="2024-06-23T16:45:00Z">
              <w:r w:rsidDel="00260FCD">
                <w:rPr>
                  <w:b/>
                  <w:bCs/>
                  <w:lang w:val="en-US"/>
                </w:rPr>
                <w:delText>3.a</w:delText>
              </w:r>
            </w:del>
          </w:p>
        </w:tc>
        <w:tc>
          <w:tcPr>
            <w:tcW w:w="8232" w:type="dxa"/>
          </w:tcPr>
          <w:p w14:paraId="1F0A2779" w14:textId="74BBC762" w:rsidR="00F33B8C" w:rsidDel="00260FCD" w:rsidRDefault="00F33B8C">
            <w:pPr>
              <w:keepNext/>
              <w:suppressAutoHyphens/>
              <w:spacing w:before="270" w:after="60" w:line="240" w:lineRule="auto"/>
              <w:jc w:val="left"/>
              <w:outlineLvl w:val="0"/>
              <w:rPr>
                <w:del w:id="2094" w:author="Jeff Wootton" w:date="2024-06-23T18:45:00Z" w16du:dateUtc="2024-06-23T16:45:00Z"/>
                <w:lang w:val="en-US"/>
              </w:rPr>
              <w:pPrChange w:id="2095" w:author="Jeff Wootton" w:date="2024-06-23T18:55:00Z" w16du:dateUtc="2024-06-23T16:55:00Z">
                <w:pPr>
                  <w:spacing w:before="60" w:after="60" w:line="240" w:lineRule="auto"/>
                  <w:jc w:val="left"/>
                </w:pPr>
              </w:pPrChange>
            </w:pPr>
            <w:del w:id="2096" w:author="Jeff Wootton" w:date="2024-06-23T18:45:00Z" w16du:dateUtc="2024-06-23T16:45:00Z">
              <w:r w:rsidDel="00260FCD">
                <w:delText xml:space="preserve">Loop over all </w:delText>
              </w:r>
              <w:r w:rsidR="00456269" w:rsidRPr="00142BCB" w:rsidDel="00260FCD">
                <w:rPr>
                  <w:b/>
                </w:rPr>
                <w:delText>D</w:delText>
              </w:r>
              <w:r w:rsidR="002A00F4" w:rsidRPr="00142BCB" w:rsidDel="00260FCD">
                <w:rPr>
                  <w:b/>
                </w:rPr>
                <w:delText xml:space="preserve">ata </w:delText>
              </w:r>
              <w:r w:rsidR="00456269" w:rsidRPr="00142BCB" w:rsidDel="00260FCD">
                <w:rPr>
                  <w:b/>
                </w:rPr>
                <w:delText>C</w:delText>
              </w:r>
              <w:r w:rsidR="002A00F4" w:rsidRPr="00142BCB" w:rsidDel="00260FCD">
                <w:rPr>
                  <w:b/>
                </w:rPr>
                <w:delText>overage</w:delText>
              </w:r>
              <w:r w:rsidR="00B82060" w:rsidDel="00260FCD">
                <w:delText xml:space="preserve"> features</w:delText>
              </w:r>
              <w:r w:rsidR="002A00F4" w:rsidDel="00260FCD">
                <w:delText xml:space="preserve"> </w:delText>
              </w:r>
              <w:r w:rsidDel="00260FCD">
                <w:delText>in the inventory</w:delText>
              </w:r>
            </w:del>
          </w:p>
        </w:tc>
      </w:tr>
      <w:tr w:rsidR="00F33B8C" w:rsidDel="00260FCD" w14:paraId="7DD508D9" w14:textId="5B8088B8" w:rsidTr="00F33B8C">
        <w:trPr>
          <w:del w:id="2097" w:author="Jeff Wootton" w:date="2024-06-23T18:45:00Z"/>
        </w:trPr>
        <w:tc>
          <w:tcPr>
            <w:tcW w:w="846" w:type="dxa"/>
          </w:tcPr>
          <w:p w14:paraId="75A2104B" w14:textId="57A1D868" w:rsidR="00F33B8C" w:rsidDel="00260FCD" w:rsidRDefault="00F33B8C">
            <w:pPr>
              <w:keepNext/>
              <w:suppressAutoHyphens/>
              <w:spacing w:before="270" w:after="60" w:line="240" w:lineRule="auto"/>
              <w:jc w:val="left"/>
              <w:outlineLvl w:val="0"/>
              <w:rPr>
                <w:del w:id="2098" w:author="Jeff Wootton" w:date="2024-06-23T18:45:00Z" w16du:dateUtc="2024-06-23T16:45:00Z"/>
                <w:b/>
                <w:bCs/>
                <w:lang w:val="en-US"/>
              </w:rPr>
              <w:pPrChange w:id="2099" w:author="Jeff Wootton" w:date="2024-06-23T18:55:00Z" w16du:dateUtc="2024-06-23T16:55:00Z">
                <w:pPr>
                  <w:spacing w:before="60" w:after="60" w:line="240" w:lineRule="auto"/>
                  <w:jc w:val="left"/>
                </w:pPr>
              </w:pPrChange>
            </w:pPr>
            <w:del w:id="2100" w:author="Jeff Wootton" w:date="2024-06-23T18:45:00Z" w16du:dateUtc="2024-06-23T16:45:00Z">
              <w:r w:rsidDel="00260FCD">
                <w:rPr>
                  <w:b/>
                  <w:bCs/>
                  <w:lang w:val="en-US"/>
                </w:rPr>
                <w:delText>3.a.i</w:delText>
              </w:r>
            </w:del>
          </w:p>
        </w:tc>
        <w:tc>
          <w:tcPr>
            <w:tcW w:w="8232" w:type="dxa"/>
          </w:tcPr>
          <w:p w14:paraId="65580C19" w14:textId="43F9A6CB" w:rsidR="00F33B8C" w:rsidDel="00260FCD" w:rsidRDefault="00F33B8C">
            <w:pPr>
              <w:keepNext/>
              <w:suppressAutoHyphens/>
              <w:spacing w:before="270" w:after="60" w:line="240" w:lineRule="auto"/>
              <w:jc w:val="left"/>
              <w:outlineLvl w:val="0"/>
              <w:rPr>
                <w:del w:id="2101" w:author="Jeff Wootton" w:date="2024-06-23T18:45:00Z" w16du:dateUtc="2024-06-23T16:45:00Z"/>
                <w:lang w:val="en-US"/>
              </w:rPr>
              <w:pPrChange w:id="2102" w:author="Jeff Wootton" w:date="2024-06-23T18:55:00Z" w16du:dateUtc="2024-06-23T16:55:00Z">
                <w:pPr>
                  <w:spacing w:before="60" w:after="60" w:line="240" w:lineRule="auto"/>
                  <w:jc w:val="left"/>
                </w:pPr>
              </w:pPrChange>
            </w:pPr>
            <w:del w:id="2103" w:author="Jeff Wootton" w:date="2024-06-23T18:45:00Z" w16du:dateUtc="2024-06-23T16:45:00Z">
              <w:r w:rsidDel="00260FCD">
                <w:delText xml:space="preserve">If </w:delText>
              </w:r>
              <w:r w:rsidRPr="002D4E29" w:rsidDel="00260FCD">
                <w:rPr>
                  <w:i/>
                  <w:iCs/>
                </w:rPr>
                <w:delText>S</w:delText>
              </w:r>
              <w:r w:rsidR="002A00F4" w:rsidDel="00260FCD">
                <w:rPr>
                  <w:i/>
                  <w:iCs/>
                </w:rPr>
                <w:delText>cale</w:delText>
              </w:r>
              <w:r w:rsidRPr="002D4E29" w:rsidDel="00260FCD">
                <w:rPr>
                  <w:i/>
                  <w:iCs/>
                </w:rPr>
                <w:delText>B</w:delText>
              </w:r>
              <w:r w:rsidR="002A00F4" w:rsidDel="00260FCD">
                <w:rPr>
                  <w:i/>
                  <w:iCs/>
                </w:rPr>
                <w:delText>and</w:delText>
              </w:r>
              <w:r w:rsidDel="00260FCD">
                <w:delText xml:space="preserve"> is an element of the scale bands of the </w:delText>
              </w:r>
              <w:r w:rsidR="00B33C28" w:rsidRPr="00142BCB" w:rsidDel="00260FCD">
                <w:rPr>
                  <w:b/>
                </w:rPr>
                <w:delText>D</w:delText>
              </w:r>
              <w:r w:rsidR="002A00F4" w:rsidRPr="00142BCB" w:rsidDel="00260FCD">
                <w:rPr>
                  <w:b/>
                </w:rPr>
                <w:delText xml:space="preserve">ata </w:delText>
              </w:r>
              <w:r w:rsidR="00B33C28" w:rsidRPr="00142BCB" w:rsidDel="00260FCD">
                <w:rPr>
                  <w:b/>
                </w:rPr>
                <w:delText>C</w:delText>
              </w:r>
              <w:r w:rsidR="002A00F4" w:rsidRPr="00142BCB" w:rsidDel="00260FCD">
                <w:rPr>
                  <w:b/>
                </w:rPr>
                <w:delText>overage</w:delText>
              </w:r>
              <w:r w:rsidR="002A00F4" w:rsidDel="00260FCD">
                <w:delText xml:space="preserve"> </w:delText>
              </w:r>
              <w:r w:rsidRPr="00142BCB" w:rsidDel="00260FCD">
                <w:rPr>
                  <w:b/>
                </w:rPr>
                <w:delText>and</w:delText>
              </w:r>
              <w:r w:rsidDel="00260FCD">
                <w:delText xml:space="preserve"> the projected coverage polygon of the </w:delText>
              </w:r>
              <w:r w:rsidR="00B33C28" w:rsidRPr="00142BCB" w:rsidDel="00260FCD">
                <w:rPr>
                  <w:b/>
                </w:rPr>
                <w:delText>D</w:delText>
              </w:r>
              <w:r w:rsidR="002A00F4" w:rsidRPr="00142BCB" w:rsidDel="00260FCD">
                <w:rPr>
                  <w:b/>
                </w:rPr>
                <w:delText xml:space="preserve">ata </w:delText>
              </w:r>
              <w:r w:rsidR="00B33C28" w:rsidRPr="00142BCB" w:rsidDel="00260FCD">
                <w:rPr>
                  <w:b/>
                </w:rPr>
                <w:delText>C</w:delText>
              </w:r>
              <w:r w:rsidR="002A00F4" w:rsidRPr="00142BCB" w:rsidDel="00260FCD">
                <w:rPr>
                  <w:b/>
                </w:rPr>
                <w:delText>overage</w:delText>
              </w:r>
              <w:r w:rsidR="002A00F4" w:rsidDel="00260FCD">
                <w:delText xml:space="preserve"> </w:delText>
              </w:r>
              <w:r w:rsidDel="00260FCD">
                <w:delText xml:space="preserve">overlaps the </w:delText>
              </w:r>
              <w:r w:rsidRPr="002D4E29" w:rsidDel="00260FCD">
                <w:rPr>
                  <w:i/>
                  <w:iCs/>
                </w:rPr>
                <w:delText>viewport</w:delText>
              </w:r>
            </w:del>
          </w:p>
        </w:tc>
      </w:tr>
      <w:tr w:rsidR="00F33B8C" w:rsidDel="00260FCD" w14:paraId="799506D1" w14:textId="6A232C9D" w:rsidTr="00F33B8C">
        <w:trPr>
          <w:del w:id="2104" w:author="Jeff Wootton" w:date="2024-06-23T18:45:00Z"/>
        </w:trPr>
        <w:tc>
          <w:tcPr>
            <w:tcW w:w="846" w:type="dxa"/>
          </w:tcPr>
          <w:p w14:paraId="0186FEEC" w14:textId="2FC63181" w:rsidR="00F33B8C" w:rsidRPr="00F33B8C" w:rsidDel="00260FCD" w:rsidRDefault="00F33B8C">
            <w:pPr>
              <w:keepNext/>
              <w:suppressAutoHyphens/>
              <w:spacing w:before="270" w:after="60" w:line="240" w:lineRule="auto"/>
              <w:jc w:val="left"/>
              <w:outlineLvl w:val="0"/>
              <w:rPr>
                <w:del w:id="2105" w:author="Jeff Wootton" w:date="2024-06-23T18:45:00Z" w16du:dateUtc="2024-06-23T16:45:00Z"/>
                <w:b/>
                <w:bCs/>
                <w:lang w:val="en-US"/>
              </w:rPr>
              <w:pPrChange w:id="2106" w:author="Jeff Wootton" w:date="2024-06-23T18:55:00Z" w16du:dateUtc="2024-06-23T16:55:00Z">
                <w:pPr>
                  <w:spacing w:before="60" w:after="60" w:line="240" w:lineRule="auto"/>
                  <w:jc w:val="left"/>
                </w:pPr>
              </w:pPrChange>
            </w:pPr>
            <w:del w:id="2107" w:author="Jeff Wootton" w:date="2024-06-23T18:45:00Z" w16du:dateUtc="2024-06-23T16:45:00Z">
              <w:r w:rsidDel="00260FCD">
                <w:rPr>
                  <w:b/>
                  <w:bCs/>
                  <w:lang w:val="en-US"/>
                </w:rPr>
                <w:delText>3.a.i.1.</w:delText>
              </w:r>
            </w:del>
          </w:p>
        </w:tc>
        <w:tc>
          <w:tcPr>
            <w:tcW w:w="8232" w:type="dxa"/>
          </w:tcPr>
          <w:p w14:paraId="32EE4335" w14:textId="03979B08" w:rsidR="00F33B8C" w:rsidDel="00260FCD" w:rsidRDefault="002D4E29">
            <w:pPr>
              <w:keepNext/>
              <w:suppressAutoHyphens/>
              <w:spacing w:before="270" w:after="60" w:line="240" w:lineRule="auto"/>
              <w:jc w:val="left"/>
              <w:outlineLvl w:val="0"/>
              <w:rPr>
                <w:del w:id="2108" w:author="Jeff Wootton" w:date="2024-06-23T18:45:00Z" w16du:dateUtc="2024-06-23T16:45:00Z"/>
                <w:lang w:val="en-US"/>
              </w:rPr>
              <w:pPrChange w:id="2109" w:author="Jeff Wootton" w:date="2024-06-23T18:55:00Z" w16du:dateUtc="2024-06-23T16:55:00Z">
                <w:pPr>
                  <w:spacing w:before="60" w:after="60" w:line="240" w:lineRule="auto"/>
                  <w:jc w:val="left"/>
                </w:pPr>
              </w:pPrChange>
            </w:pPr>
            <w:del w:id="2110" w:author="Jeff Wootton" w:date="2024-06-23T18:45:00Z" w16du:dateUtc="2024-06-23T16:45:00Z">
              <w:r w:rsidDel="00260FCD">
                <w:delText xml:space="preserve">Add the </w:delText>
              </w:r>
              <w:r w:rsidR="00B33C28" w:rsidRPr="00142BCB" w:rsidDel="00260FCD">
                <w:rPr>
                  <w:b/>
                </w:rPr>
                <w:delText>D</w:delText>
              </w:r>
              <w:r w:rsidR="002A00F4" w:rsidRPr="00142BCB" w:rsidDel="00260FCD">
                <w:rPr>
                  <w:b/>
                </w:rPr>
                <w:delText xml:space="preserve">ata </w:delText>
              </w:r>
              <w:r w:rsidR="00B33C28" w:rsidRPr="00142BCB" w:rsidDel="00260FCD">
                <w:rPr>
                  <w:b/>
                </w:rPr>
                <w:delText>C</w:delText>
              </w:r>
              <w:r w:rsidR="002A00F4" w:rsidRPr="00142BCB" w:rsidDel="00260FCD">
                <w:rPr>
                  <w:b/>
                </w:rPr>
                <w:delText>overage</w:delText>
              </w:r>
              <w:r w:rsidR="002A00F4" w:rsidDel="00260FCD">
                <w:delText xml:space="preserve"> </w:delText>
              </w:r>
              <w:r w:rsidDel="00260FCD">
                <w:delText xml:space="preserve">to </w:delText>
              </w:r>
              <w:r w:rsidRPr="002D4E29" w:rsidDel="00260FCD">
                <w:rPr>
                  <w:i/>
                  <w:iCs/>
                </w:rPr>
                <w:delText>S</w:delText>
              </w:r>
            </w:del>
          </w:p>
        </w:tc>
      </w:tr>
      <w:tr w:rsidR="00F33B8C" w:rsidDel="00260FCD" w14:paraId="61398A6A" w14:textId="03E90DCE" w:rsidTr="00F33B8C">
        <w:trPr>
          <w:del w:id="2111" w:author="Jeff Wootton" w:date="2024-06-23T18:45:00Z"/>
        </w:trPr>
        <w:tc>
          <w:tcPr>
            <w:tcW w:w="846" w:type="dxa"/>
          </w:tcPr>
          <w:p w14:paraId="65337EF7" w14:textId="01D26B9E" w:rsidR="00F33B8C" w:rsidRPr="00F33B8C" w:rsidDel="00260FCD" w:rsidRDefault="00F33B8C">
            <w:pPr>
              <w:keepNext/>
              <w:suppressAutoHyphens/>
              <w:spacing w:before="270" w:after="60" w:line="240" w:lineRule="auto"/>
              <w:jc w:val="left"/>
              <w:outlineLvl w:val="0"/>
              <w:rPr>
                <w:del w:id="2112" w:author="Jeff Wootton" w:date="2024-06-23T18:45:00Z" w16du:dateUtc="2024-06-23T16:45:00Z"/>
                <w:b/>
                <w:bCs/>
                <w:lang w:val="en-US"/>
              </w:rPr>
              <w:pPrChange w:id="2113" w:author="Jeff Wootton" w:date="2024-06-23T18:55:00Z" w16du:dateUtc="2024-06-23T16:55:00Z">
                <w:pPr>
                  <w:spacing w:before="60" w:after="60" w:line="240" w:lineRule="auto"/>
                  <w:jc w:val="left"/>
                </w:pPr>
              </w:pPrChange>
            </w:pPr>
            <w:del w:id="2114" w:author="Jeff Wootton" w:date="2024-06-23T18:45:00Z" w16du:dateUtc="2024-06-23T16:45:00Z">
              <w:r w:rsidDel="00260FCD">
                <w:rPr>
                  <w:b/>
                  <w:bCs/>
                  <w:lang w:val="en-US"/>
                </w:rPr>
                <w:delText>3.a.i.2.</w:delText>
              </w:r>
            </w:del>
          </w:p>
        </w:tc>
        <w:tc>
          <w:tcPr>
            <w:tcW w:w="8232" w:type="dxa"/>
          </w:tcPr>
          <w:p w14:paraId="039AB5B5" w14:textId="0582BF14" w:rsidR="00F33B8C" w:rsidDel="00260FCD" w:rsidRDefault="002D4E29">
            <w:pPr>
              <w:keepNext/>
              <w:suppressAutoHyphens/>
              <w:spacing w:before="270" w:after="60" w:line="240" w:lineRule="auto"/>
              <w:jc w:val="left"/>
              <w:outlineLvl w:val="0"/>
              <w:rPr>
                <w:del w:id="2115" w:author="Jeff Wootton" w:date="2024-06-23T18:45:00Z" w16du:dateUtc="2024-06-23T16:45:00Z"/>
                <w:lang w:val="en-US"/>
              </w:rPr>
              <w:pPrChange w:id="2116" w:author="Jeff Wootton" w:date="2024-06-23T18:55:00Z" w16du:dateUtc="2024-06-23T16:55:00Z">
                <w:pPr>
                  <w:spacing w:before="60" w:after="60" w:line="240" w:lineRule="auto"/>
                  <w:jc w:val="left"/>
                </w:pPr>
              </w:pPrChange>
            </w:pPr>
            <w:del w:id="2117" w:author="Jeff Wootton" w:date="2024-06-23T18:45:00Z" w16du:dateUtc="2024-06-23T16:45:00Z">
              <w:r w:rsidDel="00260FCD">
                <w:delText xml:space="preserve">Remove the </w:delText>
              </w:r>
              <w:r w:rsidR="00B33C28" w:rsidRPr="00142BCB" w:rsidDel="00260FCD">
                <w:rPr>
                  <w:b/>
                </w:rPr>
                <w:delText>D</w:delText>
              </w:r>
              <w:r w:rsidR="002A00F4" w:rsidRPr="00142BCB" w:rsidDel="00260FCD">
                <w:rPr>
                  <w:b/>
                </w:rPr>
                <w:delText xml:space="preserve">ata </w:delText>
              </w:r>
              <w:r w:rsidR="00B33C28" w:rsidRPr="00142BCB" w:rsidDel="00260FCD">
                <w:rPr>
                  <w:b/>
                </w:rPr>
                <w:delText>Coverage</w:delText>
              </w:r>
              <w:r w:rsidR="00B33C28" w:rsidDel="00260FCD">
                <w:delText xml:space="preserve"> </w:delText>
              </w:r>
              <w:r w:rsidDel="00260FCD">
                <w:delText xml:space="preserve">polygon from the </w:delText>
              </w:r>
              <w:r w:rsidRPr="002D4E29" w:rsidDel="00260FCD">
                <w:rPr>
                  <w:i/>
                  <w:iCs/>
                </w:rPr>
                <w:delText>viewport</w:delText>
              </w:r>
              <w:r w:rsidDel="00260FCD">
                <w:delText xml:space="preserve">, The </w:delText>
              </w:r>
              <w:r w:rsidRPr="002D4E29" w:rsidDel="00260FCD">
                <w:rPr>
                  <w:i/>
                  <w:iCs/>
                </w:rPr>
                <w:delText>viewport</w:delText>
              </w:r>
              <w:r w:rsidDel="00260FCD">
                <w:delText xml:space="preserve"> will now only define the uncovered part of the original </w:delText>
              </w:r>
              <w:r w:rsidRPr="002D4E29" w:rsidDel="00260FCD">
                <w:rPr>
                  <w:i/>
                  <w:iCs/>
                </w:rPr>
                <w:delText>viewport</w:delText>
              </w:r>
            </w:del>
          </w:p>
        </w:tc>
      </w:tr>
      <w:tr w:rsidR="00F33B8C" w:rsidDel="00260FCD" w14:paraId="78AF2E56" w14:textId="23CFD7F8" w:rsidTr="00F33B8C">
        <w:trPr>
          <w:del w:id="2118" w:author="Jeff Wootton" w:date="2024-06-23T18:45:00Z"/>
        </w:trPr>
        <w:tc>
          <w:tcPr>
            <w:tcW w:w="846" w:type="dxa"/>
          </w:tcPr>
          <w:p w14:paraId="777FDE0B" w14:textId="44371ACD" w:rsidR="00F33B8C" w:rsidRPr="00F33B8C" w:rsidDel="00260FCD" w:rsidRDefault="00F33B8C">
            <w:pPr>
              <w:keepNext/>
              <w:suppressAutoHyphens/>
              <w:spacing w:before="270" w:after="60" w:line="240" w:lineRule="auto"/>
              <w:jc w:val="left"/>
              <w:outlineLvl w:val="0"/>
              <w:rPr>
                <w:del w:id="2119" w:author="Jeff Wootton" w:date="2024-06-23T18:45:00Z" w16du:dateUtc="2024-06-23T16:45:00Z"/>
                <w:b/>
                <w:bCs/>
                <w:lang w:val="en-US"/>
              </w:rPr>
              <w:pPrChange w:id="2120" w:author="Jeff Wootton" w:date="2024-06-23T18:55:00Z" w16du:dateUtc="2024-06-23T16:55:00Z">
                <w:pPr>
                  <w:spacing w:before="60" w:after="60" w:line="240" w:lineRule="auto"/>
                  <w:jc w:val="left"/>
                </w:pPr>
              </w:pPrChange>
            </w:pPr>
            <w:del w:id="2121" w:author="Jeff Wootton" w:date="2024-06-23T18:45:00Z" w16du:dateUtc="2024-06-23T16:45:00Z">
              <w:r w:rsidDel="00260FCD">
                <w:rPr>
                  <w:b/>
                  <w:bCs/>
                  <w:lang w:val="en-US"/>
                </w:rPr>
                <w:delText>3.b.</w:delText>
              </w:r>
            </w:del>
          </w:p>
        </w:tc>
        <w:tc>
          <w:tcPr>
            <w:tcW w:w="8232" w:type="dxa"/>
          </w:tcPr>
          <w:p w14:paraId="7F764E85" w14:textId="624C4A6B" w:rsidR="00F33B8C" w:rsidDel="00260FCD" w:rsidRDefault="002D4E29">
            <w:pPr>
              <w:keepNext/>
              <w:suppressAutoHyphens/>
              <w:spacing w:before="270" w:after="60" w:line="240" w:lineRule="auto"/>
              <w:jc w:val="left"/>
              <w:outlineLvl w:val="0"/>
              <w:rPr>
                <w:del w:id="2122" w:author="Jeff Wootton" w:date="2024-06-23T18:45:00Z" w16du:dateUtc="2024-06-23T16:45:00Z"/>
                <w:lang w:val="en-US"/>
              </w:rPr>
              <w:pPrChange w:id="2123" w:author="Jeff Wootton" w:date="2024-06-23T18:55:00Z" w16du:dateUtc="2024-06-23T16:55:00Z">
                <w:pPr>
                  <w:spacing w:before="60" w:after="60" w:line="240" w:lineRule="auto"/>
                  <w:jc w:val="left"/>
                </w:pPr>
              </w:pPrChange>
            </w:pPr>
            <w:del w:id="2124" w:author="Jeff Wootton" w:date="2024-06-23T18:45:00Z" w16du:dateUtc="2024-06-23T16:45:00Z">
              <w:r w:rsidDel="00260FCD">
                <w:delText xml:space="preserve">Decrement </w:delText>
              </w:r>
              <w:r w:rsidRPr="002D4E29" w:rsidDel="00260FCD">
                <w:rPr>
                  <w:i/>
                  <w:iCs/>
                </w:rPr>
                <w:delText>S</w:delText>
              </w:r>
              <w:r w:rsidR="00790B2E" w:rsidDel="00260FCD">
                <w:rPr>
                  <w:i/>
                  <w:iCs/>
                </w:rPr>
                <w:delText>cale</w:delText>
              </w:r>
              <w:r w:rsidRPr="002D4E29" w:rsidDel="00260FCD">
                <w:rPr>
                  <w:i/>
                  <w:iCs/>
                </w:rPr>
                <w:delText>B</w:delText>
              </w:r>
              <w:r w:rsidR="00790B2E" w:rsidDel="00260FCD">
                <w:rPr>
                  <w:i/>
                  <w:iCs/>
                </w:rPr>
                <w:delText>and</w:delText>
              </w:r>
            </w:del>
          </w:p>
        </w:tc>
      </w:tr>
      <w:tr w:rsidR="00F33B8C" w:rsidDel="00260FCD" w14:paraId="3881C1E7" w14:textId="79084B8B" w:rsidTr="00F33B8C">
        <w:trPr>
          <w:del w:id="2125" w:author="Jeff Wootton" w:date="2024-06-23T18:45:00Z"/>
        </w:trPr>
        <w:tc>
          <w:tcPr>
            <w:tcW w:w="846" w:type="dxa"/>
          </w:tcPr>
          <w:p w14:paraId="0C682C3F" w14:textId="5EAAABAC" w:rsidR="00F33B8C" w:rsidRPr="00F33B8C" w:rsidDel="00260FCD" w:rsidRDefault="00F33B8C">
            <w:pPr>
              <w:keepNext/>
              <w:suppressAutoHyphens/>
              <w:spacing w:before="270" w:after="60" w:line="240" w:lineRule="auto"/>
              <w:jc w:val="left"/>
              <w:outlineLvl w:val="0"/>
              <w:rPr>
                <w:del w:id="2126" w:author="Jeff Wootton" w:date="2024-06-23T18:45:00Z" w16du:dateUtc="2024-06-23T16:45:00Z"/>
                <w:b/>
                <w:bCs/>
                <w:lang w:val="en-US"/>
              </w:rPr>
              <w:pPrChange w:id="2127" w:author="Jeff Wootton" w:date="2024-06-23T18:55:00Z" w16du:dateUtc="2024-06-23T16:55:00Z">
                <w:pPr>
                  <w:spacing w:before="60" w:after="60" w:line="240" w:lineRule="auto"/>
                  <w:jc w:val="left"/>
                </w:pPr>
              </w:pPrChange>
            </w:pPr>
            <w:del w:id="2128" w:author="Jeff Wootton" w:date="2024-06-23T18:45:00Z" w16du:dateUtc="2024-06-23T16:45:00Z">
              <w:r w:rsidDel="00260FCD">
                <w:rPr>
                  <w:b/>
                  <w:bCs/>
                  <w:lang w:val="en-US"/>
                </w:rPr>
                <w:delText>3.c.</w:delText>
              </w:r>
            </w:del>
          </w:p>
        </w:tc>
        <w:tc>
          <w:tcPr>
            <w:tcW w:w="8232" w:type="dxa"/>
          </w:tcPr>
          <w:p w14:paraId="137632A6" w14:textId="518511CA" w:rsidR="00F33B8C" w:rsidDel="00260FCD" w:rsidRDefault="002D4E29">
            <w:pPr>
              <w:keepNext/>
              <w:suppressAutoHyphens/>
              <w:spacing w:before="270" w:after="60" w:line="240" w:lineRule="auto"/>
              <w:jc w:val="left"/>
              <w:outlineLvl w:val="0"/>
              <w:rPr>
                <w:del w:id="2129" w:author="Jeff Wootton" w:date="2024-06-23T18:45:00Z" w16du:dateUtc="2024-06-23T16:45:00Z"/>
                <w:lang w:val="en-US"/>
              </w:rPr>
              <w:pPrChange w:id="2130" w:author="Jeff Wootton" w:date="2024-06-23T18:55:00Z" w16du:dateUtc="2024-06-23T16:55:00Z">
                <w:pPr>
                  <w:spacing w:before="60" w:after="60" w:line="240" w:lineRule="auto"/>
                  <w:jc w:val="left"/>
                </w:pPr>
              </w:pPrChange>
            </w:pPr>
            <w:del w:id="2131" w:author="Jeff Wootton" w:date="2024-06-23T18:45:00Z" w16du:dateUtc="2024-06-23T16:45:00Z">
              <w:r w:rsidDel="00260FCD">
                <w:delText xml:space="preserve">If </w:delText>
              </w:r>
              <w:r w:rsidRPr="002D4E29" w:rsidDel="00260FCD">
                <w:rPr>
                  <w:i/>
                  <w:iCs/>
                </w:rPr>
                <w:delText>S</w:delText>
              </w:r>
              <w:r w:rsidR="00790B2E" w:rsidDel="00260FCD">
                <w:rPr>
                  <w:i/>
                  <w:iCs/>
                </w:rPr>
                <w:delText>cale</w:delText>
              </w:r>
              <w:r w:rsidRPr="002D4E29" w:rsidDel="00260FCD">
                <w:rPr>
                  <w:i/>
                  <w:iCs/>
                </w:rPr>
                <w:delText>B</w:delText>
              </w:r>
              <w:r w:rsidR="00790B2E" w:rsidDel="00260FCD">
                <w:rPr>
                  <w:i/>
                  <w:iCs/>
                </w:rPr>
                <w:delText>and</w:delText>
              </w:r>
              <w:r w:rsidDel="00260FCD">
                <w:delText xml:space="preserve"> equals to zero (</w:delText>
              </w:r>
              <w:r w:rsidR="00B33C28" w:rsidDel="00260FCD">
                <w:delText xml:space="preserve">no </w:delText>
              </w:r>
              <w:r w:rsidDel="00260FCD">
                <w:delText>scale band left to investigate)</w:delText>
              </w:r>
            </w:del>
          </w:p>
        </w:tc>
      </w:tr>
      <w:tr w:rsidR="00F33B8C" w:rsidDel="00260FCD" w14:paraId="3F190ADC" w14:textId="417657D2" w:rsidTr="00F33B8C">
        <w:trPr>
          <w:del w:id="2132" w:author="Jeff Wootton" w:date="2024-06-23T18:45:00Z"/>
        </w:trPr>
        <w:tc>
          <w:tcPr>
            <w:tcW w:w="846" w:type="dxa"/>
          </w:tcPr>
          <w:p w14:paraId="02C68B57" w14:textId="18ABC1B0" w:rsidR="00F33B8C" w:rsidRPr="00F33B8C" w:rsidDel="00260FCD" w:rsidRDefault="00F33B8C">
            <w:pPr>
              <w:keepNext/>
              <w:suppressAutoHyphens/>
              <w:spacing w:before="270" w:after="60" w:line="240" w:lineRule="auto"/>
              <w:jc w:val="left"/>
              <w:outlineLvl w:val="0"/>
              <w:rPr>
                <w:del w:id="2133" w:author="Jeff Wootton" w:date="2024-06-23T18:45:00Z" w16du:dateUtc="2024-06-23T16:45:00Z"/>
                <w:b/>
                <w:bCs/>
                <w:lang w:val="en-US"/>
              </w:rPr>
              <w:pPrChange w:id="2134" w:author="Jeff Wootton" w:date="2024-06-23T18:55:00Z" w16du:dateUtc="2024-06-23T16:55:00Z">
                <w:pPr>
                  <w:spacing w:before="60" w:after="60" w:line="240" w:lineRule="auto"/>
                  <w:jc w:val="left"/>
                </w:pPr>
              </w:pPrChange>
            </w:pPr>
            <w:del w:id="2135" w:author="Jeff Wootton" w:date="2024-06-23T18:45:00Z" w16du:dateUtc="2024-06-23T16:45:00Z">
              <w:r w:rsidDel="00260FCD">
                <w:rPr>
                  <w:b/>
                  <w:bCs/>
                  <w:lang w:val="en-US"/>
                </w:rPr>
                <w:delText>3.c.i.</w:delText>
              </w:r>
            </w:del>
          </w:p>
        </w:tc>
        <w:tc>
          <w:tcPr>
            <w:tcW w:w="8232" w:type="dxa"/>
          </w:tcPr>
          <w:p w14:paraId="15DC4A3F" w14:textId="75044FCD" w:rsidR="00F33B8C" w:rsidDel="00260FCD" w:rsidRDefault="002D4E29">
            <w:pPr>
              <w:keepNext/>
              <w:suppressAutoHyphens/>
              <w:spacing w:before="270" w:after="60" w:line="240" w:lineRule="auto"/>
              <w:jc w:val="left"/>
              <w:outlineLvl w:val="0"/>
              <w:rPr>
                <w:del w:id="2136" w:author="Jeff Wootton" w:date="2024-06-23T18:45:00Z" w16du:dateUtc="2024-06-23T16:45:00Z"/>
                <w:lang w:val="en-US"/>
              </w:rPr>
              <w:pPrChange w:id="2137" w:author="Jeff Wootton" w:date="2024-06-23T18:55:00Z" w16du:dateUtc="2024-06-23T16:55:00Z">
                <w:pPr>
                  <w:spacing w:before="60" w:after="60" w:line="240" w:lineRule="auto"/>
                  <w:jc w:val="left"/>
                </w:pPr>
              </w:pPrChange>
            </w:pPr>
            <w:del w:id="2138" w:author="Jeff Wootton" w:date="2024-06-23T18:45:00Z" w16du:dateUtc="2024-06-23T16:45:00Z">
              <w:r w:rsidDel="00260FCD">
                <w:delText>Return the collected result</w:delText>
              </w:r>
            </w:del>
          </w:p>
        </w:tc>
      </w:tr>
      <w:tr w:rsidR="00F33B8C" w:rsidDel="00260FCD" w14:paraId="13ABB78B" w14:textId="43B1192B" w:rsidTr="00F33B8C">
        <w:trPr>
          <w:del w:id="2139" w:author="Jeff Wootton" w:date="2024-06-23T18:45:00Z"/>
        </w:trPr>
        <w:tc>
          <w:tcPr>
            <w:tcW w:w="846" w:type="dxa"/>
          </w:tcPr>
          <w:p w14:paraId="13A05824" w14:textId="3982F36C" w:rsidR="00F33B8C" w:rsidRPr="00F33B8C" w:rsidDel="00260FCD" w:rsidRDefault="00F33B8C">
            <w:pPr>
              <w:keepNext/>
              <w:suppressAutoHyphens/>
              <w:spacing w:before="270" w:after="60" w:line="240" w:lineRule="auto"/>
              <w:jc w:val="left"/>
              <w:outlineLvl w:val="0"/>
              <w:rPr>
                <w:del w:id="2140" w:author="Jeff Wootton" w:date="2024-06-23T18:45:00Z" w16du:dateUtc="2024-06-23T16:45:00Z"/>
                <w:b/>
                <w:bCs/>
                <w:lang w:val="en-US"/>
              </w:rPr>
              <w:pPrChange w:id="2141" w:author="Jeff Wootton" w:date="2024-06-23T18:55:00Z" w16du:dateUtc="2024-06-23T16:55:00Z">
                <w:pPr>
                  <w:spacing w:before="60" w:after="60" w:line="240" w:lineRule="auto"/>
                  <w:jc w:val="left"/>
                </w:pPr>
              </w:pPrChange>
            </w:pPr>
            <w:del w:id="2142" w:author="Jeff Wootton" w:date="2024-06-23T18:45:00Z" w16du:dateUtc="2024-06-23T16:45:00Z">
              <w:r w:rsidDel="00260FCD">
                <w:rPr>
                  <w:b/>
                  <w:bCs/>
                  <w:lang w:val="en-US"/>
                </w:rPr>
                <w:delText>4.</w:delText>
              </w:r>
            </w:del>
          </w:p>
        </w:tc>
        <w:tc>
          <w:tcPr>
            <w:tcW w:w="8232" w:type="dxa"/>
          </w:tcPr>
          <w:p w14:paraId="09621AD3" w14:textId="0399F0A2" w:rsidR="00F33B8C" w:rsidDel="00260FCD" w:rsidRDefault="002D4E29">
            <w:pPr>
              <w:keepNext/>
              <w:suppressAutoHyphens/>
              <w:spacing w:before="270" w:after="60" w:line="240" w:lineRule="auto"/>
              <w:jc w:val="left"/>
              <w:outlineLvl w:val="0"/>
              <w:rPr>
                <w:del w:id="2143" w:author="Jeff Wootton" w:date="2024-06-23T18:45:00Z" w16du:dateUtc="2024-06-23T16:45:00Z"/>
                <w:lang w:val="en-US"/>
              </w:rPr>
              <w:pPrChange w:id="2144" w:author="Jeff Wootton" w:date="2024-06-23T18:55:00Z" w16du:dateUtc="2024-06-23T16:55:00Z">
                <w:pPr>
                  <w:spacing w:before="60" w:after="60" w:line="240" w:lineRule="auto"/>
                  <w:jc w:val="left"/>
                </w:pPr>
              </w:pPrChange>
            </w:pPr>
            <w:del w:id="2145" w:author="Jeff Wootton" w:date="2024-06-23T18:45:00Z" w16du:dateUtc="2024-06-23T16:45:00Z">
              <w:r w:rsidDel="00260FCD">
                <w:delText>Return the collected result</w:delText>
              </w:r>
            </w:del>
          </w:p>
        </w:tc>
      </w:tr>
    </w:tbl>
    <w:p w14:paraId="64B32DC0" w14:textId="7C1F67CD" w:rsidR="00F33B8C" w:rsidRPr="005751E8" w:rsidDel="00260FCD" w:rsidRDefault="00F33B8C">
      <w:pPr>
        <w:rPr>
          <w:del w:id="2146" w:author="Jeff Wootton" w:date="2024-06-23T18:45:00Z" w16du:dateUtc="2024-06-23T16:45:00Z"/>
          <w:rPrChange w:id="2147" w:author="Jeff Wootton" w:date="2024-06-23T18:56:00Z" w16du:dateUtc="2024-06-23T16:56:00Z">
            <w:rPr>
              <w:del w:id="2148" w:author="Jeff Wootton" w:date="2024-06-23T18:45:00Z" w16du:dateUtc="2024-06-23T16:45:00Z"/>
              <w:lang w:val="en-US"/>
            </w:rPr>
          </w:rPrChange>
        </w:rPr>
        <w:pPrChange w:id="2149" w:author="Jeff Wootton" w:date="2024-06-23T18:56:00Z" w16du:dateUtc="2024-06-23T16:56:00Z">
          <w:pPr>
            <w:spacing w:after="120" w:line="240" w:lineRule="auto"/>
          </w:pPr>
        </w:pPrChange>
      </w:pPr>
    </w:p>
    <w:p w14:paraId="25C6646C" w14:textId="4BD47273" w:rsidR="00790B2E" w:rsidRPr="005751E8" w:rsidDel="00260FCD" w:rsidRDefault="00790B2E">
      <w:pPr>
        <w:rPr>
          <w:del w:id="2150" w:author="Jeff Wootton" w:date="2024-06-23T18:45:00Z" w16du:dateUtc="2024-06-23T16:45:00Z"/>
          <w:rPrChange w:id="2151" w:author="Jeff Wootton" w:date="2024-06-23T18:56:00Z" w16du:dateUtc="2024-06-23T16:56:00Z">
            <w:rPr>
              <w:del w:id="2152" w:author="Jeff Wootton" w:date="2024-06-23T18:45:00Z" w16du:dateUtc="2024-06-23T16:45:00Z"/>
              <w:lang w:val="en-US"/>
            </w:rPr>
          </w:rPrChange>
        </w:rPr>
        <w:pPrChange w:id="2153" w:author="Jeff Wootton" w:date="2024-06-23T18:56:00Z" w16du:dateUtc="2024-06-23T16:56:00Z">
          <w:pPr>
            <w:spacing w:after="120" w:line="240" w:lineRule="auto"/>
          </w:pPr>
        </w:pPrChange>
      </w:pPr>
      <w:del w:id="2154" w:author="Jeff Wootton" w:date="2024-06-23T18:45:00Z" w16du:dateUtc="2024-06-23T16:45:00Z">
        <w:r w:rsidRPr="005751E8" w:rsidDel="00260FCD">
          <w:rPr>
            <w:rPrChange w:id="2155" w:author="Jeff Wootton" w:date="2024-06-23T18:56:00Z" w16du:dateUtc="2024-06-23T16:56:00Z">
              <w:rPr>
                <w:lang w:val="en-US"/>
              </w:rPr>
            </w:rPrChange>
          </w:rPr>
          <w:delText xml:space="preserve">Note that the algorithm above selects </w:delText>
        </w:r>
        <w:r w:rsidR="00B33C28" w:rsidRPr="005751E8" w:rsidDel="00260FCD">
          <w:rPr>
            <w:rPrChange w:id="2156" w:author="Jeff Wootton" w:date="2024-06-23T18:56:00Z" w16du:dateUtc="2024-06-23T16:56:00Z">
              <w:rPr>
                <w:b/>
                <w:lang w:val="en-US"/>
              </w:rPr>
            </w:rPrChange>
          </w:rPr>
          <w:delText>D</w:delText>
        </w:r>
        <w:r w:rsidRPr="005751E8" w:rsidDel="00260FCD">
          <w:rPr>
            <w:rPrChange w:id="2157" w:author="Jeff Wootton" w:date="2024-06-23T18:56:00Z" w16du:dateUtc="2024-06-23T16:56:00Z">
              <w:rPr>
                <w:b/>
                <w:lang w:val="en-US"/>
              </w:rPr>
            </w:rPrChange>
          </w:rPr>
          <w:delText xml:space="preserve">ata </w:delText>
        </w:r>
        <w:r w:rsidR="00B33C28" w:rsidRPr="005751E8" w:rsidDel="00260FCD">
          <w:rPr>
            <w:rPrChange w:id="2158" w:author="Jeff Wootton" w:date="2024-06-23T18:56:00Z" w16du:dateUtc="2024-06-23T16:56:00Z">
              <w:rPr>
                <w:b/>
                <w:lang w:val="en-US"/>
              </w:rPr>
            </w:rPrChange>
          </w:rPr>
          <w:delText>C</w:delText>
        </w:r>
        <w:r w:rsidRPr="005751E8" w:rsidDel="00260FCD">
          <w:rPr>
            <w:rPrChange w:id="2159" w:author="Jeff Wootton" w:date="2024-06-23T18:56:00Z" w16du:dateUtc="2024-06-23T16:56:00Z">
              <w:rPr>
                <w:b/>
                <w:lang w:val="en-US"/>
              </w:rPr>
            </w:rPrChange>
          </w:rPr>
          <w:delText>overage</w:delText>
        </w:r>
        <w:r w:rsidR="00B82060" w:rsidRPr="005751E8" w:rsidDel="00260FCD">
          <w:rPr>
            <w:rPrChange w:id="2160" w:author="Jeff Wootton" w:date="2024-06-23T18:56:00Z" w16du:dateUtc="2024-06-23T16:56:00Z">
              <w:rPr>
                <w:lang w:val="en-US"/>
              </w:rPr>
            </w:rPrChange>
          </w:rPr>
          <w:delText xml:space="preserve"> features</w:delText>
        </w:r>
        <w:r w:rsidRPr="005751E8" w:rsidDel="00260FCD">
          <w:rPr>
            <w:rPrChange w:id="2161" w:author="Jeff Wootton" w:date="2024-06-23T18:56:00Z" w16du:dateUtc="2024-06-23T16:56:00Z">
              <w:rPr>
                <w:lang w:val="en-US"/>
              </w:rPr>
            </w:rPrChange>
          </w:rPr>
          <w:delText xml:space="preserve">. The system will then load the associated datasets. In the case where multiple selected </w:delText>
        </w:r>
        <w:r w:rsidR="00B33C28" w:rsidRPr="005751E8" w:rsidDel="00260FCD">
          <w:rPr>
            <w:rPrChange w:id="2162" w:author="Jeff Wootton" w:date="2024-06-23T18:56:00Z" w16du:dateUtc="2024-06-23T16:56:00Z">
              <w:rPr>
                <w:b/>
                <w:lang w:val="en-US"/>
              </w:rPr>
            </w:rPrChange>
          </w:rPr>
          <w:delText>D</w:delText>
        </w:r>
        <w:r w:rsidRPr="005751E8" w:rsidDel="00260FCD">
          <w:rPr>
            <w:rPrChange w:id="2163" w:author="Jeff Wootton" w:date="2024-06-23T18:56:00Z" w16du:dateUtc="2024-06-23T16:56:00Z">
              <w:rPr>
                <w:b/>
                <w:lang w:val="en-US"/>
              </w:rPr>
            </w:rPrChange>
          </w:rPr>
          <w:delText xml:space="preserve">ata </w:delText>
        </w:r>
        <w:r w:rsidR="00B33C28" w:rsidRPr="005751E8" w:rsidDel="00260FCD">
          <w:rPr>
            <w:rPrChange w:id="2164" w:author="Jeff Wootton" w:date="2024-06-23T18:56:00Z" w16du:dateUtc="2024-06-23T16:56:00Z">
              <w:rPr>
                <w:b/>
                <w:lang w:val="en-US"/>
              </w:rPr>
            </w:rPrChange>
          </w:rPr>
          <w:delText>C</w:delText>
        </w:r>
        <w:r w:rsidRPr="005751E8" w:rsidDel="00260FCD">
          <w:rPr>
            <w:rPrChange w:id="2165" w:author="Jeff Wootton" w:date="2024-06-23T18:56:00Z" w16du:dateUtc="2024-06-23T16:56:00Z">
              <w:rPr>
                <w:b/>
                <w:lang w:val="en-US"/>
              </w:rPr>
            </w:rPrChange>
          </w:rPr>
          <w:delText>overage</w:delText>
        </w:r>
        <w:r w:rsidR="00B82060" w:rsidRPr="005751E8" w:rsidDel="00260FCD">
          <w:rPr>
            <w:rPrChange w:id="2166" w:author="Jeff Wootton" w:date="2024-06-23T18:56:00Z" w16du:dateUtc="2024-06-23T16:56:00Z">
              <w:rPr>
                <w:lang w:val="en-US"/>
              </w:rPr>
            </w:rPrChange>
          </w:rPr>
          <w:delText xml:space="preserve"> features</w:delText>
        </w:r>
        <w:r w:rsidRPr="005751E8" w:rsidDel="00260FCD">
          <w:rPr>
            <w:rPrChange w:id="2167" w:author="Jeff Wootton" w:date="2024-06-23T18:56:00Z" w16du:dateUtc="2024-06-23T16:56:00Z">
              <w:rPr>
                <w:lang w:val="en-US"/>
              </w:rPr>
            </w:rPrChange>
          </w:rPr>
          <w:delText xml:space="preserve"> are associated with the same dataset, this dataset will be loaded only once.</w:delText>
        </w:r>
      </w:del>
    </w:p>
    <w:p w14:paraId="2C85D844" w14:textId="30378935" w:rsidR="00790B2E" w:rsidRPr="005751E8" w:rsidDel="00260FCD" w:rsidRDefault="00790B2E">
      <w:pPr>
        <w:rPr>
          <w:del w:id="2168" w:author="Jeff Wootton" w:date="2024-06-23T18:45:00Z" w16du:dateUtc="2024-06-23T16:45:00Z"/>
          <w:rPrChange w:id="2169" w:author="Jeff Wootton" w:date="2024-06-23T18:56:00Z" w16du:dateUtc="2024-06-23T16:56:00Z">
            <w:rPr>
              <w:del w:id="2170" w:author="Jeff Wootton" w:date="2024-06-23T18:45:00Z" w16du:dateUtc="2024-06-23T16:45:00Z"/>
              <w:lang w:val="en-US"/>
            </w:rPr>
          </w:rPrChange>
        </w:rPr>
        <w:pPrChange w:id="2171" w:author="Jeff Wootton" w:date="2024-06-23T18:56:00Z" w16du:dateUtc="2024-06-23T16:56:00Z">
          <w:pPr>
            <w:spacing w:after="120" w:line="240" w:lineRule="auto"/>
          </w:pPr>
        </w:pPrChange>
      </w:pPr>
    </w:p>
    <w:p w14:paraId="2CF5E526" w14:textId="13B5DD87" w:rsidR="002A5302" w:rsidRPr="005751E8" w:rsidDel="00260FCD" w:rsidRDefault="002A5302">
      <w:pPr>
        <w:rPr>
          <w:del w:id="2172" w:author="Jeff Wootton" w:date="2024-06-23T18:45:00Z" w16du:dateUtc="2024-06-23T16:45:00Z"/>
          <w:rPrChange w:id="2173" w:author="Jeff Wootton" w:date="2024-06-23T18:56:00Z" w16du:dateUtc="2024-06-23T16:56:00Z">
            <w:rPr>
              <w:del w:id="2174" w:author="Jeff Wootton" w:date="2024-06-23T18:45:00Z" w16du:dateUtc="2024-06-23T16:45:00Z"/>
              <w:szCs w:val="22"/>
              <w:lang w:eastAsia="en-US"/>
            </w:rPr>
          </w:rPrChange>
        </w:rPr>
        <w:pPrChange w:id="2175" w:author="Jeff Wootton" w:date="2024-06-23T18:56:00Z" w16du:dateUtc="2024-06-23T16:56:00Z">
          <w:pPr>
            <w:pStyle w:val="ListContinue2"/>
            <w:numPr>
              <w:ilvl w:val="0"/>
              <w:numId w:val="40"/>
            </w:numPr>
            <w:tabs>
              <w:tab w:val="clear" w:pos="432"/>
              <w:tab w:val="clear" w:pos="800"/>
              <w:tab w:val="num" w:pos="709"/>
            </w:tabs>
            <w:spacing w:before="120" w:after="200" w:line="240" w:lineRule="auto"/>
            <w:ind w:left="709" w:hanging="709"/>
          </w:pPr>
        </w:pPrChange>
      </w:pPr>
      <w:bookmarkStart w:id="2176" w:name="_Toc169203198"/>
      <w:commentRangeStart w:id="2177"/>
      <w:del w:id="2178" w:author="Jeff Wootton" w:date="2024-06-23T18:45:00Z" w16du:dateUtc="2024-06-23T16:45:00Z">
        <w:r w:rsidRPr="005751E8" w:rsidDel="00260FCD">
          <w:rPr>
            <w:rPrChange w:id="2179" w:author="Jeff Wootton" w:date="2024-06-23T18:56:00Z" w16du:dateUtc="2024-06-23T16:56:00Z">
              <w:rPr>
                <w:b/>
                <w:sz w:val="22"/>
                <w:szCs w:val="22"/>
                <w:lang w:eastAsia="en-US"/>
              </w:rPr>
            </w:rPrChange>
          </w:rPr>
          <w:delText>Data Display Algorithm</w:delText>
        </w:r>
        <w:commentRangeEnd w:id="2177"/>
        <w:r w:rsidR="00295FE5" w:rsidRPr="005751E8" w:rsidDel="00260FCD">
          <w:rPr>
            <w:rPrChange w:id="2180" w:author="Jeff Wootton" w:date="2024-06-23T18:56:00Z" w16du:dateUtc="2024-06-23T16:56:00Z">
              <w:rPr>
                <w:rStyle w:val="CommentReference"/>
              </w:rPr>
            </w:rPrChange>
          </w:rPr>
          <w:commentReference w:id="2177"/>
        </w:r>
        <w:bookmarkEnd w:id="2176"/>
      </w:del>
    </w:p>
    <w:p w14:paraId="577F5E87" w14:textId="7A86EABB" w:rsidR="00382FD3" w:rsidRPr="005751E8" w:rsidDel="00260FCD" w:rsidRDefault="002A5302">
      <w:pPr>
        <w:rPr>
          <w:del w:id="2181" w:author="Jeff Wootton" w:date="2024-06-23T18:45:00Z" w16du:dateUtc="2024-06-23T16:45:00Z"/>
        </w:rPr>
        <w:pPrChange w:id="2182" w:author="Jeff Wootton" w:date="2024-06-23T18:56:00Z" w16du:dateUtc="2024-06-23T16:56:00Z">
          <w:pPr>
            <w:spacing w:after="120" w:line="240" w:lineRule="auto"/>
          </w:pPr>
        </w:pPrChange>
      </w:pPr>
      <w:del w:id="2183" w:author="Jeff Wootton" w:date="2024-03-15T08:33:00Z">
        <w:r w:rsidRPr="005751E8" w:rsidDel="00382FD3">
          <w:rPr>
            <w:rPrChange w:id="2184" w:author="Jeff Wootton" w:date="2024-06-23T18:56:00Z" w16du:dateUtc="2024-06-23T16:56:00Z">
              <w:rPr>
                <w:color w:val="FF0000"/>
              </w:rPr>
            </w:rPrChange>
          </w:rPr>
          <w:delText>To be defined.</w:delText>
        </w:r>
      </w:del>
    </w:p>
    <w:p w14:paraId="4A74FED0" w14:textId="3C8F5865" w:rsidR="00953C01" w:rsidRPr="005751E8" w:rsidDel="00E356FF" w:rsidRDefault="00953C01">
      <w:pPr>
        <w:rPr>
          <w:del w:id="2185" w:author="Jeff Wootton" w:date="2024-03-27T12:17:00Z"/>
          <w:rPrChange w:id="2186" w:author="Jeff Wootton" w:date="2024-06-23T18:56:00Z" w16du:dateUtc="2024-06-23T16:56:00Z">
            <w:rPr>
              <w:del w:id="2187" w:author="Jeff Wootton" w:date="2024-03-27T12:17:00Z"/>
              <w:lang w:val="en-US"/>
            </w:rPr>
          </w:rPrChange>
        </w:rPr>
        <w:pPrChange w:id="2188" w:author="Jeff Wootton" w:date="2024-06-23T18:56:00Z" w16du:dateUtc="2024-06-23T16:56:00Z">
          <w:pPr>
            <w:spacing w:after="160" w:line="259" w:lineRule="auto"/>
            <w:jc w:val="left"/>
          </w:pPr>
        </w:pPrChange>
      </w:pPr>
      <w:del w:id="2189" w:author="Jeff Wootton" w:date="2024-03-27T12:17:00Z">
        <w:r w:rsidRPr="005751E8" w:rsidDel="00E356FF">
          <w:rPr>
            <w:rPrChange w:id="2190" w:author="Jeff Wootton" w:date="2024-06-23T18:56:00Z" w16du:dateUtc="2024-06-23T16:56:00Z">
              <w:rPr>
                <w:lang w:val="en-US"/>
              </w:rPr>
            </w:rPrChange>
          </w:rPr>
          <w:br w:type="page"/>
        </w:r>
      </w:del>
    </w:p>
    <w:p w14:paraId="568FC50A" w14:textId="6FEFA64A" w:rsidR="00953C01" w:rsidRPr="005751E8" w:rsidDel="00E356FF" w:rsidRDefault="00953C01">
      <w:pPr>
        <w:rPr>
          <w:del w:id="2191" w:author="Jeff Wootton" w:date="2024-03-27T12:17:00Z"/>
          <w:rPrChange w:id="2192" w:author="Jeff Wootton" w:date="2024-06-23T18:56:00Z" w16du:dateUtc="2024-06-23T16:56:00Z">
            <w:rPr>
              <w:del w:id="2193" w:author="Jeff Wootton" w:date="2024-03-27T12:17:00Z"/>
              <w:lang w:val="en-US"/>
            </w:rPr>
          </w:rPrChange>
        </w:rPr>
        <w:pPrChange w:id="2194" w:author="Jeff Wootton" w:date="2024-06-23T18:56:00Z" w16du:dateUtc="2024-06-23T16:56:00Z">
          <w:pPr>
            <w:spacing w:line="240" w:lineRule="auto"/>
          </w:pPr>
        </w:pPrChange>
      </w:pPr>
    </w:p>
    <w:p w14:paraId="14EB05C2" w14:textId="57CB48E9" w:rsidR="00953C01" w:rsidRPr="005751E8" w:rsidDel="00E356FF" w:rsidRDefault="00953C01">
      <w:pPr>
        <w:rPr>
          <w:del w:id="2195" w:author="Jeff Wootton" w:date="2024-03-27T12:17:00Z"/>
          <w:rPrChange w:id="2196" w:author="Jeff Wootton" w:date="2024-06-23T18:56:00Z" w16du:dateUtc="2024-06-23T16:56:00Z">
            <w:rPr>
              <w:del w:id="2197" w:author="Jeff Wootton" w:date="2024-03-27T12:17:00Z"/>
              <w:lang w:val="en-US"/>
            </w:rPr>
          </w:rPrChange>
        </w:rPr>
        <w:pPrChange w:id="2198" w:author="Jeff Wootton" w:date="2024-06-23T18:56:00Z" w16du:dateUtc="2024-06-23T16:56:00Z">
          <w:pPr>
            <w:spacing w:line="240" w:lineRule="auto"/>
          </w:pPr>
        </w:pPrChange>
      </w:pPr>
    </w:p>
    <w:p w14:paraId="0E5E6D49" w14:textId="2CB8FF5E" w:rsidR="00A310FD" w:rsidRPr="005751E8" w:rsidDel="00E356FF" w:rsidRDefault="00A310FD">
      <w:pPr>
        <w:rPr>
          <w:del w:id="2199" w:author="Jeff Wootton" w:date="2024-03-27T12:17:00Z"/>
          <w:rPrChange w:id="2200" w:author="Jeff Wootton" w:date="2024-06-23T18:56:00Z" w16du:dateUtc="2024-06-23T16:56:00Z">
            <w:rPr>
              <w:del w:id="2201" w:author="Jeff Wootton" w:date="2024-03-27T12:17:00Z"/>
              <w:lang w:val="en-US"/>
            </w:rPr>
          </w:rPrChange>
        </w:rPr>
        <w:pPrChange w:id="2202" w:author="Jeff Wootton" w:date="2024-06-23T18:56:00Z" w16du:dateUtc="2024-06-23T16:56:00Z">
          <w:pPr>
            <w:spacing w:line="240" w:lineRule="auto"/>
          </w:pPr>
        </w:pPrChange>
      </w:pPr>
    </w:p>
    <w:p w14:paraId="53593CBE" w14:textId="50298221" w:rsidR="00A310FD" w:rsidRPr="005751E8" w:rsidDel="00E356FF" w:rsidRDefault="00A310FD">
      <w:pPr>
        <w:rPr>
          <w:del w:id="2203" w:author="Jeff Wootton" w:date="2024-03-27T12:17:00Z"/>
          <w:rPrChange w:id="2204" w:author="Jeff Wootton" w:date="2024-06-23T18:56:00Z" w16du:dateUtc="2024-06-23T16:56:00Z">
            <w:rPr>
              <w:del w:id="2205" w:author="Jeff Wootton" w:date="2024-03-27T12:17:00Z"/>
              <w:lang w:val="en-US"/>
            </w:rPr>
          </w:rPrChange>
        </w:rPr>
        <w:pPrChange w:id="2206" w:author="Jeff Wootton" w:date="2024-06-23T18:56:00Z" w16du:dateUtc="2024-06-23T16:56:00Z">
          <w:pPr>
            <w:spacing w:line="240" w:lineRule="auto"/>
          </w:pPr>
        </w:pPrChange>
      </w:pPr>
    </w:p>
    <w:p w14:paraId="6486E1EE" w14:textId="637202AE" w:rsidR="00953C01" w:rsidRPr="005751E8" w:rsidDel="00E356FF" w:rsidRDefault="00953C01">
      <w:pPr>
        <w:rPr>
          <w:del w:id="2207" w:author="Jeff Wootton" w:date="2024-03-27T12:17:00Z"/>
          <w:rPrChange w:id="2208" w:author="Jeff Wootton" w:date="2024-06-23T18:56:00Z" w16du:dateUtc="2024-06-23T16:56:00Z">
            <w:rPr>
              <w:del w:id="2209" w:author="Jeff Wootton" w:date="2024-03-27T12:17:00Z"/>
              <w:lang w:val="en-US"/>
            </w:rPr>
          </w:rPrChange>
        </w:rPr>
        <w:pPrChange w:id="2210" w:author="Jeff Wootton" w:date="2024-06-23T18:56:00Z" w16du:dateUtc="2024-06-23T16:56:00Z">
          <w:pPr>
            <w:spacing w:line="240" w:lineRule="auto"/>
          </w:pPr>
        </w:pPrChange>
      </w:pPr>
    </w:p>
    <w:p w14:paraId="25964460" w14:textId="27DDAD1F" w:rsidR="00953C01" w:rsidRPr="005751E8" w:rsidDel="00E356FF" w:rsidRDefault="00953C01">
      <w:pPr>
        <w:rPr>
          <w:del w:id="2211" w:author="Jeff Wootton" w:date="2024-03-27T12:17:00Z"/>
          <w:rPrChange w:id="2212" w:author="Jeff Wootton" w:date="2024-06-23T18:56:00Z" w16du:dateUtc="2024-06-23T16:56:00Z">
            <w:rPr>
              <w:del w:id="2213" w:author="Jeff Wootton" w:date="2024-03-27T12:17:00Z"/>
              <w:lang w:val="en-US"/>
            </w:rPr>
          </w:rPrChange>
        </w:rPr>
        <w:pPrChange w:id="2214" w:author="Jeff Wootton" w:date="2024-06-23T18:56:00Z" w16du:dateUtc="2024-06-23T16:56:00Z">
          <w:pPr>
            <w:spacing w:line="240" w:lineRule="auto"/>
          </w:pPr>
        </w:pPrChange>
      </w:pPr>
    </w:p>
    <w:p w14:paraId="10C9D358" w14:textId="7E4744EA" w:rsidR="00953C01" w:rsidRPr="005751E8" w:rsidDel="00E356FF" w:rsidRDefault="00953C01">
      <w:pPr>
        <w:rPr>
          <w:del w:id="2215" w:author="Jeff Wootton" w:date="2024-03-27T12:17:00Z"/>
          <w:rPrChange w:id="2216" w:author="Jeff Wootton" w:date="2024-06-23T18:56:00Z" w16du:dateUtc="2024-06-23T16:56:00Z">
            <w:rPr>
              <w:del w:id="2217" w:author="Jeff Wootton" w:date="2024-03-27T12:17:00Z"/>
              <w:lang w:val="en-US"/>
            </w:rPr>
          </w:rPrChange>
        </w:rPr>
        <w:pPrChange w:id="2218" w:author="Jeff Wootton" w:date="2024-06-23T18:56:00Z" w16du:dateUtc="2024-06-23T16:56:00Z">
          <w:pPr>
            <w:spacing w:line="240" w:lineRule="auto"/>
          </w:pPr>
        </w:pPrChange>
      </w:pPr>
    </w:p>
    <w:p w14:paraId="29BDA0DA" w14:textId="0F2BD03A" w:rsidR="00953C01" w:rsidRPr="005751E8" w:rsidDel="00E356FF" w:rsidRDefault="00953C01">
      <w:pPr>
        <w:rPr>
          <w:del w:id="2219" w:author="Jeff Wootton" w:date="2024-03-27T12:17:00Z"/>
          <w:rPrChange w:id="2220" w:author="Jeff Wootton" w:date="2024-06-23T18:56:00Z" w16du:dateUtc="2024-06-23T16:56:00Z">
            <w:rPr>
              <w:del w:id="2221" w:author="Jeff Wootton" w:date="2024-03-27T12:17:00Z"/>
              <w:lang w:val="en-US"/>
            </w:rPr>
          </w:rPrChange>
        </w:rPr>
        <w:pPrChange w:id="2222" w:author="Jeff Wootton" w:date="2024-06-23T18:56:00Z" w16du:dateUtc="2024-06-23T16:56:00Z">
          <w:pPr>
            <w:spacing w:line="240" w:lineRule="auto"/>
          </w:pPr>
        </w:pPrChange>
      </w:pPr>
    </w:p>
    <w:p w14:paraId="6AD0826A" w14:textId="1EE0076E" w:rsidR="00953C01" w:rsidRPr="005751E8" w:rsidDel="00E356FF" w:rsidRDefault="00953C01">
      <w:pPr>
        <w:rPr>
          <w:del w:id="2223" w:author="Jeff Wootton" w:date="2024-03-27T12:17:00Z"/>
          <w:rPrChange w:id="2224" w:author="Jeff Wootton" w:date="2024-06-23T18:56:00Z" w16du:dateUtc="2024-06-23T16:56:00Z">
            <w:rPr>
              <w:del w:id="2225" w:author="Jeff Wootton" w:date="2024-03-27T12:17:00Z"/>
              <w:lang w:val="en-US"/>
            </w:rPr>
          </w:rPrChange>
        </w:rPr>
        <w:pPrChange w:id="2226" w:author="Jeff Wootton" w:date="2024-06-23T18:56:00Z" w16du:dateUtc="2024-06-23T16:56:00Z">
          <w:pPr>
            <w:spacing w:line="240" w:lineRule="auto"/>
          </w:pPr>
        </w:pPrChange>
      </w:pPr>
    </w:p>
    <w:p w14:paraId="5C2817B0" w14:textId="1389CFF2" w:rsidR="00953C01" w:rsidRPr="005751E8" w:rsidDel="00E356FF" w:rsidRDefault="00953C01">
      <w:pPr>
        <w:rPr>
          <w:del w:id="2227" w:author="Jeff Wootton" w:date="2024-03-27T12:17:00Z"/>
          <w:rPrChange w:id="2228" w:author="Jeff Wootton" w:date="2024-06-23T18:56:00Z" w16du:dateUtc="2024-06-23T16:56:00Z">
            <w:rPr>
              <w:del w:id="2229" w:author="Jeff Wootton" w:date="2024-03-27T12:17:00Z"/>
              <w:lang w:val="en-US"/>
            </w:rPr>
          </w:rPrChange>
        </w:rPr>
        <w:pPrChange w:id="2230" w:author="Jeff Wootton" w:date="2024-06-23T18:56:00Z" w16du:dateUtc="2024-06-23T16:56:00Z">
          <w:pPr>
            <w:spacing w:line="240" w:lineRule="auto"/>
          </w:pPr>
        </w:pPrChange>
      </w:pPr>
    </w:p>
    <w:p w14:paraId="0921AC75" w14:textId="28FB273F" w:rsidR="00953C01" w:rsidRPr="005751E8" w:rsidDel="00E356FF" w:rsidRDefault="00953C01">
      <w:pPr>
        <w:rPr>
          <w:del w:id="2231" w:author="Jeff Wootton" w:date="2024-03-27T12:17:00Z"/>
          <w:rPrChange w:id="2232" w:author="Jeff Wootton" w:date="2024-06-23T18:56:00Z" w16du:dateUtc="2024-06-23T16:56:00Z">
            <w:rPr>
              <w:del w:id="2233" w:author="Jeff Wootton" w:date="2024-03-27T12:17:00Z"/>
              <w:lang w:val="en-US"/>
            </w:rPr>
          </w:rPrChange>
        </w:rPr>
        <w:pPrChange w:id="2234" w:author="Jeff Wootton" w:date="2024-06-23T18:56:00Z" w16du:dateUtc="2024-06-23T16:56:00Z">
          <w:pPr>
            <w:spacing w:line="240" w:lineRule="auto"/>
          </w:pPr>
        </w:pPrChange>
      </w:pPr>
    </w:p>
    <w:p w14:paraId="6BE1BF18" w14:textId="461D556E" w:rsidR="00953C01" w:rsidRPr="005751E8" w:rsidDel="00E356FF" w:rsidRDefault="00953C01">
      <w:pPr>
        <w:rPr>
          <w:del w:id="2235" w:author="Jeff Wootton" w:date="2024-03-27T12:17:00Z"/>
          <w:rPrChange w:id="2236" w:author="Jeff Wootton" w:date="2024-06-23T18:56:00Z" w16du:dateUtc="2024-06-23T16:56:00Z">
            <w:rPr>
              <w:del w:id="2237" w:author="Jeff Wootton" w:date="2024-03-27T12:17:00Z"/>
              <w:lang w:val="en-US"/>
            </w:rPr>
          </w:rPrChange>
        </w:rPr>
        <w:pPrChange w:id="2238" w:author="Jeff Wootton" w:date="2024-06-23T18:56:00Z" w16du:dateUtc="2024-06-23T16:56:00Z">
          <w:pPr>
            <w:spacing w:line="240" w:lineRule="auto"/>
          </w:pPr>
        </w:pPrChange>
      </w:pPr>
    </w:p>
    <w:p w14:paraId="4E6CFD92" w14:textId="6E6349FB" w:rsidR="00953C01" w:rsidRPr="005751E8" w:rsidDel="00E356FF" w:rsidRDefault="00953C01">
      <w:pPr>
        <w:rPr>
          <w:del w:id="2239" w:author="Jeff Wootton" w:date="2024-03-27T12:17:00Z"/>
          <w:rPrChange w:id="2240" w:author="Jeff Wootton" w:date="2024-06-23T18:56:00Z" w16du:dateUtc="2024-06-23T16:56:00Z">
            <w:rPr>
              <w:del w:id="2241" w:author="Jeff Wootton" w:date="2024-03-27T12:17:00Z"/>
              <w:lang w:val="en-US"/>
            </w:rPr>
          </w:rPrChange>
        </w:rPr>
        <w:pPrChange w:id="2242" w:author="Jeff Wootton" w:date="2024-06-23T18:56:00Z" w16du:dateUtc="2024-06-23T16:56:00Z">
          <w:pPr>
            <w:spacing w:line="240" w:lineRule="auto"/>
          </w:pPr>
        </w:pPrChange>
      </w:pPr>
    </w:p>
    <w:p w14:paraId="46489BA3" w14:textId="721A0709" w:rsidR="00953C01" w:rsidRPr="005751E8" w:rsidDel="00E356FF" w:rsidRDefault="00953C01">
      <w:pPr>
        <w:rPr>
          <w:del w:id="2243" w:author="Jeff Wootton" w:date="2024-03-27T12:17:00Z"/>
          <w:rPrChange w:id="2244" w:author="Jeff Wootton" w:date="2024-06-23T18:56:00Z" w16du:dateUtc="2024-06-23T16:56:00Z">
            <w:rPr>
              <w:del w:id="2245" w:author="Jeff Wootton" w:date="2024-03-27T12:17:00Z"/>
              <w:lang w:val="en-US"/>
            </w:rPr>
          </w:rPrChange>
        </w:rPr>
        <w:pPrChange w:id="2246" w:author="Jeff Wootton" w:date="2024-06-23T18:56:00Z" w16du:dateUtc="2024-06-23T16:56:00Z">
          <w:pPr>
            <w:spacing w:line="240" w:lineRule="auto"/>
          </w:pPr>
        </w:pPrChange>
      </w:pPr>
    </w:p>
    <w:p w14:paraId="6A878EA2" w14:textId="6B8CD0FD" w:rsidR="00953C01" w:rsidRPr="005751E8" w:rsidDel="00E356FF" w:rsidRDefault="00953C01">
      <w:pPr>
        <w:rPr>
          <w:del w:id="2247" w:author="Jeff Wootton" w:date="2024-03-27T12:17:00Z"/>
          <w:rPrChange w:id="2248" w:author="Jeff Wootton" w:date="2024-06-23T18:56:00Z" w16du:dateUtc="2024-06-23T16:56:00Z">
            <w:rPr>
              <w:del w:id="2249" w:author="Jeff Wootton" w:date="2024-03-27T12:17:00Z"/>
              <w:lang w:val="en-US"/>
            </w:rPr>
          </w:rPrChange>
        </w:rPr>
        <w:pPrChange w:id="2250" w:author="Jeff Wootton" w:date="2024-06-23T18:56:00Z" w16du:dateUtc="2024-06-23T16:56:00Z">
          <w:pPr>
            <w:spacing w:line="240" w:lineRule="auto"/>
          </w:pPr>
        </w:pPrChange>
      </w:pPr>
    </w:p>
    <w:p w14:paraId="6D77D58F" w14:textId="1FE79941" w:rsidR="00953C01" w:rsidRPr="005751E8" w:rsidDel="00E356FF" w:rsidRDefault="00953C01">
      <w:pPr>
        <w:rPr>
          <w:del w:id="2251" w:author="Jeff Wootton" w:date="2024-03-27T12:17:00Z"/>
          <w:rPrChange w:id="2252" w:author="Jeff Wootton" w:date="2024-06-23T18:56:00Z" w16du:dateUtc="2024-06-23T16:56:00Z">
            <w:rPr>
              <w:del w:id="2253" w:author="Jeff Wootton" w:date="2024-03-27T12:17:00Z"/>
              <w:rFonts w:eastAsia="Times New Roman"/>
              <w:sz w:val="22"/>
              <w:lang w:val="en-AU" w:eastAsia="en-GB"/>
            </w:rPr>
          </w:rPrChange>
        </w:rPr>
        <w:pPrChange w:id="2254" w:author="Jeff Wootton" w:date="2024-06-23T18:56:00Z" w16du:dateUtc="2024-06-23T16:56:00Z">
          <w:pPr>
            <w:framePr w:w="4406" w:hSpace="240" w:vSpace="240" w:wrap="around" w:vAnchor="text" w:hAnchor="page" w:x="3742" w:y="1"/>
            <w:pBdr>
              <w:top w:val="single" w:sz="6" w:space="0" w:color="000000"/>
              <w:left w:val="single" w:sz="6" w:space="0" w:color="000000"/>
              <w:bottom w:val="single" w:sz="6" w:space="0" w:color="000000"/>
              <w:right w:val="single" w:sz="6" w:space="0" w:color="000000"/>
            </w:pBdr>
            <w:tabs>
              <w:tab w:val="center" w:pos="2203"/>
              <w:tab w:val="left" w:pos="2880"/>
              <w:tab w:val="left" w:pos="3600"/>
              <w:tab w:val="left" w:pos="4320"/>
              <w:tab w:val="left" w:pos="5040"/>
              <w:tab w:val="left" w:pos="5760"/>
              <w:tab w:val="left" w:pos="6480"/>
              <w:tab w:val="left" w:pos="7200"/>
              <w:tab w:val="left" w:pos="7920"/>
              <w:tab w:val="left" w:pos="8640"/>
            </w:tabs>
            <w:spacing w:after="0" w:line="240" w:lineRule="auto"/>
            <w:jc w:val="left"/>
          </w:pPr>
        </w:pPrChange>
      </w:pPr>
      <w:del w:id="2255" w:author="Jeff Wootton" w:date="2024-03-27T12:17:00Z">
        <w:r w:rsidRPr="005751E8" w:rsidDel="00E356FF">
          <w:rPr>
            <w:rPrChange w:id="2256" w:author="Jeff Wootton" w:date="2024-06-23T18:56:00Z" w16du:dateUtc="2024-06-23T16:56:00Z">
              <w:rPr>
                <w:rFonts w:eastAsia="Times New Roman"/>
                <w:sz w:val="22"/>
                <w:lang w:val="en-AU" w:eastAsia="en-GB"/>
              </w:rPr>
            </w:rPrChange>
          </w:rPr>
          <w:tab/>
          <w:delText>Page intentionally left blank</w:delText>
        </w:r>
      </w:del>
    </w:p>
    <w:p w14:paraId="2948C0B1" w14:textId="12EF0F02" w:rsidR="00953C01" w:rsidRPr="005751E8" w:rsidDel="00E356FF" w:rsidRDefault="00953C01">
      <w:pPr>
        <w:rPr>
          <w:del w:id="2257" w:author="Jeff Wootton" w:date="2024-03-27T12:17:00Z"/>
          <w:rPrChange w:id="2258" w:author="Jeff Wootton" w:date="2024-06-23T18:56:00Z" w16du:dateUtc="2024-06-23T16:56:00Z">
            <w:rPr>
              <w:del w:id="2259" w:author="Jeff Wootton" w:date="2024-03-27T12:17:00Z"/>
              <w:lang w:val="en-US"/>
            </w:rPr>
          </w:rPrChange>
        </w:rPr>
        <w:pPrChange w:id="2260" w:author="Jeff Wootton" w:date="2024-06-23T18:56:00Z" w16du:dateUtc="2024-06-23T16:56:00Z">
          <w:pPr>
            <w:spacing w:line="240" w:lineRule="auto"/>
          </w:pPr>
        </w:pPrChange>
      </w:pPr>
    </w:p>
    <w:p w14:paraId="6DA6A383" w14:textId="781F82A2" w:rsidR="00953C01" w:rsidRPr="005751E8" w:rsidDel="00E356FF" w:rsidRDefault="00953C01">
      <w:pPr>
        <w:rPr>
          <w:del w:id="2261" w:author="Jeff Wootton" w:date="2024-03-27T12:17:00Z"/>
          <w:rPrChange w:id="2262" w:author="Jeff Wootton" w:date="2024-06-23T18:56:00Z" w16du:dateUtc="2024-06-23T16:56:00Z">
            <w:rPr>
              <w:del w:id="2263" w:author="Jeff Wootton" w:date="2024-03-27T12:17:00Z"/>
              <w:lang w:val="en-US"/>
            </w:rPr>
          </w:rPrChange>
        </w:rPr>
        <w:pPrChange w:id="2264" w:author="Jeff Wootton" w:date="2024-06-23T18:56:00Z" w16du:dateUtc="2024-06-23T16:56:00Z">
          <w:pPr>
            <w:spacing w:after="120" w:line="240" w:lineRule="auto"/>
          </w:pPr>
        </w:pPrChange>
      </w:pPr>
    </w:p>
    <w:p w14:paraId="19A3EAF3" w14:textId="77777777" w:rsidR="00953C01" w:rsidRPr="005751E8" w:rsidRDefault="00953C01">
      <w:pPr>
        <w:rPr>
          <w:rPrChange w:id="2265" w:author="Jeff Wootton" w:date="2024-06-23T18:56:00Z" w16du:dateUtc="2024-06-23T16:56:00Z">
            <w:rPr>
              <w:lang w:val="en-US"/>
            </w:rPr>
          </w:rPrChange>
        </w:rPr>
        <w:pPrChange w:id="2266" w:author="Jeff Wootton" w:date="2024-06-23T18:56:00Z" w16du:dateUtc="2024-06-23T16:56:00Z">
          <w:pPr>
            <w:spacing w:line="240" w:lineRule="auto"/>
          </w:pPr>
        </w:pPrChange>
      </w:pPr>
    </w:p>
    <w:sectPr w:rsidR="00953C01" w:rsidRPr="005751E8" w:rsidSect="0054303F">
      <w:headerReference w:type="even" r:id="rId69"/>
      <w:headerReference w:type="default" r:id="rId70"/>
      <w:footerReference w:type="even" r:id="rId71"/>
      <w:footerReference w:type="default" r:id="rId72"/>
      <w:pgSz w:w="11906" w:h="16838"/>
      <w:pgMar w:top="1440" w:right="1400" w:bottom="1440" w:left="1418" w:header="709" w:footer="709" w:gutter="0"/>
      <w:cols w:space="720"/>
      <w:docGrid w:linePitch="27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286" w:author="Jeff Wootton" w:date="2024-03-20T22:51:00Z" w:initials="JW">
    <w:p w14:paraId="1015D02E" w14:textId="77777777" w:rsidR="00044081" w:rsidRDefault="00044081" w:rsidP="00044081">
      <w:pPr>
        <w:pStyle w:val="CommentText"/>
        <w:jc w:val="left"/>
      </w:pPr>
      <w:r>
        <w:rPr>
          <w:rStyle w:val="CommentReference"/>
        </w:rPr>
        <w:annotationRef/>
      </w:r>
      <w:r>
        <w:t>Paper S-101PT12-06.23 and Action S-101PT12-50.</w:t>
      </w:r>
    </w:p>
  </w:comment>
  <w:comment w:id="328" w:author="Jeff Wootton" w:date="2024-03-27T11:15:00Z" w:initials="JW">
    <w:p w14:paraId="3C63272E" w14:textId="77777777" w:rsidR="000F3006" w:rsidRDefault="000F3006" w:rsidP="000F3006">
      <w:pPr>
        <w:pStyle w:val="CommentText"/>
        <w:jc w:val="left"/>
      </w:pPr>
      <w:r>
        <w:rPr>
          <w:rStyle w:val="CommentReference"/>
        </w:rPr>
        <w:annotationRef/>
      </w:r>
      <w:r>
        <w:t>UML Figures replaced in all sub-clauses. Updated Figures received from Raphael 26/03/24.</w:t>
      </w:r>
    </w:p>
  </w:comment>
  <w:comment w:id="364" w:author="Jeff Wootton" w:date="2024-03-20T22:52:00Z" w:initials="JW">
    <w:p w14:paraId="17235ECD" w14:textId="77777777" w:rsidR="0021519E" w:rsidRDefault="0021519E" w:rsidP="0021519E">
      <w:pPr>
        <w:pStyle w:val="CommentText"/>
        <w:jc w:val="left"/>
      </w:pPr>
      <w:r>
        <w:rPr>
          <w:rStyle w:val="CommentReference"/>
        </w:rPr>
        <w:annotationRef/>
      </w:r>
      <w:r>
        <w:t>Refer to Paper S-101PT12-06.18 and Decisions and Actions from S-101PT12.</w:t>
      </w:r>
    </w:p>
  </w:comment>
  <w:comment w:id="405" w:author="Jeff Wootton" w:date="2024-03-20T21:10:00Z" w:initials="JW">
    <w:p w14:paraId="6D86D174" w14:textId="0FFFDF61" w:rsidR="00574F63" w:rsidRDefault="00574F63" w:rsidP="00574F63">
      <w:pPr>
        <w:pStyle w:val="CommentText"/>
        <w:jc w:val="left"/>
      </w:pPr>
      <w:r>
        <w:rPr>
          <w:rStyle w:val="CommentReference"/>
        </w:rPr>
        <w:annotationRef/>
      </w:r>
      <w:r>
        <w:t xml:space="preserve">Refer to </w:t>
      </w:r>
      <w:hyperlink r:id="rId1" w:history="1">
        <w:r w:rsidRPr="00EF61A1">
          <w:rPr>
            <w:rStyle w:val="Hyperlink"/>
            <w:lang w:val="en-GB"/>
          </w:rPr>
          <w:t>S-101 Documentation and FC Issue #71</w:t>
        </w:r>
      </w:hyperlink>
      <w:r>
        <w:t xml:space="preserve"> and Agenda S-100TSM10-09.1.</w:t>
      </w:r>
    </w:p>
  </w:comment>
  <w:comment w:id="428" w:author="Jeff Wootton" w:date="2024-06-04T17:41:00Z" w:initials="JW">
    <w:p w14:paraId="697207C9" w14:textId="77777777" w:rsidR="00EE6160" w:rsidRDefault="00EE6160" w:rsidP="00EE6160">
      <w:pPr>
        <w:pStyle w:val="CommentText"/>
        <w:jc w:val="left"/>
      </w:pPr>
      <w:r>
        <w:rPr>
          <w:rStyle w:val="CommentReference"/>
        </w:rPr>
        <w:annotationRef/>
      </w:r>
      <w:r>
        <w:t xml:space="preserve">Refer to </w:t>
      </w:r>
      <w:hyperlink r:id="rId2" w:history="1">
        <w:r w:rsidRPr="005273D9">
          <w:rPr>
            <w:rStyle w:val="Hyperlink"/>
            <w:lang w:val="en-GB"/>
          </w:rPr>
          <w:t>S-101 Documentation and FC Issue #71</w:t>
        </w:r>
      </w:hyperlink>
      <w:r>
        <w:t xml:space="preserve"> and Agenda S-100TSM10-09.1.</w:t>
      </w:r>
    </w:p>
  </w:comment>
  <w:comment w:id="444" w:author="Jeff Wootton" w:date="2024-06-23T18:51:00Z" w:initials="JW">
    <w:p w14:paraId="319683E5" w14:textId="77777777" w:rsidR="0043338D" w:rsidRDefault="0043338D" w:rsidP="0043338D">
      <w:pPr>
        <w:pStyle w:val="CommentText"/>
        <w:jc w:val="left"/>
      </w:pPr>
      <w:r>
        <w:rPr>
          <w:rStyle w:val="CommentReference"/>
        </w:rPr>
        <w:annotationRef/>
      </w:r>
      <w:r>
        <w:t>Refer to Paper S-101PT13-07.4 and Decisions and Actions from S-101PT13.</w:t>
      </w:r>
    </w:p>
  </w:comment>
  <w:comment w:id="476" w:author="Jeff Wootton" w:date="2024-05-15T11:58:00Z" w:initials="JW">
    <w:p w14:paraId="4C74ACF5" w14:textId="32E42C31" w:rsidR="003F6121" w:rsidRDefault="003F6121" w:rsidP="003F6121">
      <w:pPr>
        <w:pStyle w:val="CommentText"/>
        <w:jc w:val="left"/>
      </w:pPr>
      <w:r>
        <w:rPr>
          <w:rStyle w:val="CommentReference"/>
        </w:rPr>
        <w:annotationRef/>
      </w:r>
      <w:r>
        <w:t xml:space="preserve">Refer to S-101 Documentation and FC GitHub </w:t>
      </w:r>
      <w:hyperlink r:id="rId3" w:history="1">
        <w:r w:rsidRPr="00E138F8">
          <w:rPr>
            <w:rStyle w:val="Hyperlink"/>
            <w:lang w:val="en-GB"/>
          </w:rPr>
          <w:t>Issue #93</w:t>
        </w:r>
      </w:hyperlink>
      <w:r>
        <w:t>.</w:t>
      </w:r>
    </w:p>
  </w:comment>
  <w:comment w:id="512" w:author="Jeff Wootton" w:date="2024-05-15T11:20:00Z" w:initials="JW">
    <w:p w14:paraId="5A9B4197" w14:textId="720F98ED" w:rsidR="00530BCC" w:rsidRDefault="00530BCC" w:rsidP="00530BCC">
      <w:pPr>
        <w:pStyle w:val="CommentText"/>
        <w:jc w:val="left"/>
      </w:pPr>
      <w:r>
        <w:rPr>
          <w:rStyle w:val="CommentReference"/>
        </w:rPr>
        <w:annotationRef/>
      </w:r>
      <w:r>
        <w:t xml:space="preserve">Refer to S-101 Documentation and FC GitHub </w:t>
      </w:r>
      <w:hyperlink r:id="rId4" w:history="1">
        <w:r w:rsidRPr="00E16CD7">
          <w:rPr>
            <w:rStyle w:val="Hyperlink"/>
            <w:lang w:val="en-GB"/>
          </w:rPr>
          <w:t>Issue #92</w:t>
        </w:r>
      </w:hyperlink>
      <w:r>
        <w:t>.</w:t>
      </w:r>
    </w:p>
  </w:comment>
  <w:comment w:id="523" w:author="Jeff Wootton" w:date="2024-04-09T08:15:00Z" w:initials="JW">
    <w:p w14:paraId="79CCB8F9" w14:textId="7C07044F" w:rsidR="00A922EA" w:rsidRDefault="00A922EA" w:rsidP="00A922EA">
      <w:pPr>
        <w:pStyle w:val="CommentText"/>
        <w:jc w:val="left"/>
      </w:pPr>
      <w:r>
        <w:rPr>
          <w:rStyle w:val="CommentReference"/>
        </w:rPr>
        <w:annotationRef/>
      </w:r>
      <w:r>
        <w:t>Comment from S-101PT Chair: Should the VDAT field be removed due to changes to the Meta Features which now provide whole cell coverage?</w:t>
      </w:r>
    </w:p>
  </w:comment>
  <w:comment w:id="524" w:author="Jeff Wootton" w:date="2024-04-09T08:10:00Z" w:initials="JW">
    <w:p w14:paraId="735E2082" w14:textId="24566F2F" w:rsidR="00034EB2" w:rsidRDefault="00034EB2" w:rsidP="00034EB2">
      <w:pPr>
        <w:pStyle w:val="CommentText"/>
        <w:jc w:val="left"/>
      </w:pPr>
      <w:r>
        <w:rPr>
          <w:rStyle w:val="CommentReference"/>
        </w:rPr>
        <w:annotationRef/>
      </w:r>
      <w:r>
        <w:t>Comment from S-101PT Chair: Should the VDAT field be removed due to changes to the Meta Features which now provide whole cell coverage?</w:t>
      </w:r>
    </w:p>
  </w:comment>
  <w:comment w:id="526" w:author="Jeff Wootton" w:date="2024-06-18T09:00:00Z" w:initials="JW">
    <w:p w14:paraId="58D5497F" w14:textId="77777777" w:rsidR="00766AC0" w:rsidRDefault="00766AC0" w:rsidP="00766AC0">
      <w:pPr>
        <w:pStyle w:val="CommentText"/>
        <w:jc w:val="left"/>
      </w:pPr>
      <w:r>
        <w:rPr>
          <w:rStyle w:val="CommentReference"/>
        </w:rPr>
        <w:annotationRef/>
      </w:r>
      <w:r>
        <w:t>Discussions at S-101PT13. Clarification.</w:t>
      </w:r>
    </w:p>
  </w:comment>
  <w:comment w:id="811" w:author="Jeff Wootton" w:date="2024-03-14T14:20:00Z" w:initials="JW">
    <w:p w14:paraId="07424D4E" w14:textId="13D03C74" w:rsidR="00DE27D7" w:rsidRDefault="00DE27D7" w:rsidP="00DE27D7">
      <w:pPr>
        <w:pStyle w:val="CommentText"/>
        <w:jc w:val="left"/>
      </w:pPr>
      <w:r>
        <w:rPr>
          <w:rStyle w:val="CommentReference"/>
        </w:rPr>
        <w:annotationRef/>
      </w:r>
      <w:r>
        <w:t>Refer to paper S-101PT12-06.20 and Decisions and Action S-101PT12-23.</w:t>
      </w:r>
    </w:p>
  </w:comment>
  <w:comment w:id="812" w:author="Jeff Wootton" w:date="2024-06-13T16:55:00Z" w:initials="JW">
    <w:p w14:paraId="6EEF8EF2" w14:textId="77777777" w:rsidR="00833E10" w:rsidRDefault="00833E10" w:rsidP="00833E10">
      <w:pPr>
        <w:pStyle w:val="CommentText"/>
        <w:jc w:val="left"/>
      </w:pPr>
      <w:r>
        <w:rPr>
          <w:rStyle w:val="CommentReference"/>
        </w:rPr>
        <w:annotationRef/>
      </w:r>
      <w:r>
        <w:t>See also Paper S-101PT13-07.7.</w:t>
      </w:r>
    </w:p>
  </w:comment>
  <w:comment w:id="872" w:author="Jeff Wootton" w:date="2024-06-13T17:15:00Z" w:initials="JW">
    <w:p w14:paraId="2BA7ABC6" w14:textId="77777777" w:rsidR="00E36B0F" w:rsidRDefault="00E36B0F" w:rsidP="00E36B0F">
      <w:pPr>
        <w:pStyle w:val="CommentText"/>
        <w:jc w:val="left"/>
      </w:pPr>
      <w:r>
        <w:rPr>
          <w:rStyle w:val="CommentReference"/>
        </w:rPr>
        <w:annotationRef/>
      </w:r>
      <w:r>
        <w:t>Refer to paper S-101PT13-07.7.</w:t>
      </w:r>
    </w:p>
  </w:comment>
  <w:comment w:id="882" w:author="Jeff Wootton" w:date="2024-07-17T11:30:00Z" w:initials="JW">
    <w:p w14:paraId="4AC4FC35" w14:textId="77777777" w:rsidR="00DD34B2" w:rsidRDefault="00DD34B2" w:rsidP="00DD34B2">
      <w:pPr>
        <w:pStyle w:val="CommentText"/>
        <w:jc w:val="left"/>
      </w:pPr>
      <w:r>
        <w:rPr>
          <w:rStyle w:val="CommentReference"/>
        </w:rPr>
        <w:annotationRef/>
      </w:r>
      <w:r>
        <w:t>Refer to email from Mikus 16/07/24 (minor editorials by Dave Grant).</w:t>
      </w:r>
    </w:p>
  </w:comment>
  <w:comment w:id="887" w:author="Jeff Wootton" w:date="2024-06-22T10:49:00Z" w:initials="JW">
    <w:p w14:paraId="0E661122" w14:textId="449631C7" w:rsidR="00CF50A5" w:rsidRDefault="00CF50A5" w:rsidP="00CF50A5">
      <w:pPr>
        <w:pStyle w:val="CommentText"/>
        <w:jc w:val="left"/>
      </w:pPr>
      <w:r>
        <w:rPr>
          <w:rStyle w:val="CommentReference"/>
        </w:rPr>
        <w:annotationRef/>
      </w:r>
      <w:r>
        <w:t>Decision from S-101PT13.</w:t>
      </w:r>
    </w:p>
  </w:comment>
  <w:comment w:id="908" w:author="Jeff Wootton" w:date="2024-06-13T17:15:00Z" w:initials="JW">
    <w:p w14:paraId="070B3B45" w14:textId="129BCB42" w:rsidR="00E36B0F" w:rsidRDefault="00E36B0F" w:rsidP="00E36B0F">
      <w:pPr>
        <w:pStyle w:val="CommentText"/>
        <w:jc w:val="left"/>
      </w:pPr>
      <w:r>
        <w:rPr>
          <w:rStyle w:val="CommentReference"/>
        </w:rPr>
        <w:annotationRef/>
      </w:r>
      <w:r>
        <w:t>Refer to paper S-101PT13-07.7.</w:t>
      </w:r>
    </w:p>
  </w:comment>
  <w:comment w:id="932" w:author="Jeff Wootton" w:date="2024-06-13T17:20:00Z" w:initials="JW">
    <w:p w14:paraId="47443723" w14:textId="77777777" w:rsidR="00E36B0F" w:rsidRDefault="00E36B0F" w:rsidP="00E36B0F">
      <w:pPr>
        <w:pStyle w:val="CommentText"/>
        <w:jc w:val="left"/>
      </w:pPr>
      <w:r>
        <w:rPr>
          <w:rStyle w:val="CommentReference"/>
        </w:rPr>
        <w:annotationRef/>
      </w:r>
      <w:r>
        <w:t>Refer to paper S-101PT13-07.7.</w:t>
      </w:r>
    </w:p>
  </w:comment>
  <w:comment w:id="952" w:author="Jeff Wootton" w:date="2024-06-22T10:48:00Z" w:initials="JW">
    <w:p w14:paraId="56F406C8" w14:textId="77777777" w:rsidR="00277C32" w:rsidRDefault="00277C32" w:rsidP="00277C32">
      <w:pPr>
        <w:pStyle w:val="CommentText"/>
        <w:jc w:val="left"/>
      </w:pPr>
      <w:r>
        <w:rPr>
          <w:rStyle w:val="CommentReference"/>
        </w:rPr>
        <w:annotationRef/>
      </w:r>
      <w:r>
        <w:t>Decision from S-101PT13.</w:t>
      </w:r>
    </w:p>
  </w:comment>
  <w:comment w:id="986" w:author="Jeff Wootton" w:date="2024-06-13T18:00:00Z" w:initials="JW">
    <w:p w14:paraId="0E36A40F" w14:textId="2A9CEF55" w:rsidR="005276E2" w:rsidRDefault="005276E2" w:rsidP="005276E2">
      <w:pPr>
        <w:pStyle w:val="CommentText"/>
        <w:jc w:val="left"/>
      </w:pPr>
      <w:r>
        <w:rPr>
          <w:rStyle w:val="CommentReference"/>
        </w:rPr>
        <w:annotationRef/>
      </w:r>
      <w:r>
        <w:t>Refer to paper S-101PT13-07.7.</w:t>
      </w:r>
    </w:p>
  </w:comment>
  <w:comment w:id="991" w:author="Jeff Wootton" w:date="2024-03-14T12:45:00Z" w:initials="JW">
    <w:p w14:paraId="266393F1" w14:textId="26EAF3F1" w:rsidR="00FC0E58" w:rsidRDefault="00FC0E58" w:rsidP="00FC0E58">
      <w:pPr>
        <w:pStyle w:val="CommentText"/>
        <w:jc w:val="left"/>
      </w:pPr>
      <w:r>
        <w:rPr>
          <w:rStyle w:val="CommentReference"/>
        </w:rPr>
        <w:annotationRef/>
      </w:r>
      <w:r>
        <w:t>Refer to paper S-101PT12-06.17 and Decisions and Action S-101PT12-23.</w:t>
      </w:r>
    </w:p>
  </w:comment>
  <w:comment w:id="1016" w:author="Jeff Wootton" w:date="2024-06-13T18:02:00Z" w:initials="JW">
    <w:p w14:paraId="64513F6C" w14:textId="77777777" w:rsidR="005276E2" w:rsidRDefault="005276E2" w:rsidP="005276E2">
      <w:pPr>
        <w:pStyle w:val="CommentText"/>
        <w:jc w:val="left"/>
      </w:pPr>
      <w:r>
        <w:rPr>
          <w:rStyle w:val="CommentReference"/>
        </w:rPr>
        <w:annotationRef/>
      </w:r>
      <w:r>
        <w:t xml:space="preserve">Mikus comment for consideration: A possible upgrading of this sentence, although it possibly has become irrelevant, because the ENC Support file should be considered for a deletion by the end system only if the Producer has issued the ENC Support file’s metadata which has been encoded with the “revisionStatus” - “deletion”. </w:t>
      </w:r>
    </w:p>
    <w:p w14:paraId="1BFB0C25" w14:textId="77777777" w:rsidR="005276E2" w:rsidRDefault="005276E2" w:rsidP="005276E2">
      <w:pPr>
        <w:pStyle w:val="CommentText"/>
        <w:jc w:val="left"/>
      </w:pPr>
    </w:p>
    <w:p w14:paraId="090DAF3A" w14:textId="77777777" w:rsidR="005276E2" w:rsidRDefault="005276E2" w:rsidP="005276E2">
      <w:pPr>
        <w:pStyle w:val="CommentText"/>
        <w:jc w:val="left"/>
      </w:pPr>
      <w:r>
        <w:t xml:space="preserve">The correct sentence would be: </w:t>
      </w:r>
    </w:p>
    <w:p w14:paraId="705895E3" w14:textId="77777777" w:rsidR="005276E2" w:rsidRDefault="005276E2" w:rsidP="005276E2">
      <w:pPr>
        <w:pStyle w:val="CommentText"/>
        <w:jc w:val="left"/>
      </w:pPr>
      <w:r>
        <w:t>“ In addition when an ENC Support file with the “SupportFileDiscoveryMetadata” field “revisionStatus” populated as “deletion” is received, the system software must check to see whether any feature still references the ENC Support file to be deleted, before that ENC Support file is deleted (or archived and not used).”</w:t>
      </w:r>
    </w:p>
  </w:comment>
  <w:comment w:id="1017" w:author="Jeff Wootton" w:date="2024-07-17T11:37:00Z" w:initials="JW">
    <w:p w14:paraId="56451CFA" w14:textId="77777777" w:rsidR="004B503F" w:rsidRDefault="004B503F" w:rsidP="004B503F">
      <w:pPr>
        <w:pStyle w:val="CommentText"/>
        <w:jc w:val="left"/>
      </w:pPr>
      <w:r>
        <w:rPr>
          <w:rStyle w:val="CommentReference"/>
        </w:rPr>
        <w:annotationRef/>
      </w:r>
      <w:r>
        <w:t>See also email from Mikus 16/07/24 (minor editorials by Dave Grant).</w:t>
      </w:r>
    </w:p>
  </w:comment>
  <w:comment w:id="1182" w:author="Jeff Wootton" w:date="2024-06-13T19:21:00Z" w:initials="JW">
    <w:p w14:paraId="2F722246" w14:textId="700777B8" w:rsidR="00847E22" w:rsidRDefault="00847E22" w:rsidP="00847E22">
      <w:pPr>
        <w:pStyle w:val="CommentText"/>
        <w:jc w:val="left"/>
      </w:pPr>
      <w:r>
        <w:rPr>
          <w:rStyle w:val="CommentReference"/>
        </w:rPr>
        <w:annotationRef/>
      </w:r>
      <w:r>
        <w:t>Refer to paper S-101PT13-07.7.</w:t>
      </w:r>
    </w:p>
  </w:comment>
  <w:comment w:id="1251" w:author="Jeff Wootton" w:date="2024-06-13T19:21:00Z" w:initials="JW">
    <w:p w14:paraId="3798F10A" w14:textId="77777777" w:rsidR="00847E22" w:rsidRDefault="00847E22" w:rsidP="00847E22">
      <w:pPr>
        <w:pStyle w:val="CommentText"/>
        <w:jc w:val="left"/>
      </w:pPr>
      <w:r>
        <w:rPr>
          <w:rStyle w:val="CommentReference"/>
        </w:rPr>
        <w:annotationRef/>
      </w:r>
      <w:r>
        <w:t>Refer to paper S-101PT13-07.7.</w:t>
      </w:r>
    </w:p>
  </w:comment>
  <w:comment w:id="1262" w:author="Jeff Wootton" w:date="2024-06-23T21:04:00Z" w:initials="JW">
    <w:p w14:paraId="01A81505" w14:textId="77777777" w:rsidR="00FE61B1" w:rsidRDefault="00FE61B1" w:rsidP="00FE61B1">
      <w:pPr>
        <w:pStyle w:val="CommentText"/>
        <w:jc w:val="left"/>
      </w:pPr>
      <w:r>
        <w:rPr>
          <w:rStyle w:val="CommentReference"/>
        </w:rPr>
        <w:annotationRef/>
      </w:r>
      <w:r>
        <w:t>Refer to Paper S-101PT13-07.11 and Decisions and Actions from S-101PT13.</w:t>
      </w:r>
    </w:p>
  </w:comment>
  <w:comment w:id="1272" w:author="Jeff Wootton" w:date="2024-06-03T10:18:00Z" w:initials="JW">
    <w:p w14:paraId="62A15B9B" w14:textId="1C4D9C8A" w:rsidR="00AA4C4C" w:rsidRDefault="00AA4C4C" w:rsidP="00AA4C4C">
      <w:pPr>
        <w:pStyle w:val="CommentText"/>
        <w:jc w:val="left"/>
      </w:pPr>
      <w:r>
        <w:rPr>
          <w:rStyle w:val="CommentReference"/>
        </w:rPr>
        <w:annotationRef/>
      </w:r>
      <w:r>
        <w:t>Refer to email trail initiated by Tom Richardson 31/06/24.</w:t>
      </w:r>
    </w:p>
  </w:comment>
  <w:comment w:id="1279" w:author="Jeff Wootton" w:date="2024-06-23T21:18:00Z" w:initials="JW">
    <w:p w14:paraId="4E973743" w14:textId="77777777" w:rsidR="00296624" w:rsidRDefault="00296624" w:rsidP="00296624">
      <w:pPr>
        <w:pStyle w:val="CommentText"/>
        <w:jc w:val="left"/>
      </w:pPr>
      <w:r>
        <w:rPr>
          <w:rStyle w:val="CommentReference"/>
        </w:rPr>
        <w:annotationRef/>
      </w:r>
      <w:r>
        <w:t>Refer to Paper S-101PT13-07.11 and Decisions and Actions from S-101PT13.</w:t>
      </w:r>
    </w:p>
  </w:comment>
  <w:comment w:id="1302" w:author="Jeff Wootton" w:date="2024-03-20T21:46:00Z" w:initials="JW">
    <w:p w14:paraId="7924B7EA" w14:textId="18087163" w:rsidR="002F447C" w:rsidRDefault="002F447C" w:rsidP="002F447C">
      <w:pPr>
        <w:pStyle w:val="CommentText"/>
        <w:jc w:val="left"/>
      </w:pPr>
      <w:r>
        <w:rPr>
          <w:rStyle w:val="CommentReference"/>
        </w:rPr>
        <w:annotationRef/>
      </w:r>
      <w:r>
        <w:t>Paper S-101PT12-06.23 and Action S-101PT12-50.</w:t>
      </w:r>
    </w:p>
  </w:comment>
  <w:comment w:id="1446" w:author="Jeff Wootton" w:date="2024-04-09T08:12:00Z" w:initials="JW">
    <w:p w14:paraId="1F198425" w14:textId="11A915A2" w:rsidR="00A922EA" w:rsidRDefault="00A922EA" w:rsidP="00A922EA">
      <w:pPr>
        <w:pStyle w:val="CommentText"/>
        <w:jc w:val="left"/>
      </w:pPr>
      <w:r>
        <w:rPr>
          <w:rStyle w:val="CommentReference"/>
        </w:rPr>
        <w:annotationRef/>
      </w:r>
      <w:r>
        <w:t>Refer to S-101PT Chair comments for Tables 5-1 and 5-2.</w:t>
      </w:r>
    </w:p>
  </w:comment>
  <w:comment w:id="1447" w:author="Jeff Wootton" w:date="2024-05-14T11:15:00Z" w:initials="JW">
    <w:p w14:paraId="4E3E5616" w14:textId="77777777" w:rsidR="00C00614" w:rsidRDefault="00C00614" w:rsidP="00C00614">
      <w:pPr>
        <w:pStyle w:val="CommentText"/>
        <w:jc w:val="left"/>
      </w:pPr>
      <w:r>
        <w:rPr>
          <w:rStyle w:val="CommentReference"/>
        </w:rPr>
        <w:annotationRef/>
      </w:r>
      <w:r>
        <w:t xml:space="preserve">Refer to S-101 Documentation and GitHub </w:t>
      </w:r>
      <w:hyperlink r:id="rId5" w:history="1">
        <w:r w:rsidRPr="007A140B">
          <w:rPr>
            <w:rStyle w:val="Hyperlink"/>
            <w:lang w:val="en-GB"/>
          </w:rPr>
          <w:t>Issue #90</w:t>
        </w:r>
      </w:hyperlink>
      <w:r>
        <w:t>.</w:t>
      </w:r>
    </w:p>
  </w:comment>
  <w:comment w:id="1494" w:author="Jeff Wootton" w:date="2024-04-09T08:16:00Z" w:initials="JW">
    <w:p w14:paraId="4DADF093" w14:textId="77AA2D56" w:rsidR="00A922EA" w:rsidRDefault="00A922EA" w:rsidP="00A922EA">
      <w:pPr>
        <w:pStyle w:val="CommentText"/>
        <w:jc w:val="left"/>
      </w:pPr>
      <w:r>
        <w:rPr>
          <w:rStyle w:val="CommentReference"/>
        </w:rPr>
        <w:annotationRef/>
      </w:r>
      <w:r>
        <w:t>Refer to S-101PT Chair comments for Tables 5-1 and 5-2.</w:t>
      </w:r>
    </w:p>
  </w:comment>
  <w:comment w:id="1572" w:author="Jeff Wootton" w:date="2024-05-14T09:29:00Z" w:initials="JW">
    <w:p w14:paraId="1395FCD2" w14:textId="77777777" w:rsidR="002E1F9C" w:rsidRDefault="002E1F9C" w:rsidP="002E1F9C">
      <w:pPr>
        <w:pStyle w:val="CommentText"/>
        <w:jc w:val="left"/>
      </w:pPr>
      <w:r>
        <w:rPr>
          <w:rStyle w:val="CommentReference"/>
        </w:rPr>
        <w:annotationRef/>
      </w:r>
      <w:r>
        <w:t xml:space="preserve">Refer to S-101 Documentation and GitHub </w:t>
      </w:r>
      <w:hyperlink r:id="rId6" w:history="1">
        <w:r w:rsidRPr="007564FF">
          <w:rPr>
            <w:rStyle w:val="Hyperlink"/>
            <w:lang w:val="en-GB"/>
          </w:rPr>
          <w:t>Issue #89</w:t>
        </w:r>
      </w:hyperlink>
      <w:r>
        <w:t>.</w:t>
      </w:r>
    </w:p>
  </w:comment>
  <w:comment w:id="1576" w:author="Jeff Wootton" w:date="2024-05-15T14:28:00Z" w:initials="JW">
    <w:p w14:paraId="053EB4E5" w14:textId="77777777" w:rsidR="00CC3F47" w:rsidRDefault="00CC3F47" w:rsidP="00CC3F47">
      <w:pPr>
        <w:pStyle w:val="CommentText"/>
        <w:jc w:val="left"/>
      </w:pPr>
      <w:r>
        <w:rPr>
          <w:rStyle w:val="CommentReference"/>
        </w:rPr>
        <w:annotationRef/>
      </w:r>
      <w:r>
        <w:t xml:space="preserve">Refer to S-101 Documentation and GitHub </w:t>
      </w:r>
      <w:hyperlink r:id="rId7" w:history="1">
        <w:r w:rsidRPr="00F94F07">
          <w:rPr>
            <w:rStyle w:val="Hyperlink"/>
            <w:lang w:val="en-GB"/>
          </w:rPr>
          <w:t>Issue #95</w:t>
        </w:r>
      </w:hyperlink>
      <w:r>
        <w:t>.</w:t>
      </w:r>
    </w:p>
  </w:comment>
  <w:comment w:id="1692" w:author="Jeff Wootton" w:date="2024-06-25T08:24:00Z" w:initials="JW">
    <w:p w14:paraId="1CD9B18B" w14:textId="77777777" w:rsidR="003A185F" w:rsidRDefault="003A185F" w:rsidP="003A185F">
      <w:pPr>
        <w:pStyle w:val="CommentText"/>
        <w:jc w:val="left"/>
      </w:pPr>
      <w:r>
        <w:rPr>
          <w:rStyle w:val="CommentReference"/>
        </w:rPr>
        <w:annotationRef/>
      </w:r>
      <w:r>
        <w:t>Decision at S-101PT13.</w:t>
      </w:r>
    </w:p>
  </w:comment>
  <w:comment w:id="1741" w:author="Jeff Wootton" w:date="2024-03-20T21:18:00Z" w:initials="JW">
    <w:p w14:paraId="33118A50" w14:textId="7926011C" w:rsidR="00574F63" w:rsidRDefault="00574F63" w:rsidP="00574F63">
      <w:pPr>
        <w:pStyle w:val="CommentText"/>
        <w:jc w:val="left"/>
      </w:pPr>
      <w:r>
        <w:rPr>
          <w:rStyle w:val="CommentReference"/>
        </w:rPr>
        <w:annotationRef/>
      </w:r>
      <w:hyperlink r:id="rId8" w:history="1">
        <w:r w:rsidRPr="00E612E6">
          <w:rPr>
            <w:rStyle w:val="Hyperlink"/>
            <w:lang w:val="en-GB"/>
          </w:rPr>
          <w:t>S-101 Documentation and GitHub Issue #55</w:t>
        </w:r>
      </w:hyperlink>
      <w:r>
        <w:t xml:space="preserve"> and discussions at S-101PT12.</w:t>
      </w:r>
    </w:p>
  </w:comment>
  <w:comment w:id="2177" w:author="Jeff Wootton" w:date="2024-03-20T20:35:00Z" w:initials="JW">
    <w:p w14:paraId="1C971781" w14:textId="1FA89CA0" w:rsidR="00295FE5" w:rsidRDefault="00295FE5" w:rsidP="00295FE5">
      <w:pPr>
        <w:pStyle w:val="CommentText"/>
        <w:jc w:val="left"/>
      </w:pPr>
      <w:r>
        <w:rPr>
          <w:rStyle w:val="CommentReference"/>
        </w:rPr>
        <w:annotationRef/>
      </w:r>
      <w:r>
        <w:t xml:space="preserve">Refer to </w:t>
      </w:r>
      <w:hyperlink r:id="rId9" w:history="1">
        <w:r w:rsidRPr="00FC5DF3">
          <w:rPr>
            <w:rStyle w:val="Hyperlink"/>
            <w:lang w:val="en-GB"/>
          </w:rPr>
          <w:t>S-101 Documentation and FC Issue #71</w:t>
        </w:r>
      </w:hyperlink>
      <w:r>
        <w:t xml:space="preserve"> and Agenda S-100TSM10-09.1.</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1015D02E" w15:done="0"/>
  <w15:commentEx w15:paraId="3C63272E" w15:done="0"/>
  <w15:commentEx w15:paraId="17235ECD" w15:done="0"/>
  <w15:commentEx w15:paraId="6D86D174" w15:done="0"/>
  <w15:commentEx w15:paraId="697207C9" w15:done="0"/>
  <w15:commentEx w15:paraId="319683E5" w15:done="0"/>
  <w15:commentEx w15:paraId="4C74ACF5" w15:done="0"/>
  <w15:commentEx w15:paraId="5A9B4197" w15:done="0"/>
  <w15:commentEx w15:paraId="79CCB8F9" w15:done="0"/>
  <w15:commentEx w15:paraId="735E2082" w15:done="0"/>
  <w15:commentEx w15:paraId="58D5497F" w15:done="0"/>
  <w15:commentEx w15:paraId="07424D4E" w15:done="0"/>
  <w15:commentEx w15:paraId="6EEF8EF2" w15:paraIdParent="07424D4E" w15:done="0"/>
  <w15:commentEx w15:paraId="2BA7ABC6" w15:done="0"/>
  <w15:commentEx w15:paraId="4AC4FC35" w15:done="0"/>
  <w15:commentEx w15:paraId="0E661122" w15:done="0"/>
  <w15:commentEx w15:paraId="070B3B45" w15:done="0"/>
  <w15:commentEx w15:paraId="47443723" w15:done="0"/>
  <w15:commentEx w15:paraId="56F406C8" w15:done="0"/>
  <w15:commentEx w15:paraId="0E36A40F" w15:done="0"/>
  <w15:commentEx w15:paraId="266393F1" w15:done="0"/>
  <w15:commentEx w15:paraId="705895E3" w15:done="0"/>
  <w15:commentEx w15:paraId="56451CFA" w15:paraIdParent="705895E3" w15:done="0"/>
  <w15:commentEx w15:paraId="2F722246" w15:done="0"/>
  <w15:commentEx w15:paraId="3798F10A" w15:done="0"/>
  <w15:commentEx w15:paraId="01A81505" w15:done="0"/>
  <w15:commentEx w15:paraId="62A15B9B" w15:done="0"/>
  <w15:commentEx w15:paraId="4E973743" w15:done="0"/>
  <w15:commentEx w15:paraId="7924B7EA" w15:done="0"/>
  <w15:commentEx w15:paraId="1F198425" w15:done="0"/>
  <w15:commentEx w15:paraId="4E3E5616" w15:done="0"/>
  <w15:commentEx w15:paraId="4DADF093" w15:done="0"/>
  <w15:commentEx w15:paraId="1395FCD2" w15:done="0"/>
  <w15:commentEx w15:paraId="053EB4E5" w15:done="0"/>
  <w15:commentEx w15:paraId="1CD9B18B" w15:done="0"/>
  <w15:commentEx w15:paraId="33118A50" w15:done="0"/>
  <w15:commentEx w15:paraId="1C97178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6384A498" w16cex:dateUtc="2024-03-20T21:51:00Z"/>
  <w16cex:commentExtensible w16cex:durableId="18869900" w16cex:dateUtc="2024-03-27T10:15:00Z"/>
  <w16cex:commentExtensible w16cex:durableId="705AEE92" w16cex:dateUtc="2024-03-20T21:52:00Z"/>
  <w16cex:commentExtensible w16cex:durableId="520B5C0A" w16cex:dateUtc="2024-03-20T20:10:00Z"/>
  <w16cex:commentExtensible w16cex:durableId="4419022E" w16cex:dateUtc="2024-06-04T15:41:00Z"/>
  <w16cex:commentExtensible w16cex:durableId="5C06286C" w16cex:dateUtc="2024-06-23T16:51:00Z"/>
  <w16cex:commentExtensible w16cex:durableId="714B2783" w16cex:dateUtc="2024-05-15T09:58:00Z"/>
  <w16cex:commentExtensible w16cex:durableId="5D308819" w16cex:dateUtc="2024-05-15T09:20:00Z"/>
  <w16cex:commentExtensible w16cex:durableId="5A219472" w16cex:dateUtc="2024-04-09T06:15:00Z"/>
  <w16cex:commentExtensible w16cex:durableId="4B4FE2B8" w16cex:dateUtc="2024-04-09T06:10:00Z"/>
  <w16cex:commentExtensible w16cex:durableId="717990A0" w16cex:dateUtc="2024-06-18T07:00:00Z"/>
  <w16cex:commentExtensible w16cex:durableId="24448A0E" w16cex:dateUtc="2024-03-14T13:20:00Z"/>
  <w16cex:commentExtensible w16cex:durableId="71E14A0C" w16cex:dateUtc="2024-06-13T14:55:00Z"/>
  <w16cex:commentExtensible w16cex:durableId="5930BA8A" w16cex:dateUtc="2024-06-13T15:15:00Z"/>
  <w16cex:commentExtensible w16cex:durableId="1FBB64F9" w16cex:dateUtc="2024-07-17T09:30:00Z"/>
  <w16cex:commentExtensible w16cex:durableId="184FC0A6" w16cex:dateUtc="2024-06-22T08:49:00Z"/>
  <w16cex:commentExtensible w16cex:durableId="75C96626" w16cex:dateUtc="2024-06-13T15:15:00Z"/>
  <w16cex:commentExtensible w16cex:durableId="321F18F5" w16cex:dateUtc="2024-06-13T15:20:00Z"/>
  <w16cex:commentExtensible w16cex:durableId="451E8937" w16cex:dateUtc="2024-06-22T08:48:00Z"/>
  <w16cex:commentExtensible w16cex:durableId="6CE0C04E" w16cex:dateUtc="2024-06-13T16:00:00Z"/>
  <w16cex:commentExtensible w16cex:durableId="13D2E9BA" w16cex:dateUtc="2024-03-14T11:45:00Z"/>
  <w16cex:commentExtensible w16cex:durableId="30261A0A" w16cex:dateUtc="2024-06-13T16:02:00Z"/>
  <w16cex:commentExtensible w16cex:durableId="0C1B706A" w16cex:dateUtc="2024-07-17T09:37:00Z"/>
  <w16cex:commentExtensible w16cex:durableId="0B37D53B" w16cex:dateUtc="2024-06-13T17:21:00Z"/>
  <w16cex:commentExtensible w16cex:durableId="2818B38B" w16cex:dateUtc="2024-06-13T17:21:00Z"/>
  <w16cex:commentExtensible w16cex:durableId="0C60595B" w16cex:dateUtc="2024-06-23T19:04:00Z"/>
  <w16cex:commentExtensible w16cex:durableId="450395F6" w16cex:dateUtc="2024-06-03T08:18:00Z"/>
  <w16cex:commentExtensible w16cex:durableId="00942028" w16cex:dateUtc="2024-06-23T19:18:00Z"/>
  <w16cex:commentExtensible w16cex:durableId="034188BF" w16cex:dateUtc="2024-03-20T20:46:00Z"/>
  <w16cex:commentExtensible w16cex:durableId="46C907D6" w16cex:dateUtc="2024-04-09T06:12:00Z"/>
  <w16cex:commentExtensible w16cex:durableId="679902A5" w16cex:dateUtc="2024-05-14T09:15:00Z"/>
  <w16cex:commentExtensible w16cex:durableId="0062D058" w16cex:dateUtc="2024-04-09T06:16:00Z"/>
  <w16cex:commentExtensible w16cex:durableId="717CA999" w16cex:dateUtc="2024-05-14T07:29:00Z"/>
  <w16cex:commentExtensible w16cex:durableId="44D8B010" w16cex:dateUtc="2024-05-15T12:28:00Z"/>
  <w16cex:commentExtensible w16cex:durableId="50EA228B" w16cex:dateUtc="2024-06-25T06:24:00Z"/>
  <w16cex:commentExtensible w16cex:durableId="1E2DA26B" w16cex:dateUtc="2024-03-20T20:18:00Z"/>
  <w16cex:commentExtensible w16cex:durableId="0E2F3C5D" w16cex:dateUtc="2024-03-20T19:3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1015D02E" w16cid:durableId="6384A498"/>
  <w16cid:commentId w16cid:paraId="3C63272E" w16cid:durableId="18869900"/>
  <w16cid:commentId w16cid:paraId="17235ECD" w16cid:durableId="705AEE92"/>
  <w16cid:commentId w16cid:paraId="6D86D174" w16cid:durableId="520B5C0A"/>
  <w16cid:commentId w16cid:paraId="697207C9" w16cid:durableId="4419022E"/>
  <w16cid:commentId w16cid:paraId="319683E5" w16cid:durableId="5C06286C"/>
  <w16cid:commentId w16cid:paraId="4C74ACF5" w16cid:durableId="714B2783"/>
  <w16cid:commentId w16cid:paraId="5A9B4197" w16cid:durableId="5D308819"/>
  <w16cid:commentId w16cid:paraId="79CCB8F9" w16cid:durableId="5A219472"/>
  <w16cid:commentId w16cid:paraId="735E2082" w16cid:durableId="4B4FE2B8"/>
  <w16cid:commentId w16cid:paraId="58D5497F" w16cid:durableId="717990A0"/>
  <w16cid:commentId w16cid:paraId="07424D4E" w16cid:durableId="24448A0E"/>
  <w16cid:commentId w16cid:paraId="6EEF8EF2" w16cid:durableId="71E14A0C"/>
  <w16cid:commentId w16cid:paraId="2BA7ABC6" w16cid:durableId="5930BA8A"/>
  <w16cid:commentId w16cid:paraId="4AC4FC35" w16cid:durableId="1FBB64F9"/>
  <w16cid:commentId w16cid:paraId="0E661122" w16cid:durableId="184FC0A6"/>
  <w16cid:commentId w16cid:paraId="070B3B45" w16cid:durableId="75C96626"/>
  <w16cid:commentId w16cid:paraId="47443723" w16cid:durableId="321F18F5"/>
  <w16cid:commentId w16cid:paraId="56F406C8" w16cid:durableId="451E8937"/>
  <w16cid:commentId w16cid:paraId="0E36A40F" w16cid:durableId="6CE0C04E"/>
  <w16cid:commentId w16cid:paraId="266393F1" w16cid:durableId="13D2E9BA"/>
  <w16cid:commentId w16cid:paraId="705895E3" w16cid:durableId="30261A0A"/>
  <w16cid:commentId w16cid:paraId="56451CFA" w16cid:durableId="0C1B706A"/>
  <w16cid:commentId w16cid:paraId="2F722246" w16cid:durableId="0B37D53B"/>
  <w16cid:commentId w16cid:paraId="3798F10A" w16cid:durableId="2818B38B"/>
  <w16cid:commentId w16cid:paraId="01A81505" w16cid:durableId="0C60595B"/>
  <w16cid:commentId w16cid:paraId="62A15B9B" w16cid:durableId="450395F6"/>
  <w16cid:commentId w16cid:paraId="4E973743" w16cid:durableId="00942028"/>
  <w16cid:commentId w16cid:paraId="7924B7EA" w16cid:durableId="034188BF"/>
  <w16cid:commentId w16cid:paraId="1F198425" w16cid:durableId="46C907D6"/>
  <w16cid:commentId w16cid:paraId="4E3E5616" w16cid:durableId="679902A5"/>
  <w16cid:commentId w16cid:paraId="4DADF093" w16cid:durableId="0062D058"/>
  <w16cid:commentId w16cid:paraId="1395FCD2" w16cid:durableId="717CA999"/>
  <w16cid:commentId w16cid:paraId="053EB4E5" w16cid:durableId="44D8B010"/>
  <w16cid:commentId w16cid:paraId="1CD9B18B" w16cid:durableId="50EA228B"/>
  <w16cid:commentId w16cid:paraId="33118A50" w16cid:durableId="1E2DA26B"/>
  <w16cid:commentId w16cid:paraId="1C971781" w16cid:durableId="0E2F3C5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6F99B0B" w14:textId="77777777" w:rsidR="00BE2E29" w:rsidRDefault="00BE2E29">
      <w:pPr>
        <w:spacing w:after="0" w:line="240" w:lineRule="auto"/>
      </w:pPr>
      <w:r>
        <w:separator/>
      </w:r>
    </w:p>
  </w:endnote>
  <w:endnote w:type="continuationSeparator" w:id="0">
    <w:p w14:paraId="3C27DFC0" w14:textId="77777777" w:rsidR="00BE2E29" w:rsidRDefault="00BE2E2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Bold">
    <w:altName w:val="Times New Roman"/>
    <w:panose1 w:val="020B0704020202020204"/>
    <w:charset w:val="00"/>
    <w:family w:val="auto"/>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Cambria">
    <w:panose1 w:val="02040503050406030204"/>
    <w:charset w:val="00"/>
    <w:family w:val="roman"/>
    <w:pitch w:val="variable"/>
    <w:sig w:usb0="E00006FF" w:usb1="420024FF" w:usb2="02000000" w:usb3="00000000" w:csb0="0000019F" w:csb1="00000000"/>
  </w:font>
  <w:font w:name="Arial Unicode MS">
    <w:panose1 w:val="020B0604020202020204"/>
    <w:charset w:val="80"/>
    <w:family w:val="swiss"/>
    <w:pitch w:val="variable"/>
    <w:sig w:usb0="F7FFAFFF" w:usb1="E9DFFFFF" w:usb2="0000003F" w:usb3="00000000" w:csb0="003F01FF" w:csb1="00000000"/>
  </w:font>
  <w:font w:name="Times">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imes New Roman (Hoofdtekst CS)">
    <w:panose1 w:val="00000000000000000000"/>
    <w:charset w:val="00"/>
    <w:family w:val="roman"/>
    <w:notTrueType/>
    <w:pitch w:val="default"/>
  </w:font>
  <w:font w:name="HelveticaNeueLT Std Med">
    <w:altName w:val="Arial"/>
    <w:panose1 w:val="00000000000000000000"/>
    <w:charset w:val="4D"/>
    <w:family w:val="auto"/>
    <w:notTrueType/>
    <w:pitch w:val="default"/>
    <w:sig w:usb0="00000003" w:usb1="00000000" w:usb2="00000000" w:usb3="00000000" w:csb0="00000001" w:csb1="00000000"/>
  </w:font>
  <w:font w:name="Arial,Bold">
    <w:altName w:val="Arial"/>
    <w:panose1 w:val="00000000000000000000"/>
    <w:charset w:val="00"/>
    <w:family w:val="swiss"/>
    <w:notTrueType/>
    <w:pitch w:val="default"/>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WP.TypographicSymbols083">
    <w:altName w:val="Times New Roman"/>
    <w:charset w:val="00"/>
    <w:family w:val="auto"/>
    <w:pitch w:val="default"/>
    <w:sig w:usb0="00000000"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11CCD6A" w14:textId="49887AAC" w:rsidR="003358BD" w:rsidRPr="007F6DC7" w:rsidRDefault="003358BD" w:rsidP="00500A50">
    <w:pPr>
      <w:pStyle w:val="Footer"/>
      <w:tabs>
        <w:tab w:val="center" w:pos="4536"/>
        <w:tab w:val="right" w:pos="9072"/>
      </w:tabs>
      <w:jc w:val="center"/>
      <w:rPr>
        <w:rFonts w:cs="Arial"/>
        <w:sz w:val="16"/>
      </w:rPr>
    </w:pPr>
    <w:r w:rsidRPr="007F6DC7">
      <w:rPr>
        <w:rFonts w:cs="Arial"/>
        <w:sz w:val="16"/>
      </w:rPr>
      <w:t>S-101</w:t>
    </w:r>
    <w:r w:rsidRPr="007F6DC7">
      <w:rPr>
        <w:rFonts w:cs="Arial"/>
        <w:sz w:val="16"/>
      </w:rPr>
      <w:tab/>
    </w:r>
    <w:r>
      <w:rPr>
        <w:rFonts w:cs="Arial"/>
        <w:color w:val="FF0000"/>
        <w:sz w:val="16"/>
      </w:rPr>
      <w:t>Xxxx</w:t>
    </w:r>
    <w:r w:rsidRPr="007F6DC7">
      <w:rPr>
        <w:rFonts w:cs="Arial"/>
        <w:sz w:val="16"/>
      </w:rPr>
      <w:t xml:space="preserve"> 20</w:t>
    </w:r>
    <w:r>
      <w:rPr>
        <w:rFonts w:cs="Arial"/>
        <w:sz w:val="16"/>
      </w:rPr>
      <w:t>2</w:t>
    </w:r>
    <w:r w:rsidR="00685524">
      <w:rPr>
        <w:rFonts w:cs="Arial"/>
        <w:sz w:val="16"/>
      </w:rPr>
      <w:t>4</w:t>
    </w:r>
    <w:r w:rsidRPr="007F6DC7">
      <w:rPr>
        <w:rFonts w:cs="Arial"/>
        <w:sz w:val="16"/>
      </w:rPr>
      <w:tab/>
      <w:t>Edition 1.</w:t>
    </w:r>
    <w:r w:rsidR="00C72AA6">
      <w:rPr>
        <w:rFonts w:cs="Arial"/>
        <w:sz w:val="16"/>
      </w:rPr>
      <w:t>4</w:t>
    </w:r>
    <w:r w:rsidRPr="007F6DC7">
      <w:rPr>
        <w:rFonts w:cs="Arial"/>
        <w:sz w:val="16"/>
      </w:rPr>
      <w:t>.0</w: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FF9251" w14:textId="39E07DC0" w:rsidR="003358BD" w:rsidRPr="00244A4A" w:rsidRDefault="003358BD" w:rsidP="00244A4A">
    <w:pPr>
      <w:pStyle w:val="Footer"/>
      <w:tabs>
        <w:tab w:val="center" w:pos="4536"/>
        <w:tab w:val="right" w:pos="9072"/>
      </w:tabs>
      <w:jc w:val="center"/>
      <w:rPr>
        <w:rFonts w:cs="Arial"/>
        <w:sz w:val="16"/>
      </w:rPr>
    </w:pPr>
    <w:r>
      <w:rPr>
        <w:rFonts w:cs="Arial"/>
        <w:sz w:val="16"/>
      </w:rPr>
      <w:t>S-101</w:t>
    </w:r>
    <w:r>
      <w:rPr>
        <w:rFonts w:cs="Arial"/>
        <w:sz w:val="16"/>
      </w:rPr>
      <w:tab/>
    </w:r>
    <w:r>
      <w:rPr>
        <w:rFonts w:cs="Arial"/>
        <w:color w:val="FF0000"/>
        <w:sz w:val="16"/>
      </w:rPr>
      <w:t>Xxxx</w:t>
    </w:r>
    <w:r>
      <w:rPr>
        <w:rFonts w:cs="Arial"/>
        <w:sz w:val="16"/>
      </w:rPr>
      <w:t xml:space="preserve"> 202</w:t>
    </w:r>
    <w:r w:rsidR="00685524">
      <w:rPr>
        <w:rFonts w:cs="Arial"/>
        <w:sz w:val="16"/>
      </w:rPr>
      <w:t>4</w:t>
    </w:r>
    <w:r>
      <w:rPr>
        <w:rFonts w:cs="Arial"/>
        <w:sz w:val="16"/>
      </w:rPr>
      <w:tab/>
      <w:t>Edition 1.</w:t>
    </w:r>
    <w:r w:rsidR="00C72AA6">
      <w:rPr>
        <w:rFonts w:cs="Arial"/>
        <w:sz w:val="16"/>
      </w:rPr>
      <w:t>4</w:t>
    </w:r>
    <w:r>
      <w:rPr>
        <w:rFonts w:cs="Arial"/>
        <w:sz w:val="16"/>
      </w:rPr>
      <w:t>.0</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91095AE" w14:textId="30688418" w:rsidR="003358BD" w:rsidRPr="007F6DC7" w:rsidRDefault="003358BD" w:rsidP="002C78AB">
    <w:pPr>
      <w:pStyle w:val="Footer"/>
      <w:tabs>
        <w:tab w:val="center" w:pos="4536"/>
        <w:tab w:val="right" w:pos="9072"/>
      </w:tabs>
    </w:pPr>
    <w:r w:rsidRPr="007F6DC7">
      <w:rPr>
        <w:rFonts w:cs="Arial"/>
        <w:sz w:val="16"/>
      </w:rPr>
      <w:t>S-101</w:t>
    </w:r>
    <w:r w:rsidRPr="007F6DC7">
      <w:rPr>
        <w:rFonts w:cs="Arial"/>
        <w:sz w:val="16"/>
      </w:rPr>
      <w:tab/>
    </w:r>
    <w:r>
      <w:rPr>
        <w:rFonts w:cs="Arial"/>
        <w:color w:val="FF0000"/>
        <w:sz w:val="16"/>
      </w:rPr>
      <w:t>Xxxx</w:t>
    </w:r>
    <w:r w:rsidRPr="007F6DC7">
      <w:rPr>
        <w:rFonts w:cs="Arial"/>
        <w:sz w:val="16"/>
      </w:rPr>
      <w:t xml:space="preserve"> 20</w:t>
    </w:r>
    <w:r>
      <w:rPr>
        <w:rFonts w:cs="Arial"/>
        <w:sz w:val="16"/>
      </w:rPr>
      <w:t>2</w:t>
    </w:r>
    <w:r w:rsidR="00685524">
      <w:rPr>
        <w:rFonts w:cs="Arial"/>
        <w:sz w:val="16"/>
      </w:rPr>
      <w:t>4</w:t>
    </w:r>
    <w:r w:rsidRPr="007F6DC7">
      <w:rPr>
        <w:rFonts w:cs="Arial"/>
        <w:sz w:val="16"/>
      </w:rPr>
      <w:tab/>
      <w:t>Edition 1.</w:t>
    </w:r>
    <w:r w:rsidR="00C72AA6">
      <w:rPr>
        <w:rFonts w:cs="Arial"/>
        <w:sz w:val="16"/>
      </w:rPr>
      <w:t>4</w:t>
    </w:r>
    <w:r w:rsidRPr="007F6DC7">
      <w:rPr>
        <w:rFonts w:cs="Arial"/>
        <w:sz w:val="16"/>
      </w:rPr>
      <w:t>.0</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8BC8B6B" w14:textId="0BB36279" w:rsidR="003358BD" w:rsidRDefault="003358BD" w:rsidP="00985790">
    <w:pPr>
      <w:pStyle w:val="Footer"/>
      <w:tabs>
        <w:tab w:val="center" w:pos="6946"/>
        <w:tab w:val="right" w:pos="13892"/>
      </w:tabs>
      <w:rPr>
        <w:rFonts w:cs="Arial"/>
        <w:sz w:val="16"/>
      </w:rPr>
    </w:pPr>
    <w:r>
      <w:rPr>
        <w:rFonts w:cs="Arial"/>
        <w:sz w:val="16"/>
      </w:rPr>
      <w:t>S-101</w:t>
    </w:r>
    <w:r>
      <w:rPr>
        <w:rFonts w:cs="Arial"/>
        <w:sz w:val="16"/>
      </w:rPr>
      <w:tab/>
    </w:r>
    <w:r>
      <w:rPr>
        <w:rFonts w:cs="Arial"/>
        <w:color w:val="FF0000"/>
        <w:sz w:val="16"/>
      </w:rPr>
      <w:t>Xxxx</w:t>
    </w:r>
    <w:r>
      <w:rPr>
        <w:rFonts w:cs="Arial"/>
        <w:sz w:val="16"/>
      </w:rPr>
      <w:t xml:space="preserve"> 202</w:t>
    </w:r>
    <w:r w:rsidR="00685524">
      <w:rPr>
        <w:rFonts w:cs="Arial"/>
        <w:sz w:val="16"/>
      </w:rPr>
      <w:t>4</w:t>
    </w:r>
    <w:r>
      <w:rPr>
        <w:rFonts w:cs="Arial"/>
        <w:sz w:val="16"/>
      </w:rPr>
      <w:tab/>
      <w:t>Edition 1.</w:t>
    </w:r>
    <w:r w:rsidR="00C72AA6">
      <w:rPr>
        <w:rFonts w:cs="Arial"/>
        <w:sz w:val="16"/>
      </w:rPr>
      <w:t>4</w:t>
    </w:r>
    <w:r>
      <w:rPr>
        <w:rFonts w:cs="Arial"/>
        <w:sz w:val="16"/>
      </w:rPr>
      <w:t>.0</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226F1E6" w14:textId="7ABE9002" w:rsidR="003358BD" w:rsidRDefault="003358BD" w:rsidP="00985790">
    <w:pPr>
      <w:pStyle w:val="Footer"/>
      <w:tabs>
        <w:tab w:val="center" w:pos="6946"/>
        <w:tab w:val="right" w:pos="13892"/>
      </w:tabs>
      <w:rPr>
        <w:rFonts w:cs="Arial"/>
        <w:sz w:val="16"/>
      </w:rPr>
    </w:pPr>
    <w:r>
      <w:rPr>
        <w:rFonts w:cs="Arial"/>
        <w:sz w:val="16"/>
      </w:rPr>
      <w:t>S-101</w:t>
    </w:r>
    <w:r>
      <w:rPr>
        <w:rFonts w:cs="Arial"/>
        <w:sz w:val="16"/>
      </w:rPr>
      <w:tab/>
    </w:r>
    <w:r>
      <w:rPr>
        <w:rFonts w:cs="Arial"/>
        <w:color w:val="FF0000"/>
        <w:sz w:val="16"/>
      </w:rPr>
      <w:t>Xxxx</w:t>
    </w:r>
    <w:r>
      <w:rPr>
        <w:rFonts w:cs="Arial"/>
        <w:sz w:val="16"/>
      </w:rPr>
      <w:t xml:space="preserve"> 202</w:t>
    </w:r>
    <w:r w:rsidR="00685524">
      <w:rPr>
        <w:rFonts w:cs="Arial"/>
        <w:sz w:val="16"/>
      </w:rPr>
      <w:t>4</w:t>
    </w:r>
    <w:r>
      <w:rPr>
        <w:rFonts w:cs="Arial"/>
        <w:sz w:val="16"/>
      </w:rPr>
      <w:tab/>
      <w:t>Edition 1.</w:t>
    </w:r>
    <w:r w:rsidR="00C72AA6">
      <w:rPr>
        <w:rFonts w:cs="Arial"/>
        <w:sz w:val="16"/>
      </w:rPr>
      <w:t>4</w:t>
    </w:r>
    <w:r>
      <w:rPr>
        <w:rFonts w:cs="Arial"/>
        <w:sz w:val="16"/>
      </w:rPr>
      <w:t>.0</w:t>
    </w:r>
  </w:p>
  <w:p w14:paraId="6F88093C" w14:textId="77777777" w:rsidR="003358BD" w:rsidRDefault="003358BD">
    <w:pPr>
      <w:pStyle w:val="Footer"/>
      <w:jc w:val="right"/>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FCC89A2" w14:textId="3FE05866" w:rsidR="003358BD" w:rsidRPr="00422D84" w:rsidRDefault="003358BD" w:rsidP="00422D84">
    <w:pPr>
      <w:pStyle w:val="Footer"/>
      <w:tabs>
        <w:tab w:val="center" w:pos="4536"/>
        <w:tab w:val="right" w:pos="9072"/>
      </w:tabs>
      <w:jc w:val="center"/>
      <w:rPr>
        <w:rFonts w:cs="Arial"/>
        <w:sz w:val="16"/>
      </w:rPr>
    </w:pPr>
    <w:r w:rsidRPr="00497910">
      <w:rPr>
        <w:rFonts w:cs="Arial"/>
        <w:sz w:val="16"/>
      </w:rPr>
      <w:t>S-101 Annex A</w:t>
    </w:r>
    <w:r w:rsidRPr="00497910">
      <w:rPr>
        <w:rFonts w:cs="Arial"/>
        <w:sz w:val="16"/>
      </w:rPr>
      <w:tab/>
    </w:r>
    <w:r>
      <w:rPr>
        <w:rFonts w:cs="Arial"/>
        <w:color w:val="FF0000"/>
        <w:sz w:val="16"/>
      </w:rPr>
      <w:t>Xxxx</w:t>
    </w:r>
    <w:r>
      <w:rPr>
        <w:rFonts w:cs="Arial"/>
        <w:sz w:val="16"/>
      </w:rPr>
      <w:t xml:space="preserve"> 202</w:t>
    </w:r>
    <w:r w:rsidR="00685524">
      <w:rPr>
        <w:rFonts w:cs="Arial"/>
        <w:sz w:val="16"/>
      </w:rPr>
      <w:t>4</w:t>
    </w:r>
    <w:r>
      <w:rPr>
        <w:rFonts w:cs="Arial"/>
        <w:sz w:val="16"/>
      </w:rPr>
      <w:tab/>
      <w:t>Edition 1.</w:t>
    </w:r>
    <w:r w:rsidR="00C72AA6">
      <w:rPr>
        <w:rFonts w:cs="Arial"/>
        <w:sz w:val="16"/>
      </w:rPr>
      <w:t>4</w:t>
    </w:r>
    <w:r>
      <w:rPr>
        <w:rFonts w:cs="Arial"/>
        <w:sz w:val="16"/>
      </w:rPr>
      <w:t>.0</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91AE871" w14:textId="293124D1" w:rsidR="003358BD" w:rsidRPr="00422D84" w:rsidRDefault="003358BD" w:rsidP="00422D84">
    <w:pPr>
      <w:pStyle w:val="Footer"/>
      <w:tabs>
        <w:tab w:val="center" w:pos="4536"/>
        <w:tab w:val="right" w:pos="9072"/>
      </w:tabs>
      <w:jc w:val="center"/>
      <w:rPr>
        <w:rFonts w:cs="Arial"/>
        <w:sz w:val="16"/>
      </w:rPr>
    </w:pPr>
    <w:r>
      <w:rPr>
        <w:rFonts w:cs="Arial"/>
        <w:sz w:val="16"/>
      </w:rPr>
      <w:t>S-101</w:t>
    </w:r>
    <w:r>
      <w:rPr>
        <w:rFonts w:cs="Arial"/>
        <w:sz w:val="16"/>
      </w:rPr>
      <w:tab/>
    </w:r>
    <w:r>
      <w:rPr>
        <w:rFonts w:cs="Arial"/>
        <w:color w:val="FF0000"/>
        <w:sz w:val="16"/>
      </w:rPr>
      <w:t>Xxxx</w:t>
    </w:r>
    <w:r>
      <w:rPr>
        <w:rFonts w:cs="Arial"/>
        <w:sz w:val="16"/>
      </w:rPr>
      <w:t xml:space="preserve"> 202</w:t>
    </w:r>
    <w:r w:rsidR="00685524">
      <w:rPr>
        <w:rFonts w:cs="Arial"/>
        <w:sz w:val="16"/>
      </w:rPr>
      <w:t>4</w:t>
    </w:r>
    <w:r>
      <w:rPr>
        <w:rFonts w:cs="Arial"/>
        <w:sz w:val="16"/>
      </w:rPr>
      <w:tab/>
      <w:t>Edition 1.</w:t>
    </w:r>
    <w:r w:rsidR="00C72AA6">
      <w:rPr>
        <w:rFonts w:cs="Arial"/>
        <w:sz w:val="16"/>
      </w:rPr>
      <w:t>4</w:t>
    </w:r>
    <w:r>
      <w:rPr>
        <w:rFonts w:cs="Arial"/>
        <w:sz w:val="16"/>
      </w:rPr>
      <w:t>.0</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1493198" w14:textId="3C422CC8" w:rsidR="003358BD" w:rsidRPr="00A5577C" w:rsidRDefault="003358BD" w:rsidP="00A5577C">
    <w:pPr>
      <w:pStyle w:val="Footer"/>
      <w:tabs>
        <w:tab w:val="center" w:pos="4536"/>
        <w:tab w:val="right" w:pos="9072"/>
      </w:tabs>
      <w:jc w:val="center"/>
      <w:rPr>
        <w:rFonts w:cs="Arial"/>
        <w:sz w:val="16"/>
      </w:rPr>
    </w:pPr>
    <w:r>
      <w:rPr>
        <w:rFonts w:cs="Arial"/>
        <w:sz w:val="16"/>
      </w:rPr>
      <w:t>S-101</w:t>
    </w:r>
    <w:r>
      <w:rPr>
        <w:rFonts w:cs="Arial"/>
        <w:sz w:val="16"/>
      </w:rPr>
      <w:tab/>
    </w:r>
    <w:r>
      <w:rPr>
        <w:rFonts w:cs="Arial"/>
        <w:color w:val="FF0000"/>
        <w:sz w:val="16"/>
      </w:rPr>
      <w:t>Xxxx</w:t>
    </w:r>
    <w:r>
      <w:rPr>
        <w:rFonts w:cs="Arial"/>
        <w:sz w:val="16"/>
      </w:rPr>
      <w:t xml:space="preserve"> 202</w:t>
    </w:r>
    <w:r w:rsidR="00685524">
      <w:rPr>
        <w:rFonts w:cs="Arial"/>
        <w:sz w:val="16"/>
      </w:rPr>
      <w:t>4</w:t>
    </w:r>
    <w:r>
      <w:rPr>
        <w:rFonts w:cs="Arial"/>
        <w:sz w:val="16"/>
      </w:rPr>
      <w:tab/>
      <w:t>Edition 1.</w:t>
    </w:r>
    <w:r w:rsidR="00C72AA6">
      <w:rPr>
        <w:rFonts w:cs="Arial"/>
        <w:sz w:val="16"/>
      </w:rPr>
      <w:t>4</w:t>
    </w:r>
    <w:r>
      <w:rPr>
        <w:rFonts w:cs="Arial"/>
        <w:sz w:val="16"/>
      </w:rPr>
      <w:t>.0</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BAA0086" w14:textId="03E0B61A" w:rsidR="003358BD" w:rsidRPr="00A5577C" w:rsidRDefault="003358BD" w:rsidP="00A5577C">
    <w:pPr>
      <w:pStyle w:val="Footer"/>
      <w:tabs>
        <w:tab w:val="center" w:pos="4536"/>
        <w:tab w:val="right" w:pos="9072"/>
      </w:tabs>
      <w:jc w:val="center"/>
      <w:rPr>
        <w:rFonts w:cs="Arial"/>
        <w:sz w:val="16"/>
      </w:rPr>
    </w:pPr>
    <w:r>
      <w:rPr>
        <w:rFonts w:cs="Arial"/>
        <w:sz w:val="16"/>
      </w:rPr>
      <w:t>S-101</w:t>
    </w:r>
    <w:r>
      <w:rPr>
        <w:rFonts w:cs="Arial"/>
        <w:sz w:val="16"/>
      </w:rPr>
      <w:tab/>
    </w:r>
    <w:r>
      <w:rPr>
        <w:rFonts w:cs="Arial"/>
        <w:color w:val="FF0000"/>
        <w:sz w:val="16"/>
      </w:rPr>
      <w:t>Xxxx</w:t>
    </w:r>
    <w:r w:rsidRPr="00497910">
      <w:rPr>
        <w:rFonts w:cs="Arial"/>
        <w:sz w:val="16"/>
      </w:rPr>
      <w:t xml:space="preserve"> </w:t>
    </w:r>
    <w:r>
      <w:rPr>
        <w:rFonts w:cs="Arial"/>
        <w:sz w:val="16"/>
      </w:rPr>
      <w:t>202</w:t>
    </w:r>
    <w:r w:rsidR="00685524">
      <w:rPr>
        <w:rFonts w:cs="Arial"/>
        <w:sz w:val="16"/>
      </w:rPr>
      <w:t>4</w:t>
    </w:r>
    <w:r>
      <w:rPr>
        <w:rFonts w:cs="Arial"/>
        <w:sz w:val="16"/>
      </w:rPr>
      <w:tab/>
      <w:t>Edition 1.</w:t>
    </w:r>
    <w:r w:rsidR="00C72AA6">
      <w:rPr>
        <w:rFonts w:cs="Arial"/>
        <w:sz w:val="16"/>
      </w:rPr>
      <w:t>4</w:t>
    </w:r>
    <w:r>
      <w:rPr>
        <w:rFonts w:cs="Arial"/>
        <w:sz w:val="16"/>
      </w:rPr>
      <w:t>.0</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4762085" w14:textId="545558E0" w:rsidR="003358BD" w:rsidRPr="00244A4A" w:rsidRDefault="003358BD" w:rsidP="00244A4A">
    <w:pPr>
      <w:pStyle w:val="Footer"/>
      <w:tabs>
        <w:tab w:val="center" w:pos="4395"/>
        <w:tab w:val="right" w:pos="8931"/>
      </w:tabs>
      <w:jc w:val="center"/>
      <w:rPr>
        <w:rFonts w:cs="Arial"/>
        <w:sz w:val="16"/>
      </w:rPr>
    </w:pPr>
    <w:r>
      <w:rPr>
        <w:rFonts w:cs="Arial"/>
        <w:sz w:val="16"/>
      </w:rPr>
      <w:t>S-101</w:t>
    </w:r>
    <w:r>
      <w:rPr>
        <w:rFonts w:cs="Arial"/>
        <w:sz w:val="16"/>
      </w:rPr>
      <w:tab/>
    </w:r>
    <w:r>
      <w:rPr>
        <w:rFonts w:cs="Arial"/>
        <w:color w:val="FF0000"/>
        <w:sz w:val="16"/>
      </w:rPr>
      <w:t>Xxxx</w:t>
    </w:r>
    <w:r>
      <w:rPr>
        <w:rFonts w:cs="Arial"/>
        <w:sz w:val="16"/>
      </w:rPr>
      <w:t xml:space="preserve"> 202</w:t>
    </w:r>
    <w:r w:rsidR="00685524">
      <w:rPr>
        <w:rFonts w:cs="Arial"/>
        <w:sz w:val="16"/>
      </w:rPr>
      <w:t>4</w:t>
    </w:r>
    <w:r>
      <w:rPr>
        <w:rFonts w:cs="Arial"/>
        <w:sz w:val="16"/>
      </w:rPr>
      <w:tab/>
      <w:t>Edition 1.</w:t>
    </w:r>
    <w:r w:rsidR="00C72AA6">
      <w:rPr>
        <w:rFonts w:cs="Arial"/>
        <w:sz w:val="16"/>
      </w:rPr>
      <w:t>4</w:t>
    </w:r>
    <w:r>
      <w:rPr>
        <w:rFonts w:cs="Arial"/>
        <w:sz w:val="16"/>
      </w:rPr>
      <w:t>.0</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418566A" w14:textId="77777777" w:rsidR="00BE2E29" w:rsidRDefault="00BE2E29">
      <w:pPr>
        <w:spacing w:after="0" w:line="240" w:lineRule="auto"/>
      </w:pPr>
      <w:r>
        <w:separator/>
      </w:r>
    </w:p>
  </w:footnote>
  <w:footnote w:type="continuationSeparator" w:id="0">
    <w:p w14:paraId="1A29E949" w14:textId="77777777" w:rsidR="00BE2E29" w:rsidRDefault="00BE2E2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7A0D072" w14:textId="77777777" w:rsidR="003358BD" w:rsidRPr="00D922BD" w:rsidRDefault="003358BD" w:rsidP="00500A50">
    <w:pPr>
      <w:tabs>
        <w:tab w:val="center" w:pos="4536"/>
        <w:tab w:val="right" w:pos="9072"/>
      </w:tabs>
      <w:spacing w:after="0" w:line="240" w:lineRule="auto"/>
      <w:jc w:val="left"/>
      <w:rPr>
        <w:rFonts w:eastAsia="Times New Roman" w:cs="Arial"/>
        <w:sz w:val="16"/>
        <w:szCs w:val="16"/>
        <w:lang w:val="en-US" w:eastAsia="en-US"/>
      </w:rPr>
    </w:pPr>
    <w:r>
      <w:rPr>
        <w:rFonts w:eastAsia="Times New Roman" w:cs="Arial"/>
        <w:sz w:val="16"/>
        <w:szCs w:val="16"/>
        <w:lang w:val="en-US" w:eastAsia="en-US"/>
      </w:rPr>
      <w:fldChar w:fldCharType="begin"/>
    </w:r>
    <w:r>
      <w:rPr>
        <w:rFonts w:eastAsia="Times New Roman" w:cs="Arial"/>
        <w:sz w:val="16"/>
        <w:szCs w:val="16"/>
        <w:lang w:val="en-US" w:eastAsia="en-US"/>
      </w:rPr>
      <w:instrText xml:space="preserve"> PAGE </w:instrText>
    </w:r>
    <w:r>
      <w:rPr>
        <w:rFonts w:eastAsia="Times New Roman" w:cs="Arial"/>
        <w:sz w:val="16"/>
        <w:szCs w:val="16"/>
        <w:lang w:val="en-US" w:eastAsia="en-US"/>
      </w:rPr>
      <w:fldChar w:fldCharType="separate"/>
    </w:r>
    <w:r w:rsidR="00134AE8">
      <w:rPr>
        <w:rFonts w:eastAsia="Times New Roman" w:cs="Arial"/>
        <w:noProof/>
        <w:sz w:val="16"/>
        <w:szCs w:val="16"/>
        <w:lang w:val="en-US" w:eastAsia="en-US"/>
      </w:rPr>
      <w:t>12</w:t>
    </w:r>
    <w:r>
      <w:rPr>
        <w:rFonts w:eastAsia="Times New Roman" w:cs="Arial"/>
        <w:sz w:val="16"/>
        <w:szCs w:val="16"/>
        <w:lang w:val="en-US" w:eastAsia="en-US"/>
      </w:rPr>
      <w:fldChar w:fldCharType="end"/>
    </w:r>
    <w:r>
      <w:rPr>
        <w:rFonts w:eastAsia="Times New Roman" w:cs="Arial"/>
        <w:sz w:val="16"/>
        <w:szCs w:val="16"/>
        <w:lang w:val="en-US" w:eastAsia="en-US"/>
      </w:rPr>
      <w:tab/>
      <w:t>ENC Product Specification</w:t>
    </w:r>
    <w:r>
      <w:rPr>
        <w:rFonts w:eastAsia="Times New Roman" w:cs="Arial"/>
        <w:sz w:val="16"/>
        <w:szCs w:val="16"/>
        <w:lang w:val="en-US" w:eastAsia="en-US"/>
      </w:rPr>
      <w:tab/>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D1E02D6" w14:textId="3A223596" w:rsidR="003358BD" w:rsidRPr="007B519C" w:rsidRDefault="003358BD" w:rsidP="00244A4A">
    <w:pPr>
      <w:tabs>
        <w:tab w:val="center" w:pos="4536"/>
        <w:tab w:val="right" w:pos="9072"/>
      </w:tabs>
      <w:spacing w:after="0" w:line="240" w:lineRule="auto"/>
      <w:ind w:right="357"/>
      <w:jc w:val="left"/>
      <w:rPr>
        <w:rFonts w:eastAsia="Times New Roman" w:cs="Arial"/>
        <w:sz w:val="16"/>
        <w:szCs w:val="16"/>
        <w:lang w:val="en-US" w:eastAsia="en-US"/>
      </w:rPr>
    </w:pPr>
    <w:r>
      <w:rPr>
        <w:rFonts w:eastAsia="Times New Roman" w:cs="Arial"/>
        <w:sz w:val="16"/>
        <w:szCs w:val="16"/>
        <w:lang w:val="en-US" w:eastAsia="en-US"/>
      </w:rPr>
      <w:fldChar w:fldCharType="begin"/>
    </w:r>
    <w:r>
      <w:rPr>
        <w:rFonts w:eastAsia="Times New Roman" w:cs="Arial"/>
        <w:sz w:val="16"/>
        <w:szCs w:val="16"/>
        <w:lang w:val="en-US" w:eastAsia="en-US"/>
      </w:rPr>
      <w:instrText xml:space="preserve"> PAGE </w:instrText>
    </w:r>
    <w:r>
      <w:rPr>
        <w:rFonts w:eastAsia="Times New Roman" w:cs="Arial"/>
        <w:sz w:val="16"/>
        <w:szCs w:val="16"/>
        <w:lang w:val="en-US" w:eastAsia="en-US"/>
      </w:rPr>
      <w:fldChar w:fldCharType="separate"/>
    </w:r>
    <w:r w:rsidR="00134AE8">
      <w:rPr>
        <w:rFonts w:eastAsia="Times New Roman" w:cs="Arial"/>
        <w:noProof/>
        <w:sz w:val="16"/>
        <w:szCs w:val="16"/>
        <w:lang w:val="en-US" w:eastAsia="en-US"/>
      </w:rPr>
      <w:t>80</w:t>
    </w:r>
    <w:r>
      <w:rPr>
        <w:rFonts w:eastAsia="Times New Roman" w:cs="Arial"/>
        <w:sz w:val="16"/>
        <w:szCs w:val="16"/>
        <w:lang w:val="en-US" w:eastAsia="en-US"/>
      </w:rPr>
      <w:fldChar w:fldCharType="end"/>
    </w:r>
    <w:r>
      <w:rPr>
        <w:rFonts w:eastAsia="Times New Roman" w:cs="Arial"/>
        <w:sz w:val="16"/>
        <w:szCs w:val="16"/>
        <w:lang w:val="en-US" w:eastAsia="en-US"/>
      </w:rPr>
      <w:tab/>
      <w:t>ENC Product Specification</w:t>
    </w:r>
    <w:r>
      <w:rPr>
        <w:rFonts w:eastAsia="Times New Roman" w:cs="Arial"/>
        <w:sz w:val="16"/>
        <w:szCs w:val="16"/>
        <w:lang w:val="en-US" w:eastAsia="en-US"/>
      </w:rPr>
      <w:tab/>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78F2E2C" w14:textId="2D3908B6" w:rsidR="003358BD" w:rsidRPr="00895567" w:rsidRDefault="003358BD" w:rsidP="00244A4A">
    <w:pPr>
      <w:pStyle w:val="Header"/>
      <w:tabs>
        <w:tab w:val="center" w:pos="4536"/>
        <w:tab w:val="right" w:pos="9072"/>
      </w:tabs>
      <w:spacing w:after="0"/>
      <w:ind w:right="357" w:firstLine="357"/>
      <w:jc w:val="center"/>
      <w:rPr>
        <w:rFonts w:eastAsia="Times New Roman" w:cs="Arial"/>
        <w:b w:val="0"/>
        <w:sz w:val="16"/>
        <w:szCs w:val="16"/>
        <w:lang w:val="en-US" w:eastAsia="en-US"/>
      </w:rPr>
    </w:pPr>
    <w:r>
      <w:rPr>
        <w:rStyle w:val="PageNumber"/>
        <w:b w:val="0"/>
        <w:sz w:val="16"/>
        <w:szCs w:val="16"/>
      </w:rPr>
      <w:tab/>
    </w:r>
    <w:r>
      <w:rPr>
        <w:b w:val="0"/>
        <w:sz w:val="16"/>
        <w:szCs w:val="16"/>
        <w:lang w:val="en-US"/>
      </w:rPr>
      <w:t>ENC Product Specification</w:t>
    </w:r>
    <w:r>
      <w:rPr>
        <w:rFonts w:eastAsia="Times New Roman" w:cs="Arial"/>
        <w:b w:val="0"/>
        <w:sz w:val="16"/>
        <w:szCs w:val="16"/>
        <w:lang w:val="en-US" w:eastAsia="en-US"/>
      </w:rPr>
      <w:tab/>
    </w:r>
    <w:r w:rsidRPr="00895567">
      <w:rPr>
        <w:rFonts w:eastAsia="Times New Roman" w:cs="Arial"/>
        <w:b w:val="0"/>
        <w:sz w:val="16"/>
        <w:szCs w:val="16"/>
        <w:lang w:val="en-US" w:eastAsia="en-US"/>
      </w:rPr>
      <w:fldChar w:fldCharType="begin"/>
    </w:r>
    <w:r w:rsidRPr="00895567">
      <w:rPr>
        <w:rFonts w:eastAsia="Times New Roman" w:cs="Arial"/>
        <w:b w:val="0"/>
        <w:sz w:val="16"/>
        <w:szCs w:val="16"/>
        <w:lang w:val="en-US" w:eastAsia="en-US"/>
      </w:rPr>
      <w:instrText xml:space="preserve"> PAGE </w:instrText>
    </w:r>
    <w:r w:rsidRPr="00895567">
      <w:rPr>
        <w:rFonts w:eastAsia="Times New Roman" w:cs="Arial"/>
        <w:b w:val="0"/>
        <w:sz w:val="16"/>
        <w:szCs w:val="16"/>
        <w:lang w:val="en-US" w:eastAsia="en-US"/>
      </w:rPr>
      <w:fldChar w:fldCharType="separate"/>
    </w:r>
    <w:r w:rsidR="00134AE8">
      <w:rPr>
        <w:rFonts w:eastAsia="Times New Roman" w:cs="Arial"/>
        <w:b w:val="0"/>
        <w:noProof/>
        <w:sz w:val="16"/>
        <w:szCs w:val="16"/>
        <w:lang w:val="en-US" w:eastAsia="en-US"/>
      </w:rPr>
      <w:t>79</w:t>
    </w:r>
    <w:r w:rsidRPr="00895567">
      <w:rPr>
        <w:rFonts w:eastAsia="Times New Roman" w:cs="Arial"/>
        <w:b w:val="0"/>
        <w:sz w:val="16"/>
        <w:szCs w:val="16"/>
        <w:lang w:val="en-US" w:eastAsia="en-US"/>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EB1F482" w14:textId="4A826C87" w:rsidR="003358BD" w:rsidRPr="00D922BD" w:rsidRDefault="003358BD" w:rsidP="00500A50">
    <w:pPr>
      <w:tabs>
        <w:tab w:val="center" w:pos="4536"/>
        <w:tab w:val="right" w:pos="9072"/>
      </w:tabs>
      <w:spacing w:after="0" w:line="240" w:lineRule="auto"/>
      <w:ind w:right="34"/>
      <w:rPr>
        <w:rFonts w:eastAsia="Times New Roman" w:cs="Arial"/>
        <w:sz w:val="16"/>
        <w:szCs w:val="16"/>
        <w:lang w:val="en-US" w:eastAsia="en-US"/>
      </w:rPr>
    </w:pPr>
    <w:r w:rsidRPr="00D922BD">
      <w:rPr>
        <w:rStyle w:val="PageNumber"/>
        <w:sz w:val="16"/>
        <w:szCs w:val="16"/>
        <w:lang w:val="en-US"/>
      </w:rPr>
      <w:t xml:space="preserve"> </w:t>
    </w:r>
    <w:r w:rsidRPr="00D922BD">
      <w:rPr>
        <w:rStyle w:val="PageNumber"/>
        <w:sz w:val="16"/>
        <w:szCs w:val="16"/>
        <w:lang w:val="en-US"/>
      </w:rPr>
      <w:tab/>
    </w:r>
    <w:r>
      <w:rPr>
        <w:rFonts w:eastAsia="Times New Roman" w:cs="Arial"/>
        <w:sz w:val="16"/>
        <w:szCs w:val="16"/>
        <w:lang w:val="en-US" w:eastAsia="en-US"/>
      </w:rPr>
      <w:t>ENC Product Specification</w:t>
    </w:r>
    <w:r>
      <w:rPr>
        <w:rFonts w:eastAsia="Times New Roman" w:cs="Arial"/>
        <w:sz w:val="16"/>
        <w:szCs w:val="16"/>
        <w:lang w:val="en-US" w:eastAsia="en-US"/>
      </w:rPr>
      <w:tab/>
    </w:r>
    <w:r>
      <w:rPr>
        <w:rFonts w:eastAsia="Times New Roman" w:cs="Arial"/>
        <w:sz w:val="16"/>
        <w:szCs w:val="16"/>
        <w:lang w:val="en-US" w:eastAsia="en-US"/>
      </w:rPr>
      <w:fldChar w:fldCharType="begin"/>
    </w:r>
    <w:r>
      <w:rPr>
        <w:rFonts w:eastAsia="Times New Roman" w:cs="Arial"/>
        <w:sz w:val="16"/>
        <w:szCs w:val="16"/>
        <w:lang w:val="en-US" w:eastAsia="en-US"/>
      </w:rPr>
      <w:instrText xml:space="preserve"> PAGE </w:instrText>
    </w:r>
    <w:r>
      <w:rPr>
        <w:rFonts w:eastAsia="Times New Roman" w:cs="Arial"/>
        <w:sz w:val="16"/>
        <w:szCs w:val="16"/>
        <w:lang w:val="en-US" w:eastAsia="en-US"/>
      </w:rPr>
      <w:fldChar w:fldCharType="separate"/>
    </w:r>
    <w:r w:rsidR="00134AE8">
      <w:rPr>
        <w:rFonts w:eastAsia="Times New Roman" w:cs="Arial"/>
        <w:noProof/>
        <w:sz w:val="16"/>
        <w:szCs w:val="16"/>
        <w:lang w:val="en-US" w:eastAsia="en-US"/>
      </w:rPr>
      <w:t>vii</w:t>
    </w:r>
    <w:r>
      <w:rPr>
        <w:rFonts w:eastAsia="Times New Roman" w:cs="Arial"/>
        <w:sz w:val="16"/>
        <w:szCs w:val="16"/>
        <w:lang w:val="en-US" w:eastAsia="en-US"/>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82D3D39" w14:textId="44BC9F86" w:rsidR="003358BD" w:rsidRPr="00614FE6" w:rsidRDefault="003358BD" w:rsidP="00614FE6">
    <w:pPr>
      <w:tabs>
        <w:tab w:val="center" w:pos="4536"/>
        <w:tab w:val="right" w:pos="9072"/>
      </w:tabs>
      <w:spacing w:after="0" w:line="240" w:lineRule="auto"/>
      <w:ind w:right="34"/>
      <w:rPr>
        <w:rFonts w:eastAsia="Times New Roman" w:cs="Arial"/>
        <w:sz w:val="16"/>
        <w:szCs w:val="16"/>
        <w:lang w:val="en-US" w:eastAsia="en-US"/>
      </w:rPr>
    </w:pPr>
    <w:r w:rsidRPr="00D922BD">
      <w:rPr>
        <w:rStyle w:val="PageNumber"/>
        <w:sz w:val="16"/>
        <w:szCs w:val="16"/>
        <w:lang w:val="en-US"/>
      </w:rPr>
      <w:tab/>
    </w:r>
    <w:r>
      <w:rPr>
        <w:rFonts w:eastAsia="Times New Roman" w:cs="Arial"/>
        <w:sz w:val="16"/>
        <w:szCs w:val="16"/>
        <w:lang w:val="en-US" w:eastAsia="en-US"/>
      </w:rPr>
      <w:t>ENC Product Specification</w:t>
    </w:r>
    <w:r>
      <w:rPr>
        <w:rFonts w:eastAsia="Times New Roman" w:cs="Arial"/>
        <w:sz w:val="16"/>
        <w:szCs w:val="16"/>
        <w:lang w:val="en-US" w:eastAsia="en-US"/>
      </w:rPr>
      <w:tab/>
    </w:r>
    <w:r>
      <w:rPr>
        <w:rFonts w:eastAsia="Times New Roman" w:cs="Arial"/>
        <w:sz w:val="16"/>
        <w:szCs w:val="16"/>
        <w:lang w:val="en-US" w:eastAsia="en-US"/>
      </w:rPr>
      <w:fldChar w:fldCharType="begin"/>
    </w:r>
    <w:r>
      <w:rPr>
        <w:rFonts w:eastAsia="Times New Roman" w:cs="Arial"/>
        <w:sz w:val="16"/>
        <w:szCs w:val="16"/>
        <w:lang w:val="en-US" w:eastAsia="en-US"/>
      </w:rPr>
      <w:instrText xml:space="preserve"> PAGE </w:instrText>
    </w:r>
    <w:r>
      <w:rPr>
        <w:rFonts w:eastAsia="Times New Roman" w:cs="Arial"/>
        <w:sz w:val="16"/>
        <w:szCs w:val="16"/>
        <w:lang w:val="en-US" w:eastAsia="en-US"/>
      </w:rPr>
      <w:fldChar w:fldCharType="separate"/>
    </w:r>
    <w:r w:rsidR="00134AE8">
      <w:rPr>
        <w:rFonts w:eastAsia="Times New Roman" w:cs="Arial"/>
        <w:noProof/>
        <w:sz w:val="16"/>
        <w:szCs w:val="16"/>
        <w:lang w:val="en-US" w:eastAsia="en-US"/>
      </w:rPr>
      <w:t>13</w:t>
    </w:r>
    <w:r>
      <w:rPr>
        <w:rFonts w:eastAsia="Times New Roman" w:cs="Arial"/>
        <w:sz w:val="16"/>
        <w:szCs w:val="16"/>
        <w:lang w:val="en-US" w:eastAsia="en-US"/>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A4024C9" w14:textId="77777777" w:rsidR="003358BD" w:rsidRPr="00D922BD" w:rsidRDefault="003358BD" w:rsidP="00985790">
    <w:pPr>
      <w:tabs>
        <w:tab w:val="center" w:pos="6946"/>
        <w:tab w:val="right" w:pos="13892"/>
      </w:tabs>
      <w:spacing w:after="0" w:line="240" w:lineRule="auto"/>
      <w:ind w:right="357" w:firstLine="357"/>
      <w:jc w:val="left"/>
      <w:rPr>
        <w:rFonts w:eastAsia="Times New Roman" w:cs="Arial"/>
        <w:sz w:val="16"/>
        <w:szCs w:val="16"/>
        <w:lang w:val="en-US" w:eastAsia="en-US"/>
      </w:rPr>
    </w:pPr>
    <w:r>
      <w:rPr>
        <w:rFonts w:eastAsia="Times New Roman" w:cs="Arial"/>
        <w:sz w:val="16"/>
        <w:szCs w:val="16"/>
        <w:lang w:val="en-US" w:eastAsia="en-US"/>
      </w:rPr>
      <w:fldChar w:fldCharType="begin"/>
    </w:r>
    <w:r>
      <w:rPr>
        <w:rFonts w:eastAsia="Times New Roman" w:cs="Arial"/>
        <w:sz w:val="16"/>
        <w:szCs w:val="16"/>
        <w:lang w:val="en-US" w:eastAsia="en-US"/>
      </w:rPr>
      <w:instrText xml:space="preserve"> PAGE </w:instrText>
    </w:r>
    <w:r>
      <w:rPr>
        <w:rFonts w:eastAsia="Times New Roman" w:cs="Arial"/>
        <w:sz w:val="16"/>
        <w:szCs w:val="16"/>
        <w:lang w:val="en-US" w:eastAsia="en-US"/>
      </w:rPr>
      <w:fldChar w:fldCharType="separate"/>
    </w:r>
    <w:r w:rsidR="00134AE8">
      <w:rPr>
        <w:rFonts w:eastAsia="Times New Roman" w:cs="Arial"/>
        <w:noProof/>
        <w:sz w:val="16"/>
        <w:szCs w:val="16"/>
        <w:lang w:val="en-US" w:eastAsia="en-US"/>
      </w:rPr>
      <w:t>52</w:t>
    </w:r>
    <w:r>
      <w:rPr>
        <w:rFonts w:eastAsia="Times New Roman" w:cs="Arial"/>
        <w:sz w:val="16"/>
        <w:szCs w:val="16"/>
        <w:lang w:val="en-US" w:eastAsia="en-US"/>
      </w:rPr>
      <w:fldChar w:fldCharType="end"/>
    </w:r>
    <w:r>
      <w:rPr>
        <w:rFonts w:eastAsia="Times New Roman" w:cs="Arial"/>
        <w:sz w:val="16"/>
        <w:szCs w:val="16"/>
        <w:lang w:val="en-US" w:eastAsia="en-US"/>
      </w:rPr>
      <w:tab/>
      <w:t>ENC Product Specification</w:t>
    </w:r>
    <w:r>
      <w:rPr>
        <w:rFonts w:eastAsia="Times New Roman" w:cs="Arial"/>
        <w:sz w:val="16"/>
        <w:szCs w:val="16"/>
        <w:lang w:val="en-US" w:eastAsia="en-US"/>
      </w:rPr>
      <w:tab/>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CD085FC" w14:textId="0B4BAE79" w:rsidR="003358BD" w:rsidRPr="00D922BD" w:rsidRDefault="003358BD" w:rsidP="00985790">
    <w:pPr>
      <w:tabs>
        <w:tab w:val="center" w:pos="6946"/>
        <w:tab w:val="right" w:pos="13892"/>
      </w:tabs>
      <w:spacing w:after="0" w:line="240" w:lineRule="auto"/>
      <w:ind w:right="357" w:firstLine="357"/>
      <w:jc w:val="right"/>
      <w:rPr>
        <w:rFonts w:eastAsia="Times New Roman" w:cs="Arial"/>
        <w:sz w:val="16"/>
        <w:szCs w:val="16"/>
        <w:lang w:val="en-US" w:eastAsia="en-US"/>
      </w:rPr>
    </w:pPr>
    <w:r>
      <w:rPr>
        <w:rStyle w:val="PageNumber"/>
        <w:b/>
        <w:sz w:val="16"/>
        <w:szCs w:val="16"/>
      </w:rPr>
      <w:tab/>
    </w:r>
    <w:r>
      <w:rPr>
        <w:rFonts w:eastAsia="Times New Roman" w:cs="Arial"/>
        <w:sz w:val="16"/>
        <w:szCs w:val="16"/>
        <w:lang w:val="en-US" w:eastAsia="en-US"/>
      </w:rPr>
      <w:t>ENC Product Specification</w:t>
    </w:r>
    <w:r>
      <w:rPr>
        <w:rFonts w:eastAsia="Times New Roman" w:cs="Arial"/>
        <w:sz w:val="16"/>
        <w:szCs w:val="16"/>
        <w:lang w:val="en-US" w:eastAsia="en-US"/>
      </w:rPr>
      <w:tab/>
    </w:r>
    <w:r>
      <w:rPr>
        <w:rFonts w:eastAsia="Times New Roman" w:cs="Arial"/>
        <w:sz w:val="16"/>
        <w:szCs w:val="16"/>
        <w:lang w:val="en-US" w:eastAsia="en-US"/>
      </w:rPr>
      <w:fldChar w:fldCharType="begin"/>
    </w:r>
    <w:r>
      <w:rPr>
        <w:rFonts w:eastAsia="Times New Roman" w:cs="Arial"/>
        <w:sz w:val="16"/>
        <w:szCs w:val="16"/>
        <w:lang w:val="en-US" w:eastAsia="en-US"/>
      </w:rPr>
      <w:instrText xml:space="preserve"> PAGE </w:instrText>
    </w:r>
    <w:r>
      <w:rPr>
        <w:rFonts w:eastAsia="Times New Roman" w:cs="Arial"/>
        <w:sz w:val="16"/>
        <w:szCs w:val="16"/>
        <w:lang w:val="en-US" w:eastAsia="en-US"/>
      </w:rPr>
      <w:fldChar w:fldCharType="separate"/>
    </w:r>
    <w:r w:rsidR="00134AE8">
      <w:rPr>
        <w:rFonts w:eastAsia="Times New Roman" w:cs="Arial"/>
        <w:noProof/>
        <w:sz w:val="16"/>
        <w:szCs w:val="16"/>
        <w:lang w:val="en-US" w:eastAsia="en-US"/>
      </w:rPr>
      <w:t>51</w:t>
    </w:r>
    <w:r>
      <w:rPr>
        <w:rFonts w:eastAsia="Times New Roman" w:cs="Arial"/>
        <w:sz w:val="16"/>
        <w:szCs w:val="16"/>
        <w:lang w:val="en-US" w:eastAsia="en-US"/>
      </w:rP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9697467" w14:textId="54D8E6A6" w:rsidR="003358BD" w:rsidRPr="00497910" w:rsidRDefault="003358BD" w:rsidP="00422D84">
    <w:pPr>
      <w:tabs>
        <w:tab w:val="center" w:pos="4536"/>
        <w:tab w:val="right" w:pos="9072"/>
      </w:tabs>
      <w:spacing w:after="0" w:line="240" w:lineRule="auto"/>
      <w:ind w:right="16"/>
      <w:jc w:val="left"/>
      <w:rPr>
        <w:rFonts w:eastAsia="Times New Roman" w:cs="Arial"/>
        <w:sz w:val="16"/>
        <w:szCs w:val="16"/>
        <w:lang w:val="en-US" w:eastAsia="en-US"/>
      </w:rPr>
    </w:pPr>
    <w:r>
      <w:rPr>
        <w:rFonts w:eastAsia="Times New Roman" w:cs="Arial"/>
        <w:sz w:val="16"/>
        <w:szCs w:val="16"/>
        <w:lang w:val="en-US" w:eastAsia="en-US"/>
      </w:rPr>
      <w:fldChar w:fldCharType="begin"/>
    </w:r>
    <w:r>
      <w:rPr>
        <w:rFonts w:eastAsia="Times New Roman" w:cs="Arial"/>
        <w:sz w:val="16"/>
        <w:szCs w:val="16"/>
        <w:lang w:val="en-US" w:eastAsia="en-US"/>
      </w:rPr>
      <w:instrText xml:space="preserve"> PAGE </w:instrText>
    </w:r>
    <w:r>
      <w:rPr>
        <w:rFonts w:eastAsia="Times New Roman" w:cs="Arial"/>
        <w:sz w:val="16"/>
        <w:szCs w:val="16"/>
        <w:lang w:val="en-US" w:eastAsia="en-US"/>
      </w:rPr>
      <w:fldChar w:fldCharType="separate"/>
    </w:r>
    <w:r w:rsidR="00134AE8">
      <w:rPr>
        <w:rFonts w:eastAsia="Times New Roman" w:cs="Arial"/>
        <w:noProof/>
        <w:sz w:val="16"/>
        <w:szCs w:val="16"/>
        <w:lang w:val="en-US" w:eastAsia="en-US"/>
      </w:rPr>
      <w:t>54</w:t>
    </w:r>
    <w:r>
      <w:rPr>
        <w:rFonts w:eastAsia="Times New Roman" w:cs="Arial"/>
        <w:sz w:val="16"/>
        <w:szCs w:val="16"/>
        <w:lang w:val="en-US" w:eastAsia="en-US"/>
      </w:rPr>
      <w:fldChar w:fldCharType="end"/>
    </w:r>
    <w:r>
      <w:rPr>
        <w:rFonts w:eastAsia="Times New Roman" w:cs="Arial"/>
        <w:sz w:val="16"/>
        <w:szCs w:val="16"/>
        <w:lang w:val="en-US" w:eastAsia="en-US"/>
      </w:rPr>
      <w:tab/>
      <w:t>ENC Product</w:t>
    </w:r>
    <w:r w:rsidRPr="00497910">
      <w:rPr>
        <w:rFonts w:eastAsia="Times New Roman" w:cs="Arial"/>
        <w:sz w:val="16"/>
        <w:szCs w:val="16"/>
        <w:lang w:val="en-US" w:eastAsia="en-US"/>
      </w:rPr>
      <w:t xml:space="preserve"> Specification</w:t>
    </w:r>
    <w:r w:rsidRPr="00497910">
      <w:rPr>
        <w:rFonts w:eastAsia="Times New Roman" w:cs="Arial"/>
        <w:sz w:val="16"/>
        <w:szCs w:val="16"/>
        <w:lang w:val="en-US" w:eastAsia="en-US"/>
      </w:rPr>
      <w:tab/>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8E41EC0" w14:textId="17252583" w:rsidR="003358BD" w:rsidRPr="00497910" w:rsidRDefault="003358BD" w:rsidP="00422D84">
    <w:pPr>
      <w:pStyle w:val="Header"/>
      <w:tabs>
        <w:tab w:val="center" w:pos="4536"/>
        <w:tab w:val="right" w:pos="9072"/>
      </w:tabs>
      <w:spacing w:after="0"/>
      <w:ind w:right="357" w:firstLine="357"/>
      <w:jc w:val="center"/>
      <w:rPr>
        <w:rFonts w:eastAsia="Times New Roman" w:cs="Arial"/>
        <w:b w:val="0"/>
        <w:sz w:val="16"/>
        <w:szCs w:val="16"/>
        <w:lang w:val="en-US" w:eastAsia="en-US"/>
      </w:rPr>
    </w:pPr>
    <w:r w:rsidRPr="00497910">
      <w:rPr>
        <w:rStyle w:val="PageNumber"/>
        <w:b w:val="0"/>
        <w:sz w:val="16"/>
        <w:szCs w:val="16"/>
      </w:rPr>
      <w:tab/>
    </w:r>
    <w:r w:rsidRPr="00497910">
      <w:rPr>
        <w:b w:val="0"/>
        <w:sz w:val="16"/>
        <w:szCs w:val="16"/>
        <w:lang w:val="en-US"/>
      </w:rPr>
      <w:t>ENC Product Specification</w:t>
    </w:r>
    <w:r w:rsidRPr="00497910">
      <w:rPr>
        <w:rFonts w:eastAsia="Times New Roman" w:cs="Arial"/>
        <w:b w:val="0"/>
        <w:sz w:val="16"/>
        <w:szCs w:val="16"/>
        <w:lang w:val="en-US" w:eastAsia="en-US"/>
      </w:rPr>
      <w:tab/>
    </w:r>
    <w:r w:rsidRPr="00497910">
      <w:rPr>
        <w:rFonts w:eastAsia="Times New Roman" w:cs="Arial"/>
        <w:b w:val="0"/>
        <w:sz w:val="16"/>
        <w:szCs w:val="16"/>
        <w:lang w:val="en-US" w:eastAsia="en-US"/>
      </w:rPr>
      <w:fldChar w:fldCharType="begin"/>
    </w:r>
    <w:r w:rsidRPr="00497910">
      <w:rPr>
        <w:rFonts w:eastAsia="Times New Roman" w:cs="Arial"/>
        <w:b w:val="0"/>
        <w:sz w:val="16"/>
        <w:szCs w:val="16"/>
        <w:lang w:val="en-US" w:eastAsia="en-US"/>
      </w:rPr>
      <w:instrText xml:space="preserve"> PAGE </w:instrText>
    </w:r>
    <w:r w:rsidRPr="00497910">
      <w:rPr>
        <w:rFonts w:eastAsia="Times New Roman" w:cs="Arial"/>
        <w:b w:val="0"/>
        <w:sz w:val="16"/>
        <w:szCs w:val="16"/>
        <w:lang w:val="en-US" w:eastAsia="en-US"/>
      </w:rPr>
      <w:fldChar w:fldCharType="separate"/>
    </w:r>
    <w:r w:rsidR="00134AE8">
      <w:rPr>
        <w:rFonts w:eastAsia="Times New Roman" w:cs="Arial"/>
        <w:b w:val="0"/>
        <w:noProof/>
        <w:sz w:val="16"/>
        <w:szCs w:val="16"/>
        <w:lang w:val="en-US" w:eastAsia="en-US"/>
      </w:rPr>
      <w:t>53</w:t>
    </w:r>
    <w:r w:rsidRPr="00497910">
      <w:rPr>
        <w:rFonts w:eastAsia="Times New Roman" w:cs="Arial"/>
        <w:b w:val="0"/>
        <w:sz w:val="16"/>
        <w:szCs w:val="16"/>
        <w:lang w:val="en-US" w:eastAsia="en-US"/>
      </w:rPr>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FC9A8FE" w14:textId="6798FF9C" w:rsidR="003358BD" w:rsidRPr="00895567" w:rsidRDefault="003358BD" w:rsidP="00A5577C">
    <w:pPr>
      <w:tabs>
        <w:tab w:val="center" w:pos="4536"/>
        <w:tab w:val="right" w:pos="9072"/>
      </w:tabs>
      <w:spacing w:after="0" w:line="240" w:lineRule="auto"/>
      <w:ind w:right="16"/>
      <w:jc w:val="left"/>
      <w:rPr>
        <w:rFonts w:eastAsia="Times New Roman" w:cs="Arial"/>
        <w:sz w:val="16"/>
        <w:szCs w:val="16"/>
        <w:lang w:val="en-US" w:eastAsia="en-US"/>
      </w:rPr>
    </w:pPr>
    <w:r>
      <w:rPr>
        <w:rFonts w:eastAsia="Times New Roman" w:cs="Arial"/>
        <w:sz w:val="16"/>
        <w:szCs w:val="16"/>
        <w:lang w:val="en-US" w:eastAsia="en-US"/>
      </w:rPr>
      <w:fldChar w:fldCharType="begin"/>
    </w:r>
    <w:r>
      <w:rPr>
        <w:rFonts w:eastAsia="Times New Roman" w:cs="Arial"/>
        <w:sz w:val="16"/>
        <w:szCs w:val="16"/>
        <w:lang w:val="en-US" w:eastAsia="en-US"/>
      </w:rPr>
      <w:instrText xml:space="preserve"> PAGE </w:instrText>
    </w:r>
    <w:r>
      <w:rPr>
        <w:rFonts w:eastAsia="Times New Roman" w:cs="Arial"/>
        <w:sz w:val="16"/>
        <w:szCs w:val="16"/>
        <w:lang w:val="en-US" w:eastAsia="en-US"/>
      </w:rPr>
      <w:fldChar w:fldCharType="separate"/>
    </w:r>
    <w:r w:rsidR="00134AE8">
      <w:rPr>
        <w:rFonts w:eastAsia="Times New Roman" w:cs="Arial"/>
        <w:noProof/>
        <w:sz w:val="16"/>
        <w:szCs w:val="16"/>
        <w:lang w:val="en-US" w:eastAsia="en-US"/>
      </w:rPr>
      <w:t>74</w:t>
    </w:r>
    <w:r>
      <w:rPr>
        <w:rFonts w:eastAsia="Times New Roman" w:cs="Arial"/>
        <w:sz w:val="16"/>
        <w:szCs w:val="16"/>
        <w:lang w:val="en-US" w:eastAsia="en-US"/>
      </w:rPr>
      <w:fldChar w:fldCharType="end"/>
    </w:r>
    <w:r>
      <w:rPr>
        <w:rFonts w:eastAsia="Times New Roman" w:cs="Arial"/>
        <w:sz w:val="16"/>
        <w:szCs w:val="16"/>
        <w:lang w:val="en-US" w:eastAsia="en-US"/>
      </w:rPr>
      <w:tab/>
      <w:t>ENC Product Specification</w:t>
    </w:r>
    <w:r>
      <w:rPr>
        <w:rFonts w:eastAsia="Times New Roman" w:cs="Arial"/>
        <w:sz w:val="16"/>
        <w:szCs w:val="16"/>
        <w:lang w:val="en-US" w:eastAsia="en-US"/>
      </w:rPr>
      <w:tab/>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3BCE2B0" w14:textId="52E176D7" w:rsidR="003358BD" w:rsidRPr="00895567" w:rsidRDefault="003358BD" w:rsidP="00A5577C">
    <w:pPr>
      <w:pStyle w:val="Header"/>
      <w:tabs>
        <w:tab w:val="center" w:pos="4536"/>
        <w:tab w:val="right" w:pos="9072"/>
      </w:tabs>
      <w:spacing w:after="0"/>
      <w:ind w:right="357"/>
      <w:jc w:val="center"/>
      <w:rPr>
        <w:rFonts w:eastAsia="Times New Roman" w:cs="Arial"/>
        <w:b w:val="0"/>
        <w:sz w:val="16"/>
        <w:szCs w:val="16"/>
        <w:lang w:val="en-US" w:eastAsia="en-US"/>
      </w:rPr>
    </w:pPr>
    <w:r>
      <w:rPr>
        <w:rStyle w:val="PageNumber"/>
        <w:b w:val="0"/>
        <w:sz w:val="16"/>
        <w:szCs w:val="16"/>
      </w:rPr>
      <w:tab/>
    </w:r>
    <w:r>
      <w:rPr>
        <w:b w:val="0"/>
        <w:sz w:val="16"/>
        <w:szCs w:val="16"/>
        <w:lang w:val="en-US"/>
      </w:rPr>
      <w:t>ENC Product Specification</w:t>
    </w:r>
    <w:r>
      <w:rPr>
        <w:rFonts w:eastAsia="Times New Roman" w:cs="Arial"/>
        <w:b w:val="0"/>
        <w:sz w:val="16"/>
        <w:szCs w:val="16"/>
        <w:lang w:val="en-US" w:eastAsia="en-US"/>
      </w:rPr>
      <w:tab/>
    </w:r>
    <w:r w:rsidRPr="00895567">
      <w:rPr>
        <w:rFonts w:eastAsia="Times New Roman" w:cs="Arial"/>
        <w:b w:val="0"/>
        <w:sz w:val="16"/>
        <w:szCs w:val="16"/>
        <w:lang w:val="en-US" w:eastAsia="en-US"/>
      </w:rPr>
      <w:fldChar w:fldCharType="begin"/>
    </w:r>
    <w:r w:rsidRPr="00895567">
      <w:rPr>
        <w:rFonts w:eastAsia="Times New Roman" w:cs="Arial"/>
        <w:b w:val="0"/>
        <w:sz w:val="16"/>
        <w:szCs w:val="16"/>
        <w:lang w:val="en-US" w:eastAsia="en-US"/>
      </w:rPr>
      <w:instrText xml:space="preserve"> PAGE </w:instrText>
    </w:r>
    <w:r w:rsidRPr="00895567">
      <w:rPr>
        <w:rFonts w:eastAsia="Times New Roman" w:cs="Arial"/>
        <w:b w:val="0"/>
        <w:sz w:val="16"/>
        <w:szCs w:val="16"/>
        <w:lang w:val="en-US" w:eastAsia="en-US"/>
      </w:rPr>
      <w:fldChar w:fldCharType="separate"/>
    </w:r>
    <w:r w:rsidR="00134AE8">
      <w:rPr>
        <w:rFonts w:eastAsia="Times New Roman" w:cs="Arial"/>
        <w:b w:val="0"/>
        <w:noProof/>
        <w:sz w:val="16"/>
        <w:szCs w:val="16"/>
        <w:lang w:val="en-US" w:eastAsia="en-US"/>
      </w:rPr>
      <w:t>73</w:t>
    </w:r>
    <w:r w:rsidRPr="00895567">
      <w:rPr>
        <w:rFonts w:eastAsia="Times New Roman" w:cs="Arial"/>
        <w:b w:val="0"/>
        <w:sz w:val="16"/>
        <w:szCs w:val="16"/>
        <w:lang w:val="en-US" w:eastAsia="en-US"/>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80"/>
    <w:multiLevelType w:val="singleLevel"/>
    <w:tmpl w:val="FFFFFF80"/>
    <w:lvl w:ilvl="0">
      <w:start w:val="1"/>
      <w:numFmt w:val="bullet"/>
      <w:pStyle w:val="ListNumber4"/>
      <w:lvlText w:val=""/>
      <w:lvlJc w:val="left"/>
      <w:pPr>
        <w:tabs>
          <w:tab w:val="left" w:pos="1492"/>
        </w:tabs>
        <w:ind w:left="1492" w:hanging="360"/>
      </w:pPr>
      <w:rPr>
        <w:rFonts w:ascii="Symbol" w:hAnsi="Symbol" w:hint="default"/>
      </w:rPr>
    </w:lvl>
  </w:abstractNum>
  <w:abstractNum w:abstractNumId="1" w15:restartNumberingAfterBreak="0">
    <w:nsid w:val="FFFFFF81"/>
    <w:multiLevelType w:val="singleLevel"/>
    <w:tmpl w:val="FFFFFF81"/>
    <w:lvl w:ilvl="0">
      <w:start w:val="1"/>
      <w:numFmt w:val="bullet"/>
      <w:pStyle w:val="ListNumber3"/>
      <w:lvlText w:val=""/>
      <w:lvlJc w:val="left"/>
      <w:pPr>
        <w:tabs>
          <w:tab w:val="left" w:pos="1209"/>
        </w:tabs>
        <w:ind w:left="1209" w:hanging="360"/>
      </w:pPr>
      <w:rPr>
        <w:rFonts w:ascii="Symbol" w:hAnsi="Symbol" w:hint="default"/>
      </w:rPr>
    </w:lvl>
  </w:abstractNum>
  <w:abstractNum w:abstractNumId="2" w15:restartNumberingAfterBreak="0">
    <w:nsid w:val="FFFFFF82"/>
    <w:multiLevelType w:val="singleLevel"/>
    <w:tmpl w:val="FFFFFF82"/>
    <w:lvl w:ilvl="0">
      <w:start w:val="1"/>
      <w:numFmt w:val="bullet"/>
      <w:pStyle w:val="ListNumber2"/>
      <w:lvlText w:val=""/>
      <w:lvlJc w:val="left"/>
      <w:pPr>
        <w:tabs>
          <w:tab w:val="left" w:pos="926"/>
        </w:tabs>
        <w:ind w:left="926" w:hanging="360"/>
      </w:pPr>
      <w:rPr>
        <w:rFonts w:ascii="Symbol" w:hAnsi="Symbol" w:hint="default"/>
      </w:rPr>
    </w:lvl>
  </w:abstractNum>
  <w:abstractNum w:abstractNumId="3" w15:restartNumberingAfterBreak="0">
    <w:nsid w:val="FFFFFF83"/>
    <w:multiLevelType w:val="singleLevel"/>
    <w:tmpl w:val="FFFFFF83"/>
    <w:lvl w:ilvl="0">
      <w:start w:val="1"/>
      <w:numFmt w:val="bullet"/>
      <w:pStyle w:val="ListNumber"/>
      <w:lvlText w:val=""/>
      <w:lvlJc w:val="left"/>
      <w:pPr>
        <w:tabs>
          <w:tab w:val="left" w:pos="643"/>
        </w:tabs>
        <w:ind w:left="643" w:hanging="360"/>
      </w:pPr>
      <w:rPr>
        <w:rFonts w:ascii="Symbol" w:hAnsi="Symbol" w:hint="default"/>
      </w:rPr>
    </w:lvl>
  </w:abstractNum>
  <w:abstractNum w:abstractNumId="4" w15:restartNumberingAfterBreak="0">
    <w:nsid w:val="FFFFFF89"/>
    <w:multiLevelType w:val="singleLevel"/>
    <w:tmpl w:val="FFFFFF89"/>
    <w:lvl w:ilvl="0">
      <w:start w:val="1"/>
      <w:numFmt w:val="bullet"/>
      <w:pStyle w:val="ListContinue4"/>
      <w:lvlText w:val=""/>
      <w:lvlJc w:val="left"/>
      <w:pPr>
        <w:tabs>
          <w:tab w:val="left" w:pos="360"/>
        </w:tabs>
        <w:ind w:left="360" w:hanging="360"/>
      </w:pPr>
      <w:rPr>
        <w:rFonts w:ascii="Symbol" w:hAnsi="Symbol" w:hint="default"/>
      </w:rPr>
    </w:lvl>
  </w:abstractNum>
  <w:abstractNum w:abstractNumId="5" w15:restartNumberingAfterBreak="0">
    <w:nsid w:val="0000005B"/>
    <w:multiLevelType w:val="multilevel"/>
    <w:tmpl w:val="9418FBCC"/>
    <w:lvl w:ilvl="0">
      <w:start w:val="1"/>
      <w:numFmt w:val="decimal"/>
      <w:pStyle w:val="AppendixC1"/>
      <w:lvlText w:val="C-%1"/>
      <w:lvlJc w:val="left"/>
      <w:pPr>
        <w:tabs>
          <w:tab w:val="num" w:pos="0"/>
        </w:tabs>
        <w:ind w:left="0" w:firstLine="0"/>
      </w:pPr>
      <w:rPr>
        <w:rFonts w:ascii="Arial" w:eastAsia="MS Mincho" w:hAnsi="Arial" w:hint="default"/>
        <w:lang w:val="de-DE" w:eastAsia="ar-SA" w:bidi="ar-SA"/>
      </w:rPr>
    </w:lvl>
    <w:lvl w:ilvl="1">
      <w:start w:val="1"/>
      <w:numFmt w:val="decimal"/>
      <w:pStyle w:val="AppendixC2"/>
      <w:lvlText w:val="C-%1.%2"/>
      <w:lvlJc w:val="left"/>
      <w:pPr>
        <w:tabs>
          <w:tab w:val="num" w:pos="0"/>
        </w:tabs>
        <w:ind w:left="0" w:firstLine="0"/>
      </w:pPr>
      <w:rPr>
        <w:rFonts w:ascii="Arial" w:hAnsi="Arial" w:hint="default"/>
        <w:b/>
        <w:bCs/>
        <w:iCs/>
        <w:sz w:val="22"/>
        <w:szCs w:val="28"/>
        <w:lang w:val="en-US"/>
      </w:rPr>
    </w:lvl>
    <w:lvl w:ilvl="2">
      <w:start w:val="1"/>
      <w:numFmt w:val="decimal"/>
      <w:lvlText w:val="0-%1.%2.%3"/>
      <w:lvlJc w:val="left"/>
      <w:pPr>
        <w:tabs>
          <w:tab w:val="num" w:pos="283"/>
        </w:tabs>
        <w:ind w:left="283" w:hanging="283"/>
      </w:pPr>
      <w:rPr>
        <w:rFonts w:ascii="Arial" w:hAnsi="Arial" w:hint="default"/>
        <w:b/>
        <w:bCs/>
        <w:szCs w:val="26"/>
        <w:lang w:val="en-US"/>
      </w:rPr>
    </w:lvl>
    <w:lvl w:ilvl="3">
      <w:start w:val="1"/>
      <w:numFmt w:val="decimal"/>
      <w:lvlText w:val="0-%4"/>
      <w:lvlJc w:val="left"/>
      <w:pPr>
        <w:tabs>
          <w:tab w:val="num" w:pos="283"/>
        </w:tabs>
        <w:ind w:left="283" w:hanging="283"/>
      </w:pPr>
      <w:rPr>
        <w:rFonts w:hint="default"/>
      </w:rPr>
    </w:lvl>
    <w:lvl w:ilvl="4">
      <w:start w:val="1"/>
      <w:numFmt w:val="decimal"/>
      <w:lvlText w:val="0-%5"/>
      <w:lvlJc w:val="left"/>
      <w:pPr>
        <w:tabs>
          <w:tab w:val="num" w:pos="283"/>
        </w:tabs>
        <w:ind w:left="283" w:hanging="283"/>
      </w:pPr>
      <w:rPr>
        <w:rFonts w:hint="default"/>
      </w:rPr>
    </w:lvl>
    <w:lvl w:ilvl="5">
      <w:start w:val="1"/>
      <w:numFmt w:val="decimal"/>
      <w:lvlText w:val="0-%6"/>
      <w:lvlJc w:val="left"/>
      <w:pPr>
        <w:tabs>
          <w:tab w:val="num" w:pos="1701"/>
        </w:tabs>
        <w:ind w:left="1701" w:hanging="283"/>
      </w:pPr>
      <w:rPr>
        <w:rFonts w:hint="default"/>
      </w:rPr>
    </w:lvl>
    <w:lvl w:ilvl="6">
      <w:start w:val="1"/>
      <w:numFmt w:val="decimal"/>
      <w:lvlText w:val="0-%7"/>
      <w:lvlJc w:val="left"/>
      <w:pPr>
        <w:tabs>
          <w:tab w:val="num" w:pos="1984"/>
        </w:tabs>
        <w:ind w:left="1984" w:hanging="283"/>
      </w:pPr>
      <w:rPr>
        <w:rFonts w:hint="default"/>
      </w:rPr>
    </w:lvl>
    <w:lvl w:ilvl="7">
      <w:start w:val="1"/>
      <w:numFmt w:val="decimal"/>
      <w:lvlText w:val="0-%8"/>
      <w:lvlJc w:val="left"/>
      <w:pPr>
        <w:tabs>
          <w:tab w:val="num" w:pos="2268"/>
        </w:tabs>
        <w:ind w:left="2268" w:hanging="283"/>
      </w:pPr>
      <w:rPr>
        <w:rFonts w:hint="default"/>
      </w:rPr>
    </w:lvl>
    <w:lvl w:ilvl="8">
      <w:start w:val="1"/>
      <w:numFmt w:val="decimal"/>
      <w:lvlText w:val="0-%9"/>
      <w:lvlJc w:val="left"/>
      <w:pPr>
        <w:tabs>
          <w:tab w:val="num" w:pos="2551"/>
        </w:tabs>
        <w:ind w:left="2551" w:hanging="283"/>
      </w:pPr>
      <w:rPr>
        <w:rFonts w:hint="default"/>
      </w:rPr>
    </w:lvl>
  </w:abstractNum>
  <w:abstractNum w:abstractNumId="6" w15:restartNumberingAfterBreak="0">
    <w:nsid w:val="05F252BD"/>
    <w:multiLevelType w:val="singleLevel"/>
    <w:tmpl w:val="05F252BD"/>
    <w:lvl w:ilvl="0">
      <w:start w:val="1"/>
      <w:numFmt w:val="decimal"/>
      <w:pStyle w:val="ListBullet5"/>
      <w:lvlText w:val="[%1]"/>
      <w:lvlJc w:val="left"/>
      <w:pPr>
        <w:tabs>
          <w:tab w:val="left" w:pos="360"/>
        </w:tabs>
        <w:ind w:left="360" w:hanging="360"/>
      </w:pPr>
    </w:lvl>
  </w:abstractNum>
  <w:abstractNum w:abstractNumId="7" w15:restartNumberingAfterBreak="0">
    <w:nsid w:val="0BFD0AD5"/>
    <w:multiLevelType w:val="multilevel"/>
    <w:tmpl w:val="0BFD0AD5"/>
    <w:lvl w:ilvl="0">
      <w:start w:val="1"/>
      <w:numFmt w:val="bullet"/>
      <w:lvlText w:val=""/>
      <w:lvlJc w:val="left"/>
      <w:pPr>
        <w:ind w:left="1077" w:hanging="360"/>
      </w:pPr>
      <w:rPr>
        <w:rFonts w:ascii="Symbol" w:hAnsi="Symbol" w:hint="default"/>
      </w:rPr>
    </w:lvl>
    <w:lvl w:ilvl="1">
      <w:start w:val="1"/>
      <w:numFmt w:val="bullet"/>
      <w:lvlText w:val="o"/>
      <w:lvlJc w:val="left"/>
      <w:pPr>
        <w:ind w:left="1797" w:hanging="360"/>
      </w:pPr>
      <w:rPr>
        <w:rFonts w:ascii="Courier New" w:hAnsi="Courier New" w:cs="Courier New" w:hint="default"/>
      </w:rPr>
    </w:lvl>
    <w:lvl w:ilvl="2">
      <w:start w:val="1"/>
      <w:numFmt w:val="bullet"/>
      <w:lvlText w:val=""/>
      <w:lvlJc w:val="left"/>
      <w:pPr>
        <w:ind w:left="2517" w:hanging="360"/>
      </w:pPr>
      <w:rPr>
        <w:rFonts w:ascii="Wingdings" w:hAnsi="Wingdings" w:hint="default"/>
      </w:rPr>
    </w:lvl>
    <w:lvl w:ilvl="3">
      <w:start w:val="1"/>
      <w:numFmt w:val="bullet"/>
      <w:lvlText w:val=""/>
      <w:lvlJc w:val="left"/>
      <w:pPr>
        <w:ind w:left="3237" w:hanging="360"/>
      </w:pPr>
      <w:rPr>
        <w:rFonts w:ascii="Symbol" w:hAnsi="Symbol" w:hint="default"/>
      </w:rPr>
    </w:lvl>
    <w:lvl w:ilvl="4">
      <w:start w:val="1"/>
      <w:numFmt w:val="bullet"/>
      <w:lvlText w:val="o"/>
      <w:lvlJc w:val="left"/>
      <w:pPr>
        <w:ind w:left="3957" w:hanging="360"/>
      </w:pPr>
      <w:rPr>
        <w:rFonts w:ascii="Courier New" w:hAnsi="Courier New" w:cs="Courier New" w:hint="default"/>
      </w:rPr>
    </w:lvl>
    <w:lvl w:ilvl="5">
      <w:start w:val="1"/>
      <w:numFmt w:val="bullet"/>
      <w:lvlText w:val=""/>
      <w:lvlJc w:val="left"/>
      <w:pPr>
        <w:ind w:left="4677" w:hanging="360"/>
      </w:pPr>
      <w:rPr>
        <w:rFonts w:ascii="Wingdings" w:hAnsi="Wingdings" w:hint="default"/>
      </w:rPr>
    </w:lvl>
    <w:lvl w:ilvl="6">
      <w:start w:val="1"/>
      <w:numFmt w:val="bullet"/>
      <w:lvlText w:val=""/>
      <w:lvlJc w:val="left"/>
      <w:pPr>
        <w:ind w:left="5397" w:hanging="360"/>
      </w:pPr>
      <w:rPr>
        <w:rFonts w:ascii="Symbol" w:hAnsi="Symbol" w:hint="default"/>
      </w:rPr>
    </w:lvl>
    <w:lvl w:ilvl="7">
      <w:start w:val="1"/>
      <w:numFmt w:val="bullet"/>
      <w:lvlText w:val="o"/>
      <w:lvlJc w:val="left"/>
      <w:pPr>
        <w:ind w:left="6117" w:hanging="360"/>
      </w:pPr>
      <w:rPr>
        <w:rFonts w:ascii="Courier New" w:hAnsi="Courier New" w:cs="Courier New" w:hint="default"/>
      </w:rPr>
    </w:lvl>
    <w:lvl w:ilvl="8">
      <w:start w:val="1"/>
      <w:numFmt w:val="bullet"/>
      <w:lvlText w:val=""/>
      <w:lvlJc w:val="left"/>
      <w:pPr>
        <w:ind w:left="6837" w:hanging="360"/>
      </w:pPr>
      <w:rPr>
        <w:rFonts w:ascii="Wingdings" w:hAnsi="Wingdings" w:hint="default"/>
      </w:rPr>
    </w:lvl>
  </w:abstractNum>
  <w:abstractNum w:abstractNumId="8" w15:restartNumberingAfterBreak="0">
    <w:nsid w:val="0C2230B8"/>
    <w:multiLevelType w:val="hybridMultilevel"/>
    <w:tmpl w:val="289407DE"/>
    <w:lvl w:ilvl="0" w:tplc="2000000F">
      <w:start w:val="1"/>
      <w:numFmt w:val="decimal"/>
      <w:lvlText w:val="%1."/>
      <w:lvlJc w:val="left"/>
      <w:pPr>
        <w:ind w:left="720" w:hanging="360"/>
      </w:pPr>
      <w:rPr>
        <w:rFonts w:hint="default"/>
      </w:rPr>
    </w:lvl>
    <w:lvl w:ilvl="1" w:tplc="20000019">
      <w:start w:val="1"/>
      <w:numFmt w:val="lowerLetter"/>
      <w:lvlText w:val="%2."/>
      <w:lvlJc w:val="left"/>
      <w:pPr>
        <w:ind w:left="1440" w:hanging="360"/>
      </w:pPr>
    </w:lvl>
    <w:lvl w:ilvl="2" w:tplc="2000001B">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9" w15:restartNumberingAfterBreak="0">
    <w:nsid w:val="0C652111"/>
    <w:multiLevelType w:val="hybridMultilevel"/>
    <w:tmpl w:val="77B841F4"/>
    <w:lvl w:ilvl="0" w:tplc="040C0001">
      <w:start w:val="1"/>
      <w:numFmt w:val="bullet"/>
      <w:lvlText w:val=""/>
      <w:lvlJc w:val="left"/>
      <w:pPr>
        <w:ind w:left="780" w:hanging="360"/>
      </w:pPr>
      <w:rPr>
        <w:rFonts w:ascii="Symbol" w:hAnsi="Symbol" w:hint="default"/>
      </w:rPr>
    </w:lvl>
    <w:lvl w:ilvl="1" w:tplc="040C0003" w:tentative="1">
      <w:start w:val="1"/>
      <w:numFmt w:val="bullet"/>
      <w:lvlText w:val="o"/>
      <w:lvlJc w:val="left"/>
      <w:pPr>
        <w:ind w:left="1500" w:hanging="360"/>
      </w:pPr>
      <w:rPr>
        <w:rFonts w:ascii="Courier New" w:hAnsi="Courier New" w:cs="Courier New" w:hint="default"/>
      </w:rPr>
    </w:lvl>
    <w:lvl w:ilvl="2" w:tplc="040C0005" w:tentative="1">
      <w:start w:val="1"/>
      <w:numFmt w:val="bullet"/>
      <w:lvlText w:val=""/>
      <w:lvlJc w:val="left"/>
      <w:pPr>
        <w:ind w:left="2220" w:hanging="360"/>
      </w:pPr>
      <w:rPr>
        <w:rFonts w:ascii="Wingdings" w:hAnsi="Wingdings" w:hint="default"/>
      </w:rPr>
    </w:lvl>
    <w:lvl w:ilvl="3" w:tplc="040C0001" w:tentative="1">
      <w:start w:val="1"/>
      <w:numFmt w:val="bullet"/>
      <w:lvlText w:val=""/>
      <w:lvlJc w:val="left"/>
      <w:pPr>
        <w:ind w:left="2940" w:hanging="360"/>
      </w:pPr>
      <w:rPr>
        <w:rFonts w:ascii="Symbol" w:hAnsi="Symbol" w:hint="default"/>
      </w:rPr>
    </w:lvl>
    <w:lvl w:ilvl="4" w:tplc="040C0003" w:tentative="1">
      <w:start w:val="1"/>
      <w:numFmt w:val="bullet"/>
      <w:lvlText w:val="o"/>
      <w:lvlJc w:val="left"/>
      <w:pPr>
        <w:ind w:left="3660" w:hanging="360"/>
      </w:pPr>
      <w:rPr>
        <w:rFonts w:ascii="Courier New" w:hAnsi="Courier New" w:cs="Courier New" w:hint="default"/>
      </w:rPr>
    </w:lvl>
    <w:lvl w:ilvl="5" w:tplc="040C0005" w:tentative="1">
      <w:start w:val="1"/>
      <w:numFmt w:val="bullet"/>
      <w:lvlText w:val=""/>
      <w:lvlJc w:val="left"/>
      <w:pPr>
        <w:ind w:left="4380" w:hanging="360"/>
      </w:pPr>
      <w:rPr>
        <w:rFonts w:ascii="Wingdings" w:hAnsi="Wingdings" w:hint="default"/>
      </w:rPr>
    </w:lvl>
    <w:lvl w:ilvl="6" w:tplc="040C0001" w:tentative="1">
      <w:start w:val="1"/>
      <w:numFmt w:val="bullet"/>
      <w:lvlText w:val=""/>
      <w:lvlJc w:val="left"/>
      <w:pPr>
        <w:ind w:left="5100" w:hanging="360"/>
      </w:pPr>
      <w:rPr>
        <w:rFonts w:ascii="Symbol" w:hAnsi="Symbol" w:hint="default"/>
      </w:rPr>
    </w:lvl>
    <w:lvl w:ilvl="7" w:tplc="040C0003" w:tentative="1">
      <w:start w:val="1"/>
      <w:numFmt w:val="bullet"/>
      <w:lvlText w:val="o"/>
      <w:lvlJc w:val="left"/>
      <w:pPr>
        <w:ind w:left="5820" w:hanging="360"/>
      </w:pPr>
      <w:rPr>
        <w:rFonts w:ascii="Courier New" w:hAnsi="Courier New" w:cs="Courier New" w:hint="default"/>
      </w:rPr>
    </w:lvl>
    <w:lvl w:ilvl="8" w:tplc="040C0005" w:tentative="1">
      <w:start w:val="1"/>
      <w:numFmt w:val="bullet"/>
      <w:lvlText w:val=""/>
      <w:lvlJc w:val="left"/>
      <w:pPr>
        <w:ind w:left="6540" w:hanging="360"/>
      </w:pPr>
      <w:rPr>
        <w:rFonts w:ascii="Wingdings" w:hAnsi="Wingdings" w:hint="default"/>
      </w:rPr>
    </w:lvl>
  </w:abstractNum>
  <w:abstractNum w:abstractNumId="10" w15:restartNumberingAfterBreak="0">
    <w:nsid w:val="0DA40637"/>
    <w:multiLevelType w:val="hybridMultilevel"/>
    <w:tmpl w:val="197C2812"/>
    <w:lvl w:ilvl="0" w:tplc="2000000F">
      <w:start w:val="1"/>
      <w:numFmt w:val="decimal"/>
      <w:lvlText w:val="%1."/>
      <w:lvlJc w:val="left"/>
      <w:pPr>
        <w:ind w:left="720" w:hanging="360"/>
      </w:p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1" w15:restartNumberingAfterBreak="0">
    <w:nsid w:val="1329392C"/>
    <w:multiLevelType w:val="hybridMultilevel"/>
    <w:tmpl w:val="C82CE08E"/>
    <w:lvl w:ilvl="0" w:tplc="0ECE307A">
      <w:numFmt w:val="bullet"/>
      <w:lvlText w:val="-"/>
      <w:lvlJc w:val="left"/>
      <w:pPr>
        <w:ind w:left="1440" w:hanging="360"/>
      </w:pPr>
      <w:rPr>
        <w:rFonts w:ascii="Arial" w:eastAsia="MS Mincho" w:hAnsi="Arial" w:cs="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136841FA"/>
    <w:multiLevelType w:val="hybridMultilevel"/>
    <w:tmpl w:val="BFF83764"/>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3" w15:restartNumberingAfterBreak="0">
    <w:nsid w:val="13D921D9"/>
    <w:multiLevelType w:val="multilevel"/>
    <w:tmpl w:val="13D921D9"/>
    <w:lvl w:ilvl="0">
      <w:start w:val="1"/>
      <w:numFmt w:val="bullet"/>
      <w:lvlText w:val=""/>
      <w:lvlJc w:val="left"/>
      <w:pPr>
        <w:ind w:left="1068" w:hanging="360"/>
      </w:pPr>
      <w:rPr>
        <w:rFonts w:ascii="Symbol" w:hAnsi="Symbol" w:hint="default"/>
      </w:rPr>
    </w:lvl>
    <w:lvl w:ilvl="1">
      <w:start w:val="1"/>
      <w:numFmt w:val="lowerLetter"/>
      <w:lvlText w:val="%2."/>
      <w:lvlJc w:val="left"/>
      <w:pPr>
        <w:ind w:left="1788" w:hanging="360"/>
      </w:pPr>
    </w:lvl>
    <w:lvl w:ilvl="2">
      <w:start w:val="1"/>
      <w:numFmt w:val="lowerRoman"/>
      <w:lvlText w:val="%3."/>
      <w:lvlJc w:val="right"/>
      <w:pPr>
        <w:ind w:left="2508" w:hanging="180"/>
      </w:pPr>
    </w:lvl>
    <w:lvl w:ilvl="3">
      <w:start w:val="1"/>
      <w:numFmt w:val="decimal"/>
      <w:lvlText w:val="%4."/>
      <w:lvlJc w:val="left"/>
      <w:pPr>
        <w:ind w:left="3228" w:hanging="360"/>
      </w:pPr>
    </w:lvl>
    <w:lvl w:ilvl="4">
      <w:start w:val="1"/>
      <w:numFmt w:val="lowerLetter"/>
      <w:lvlText w:val="%5."/>
      <w:lvlJc w:val="left"/>
      <w:pPr>
        <w:ind w:left="3948" w:hanging="360"/>
      </w:pPr>
    </w:lvl>
    <w:lvl w:ilvl="5">
      <w:start w:val="1"/>
      <w:numFmt w:val="lowerRoman"/>
      <w:lvlText w:val="%6."/>
      <w:lvlJc w:val="right"/>
      <w:pPr>
        <w:ind w:left="4668" w:hanging="180"/>
      </w:pPr>
    </w:lvl>
    <w:lvl w:ilvl="6">
      <w:start w:val="1"/>
      <w:numFmt w:val="decimal"/>
      <w:lvlText w:val="%7."/>
      <w:lvlJc w:val="left"/>
      <w:pPr>
        <w:ind w:left="5388" w:hanging="360"/>
      </w:pPr>
    </w:lvl>
    <w:lvl w:ilvl="7">
      <w:start w:val="1"/>
      <w:numFmt w:val="lowerLetter"/>
      <w:lvlText w:val="%8."/>
      <w:lvlJc w:val="left"/>
      <w:pPr>
        <w:ind w:left="6108" w:hanging="360"/>
      </w:pPr>
    </w:lvl>
    <w:lvl w:ilvl="8">
      <w:start w:val="1"/>
      <w:numFmt w:val="lowerRoman"/>
      <w:lvlText w:val="%9."/>
      <w:lvlJc w:val="right"/>
      <w:pPr>
        <w:ind w:left="6828" w:hanging="180"/>
      </w:pPr>
    </w:lvl>
  </w:abstractNum>
  <w:abstractNum w:abstractNumId="14" w15:restartNumberingAfterBreak="0">
    <w:nsid w:val="14250C78"/>
    <w:multiLevelType w:val="multilevel"/>
    <w:tmpl w:val="14250C78"/>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5" w15:restartNumberingAfterBreak="0">
    <w:nsid w:val="193F4724"/>
    <w:multiLevelType w:val="hybridMultilevel"/>
    <w:tmpl w:val="BFF8376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1C8A0718"/>
    <w:multiLevelType w:val="hybridMultilevel"/>
    <w:tmpl w:val="B9404306"/>
    <w:lvl w:ilvl="0" w:tplc="FC2CD346">
      <w:start w:val="1"/>
      <w:numFmt w:val="upp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D50400F"/>
    <w:multiLevelType w:val="hybridMultilevel"/>
    <w:tmpl w:val="5810E9C4"/>
    <w:lvl w:ilvl="0" w:tplc="2000000F">
      <w:start w:val="1"/>
      <w:numFmt w:val="decimal"/>
      <w:lvlText w:val="%1."/>
      <w:lvlJc w:val="left"/>
      <w:pPr>
        <w:ind w:left="720" w:hanging="360"/>
      </w:pPr>
      <w:rPr>
        <w:rFonts w:hint="default"/>
      </w:rPr>
    </w:lvl>
    <w:lvl w:ilvl="1" w:tplc="20000019">
      <w:start w:val="1"/>
      <w:numFmt w:val="lowerLetter"/>
      <w:lvlText w:val="%2."/>
      <w:lvlJc w:val="left"/>
      <w:pPr>
        <w:ind w:left="1440" w:hanging="360"/>
      </w:pPr>
    </w:lvl>
    <w:lvl w:ilvl="2" w:tplc="2000001B">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8" w15:restartNumberingAfterBreak="0">
    <w:nsid w:val="23C859E6"/>
    <w:multiLevelType w:val="hybridMultilevel"/>
    <w:tmpl w:val="3E86FD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43D7FFA"/>
    <w:multiLevelType w:val="multilevel"/>
    <w:tmpl w:val="243D7FFA"/>
    <w:lvl w:ilvl="0">
      <w:start w:val="1"/>
      <w:numFmt w:val="bullet"/>
      <w:lvlText w:val=""/>
      <w:lvlJc w:val="left"/>
      <w:pPr>
        <w:ind w:left="1345" w:hanging="360"/>
      </w:pPr>
      <w:rPr>
        <w:rFonts w:ascii="Symbol" w:hAnsi="Symbol" w:hint="default"/>
      </w:rPr>
    </w:lvl>
    <w:lvl w:ilvl="1">
      <w:numFmt w:val="bullet"/>
      <w:lvlText w:val="-"/>
      <w:lvlJc w:val="left"/>
      <w:pPr>
        <w:ind w:left="2140" w:hanging="435"/>
      </w:pPr>
      <w:rPr>
        <w:rFonts w:ascii="Arial" w:eastAsia="Times New Roman" w:hAnsi="Arial" w:cs="Arial" w:hint="default"/>
      </w:rPr>
    </w:lvl>
    <w:lvl w:ilvl="2">
      <w:start w:val="1"/>
      <w:numFmt w:val="bullet"/>
      <w:lvlText w:val=""/>
      <w:lvlJc w:val="left"/>
      <w:pPr>
        <w:ind w:left="2785" w:hanging="360"/>
      </w:pPr>
      <w:rPr>
        <w:rFonts w:ascii="Wingdings" w:hAnsi="Wingdings" w:hint="default"/>
      </w:rPr>
    </w:lvl>
    <w:lvl w:ilvl="3">
      <w:start w:val="1"/>
      <w:numFmt w:val="bullet"/>
      <w:lvlText w:val=""/>
      <w:lvlJc w:val="left"/>
      <w:pPr>
        <w:ind w:left="3505" w:hanging="360"/>
      </w:pPr>
      <w:rPr>
        <w:rFonts w:ascii="Symbol" w:hAnsi="Symbol" w:hint="default"/>
      </w:rPr>
    </w:lvl>
    <w:lvl w:ilvl="4">
      <w:start w:val="1"/>
      <w:numFmt w:val="bullet"/>
      <w:lvlText w:val="o"/>
      <w:lvlJc w:val="left"/>
      <w:pPr>
        <w:ind w:left="4225" w:hanging="360"/>
      </w:pPr>
      <w:rPr>
        <w:rFonts w:ascii="Courier New" w:hAnsi="Courier New" w:cs="Courier New" w:hint="default"/>
      </w:rPr>
    </w:lvl>
    <w:lvl w:ilvl="5">
      <w:start w:val="1"/>
      <w:numFmt w:val="bullet"/>
      <w:lvlText w:val=""/>
      <w:lvlJc w:val="left"/>
      <w:pPr>
        <w:ind w:left="4945" w:hanging="360"/>
      </w:pPr>
      <w:rPr>
        <w:rFonts w:ascii="Wingdings" w:hAnsi="Wingdings" w:hint="default"/>
      </w:rPr>
    </w:lvl>
    <w:lvl w:ilvl="6">
      <w:start w:val="1"/>
      <w:numFmt w:val="bullet"/>
      <w:lvlText w:val=""/>
      <w:lvlJc w:val="left"/>
      <w:pPr>
        <w:ind w:left="5665" w:hanging="360"/>
      </w:pPr>
      <w:rPr>
        <w:rFonts w:ascii="Symbol" w:hAnsi="Symbol" w:hint="default"/>
      </w:rPr>
    </w:lvl>
    <w:lvl w:ilvl="7">
      <w:start w:val="1"/>
      <w:numFmt w:val="bullet"/>
      <w:lvlText w:val="o"/>
      <w:lvlJc w:val="left"/>
      <w:pPr>
        <w:ind w:left="6385" w:hanging="360"/>
      </w:pPr>
      <w:rPr>
        <w:rFonts w:ascii="Courier New" w:hAnsi="Courier New" w:cs="Courier New" w:hint="default"/>
      </w:rPr>
    </w:lvl>
    <w:lvl w:ilvl="8">
      <w:start w:val="1"/>
      <w:numFmt w:val="bullet"/>
      <w:lvlText w:val=""/>
      <w:lvlJc w:val="left"/>
      <w:pPr>
        <w:ind w:left="7105" w:hanging="360"/>
      </w:pPr>
      <w:rPr>
        <w:rFonts w:ascii="Wingdings" w:hAnsi="Wingdings" w:hint="default"/>
      </w:rPr>
    </w:lvl>
  </w:abstractNum>
  <w:abstractNum w:abstractNumId="20" w15:restartNumberingAfterBreak="0">
    <w:nsid w:val="25BC4EA8"/>
    <w:multiLevelType w:val="multilevel"/>
    <w:tmpl w:val="7E4EEE2A"/>
    <w:lvl w:ilvl="0">
      <w:start w:val="1"/>
      <w:numFmt w:val="decimal"/>
      <w:lvlText w:val="D-%1"/>
      <w:lvlJc w:val="left"/>
      <w:pPr>
        <w:tabs>
          <w:tab w:val="num" w:pos="709"/>
        </w:tabs>
        <w:ind w:left="709" w:hanging="709"/>
      </w:pPr>
      <w:rPr>
        <w:rFonts w:ascii="Arial" w:hAnsi="Arial" w:cs="Times New Roman" w:hint="default"/>
        <w:b/>
        <w:bCs w:val="0"/>
        <w:i w:val="0"/>
        <w:iCs w:val="0"/>
        <w:caps w:val="0"/>
        <w:smallCaps w:val="0"/>
        <w:strike w:val="0"/>
        <w:dstrike w:val="0"/>
        <w:vanish w:val="0"/>
        <w:color w:val="000000"/>
        <w:spacing w:val="0"/>
        <w:kern w:val="0"/>
        <w:position w:val="0"/>
        <w:sz w:val="24"/>
        <w:szCs w:val="24"/>
        <w:u w:val="none"/>
        <w:vertAlign w:val="baseline"/>
        <w14:ligatures w14:val="none"/>
        <w14:numForm w14:val="default"/>
        <w14:numSpacing w14:val="default"/>
      </w:rPr>
    </w:lvl>
    <w:lvl w:ilvl="1">
      <w:start w:val="1"/>
      <w:numFmt w:val="decimal"/>
      <w:lvlText w:val="%2B%1"/>
      <w:lvlJc w:val="left"/>
      <w:pPr>
        <w:tabs>
          <w:tab w:val="num" w:pos="450"/>
        </w:tabs>
        <w:ind w:left="90" w:hanging="90"/>
      </w:pPr>
      <w:rPr>
        <w:rFonts w:cs="Times New Roman" w:hint="default"/>
        <w:b/>
        <w:bCs w:val="0"/>
        <w:i w:val="0"/>
        <w:iCs w:val="0"/>
        <w:caps w:val="0"/>
        <w:smallCaps w:val="0"/>
        <w:strike w:val="0"/>
        <w:dstrike w:val="0"/>
        <w:vanish w:val="0"/>
        <w:color w:val="000000"/>
        <w:spacing w:val="0"/>
        <w:kern w:val="0"/>
        <w:position w:val="0"/>
        <w:u w:val="none"/>
        <w:vertAlign w:val="baseline"/>
        <w14:ligatures w14:val="none"/>
        <w14:numForm w14:val="default"/>
        <w14:numSpacing w14:val="default"/>
      </w:rPr>
    </w:lvl>
    <w:lvl w:ilvl="2">
      <w:start w:val="1"/>
      <w:numFmt w:val="decimal"/>
      <w:lvlText w:val="B%1.%2"/>
      <w:lvlJc w:val="left"/>
      <w:pPr>
        <w:tabs>
          <w:tab w:val="num" w:pos="810"/>
        </w:tabs>
        <w:ind w:left="90" w:firstLine="0"/>
      </w:pPr>
      <w:rPr>
        <w:rFonts w:cs="Times New Roman" w:hint="default"/>
        <w:b/>
        <w:bCs w:val="0"/>
        <w:i w:val="0"/>
        <w:iCs w:val="0"/>
        <w:caps w:val="0"/>
        <w:smallCaps w:val="0"/>
        <w:strike w:val="0"/>
        <w:dstrike w:val="0"/>
        <w:vanish w:val="0"/>
        <w:color w:val="000000"/>
        <w:spacing w:val="0"/>
        <w:kern w:val="0"/>
        <w:position w:val="0"/>
        <w:sz w:val="20"/>
        <w:u w:val="none"/>
        <w:vertAlign w:val="baseline"/>
        <w14:ligatures w14:val="none"/>
        <w14:numForm w14:val="default"/>
        <w14:numSpacing w14:val="default"/>
      </w:rPr>
    </w:lvl>
    <w:lvl w:ilvl="3">
      <w:start w:val="1"/>
      <w:numFmt w:val="decimal"/>
      <w:lvlText w:val="B5.1.%4"/>
      <w:lvlJc w:val="left"/>
      <w:pPr>
        <w:tabs>
          <w:tab w:val="num" w:pos="360"/>
        </w:tabs>
        <w:ind w:left="0" w:firstLine="0"/>
      </w:pPr>
      <w:rPr>
        <w:rFonts w:hint="default"/>
        <w:b/>
        <w:i w:val="0"/>
        <w:caps w:val="0"/>
        <w:strike w:val="0"/>
        <w:dstrike w:val="0"/>
        <w:vanish w:val="0"/>
        <w:sz w:val="20"/>
        <w:vertAlign w:val="baseline"/>
      </w:rPr>
    </w:lvl>
    <w:lvl w:ilvl="4">
      <w:start w:val="32767"/>
      <w:numFmt w:val="decimal"/>
      <w:lvlText w:val="%5"/>
      <w:lvlJc w:val="left"/>
      <w:pPr>
        <w:ind w:left="0" w:firstLine="0"/>
      </w:pPr>
      <w:rPr>
        <w:rFonts w:hint="default"/>
      </w:rPr>
    </w:lvl>
    <w:lvl w:ilvl="5">
      <w:numFmt w:val="none"/>
      <w:lvlText w:val=""/>
      <w:lvlJc w:val="left"/>
      <w:pPr>
        <w:tabs>
          <w:tab w:val="num" w:pos="360"/>
        </w:tabs>
        <w:ind w:left="0" w:firstLine="0"/>
      </w:pPr>
      <w:rPr>
        <w:rFonts w:hint="default"/>
      </w:rPr>
    </w:lvl>
    <w:lvl w:ilvl="6">
      <w:numFmt w:val="decimal"/>
      <w:lvlText w:val=""/>
      <w:lvlJc w:val="left"/>
      <w:pPr>
        <w:ind w:left="0" w:firstLine="0"/>
      </w:pPr>
      <w:rPr>
        <w:rFonts w:hint="default"/>
      </w:rPr>
    </w:lvl>
    <w:lvl w:ilvl="7">
      <w:numFmt w:val="decimal"/>
      <w:lvlText w:val=""/>
      <w:lvlJc w:val="left"/>
      <w:pPr>
        <w:ind w:left="0" w:firstLine="0"/>
      </w:pPr>
      <w:rPr>
        <w:rFonts w:hint="default"/>
      </w:rPr>
    </w:lvl>
    <w:lvl w:ilvl="8">
      <w:numFmt w:val="decimal"/>
      <w:lvlText w:val=""/>
      <w:lvlJc w:val="left"/>
      <w:pPr>
        <w:ind w:left="0" w:firstLine="0"/>
      </w:pPr>
      <w:rPr>
        <w:rFonts w:hint="default"/>
      </w:rPr>
    </w:lvl>
  </w:abstractNum>
  <w:abstractNum w:abstractNumId="21" w15:restartNumberingAfterBreak="0">
    <w:nsid w:val="292C36CC"/>
    <w:multiLevelType w:val="multilevel"/>
    <w:tmpl w:val="292C36CC"/>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 w15:restartNumberingAfterBreak="0">
    <w:nsid w:val="293A5307"/>
    <w:multiLevelType w:val="multilevel"/>
    <w:tmpl w:val="293A5307"/>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3" w15:restartNumberingAfterBreak="0">
    <w:nsid w:val="297705AB"/>
    <w:multiLevelType w:val="hybridMultilevel"/>
    <w:tmpl w:val="5A90E38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4" w15:restartNumberingAfterBreak="0">
    <w:nsid w:val="33853CE4"/>
    <w:multiLevelType w:val="multilevel"/>
    <w:tmpl w:val="D95A008C"/>
    <w:lvl w:ilvl="0">
      <w:start w:val="1"/>
      <w:numFmt w:val="decimal"/>
      <w:lvlText w:val="B-%1"/>
      <w:lvlJc w:val="left"/>
      <w:pPr>
        <w:tabs>
          <w:tab w:val="num" w:pos="432"/>
        </w:tabs>
        <w:ind w:left="432" w:hanging="432"/>
      </w:pPr>
      <w:rPr>
        <w:rFonts w:ascii="Arial" w:hAnsi="Arial" w:cs="Times New Roman" w:hint="default"/>
        <w:b/>
        <w:bCs w:val="0"/>
        <w:i w:val="0"/>
        <w:iCs w:val="0"/>
        <w:caps w:val="0"/>
        <w:smallCaps w:val="0"/>
        <w:strike w:val="0"/>
        <w:dstrike w:val="0"/>
        <w:vanish w:val="0"/>
        <w:color w:val="000000"/>
        <w:spacing w:val="0"/>
        <w:kern w:val="0"/>
        <w:position w:val="0"/>
        <w:sz w:val="24"/>
        <w:szCs w:val="24"/>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1">
      <w:start w:val="1"/>
      <w:numFmt w:val="decimal"/>
      <w:lvlText w:val="%2B%1"/>
      <w:lvlJc w:val="left"/>
      <w:pPr>
        <w:tabs>
          <w:tab w:val="num" w:pos="450"/>
        </w:tabs>
        <w:ind w:left="90" w:hanging="90"/>
      </w:pPr>
      <w:rPr>
        <w:rFonts w:cs="Times New Roman" w:hint="default"/>
        <w:b/>
        <w:bCs w:val="0"/>
        <w:i w:val="0"/>
        <w:iCs w:val="0"/>
        <w:caps w:val="0"/>
        <w:smallCaps w:val="0"/>
        <w:strike w:val="0"/>
        <w:dstrike w:val="0"/>
        <w:vanish w:val="0"/>
        <w:color w:val="000000"/>
        <w:spacing w:val="0"/>
        <w:kern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2">
      <w:start w:val="1"/>
      <w:numFmt w:val="decimal"/>
      <w:lvlText w:val="B%1.%2"/>
      <w:lvlJc w:val="left"/>
      <w:pPr>
        <w:tabs>
          <w:tab w:val="num" w:pos="810"/>
        </w:tabs>
        <w:ind w:left="90" w:firstLine="0"/>
      </w:pPr>
      <w:rPr>
        <w:rFonts w:cs="Times New Roman" w:hint="default"/>
        <w:b/>
        <w:bCs w:val="0"/>
        <w:i w:val="0"/>
        <w:iCs w:val="0"/>
        <w:caps w:val="0"/>
        <w:smallCaps w:val="0"/>
        <w:strike w:val="0"/>
        <w:dstrike w:val="0"/>
        <w:vanish w:val="0"/>
        <w:color w:val="000000"/>
        <w:spacing w:val="0"/>
        <w:kern w:val="0"/>
        <w:position w:val="0"/>
        <w:sz w:val="2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3">
      <w:start w:val="1"/>
      <w:numFmt w:val="decimal"/>
      <w:lvlText w:val="B5.1.%4"/>
      <w:lvlJc w:val="left"/>
      <w:pPr>
        <w:tabs>
          <w:tab w:val="num" w:pos="360"/>
        </w:tabs>
        <w:ind w:left="0" w:firstLine="0"/>
      </w:pPr>
      <w:rPr>
        <w:rFonts w:hint="default"/>
        <w:b/>
        <w:i w:val="0"/>
        <w:caps w:val="0"/>
        <w:strike w:val="0"/>
        <w:dstrike w:val="0"/>
        <w:vanish w:val="0"/>
        <w:sz w:val="20"/>
        <w:vertAlign w:val="baseline"/>
      </w:rPr>
    </w:lvl>
    <w:lvl w:ilvl="4">
      <w:start w:val="32767"/>
      <w:numFmt w:val="decimal"/>
      <w:lvlText w:val="%5"/>
      <w:lvlJc w:val="left"/>
      <w:pPr>
        <w:ind w:left="0" w:firstLine="0"/>
      </w:pPr>
      <w:rPr>
        <w:rFonts w:hint="default"/>
      </w:rPr>
    </w:lvl>
    <w:lvl w:ilvl="5">
      <w:numFmt w:val="none"/>
      <w:lvlText w:val=""/>
      <w:lvlJc w:val="left"/>
      <w:pPr>
        <w:tabs>
          <w:tab w:val="num" w:pos="360"/>
        </w:tabs>
        <w:ind w:left="0" w:firstLine="0"/>
      </w:pPr>
      <w:rPr>
        <w:rFonts w:hint="default"/>
      </w:rPr>
    </w:lvl>
    <w:lvl w:ilvl="6">
      <w:numFmt w:val="decimal"/>
      <w:lvlText w:val=""/>
      <w:lvlJc w:val="left"/>
      <w:pPr>
        <w:ind w:left="0" w:firstLine="0"/>
      </w:pPr>
      <w:rPr>
        <w:rFonts w:hint="default"/>
      </w:rPr>
    </w:lvl>
    <w:lvl w:ilvl="7">
      <w:numFmt w:val="decimal"/>
      <w:lvlText w:val=""/>
      <w:lvlJc w:val="left"/>
      <w:pPr>
        <w:ind w:left="0" w:firstLine="0"/>
      </w:pPr>
      <w:rPr>
        <w:rFonts w:hint="default"/>
      </w:rPr>
    </w:lvl>
    <w:lvl w:ilvl="8">
      <w:numFmt w:val="decimal"/>
      <w:lvlText w:val=""/>
      <w:lvlJc w:val="left"/>
      <w:pPr>
        <w:ind w:left="0" w:firstLine="0"/>
      </w:pPr>
      <w:rPr>
        <w:rFonts w:hint="default"/>
      </w:rPr>
    </w:lvl>
  </w:abstractNum>
  <w:abstractNum w:abstractNumId="25" w15:restartNumberingAfterBreak="0">
    <w:nsid w:val="33AC7EB8"/>
    <w:multiLevelType w:val="multilevel"/>
    <w:tmpl w:val="B2A85F06"/>
    <w:lvl w:ilvl="0">
      <w:start w:val="1"/>
      <w:numFmt w:val="decimal"/>
      <w:pStyle w:val="Bibliography1"/>
      <w:lvlText w:val="B%1"/>
      <w:lvlJc w:val="left"/>
      <w:pPr>
        <w:tabs>
          <w:tab w:val="num" w:pos="432"/>
        </w:tabs>
        <w:ind w:left="432" w:hanging="432"/>
      </w:pPr>
      <w:rPr>
        <w:rFonts w:cs="Times New Roman" w:hint="default"/>
        <w:b/>
        <w:bCs w:val="0"/>
        <w:i w:val="0"/>
        <w:iCs w:val="0"/>
        <w:caps w:val="0"/>
        <w:smallCaps w:val="0"/>
        <w:strike w:val="0"/>
        <w:dstrike w:val="0"/>
        <w:vanish w:val="0"/>
        <w:color w:val="000000"/>
        <w:spacing w:val="0"/>
        <w:kern w:val="0"/>
        <w:position w:val="0"/>
        <w:sz w:val="24"/>
        <w:szCs w:val="24"/>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1">
      <w:start w:val="1"/>
      <w:numFmt w:val="decimal"/>
      <w:pStyle w:val="ListContinue2"/>
      <w:lvlText w:val="B%1"/>
      <w:lvlJc w:val="left"/>
      <w:pPr>
        <w:tabs>
          <w:tab w:val="num" w:pos="450"/>
        </w:tabs>
        <w:ind w:left="90" w:hanging="90"/>
      </w:pPr>
      <w:rPr>
        <w:rFonts w:cs="Times New Roman" w:hint="default"/>
        <w:b/>
        <w:bCs w:val="0"/>
        <w:i w:val="0"/>
        <w:iCs w:val="0"/>
        <w:caps w:val="0"/>
        <w:smallCaps w:val="0"/>
        <w:strike w:val="0"/>
        <w:dstrike w:val="0"/>
        <w:vanish w:val="0"/>
        <w:color w:val="000000"/>
        <w:spacing w:val="0"/>
        <w:kern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2">
      <w:start w:val="1"/>
      <w:numFmt w:val="decimal"/>
      <w:pStyle w:val="ListContinue3"/>
      <w:lvlText w:val="B%1.%2.%3"/>
      <w:lvlJc w:val="left"/>
      <w:pPr>
        <w:tabs>
          <w:tab w:val="num" w:pos="810"/>
        </w:tabs>
        <w:ind w:left="90" w:firstLine="0"/>
      </w:pPr>
      <w:rPr>
        <w:rFonts w:cs="Times New Roman" w:hint="default"/>
        <w:b/>
        <w:bCs w:val="0"/>
        <w:i w:val="0"/>
        <w:iCs w:val="0"/>
        <w:caps w:val="0"/>
        <w:smallCaps w:val="0"/>
        <w:strike w:val="0"/>
        <w:dstrike w:val="0"/>
        <w:vanish w:val="0"/>
        <w:color w:val="000000"/>
        <w:spacing w:val="0"/>
        <w:kern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3">
      <w:numFmt w:val="none"/>
      <w:lvlText w:val=""/>
      <w:lvlJc w:val="left"/>
      <w:pPr>
        <w:tabs>
          <w:tab w:val="num" w:pos="360"/>
        </w:tabs>
        <w:ind w:left="0" w:firstLine="0"/>
      </w:pPr>
      <w:rPr>
        <w:rFonts w:hint="default"/>
      </w:rPr>
    </w:lvl>
    <w:lvl w:ilvl="4">
      <w:start w:val="1753743000"/>
      <w:numFmt w:val="decimal"/>
      <w:lvlText w:val=""/>
      <w:lvlJc w:val="left"/>
      <w:pPr>
        <w:ind w:left="0" w:firstLine="0"/>
      </w:pPr>
      <w:rPr>
        <w:rFonts w:hint="default"/>
      </w:rPr>
    </w:lvl>
    <w:lvl w:ilvl="5">
      <w:numFmt w:val="none"/>
      <w:lvlText w:val=""/>
      <w:lvlJc w:val="left"/>
      <w:pPr>
        <w:tabs>
          <w:tab w:val="num" w:pos="360"/>
        </w:tabs>
        <w:ind w:left="0" w:firstLine="0"/>
      </w:pPr>
      <w:rPr>
        <w:rFonts w:hint="default"/>
      </w:rPr>
    </w:lvl>
    <w:lvl w:ilvl="6">
      <w:numFmt w:val="decimal"/>
      <w:lvlText w:val=""/>
      <w:lvlJc w:val="left"/>
      <w:pPr>
        <w:ind w:left="0" w:firstLine="0"/>
      </w:pPr>
      <w:rPr>
        <w:rFonts w:hint="default"/>
      </w:rPr>
    </w:lvl>
    <w:lvl w:ilvl="7">
      <w:numFmt w:val="decimal"/>
      <w:lvlText w:val=""/>
      <w:lvlJc w:val="left"/>
      <w:pPr>
        <w:ind w:left="0" w:firstLine="0"/>
      </w:pPr>
      <w:rPr>
        <w:rFonts w:hint="default"/>
      </w:rPr>
    </w:lvl>
    <w:lvl w:ilvl="8">
      <w:numFmt w:val="decimal"/>
      <w:lvlText w:val=""/>
      <w:lvlJc w:val="left"/>
      <w:pPr>
        <w:ind w:left="0" w:firstLine="0"/>
      </w:pPr>
      <w:rPr>
        <w:rFonts w:hint="default"/>
      </w:rPr>
    </w:lvl>
  </w:abstractNum>
  <w:abstractNum w:abstractNumId="26" w15:restartNumberingAfterBreak="0">
    <w:nsid w:val="34EE58FE"/>
    <w:multiLevelType w:val="multilevel"/>
    <w:tmpl w:val="779C36CA"/>
    <w:lvl w:ilvl="0">
      <w:start w:val="1"/>
      <w:numFmt w:val="upperLetter"/>
      <w:pStyle w:val="Style5"/>
      <w:lvlText w:val="Annex %1."/>
      <w:lvlJc w:val="left"/>
      <w:pPr>
        <w:ind w:left="360" w:hanging="360"/>
      </w:pPr>
      <w:rPr>
        <w:rFonts w:hint="default"/>
        <w:b/>
        <w:i w:val="0"/>
        <w:caps/>
        <w:strike w:val="0"/>
        <w:dstrike w:val="0"/>
        <w:color w:val="000000"/>
        <w:sz w:val="24"/>
        <w:szCs w:val="24"/>
        <w:u w:val="none" w:color="000000"/>
        <w:vertAlign w:val="baseline"/>
      </w:rPr>
    </w:lvl>
    <w:lvl w:ilvl="1">
      <w:start w:val="1"/>
      <w:numFmt w:val="decimal"/>
      <w:lvlRestart w:val="0"/>
      <w:lvlText w:val="%1-%2"/>
      <w:lvlJc w:val="left"/>
      <w:pPr>
        <w:ind w:left="567" w:hanging="567"/>
      </w:pPr>
      <w:rPr>
        <w:rFonts w:ascii="Arial" w:eastAsia="Arial" w:hAnsi="Arial" w:cs="Arial" w:hint="default"/>
        <w:b/>
        <w:i w:val="0"/>
        <w:strike w:val="0"/>
        <w:dstrike w:val="0"/>
        <w:color w:val="000000"/>
        <w:sz w:val="22"/>
        <w:szCs w:val="22"/>
        <w:u w:val="none" w:color="000000"/>
        <w:vertAlign w:val="baseline"/>
      </w:rPr>
    </w:lvl>
    <w:lvl w:ilvl="2">
      <w:start w:val="1"/>
      <w:numFmt w:val="decimal"/>
      <w:lvlText w:val="%1-%2.%3"/>
      <w:lvlJc w:val="left"/>
      <w:pPr>
        <w:ind w:left="709" w:hanging="709"/>
      </w:pPr>
      <w:rPr>
        <w:rFonts w:ascii="Arial" w:hAnsi="Arial" w:cs="Arial" w:hint="default"/>
        <w:b/>
        <w:i w:val="0"/>
        <w:strike w:val="0"/>
        <w:dstrike w:val="0"/>
        <w:color w:val="000000"/>
        <w:sz w:val="20"/>
        <w:szCs w:val="20"/>
        <w:u w:val="none" w:color="000000"/>
        <w:vertAlign w:val="baseline"/>
      </w:rPr>
    </w:lvl>
    <w:lvl w:ilvl="3">
      <w:start w:val="1"/>
      <w:numFmt w:val="decimal"/>
      <w:lvlText w:val="%4"/>
      <w:lvlJc w:val="left"/>
      <w:pPr>
        <w:ind w:left="1800" w:firstLine="0"/>
      </w:pPr>
      <w:rPr>
        <w:rFonts w:ascii="Arial" w:eastAsia="Arial" w:hAnsi="Arial" w:cs="Arial" w:hint="default"/>
        <w:b w:val="0"/>
        <w:i w:val="0"/>
        <w:strike w:val="0"/>
        <w:dstrike w:val="0"/>
        <w:color w:val="000000"/>
        <w:sz w:val="20"/>
        <w:szCs w:val="20"/>
        <w:u w:val="none" w:color="000000"/>
        <w:vertAlign w:val="baseline"/>
      </w:rPr>
    </w:lvl>
    <w:lvl w:ilvl="4">
      <w:start w:val="1"/>
      <w:numFmt w:val="lowerLetter"/>
      <w:lvlText w:val="%5"/>
      <w:lvlJc w:val="left"/>
      <w:pPr>
        <w:ind w:left="2520" w:firstLine="0"/>
      </w:pPr>
      <w:rPr>
        <w:rFonts w:ascii="Arial" w:eastAsia="Arial" w:hAnsi="Arial" w:cs="Arial" w:hint="default"/>
        <w:b w:val="0"/>
        <w:i w:val="0"/>
        <w:strike w:val="0"/>
        <w:dstrike w:val="0"/>
        <w:color w:val="000000"/>
        <w:sz w:val="20"/>
        <w:szCs w:val="20"/>
        <w:u w:val="none" w:color="000000"/>
        <w:vertAlign w:val="baseline"/>
      </w:rPr>
    </w:lvl>
    <w:lvl w:ilvl="5">
      <w:start w:val="1"/>
      <w:numFmt w:val="lowerRoman"/>
      <w:lvlText w:val="%6"/>
      <w:lvlJc w:val="left"/>
      <w:pPr>
        <w:ind w:left="3240" w:firstLine="0"/>
      </w:pPr>
      <w:rPr>
        <w:rFonts w:ascii="Arial" w:eastAsia="Arial" w:hAnsi="Arial" w:cs="Arial" w:hint="default"/>
        <w:b w:val="0"/>
        <w:i w:val="0"/>
        <w:strike w:val="0"/>
        <w:dstrike w:val="0"/>
        <w:color w:val="000000"/>
        <w:sz w:val="20"/>
        <w:szCs w:val="20"/>
        <w:u w:val="none" w:color="000000"/>
        <w:vertAlign w:val="baseline"/>
      </w:rPr>
    </w:lvl>
    <w:lvl w:ilvl="6">
      <w:start w:val="1"/>
      <w:numFmt w:val="decimal"/>
      <w:lvlText w:val="%7"/>
      <w:lvlJc w:val="left"/>
      <w:pPr>
        <w:ind w:left="3960" w:firstLine="0"/>
      </w:pPr>
      <w:rPr>
        <w:rFonts w:ascii="Arial" w:eastAsia="Arial" w:hAnsi="Arial" w:cs="Arial" w:hint="default"/>
        <w:b w:val="0"/>
        <w:i w:val="0"/>
        <w:strike w:val="0"/>
        <w:dstrike w:val="0"/>
        <w:color w:val="000000"/>
        <w:sz w:val="20"/>
        <w:szCs w:val="20"/>
        <w:u w:val="none" w:color="000000"/>
        <w:vertAlign w:val="baseline"/>
      </w:rPr>
    </w:lvl>
    <w:lvl w:ilvl="7">
      <w:start w:val="1"/>
      <w:numFmt w:val="lowerLetter"/>
      <w:lvlText w:val="%8"/>
      <w:lvlJc w:val="left"/>
      <w:pPr>
        <w:ind w:left="4680" w:firstLine="0"/>
      </w:pPr>
      <w:rPr>
        <w:rFonts w:ascii="Arial" w:eastAsia="Arial" w:hAnsi="Arial" w:cs="Arial" w:hint="default"/>
        <w:b w:val="0"/>
        <w:i w:val="0"/>
        <w:strike w:val="0"/>
        <w:dstrike w:val="0"/>
        <w:color w:val="000000"/>
        <w:sz w:val="20"/>
        <w:szCs w:val="20"/>
        <w:u w:val="none" w:color="000000"/>
        <w:vertAlign w:val="baseline"/>
      </w:rPr>
    </w:lvl>
    <w:lvl w:ilvl="8">
      <w:start w:val="1"/>
      <w:numFmt w:val="lowerRoman"/>
      <w:lvlText w:val="%9"/>
      <w:lvlJc w:val="left"/>
      <w:pPr>
        <w:ind w:left="5400" w:firstLine="0"/>
      </w:pPr>
      <w:rPr>
        <w:rFonts w:ascii="Arial" w:eastAsia="Arial" w:hAnsi="Arial" w:cs="Arial" w:hint="default"/>
        <w:b w:val="0"/>
        <w:i w:val="0"/>
        <w:strike w:val="0"/>
        <w:dstrike w:val="0"/>
        <w:color w:val="000000"/>
        <w:sz w:val="20"/>
        <w:szCs w:val="20"/>
        <w:u w:val="none" w:color="000000"/>
        <w:vertAlign w:val="baseline"/>
      </w:rPr>
    </w:lvl>
  </w:abstractNum>
  <w:abstractNum w:abstractNumId="27" w15:restartNumberingAfterBreak="0">
    <w:nsid w:val="387D4433"/>
    <w:multiLevelType w:val="multilevel"/>
    <w:tmpl w:val="387D4433"/>
    <w:lvl w:ilvl="0">
      <w:numFmt w:val="decimal"/>
      <w:pStyle w:val="ANNEX"/>
      <w:lvlText w:val=""/>
      <w:lvlJc w:val="left"/>
    </w:lvl>
    <w:lvl w:ilvl="1">
      <w:numFmt w:val="decimal"/>
      <w:pStyle w:val="a2"/>
      <w:lvlText w:val=""/>
      <w:lvlJc w:val="left"/>
    </w:lvl>
    <w:lvl w:ilvl="2">
      <w:numFmt w:val="decimal"/>
      <w:pStyle w:val="a3"/>
      <w:lvlText w:val=""/>
      <w:lvlJc w:val="left"/>
    </w:lvl>
    <w:lvl w:ilvl="3">
      <w:numFmt w:val="decimal"/>
      <w:pStyle w:val="a4"/>
      <w:lvlText w:val=""/>
      <w:lvlJc w:val="left"/>
    </w:lvl>
    <w:lvl w:ilvl="4">
      <w:numFmt w:val="decimal"/>
      <w:pStyle w:val="a5"/>
      <w:lvlText w:val=""/>
      <w:lvlJc w:val="left"/>
    </w:lvl>
    <w:lvl w:ilvl="5">
      <w:numFmt w:val="decimal"/>
      <w:pStyle w:val="a6"/>
      <w:lvlText w:val=""/>
      <w:lvlJc w:val="left"/>
    </w:lvl>
    <w:lvl w:ilvl="6">
      <w:numFmt w:val="decimal"/>
      <w:lvlText w:val=""/>
      <w:lvlJc w:val="left"/>
    </w:lvl>
    <w:lvl w:ilvl="7">
      <w:numFmt w:val="decimal"/>
      <w:lvlText w:val=""/>
      <w:lvlJc w:val="left"/>
    </w:lvl>
    <w:lvl w:ilvl="8">
      <w:numFmt w:val="decimal"/>
      <w:lvlText w:val=""/>
      <w:lvlJc w:val="left"/>
    </w:lvl>
  </w:abstractNum>
  <w:abstractNum w:abstractNumId="28" w15:restartNumberingAfterBreak="0">
    <w:nsid w:val="3D95461B"/>
    <w:multiLevelType w:val="multilevel"/>
    <w:tmpl w:val="177A1C78"/>
    <w:styleLink w:val="Style1"/>
    <w:lvl w:ilvl="0">
      <w:start w:val="1"/>
      <w:numFmt w:val="decimal"/>
      <w:lvlText w:val="B%1"/>
      <w:lvlJc w:val="left"/>
      <w:pPr>
        <w:tabs>
          <w:tab w:val="num" w:pos="432"/>
        </w:tabs>
        <w:ind w:left="432" w:hanging="432"/>
      </w:pPr>
      <w:rPr>
        <w:rFonts w:ascii="Arial" w:hAnsi="Arial" w:cs="Times New Roman" w:hint="default"/>
        <w:b/>
        <w:bCs w:val="0"/>
        <w:i w:val="0"/>
        <w:iCs w:val="0"/>
        <w:caps w:val="0"/>
        <w:smallCaps w:val="0"/>
        <w:strike w:val="0"/>
        <w:dstrike w:val="0"/>
        <w:vanish w:val="0"/>
        <w:color w:val="000000"/>
        <w:spacing w:val="0"/>
        <w:kern w:val="0"/>
        <w:position w:val="0"/>
        <w:sz w:val="24"/>
        <w:szCs w:val="24"/>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1">
      <w:start w:val="1"/>
      <w:numFmt w:val="decimal"/>
      <w:lvlText w:val="%2B%1"/>
      <w:lvlJc w:val="left"/>
      <w:pPr>
        <w:tabs>
          <w:tab w:val="num" w:pos="450"/>
        </w:tabs>
        <w:ind w:left="90" w:hanging="90"/>
      </w:pPr>
      <w:rPr>
        <w:rFonts w:cs="Times New Roman" w:hint="default"/>
        <w:b/>
        <w:bCs w:val="0"/>
        <w:i w:val="0"/>
        <w:iCs w:val="0"/>
        <w:caps w:val="0"/>
        <w:smallCaps w:val="0"/>
        <w:strike w:val="0"/>
        <w:dstrike w:val="0"/>
        <w:vanish w:val="0"/>
        <w:color w:val="000000"/>
        <w:spacing w:val="0"/>
        <w:kern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2">
      <w:start w:val="1"/>
      <w:numFmt w:val="decimal"/>
      <w:lvlText w:val="%3B%1.%2"/>
      <w:lvlJc w:val="left"/>
      <w:pPr>
        <w:tabs>
          <w:tab w:val="num" w:pos="810"/>
        </w:tabs>
        <w:ind w:left="90" w:firstLine="0"/>
      </w:pPr>
      <w:rPr>
        <w:rFonts w:cs="Times New Roman" w:hint="default"/>
        <w:b/>
        <w:bCs w:val="0"/>
        <w:i w:val="0"/>
        <w:iCs w:val="0"/>
        <w:caps w:val="0"/>
        <w:smallCaps w:val="0"/>
        <w:strike w:val="0"/>
        <w:dstrike w:val="0"/>
        <w:vanish w:val="0"/>
        <w:color w:val="000000"/>
        <w:spacing w:val="0"/>
        <w:kern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3">
      <w:numFmt w:val="none"/>
      <w:lvlText w:val="B1.1.1"/>
      <w:lvlJc w:val="left"/>
      <w:pPr>
        <w:tabs>
          <w:tab w:val="num" w:pos="360"/>
        </w:tabs>
        <w:ind w:left="0" w:firstLine="0"/>
      </w:pPr>
      <w:rPr>
        <w:rFonts w:ascii="Arial Bold" w:hAnsi="Arial Bold" w:hint="default"/>
        <w:b/>
        <w:i w:val="0"/>
        <w:sz w:val="22"/>
      </w:rPr>
    </w:lvl>
    <w:lvl w:ilvl="4">
      <w:start w:val="32767"/>
      <w:numFmt w:val="decimal"/>
      <w:lvlText w:val="%5"/>
      <w:lvlJc w:val="left"/>
      <w:pPr>
        <w:ind w:left="0" w:firstLine="0"/>
      </w:pPr>
      <w:rPr>
        <w:rFonts w:hint="default"/>
      </w:rPr>
    </w:lvl>
    <w:lvl w:ilvl="5">
      <w:numFmt w:val="none"/>
      <w:lvlText w:val=""/>
      <w:lvlJc w:val="left"/>
      <w:pPr>
        <w:tabs>
          <w:tab w:val="num" w:pos="360"/>
        </w:tabs>
        <w:ind w:left="0" w:firstLine="0"/>
      </w:pPr>
      <w:rPr>
        <w:rFonts w:hint="default"/>
      </w:rPr>
    </w:lvl>
    <w:lvl w:ilvl="6">
      <w:numFmt w:val="decimal"/>
      <w:lvlText w:val=""/>
      <w:lvlJc w:val="left"/>
      <w:pPr>
        <w:ind w:left="0" w:firstLine="0"/>
      </w:pPr>
      <w:rPr>
        <w:rFonts w:hint="default"/>
      </w:rPr>
    </w:lvl>
    <w:lvl w:ilvl="7">
      <w:numFmt w:val="decimal"/>
      <w:lvlText w:val=""/>
      <w:lvlJc w:val="left"/>
      <w:pPr>
        <w:ind w:left="0" w:firstLine="0"/>
      </w:pPr>
      <w:rPr>
        <w:rFonts w:hint="default"/>
      </w:rPr>
    </w:lvl>
    <w:lvl w:ilvl="8">
      <w:numFmt w:val="decimal"/>
      <w:lvlText w:val=""/>
      <w:lvlJc w:val="left"/>
      <w:pPr>
        <w:ind w:left="0" w:firstLine="0"/>
      </w:pPr>
      <w:rPr>
        <w:rFonts w:hint="default"/>
      </w:rPr>
    </w:lvl>
  </w:abstractNum>
  <w:abstractNum w:abstractNumId="29" w15:restartNumberingAfterBreak="0">
    <w:nsid w:val="3DD54ED7"/>
    <w:multiLevelType w:val="multilevel"/>
    <w:tmpl w:val="3DD54ED7"/>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0" w15:restartNumberingAfterBreak="0">
    <w:nsid w:val="49602406"/>
    <w:multiLevelType w:val="hybridMultilevel"/>
    <w:tmpl w:val="197C2812"/>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4BCE5D61"/>
    <w:multiLevelType w:val="hybridMultilevel"/>
    <w:tmpl w:val="9DBA50FC"/>
    <w:lvl w:ilvl="0" w:tplc="040C0001">
      <w:start w:val="1"/>
      <w:numFmt w:val="bullet"/>
      <w:lvlText w:val=""/>
      <w:lvlJc w:val="left"/>
      <w:pPr>
        <w:ind w:left="1705" w:hanging="360"/>
      </w:pPr>
      <w:rPr>
        <w:rFonts w:ascii="Symbol" w:hAnsi="Symbol" w:hint="default"/>
      </w:rPr>
    </w:lvl>
    <w:lvl w:ilvl="1" w:tplc="08090003" w:tentative="1">
      <w:start w:val="1"/>
      <w:numFmt w:val="bullet"/>
      <w:lvlText w:val="o"/>
      <w:lvlJc w:val="left"/>
      <w:pPr>
        <w:ind w:left="2425" w:hanging="360"/>
      </w:pPr>
      <w:rPr>
        <w:rFonts w:ascii="Courier New" w:hAnsi="Courier New" w:cs="Courier New" w:hint="default"/>
      </w:rPr>
    </w:lvl>
    <w:lvl w:ilvl="2" w:tplc="08090005" w:tentative="1">
      <w:start w:val="1"/>
      <w:numFmt w:val="bullet"/>
      <w:lvlText w:val=""/>
      <w:lvlJc w:val="left"/>
      <w:pPr>
        <w:ind w:left="3145" w:hanging="360"/>
      </w:pPr>
      <w:rPr>
        <w:rFonts w:ascii="Wingdings" w:hAnsi="Wingdings" w:hint="default"/>
      </w:rPr>
    </w:lvl>
    <w:lvl w:ilvl="3" w:tplc="08090001" w:tentative="1">
      <w:start w:val="1"/>
      <w:numFmt w:val="bullet"/>
      <w:lvlText w:val=""/>
      <w:lvlJc w:val="left"/>
      <w:pPr>
        <w:ind w:left="3865" w:hanging="360"/>
      </w:pPr>
      <w:rPr>
        <w:rFonts w:ascii="Symbol" w:hAnsi="Symbol" w:hint="default"/>
      </w:rPr>
    </w:lvl>
    <w:lvl w:ilvl="4" w:tplc="08090003" w:tentative="1">
      <w:start w:val="1"/>
      <w:numFmt w:val="bullet"/>
      <w:lvlText w:val="o"/>
      <w:lvlJc w:val="left"/>
      <w:pPr>
        <w:ind w:left="4585" w:hanging="360"/>
      </w:pPr>
      <w:rPr>
        <w:rFonts w:ascii="Courier New" w:hAnsi="Courier New" w:cs="Courier New" w:hint="default"/>
      </w:rPr>
    </w:lvl>
    <w:lvl w:ilvl="5" w:tplc="08090005" w:tentative="1">
      <w:start w:val="1"/>
      <w:numFmt w:val="bullet"/>
      <w:lvlText w:val=""/>
      <w:lvlJc w:val="left"/>
      <w:pPr>
        <w:ind w:left="5305" w:hanging="360"/>
      </w:pPr>
      <w:rPr>
        <w:rFonts w:ascii="Wingdings" w:hAnsi="Wingdings" w:hint="default"/>
      </w:rPr>
    </w:lvl>
    <w:lvl w:ilvl="6" w:tplc="08090001" w:tentative="1">
      <w:start w:val="1"/>
      <w:numFmt w:val="bullet"/>
      <w:lvlText w:val=""/>
      <w:lvlJc w:val="left"/>
      <w:pPr>
        <w:ind w:left="6025" w:hanging="360"/>
      </w:pPr>
      <w:rPr>
        <w:rFonts w:ascii="Symbol" w:hAnsi="Symbol" w:hint="default"/>
      </w:rPr>
    </w:lvl>
    <w:lvl w:ilvl="7" w:tplc="08090003" w:tentative="1">
      <w:start w:val="1"/>
      <w:numFmt w:val="bullet"/>
      <w:lvlText w:val="o"/>
      <w:lvlJc w:val="left"/>
      <w:pPr>
        <w:ind w:left="6745" w:hanging="360"/>
      </w:pPr>
      <w:rPr>
        <w:rFonts w:ascii="Courier New" w:hAnsi="Courier New" w:cs="Courier New" w:hint="default"/>
      </w:rPr>
    </w:lvl>
    <w:lvl w:ilvl="8" w:tplc="08090005" w:tentative="1">
      <w:start w:val="1"/>
      <w:numFmt w:val="bullet"/>
      <w:lvlText w:val=""/>
      <w:lvlJc w:val="left"/>
      <w:pPr>
        <w:ind w:left="7465" w:hanging="360"/>
      </w:pPr>
      <w:rPr>
        <w:rFonts w:ascii="Wingdings" w:hAnsi="Wingdings" w:hint="default"/>
      </w:rPr>
    </w:lvl>
  </w:abstractNum>
  <w:abstractNum w:abstractNumId="32" w15:restartNumberingAfterBreak="0">
    <w:nsid w:val="4D4D3590"/>
    <w:multiLevelType w:val="hybridMultilevel"/>
    <w:tmpl w:val="26AC12D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15:restartNumberingAfterBreak="0">
    <w:nsid w:val="4E7C3393"/>
    <w:multiLevelType w:val="hybridMultilevel"/>
    <w:tmpl w:val="4CC6AF7E"/>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144867F4">
      <w:start w:val="1"/>
      <w:numFmt w:val="decimal"/>
      <w:lvlText w:val="%4."/>
      <w:lvlJc w:val="left"/>
      <w:pPr>
        <w:ind w:left="2880" w:hanging="360"/>
      </w:pPr>
      <w:rPr>
        <w:i/>
        <w:iCs/>
      </w:r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 w15:restartNumberingAfterBreak="0">
    <w:nsid w:val="602C340C"/>
    <w:multiLevelType w:val="multilevel"/>
    <w:tmpl w:val="602C340C"/>
    <w:lvl w:ilvl="0">
      <w:start w:val="1"/>
      <w:numFmt w:val="bullet"/>
      <w:lvlText w:val=""/>
      <w:lvlJc w:val="left"/>
      <w:pPr>
        <w:ind w:left="1436" w:hanging="360"/>
      </w:pPr>
      <w:rPr>
        <w:rFonts w:ascii="Symbol" w:hAnsi="Symbol" w:hint="default"/>
      </w:rPr>
    </w:lvl>
    <w:lvl w:ilvl="1">
      <w:start w:val="1"/>
      <w:numFmt w:val="bullet"/>
      <w:lvlText w:val="o"/>
      <w:lvlJc w:val="left"/>
      <w:pPr>
        <w:ind w:left="2156" w:hanging="360"/>
      </w:pPr>
      <w:rPr>
        <w:rFonts w:ascii="Courier New" w:hAnsi="Courier New" w:cs="Courier New" w:hint="default"/>
      </w:rPr>
    </w:lvl>
    <w:lvl w:ilvl="2">
      <w:start w:val="1"/>
      <w:numFmt w:val="bullet"/>
      <w:lvlText w:val=""/>
      <w:lvlJc w:val="left"/>
      <w:pPr>
        <w:ind w:left="2876" w:hanging="360"/>
      </w:pPr>
      <w:rPr>
        <w:rFonts w:ascii="Wingdings" w:hAnsi="Wingdings" w:hint="default"/>
      </w:rPr>
    </w:lvl>
    <w:lvl w:ilvl="3">
      <w:start w:val="1"/>
      <w:numFmt w:val="bullet"/>
      <w:lvlText w:val=""/>
      <w:lvlJc w:val="left"/>
      <w:pPr>
        <w:ind w:left="3596" w:hanging="360"/>
      </w:pPr>
      <w:rPr>
        <w:rFonts w:ascii="Symbol" w:hAnsi="Symbol" w:hint="default"/>
      </w:rPr>
    </w:lvl>
    <w:lvl w:ilvl="4">
      <w:start w:val="1"/>
      <w:numFmt w:val="bullet"/>
      <w:lvlText w:val="o"/>
      <w:lvlJc w:val="left"/>
      <w:pPr>
        <w:ind w:left="4316" w:hanging="360"/>
      </w:pPr>
      <w:rPr>
        <w:rFonts w:ascii="Courier New" w:hAnsi="Courier New" w:cs="Courier New" w:hint="default"/>
      </w:rPr>
    </w:lvl>
    <w:lvl w:ilvl="5">
      <w:start w:val="1"/>
      <w:numFmt w:val="bullet"/>
      <w:lvlText w:val=""/>
      <w:lvlJc w:val="left"/>
      <w:pPr>
        <w:ind w:left="5036" w:hanging="360"/>
      </w:pPr>
      <w:rPr>
        <w:rFonts w:ascii="Wingdings" w:hAnsi="Wingdings" w:hint="default"/>
      </w:rPr>
    </w:lvl>
    <w:lvl w:ilvl="6">
      <w:start w:val="1"/>
      <w:numFmt w:val="bullet"/>
      <w:lvlText w:val=""/>
      <w:lvlJc w:val="left"/>
      <w:pPr>
        <w:ind w:left="5756" w:hanging="360"/>
      </w:pPr>
      <w:rPr>
        <w:rFonts w:ascii="Symbol" w:hAnsi="Symbol" w:hint="default"/>
      </w:rPr>
    </w:lvl>
    <w:lvl w:ilvl="7">
      <w:start w:val="1"/>
      <w:numFmt w:val="bullet"/>
      <w:lvlText w:val="o"/>
      <w:lvlJc w:val="left"/>
      <w:pPr>
        <w:ind w:left="6476" w:hanging="360"/>
      </w:pPr>
      <w:rPr>
        <w:rFonts w:ascii="Courier New" w:hAnsi="Courier New" w:cs="Courier New" w:hint="default"/>
      </w:rPr>
    </w:lvl>
    <w:lvl w:ilvl="8">
      <w:start w:val="1"/>
      <w:numFmt w:val="bullet"/>
      <w:lvlText w:val=""/>
      <w:lvlJc w:val="left"/>
      <w:pPr>
        <w:ind w:left="7196" w:hanging="360"/>
      </w:pPr>
      <w:rPr>
        <w:rFonts w:ascii="Wingdings" w:hAnsi="Wingdings" w:hint="default"/>
      </w:rPr>
    </w:lvl>
  </w:abstractNum>
  <w:abstractNum w:abstractNumId="35" w15:restartNumberingAfterBreak="0">
    <w:nsid w:val="74D90667"/>
    <w:multiLevelType w:val="multilevel"/>
    <w:tmpl w:val="74D90667"/>
    <w:lvl w:ilvl="0">
      <w:start w:val="1"/>
      <w:numFmt w:val="bullet"/>
      <w:lvlText w:val=""/>
      <w:lvlJc w:val="left"/>
      <w:pPr>
        <w:ind w:left="1040" w:hanging="360"/>
      </w:pPr>
      <w:rPr>
        <w:rFonts w:ascii="Symbol" w:hAnsi="Symbol" w:hint="default"/>
      </w:rPr>
    </w:lvl>
    <w:lvl w:ilvl="1">
      <w:start w:val="1"/>
      <w:numFmt w:val="bullet"/>
      <w:lvlText w:val="o"/>
      <w:lvlJc w:val="left"/>
      <w:pPr>
        <w:ind w:left="1760" w:hanging="360"/>
      </w:pPr>
      <w:rPr>
        <w:rFonts w:ascii="Courier New" w:hAnsi="Courier New" w:cs="Courier New" w:hint="default"/>
      </w:rPr>
    </w:lvl>
    <w:lvl w:ilvl="2">
      <w:start w:val="1"/>
      <w:numFmt w:val="bullet"/>
      <w:lvlText w:val=""/>
      <w:lvlJc w:val="left"/>
      <w:pPr>
        <w:ind w:left="2480" w:hanging="360"/>
      </w:pPr>
      <w:rPr>
        <w:rFonts w:ascii="Wingdings" w:hAnsi="Wingdings" w:hint="default"/>
      </w:rPr>
    </w:lvl>
    <w:lvl w:ilvl="3">
      <w:start w:val="1"/>
      <w:numFmt w:val="bullet"/>
      <w:lvlText w:val=""/>
      <w:lvlJc w:val="left"/>
      <w:pPr>
        <w:ind w:left="3200" w:hanging="360"/>
      </w:pPr>
      <w:rPr>
        <w:rFonts w:ascii="Symbol" w:hAnsi="Symbol" w:hint="default"/>
      </w:rPr>
    </w:lvl>
    <w:lvl w:ilvl="4">
      <w:start w:val="1"/>
      <w:numFmt w:val="bullet"/>
      <w:lvlText w:val="o"/>
      <w:lvlJc w:val="left"/>
      <w:pPr>
        <w:ind w:left="3920" w:hanging="360"/>
      </w:pPr>
      <w:rPr>
        <w:rFonts w:ascii="Courier New" w:hAnsi="Courier New" w:cs="Courier New" w:hint="default"/>
      </w:rPr>
    </w:lvl>
    <w:lvl w:ilvl="5">
      <w:start w:val="1"/>
      <w:numFmt w:val="bullet"/>
      <w:lvlText w:val=""/>
      <w:lvlJc w:val="left"/>
      <w:pPr>
        <w:ind w:left="4640" w:hanging="360"/>
      </w:pPr>
      <w:rPr>
        <w:rFonts w:ascii="Wingdings" w:hAnsi="Wingdings" w:hint="default"/>
      </w:rPr>
    </w:lvl>
    <w:lvl w:ilvl="6">
      <w:start w:val="1"/>
      <w:numFmt w:val="bullet"/>
      <w:lvlText w:val=""/>
      <w:lvlJc w:val="left"/>
      <w:pPr>
        <w:ind w:left="5360" w:hanging="360"/>
      </w:pPr>
      <w:rPr>
        <w:rFonts w:ascii="Symbol" w:hAnsi="Symbol" w:hint="default"/>
      </w:rPr>
    </w:lvl>
    <w:lvl w:ilvl="7">
      <w:start w:val="1"/>
      <w:numFmt w:val="bullet"/>
      <w:lvlText w:val="o"/>
      <w:lvlJc w:val="left"/>
      <w:pPr>
        <w:ind w:left="6080" w:hanging="360"/>
      </w:pPr>
      <w:rPr>
        <w:rFonts w:ascii="Courier New" w:hAnsi="Courier New" w:cs="Courier New" w:hint="default"/>
      </w:rPr>
    </w:lvl>
    <w:lvl w:ilvl="8">
      <w:start w:val="1"/>
      <w:numFmt w:val="bullet"/>
      <w:lvlText w:val=""/>
      <w:lvlJc w:val="left"/>
      <w:pPr>
        <w:ind w:left="6800" w:hanging="360"/>
      </w:pPr>
      <w:rPr>
        <w:rFonts w:ascii="Wingdings" w:hAnsi="Wingdings" w:hint="default"/>
      </w:rPr>
    </w:lvl>
  </w:abstractNum>
  <w:abstractNum w:abstractNumId="36" w15:restartNumberingAfterBreak="0">
    <w:nsid w:val="76AB5F8D"/>
    <w:multiLevelType w:val="multilevel"/>
    <w:tmpl w:val="76AB5F8D"/>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7" w15:restartNumberingAfterBreak="0">
    <w:nsid w:val="784E211B"/>
    <w:multiLevelType w:val="hybridMultilevel"/>
    <w:tmpl w:val="3056B250"/>
    <w:lvl w:ilvl="0" w:tplc="040C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859483E"/>
    <w:multiLevelType w:val="singleLevel"/>
    <w:tmpl w:val="7859483E"/>
    <w:lvl w:ilvl="0">
      <w:start w:val="1"/>
      <w:numFmt w:val="bullet"/>
      <w:lvlText w:val=""/>
      <w:lvlJc w:val="left"/>
      <w:pPr>
        <w:ind w:left="360" w:hanging="360"/>
      </w:pPr>
      <w:rPr>
        <w:rFonts w:ascii="Symbol" w:hAnsi="Symbol" w:hint="default"/>
      </w:rPr>
    </w:lvl>
  </w:abstractNum>
  <w:abstractNum w:abstractNumId="39" w15:restartNumberingAfterBreak="0">
    <w:nsid w:val="7A0B3C31"/>
    <w:multiLevelType w:val="hybridMultilevel"/>
    <w:tmpl w:val="07A6E558"/>
    <w:lvl w:ilvl="0" w:tplc="05DE8E1E">
      <w:start w:val="1"/>
      <w:numFmt w:val="decimal"/>
      <w:lvlText w:val="%1."/>
      <w:lvlJc w:val="left"/>
      <w:pPr>
        <w:ind w:left="1060" w:hanging="360"/>
      </w:pPr>
      <w:rPr>
        <w:rFonts w:hint="default"/>
        <w:i w:val="0"/>
        <w:iCs w:val="0"/>
      </w:rPr>
    </w:lvl>
    <w:lvl w:ilvl="1" w:tplc="FFFFFFFF">
      <w:start w:val="1"/>
      <w:numFmt w:val="lowerLetter"/>
      <w:lvlText w:val="%2."/>
      <w:lvlJc w:val="left"/>
      <w:pPr>
        <w:ind w:left="1780" w:hanging="360"/>
      </w:pPr>
    </w:lvl>
    <w:lvl w:ilvl="2" w:tplc="FFFFFFFF" w:tentative="1">
      <w:start w:val="1"/>
      <w:numFmt w:val="lowerRoman"/>
      <w:lvlText w:val="%3."/>
      <w:lvlJc w:val="right"/>
      <w:pPr>
        <w:ind w:left="2500" w:hanging="180"/>
      </w:pPr>
    </w:lvl>
    <w:lvl w:ilvl="3" w:tplc="FFFFFFFF" w:tentative="1">
      <w:start w:val="1"/>
      <w:numFmt w:val="decimal"/>
      <w:lvlText w:val="%4."/>
      <w:lvlJc w:val="left"/>
      <w:pPr>
        <w:ind w:left="3220" w:hanging="360"/>
      </w:pPr>
    </w:lvl>
    <w:lvl w:ilvl="4" w:tplc="FFFFFFFF" w:tentative="1">
      <w:start w:val="1"/>
      <w:numFmt w:val="lowerLetter"/>
      <w:lvlText w:val="%5."/>
      <w:lvlJc w:val="left"/>
      <w:pPr>
        <w:ind w:left="3940" w:hanging="360"/>
      </w:pPr>
    </w:lvl>
    <w:lvl w:ilvl="5" w:tplc="FFFFFFFF" w:tentative="1">
      <w:start w:val="1"/>
      <w:numFmt w:val="lowerRoman"/>
      <w:lvlText w:val="%6."/>
      <w:lvlJc w:val="right"/>
      <w:pPr>
        <w:ind w:left="4660" w:hanging="180"/>
      </w:pPr>
    </w:lvl>
    <w:lvl w:ilvl="6" w:tplc="FFFFFFFF" w:tentative="1">
      <w:start w:val="1"/>
      <w:numFmt w:val="decimal"/>
      <w:lvlText w:val="%7."/>
      <w:lvlJc w:val="left"/>
      <w:pPr>
        <w:ind w:left="5380" w:hanging="360"/>
      </w:pPr>
    </w:lvl>
    <w:lvl w:ilvl="7" w:tplc="FFFFFFFF" w:tentative="1">
      <w:start w:val="1"/>
      <w:numFmt w:val="lowerLetter"/>
      <w:lvlText w:val="%8."/>
      <w:lvlJc w:val="left"/>
      <w:pPr>
        <w:ind w:left="6100" w:hanging="360"/>
      </w:pPr>
    </w:lvl>
    <w:lvl w:ilvl="8" w:tplc="FFFFFFFF" w:tentative="1">
      <w:start w:val="1"/>
      <w:numFmt w:val="lowerRoman"/>
      <w:lvlText w:val="%9."/>
      <w:lvlJc w:val="right"/>
      <w:pPr>
        <w:ind w:left="6820" w:hanging="180"/>
      </w:pPr>
    </w:lvl>
  </w:abstractNum>
  <w:abstractNum w:abstractNumId="40" w15:restartNumberingAfterBreak="0">
    <w:nsid w:val="7DEE6D2A"/>
    <w:multiLevelType w:val="multilevel"/>
    <w:tmpl w:val="7DEE6D2A"/>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1" w15:restartNumberingAfterBreak="0">
    <w:nsid w:val="7F3E3D8A"/>
    <w:multiLevelType w:val="hybridMultilevel"/>
    <w:tmpl w:val="15105640"/>
    <w:lvl w:ilvl="0" w:tplc="5BBCB692">
      <w:start w:val="1"/>
      <w:numFmt w:val="decimal"/>
      <w:lvlText w:val="%1."/>
      <w:lvlJc w:val="left"/>
      <w:pPr>
        <w:ind w:left="1060" w:hanging="360"/>
      </w:pPr>
      <w:rPr>
        <w:rFonts w:hint="default"/>
        <w:i w:val="0"/>
        <w:iCs w:val="0"/>
      </w:rPr>
    </w:lvl>
    <w:lvl w:ilvl="1" w:tplc="20000019">
      <w:start w:val="1"/>
      <w:numFmt w:val="lowerLetter"/>
      <w:lvlText w:val="%2."/>
      <w:lvlJc w:val="left"/>
      <w:pPr>
        <w:ind w:left="1780" w:hanging="360"/>
      </w:pPr>
    </w:lvl>
    <w:lvl w:ilvl="2" w:tplc="2000001B" w:tentative="1">
      <w:start w:val="1"/>
      <w:numFmt w:val="lowerRoman"/>
      <w:lvlText w:val="%3."/>
      <w:lvlJc w:val="right"/>
      <w:pPr>
        <w:ind w:left="2500" w:hanging="180"/>
      </w:pPr>
    </w:lvl>
    <w:lvl w:ilvl="3" w:tplc="2000000F" w:tentative="1">
      <w:start w:val="1"/>
      <w:numFmt w:val="decimal"/>
      <w:lvlText w:val="%4."/>
      <w:lvlJc w:val="left"/>
      <w:pPr>
        <w:ind w:left="3220" w:hanging="360"/>
      </w:pPr>
    </w:lvl>
    <w:lvl w:ilvl="4" w:tplc="20000019" w:tentative="1">
      <w:start w:val="1"/>
      <w:numFmt w:val="lowerLetter"/>
      <w:lvlText w:val="%5."/>
      <w:lvlJc w:val="left"/>
      <w:pPr>
        <w:ind w:left="3940" w:hanging="360"/>
      </w:pPr>
    </w:lvl>
    <w:lvl w:ilvl="5" w:tplc="2000001B" w:tentative="1">
      <w:start w:val="1"/>
      <w:numFmt w:val="lowerRoman"/>
      <w:lvlText w:val="%6."/>
      <w:lvlJc w:val="right"/>
      <w:pPr>
        <w:ind w:left="4660" w:hanging="180"/>
      </w:pPr>
    </w:lvl>
    <w:lvl w:ilvl="6" w:tplc="2000000F" w:tentative="1">
      <w:start w:val="1"/>
      <w:numFmt w:val="decimal"/>
      <w:lvlText w:val="%7."/>
      <w:lvlJc w:val="left"/>
      <w:pPr>
        <w:ind w:left="5380" w:hanging="360"/>
      </w:pPr>
    </w:lvl>
    <w:lvl w:ilvl="7" w:tplc="20000019" w:tentative="1">
      <w:start w:val="1"/>
      <w:numFmt w:val="lowerLetter"/>
      <w:lvlText w:val="%8."/>
      <w:lvlJc w:val="left"/>
      <w:pPr>
        <w:ind w:left="6100" w:hanging="360"/>
      </w:pPr>
    </w:lvl>
    <w:lvl w:ilvl="8" w:tplc="2000001B" w:tentative="1">
      <w:start w:val="1"/>
      <w:numFmt w:val="lowerRoman"/>
      <w:lvlText w:val="%9."/>
      <w:lvlJc w:val="right"/>
      <w:pPr>
        <w:ind w:left="6820" w:hanging="180"/>
      </w:pPr>
    </w:lvl>
  </w:abstractNum>
  <w:num w:numId="1" w16cid:durableId="650184291">
    <w:abstractNumId w:val="22"/>
  </w:num>
  <w:num w:numId="2" w16cid:durableId="1832526602">
    <w:abstractNumId w:val="6"/>
  </w:num>
  <w:num w:numId="3" w16cid:durableId="753476584">
    <w:abstractNumId w:val="25"/>
  </w:num>
  <w:num w:numId="4" w16cid:durableId="2112583940">
    <w:abstractNumId w:val="4"/>
  </w:num>
  <w:num w:numId="5" w16cid:durableId="1530530891">
    <w:abstractNumId w:val="3"/>
  </w:num>
  <w:num w:numId="6" w16cid:durableId="1072968550">
    <w:abstractNumId w:val="2"/>
  </w:num>
  <w:num w:numId="7" w16cid:durableId="2107310100">
    <w:abstractNumId w:val="1"/>
  </w:num>
  <w:num w:numId="8" w16cid:durableId="825168988">
    <w:abstractNumId w:val="0"/>
  </w:num>
  <w:num w:numId="9" w16cid:durableId="1595742404">
    <w:abstractNumId w:val="27"/>
  </w:num>
  <w:num w:numId="10" w16cid:durableId="627785812">
    <w:abstractNumId w:val="21"/>
  </w:num>
  <w:num w:numId="11" w16cid:durableId="762797133">
    <w:abstractNumId w:val="13"/>
  </w:num>
  <w:num w:numId="12" w16cid:durableId="385641240">
    <w:abstractNumId w:val="7"/>
  </w:num>
  <w:num w:numId="13" w16cid:durableId="1543709209">
    <w:abstractNumId w:val="35"/>
  </w:num>
  <w:num w:numId="14" w16cid:durableId="608972282">
    <w:abstractNumId w:val="34"/>
  </w:num>
  <w:num w:numId="15" w16cid:durableId="1276132980">
    <w:abstractNumId w:val="19"/>
  </w:num>
  <w:num w:numId="16" w16cid:durableId="1036852182">
    <w:abstractNumId w:val="29"/>
  </w:num>
  <w:num w:numId="17" w16cid:durableId="1697853739">
    <w:abstractNumId w:val="38"/>
  </w:num>
  <w:num w:numId="18" w16cid:durableId="1703094103">
    <w:abstractNumId w:val="40"/>
  </w:num>
  <w:num w:numId="19" w16cid:durableId="1762295745">
    <w:abstractNumId w:val="14"/>
  </w:num>
  <w:num w:numId="20" w16cid:durableId="1478716998">
    <w:abstractNumId w:val="36"/>
  </w:num>
  <w:num w:numId="21" w16cid:durableId="1837763073">
    <w:abstractNumId w:val="28"/>
  </w:num>
  <w:num w:numId="22" w16cid:durableId="1145470649">
    <w:abstractNumId w:val="37"/>
  </w:num>
  <w:num w:numId="23" w16cid:durableId="179009573">
    <w:abstractNumId w:val="11"/>
  </w:num>
  <w:num w:numId="24" w16cid:durableId="985817217">
    <w:abstractNumId w:val="9"/>
  </w:num>
  <w:num w:numId="25" w16cid:durableId="1920942067">
    <w:abstractNumId w:val="32"/>
  </w:num>
  <w:num w:numId="26" w16cid:durableId="252738613">
    <w:abstractNumId w:val="26"/>
  </w:num>
  <w:num w:numId="27" w16cid:durableId="317927375">
    <w:abstractNumId w:val="24"/>
    <w:lvlOverride w:ilvl="0">
      <w:lvl w:ilvl="0">
        <w:start w:val="1"/>
        <w:numFmt w:val="decimal"/>
        <w:lvlText w:val="B-%1"/>
        <w:lvlJc w:val="left"/>
        <w:pPr>
          <w:tabs>
            <w:tab w:val="num" w:pos="709"/>
          </w:tabs>
          <w:ind w:left="709" w:hanging="709"/>
        </w:pPr>
        <w:rPr>
          <w:rFonts w:ascii="Arial" w:hAnsi="Arial" w:cs="Arial" w:hint="default"/>
          <w:b/>
          <w:bCs w:val="0"/>
          <w:i w:val="0"/>
          <w:iCs w:val="0"/>
          <w:caps w:val="0"/>
          <w:strike w:val="0"/>
          <w:dstrike w:val="0"/>
          <w:vanish w:val="0"/>
          <w:color w:val="000000"/>
          <w:spacing w:val="0"/>
          <w:kern w:val="0"/>
          <w:position w:val="0"/>
          <w:sz w:val="22"/>
          <w:szCs w:val="24"/>
          <w:u w:val="none"/>
          <w:vertAlign w:val="baseline"/>
          <w14:ligatures w14:val="none"/>
          <w14:numForm w14:val="default"/>
          <w14:numSpacing w14:val="default"/>
        </w:rPr>
      </w:lvl>
    </w:lvlOverride>
    <w:lvlOverride w:ilvl="1">
      <w:lvl w:ilvl="1">
        <w:start w:val="1"/>
        <w:numFmt w:val="decimal"/>
        <w:lvlText w:val="B-%1.%2"/>
        <w:lvlJc w:val="left"/>
        <w:pPr>
          <w:tabs>
            <w:tab w:val="num" w:pos="851"/>
          </w:tabs>
          <w:ind w:left="851" w:hanging="851"/>
        </w:pPr>
        <w:rPr>
          <w:rFonts w:cs="Times New Roman" w:hint="default"/>
          <w:b/>
          <w:bCs w:val="0"/>
          <w:i w:val="0"/>
          <w:iCs w:val="0"/>
          <w:caps w:val="0"/>
          <w:strike w:val="0"/>
          <w:dstrike w:val="0"/>
          <w:vanish w:val="0"/>
          <w:color w:val="000000"/>
          <w:spacing w:val="0"/>
          <w:kern w:val="0"/>
          <w:position w:val="0"/>
          <w:sz w:val="20"/>
          <w:u w:val="none"/>
          <w:vertAlign w:val="baseline"/>
          <w14:ligatures w14:val="none"/>
          <w14:numForm w14:val="default"/>
          <w14:numSpacing w14:val="default"/>
        </w:rPr>
      </w:lvl>
    </w:lvlOverride>
    <w:lvlOverride w:ilvl="2">
      <w:lvl w:ilvl="2">
        <w:start w:val="1"/>
        <w:numFmt w:val="decimal"/>
        <w:lvlText w:val="B-%1.%2.%3"/>
        <w:lvlJc w:val="left"/>
        <w:pPr>
          <w:tabs>
            <w:tab w:val="num" w:pos="992"/>
          </w:tabs>
          <w:ind w:left="992" w:hanging="992"/>
        </w:pPr>
        <w:rPr>
          <w:rFonts w:cs="Times New Roman" w:hint="default"/>
          <w:b/>
          <w:bCs w:val="0"/>
          <w:i w:val="0"/>
          <w:iCs w:val="0"/>
          <w:caps w:val="0"/>
          <w:smallCaps w:val="0"/>
          <w:strike w:val="0"/>
          <w:dstrike w:val="0"/>
          <w:vanish w:val="0"/>
          <w:color w:val="000000"/>
          <w:spacing w:val="0"/>
          <w:kern w:val="0"/>
          <w:position w:val="0"/>
          <w:sz w:val="20"/>
          <w:u w:val="none"/>
          <w:vertAlign w:val="baseline"/>
          <w14:ligatures w14:val="none"/>
          <w14:numForm w14:val="default"/>
          <w14:numSpacing w14:val="default"/>
        </w:rPr>
      </w:lvl>
    </w:lvlOverride>
    <w:lvlOverride w:ilvl="3">
      <w:lvl w:ilvl="3">
        <w:start w:val="1"/>
        <w:numFmt w:val="decimal"/>
        <w:lvlText w:val="B5.1.%4"/>
        <w:lvlJc w:val="left"/>
        <w:pPr>
          <w:tabs>
            <w:tab w:val="num" w:pos="360"/>
          </w:tabs>
          <w:ind w:left="0" w:firstLine="0"/>
        </w:pPr>
        <w:rPr>
          <w:rFonts w:hint="default"/>
          <w:b/>
          <w:i w:val="0"/>
          <w:caps w:val="0"/>
          <w:strike w:val="0"/>
          <w:dstrike w:val="0"/>
          <w:vanish w:val="0"/>
          <w:sz w:val="20"/>
          <w:vertAlign w:val="baseline"/>
        </w:rPr>
      </w:lvl>
    </w:lvlOverride>
    <w:lvlOverride w:ilvl="4">
      <w:lvl w:ilvl="4">
        <w:start w:val="32767"/>
        <w:numFmt w:val="decimal"/>
        <w:lvlText w:val="%5"/>
        <w:lvlJc w:val="left"/>
        <w:pPr>
          <w:ind w:left="0" w:firstLine="0"/>
        </w:pPr>
        <w:rPr>
          <w:rFonts w:hint="default"/>
        </w:rPr>
      </w:lvl>
    </w:lvlOverride>
    <w:lvlOverride w:ilvl="5">
      <w:lvl w:ilvl="5">
        <w:numFmt w:val="none"/>
        <w:lvlText w:val=""/>
        <w:lvlJc w:val="left"/>
        <w:pPr>
          <w:tabs>
            <w:tab w:val="num" w:pos="360"/>
          </w:tabs>
          <w:ind w:left="0" w:firstLine="0"/>
        </w:pPr>
        <w:rPr>
          <w:rFonts w:hint="default"/>
        </w:rPr>
      </w:lvl>
    </w:lvlOverride>
    <w:lvlOverride w:ilvl="6">
      <w:lvl w:ilvl="6">
        <w:numFmt w:val="decimal"/>
        <w:lvlText w:val=""/>
        <w:lvlJc w:val="left"/>
        <w:pPr>
          <w:ind w:left="0" w:firstLine="0"/>
        </w:pPr>
        <w:rPr>
          <w:rFonts w:hint="default"/>
        </w:rPr>
      </w:lvl>
    </w:lvlOverride>
    <w:lvlOverride w:ilvl="7">
      <w:lvl w:ilvl="7">
        <w:numFmt w:val="decimal"/>
        <w:lvlText w:val=""/>
        <w:lvlJc w:val="left"/>
        <w:pPr>
          <w:ind w:left="0" w:firstLine="0"/>
        </w:pPr>
        <w:rPr>
          <w:rFonts w:hint="default"/>
        </w:rPr>
      </w:lvl>
    </w:lvlOverride>
    <w:lvlOverride w:ilvl="8">
      <w:lvl w:ilvl="8">
        <w:numFmt w:val="decimal"/>
        <w:lvlText w:val=""/>
        <w:lvlJc w:val="left"/>
        <w:pPr>
          <w:ind w:left="0" w:firstLine="0"/>
        </w:pPr>
        <w:rPr>
          <w:rFonts w:hint="default"/>
        </w:rPr>
      </w:lvl>
    </w:lvlOverride>
  </w:num>
  <w:num w:numId="28" w16cid:durableId="743380179">
    <w:abstractNumId w:val="18"/>
  </w:num>
  <w:num w:numId="29" w16cid:durableId="714349527">
    <w:abstractNumId w:val="33"/>
  </w:num>
  <w:num w:numId="30" w16cid:durableId="179588316">
    <w:abstractNumId w:val="17"/>
  </w:num>
  <w:num w:numId="31" w16cid:durableId="1260792281">
    <w:abstractNumId w:val="8"/>
  </w:num>
  <w:num w:numId="32" w16cid:durableId="2058509382">
    <w:abstractNumId w:val="5"/>
  </w:num>
  <w:num w:numId="33" w16cid:durableId="914976975">
    <w:abstractNumId w:val="31"/>
  </w:num>
  <w:num w:numId="34" w16cid:durableId="1376000724">
    <w:abstractNumId w:val="12"/>
  </w:num>
  <w:num w:numId="35" w16cid:durableId="1102459762">
    <w:abstractNumId w:val="23"/>
  </w:num>
  <w:num w:numId="36" w16cid:durableId="1725595577">
    <w:abstractNumId w:val="41"/>
  </w:num>
  <w:num w:numId="37" w16cid:durableId="161702542">
    <w:abstractNumId w:val="10"/>
  </w:num>
  <w:num w:numId="38" w16cid:durableId="1306274898">
    <w:abstractNumId w:val="16"/>
  </w:num>
  <w:num w:numId="39" w16cid:durableId="1778745045">
    <w:abstractNumId w:val="20"/>
    <w:lvlOverride w:ilvl="0">
      <w:lvl w:ilvl="0">
        <w:start w:val="1"/>
        <w:numFmt w:val="decimal"/>
        <w:lvlText w:val="D-%1"/>
        <w:lvlJc w:val="left"/>
        <w:pPr>
          <w:tabs>
            <w:tab w:val="num" w:pos="709"/>
          </w:tabs>
          <w:ind w:left="709" w:hanging="709"/>
        </w:pPr>
        <w:rPr>
          <w:rFonts w:ascii="Arial" w:hAnsi="Arial" w:cs="Times New Roman" w:hint="default"/>
          <w:b/>
          <w:bCs w:val="0"/>
          <w:i w:val="0"/>
          <w:iCs w:val="0"/>
          <w:caps w:val="0"/>
          <w:smallCaps w:val="0"/>
          <w:strike w:val="0"/>
          <w:dstrike w:val="0"/>
          <w:vanish w:val="0"/>
          <w:color w:val="000000"/>
          <w:spacing w:val="0"/>
          <w:kern w:val="0"/>
          <w:position w:val="0"/>
          <w:sz w:val="24"/>
          <w:szCs w:val="24"/>
          <w:u w:val="none"/>
          <w:vertAlign w:val="baseline"/>
          <w14:ligatures w14:val="none"/>
          <w14:numForm w14:val="default"/>
          <w14:numSpacing w14:val="default"/>
        </w:rPr>
      </w:lvl>
    </w:lvlOverride>
    <w:lvlOverride w:ilvl="1">
      <w:lvl w:ilvl="1">
        <w:start w:val="1"/>
        <w:numFmt w:val="decimal"/>
        <w:lvlText w:val="D-%2.%1"/>
        <w:lvlJc w:val="left"/>
        <w:pPr>
          <w:tabs>
            <w:tab w:val="num" w:pos="450"/>
          </w:tabs>
          <w:ind w:left="851" w:hanging="851"/>
        </w:pPr>
        <w:rPr>
          <w:rFonts w:ascii="Arial Bold" w:hAnsi="Arial Bold" w:cs="Times New Roman" w:hint="default"/>
          <w:b/>
          <w:bCs w:val="0"/>
          <w:i w:val="0"/>
          <w:iCs w:val="0"/>
          <w:caps w:val="0"/>
          <w:strike w:val="0"/>
          <w:dstrike w:val="0"/>
          <w:vanish w:val="0"/>
          <w:color w:val="000000"/>
          <w:spacing w:val="0"/>
          <w:kern w:val="0"/>
          <w:position w:val="0"/>
          <w:sz w:val="20"/>
          <w:u w:val="none"/>
          <w:vertAlign w:val="baseline"/>
          <w14:ligatures w14:val="none"/>
          <w14:numForm w14:val="default"/>
          <w14:numSpacing w14:val="default"/>
        </w:rPr>
      </w:lvl>
    </w:lvlOverride>
    <w:lvlOverride w:ilvl="2">
      <w:lvl w:ilvl="2">
        <w:start w:val="1"/>
        <w:numFmt w:val="decimal"/>
        <w:lvlText w:val="D-%3.%1.%2"/>
        <w:lvlJc w:val="left"/>
        <w:pPr>
          <w:ind w:left="992" w:hanging="902"/>
        </w:pPr>
        <w:rPr>
          <w:rFonts w:ascii="Arial Bold" w:hAnsi="Arial Bold" w:cs="Times New Roman" w:hint="default"/>
          <w:b/>
          <w:bCs w:val="0"/>
          <w:i w:val="0"/>
          <w:iCs w:val="0"/>
          <w:caps w:val="0"/>
          <w:strike w:val="0"/>
          <w:dstrike w:val="0"/>
          <w:vanish w:val="0"/>
          <w:color w:val="000000"/>
          <w:spacing w:val="0"/>
          <w:kern w:val="0"/>
          <w:position w:val="0"/>
          <w:sz w:val="20"/>
          <w:u w:val="none"/>
          <w:vertAlign w:val="baseline"/>
          <w14:ligatures w14:val="none"/>
          <w14:numForm w14:val="default"/>
          <w14:numSpacing w14:val="default"/>
        </w:rPr>
      </w:lvl>
    </w:lvlOverride>
    <w:lvlOverride w:ilvl="3">
      <w:lvl w:ilvl="3">
        <w:start w:val="1"/>
        <w:numFmt w:val="decimal"/>
        <w:lvlText w:val="B5.1.%4"/>
        <w:lvlJc w:val="left"/>
        <w:pPr>
          <w:tabs>
            <w:tab w:val="num" w:pos="360"/>
          </w:tabs>
          <w:ind w:left="0" w:firstLine="0"/>
        </w:pPr>
        <w:rPr>
          <w:rFonts w:hint="default"/>
          <w:b/>
          <w:i w:val="0"/>
          <w:caps w:val="0"/>
          <w:strike w:val="0"/>
          <w:dstrike w:val="0"/>
          <w:vanish w:val="0"/>
          <w:sz w:val="20"/>
          <w:vertAlign w:val="baseline"/>
        </w:rPr>
      </w:lvl>
    </w:lvlOverride>
    <w:lvlOverride w:ilvl="4">
      <w:lvl w:ilvl="4">
        <w:start w:val="32767"/>
        <w:numFmt w:val="decimal"/>
        <w:lvlText w:val="%5"/>
        <w:lvlJc w:val="left"/>
        <w:pPr>
          <w:ind w:left="0" w:firstLine="0"/>
        </w:pPr>
        <w:rPr>
          <w:rFonts w:hint="default"/>
        </w:rPr>
      </w:lvl>
    </w:lvlOverride>
    <w:lvlOverride w:ilvl="5">
      <w:lvl w:ilvl="5">
        <w:numFmt w:val="none"/>
        <w:lvlText w:val=""/>
        <w:lvlJc w:val="left"/>
        <w:pPr>
          <w:tabs>
            <w:tab w:val="num" w:pos="360"/>
          </w:tabs>
          <w:ind w:left="0" w:firstLine="0"/>
        </w:pPr>
        <w:rPr>
          <w:rFonts w:hint="default"/>
        </w:rPr>
      </w:lvl>
    </w:lvlOverride>
    <w:lvlOverride w:ilvl="6">
      <w:lvl w:ilvl="6">
        <w:numFmt w:val="decimal"/>
        <w:lvlText w:val=""/>
        <w:lvlJc w:val="left"/>
        <w:pPr>
          <w:ind w:left="0" w:firstLine="0"/>
        </w:pPr>
        <w:rPr>
          <w:rFonts w:hint="default"/>
        </w:rPr>
      </w:lvl>
    </w:lvlOverride>
    <w:lvlOverride w:ilvl="7">
      <w:lvl w:ilvl="7">
        <w:numFmt w:val="decimal"/>
        <w:lvlText w:val=""/>
        <w:lvlJc w:val="left"/>
        <w:pPr>
          <w:ind w:left="0" w:firstLine="0"/>
        </w:pPr>
        <w:rPr>
          <w:rFonts w:hint="default"/>
        </w:rPr>
      </w:lvl>
    </w:lvlOverride>
    <w:lvlOverride w:ilvl="8">
      <w:lvl w:ilvl="8">
        <w:numFmt w:val="decimal"/>
        <w:lvlText w:val=""/>
        <w:lvlJc w:val="left"/>
        <w:pPr>
          <w:ind w:left="0" w:firstLine="0"/>
        </w:pPr>
        <w:rPr>
          <w:rFonts w:hint="default"/>
        </w:rPr>
      </w:lvl>
    </w:lvlOverride>
  </w:num>
  <w:num w:numId="40" w16cid:durableId="259993391">
    <w:abstractNumId w:val="20"/>
    <w:lvlOverride w:ilvl="0">
      <w:lvl w:ilvl="0">
        <w:start w:val="1"/>
        <w:numFmt w:val="decimal"/>
        <w:lvlText w:val="D-%1"/>
        <w:lvlJc w:val="left"/>
        <w:pPr>
          <w:tabs>
            <w:tab w:val="num" w:pos="709"/>
          </w:tabs>
          <w:ind w:left="709" w:hanging="709"/>
        </w:pPr>
        <w:rPr>
          <w:rFonts w:ascii="Arial" w:hAnsi="Arial" w:cs="Times New Roman" w:hint="default"/>
          <w:b/>
          <w:bCs w:val="0"/>
          <w:i w:val="0"/>
          <w:iCs w:val="0"/>
          <w:caps w:val="0"/>
          <w:smallCaps w:val="0"/>
          <w:strike w:val="0"/>
          <w:dstrike w:val="0"/>
          <w:vanish w:val="0"/>
          <w:color w:val="000000"/>
          <w:spacing w:val="0"/>
          <w:kern w:val="0"/>
          <w:position w:val="0"/>
          <w:sz w:val="24"/>
          <w:szCs w:val="24"/>
          <w:u w:val="none"/>
          <w:vertAlign w:val="baseline"/>
          <w14:ligatures w14:val="none"/>
          <w14:numForm w14:val="default"/>
          <w14:numSpacing w14:val="default"/>
        </w:rPr>
      </w:lvl>
    </w:lvlOverride>
    <w:lvlOverride w:ilvl="1">
      <w:lvl w:ilvl="1">
        <w:start w:val="1"/>
        <w:numFmt w:val="decimal"/>
        <w:lvlText w:val="D-%1.%2"/>
        <w:lvlJc w:val="left"/>
        <w:pPr>
          <w:ind w:left="851" w:hanging="851"/>
        </w:pPr>
        <w:rPr>
          <w:rFonts w:ascii="Arial Bold" w:hAnsi="Arial Bold" w:cs="Times New Roman" w:hint="default"/>
          <w:b/>
          <w:bCs w:val="0"/>
          <w:i w:val="0"/>
          <w:iCs w:val="0"/>
          <w:caps w:val="0"/>
          <w:strike w:val="0"/>
          <w:dstrike w:val="0"/>
          <w:vanish w:val="0"/>
          <w:color w:val="000000"/>
          <w:spacing w:val="0"/>
          <w:kern w:val="0"/>
          <w:position w:val="0"/>
          <w:sz w:val="22"/>
          <w:szCs w:val="22"/>
          <w:u w:val="none"/>
          <w:vertAlign w:val="baseline"/>
          <w14:ligatures w14:val="none"/>
          <w14:numForm w14:val="default"/>
          <w14:numSpacing w14:val="default"/>
        </w:rPr>
      </w:lvl>
    </w:lvlOverride>
    <w:lvlOverride w:ilvl="2">
      <w:lvl w:ilvl="2">
        <w:start w:val="1"/>
        <w:numFmt w:val="decimal"/>
        <w:lvlText w:val="D-%1.%2.%3"/>
        <w:lvlJc w:val="left"/>
        <w:pPr>
          <w:ind w:left="992" w:hanging="992"/>
        </w:pPr>
        <w:rPr>
          <w:rFonts w:ascii="Arial Bold" w:hAnsi="Arial Bold" w:cs="Times New Roman" w:hint="default"/>
          <w:b/>
          <w:bCs w:val="0"/>
          <w:i w:val="0"/>
          <w:iCs w:val="0"/>
          <w:caps w:val="0"/>
          <w:strike w:val="0"/>
          <w:dstrike w:val="0"/>
          <w:vanish w:val="0"/>
          <w:color w:val="000000"/>
          <w:spacing w:val="0"/>
          <w:kern w:val="0"/>
          <w:position w:val="0"/>
          <w:sz w:val="20"/>
          <w:u w:val="none"/>
          <w:vertAlign w:val="baseline"/>
          <w14:ligatures w14:val="none"/>
          <w14:numForm w14:val="default"/>
          <w14:numSpacing w14:val="default"/>
        </w:rPr>
      </w:lvl>
    </w:lvlOverride>
    <w:lvlOverride w:ilvl="3">
      <w:lvl w:ilvl="3">
        <w:start w:val="1"/>
        <w:numFmt w:val="decimal"/>
        <w:lvlText w:val="B5.1.%4"/>
        <w:lvlJc w:val="left"/>
        <w:pPr>
          <w:tabs>
            <w:tab w:val="num" w:pos="360"/>
          </w:tabs>
          <w:ind w:left="0" w:firstLine="0"/>
        </w:pPr>
        <w:rPr>
          <w:rFonts w:hint="default"/>
          <w:b/>
          <w:i w:val="0"/>
          <w:caps w:val="0"/>
          <w:strike w:val="0"/>
          <w:dstrike w:val="0"/>
          <w:vanish w:val="0"/>
          <w:sz w:val="20"/>
          <w:vertAlign w:val="baseline"/>
        </w:rPr>
      </w:lvl>
    </w:lvlOverride>
    <w:lvlOverride w:ilvl="4">
      <w:lvl w:ilvl="4">
        <w:start w:val="32767"/>
        <w:numFmt w:val="decimal"/>
        <w:lvlText w:val="%5"/>
        <w:lvlJc w:val="left"/>
        <w:pPr>
          <w:ind w:left="0" w:firstLine="0"/>
        </w:pPr>
        <w:rPr>
          <w:rFonts w:hint="default"/>
        </w:rPr>
      </w:lvl>
    </w:lvlOverride>
    <w:lvlOverride w:ilvl="5">
      <w:lvl w:ilvl="5">
        <w:numFmt w:val="none"/>
        <w:lvlText w:val=""/>
        <w:lvlJc w:val="left"/>
        <w:pPr>
          <w:tabs>
            <w:tab w:val="num" w:pos="360"/>
          </w:tabs>
          <w:ind w:left="0" w:firstLine="0"/>
        </w:pPr>
        <w:rPr>
          <w:rFonts w:hint="default"/>
        </w:rPr>
      </w:lvl>
    </w:lvlOverride>
    <w:lvlOverride w:ilvl="6">
      <w:lvl w:ilvl="6">
        <w:numFmt w:val="decimal"/>
        <w:lvlText w:val=""/>
        <w:lvlJc w:val="left"/>
        <w:pPr>
          <w:ind w:left="0" w:firstLine="0"/>
        </w:pPr>
        <w:rPr>
          <w:rFonts w:hint="default"/>
        </w:rPr>
      </w:lvl>
    </w:lvlOverride>
    <w:lvlOverride w:ilvl="7">
      <w:lvl w:ilvl="7">
        <w:numFmt w:val="decimal"/>
        <w:lvlText w:val=""/>
        <w:lvlJc w:val="left"/>
        <w:pPr>
          <w:ind w:left="0" w:firstLine="0"/>
        </w:pPr>
        <w:rPr>
          <w:rFonts w:hint="default"/>
        </w:rPr>
      </w:lvl>
    </w:lvlOverride>
    <w:lvlOverride w:ilvl="8">
      <w:lvl w:ilvl="8">
        <w:numFmt w:val="decimal"/>
        <w:lvlText w:val=""/>
        <w:lvlJc w:val="left"/>
        <w:pPr>
          <w:ind w:left="0" w:firstLine="0"/>
        </w:pPr>
        <w:rPr>
          <w:rFonts w:hint="default"/>
        </w:rPr>
      </w:lvl>
    </w:lvlOverride>
  </w:num>
  <w:num w:numId="41" w16cid:durableId="1475294452">
    <w:abstractNumId w:val="39"/>
  </w:num>
  <w:num w:numId="42" w16cid:durableId="993991014">
    <w:abstractNumId w:val="30"/>
  </w:num>
  <w:num w:numId="43" w16cid:durableId="2054844120">
    <w:abstractNumId w:val="15"/>
  </w:num>
  <w:numIdMacAtCleanup w:val="43"/>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Jeff Wootton">
    <w15:presenceInfo w15:providerId="AD" w15:userId="S::jeff.wootton@iho.int::318a286f-369b-4f9e-8e35-53a0361ef80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bordersDoNotSurroundHeader/>
  <w:bordersDoNotSurroundFooter/>
  <w:attachedTemplate r:id="rId1"/>
  <w:trackRevisions/>
  <w:defaultTabStop w:val="340"/>
  <w:hyphenationZone w:val="425"/>
  <w:evenAndOddHeaders/>
  <w:drawingGridHorizontalSpacing w:val="100"/>
  <w:displayHorizontalDrawingGridEvery w:val="0"/>
  <w:displayVerticalDrawingGridEvery w:val="0"/>
  <w:noPunctuationKerning/>
  <w:characterSpacingControl w:val="doNotCompress"/>
  <w:hdrShapeDefaults>
    <o:shapedefaults v:ext="edit" spidmax="2050" fillcolor="white">
      <v:fill color="white"/>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87533"/>
    <w:rsid w:val="00000336"/>
    <w:rsid w:val="00001883"/>
    <w:rsid w:val="0000300D"/>
    <w:rsid w:val="00004989"/>
    <w:rsid w:val="000049AF"/>
    <w:rsid w:val="000049B4"/>
    <w:rsid w:val="00004B50"/>
    <w:rsid w:val="000052AD"/>
    <w:rsid w:val="000052BD"/>
    <w:rsid w:val="000055EF"/>
    <w:rsid w:val="00006534"/>
    <w:rsid w:val="0000728E"/>
    <w:rsid w:val="00007CB4"/>
    <w:rsid w:val="00007DF8"/>
    <w:rsid w:val="0001045F"/>
    <w:rsid w:val="00010519"/>
    <w:rsid w:val="00010978"/>
    <w:rsid w:val="00010C06"/>
    <w:rsid w:val="00011077"/>
    <w:rsid w:val="0001166A"/>
    <w:rsid w:val="000123AA"/>
    <w:rsid w:val="00014234"/>
    <w:rsid w:val="0001486D"/>
    <w:rsid w:val="000153C6"/>
    <w:rsid w:val="000158F8"/>
    <w:rsid w:val="00015BC9"/>
    <w:rsid w:val="00017115"/>
    <w:rsid w:val="00017C84"/>
    <w:rsid w:val="00017DFB"/>
    <w:rsid w:val="00020E4A"/>
    <w:rsid w:val="00021149"/>
    <w:rsid w:val="00021383"/>
    <w:rsid w:val="00021A37"/>
    <w:rsid w:val="00022641"/>
    <w:rsid w:val="000231CB"/>
    <w:rsid w:val="00024033"/>
    <w:rsid w:val="000240C0"/>
    <w:rsid w:val="000241F3"/>
    <w:rsid w:val="00024544"/>
    <w:rsid w:val="00027689"/>
    <w:rsid w:val="00027A8C"/>
    <w:rsid w:val="00027D85"/>
    <w:rsid w:val="00030E77"/>
    <w:rsid w:val="00031710"/>
    <w:rsid w:val="00031C64"/>
    <w:rsid w:val="00031CBC"/>
    <w:rsid w:val="0003240A"/>
    <w:rsid w:val="00032F22"/>
    <w:rsid w:val="0003433B"/>
    <w:rsid w:val="00034EB2"/>
    <w:rsid w:val="00035108"/>
    <w:rsid w:val="0003528A"/>
    <w:rsid w:val="000356FA"/>
    <w:rsid w:val="00035C11"/>
    <w:rsid w:val="000361FD"/>
    <w:rsid w:val="000362EB"/>
    <w:rsid w:val="000366F3"/>
    <w:rsid w:val="00036A4F"/>
    <w:rsid w:val="00036B75"/>
    <w:rsid w:val="00037650"/>
    <w:rsid w:val="000379ED"/>
    <w:rsid w:val="000400D3"/>
    <w:rsid w:val="00040486"/>
    <w:rsid w:val="0004063A"/>
    <w:rsid w:val="00040E13"/>
    <w:rsid w:val="000412A7"/>
    <w:rsid w:val="000412B0"/>
    <w:rsid w:val="000414AF"/>
    <w:rsid w:val="000419AB"/>
    <w:rsid w:val="00042462"/>
    <w:rsid w:val="0004287B"/>
    <w:rsid w:val="000435FB"/>
    <w:rsid w:val="00043DC0"/>
    <w:rsid w:val="00044081"/>
    <w:rsid w:val="000444E8"/>
    <w:rsid w:val="00044DEE"/>
    <w:rsid w:val="00044EF9"/>
    <w:rsid w:val="00044FEE"/>
    <w:rsid w:val="000454EF"/>
    <w:rsid w:val="00045F4B"/>
    <w:rsid w:val="00047F6B"/>
    <w:rsid w:val="00050044"/>
    <w:rsid w:val="0005017C"/>
    <w:rsid w:val="00050202"/>
    <w:rsid w:val="000509A8"/>
    <w:rsid w:val="000509BA"/>
    <w:rsid w:val="00051B96"/>
    <w:rsid w:val="00051EA9"/>
    <w:rsid w:val="000520A1"/>
    <w:rsid w:val="00053070"/>
    <w:rsid w:val="00053ABB"/>
    <w:rsid w:val="00053F5C"/>
    <w:rsid w:val="00054681"/>
    <w:rsid w:val="000546CE"/>
    <w:rsid w:val="0005492C"/>
    <w:rsid w:val="0005510C"/>
    <w:rsid w:val="00055616"/>
    <w:rsid w:val="000559BE"/>
    <w:rsid w:val="00055A07"/>
    <w:rsid w:val="00056389"/>
    <w:rsid w:val="000563DC"/>
    <w:rsid w:val="00056ECE"/>
    <w:rsid w:val="00057516"/>
    <w:rsid w:val="000600A1"/>
    <w:rsid w:val="0006033E"/>
    <w:rsid w:val="000605C1"/>
    <w:rsid w:val="00060624"/>
    <w:rsid w:val="00060957"/>
    <w:rsid w:val="00060EF7"/>
    <w:rsid w:val="00061060"/>
    <w:rsid w:val="0006155B"/>
    <w:rsid w:val="0006197E"/>
    <w:rsid w:val="000619BF"/>
    <w:rsid w:val="00061CED"/>
    <w:rsid w:val="00062ABF"/>
    <w:rsid w:val="0006482A"/>
    <w:rsid w:val="00064E25"/>
    <w:rsid w:val="000669C1"/>
    <w:rsid w:val="00066A97"/>
    <w:rsid w:val="00066C71"/>
    <w:rsid w:val="00067049"/>
    <w:rsid w:val="00067165"/>
    <w:rsid w:val="00070080"/>
    <w:rsid w:val="0007140C"/>
    <w:rsid w:val="00071706"/>
    <w:rsid w:val="000719DF"/>
    <w:rsid w:val="000721D7"/>
    <w:rsid w:val="0007312E"/>
    <w:rsid w:val="00074CF2"/>
    <w:rsid w:val="000750E4"/>
    <w:rsid w:val="00075164"/>
    <w:rsid w:val="0007534D"/>
    <w:rsid w:val="00075403"/>
    <w:rsid w:val="0007586B"/>
    <w:rsid w:val="00075928"/>
    <w:rsid w:val="00075BD1"/>
    <w:rsid w:val="00076399"/>
    <w:rsid w:val="00076A6D"/>
    <w:rsid w:val="000771BD"/>
    <w:rsid w:val="000772C2"/>
    <w:rsid w:val="000773A9"/>
    <w:rsid w:val="000777D9"/>
    <w:rsid w:val="00077A8F"/>
    <w:rsid w:val="00080112"/>
    <w:rsid w:val="0008096E"/>
    <w:rsid w:val="00080EBB"/>
    <w:rsid w:val="000811F3"/>
    <w:rsid w:val="00081DE0"/>
    <w:rsid w:val="00083C67"/>
    <w:rsid w:val="00084C3B"/>
    <w:rsid w:val="000854BF"/>
    <w:rsid w:val="0008588B"/>
    <w:rsid w:val="00086CD9"/>
    <w:rsid w:val="00087A13"/>
    <w:rsid w:val="00090219"/>
    <w:rsid w:val="000907D9"/>
    <w:rsid w:val="00090884"/>
    <w:rsid w:val="00092544"/>
    <w:rsid w:val="0009315C"/>
    <w:rsid w:val="00093D91"/>
    <w:rsid w:val="000940E6"/>
    <w:rsid w:val="000941A3"/>
    <w:rsid w:val="00094E7D"/>
    <w:rsid w:val="00095C08"/>
    <w:rsid w:val="00095E45"/>
    <w:rsid w:val="00096A3F"/>
    <w:rsid w:val="000975C4"/>
    <w:rsid w:val="00097E2B"/>
    <w:rsid w:val="000A060C"/>
    <w:rsid w:val="000A0B2E"/>
    <w:rsid w:val="000A1840"/>
    <w:rsid w:val="000A19BF"/>
    <w:rsid w:val="000A1A45"/>
    <w:rsid w:val="000A1AC7"/>
    <w:rsid w:val="000A280A"/>
    <w:rsid w:val="000A3136"/>
    <w:rsid w:val="000A3FB7"/>
    <w:rsid w:val="000A457A"/>
    <w:rsid w:val="000A45DF"/>
    <w:rsid w:val="000A528C"/>
    <w:rsid w:val="000A60E9"/>
    <w:rsid w:val="000A61BE"/>
    <w:rsid w:val="000A6853"/>
    <w:rsid w:val="000A6AE6"/>
    <w:rsid w:val="000A6CF6"/>
    <w:rsid w:val="000B0F46"/>
    <w:rsid w:val="000B1666"/>
    <w:rsid w:val="000B1772"/>
    <w:rsid w:val="000B20EC"/>
    <w:rsid w:val="000B2901"/>
    <w:rsid w:val="000B2FB7"/>
    <w:rsid w:val="000B30D3"/>
    <w:rsid w:val="000B39E5"/>
    <w:rsid w:val="000B3F0A"/>
    <w:rsid w:val="000B3F82"/>
    <w:rsid w:val="000B40A1"/>
    <w:rsid w:val="000B5CE6"/>
    <w:rsid w:val="000B5E64"/>
    <w:rsid w:val="000B61DB"/>
    <w:rsid w:val="000B63AA"/>
    <w:rsid w:val="000B640E"/>
    <w:rsid w:val="000B6B36"/>
    <w:rsid w:val="000B7185"/>
    <w:rsid w:val="000B758C"/>
    <w:rsid w:val="000C02EB"/>
    <w:rsid w:val="000C0767"/>
    <w:rsid w:val="000C109C"/>
    <w:rsid w:val="000C1135"/>
    <w:rsid w:val="000C1548"/>
    <w:rsid w:val="000C2038"/>
    <w:rsid w:val="000C2079"/>
    <w:rsid w:val="000C2A56"/>
    <w:rsid w:val="000C2C7C"/>
    <w:rsid w:val="000C4840"/>
    <w:rsid w:val="000C5B68"/>
    <w:rsid w:val="000C6403"/>
    <w:rsid w:val="000C740C"/>
    <w:rsid w:val="000C7798"/>
    <w:rsid w:val="000C7A81"/>
    <w:rsid w:val="000C7B98"/>
    <w:rsid w:val="000D0422"/>
    <w:rsid w:val="000D1BB3"/>
    <w:rsid w:val="000D1DBF"/>
    <w:rsid w:val="000D23CA"/>
    <w:rsid w:val="000D3B7F"/>
    <w:rsid w:val="000D40A6"/>
    <w:rsid w:val="000D4E36"/>
    <w:rsid w:val="000D6165"/>
    <w:rsid w:val="000D6280"/>
    <w:rsid w:val="000D652B"/>
    <w:rsid w:val="000D6679"/>
    <w:rsid w:val="000D7925"/>
    <w:rsid w:val="000D7FE9"/>
    <w:rsid w:val="000E033C"/>
    <w:rsid w:val="000E13CF"/>
    <w:rsid w:val="000E1AD4"/>
    <w:rsid w:val="000E1DFD"/>
    <w:rsid w:val="000E2852"/>
    <w:rsid w:val="000E2880"/>
    <w:rsid w:val="000E2999"/>
    <w:rsid w:val="000E5D07"/>
    <w:rsid w:val="000E5D87"/>
    <w:rsid w:val="000E5DA7"/>
    <w:rsid w:val="000E6A32"/>
    <w:rsid w:val="000E6A96"/>
    <w:rsid w:val="000F06D2"/>
    <w:rsid w:val="000F06F8"/>
    <w:rsid w:val="000F094B"/>
    <w:rsid w:val="000F0F0F"/>
    <w:rsid w:val="000F0F20"/>
    <w:rsid w:val="000F25DA"/>
    <w:rsid w:val="000F2787"/>
    <w:rsid w:val="000F2AEA"/>
    <w:rsid w:val="000F3006"/>
    <w:rsid w:val="000F483E"/>
    <w:rsid w:val="000F4A3A"/>
    <w:rsid w:val="000F66B6"/>
    <w:rsid w:val="000F67E8"/>
    <w:rsid w:val="000F6A2C"/>
    <w:rsid w:val="000F6A4D"/>
    <w:rsid w:val="000F6FE6"/>
    <w:rsid w:val="000F7516"/>
    <w:rsid w:val="000F7A7A"/>
    <w:rsid w:val="000F7B9F"/>
    <w:rsid w:val="000F7D76"/>
    <w:rsid w:val="000F7F7E"/>
    <w:rsid w:val="00100367"/>
    <w:rsid w:val="001004B0"/>
    <w:rsid w:val="00101207"/>
    <w:rsid w:val="00102CF0"/>
    <w:rsid w:val="00103764"/>
    <w:rsid w:val="00103B14"/>
    <w:rsid w:val="0010463A"/>
    <w:rsid w:val="0010513F"/>
    <w:rsid w:val="001056D7"/>
    <w:rsid w:val="0010600C"/>
    <w:rsid w:val="001064CB"/>
    <w:rsid w:val="001073C7"/>
    <w:rsid w:val="00107959"/>
    <w:rsid w:val="00107C65"/>
    <w:rsid w:val="001100A3"/>
    <w:rsid w:val="00110125"/>
    <w:rsid w:val="00110BF6"/>
    <w:rsid w:val="00111A20"/>
    <w:rsid w:val="001140CC"/>
    <w:rsid w:val="00114143"/>
    <w:rsid w:val="00115BD9"/>
    <w:rsid w:val="00115CCE"/>
    <w:rsid w:val="001168CA"/>
    <w:rsid w:val="00117C6C"/>
    <w:rsid w:val="00120A87"/>
    <w:rsid w:val="00120B1F"/>
    <w:rsid w:val="00120D82"/>
    <w:rsid w:val="001212E4"/>
    <w:rsid w:val="00121682"/>
    <w:rsid w:val="0012173A"/>
    <w:rsid w:val="00121999"/>
    <w:rsid w:val="001221F6"/>
    <w:rsid w:val="00122B61"/>
    <w:rsid w:val="00123A62"/>
    <w:rsid w:val="00123D83"/>
    <w:rsid w:val="0012488D"/>
    <w:rsid w:val="00124F1B"/>
    <w:rsid w:val="00125FAA"/>
    <w:rsid w:val="00126606"/>
    <w:rsid w:val="00126A2C"/>
    <w:rsid w:val="0012764B"/>
    <w:rsid w:val="00127A14"/>
    <w:rsid w:val="00127CB5"/>
    <w:rsid w:val="00130A33"/>
    <w:rsid w:val="001320FA"/>
    <w:rsid w:val="00132312"/>
    <w:rsid w:val="0013352C"/>
    <w:rsid w:val="00133B7A"/>
    <w:rsid w:val="00133E56"/>
    <w:rsid w:val="00134179"/>
    <w:rsid w:val="00134AE8"/>
    <w:rsid w:val="00134DF5"/>
    <w:rsid w:val="001360F7"/>
    <w:rsid w:val="00136303"/>
    <w:rsid w:val="00136C12"/>
    <w:rsid w:val="00137902"/>
    <w:rsid w:val="00140245"/>
    <w:rsid w:val="001405D8"/>
    <w:rsid w:val="00140801"/>
    <w:rsid w:val="00140947"/>
    <w:rsid w:val="00140A32"/>
    <w:rsid w:val="00141962"/>
    <w:rsid w:val="00141BA0"/>
    <w:rsid w:val="00141C7E"/>
    <w:rsid w:val="00142616"/>
    <w:rsid w:val="0014297C"/>
    <w:rsid w:val="00142BCB"/>
    <w:rsid w:val="00143BA6"/>
    <w:rsid w:val="00143BFC"/>
    <w:rsid w:val="00143F82"/>
    <w:rsid w:val="00144C2B"/>
    <w:rsid w:val="00145E4C"/>
    <w:rsid w:val="00145F5F"/>
    <w:rsid w:val="0014612C"/>
    <w:rsid w:val="00146380"/>
    <w:rsid w:val="00147600"/>
    <w:rsid w:val="00147E47"/>
    <w:rsid w:val="001508B5"/>
    <w:rsid w:val="00150B63"/>
    <w:rsid w:val="0015134C"/>
    <w:rsid w:val="00153A83"/>
    <w:rsid w:val="00153B25"/>
    <w:rsid w:val="00153D38"/>
    <w:rsid w:val="0015421F"/>
    <w:rsid w:val="001563C9"/>
    <w:rsid w:val="00156BE3"/>
    <w:rsid w:val="001573C4"/>
    <w:rsid w:val="0016062C"/>
    <w:rsid w:val="00160E0F"/>
    <w:rsid w:val="00162573"/>
    <w:rsid w:val="001626AB"/>
    <w:rsid w:val="001629D0"/>
    <w:rsid w:val="00162D7E"/>
    <w:rsid w:val="0016302A"/>
    <w:rsid w:val="00163705"/>
    <w:rsid w:val="00163CE4"/>
    <w:rsid w:val="00163E05"/>
    <w:rsid w:val="00163E43"/>
    <w:rsid w:val="001640A1"/>
    <w:rsid w:val="001643C9"/>
    <w:rsid w:val="001648C9"/>
    <w:rsid w:val="00166373"/>
    <w:rsid w:val="0016640D"/>
    <w:rsid w:val="00167621"/>
    <w:rsid w:val="001678A8"/>
    <w:rsid w:val="00167C2F"/>
    <w:rsid w:val="00171C07"/>
    <w:rsid w:val="00172597"/>
    <w:rsid w:val="0017347B"/>
    <w:rsid w:val="00173519"/>
    <w:rsid w:val="00173A22"/>
    <w:rsid w:val="001742A9"/>
    <w:rsid w:val="0017491C"/>
    <w:rsid w:val="00174E5F"/>
    <w:rsid w:val="00175254"/>
    <w:rsid w:val="001758C2"/>
    <w:rsid w:val="00176D18"/>
    <w:rsid w:val="0017797D"/>
    <w:rsid w:val="00177DE2"/>
    <w:rsid w:val="00177F17"/>
    <w:rsid w:val="00180410"/>
    <w:rsid w:val="00180FA4"/>
    <w:rsid w:val="0018141E"/>
    <w:rsid w:val="0018172B"/>
    <w:rsid w:val="00181FF9"/>
    <w:rsid w:val="0018245A"/>
    <w:rsid w:val="00182AE2"/>
    <w:rsid w:val="00182E82"/>
    <w:rsid w:val="001831A5"/>
    <w:rsid w:val="001833FC"/>
    <w:rsid w:val="00183503"/>
    <w:rsid w:val="0018396B"/>
    <w:rsid w:val="00184456"/>
    <w:rsid w:val="00184E8D"/>
    <w:rsid w:val="001852CA"/>
    <w:rsid w:val="001864E5"/>
    <w:rsid w:val="00186CF4"/>
    <w:rsid w:val="0018789C"/>
    <w:rsid w:val="00187908"/>
    <w:rsid w:val="0019003C"/>
    <w:rsid w:val="00190260"/>
    <w:rsid w:val="00190644"/>
    <w:rsid w:val="00190CF4"/>
    <w:rsid w:val="00190F85"/>
    <w:rsid w:val="00190F8F"/>
    <w:rsid w:val="001922CE"/>
    <w:rsid w:val="0019262D"/>
    <w:rsid w:val="00192A1C"/>
    <w:rsid w:val="00193704"/>
    <w:rsid w:val="00193AC7"/>
    <w:rsid w:val="00193B0E"/>
    <w:rsid w:val="00194435"/>
    <w:rsid w:val="001944BA"/>
    <w:rsid w:val="00194B2D"/>
    <w:rsid w:val="00196860"/>
    <w:rsid w:val="0019692E"/>
    <w:rsid w:val="00197957"/>
    <w:rsid w:val="00197E5E"/>
    <w:rsid w:val="001A005F"/>
    <w:rsid w:val="001A0194"/>
    <w:rsid w:val="001A039F"/>
    <w:rsid w:val="001A0BEA"/>
    <w:rsid w:val="001A1872"/>
    <w:rsid w:val="001A26D0"/>
    <w:rsid w:val="001A272F"/>
    <w:rsid w:val="001A296F"/>
    <w:rsid w:val="001A2E9A"/>
    <w:rsid w:val="001A37DE"/>
    <w:rsid w:val="001A3F1B"/>
    <w:rsid w:val="001A4188"/>
    <w:rsid w:val="001A4E37"/>
    <w:rsid w:val="001A5953"/>
    <w:rsid w:val="001A5C72"/>
    <w:rsid w:val="001A5CD5"/>
    <w:rsid w:val="001A5DE3"/>
    <w:rsid w:val="001A6B2A"/>
    <w:rsid w:val="001A7087"/>
    <w:rsid w:val="001A732E"/>
    <w:rsid w:val="001A786D"/>
    <w:rsid w:val="001B012C"/>
    <w:rsid w:val="001B03BC"/>
    <w:rsid w:val="001B0609"/>
    <w:rsid w:val="001B107A"/>
    <w:rsid w:val="001B11E9"/>
    <w:rsid w:val="001B121A"/>
    <w:rsid w:val="001B179C"/>
    <w:rsid w:val="001B27C9"/>
    <w:rsid w:val="001B2F1D"/>
    <w:rsid w:val="001B3B69"/>
    <w:rsid w:val="001B3E22"/>
    <w:rsid w:val="001B45A4"/>
    <w:rsid w:val="001B48C3"/>
    <w:rsid w:val="001B4929"/>
    <w:rsid w:val="001B5414"/>
    <w:rsid w:val="001B582C"/>
    <w:rsid w:val="001B5C3A"/>
    <w:rsid w:val="001B6CF0"/>
    <w:rsid w:val="001B75EB"/>
    <w:rsid w:val="001B77E4"/>
    <w:rsid w:val="001C0EEE"/>
    <w:rsid w:val="001C1487"/>
    <w:rsid w:val="001C153A"/>
    <w:rsid w:val="001C1B2B"/>
    <w:rsid w:val="001C1EB1"/>
    <w:rsid w:val="001C2603"/>
    <w:rsid w:val="001C27E7"/>
    <w:rsid w:val="001C299F"/>
    <w:rsid w:val="001C2B4C"/>
    <w:rsid w:val="001C316B"/>
    <w:rsid w:val="001C3BE1"/>
    <w:rsid w:val="001C445F"/>
    <w:rsid w:val="001C554E"/>
    <w:rsid w:val="001C5608"/>
    <w:rsid w:val="001C6990"/>
    <w:rsid w:val="001C6D85"/>
    <w:rsid w:val="001C7554"/>
    <w:rsid w:val="001C7A1B"/>
    <w:rsid w:val="001D010B"/>
    <w:rsid w:val="001D02B5"/>
    <w:rsid w:val="001D13B7"/>
    <w:rsid w:val="001D146F"/>
    <w:rsid w:val="001D1659"/>
    <w:rsid w:val="001D1667"/>
    <w:rsid w:val="001D16C1"/>
    <w:rsid w:val="001D16DB"/>
    <w:rsid w:val="001D1B73"/>
    <w:rsid w:val="001D3233"/>
    <w:rsid w:val="001D36D7"/>
    <w:rsid w:val="001D40A3"/>
    <w:rsid w:val="001D444C"/>
    <w:rsid w:val="001D44F5"/>
    <w:rsid w:val="001D502D"/>
    <w:rsid w:val="001D57C7"/>
    <w:rsid w:val="001D63F0"/>
    <w:rsid w:val="001D687F"/>
    <w:rsid w:val="001D69DA"/>
    <w:rsid w:val="001D6C60"/>
    <w:rsid w:val="001D74D7"/>
    <w:rsid w:val="001D7688"/>
    <w:rsid w:val="001D798F"/>
    <w:rsid w:val="001D7A61"/>
    <w:rsid w:val="001D7FBE"/>
    <w:rsid w:val="001E2A80"/>
    <w:rsid w:val="001E2E6B"/>
    <w:rsid w:val="001E4125"/>
    <w:rsid w:val="001E42E8"/>
    <w:rsid w:val="001E4A4E"/>
    <w:rsid w:val="001E4C2C"/>
    <w:rsid w:val="001E53B3"/>
    <w:rsid w:val="001E561A"/>
    <w:rsid w:val="001E5997"/>
    <w:rsid w:val="001E5EA4"/>
    <w:rsid w:val="001E6B4F"/>
    <w:rsid w:val="001E78CA"/>
    <w:rsid w:val="001E7B3A"/>
    <w:rsid w:val="001F0D95"/>
    <w:rsid w:val="001F0DCB"/>
    <w:rsid w:val="001F1025"/>
    <w:rsid w:val="001F127D"/>
    <w:rsid w:val="001F3006"/>
    <w:rsid w:val="001F3E7D"/>
    <w:rsid w:val="001F3F18"/>
    <w:rsid w:val="001F420C"/>
    <w:rsid w:val="001F5F3A"/>
    <w:rsid w:val="001F644E"/>
    <w:rsid w:val="001F69A8"/>
    <w:rsid w:val="001F7735"/>
    <w:rsid w:val="001F7CF1"/>
    <w:rsid w:val="002006DA"/>
    <w:rsid w:val="00201203"/>
    <w:rsid w:val="00201653"/>
    <w:rsid w:val="00202269"/>
    <w:rsid w:val="002031D0"/>
    <w:rsid w:val="002037E7"/>
    <w:rsid w:val="002041B2"/>
    <w:rsid w:val="00205D9B"/>
    <w:rsid w:val="00205DF7"/>
    <w:rsid w:val="00206362"/>
    <w:rsid w:val="00206414"/>
    <w:rsid w:val="00206607"/>
    <w:rsid w:val="0020682C"/>
    <w:rsid w:val="00210145"/>
    <w:rsid w:val="00210A5D"/>
    <w:rsid w:val="00210A7B"/>
    <w:rsid w:val="002110C1"/>
    <w:rsid w:val="00211B9A"/>
    <w:rsid w:val="00211D7A"/>
    <w:rsid w:val="00213A2E"/>
    <w:rsid w:val="002149A4"/>
    <w:rsid w:val="0021519E"/>
    <w:rsid w:val="00215AB1"/>
    <w:rsid w:val="00220B88"/>
    <w:rsid w:val="00221F2B"/>
    <w:rsid w:val="00222B05"/>
    <w:rsid w:val="00222DE7"/>
    <w:rsid w:val="002233B4"/>
    <w:rsid w:val="0022420A"/>
    <w:rsid w:val="00224937"/>
    <w:rsid w:val="00224E0D"/>
    <w:rsid w:val="00224F9F"/>
    <w:rsid w:val="0022577A"/>
    <w:rsid w:val="00225EDC"/>
    <w:rsid w:val="0022685A"/>
    <w:rsid w:val="00227018"/>
    <w:rsid w:val="00227083"/>
    <w:rsid w:val="00227314"/>
    <w:rsid w:val="00227504"/>
    <w:rsid w:val="002279B5"/>
    <w:rsid w:val="00227EFD"/>
    <w:rsid w:val="002305DF"/>
    <w:rsid w:val="002307F6"/>
    <w:rsid w:val="00230E88"/>
    <w:rsid w:val="002311F7"/>
    <w:rsid w:val="00231260"/>
    <w:rsid w:val="00231652"/>
    <w:rsid w:val="00231701"/>
    <w:rsid w:val="00233A0D"/>
    <w:rsid w:val="00234F06"/>
    <w:rsid w:val="002351FF"/>
    <w:rsid w:val="00235EBB"/>
    <w:rsid w:val="00235F26"/>
    <w:rsid w:val="002368D1"/>
    <w:rsid w:val="0024045C"/>
    <w:rsid w:val="00241305"/>
    <w:rsid w:val="0024149F"/>
    <w:rsid w:val="002416A1"/>
    <w:rsid w:val="00241991"/>
    <w:rsid w:val="00242BA7"/>
    <w:rsid w:val="00243301"/>
    <w:rsid w:val="00243A57"/>
    <w:rsid w:val="00244A4A"/>
    <w:rsid w:val="002455BA"/>
    <w:rsid w:val="00245982"/>
    <w:rsid w:val="00245FEC"/>
    <w:rsid w:val="00247ACC"/>
    <w:rsid w:val="00247CD3"/>
    <w:rsid w:val="00247EF6"/>
    <w:rsid w:val="00250E4B"/>
    <w:rsid w:val="0025111E"/>
    <w:rsid w:val="00251EC0"/>
    <w:rsid w:val="00252585"/>
    <w:rsid w:val="002528FB"/>
    <w:rsid w:val="002528FE"/>
    <w:rsid w:val="00253B2B"/>
    <w:rsid w:val="0025415A"/>
    <w:rsid w:val="002543CD"/>
    <w:rsid w:val="0025449D"/>
    <w:rsid w:val="002560B5"/>
    <w:rsid w:val="002566AD"/>
    <w:rsid w:val="0025683E"/>
    <w:rsid w:val="00260981"/>
    <w:rsid w:val="00260FCD"/>
    <w:rsid w:val="002612DD"/>
    <w:rsid w:val="00261D89"/>
    <w:rsid w:val="0026275F"/>
    <w:rsid w:val="002628F2"/>
    <w:rsid w:val="00262E95"/>
    <w:rsid w:val="002633A4"/>
    <w:rsid w:val="002638CA"/>
    <w:rsid w:val="00264204"/>
    <w:rsid w:val="00265343"/>
    <w:rsid w:val="002654A1"/>
    <w:rsid w:val="0026555A"/>
    <w:rsid w:val="002665C8"/>
    <w:rsid w:val="00266912"/>
    <w:rsid w:val="00266D5F"/>
    <w:rsid w:val="00267192"/>
    <w:rsid w:val="00271679"/>
    <w:rsid w:val="00271C89"/>
    <w:rsid w:val="00272B0A"/>
    <w:rsid w:val="0027508E"/>
    <w:rsid w:val="002757C1"/>
    <w:rsid w:val="00275B1C"/>
    <w:rsid w:val="00275D57"/>
    <w:rsid w:val="0027634D"/>
    <w:rsid w:val="00276B2C"/>
    <w:rsid w:val="00276B68"/>
    <w:rsid w:val="00276D7D"/>
    <w:rsid w:val="002775EF"/>
    <w:rsid w:val="00277C32"/>
    <w:rsid w:val="00280665"/>
    <w:rsid w:val="002807D2"/>
    <w:rsid w:val="00280827"/>
    <w:rsid w:val="00280E57"/>
    <w:rsid w:val="002817C0"/>
    <w:rsid w:val="00281A20"/>
    <w:rsid w:val="00281AC4"/>
    <w:rsid w:val="002825BD"/>
    <w:rsid w:val="002828BE"/>
    <w:rsid w:val="00282CE8"/>
    <w:rsid w:val="00283D27"/>
    <w:rsid w:val="00283FB5"/>
    <w:rsid w:val="0028424C"/>
    <w:rsid w:val="002844A3"/>
    <w:rsid w:val="00284E7D"/>
    <w:rsid w:val="002855F1"/>
    <w:rsid w:val="00285D42"/>
    <w:rsid w:val="0028615E"/>
    <w:rsid w:val="00286FF9"/>
    <w:rsid w:val="002875C5"/>
    <w:rsid w:val="0028782C"/>
    <w:rsid w:val="00290AE5"/>
    <w:rsid w:val="00290B09"/>
    <w:rsid w:val="002912FE"/>
    <w:rsid w:val="00291572"/>
    <w:rsid w:val="0029276A"/>
    <w:rsid w:val="00292B85"/>
    <w:rsid w:val="00292FF6"/>
    <w:rsid w:val="00293494"/>
    <w:rsid w:val="002938C9"/>
    <w:rsid w:val="002944F7"/>
    <w:rsid w:val="002957CE"/>
    <w:rsid w:val="00295FE5"/>
    <w:rsid w:val="00296401"/>
    <w:rsid w:val="002964C5"/>
    <w:rsid w:val="00296624"/>
    <w:rsid w:val="00296DCE"/>
    <w:rsid w:val="00297C05"/>
    <w:rsid w:val="00297CC3"/>
    <w:rsid w:val="002A00F4"/>
    <w:rsid w:val="002A0D41"/>
    <w:rsid w:val="002A15B8"/>
    <w:rsid w:val="002A2387"/>
    <w:rsid w:val="002A23D3"/>
    <w:rsid w:val="002A26B4"/>
    <w:rsid w:val="002A2F6C"/>
    <w:rsid w:val="002A513D"/>
    <w:rsid w:val="002A5302"/>
    <w:rsid w:val="002A627E"/>
    <w:rsid w:val="002A6443"/>
    <w:rsid w:val="002A6554"/>
    <w:rsid w:val="002A709C"/>
    <w:rsid w:val="002A77E9"/>
    <w:rsid w:val="002A7A97"/>
    <w:rsid w:val="002A7C0E"/>
    <w:rsid w:val="002A7EC8"/>
    <w:rsid w:val="002B00CA"/>
    <w:rsid w:val="002B03C6"/>
    <w:rsid w:val="002B06B8"/>
    <w:rsid w:val="002B0C43"/>
    <w:rsid w:val="002B16B4"/>
    <w:rsid w:val="002B17B1"/>
    <w:rsid w:val="002B1D5F"/>
    <w:rsid w:val="002B2660"/>
    <w:rsid w:val="002B34AC"/>
    <w:rsid w:val="002B3FDC"/>
    <w:rsid w:val="002B4040"/>
    <w:rsid w:val="002B545A"/>
    <w:rsid w:val="002B6122"/>
    <w:rsid w:val="002B6C27"/>
    <w:rsid w:val="002B6D8A"/>
    <w:rsid w:val="002B7111"/>
    <w:rsid w:val="002B76D2"/>
    <w:rsid w:val="002C12E9"/>
    <w:rsid w:val="002C152C"/>
    <w:rsid w:val="002C15E0"/>
    <w:rsid w:val="002C26E4"/>
    <w:rsid w:val="002C36EC"/>
    <w:rsid w:val="002C466C"/>
    <w:rsid w:val="002C513B"/>
    <w:rsid w:val="002C5D6F"/>
    <w:rsid w:val="002C6BD2"/>
    <w:rsid w:val="002C78AB"/>
    <w:rsid w:val="002D032B"/>
    <w:rsid w:val="002D0A84"/>
    <w:rsid w:val="002D0CA2"/>
    <w:rsid w:val="002D0CD1"/>
    <w:rsid w:val="002D1458"/>
    <w:rsid w:val="002D1560"/>
    <w:rsid w:val="002D27A8"/>
    <w:rsid w:val="002D2F79"/>
    <w:rsid w:val="002D3282"/>
    <w:rsid w:val="002D3850"/>
    <w:rsid w:val="002D3E10"/>
    <w:rsid w:val="002D432E"/>
    <w:rsid w:val="002D4A6F"/>
    <w:rsid w:val="002D4E29"/>
    <w:rsid w:val="002D5102"/>
    <w:rsid w:val="002D53B8"/>
    <w:rsid w:val="002D5BAF"/>
    <w:rsid w:val="002D60A8"/>
    <w:rsid w:val="002D614D"/>
    <w:rsid w:val="002D6A39"/>
    <w:rsid w:val="002E0F4E"/>
    <w:rsid w:val="002E1973"/>
    <w:rsid w:val="002E1CB8"/>
    <w:rsid w:val="002E1F9C"/>
    <w:rsid w:val="002E2409"/>
    <w:rsid w:val="002E2BD9"/>
    <w:rsid w:val="002E2FA4"/>
    <w:rsid w:val="002E3794"/>
    <w:rsid w:val="002E3970"/>
    <w:rsid w:val="002E3CDA"/>
    <w:rsid w:val="002E4370"/>
    <w:rsid w:val="002E4F2B"/>
    <w:rsid w:val="002E54E8"/>
    <w:rsid w:val="002E5BF1"/>
    <w:rsid w:val="002E64BA"/>
    <w:rsid w:val="002E6F40"/>
    <w:rsid w:val="002E7C52"/>
    <w:rsid w:val="002E7F44"/>
    <w:rsid w:val="002F053B"/>
    <w:rsid w:val="002F132F"/>
    <w:rsid w:val="002F191E"/>
    <w:rsid w:val="002F243A"/>
    <w:rsid w:val="002F2528"/>
    <w:rsid w:val="002F26DF"/>
    <w:rsid w:val="002F3B43"/>
    <w:rsid w:val="002F4185"/>
    <w:rsid w:val="002F447C"/>
    <w:rsid w:val="002F44BB"/>
    <w:rsid w:val="002F4B80"/>
    <w:rsid w:val="002F51E7"/>
    <w:rsid w:val="002F5E91"/>
    <w:rsid w:val="002F5ED7"/>
    <w:rsid w:val="002F6608"/>
    <w:rsid w:val="002F6670"/>
    <w:rsid w:val="002F686D"/>
    <w:rsid w:val="002F69A9"/>
    <w:rsid w:val="002F6A0C"/>
    <w:rsid w:val="002F6C64"/>
    <w:rsid w:val="002F6D11"/>
    <w:rsid w:val="002F749F"/>
    <w:rsid w:val="002F74B1"/>
    <w:rsid w:val="003000DC"/>
    <w:rsid w:val="00300216"/>
    <w:rsid w:val="00300898"/>
    <w:rsid w:val="00300F00"/>
    <w:rsid w:val="0030106D"/>
    <w:rsid w:val="00301519"/>
    <w:rsid w:val="0030169C"/>
    <w:rsid w:val="00303687"/>
    <w:rsid w:val="00303A1F"/>
    <w:rsid w:val="00303FA4"/>
    <w:rsid w:val="00304936"/>
    <w:rsid w:val="00307024"/>
    <w:rsid w:val="003079DC"/>
    <w:rsid w:val="00311A75"/>
    <w:rsid w:val="0031231D"/>
    <w:rsid w:val="003127FB"/>
    <w:rsid w:val="00312DE4"/>
    <w:rsid w:val="00313AE8"/>
    <w:rsid w:val="003145B4"/>
    <w:rsid w:val="00314E1C"/>
    <w:rsid w:val="00314EF9"/>
    <w:rsid w:val="003152B2"/>
    <w:rsid w:val="0031592F"/>
    <w:rsid w:val="00315B0A"/>
    <w:rsid w:val="00316D3D"/>
    <w:rsid w:val="00317234"/>
    <w:rsid w:val="003176BC"/>
    <w:rsid w:val="00320009"/>
    <w:rsid w:val="00320664"/>
    <w:rsid w:val="003209CA"/>
    <w:rsid w:val="00320C38"/>
    <w:rsid w:val="00321141"/>
    <w:rsid w:val="0032194E"/>
    <w:rsid w:val="00321EB2"/>
    <w:rsid w:val="00322273"/>
    <w:rsid w:val="0032261C"/>
    <w:rsid w:val="003229E1"/>
    <w:rsid w:val="00323239"/>
    <w:rsid w:val="0032337C"/>
    <w:rsid w:val="003233DA"/>
    <w:rsid w:val="00324223"/>
    <w:rsid w:val="00324E3F"/>
    <w:rsid w:val="00325EFA"/>
    <w:rsid w:val="00325F61"/>
    <w:rsid w:val="003264BA"/>
    <w:rsid w:val="003275BF"/>
    <w:rsid w:val="0032786B"/>
    <w:rsid w:val="003279E8"/>
    <w:rsid w:val="00327DCB"/>
    <w:rsid w:val="00330739"/>
    <w:rsid w:val="00330C96"/>
    <w:rsid w:val="003314BE"/>
    <w:rsid w:val="003314F4"/>
    <w:rsid w:val="00331707"/>
    <w:rsid w:val="003328B3"/>
    <w:rsid w:val="00332F4C"/>
    <w:rsid w:val="003337E7"/>
    <w:rsid w:val="00334111"/>
    <w:rsid w:val="0033412D"/>
    <w:rsid w:val="003341A0"/>
    <w:rsid w:val="003349C5"/>
    <w:rsid w:val="003358BD"/>
    <w:rsid w:val="0033594C"/>
    <w:rsid w:val="00335DA9"/>
    <w:rsid w:val="00336114"/>
    <w:rsid w:val="0033669D"/>
    <w:rsid w:val="00336B2A"/>
    <w:rsid w:val="00337617"/>
    <w:rsid w:val="003378F5"/>
    <w:rsid w:val="00337D44"/>
    <w:rsid w:val="003404E4"/>
    <w:rsid w:val="00340C66"/>
    <w:rsid w:val="00341423"/>
    <w:rsid w:val="00341B46"/>
    <w:rsid w:val="003420DB"/>
    <w:rsid w:val="003424BE"/>
    <w:rsid w:val="00343179"/>
    <w:rsid w:val="00343C2B"/>
    <w:rsid w:val="00343DA6"/>
    <w:rsid w:val="003440C2"/>
    <w:rsid w:val="00344184"/>
    <w:rsid w:val="00344884"/>
    <w:rsid w:val="003461F1"/>
    <w:rsid w:val="0034643F"/>
    <w:rsid w:val="003477BE"/>
    <w:rsid w:val="00347C90"/>
    <w:rsid w:val="0035004D"/>
    <w:rsid w:val="003502C3"/>
    <w:rsid w:val="0035120F"/>
    <w:rsid w:val="003518B2"/>
    <w:rsid w:val="00351C6A"/>
    <w:rsid w:val="003526BF"/>
    <w:rsid w:val="00352885"/>
    <w:rsid w:val="00352BAA"/>
    <w:rsid w:val="00352D40"/>
    <w:rsid w:val="003532F0"/>
    <w:rsid w:val="00353408"/>
    <w:rsid w:val="00353431"/>
    <w:rsid w:val="003535C9"/>
    <w:rsid w:val="00353636"/>
    <w:rsid w:val="003538E5"/>
    <w:rsid w:val="0035417E"/>
    <w:rsid w:val="003545D9"/>
    <w:rsid w:val="00355017"/>
    <w:rsid w:val="00355A25"/>
    <w:rsid w:val="0035657C"/>
    <w:rsid w:val="00357117"/>
    <w:rsid w:val="00357C55"/>
    <w:rsid w:val="0036070B"/>
    <w:rsid w:val="00361B8E"/>
    <w:rsid w:val="00361CD6"/>
    <w:rsid w:val="0036222C"/>
    <w:rsid w:val="0036276B"/>
    <w:rsid w:val="003648EA"/>
    <w:rsid w:val="00364A06"/>
    <w:rsid w:val="003659B6"/>
    <w:rsid w:val="00365E38"/>
    <w:rsid w:val="00365EEE"/>
    <w:rsid w:val="00367529"/>
    <w:rsid w:val="00370042"/>
    <w:rsid w:val="003701F0"/>
    <w:rsid w:val="00370288"/>
    <w:rsid w:val="003705F1"/>
    <w:rsid w:val="003706A7"/>
    <w:rsid w:val="003713AD"/>
    <w:rsid w:val="00372235"/>
    <w:rsid w:val="00372EE8"/>
    <w:rsid w:val="0037342F"/>
    <w:rsid w:val="0037382C"/>
    <w:rsid w:val="00375061"/>
    <w:rsid w:val="00375729"/>
    <w:rsid w:val="00375D4A"/>
    <w:rsid w:val="00375F0C"/>
    <w:rsid w:val="00375F65"/>
    <w:rsid w:val="00376255"/>
    <w:rsid w:val="0037659B"/>
    <w:rsid w:val="003767AA"/>
    <w:rsid w:val="00376CCF"/>
    <w:rsid w:val="003772C0"/>
    <w:rsid w:val="00377E96"/>
    <w:rsid w:val="0038056C"/>
    <w:rsid w:val="00382982"/>
    <w:rsid w:val="00382BE3"/>
    <w:rsid w:val="00382C0A"/>
    <w:rsid w:val="00382CC5"/>
    <w:rsid w:val="00382FD3"/>
    <w:rsid w:val="003834B3"/>
    <w:rsid w:val="003835F3"/>
    <w:rsid w:val="003840E6"/>
    <w:rsid w:val="0038462B"/>
    <w:rsid w:val="00385470"/>
    <w:rsid w:val="0038714A"/>
    <w:rsid w:val="003871F9"/>
    <w:rsid w:val="00387500"/>
    <w:rsid w:val="00387B2F"/>
    <w:rsid w:val="00387FEF"/>
    <w:rsid w:val="003904BD"/>
    <w:rsid w:val="0039076C"/>
    <w:rsid w:val="00391875"/>
    <w:rsid w:val="003918DC"/>
    <w:rsid w:val="00392DE2"/>
    <w:rsid w:val="00393B21"/>
    <w:rsid w:val="00393BB1"/>
    <w:rsid w:val="0039480C"/>
    <w:rsid w:val="00394A4C"/>
    <w:rsid w:val="0039506F"/>
    <w:rsid w:val="003950BA"/>
    <w:rsid w:val="00395141"/>
    <w:rsid w:val="00396269"/>
    <w:rsid w:val="003963E3"/>
    <w:rsid w:val="0039755D"/>
    <w:rsid w:val="003A07B5"/>
    <w:rsid w:val="003A144A"/>
    <w:rsid w:val="003A185F"/>
    <w:rsid w:val="003A1BE9"/>
    <w:rsid w:val="003A28A3"/>
    <w:rsid w:val="003A2A5C"/>
    <w:rsid w:val="003A2A93"/>
    <w:rsid w:val="003A2D3B"/>
    <w:rsid w:val="003A2F9F"/>
    <w:rsid w:val="003A3240"/>
    <w:rsid w:val="003A4460"/>
    <w:rsid w:val="003A4DCF"/>
    <w:rsid w:val="003A4DFF"/>
    <w:rsid w:val="003A552C"/>
    <w:rsid w:val="003A58E5"/>
    <w:rsid w:val="003A668B"/>
    <w:rsid w:val="003A6937"/>
    <w:rsid w:val="003A78D4"/>
    <w:rsid w:val="003A7C02"/>
    <w:rsid w:val="003A7C25"/>
    <w:rsid w:val="003A7DED"/>
    <w:rsid w:val="003B0C74"/>
    <w:rsid w:val="003B1E5A"/>
    <w:rsid w:val="003B26B2"/>
    <w:rsid w:val="003B2962"/>
    <w:rsid w:val="003B31D6"/>
    <w:rsid w:val="003B3D93"/>
    <w:rsid w:val="003B4C12"/>
    <w:rsid w:val="003B53C2"/>
    <w:rsid w:val="003B54BD"/>
    <w:rsid w:val="003B5AAF"/>
    <w:rsid w:val="003B6A3E"/>
    <w:rsid w:val="003B6E33"/>
    <w:rsid w:val="003B7530"/>
    <w:rsid w:val="003C088E"/>
    <w:rsid w:val="003C0AD2"/>
    <w:rsid w:val="003C0F04"/>
    <w:rsid w:val="003C1182"/>
    <w:rsid w:val="003C11A2"/>
    <w:rsid w:val="003C13F6"/>
    <w:rsid w:val="003C148F"/>
    <w:rsid w:val="003C15DB"/>
    <w:rsid w:val="003C161E"/>
    <w:rsid w:val="003C2904"/>
    <w:rsid w:val="003C29D8"/>
    <w:rsid w:val="003C306F"/>
    <w:rsid w:val="003C37CA"/>
    <w:rsid w:val="003C3AD1"/>
    <w:rsid w:val="003C4934"/>
    <w:rsid w:val="003C4DC8"/>
    <w:rsid w:val="003C5F50"/>
    <w:rsid w:val="003C60E1"/>
    <w:rsid w:val="003C623E"/>
    <w:rsid w:val="003C635B"/>
    <w:rsid w:val="003C6471"/>
    <w:rsid w:val="003C6D0F"/>
    <w:rsid w:val="003C7801"/>
    <w:rsid w:val="003D1324"/>
    <w:rsid w:val="003D1865"/>
    <w:rsid w:val="003D1CA2"/>
    <w:rsid w:val="003D1E55"/>
    <w:rsid w:val="003D2E7A"/>
    <w:rsid w:val="003D2F70"/>
    <w:rsid w:val="003D2FE7"/>
    <w:rsid w:val="003D439F"/>
    <w:rsid w:val="003D493D"/>
    <w:rsid w:val="003D5B98"/>
    <w:rsid w:val="003D5E21"/>
    <w:rsid w:val="003D6ACB"/>
    <w:rsid w:val="003D7DFE"/>
    <w:rsid w:val="003E0954"/>
    <w:rsid w:val="003E16EF"/>
    <w:rsid w:val="003E1F76"/>
    <w:rsid w:val="003E2A65"/>
    <w:rsid w:val="003E3721"/>
    <w:rsid w:val="003E3EEF"/>
    <w:rsid w:val="003E4117"/>
    <w:rsid w:val="003E42F3"/>
    <w:rsid w:val="003E474A"/>
    <w:rsid w:val="003E4959"/>
    <w:rsid w:val="003E4BA8"/>
    <w:rsid w:val="003E6A70"/>
    <w:rsid w:val="003E7C95"/>
    <w:rsid w:val="003F08F3"/>
    <w:rsid w:val="003F0A0F"/>
    <w:rsid w:val="003F1004"/>
    <w:rsid w:val="003F15F6"/>
    <w:rsid w:val="003F184F"/>
    <w:rsid w:val="003F2876"/>
    <w:rsid w:val="003F2AB6"/>
    <w:rsid w:val="003F2BA9"/>
    <w:rsid w:val="003F3ABE"/>
    <w:rsid w:val="003F4115"/>
    <w:rsid w:val="003F517B"/>
    <w:rsid w:val="003F588A"/>
    <w:rsid w:val="003F6121"/>
    <w:rsid w:val="003F6D64"/>
    <w:rsid w:val="003F7046"/>
    <w:rsid w:val="003F73F5"/>
    <w:rsid w:val="003F76E9"/>
    <w:rsid w:val="003F7995"/>
    <w:rsid w:val="003F7C3E"/>
    <w:rsid w:val="00400C4C"/>
    <w:rsid w:val="004018BF"/>
    <w:rsid w:val="00402840"/>
    <w:rsid w:val="00402CA5"/>
    <w:rsid w:val="00403B0F"/>
    <w:rsid w:val="004046AE"/>
    <w:rsid w:val="0040471E"/>
    <w:rsid w:val="00404A2E"/>
    <w:rsid w:val="00405F4B"/>
    <w:rsid w:val="004060BE"/>
    <w:rsid w:val="004067ED"/>
    <w:rsid w:val="00406A03"/>
    <w:rsid w:val="00407363"/>
    <w:rsid w:val="004102D9"/>
    <w:rsid w:val="004105B4"/>
    <w:rsid w:val="00411EF9"/>
    <w:rsid w:val="00412761"/>
    <w:rsid w:val="00412768"/>
    <w:rsid w:val="00412A1B"/>
    <w:rsid w:val="00413210"/>
    <w:rsid w:val="00413887"/>
    <w:rsid w:val="00413A6F"/>
    <w:rsid w:val="00413DED"/>
    <w:rsid w:val="00413EA6"/>
    <w:rsid w:val="00413F19"/>
    <w:rsid w:val="00414129"/>
    <w:rsid w:val="00414CC4"/>
    <w:rsid w:val="004153A3"/>
    <w:rsid w:val="00415594"/>
    <w:rsid w:val="00415822"/>
    <w:rsid w:val="00415CAE"/>
    <w:rsid w:val="0041637F"/>
    <w:rsid w:val="004170C6"/>
    <w:rsid w:val="00417334"/>
    <w:rsid w:val="004179BB"/>
    <w:rsid w:val="004201F4"/>
    <w:rsid w:val="00420F36"/>
    <w:rsid w:val="00421A70"/>
    <w:rsid w:val="00422D84"/>
    <w:rsid w:val="0042446D"/>
    <w:rsid w:val="00424499"/>
    <w:rsid w:val="00425034"/>
    <w:rsid w:val="0042503C"/>
    <w:rsid w:val="00426236"/>
    <w:rsid w:val="004262A9"/>
    <w:rsid w:val="004262FA"/>
    <w:rsid w:val="00426EE5"/>
    <w:rsid w:val="004273DB"/>
    <w:rsid w:val="00427969"/>
    <w:rsid w:val="004279CC"/>
    <w:rsid w:val="00427C24"/>
    <w:rsid w:val="00427C26"/>
    <w:rsid w:val="00427FF9"/>
    <w:rsid w:val="0043146B"/>
    <w:rsid w:val="00431ADB"/>
    <w:rsid w:val="004321C1"/>
    <w:rsid w:val="00432B39"/>
    <w:rsid w:val="00432D96"/>
    <w:rsid w:val="0043338D"/>
    <w:rsid w:val="00434709"/>
    <w:rsid w:val="00434B3A"/>
    <w:rsid w:val="00435222"/>
    <w:rsid w:val="00435297"/>
    <w:rsid w:val="004353CA"/>
    <w:rsid w:val="004355CA"/>
    <w:rsid w:val="00436292"/>
    <w:rsid w:val="004364C2"/>
    <w:rsid w:val="0043699B"/>
    <w:rsid w:val="00436C86"/>
    <w:rsid w:val="0043765C"/>
    <w:rsid w:val="00437BD4"/>
    <w:rsid w:val="00437F4B"/>
    <w:rsid w:val="00440F83"/>
    <w:rsid w:val="00441E36"/>
    <w:rsid w:val="00442051"/>
    <w:rsid w:val="00442314"/>
    <w:rsid w:val="00443BEF"/>
    <w:rsid w:val="004446AD"/>
    <w:rsid w:val="0044569B"/>
    <w:rsid w:val="00445973"/>
    <w:rsid w:val="004462D2"/>
    <w:rsid w:val="00446E73"/>
    <w:rsid w:val="0044748D"/>
    <w:rsid w:val="004478B9"/>
    <w:rsid w:val="00447C88"/>
    <w:rsid w:val="00450410"/>
    <w:rsid w:val="004504B9"/>
    <w:rsid w:val="004507E0"/>
    <w:rsid w:val="00450979"/>
    <w:rsid w:val="00451DB0"/>
    <w:rsid w:val="00452843"/>
    <w:rsid w:val="00452FCE"/>
    <w:rsid w:val="004558E8"/>
    <w:rsid w:val="00455D8C"/>
    <w:rsid w:val="00456219"/>
    <w:rsid w:val="00456269"/>
    <w:rsid w:val="00457389"/>
    <w:rsid w:val="0046025A"/>
    <w:rsid w:val="00460870"/>
    <w:rsid w:val="00461A20"/>
    <w:rsid w:val="0046227A"/>
    <w:rsid w:val="00462731"/>
    <w:rsid w:val="00462A3F"/>
    <w:rsid w:val="00462D34"/>
    <w:rsid w:val="004632BA"/>
    <w:rsid w:val="004638E9"/>
    <w:rsid w:val="00464355"/>
    <w:rsid w:val="004652D2"/>
    <w:rsid w:val="00466645"/>
    <w:rsid w:val="00466C59"/>
    <w:rsid w:val="00467133"/>
    <w:rsid w:val="00467386"/>
    <w:rsid w:val="0046748D"/>
    <w:rsid w:val="004700A3"/>
    <w:rsid w:val="0047172A"/>
    <w:rsid w:val="00471D07"/>
    <w:rsid w:val="00471E71"/>
    <w:rsid w:val="00472514"/>
    <w:rsid w:val="00473CFA"/>
    <w:rsid w:val="00474629"/>
    <w:rsid w:val="00475045"/>
    <w:rsid w:val="00475F98"/>
    <w:rsid w:val="00475FB7"/>
    <w:rsid w:val="004764B3"/>
    <w:rsid w:val="00476F78"/>
    <w:rsid w:val="0047703A"/>
    <w:rsid w:val="00477521"/>
    <w:rsid w:val="0047756A"/>
    <w:rsid w:val="00477BF7"/>
    <w:rsid w:val="00480832"/>
    <w:rsid w:val="004809FC"/>
    <w:rsid w:val="00481357"/>
    <w:rsid w:val="004814D2"/>
    <w:rsid w:val="004819B8"/>
    <w:rsid w:val="00481EF7"/>
    <w:rsid w:val="00481F3C"/>
    <w:rsid w:val="0048230C"/>
    <w:rsid w:val="00482632"/>
    <w:rsid w:val="004838A3"/>
    <w:rsid w:val="00483CCB"/>
    <w:rsid w:val="00483FBD"/>
    <w:rsid w:val="0048415B"/>
    <w:rsid w:val="00484369"/>
    <w:rsid w:val="00485497"/>
    <w:rsid w:val="004856CC"/>
    <w:rsid w:val="00486AC3"/>
    <w:rsid w:val="00486D74"/>
    <w:rsid w:val="00487533"/>
    <w:rsid w:val="004878A6"/>
    <w:rsid w:val="004903D7"/>
    <w:rsid w:val="00490A41"/>
    <w:rsid w:val="004911E1"/>
    <w:rsid w:val="004913AA"/>
    <w:rsid w:val="00491561"/>
    <w:rsid w:val="0049250B"/>
    <w:rsid w:val="00492EEB"/>
    <w:rsid w:val="00492FFC"/>
    <w:rsid w:val="004935F5"/>
    <w:rsid w:val="00494513"/>
    <w:rsid w:val="00494625"/>
    <w:rsid w:val="00494792"/>
    <w:rsid w:val="0049565D"/>
    <w:rsid w:val="0049580D"/>
    <w:rsid w:val="00495D5E"/>
    <w:rsid w:val="00496009"/>
    <w:rsid w:val="0049639C"/>
    <w:rsid w:val="00497150"/>
    <w:rsid w:val="00497910"/>
    <w:rsid w:val="00497CA0"/>
    <w:rsid w:val="004A104F"/>
    <w:rsid w:val="004A131E"/>
    <w:rsid w:val="004A1BD9"/>
    <w:rsid w:val="004A1FEF"/>
    <w:rsid w:val="004A21EE"/>
    <w:rsid w:val="004A242B"/>
    <w:rsid w:val="004A27AC"/>
    <w:rsid w:val="004A378F"/>
    <w:rsid w:val="004A3B52"/>
    <w:rsid w:val="004A420A"/>
    <w:rsid w:val="004A47EC"/>
    <w:rsid w:val="004A5CF1"/>
    <w:rsid w:val="004A70BB"/>
    <w:rsid w:val="004A74FA"/>
    <w:rsid w:val="004A7E3F"/>
    <w:rsid w:val="004B01D1"/>
    <w:rsid w:val="004B08BF"/>
    <w:rsid w:val="004B0DEA"/>
    <w:rsid w:val="004B138B"/>
    <w:rsid w:val="004B1DAB"/>
    <w:rsid w:val="004B20D2"/>
    <w:rsid w:val="004B21FD"/>
    <w:rsid w:val="004B244F"/>
    <w:rsid w:val="004B316D"/>
    <w:rsid w:val="004B3B4E"/>
    <w:rsid w:val="004B45C2"/>
    <w:rsid w:val="004B466C"/>
    <w:rsid w:val="004B4700"/>
    <w:rsid w:val="004B503F"/>
    <w:rsid w:val="004B50DD"/>
    <w:rsid w:val="004B52B4"/>
    <w:rsid w:val="004B59B1"/>
    <w:rsid w:val="004B59CD"/>
    <w:rsid w:val="004B5AC5"/>
    <w:rsid w:val="004B62A9"/>
    <w:rsid w:val="004B630D"/>
    <w:rsid w:val="004B63A3"/>
    <w:rsid w:val="004B67C4"/>
    <w:rsid w:val="004B67F0"/>
    <w:rsid w:val="004B6A2F"/>
    <w:rsid w:val="004B7A3F"/>
    <w:rsid w:val="004C0C67"/>
    <w:rsid w:val="004C175E"/>
    <w:rsid w:val="004C22F2"/>
    <w:rsid w:val="004C2C3C"/>
    <w:rsid w:val="004C32A7"/>
    <w:rsid w:val="004C3429"/>
    <w:rsid w:val="004C3CAE"/>
    <w:rsid w:val="004C4D9F"/>
    <w:rsid w:val="004C502E"/>
    <w:rsid w:val="004C6407"/>
    <w:rsid w:val="004C6D35"/>
    <w:rsid w:val="004C71B1"/>
    <w:rsid w:val="004C7DE3"/>
    <w:rsid w:val="004D0264"/>
    <w:rsid w:val="004D032C"/>
    <w:rsid w:val="004D0544"/>
    <w:rsid w:val="004D07CF"/>
    <w:rsid w:val="004D07D1"/>
    <w:rsid w:val="004D1DCE"/>
    <w:rsid w:val="004D1F36"/>
    <w:rsid w:val="004D288C"/>
    <w:rsid w:val="004D2F9B"/>
    <w:rsid w:val="004D37AE"/>
    <w:rsid w:val="004D3A63"/>
    <w:rsid w:val="004D45EE"/>
    <w:rsid w:val="004D4669"/>
    <w:rsid w:val="004D5744"/>
    <w:rsid w:val="004D5785"/>
    <w:rsid w:val="004D6435"/>
    <w:rsid w:val="004D6A96"/>
    <w:rsid w:val="004D6C42"/>
    <w:rsid w:val="004D7A06"/>
    <w:rsid w:val="004D7C79"/>
    <w:rsid w:val="004D7E1B"/>
    <w:rsid w:val="004D7F79"/>
    <w:rsid w:val="004E0919"/>
    <w:rsid w:val="004E17D6"/>
    <w:rsid w:val="004E1D1D"/>
    <w:rsid w:val="004E22F9"/>
    <w:rsid w:val="004E2B6A"/>
    <w:rsid w:val="004E2E40"/>
    <w:rsid w:val="004E3EB2"/>
    <w:rsid w:val="004E3EDD"/>
    <w:rsid w:val="004E4930"/>
    <w:rsid w:val="004E4FDF"/>
    <w:rsid w:val="004E5569"/>
    <w:rsid w:val="004E5CB6"/>
    <w:rsid w:val="004E5DC5"/>
    <w:rsid w:val="004E6493"/>
    <w:rsid w:val="004E682A"/>
    <w:rsid w:val="004F0390"/>
    <w:rsid w:val="004F0A00"/>
    <w:rsid w:val="004F1628"/>
    <w:rsid w:val="004F1822"/>
    <w:rsid w:val="004F1B4A"/>
    <w:rsid w:val="004F2541"/>
    <w:rsid w:val="004F269C"/>
    <w:rsid w:val="004F300E"/>
    <w:rsid w:val="004F4646"/>
    <w:rsid w:val="004F4788"/>
    <w:rsid w:val="004F532E"/>
    <w:rsid w:val="004F5817"/>
    <w:rsid w:val="004F5B04"/>
    <w:rsid w:val="004F5D6F"/>
    <w:rsid w:val="004F6781"/>
    <w:rsid w:val="004F6788"/>
    <w:rsid w:val="004F6C35"/>
    <w:rsid w:val="004F6D40"/>
    <w:rsid w:val="004F71C4"/>
    <w:rsid w:val="005001C0"/>
    <w:rsid w:val="00500458"/>
    <w:rsid w:val="00500A50"/>
    <w:rsid w:val="00500E74"/>
    <w:rsid w:val="00501119"/>
    <w:rsid w:val="00501AAC"/>
    <w:rsid w:val="00502774"/>
    <w:rsid w:val="005028B2"/>
    <w:rsid w:val="00502A8B"/>
    <w:rsid w:val="00503141"/>
    <w:rsid w:val="00503238"/>
    <w:rsid w:val="00503357"/>
    <w:rsid w:val="00503B21"/>
    <w:rsid w:val="00503BEF"/>
    <w:rsid w:val="00503E95"/>
    <w:rsid w:val="00503FEF"/>
    <w:rsid w:val="0050407F"/>
    <w:rsid w:val="0050482B"/>
    <w:rsid w:val="00505402"/>
    <w:rsid w:val="00505F42"/>
    <w:rsid w:val="00506BA4"/>
    <w:rsid w:val="00506EBA"/>
    <w:rsid w:val="00507803"/>
    <w:rsid w:val="00507FDE"/>
    <w:rsid w:val="00510593"/>
    <w:rsid w:val="00511242"/>
    <w:rsid w:val="00511D9A"/>
    <w:rsid w:val="00511F60"/>
    <w:rsid w:val="00512E48"/>
    <w:rsid w:val="005130C4"/>
    <w:rsid w:val="00513327"/>
    <w:rsid w:val="005134E3"/>
    <w:rsid w:val="005143FC"/>
    <w:rsid w:val="00514ADD"/>
    <w:rsid w:val="0051524B"/>
    <w:rsid w:val="00515695"/>
    <w:rsid w:val="0052004E"/>
    <w:rsid w:val="00520189"/>
    <w:rsid w:val="005208AC"/>
    <w:rsid w:val="005211A1"/>
    <w:rsid w:val="0052124D"/>
    <w:rsid w:val="005212C6"/>
    <w:rsid w:val="0052148D"/>
    <w:rsid w:val="00521AD0"/>
    <w:rsid w:val="00521E4E"/>
    <w:rsid w:val="0052201F"/>
    <w:rsid w:val="00522ACE"/>
    <w:rsid w:val="005237A9"/>
    <w:rsid w:val="005248BA"/>
    <w:rsid w:val="005251DF"/>
    <w:rsid w:val="00525A00"/>
    <w:rsid w:val="00526144"/>
    <w:rsid w:val="005264EE"/>
    <w:rsid w:val="00526B13"/>
    <w:rsid w:val="005276E2"/>
    <w:rsid w:val="00527703"/>
    <w:rsid w:val="00527EDD"/>
    <w:rsid w:val="00530A1E"/>
    <w:rsid w:val="00530BCC"/>
    <w:rsid w:val="00530C81"/>
    <w:rsid w:val="00531D06"/>
    <w:rsid w:val="005323C6"/>
    <w:rsid w:val="00532BE3"/>
    <w:rsid w:val="00533D87"/>
    <w:rsid w:val="005355B4"/>
    <w:rsid w:val="00535AD2"/>
    <w:rsid w:val="00535E66"/>
    <w:rsid w:val="00536136"/>
    <w:rsid w:val="00536406"/>
    <w:rsid w:val="005364FE"/>
    <w:rsid w:val="00536BE2"/>
    <w:rsid w:val="0053708D"/>
    <w:rsid w:val="0053719B"/>
    <w:rsid w:val="00537689"/>
    <w:rsid w:val="005376FE"/>
    <w:rsid w:val="0054056C"/>
    <w:rsid w:val="00541645"/>
    <w:rsid w:val="0054183F"/>
    <w:rsid w:val="00541D94"/>
    <w:rsid w:val="00541FDC"/>
    <w:rsid w:val="0054303F"/>
    <w:rsid w:val="0054384C"/>
    <w:rsid w:val="00544820"/>
    <w:rsid w:val="00544ABE"/>
    <w:rsid w:val="0054564F"/>
    <w:rsid w:val="00545912"/>
    <w:rsid w:val="0054652A"/>
    <w:rsid w:val="00546561"/>
    <w:rsid w:val="00546C86"/>
    <w:rsid w:val="00546E0E"/>
    <w:rsid w:val="0054734A"/>
    <w:rsid w:val="0055057E"/>
    <w:rsid w:val="005507F9"/>
    <w:rsid w:val="00550E2B"/>
    <w:rsid w:val="0055115B"/>
    <w:rsid w:val="005511DB"/>
    <w:rsid w:val="00551280"/>
    <w:rsid w:val="00551B30"/>
    <w:rsid w:val="00551E8F"/>
    <w:rsid w:val="00552313"/>
    <w:rsid w:val="00552D83"/>
    <w:rsid w:val="00553CAE"/>
    <w:rsid w:val="00553D15"/>
    <w:rsid w:val="00554070"/>
    <w:rsid w:val="00554B40"/>
    <w:rsid w:val="00554DE8"/>
    <w:rsid w:val="00555076"/>
    <w:rsid w:val="00555400"/>
    <w:rsid w:val="0055546C"/>
    <w:rsid w:val="005571F4"/>
    <w:rsid w:val="005601BD"/>
    <w:rsid w:val="005606AC"/>
    <w:rsid w:val="00561696"/>
    <w:rsid w:val="00561EFC"/>
    <w:rsid w:val="00562FEF"/>
    <w:rsid w:val="005630EA"/>
    <w:rsid w:val="00563567"/>
    <w:rsid w:val="00564BCB"/>
    <w:rsid w:val="00565108"/>
    <w:rsid w:val="005651FF"/>
    <w:rsid w:val="00565423"/>
    <w:rsid w:val="0056560E"/>
    <w:rsid w:val="0056593D"/>
    <w:rsid w:val="00565A9C"/>
    <w:rsid w:val="00565E2E"/>
    <w:rsid w:val="00567193"/>
    <w:rsid w:val="00567A63"/>
    <w:rsid w:val="00570D40"/>
    <w:rsid w:val="0057150E"/>
    <w:rsid w:val="005715D8"/>
    <w:rsid w:val="005721A0"/>
    <w:rsid w:val="00572468"/>
    <w:rsid w:val="005729B5"/>
    <w:rsid w:val="00572A38"/>
    <w:rsid w:val="00573391"/>
    <w:rsid w:val="00573602"/>
    <w:rsid w:val="00573A59"/>
    <w:rsid w:val="00573F37"/>
    <w:rsid w:val="005741E5"/>
    <w:rsid w:val="0057422A"/>
    <w:rsid w:val="00574F63"/>
    <w:rsid w:val="005751E8"/>
    <w:rsid w:val="00576258"/>
    <w:rsid w:val="00576E0F"/>
    <w:rsid w:val="005770C2"/>
    <w:rsid w:val="005772BA"/>
    <w:rsid w:val="00580A2F"/>
    <w:rsid w:val="00580D6D"/>
    <w:rsid w:val="0058111A"/>
    <w:rsid w:val="0058115C"/>
    <w:rsid w:val="00581A41"/>
    <w:rsid w:val="00581AE1"/>
    <w:rsid w:val="00581D86"/>
    <w:rsid w:val="0058211C"/>
    <w:rsid w:val="0058225F"/>
    <w:rsid w:val="0058446F"/>
    <w:rsid w:val="005866F2"/>
    <w:rsid w:val="00586784"/>
    <w:rsid w:val="00586AEC"/>
    <w:rsid w:val="005874A4"/>
    <w:rsid w:val="0058762E"/>
    <w:rsid w:val="005909CE"/>
    <w:rsid w:val="005909EF"/>
    <w:rsid w:val="005910DF"/>
    <w:rsid w:val="00592168"/>
    <w:rsid w:val="005928CA"/>
    <w:rsid w:val="0059349B"/>
    <w:rsid w:val="00593556"/>
    <w:rsid w:val="00593F86"/>
    <w:rsid w:val="005948F3"/>
    <w:rsid w:val="005954EC"/>
    <w:rsid w:val="005958F8"/>
    <w:rsid w:val="00595A33"/>
    <w:rsid w:val="005964F6"/>
    <w:rsid w:val="00596942"/>
    <w:rsid w:val="00596C59"/>
    <w:rsid w:val="00596CE7"/>
    <w:rsid w:val="00596E97"/>
    <w:rsid w:val="005974DC"/>
    <w:rsid w:val="005975B2"/>
    <w:rsid w:val="00597DCF"/>
    <w:rsid w:val="005A0A96"/>
    <w:rsid w:val="005A157C"/>
    <w:rsid w:val="005A1812"/>
    <w:rsid w:val="005A30FF"/>
    <w:rsid w:val="005A3FC6"/>
    <w:rsid w:val="005A4351"/>
    <w:rsid w:val="005A540D"/>
    <w:rsid w:val="005A561D"/>
    <w:rsid w:val="005A5D26"/>
    <w:rsid w:val="005A5D39"/>
    <w:rsid w:val="005A687C"/>
    <w:rsid w:val="005A6AB2"/>
    <w:rsid w:val="005A6B82"/>
    <w:rsid w:val="005A767D"/>
    <w:rsid w:val="005A76C8"/>
    <w:rsid w:val="005B06F8"/>
    <w:rsid w:val="005B12AD"/>
    <w:rsid w:val="005B1C9D"/>
    <w:rsid w:val="005B24EC"/>
    <w:rsid w:val="005B2D0D"/>
    <w:rsid w:val="005B5EA8"/>
    <w:rsid w:val="005B6BF9"/>
    <w:rsid w:val="005B7153"/>
    <w:rsid w:val="005B73F1"/>
    <w:rsid w:val="005C01B7"/>
    <w:rsid w:val="005C0555"/>
    <w:rsid w:val="005C05FC"/>
    <w:rsid w:val="005C0E86"/>
    <w:rsid w:val="005C17E8"/>
    <w:rsid w:val="005C1DB9"/>
    <w:rsid w:val="005C26E0"/>
    <w:rsid w:val="005C3A22"/>
    <w:rsid w:val="005C41B3"/>
    <w:rsid w:val="005C49B8"/>
    <w:rsid w:val="005C4B44"/>
    <w:rsid w:val="005C547F"/>
    <w:rsid w:val="005C5532"/>
    <w:rsid w:val="005C6F14"/>
    <w:rsid w:val="005C7C89"/>
    <w:rsid w:val="005D0276"/>
    <w:rsid w:val="005D0AEE"/>
    <w:rsid w:val="005D104A"/>
    <w:rsid w:val="005D1BA9"/>
    <w:rsid w:val="005D1F0B"/>
    <w:rsid w:val="005D1FE5"/>
    <w:rsid w:val="005D36BA"/>
    <w:rsid w:val="005D36EE"/>
    <w:rsid w:val="005D4A11"/>
    <w:rsid w:val="005D4A4E"/>
    <w:rsid w:val="005D4FB7"/>
    <w:rsid w:val="005D527C"/>
    <w:rsid w:val="005D542A"/>
    <w:rsid w:val="005D5682"/>
    <w:rsid w:val="005D69E2"/>
    <w:rsid w:val="005D6D14"/>
    <w:rsid w:val="005D6D39"/>
    <w:rsid w:val="005D750F"/>
    <w:rsid w:val="005D7AEC"/>
    <w:rsid w:val="005D7B18"/>
    <w:rsid w:val="005E0678"/>
    <w:rsid w:val="005E0DFB"/>
    <w:rsid w:val="005E10BC"/>
    <w:rsid w:val="005E12DF"/>
    <w:rsid w:val="005E1463"/>
    <w:rsid w:val="005E1594"/>
    <w:rsid w:val="005E1B00"/>
    <w:rsid w:val="005E2640"/>
    <w:rsid w:val="005E27CA"/>
    <w:rsid w:val="005E2E78"/>
    <w:rsid w:val="005E3114"/>
    <w:rsid w:val="005E3C90"/>
    <w:rsid w:val="005E4CAF"/>
    <w:rsid w:val="005E4F4E"/>
    <w:rsid w:val="005E5ABF"/>
    <w:rsid w:val="005E62F8"/>
    <w:rsid w:val="005E656F"/>
    <w:rsid w:val="005E6828"/>
    <w:rsid w:val="005E6D54"/>
    <w:rsid w:val="005E709A"/>
    <w:rsid w:val="005F0237"/>
    <w:rsid w:val="005F0731"/>
    <w:rsid w:val="005F0964"/>
    <w:rsid w:val="005F09B6"/>
    <w:rsid w:val="005F120E"/>
    <w:rsid w:val="005F12C1"/>
    <w:rsid w:val="005F185E"/>
    <w:rsid w:val="005F2E54"/>
    <w:rsid w:val="005F2EB3"/>
    <w:rsid w:val="005F3C65"/>
    <w:rsid w:val="005F3DE4"/>
    <w:rsid w:val="005F4413"/>
    <w:rsid w:val="005F45E6"/>
    <w:rsid w:val="005F479C"/>
    <w:rsid w:val="005F497A"/>
    <w:rsid w:val="005F4C1C"/>
    <w:rsid w:val="005F5014"/>
    <w:rsid w:val="005F5259"/>
    <w:rsid w:val="005F5B09"/>
    <w:rsid w:val="005F5FE3"/>
    <w:rsid w:val="005F649D"/>
    <w:rsid w:val="005F6B6E"/>
    <w:rsid w:val="005F727F"/>
    <w:rsid w:val="005F7876"/>
    <w:rsid w:val="005F7A8E"/>
    <w:rsid w:val="0060058D"/>
    <w:rsid w:val="00600EB6"/>
    <w:rsid w:val="00601644"/>
    <w:rsid w:val="006022BC"/>
    <w:rsid w:val="00602AA3"/>
    <w:rsid w:val="00602D3E"/>
    <w:rsid w:val="0060345B"/>
    <w:rsid w:val="00603834"/>
    <w:rsid w:val="00603CD5"/>
    <w:rsid w:val="00603D1E"/>
    <w:rsid w:val="00604323"/>
    <w:rsid w:val="006045A1"/>
    <w:rsid w:val="006045C1"/>
    <w:rsid w:val="0060525E"/>
    <w:rsid w:val="00605FF5"/>
    <w:rsid w:val="00606127"/>
    <w:rsid w:val="00606372"/>
    <w:rsid w:val="006065FC"/>
    <w:rsid w:val="00606816"/>
    <w:rsid w:val="00607D7B"/>
    <w:rsid w:val="0061073F"/>
    <w:rsid w:val="006108BC"/>
    <w:rsid w:val="006109A9"/>
    <w:rsid w:val="00610EEE"/>
    <w:rsid w:val="00611133"/>
    <w:rsid w:val="00611BC3"/>
    <w:rsid w:val="0061224F"/>
    <w:rsid w:val="006135B3"/>
    <w:rsid w:val="00614402"/>
    <w:rsid w:val="00614559"/>
    <w:rsid w:val="00614C17"/>
    <w:rsid w:val="00614FE6"/>
    <w:rsid w:val="006162D3"/>
    <w:rsid w:val="006169FA"/>
    <w:rsid w:val="006171D2"/>
    <w:rsid w:val="00621922"/>
    <w:rsid w:val="006220E0"/>
    <w:rsid w:val="00622727"/>
    <w:rsid w:val="00622D35"/>
    <w:rsid w:val="00623201"/>
    <w:rsid w:val="006236E2"/>
    <w:rsid w:val="006237AC"/>
    <w:rsid w:val="00623CFD"/>
    <w:rsid w:val="00624835"/>
    <w:rsid w:val="00624EFB"/>
    <w:rsid w:val="00625473"/>
    <w:rsid w:val="00626AB0"/>
    <w:rsid w:val="00627E6D"/>
    <w:rsid w:val="006311D6"/>
    <w:rsid w:val="00631719"/>
    <w:rsid w:val="00631AB6"/>
    <w:rsid w:val="006320A5"/>
    <w:rsid w:val="00632B92"/>
    <w:rsid w:val="00633C1F"/>
    <w:rsid w:val="006341EA"/>
    <w:rsid w:val="00634279"/>
    <w:rsid w:val="0063471E"/>
    <w:rsid w:val="00634FD7"/>
    <w:rsid w:val="006361E2"/>
    <w:rsid w:val="006367B2"/>
    <w:rsid w:val="00636916"/>
    <w:rsid w:val="00636B49"/>
    <w:rsid w:val="00636ED5"/>
    <w:rsid w:val="00636F2B"/>
    <w:rsid w:val="0063776E"/>
    <w:rsid w:val="006378E0"/>
    <w:rsid w:val="00640F73"/>
    <w:rsid w:val="00641B93"/>
    <w:rsid w:val="00643F7A"/>
    <w:rsid w:val="00644B23"/>
    <w:rsid w:val="00645532"/>
    <w:rsid w:val="00645E46"/>
    <w:rsid w:val="00645FCA"/>
    <w:rsid w:val="00646137"/>
    <w:rsid w:val="0064614B"/>
    <w:rsid w:val="00646356"/>
    <w:rsid w:val="0064660B"/>
    <w:rsid w:val="00646BCF"/>
    <w:rsid w:val="00647FD9"/>
    <w:rsid w:val="00650371"/>
    <w:rsid w:val="00650B9C"/>
    <w:rsid w:val="00651266"/>
    <w:rsid w:val="00651591"/>
    <w:rsid w:val="00651940"/>
    <w:rsid w:val="006528F8"/>
    <w:rsid w:val="00653B23"/>
    <w:rsid w:val="006543D3"/>
    <w:rsid w:val="0065442D"/>
    <w:rsid w:val="006550EE"/>
    <w:rsid w:val="0065570C"/>
    <w:rsid w:val="00655ED5"/>
    <w:rsid w:val="00656219"/>
    <w:rsid w:val="00656A80"/>
    <w:rsid w:val="00657B8C"/>
    <w:rsid w:val="00657C12"/>
    <w:rsid w:val="006616DD"/>
    <w:rsid w:val="00662056"/>
    <w:rsid w:val="00663338"/>
    <w:rsid w:val="00663942"/>
    <w:rsid w:val="00665695"/>
    <w:rsid w:val="006658CE"/>
    <w:rsid w:val="00666560"/>
    <w:rsid w:val="0066672B"/>
    <w:rsid w:val="006671F2"/>
    <w:rsid w:val="0066779F"/>
    <w:rsid w:val="00667CEE"/>
    <w:rsid w:val="00667E51"/>
    <w:rsid w:val="0067091C"/>
    <w:rsid w:val="00670962"/>
    <w:rsid w:val="00670C83"/>
    <w:rsid w:val="006717DB"/>
    <w:rsid w:val="00671F73"/>
    <w:rsid w:val="006722AC"/>
    <w:rsid w:val="0067242F"/>
    <w:rsid w:val="006729B3"/>
    <w:rsid w:val="006746E3"/>
    <w:rsid w:val="006754AC"/>
    <w:rsid w:val="0067593C"/>
    <w:rsid w:val="00675C48"/>
    <w:rsid w:val="00675DE6"/>
    <w:rsid w:val="006767ED"/>
    <w:rsid w:val="00676DA1"/>
    <w:rsid w:val="00676DE5"/>
    <w:rsid w:val="00676E58"/>
    <w:rsid w:val="00677616"/>
    <w:rsid w:val="006779AB"/>
    <w:rsid w:val="00680075"/>
    <w:rsid w:val="0068045B"/>
    <w:rsid w:val="00680960"/>
    <w:rsid w:val="00681769"/>
    <w:rsid w:val="00681EDD"/>
    <w:rsid w:val="006834DB"/>
    <w:rsid w:val="00684339"/>
    <w:rsid w:val="00685524"/>
    <w:rsid w:val="00685918"/>
    <w:rsid w:val="00685A4D"/>
    <w:rsid w:val="00685EFF"/>
    <w:rsid w:val="00686B0C"/>
    <w:rsid w:val="00686B2E"/>
    <w:rsid w:val="00686DEC"/>
    <w:rsid w:val="00687771"/>
    <w:rsid w:val="00690011"/>
    <w:rsid w:val="00690B1E"/>
    <w:rsid w:val="00690B64"/>
    <w:rsid w:val="00690C31"/>
    <w:rsid w:val="00690DB7"/>
    <w:rsid w:val="00690FA3"/>
    <w:rsid w:val="0069190F"/>
    <w:rsid w:val="00693533"/>
    <w:rsid w:val="006936EF"/>
    <w:rsid w:val="00694169"/>
    <w:rsid w:val="006950E9"/>
    <w:rsid w:val="00695BA2"/>
    <w:rsid w:val="00696639"/>
    <w:rsid w:val="00696E08"/>
    <w:rsid w:val="0069705A"/>
    <w:rsid w:val="006970ED"/>
    <w:rsid w:val="006972F5"/>
    <w:rsid w:val="00697473"/>
    <w:rsid w:val="00697A48"/>
    <w:rsid w:val="00697B60"/>
    <w:rsid w:val="006A0197"/>
    <w:rsid w:val="006A1052"/>
    <w:rsid w:val="006A306A"/>
    <w:rsid w:val="006A4B67"/>
    <w:rsid w:val="006A4C58"/>
    <w:rsid w:val="006A4FC7"/>
    <w:rsid w:val="006A62E0"/>
    <w:rsid w:val="006A6B09"/>
    <w:rsid w:val="006A6FBA"/>
    <w:rsid w:val="006A77B8"/>
    <w:rsid w:val="006A7B8C"/>
    <w:rsid w:val="006B021C"/>
    <w:rsid w:val="006B1494"/>
    <w:rsid w:val="006B1979"/>
    <w:rsid w:val="006B1E82"/>
    <w:rsid w:val="006B30F3"/>
    <w:rsid w:val="006B38A2"/>
    <w:rsid w:val="006B5ABD"/>
    <w:rsid w:val="006B5C0E"/>
    <w:rsid w:val="006B622B"/>
    <w:rsid w:val="006B70B8"/>
    <w:rsid w:val="006C0461"/>
    <w:rsid w:val="006C04CC"/>
    <w:rsid w:val="006C07F1"/>
    <w:rsid w:val="006C0D25"/>
    <w:rsid w:val="006C0EB8"/>
    <w:rsid w:val="006C11F2"/>
    <w:rsid w:val="006C1731"/>
    <w:rsid w:val="006C174A"/>
    <w:rsid w:val="006C2A2E"/>
    <w:rsid w:val="006C2B7D"/>
    <w:rsid w:val="006C31D7"/>
    <w:rsid w:val="006C34D9"/>
    <w:rsid w:val="006C47F5"/>
    <w:rsid w:val="006C4C8D"/>
    <w:rsid w:val="006C4D84"/>
    <w:rsid w:val="006C4E09"/>
    <w:rsid w:val="006C5AB0"/>
    <w:rsid w:val="006C6885"/>
    <w:rsid w:val="006D018A"/>
    <w:rsid w:val="006D0576"/>
    <w:rsid w:val="006D0AAD"/>
    <w:rsid w:val="006D0E60"/>
    <w:rsid w:val="006D1545"/>
    <w:rsid w:val="006D1611"/>
    <w:rsid w:val="006D1A75"/>
    <w:rsid w:val="006D1E6E"/>
    <w:rsid w:val="006D20D3"/>
    <w:rsid w:val="006D21D4"/>
    <w:rsid w:val="006D355B"/>
    <w:rsid w:val="006D41E0"/>
    <w:rsid w:val="006D48BA"/>
    <w:rsid w:val="006D4A57"/>
    <w:rsid w:val="006D4D42"/>
    <w:rsid w:val="006D50C5"/>
    <w:rsid w:val="006D5ACB"/>
    <w:rsid w:val="006D6E37"/>
    <w:rsid w:val="006D782A"/>
    <w:rsid w:val="006E0043"/>
    <w:rsid w:val="006E0C35"/>
    <w:rsid w:val="006E0E6C"/>
    <w:rsid w:val="006E1B5E"/>
    <w:rsid w:val="006E20AA"/>
    <w:rsid w:val="006E24C3"/>
    <w:rsid w:val="006E4015"/>
    <w:rsid w:val="006E4207"/>
    <w:rsid w:val="006E6079"/>
    <w:rsid w:val="006E664F"/>
    <w:rsid w:val="006E67B3"/>
    <w:rsid w:val="006E716A"/>
    <w:rsid w:val="006E77C5"/>
    <w:rsid w:val="006E78D9"/>
    <w:rsid w:val="006E7A46"/>
    <w:rsid w:val="006F06F3"/>
    <w:rsid w:val="006F0777"/>
    <w:rsid w:val="006F0811"/>
    <w:rsid w:val="006F0A1F"/>
    <w:rsid w:val="006F0AD9"/>
    <w:rsid w:val="006F0D12"/>
    <w:rsid w:val="006F102D"/>
    <w:rsid w:val="006F10ED"/>
    <w:rsid w:val="006F35AF"/>
    <w:rsid w:val="006F384D"/>
    <w:rsid w:val="006F3F69"/>
    <w:rsid w:val="006F431A"/>
    <w:rsid w:val="006F48BB"/>
    <w:rsid w:val="006F500C"/>
    <w:rsid w:val="006F66FF"/>
    <w:rsid w:val="006F7019"/>
    <w:rsid w:val="006F7237"/>
    <w:rsid w:val="006F79DA"/>
    <w:rsid w:val="006F7A93"/>
    <w:rsid w:val="00700A00"/>
    <w:rsid w:val="00700F3D"/>
    <w:rsid w:val="007014B8"/>
    <w:rsid w:val="00701C4C"/>
    <w:rsid w:val="00702037"/>
    <w:rsid w:val="007020A7"/>
    <w:rsid w:val="007028DE"/>
    <w:rsid w:val="00702A9C"/>
    <w:rsid w:val="00703037"/>
    <w:rsid w:val="00703D59"/>
    <w:rsid w:val="00703EC6"/>
    <w:rsid w:val="0070434D"/>
    <w:rsid w:val="00704544"/>
    <w:rsid w:val="00705473"/>
    <w:rsid w:val="00705F09"/>
    <w:rsid w:val="00706206"/>
    <w:rsid w:val="00706483"/>
    <w:rsid w:val="00706616"/>
    <w:rsid w:val="00706AB7"/>
    <w:rsid w:val="00706D39"/>
    <w:rsid w:val="00707A32"/>
    <w:rsid w:val="00707BB0"/>
    <w:rsid w:val="00712598"/>
    <w:rsid w:val="00712AB1"/>
    <w:rsid w:val="0071300B"/>
    <w:rsid w:val="007135EA"/>
    <w:rsid w:val="007137A3"/>
    <w:rsid w:val="00713FAD"/>
    <w:rsid w:val="00713FE6"/>
    <w:rsid w:val="00714148"/>
    <w:rsid w:val="00715521"/>
    <w:rsid w:val="00715884"/>
    <w:rsid w:val="00715BAD"/>
    <w:rsid w:val="00715FFF"/>
    <w:rsid w:val="00716509"/>
    <w:rsid w:val="007166B7"/>
    <w:rsid w:val="007173E7"/>
    <w:rsid w:val="007174C2"/>
    <w:rsid w:val="00717694"/>
    <w:rsid w:val="00717CC8"/>
    <w:rsid w:val="0072028A"/>
    <w:rsid w:val="00721C5F"/>
    <w:rsid w:val="00722340"/>
    <w:rsid w:val="00722B25"/>
    <w:rsid w:val="00723450"/>
    <w:rsid w:val="007237DF"/>
    <w:rsid w:val="00723C81"/>
    <w:rsid w:val="00724D86"/>
    <w:rsid w:val="00725224"/>
    <w:rsid w:val="00725F05"/>
    <w:rsid w:val="00726271"/>
    <w:rsid w:val="00726BB3"/>
    <w:rsid w:val="00726BF8"/>
    <w:rsid w:val="00727124"/>
    <w:rsid w:val="007279BC"/>
    <w:rsid w:val="00727B13"/>
    <w:rsid w:val="00727C26"/>
    <w:rsid w:val="00727D0E"/>
    <w:rsid w:val="0073062E"/>
    <w:rsid w:val="00730859"/>
    <w:rsid w:val="00730DFA"/>
    <w:rsid w:val="00731C05"/>
    <w:rsid w:val="00731FB8"/>
    <w:rsid w:val="00732803"/>
    <w:rsid w:val="00732C39"/>
    <w:rsid w:val="0073321F"/>
    <w:rsid w:val="00733F0D"/>
    <w:rsid w:val="00734289"/>
    <w:rsid w:val="0073434A"/>
    <w:rsid w:val="00734634"/>
    <w:rsid w:val="007346FF"/>
    <w:rsid w:val="00734FC1"/>
    <w:rsid w:val="00735A1A"/>
    <w:rsid w:val="00735E3F"/>
    <w:rsid w:val="00736821"/>
    <w:rsid w:val="00736CEC"/>
    <w:rsid w:val="007372C1"/>
    <w:rsid w:val="00737566"/>
    <w:rsid w:val="007405A3"/>
    <w:rsid w:val="00740E6B"/>
    <w:rsid w:val="00741043"/>
    <w:rsid w:val="00741BA0"/>
    <w:rsid w:val="00741C68"/>
    <w:rsid w:val="00741D53"/>
    <w:rsid w:val="00741ED9"/>
    <w:rsid w:val="00742452"/>
    <w:rsid w:val="00742555"/>
    <w:rsid w:val="00743583"/>
    <w:rsid w:val="007438A2"/>
    <w:rsid w:val="00744D89"/>
    <w:rsid w:val="0074511D"/>
    <w:rsid w:val="0074549E"/>
    <w:rsid w:val="00745850"/>
    <w:rsid w:val="00745987"/>
    <w:rsid w:val="00746C86"/>
    <w:rsid w:val="00746CF6"/>
    <w:rsid w:val="0075057E"/>
    <w:rsid w:val="00750665"/>
    <w:rsid w:val="0075109C"/>
    <w:rsid w:val="00751420"/>
    <w:rsid w:val="00751D8F"/>
    <w:rsid w:val="007537A6"/>
    <w:rsid w:val="00753890"/>
    <w:rsid w:val="00753BA2"/>
    <w:rsid w:val="00753E8D"/>
    <w:rsid w:val="007547BF"/>
    <w:rsid w:val="00755A48"/>
    <w:rsid w:val="007606DE"/>
    <w:rsid w:val="00761202"/>
    <w:rsid w:val="0076149D"/>
    <w:rsid w:val="0076198D"/>
    <w:rsid w:val="007622DD"/>
    <w:rsid w:val="00762607"/>
    <w:rsid w:val="00762776"/>
    <w:rsid w:val="00762A39"/>
    <w:rsid w:val="007630F2"/>
    <w:rsid w:val="00763C0E"/>
    <w:rsid w:val="00763E32"/>
    <w:rsid w:val="007643D8"/>
    <w:rsid w:val="00764CE3"/>
    <w:rsid w:val="007653F1"/>
    <w:rsid w:val="0076593B"/>
    <w:rsid w:val="00766268"/>
    <w:rsid w:val="0076682E"/>
    <w:rsid w:val="00766AC0"/>
    <w:rsid w:val="00766D81"/>
    <w:rsid w:val="00767CE9"/>
    <w:rsid w:val="00770332"/>
    <w:rsid w:val="007708BC"/>
    <w:rsid w:val="007715BE"/>
    <w:rsid w:val="00771675"/>
    <w:rsid w:val="00771C1B"/>
    <w:rsid w:val="007724C0"/>
    <w:rsid w:val="00772576"/>
    <w:rsid w:val="007733CC"/>
    <w:rsid w:val="00774080"/>
    <w:rsid w:val="00774650"/>
    <w:rsid w:val="00774B13"/>
    <w:rsid w:val="00774F94"/>
    <w:rsid w:val="00775170"/>
    <w:rsid w:val="00775B62"/>
    <w:rsid w:val="00775B77"/>
    <w:rsid w:val="007766D4"/>
    <w:rsid w:val="00776AC3"/>
    <w:rsid w:val="00776E93"/>
    <w:rsid w:val="0077716C"/>
    <w:rsid w:val="007773BF"/>
    <w:rsid w:val="00777AC1"/>
    <w:rsid w:val="00777D5D"/>
    <w:rsid w:val="0078009A"/>
    <w:rsid w:val="00780142"/>
    <w:rsid w:val="007812B0"/>
    <w:rsid w:val="00782138"/>
    <w:rsid w:val="00782679"/>
    <w:rsid w:val="00782D42"/>
    <w:rsid w:val="00784091"/>
    <w:rsid w:val="00784B70"/>
    <w:rsid w:val="007863CD"/>
    <w:rsid w:val="007863F7"/>
    <w:rsid w:val="00786774"/>
    <w:rsid w:val="00786BD9"/>
    <w:rsid w:val="00786CE5"/>
    <w:rsid w:val="00786DC2"/>
    <w:rsid w:val="00787089"/>
    <w:rsid w:val="00787252"/>
    <w:rsid w:val="00790B2E"/>
    <w:rsid w:val="00790E32"/>
    <w:rsid w:val="00791F27"/>
    <w:rsid w:val="00791F46"/>
    <w:rsid w:val="007926A1"/>
    <w:rsid w:val="007935E1"/>
    <w:rsid w:val="00793C79"/>
    <w:rsid w:val="00793F40"/>
    <w:rsid w:val="00794272"/>
    <w:rsid w:val="00795884"/>
    <w:rsid w:val="00795D30"/>
    <w:rsid w:val="00796624"/>
    <w:rsid w:val="00796C2C"/>
    <w:rsid w:val="007979B9"/>
    <w:rsid w:val="00797A39"/>
    <w:rsid w:val="007A1271"/>
    <w:rsid w:val="007A139A"/>
    <w:rsid w:val="007A14D6"/>
    <w:rsid w:val="007A181F"/>
    <w:rsid w:val="007A1C19"/>
    <w:rsid w:val="007A1F2D"/>
    <w:rsid w:val="007A319A"/>
    <w:rsid w:val="007A358F"/>
    <w:rsid w:val="007A3792"/>
    <w:rsid w:val="007A3B5C"/>
    <w:rsid w:val="007A3DD6"/>
    <w:rsid w:val="007A4C1D"/>
    <w:rsid w:val="007A517F"/>
    <w:rsid w:val="007A5525"/>
    <w:rsid w:val="007A6E14"/>
    <w:rsid w:val="007A7077"/>
    <w:rsid w:val="007A7788"/>
    <w:rsid w:val="007A7B1A"/>
    <w:rsid w:val="007A7B40"/>
    <w:rsid w:val="007B08D0"/>
    <w:rsid w:val="007B1407"/>
    <w:rsid w:val="007B1BF0"/>
    <w:rsid w:val="007B1DD6"/>
    <w:rsid w:val="007B2909"/>
    <w:rsid w:val="007B2D1A"/>
    <w:rsid w:val="007B34D4"/>
    <w:rsid w:val="007B3B9C"/>
    <w:rsid w:val="007B3E18"/>
    <w:rsid w:val="007B3E5A"/>
    <w:rsid w:val="007B4746"/>
    <w:rsid w:val="007B4939"/>
    <w:rsid w:val="007B4A6B"/>
    <w:rsid w:val="007B4FED"/>
    <w:rsid w:val="007B519C"/>
    <w:rsid w:val="007B51AA"/>
    <w:rsid w:val="007B5400"/>
    <w:rsid w:val="007B6FFA"/>
    <w:rsid w:val="007B7337"/>
    <w:rsid w:val="007B750E"/>
    <w:rsid w:val="007C0C80"/>
    <w:rsid w:val="007C0CF4"/>
    <w:rsid w:val="007C0F66"/>
    <w:rsid w:val="007C13EE"/>
    <w:rsid w:val="007C151D"/>
    <w:rsid w:val="007C1591"/>
    <w:rsid w:val="007C2003"/>
    <w:rsid w:val="007C260A"/>
    <w:rsid w:val="007C2973"/>
    <w:rsid w:val="007C29A0"/>
    <w:rsid w:val="007C3756"/>
    <w:rsid w:val="007C4910"/>
    <w:rsid w:val="007C4A38"/>
    <w:rsid w:val="007C4F3F"/>
    <w:rsid w:val="007C5196"/>
    <w:rsid w:val="007C5738"/>
    <w:rsid w:val="007C57CA"/>
    <w:rsid w:val="007C6249"/>
    <w:rsid w:val="007C6250"/>
    <w:rsid w:val="007C62F7"/>
    <w:rsid w:val="007C6390"/>
    <w:rsid w:val="007C691C"/>
    <w:rsid w:val="007C6A5A"/>
    <w:rsid w:val="007C6BA7"/>
    <w:rsid w:val="007C6F33"/>
    <w:rsid w:val="007C7BC4"/>
    <w:rsid w:val="007C7DA2"/>
    <w:rsid w:val="007C7FA5"/>
    <w:rsid w:val="007D0B01"/>
    <w:rsid w:val="007D0EBD"/>
    <w:rsid w:val="007D1A7D"/>
    <w:rsid w:val="007D1C0F"/>
    <w:rsid w:val="007D2960"/>
    <w:rsid w:val="007D3578"/>
    <w:rsid w:val="007D44E0"/>
    <w:rsid w:val="007D4B10"/>
    <w:rsid w:val="007D664F"/>
    <w:rsid w:val="007D6DBA"/>
    <w:rsid w:val="007D795D"/>
    <w:rsid w:val="007D7CDF"/>
    <w:rsid w:val="007E03FE"/>
    <w:rsid w:val="007E080B"/>
    <w:rsid w:val="007E21EF"/>
    <w:rsid w:val="007E26B2"/>
    <w:rsid w:val="007E35BD"/>
    <w:rsid w:val="007E4116"/>
    <w:rsid w:val="007E426E"/>
    <w:rsid w:val="007E4B5C"/>
    <w:rsid w:val="007E4FCD"/>
    <w:rsid w:val="007E56B2"/>
    <w:rsid w:val="007E5BE0"/>
    <w:rsid w:val="007E60FC"/>
    <w:rsid w:val="007E6DD0"/>
    <w:rsid w:val="007E74F8"/>
    <w:rsid w:val="007E7BB8"/>
    <w:rsid w:val="007F078C"/>
    <w:rsid w:val="007F0E40"/>
    <w:rsid w:val="007F1898"/>
    <w:rsid w:val="007F205C"/>
    <w:rsid w:val="007F228B"/>
    <w:rsid w:val="007F27AA"/>
    <w:rsid w:val="007F2885"/>
    <w:rsid w:val="007F3680"/>
    <w:rsid w:val="007F395B"/>
    <w:rsid w:val="007F3A42"/>
    <w:rsid w:val="007F420D"/>
    <w:rsid w:val="007F4433"/>
    <w:rsid w:val="007F44B9"/>
    <w:rsid w:val="007F4AAD"/>
    <w:rsid w:val="007F4D8E"/>
    <w:rsid w:val="007F5602"/>
    <w:rsid w:val="007F6365"/>
    <w:rsid w:val="007F6DC7"/>
    <w:rsid w:val="007F7E71"/>
    <w:rsid w:val="00800F5C"/>
    <w:rsid w:val="008018B3"/>
    <w:rsid w:val="00801D6F"/>
    <w:rsid w:val="00802D18"/>
    <w:rsid w:val="00803830"/>
    <w:rsid w:val="00803860"/>
    <w:rsid w:val="00803B42"/>
    <w:rsid w:val="0080400F"/>
    <w:rsid w:val="008056C3"/>
    <w:rsid w:val="00810299"/>
    <w:rsid w:val="008108A0"/>
    <w:rsid w:val="00810ADA"/>
    <w:rsid w:val="00810BCD"/>
    <w:rsid w:val="00812B6A"/>
    <w:rsid w:val="00813819"/>
    <w:rsid w:val="00813B2C"/>
    <w:rsid w:val="00813B3D"/>
    <w:rsid w:val="00815AA5"/>
    <w:rsid w:val="00816736"/>
    <w:rsid w:val="008169B5"/>
    <w:rsid w:val="008208B6"/>
    <w:rsid w:val="00821961"/>
    <w:rsid w:val="00821DC3"/>
    <w:rsid w:val="00821F77"/>
    <w:rsid w:val="008222D6"/>
    <w:rsid w:val="008233BF"/>
    <w:rsid w:val="00823614"/>
    <w:rsid w:val="008238A3"/>
    <w:rsid w:val="0082440D"/>
    <w:rsid w:val="00824F20"/>
    <w:rsid w:val="00825B4D"/>
    <w:rsid w:val="0082617A"/>
    <w:rsid w:val="008262E3"/>
    <w:rsid w:val="00826546"/>
    <w:rsid w:val="008268BF"/>
    <w:rsid w:val="00826E7E"/>
    <w:rsid w:val="00826F0F"/>
    <w:rsid w:val="00827146"/>
    <w:rsid w:val="0082721C"/>
    <w:rsid w:val="008305A7"/>
    <w:rsid w:val="00830A02"/>
    <w:rsid w:val="00830EAF"/>
    <w:rsid w:val="008320EA"/>
    <w:rsid w:val="0083245F"/>
    <w:rsid w:val="00832762"/>
    <w:rsid w:val="00832ABB"/>
    <w:rsid w:val="00832DC9"/>
    <w:rsid w:val="00833E10"/>
    <w:rsid w:val="00833E38"/>
    <w:rsid w:val="008340A6"/>
    <w:rsid w:val="0083446A"/>
    <w:rsid w:val="00834888"/>
    <w:rsid w:val="0083524A"/>
    <w:rsid w:val="008355D8"/>
    <w:rsid w:val="00835796"/>
    <w:rsid w:val="008362DF"/>
    <w:rsid w:val="0083670E"/>
    <w:rsid w:val="00837C3F"/>
    <w:rsid w:val="0084015C"/>
    <w:rsid w:val="00840A09"/>
    <w:rsid w:val="00841E79"/>
    <w:rsid w:val="00842B92"/>
    <w:rsid w:val="008432D0"/>
    <w:rsid w:val="00843F99"/>
    <w:rsid w:val="00845475"/>
    <w:rsid w:val="0084633F"/>
    <w:rsid w:val="00846F6A"/>
    <w:rsid w:val="00847437"/>
    <w:rsid w:val="00847E22"/>
    <w:rsid w:val="0085045B"/>
    <w:rsid w:val="008508D8"/>
    <w:rsid w:val="00850D60"/>
    <w:rsid w:val="00851026"/>
    <w:rsid w:val="00852B38"/>
    <w:rsid w:val="00852DE3"/>
    <w:rsid w:val="00853955"/>
    <w:rsid w:val="00853EFA"/>
    <w:rsid w:val="008540BF"/>
    <w:rsid w:val="00855053"/>
    <w:rsid w:val="008555DE"/>
    <w:rsid w:val="00856308"/>
    <w:rsid w:val="0085670D"/>
    <w:rsid w:val="00856D9E"/>
    <w:rsid w:val="00857747"/>
    <w:rsid w:val="008614D3"/>
    <w:rsid w:val="0086161A"/>
    <w:rsid w:val="008616D5"/>
    <w:rsid w:val="00861EB2"/>
    <w:rsid w:val="00861EED"/>
    <w:rsid w:val="008621DA"/>
    <w:rsid w:val="00862E9C"/>
    <w:rsid w:val="0086359A"/>
    <w:rsid w:val="0086365C"/>
    <w:rsid w:val="00863EDB"/>
    <w:rsid w:val="008647FE"/>
    <w:rsid w:val="00864E5F"/>
    <w:rsid w:val="00865299"/>
    <w:rsid w:val="008658ED"/>
    <w:rsid w:val="00865917"/>
    <w:rsid w:val="00866DFE"/>
    <w:rsid w:val="008672B2"/>
    <w:rsid w:val="0087030F"/>
    <w:rsid w:val="0087071B"/>
    <w:rsid w:val="008708FB"/>
    <w:rsid w:val="00871114"/>
    <w:rsid w:val="00872E81"/>
    <w:rsid w:val="00873016"/>
    <w:rsid w:val="0087321D"/>
    <w:rsid w:val="0087377D"/>
    <w:rsid w:val="008757B5"/>
    <w:rsid w:val="008762E6"/>
    <w:rsid w:val="00876496"/>
    <w:rsid w:val="008776C3"/>
    <w:rsid w:val="00877AB0"/>
    <w:rsid w:val="00877CAC"/>
    <w:rsid w:val="00880313"/>
    <w:rsid w:val="008805D2"/>
    <w:rsid w:val="008806AB"/>
    <w:rsid w:val="0088116D"/>
    <w:rsid w:val="008818E2"/>
    <w:rsid w:val="00881BFF"/>
    <w:rsid w:val="00881C9E"/>
    <w:rsid w:val="00881D5E"/>
    <w:rsid w:val="00881E43"/>
    <w:rsid w:val="00881F3F"/>
    <w:rsid w:val="008823A4"/>
    <w:rsid w:val="00882E7A"/>
    <w:rsid w:val="00882EFF"/>
    <w:rsid w:val="008830DB"/>
    <w:rsid w:val="0088377A"/>
    <w:rsid w:val="00883E8E"/>
    <w:rsid w:val="00885BE8"/>
    <w:rsid w:val="008860FB"/>
    <w:rsid w:val="0088639D"/>
    <w:rsid w:val="00886441"/>
    <w:rsid w:val="00886739"/>
    <w:rsid w:val="0088678D"/>
    <w:rsid w:val="00886882"/>
    <w:rsid w:val="00886895"/>
    <w:rsid w:val="00887C3F"/>
    <w:rsid w:val="00890158"/>
    <w:rsid w:val="00890DB1"/>
    <w:rsid w:val="00891174"/>
    <w:rsid w:val="00891F76"/>
    <w:rsid w:val="0089238F"/>
    <w:rsid w:val="00892D30"/>
    <w:rsid w:val="00892EA3"/>
    <w:rsid w:val="00893440"/>
    <w:rsid w:val="00893BFF"/>
    <w:rsid w:val="0089533D"/>
    <w:rsid w:val="00895567"/>
    <w:rsid w:val="0089686B"/>
    <w:rsid w:val="00896F20"/>
    <w:rsid w:val="00897EE6"/>
    <w:rsid w:val="008A1B7D"/>
    <w:rsid w:val="008A2C29"/>
    <w:rsid w:val="008A2C66"/>
    <w:rsid w:val="008A3326"/>
    <w:rsid w:val="008A33BC"/>
    <w:rsid w:val="008A37B9"/>
    <w:rsid w:val="008A39B9"/>
    <w:rsid w:val="008A4BC2"/>
    <w:rsid w:val="008A5191"/>
    <w:rsid w:val="008A53C3"/>
    <w:rsid w:val="008A587C"/>
    <w:rsid w:val="008A683D"/>
    <w:rsid w:val="008A6F2A"/>
    <w:rsid w:val="008A6FFD"/>
    <w:rsid w:val="008A791C"/>
    <w:rsid w:val="008A79DE"/>
    <w:rsid w:val="008A7D30"/>
    <w:rsid w:val="008B09BD"/>
    <w:rsid w:val="008B0A3F"/>
    <w:rsid w:val="008B0A74"/>
    <w:rsid w:val="008B16AC"/>
    <w:rsid w:val="008B21CD"/>
    <w:rsid w:val="008B2A31"/>
    <w:rsid w:val="008B2B39"/>
    <w:rsid w:val="008B36EF"/>
    <w:rsid w:val="008B3C81"/>
    <w:rsid w:val="008B3E9B"/>
    <w:rsid w:val="008B481F"/>
    <w:rsid w:val="008B4D2E"/>
    <w:rsid w:val="008B554E"/>
    <w:rsid w:val="008B6087"/>
    <w:rsid w:val="008B6711"/>
    <w:rsid w:val="008B6A7E"/>
    <w:rsid w:val="008B6D8B"/>
    <w:rsid w:val="008B6DA7"/>
    <w:rsid w:val="008B7335"/>
    <w:rsid w:val="008B7AA4"/>
    <w:rsid w:val="008B7C57"/>
    <w:rsid w:val="008B7DEF"/>
    <w:rsid w:val="008B7F7D"/>
    <w:rsid w:val="008C062E"/>
    <w:rsid w:val="008C065C"/>
    <w:rsid w:val="008C13B6"/>
    <w:rsid w:val="008C26B7"/>
    <w:rsid w:val="008C3264"/>
    <w:rsid w:val="008C5B1C"/>
    <w:rsid w:val="008C5E48"/>
    <w:rsid w:val="008C5E4B"/>
    <w:rsid w:val="008C60E2"/>
    <w:rsid w:val="008C65F7"/>
    <w:rsid w:val="008C67DD"/>
    <w:rsid w:val="008D041D"/>
    <w:rsid w:val="008D07AF"/>
    <w:rsid w:val="008D0DAD"/>
    <w:rsid w:val="008D13B7"/>
    <w:rsid w:val="008D15BA"/>
    <w:rsid w:val="008D2269"/>
    <w:rsid w:val="008D22FB"/>
    <w:rsid w:val="008D23DE"/>
    <w:rsid w:val="008D2619"/>
    <w:rsid w:val="008D27A6"/>
    <w:rsid w:val="008D2F07"/>
    <w:rsid w:val="008D41AE"/>
    <w:rsid w:val="008D42DA"/>
    <w:rsid w:val="008D4534"/>
    <w:rsid w:val="008D4785"/>
    <w:rsid w:val="008D47AA"/>
    <w:rsid w:val="008D5017"/>
    <w:rsid w:val="008D5B1B"/>
    <w:rsid w:val="008D6BB4"/>
    <w:rsid w:val="008D7671"/>
    <w:rsid w:val="008D7B83"/>
    <w:rsid w:val="008E007D"/>
    <w:rsid w:val="008E090F"/>
    <w:rsid w:val="008E14BA"/>
    <w:rsid w:val="008E1AA1"/>
    <w:rsid w:val="008E2133"/>
    <w:rsid w:val="008E22AC"/>
    <w:rsid w:val="008E27DD"/>
    <w:rsid w:val="008E2BEC"/>
    <w:rsid w:val="008E2FC2"/>
    <w:rsid w:val="008E3218"/>
    <w:rsid w:val="008E38A3"/>
    <w:rsid w:val="008E441A"/>
    <w:rsid w:val="008E4B09"/>
    <w:rsid w:val="008E4D2D"/>
    <w:rsid w:val="008E5659"/>
    <w:rsid w:val="008E56B7"/>
    <w:rsid w:val="008E57DE"/>
    <w:rsid w:val="008E6327"/>
    <w:rsid w:val="008E641D"/>
    <w:rsid w:val="008E7585"/>
    <w:rsid w:val="008E7D72"/>
    <w:rsid w:val="008E7D8B"/>
    <w:rsid w:val="008F0E8A"/>
    <w:rsid w:val="008F11F4"/>
    <w:rsid w:val="008F13DD"/>
    <w:rsid w:val="008F1419"/>
    <w:rsid w:val="008F163C"/>
    <w:rsid w:val="008F17DE"/>
    <w:rsid w:val="008F1A1B"/>
    <w:rsid w:val="008F2408"/>
    <w:rsid w:val="008F358F"/>
    <w:rsid w:val="008F455E"/>
    <w:rsid w:val="008F475D"/>
    <w:rsid w:val="008F47C6"/>
    <w:rsid w:val="008F4C16"/>
    <w:rsid w:val="008F4CBD"/>
    <w:rsid w:val="008F5D78"/>
    <w:rsid w:val="008F6310"/>
    <w:rsid w:val="008F63E6"/>
    <w:rsid w:val="008F653A"/>
    <w:rsid w:val="008F767B"/>
    <w:rsid w:val="008F7B30"/>
    <w:rsid w:val="008F7E77"/>
    <w:rsid w:val="008F7E8F"/>
    <w:rsid w:val="008F7F95"/>
    <w:rsid w:val="00900FD3"/>
    <w:rsid w:val="00901EF4"/>
    <w:rsid w:val="00901F4E"/>
    <w:rsid w:val="009024D2"/>
    <w:rsid w:val="00903D01"/>
    <w:rsid w:val="0090412A"/>
    <w:rsid w:val="0090465D"/>
    <w:rsid w:val="00904A56"/>
    <w:rsid w:val="00904D4F"/>
    <w:rsid w:val="00904E02"/>
    <w:rsid w:val="009050F7"/>
    <w:rsid w:val="009054AD"/>
    <w:rsid w:val="009056B6"/>
    <w:rsid w:val="00906254"/>
    <w:rsid w:val="00906392"/>
    <w:rsid w:val="0090684E"/>
    <w:rsid w:val="0090718C"/>
    <w:rsid w:val="00907638"/>
    <w:rsid w:val="009106DB"/>
    <w:rsid w:val="009108CE"/>
    <w:rsid w:val="00910A01"/>
    <w:rsid w:val="009121A9"/>
    <w:rsid w:val="0091220D"/>
    <w:rsid w:val="00912820"/>
    <w:rsid w:val="00912B16"/>
    <w:rsid w:val="00913175"/>
    <w:rsid w:val="0091338B"/>
    <w:rsid w:val="00913907"/>
    <w:rsid w:val="00914EED"/>
    <w:rsid w:val="00915055"/>
    <w:rsid w:val="00915122"/>
    <w:rsid w:val="009165C7"/>
    <w:rsid w:val="0091681C"/>
    <w:rsid w:val="009168ED"/>
    <w:rsid w:val="00916B60"/>
    <w:rsid w:val="00916C31"/>
    <w:rsid w:val="00917B42"/>
    <w:rsid w:val="00920605"/>
    <w:rsid w:val="00920A30"/>
    <w:rsid w:val="00920A87"/>
    <w:rsid w:val="00920D30"/>
    <w:rsid w:val="009215A2"/>
    <w:rsid w:val="009220A1"/>
    <w:rsid w:val="00922DE2"/>
    <w:rsid w:val="009233A6"/>
    <w:rsid w:val="0092352C"/>
    <w:rsid w:val="009237DD"/>
    <w:rsid w:val="00924C76"/>
    <w:rsid w:val="00925C13"/>
    <w:rsid w:val="00925EC0"/>
    <w:rsid w:val="00925F98"/>
    <w:rsid w:val="00926480"/>
    <w:rsid w:val="0092720F"/>
    <w:rsid w:val="009278A7"/>
    <w:rsid w:val="00930B09"/>
    <w:rsid w:val="00930CBD"/>
    <w:rsid w:val="00930EDA"/>
    <w:rsid w:val="00931353"/>
    <w:rsid w:val="00931793"/>
    <w:rsid w:val="009319E7"/>
    <w:rsid w:val="00931A05"/>
    <w:rsid w:val="00932694"/>
    <w:rsid w:val="00932ACB"/>
    <w:rsid w:val="009332CB"/>
    <w:rsid w:val="00933620"/>
    <w:rsid w:val="00933739"/>
    <w:rsid w:val="009341A8"/>
    <w:rsid w:val="009348D1"/>
    <w:rsid w:val="00935BE9"/>
    <w:rsid w:val="00936908"/>
    <w:rsid w:val="00936ABB"/>
    <w:rsid w:val="00936FA8"/>
    <w:rsid w:val="00937CDB"/>
    <w:rsid w:val="00940571"/>
    <w:rsid w:val="0094094D"/>
    <w:rsid w:val="00940AF0"/>
    <w:rsid w:val="00940FF1"/>
    <w:rsid w:val="00941C73"/>
    <w:rsid w:val="00941F24"/>
    <w:rsid w:val="00943359"/>
    <w:rsid w:val="0094373D"/>
    <w:rsid w:val="00943F89"/>
    <w:rsid w:val="009448E2"/>
    <w:rsid w:val="00944A5F"/>
    <w:rsid w:val="00944DC9"/>
    <w:rsid w:val="00944FA6"/>
    <w:rsid w:val="00944FBE"/>
    <w:rsid w:val="009456BC"/>
    <w:rsid w:val="00945799"/>
    <w:rsid w:val="00946216"/>
    <w:rsid w:val="00946E46"/>
    <w:rsid w:val="00947C6C"/>
    <w:rsid w:val="0095165D"/>
    <w:rsid w:val="009517CB"/>
    <w:rsid w:val="009518BD"/>
    <w:rsid w:val="009522FD"/>
    <w:rsid w:val="0095344B"/>
    <w:rsid w:val="00953516"/>
    <w:rsid w:val="0095385C"/>
    <w:rsid w:val="009538AB"/>
    <w:rsid w:val="00953C01"/>
    <w:rsid w:val="009542C8"/>
    <w:rsid w:val="009544BA"/>
    <w:rsid w:val="00954759"/>
    <w:rsid w:val="00955071"/>
    <w:rsid w:val="009558A8"/>
    <w:rsid w:val="00955C2E"/>
    <w:rsid w:val="00956099"/>
    <w:rsid w:val="0095681D"/>
    <w:rsid w:val="00956AA0"/>
    <w:rsid w:val="0095723B"/>
    <w:rsid w:val="00957893"/>
    <w:rsid w:val="00960CE5"/>
    <w:rsid w:val="00960DB7"/>
    <w:rsid w:val="00961726"/>
    <w:rsid w:val="0096181F"/>
    <w:rsid w:val="00961BC7"/>
    <w:rsid w:val="00962062"/>
    <w:rsid w:val="00962114"/>
    <w:rsid w:val="00962982"/>
    <w:rsid w:val="00962FB1"/>
    <w:rsid w:val="009632BD"/>
    <w:rsid w:val="009639F7"/>
    <w:rsid w:val="00963F1D"/>
    <w:rsid w:val="00964087"/>
    <w:rsid w:val="00964583"/>
    <w:rsid w:val="00964842"/>
    <w:rsid w:val="00966098"/>
    <w:rsid w:val="009677F2"/>
    <w:rsid w:val="00970DE3"/>
    <w:rsid w:val="0097168C"/>
    <w:rsid w:val="00971793"/>
    <w:rsid w:val="009718F9"/>
    <w:rsid w:val="00972F6C"/>
    <w:rsid w:val="009731E5"/>
    <w:rsid w:val="00973289"/>
    <w:rsid w:val="009738B0"/>
    <w:rsid w:val="00973CDD"/>
    <w:rsid w:val="00973D02"/>
    <w:rsid w:val="00973D5B"/>
    <w:rsid w:val="00973F74"/>
    <w:rsid w:val="009745B2"/>
    <w:rsid w:val="00974DCF"/>
    <w:rsid w:val="009755A1"/>
    <w:rsid w:val="00975677"/>
    <w:rsid w:val="00976204"/>
    <w:rsid w:val="00977172"/>
    <w:rsid w:val="00977DB7"/>
    <w:rsid w:val="009808ED"/>
    <w:rsid w:val="00982DCD"/>
    <w:rsid w:val="00984902"/>
    <w:rsid w:val="00984D5A"/>
    <w:rsid w:val="00984ED6"/>
    <w:rsid w:val="00985081"/>
    <w:rsid w:val="009855AA"/>
    <w:rsid w:val="00985790"/>
    <w:rsid w:val="00985AEC"/>
    <w:rsid w:val="00986236"/>
    <w:rsid w:val="009862FB"/>
    <w:rsid w:val="00986E36"/>
    <w:rsid w:val="009876A6"/>
    <w:rsid w:val="00987E97"/>
    <w:rsid w:val="0099162E"/>
    <w:rsid w:val="00991BA2"/>
    <w:rsid w:val="0099268E"/>
    <w:rsid w:val="00992A88"/>
    <w:rsid w:val="009932F8"/>
    <w:rsid w:val="0099363A"/>
    <w:rsid w:val="0099463A"/>
    <w:rsid w:val="00994B8F"/>
    <w:rsid w:val="009952E2"/>
    <w:rsid w:val="00995B94"/>
    <w:rsid w:val="00995DD9"/>
    <w:rsid w:val="00995E2B"/>
    <w:rsid w:val="0099600E"/>
    <w:rsid w:val="0099653D"/>
    <w:rsid w:val="00997885"/>
    <w:rsid w:val="009A01F3"/>
    <w:rsid w:val="009A05FD"/>
    <w:rsid w:val="009A083D"/>
    <w:rsid w:val="009A20F0"/>
    <w:rsid w:val="009A23AB"/>
    <w:rsid w:val="009A29D0"/>
    <w:rsid w:val="009A3121"/>
    <w:rsid w:val="009A3175"/>
    <w:rsid w:val="009A3DD3"/>
    <w:rsid w:val="009A4816"/>
    <w:rsid w:val="009A48F7"/>
    <w:rsid w:val="009A50E1"/>
    <w:rsid w:val="009A5994"/>
    <w:rsid w:val="009A604E"/>
    <w:rsid w:val="009A6901"/>
    <w:rsid w:val="009A6A7B"/>
    <w:rsid w:val="009A780B"/>
    <w:rsid w:val="009B03AF"/>
    <w:rsid w:val="009B0F0F"/>
    <w:rsid w:val="009B0F87"/>
    <w:rsid w:val="009B1476"/>
    <w:rsid w:val="009B24DA"/>
    <w:rsid w:val="009B304C"/>
    <w:rsid w:val="009B3233"/>
    <w:rsid w:val="009B35AA"/>
    <w:rsid w:val="009B3DDF"/>
    <w:rsid w:val="009B412D"/>
    <w:rsid w:val="009B43C4"/>
    <w:rsid w:val="009B4DB6"/>
    <w:rsid w:val="009B554B"/>
    <w:rsid w:val="009B5573"/>
    <w:rsid w:val="009B5EC8"/>
    <w:rsid w:val="009B6653"/>
    <w:rsid w:val="009B6C1A"/>
    <w:rsid w:val="009B6FE4"/>
    <w:rsid w:val="009B7338"/>
    <w:rsid w:val="009B7DD2"/>
    <w:rsid w:val="009C0AEF"/>
    <w:rsid w:val="009C2482"/>
    <w:rsid w:val="009C2786"/>
    <w:rsid w:val="009C2F97"/>
    <w:rsid w:val="009C311B"/>
    <w:rsid w:val="009C4842"/>
    <w:rsid w:val="009C4D40"/>
    <w:rsid w:val="009C5537"/>
    <w:rsid w:val="009C60C1"/>
    <w:rsid w:val="009C6346"/>
    <w:rsid w:val="009C6937"/>
    <w:rsid w:val="009C6FF3"/>
    <w:rsid w:val="009C7792"/>
    <w:rsid w:val="009C7CA1"/>
    <w:rsid w:val="009D00F0"/>
    <w:rsid w:val="009D0153"/>
    <w:rsid w:val="009D0247"/>
    <w:rsid w:val="009D0795"/>
    <w:rsid w:val="009D08D7"/>
    <w:rsid w:val="009D0A00"/>
    <w:rsid w:val="009D0A53"/>
    <w:rsid w:val="009D1539"/>
    <w:rsid w:val="009D159A"/>
    <w:rsid w:val="009D1874"/>
    <w:rsid w:val="009D1CD0"/>
    <w:rsid w:val="009D1EB7"/>
    <w:rsid w:val="009D1F61"/>
    <w:rsid w:val="009D2184"/>
    <w:rsid w:val="009D36B5"/>
    <w:rsid w:val="009D3FF7"/>
    <w:rsid w:val="009D43A7"/>
    <w:rsid w:val="009D5EBF"/>
    <w:rsid w:val="009D6080"/>
    <w:rsid w:val="009D60B0"/>
    <w:rsid w:val="009D6455"/>
    <w:rsid w:val="009D690F"/>
    <w:rsid w:val="009D6B6B"/>
    <w:rsid w:val="009D6DC7"/>
    <w:rsid w:val="009D7127"/>
    <w:rsid w:val="009D7690"/>
    <w:rsid w:val="009E09C0"/>
    <w:rsid w:val="009E0B02"/>
    <w:rsid w:val="009E1885"/>
    <w:rsid w:val="009E386A"/>
    <w:rsid w:val="009E4CFA"/>
    <w:rsid w:val="009E525E"/>
    <w:rsid w:val="009E5455"/>
    <w:rsid w:val="009E6510"/>
    <w:rsid w:val="009E7689"/>
    <w:rsid w:val="009F0C13"/>
    <w:rsid w:val="009F0E60"/>
    <w:rsid w:val="009F0F1A"/>
    <w:rsid w:val="009F1311"/>
    <w:rsid w:val="009F138B"/>
    <w:rsid w:val="009F1DED"/>
    <w:rsid w:val="009F218B"/>
    <w:rsid w:val="009F3095"/>
    <w:rsid w:val="009F3870"/>
    <w:rsid w:val="009F3CA4"/>
    <w:rsid w:val="009F4447"/>
    <w:rsid w:val="009F4A97"/>
    <w:rsid w:val="009F4FDF"/>
    <w:rsid w:val="009F5A8E"/>
    <w:rsid w:val="009F5BFC"/>
    <w:rsid w:val="009F5EAB"/>
    <w:rsid w:val="009F60A0"/>
    <w:rsid w:val="009F714F"/>
    <w:rsid w:val="009F7443"/>
    <w:rsid w:val="009F7A34"/>
    <w:rsid w:val="009F7A8B"/>
    <w:rsid w:val="00A016D6"/>
    <w:rsid w:val="00A02B26"/>
    <w:rsid w:val="00A030A1"/>
    <w:rsid w:val="00A035C3"/>
    <w:rsid w:val="00A0426D"/>
    <w:rsid w:val="00A0444A"/>
    <w:rsid w:val="00A0539D"/>
    <w:rsid w:val="00A0541A"/>
    <w:rsid w:val="00A0577E"/>
    <w:rsid w:val="00A058DC"/>
    <w:rsid w:val="00A060CB"/>
    <w:rsid w:val="00A0702A"/>
    <w:rsid w:val="00A0789A"/>
    <w:rsid w:val="00A07B76"/>
    <w:rsid w:val="00A07E0A"/>
    <w:rsid w:val="00A109B7"/>
    <w:rsid w:val="00A11031"/>
    <w:rsid w:val="00A11044"/>
    <w:rsid w:val="00A11156"/>
    <w:rsid w:val="00A116EE"/>
    <w:rsid w:val="00A11D1F"/>
    <w:rsid w:val="00A124E8"/>
    <w:rsid w:val="00A12AFC"/>
    <w:rsid w:val="00A12CC3"/>
    <w:rsid w:val="00A12DD1"/>
    <w:rsid w:val="00A13BE2"/>
    <w:rsid w:val="00A13FB1"/>
    <w:rsid w:val="00A1416E"/>
    <w:rsid w:val="00A157B1"/>
    <w:rsid w:val="00A15821"/>
    <w:rsid w:val="00A15E77"/>
    <w:rsid w:val="00A15E89"/>
    <w:rsid w:val="00A16BEB"/>
    <w:rsid w:val="00A16DD5"/>
    <w:rsid w:val="00A176E1"/>
    <w:rsid w:val="00A1781A"/>
    <w:rsid w:val="00A2090B"/>
    <w:rsid w:val="00A21361"/>
    <w:rsid w:val="00A21710"/>
    <w:rsid w:val="00A21D36"/>
    <w:rsid w:val="00A22871"/>
    <w:rsid w:val="00A2382A"/>
    <w:rsid w:val="00A23B0E"/>
    <w:rsid w:val="00A24138"/>
    <w:rsid w:val="00A25574"/>
    <w:rsid w:val="00A25DC9"/>
    <w:rsid w:val="00A261E8"/>
    <w:rsid w:val="00A2714E"/>
    <w:rsid w:val="00A2759D"/>
    <w:rsid w:val="00A30BA1"/>
    <w:rsid w:val="00A30DBA"/>
    <w:rsid w:val="00A310FD"/>
    <w:rsid w:val="00A318B0"/>
    <w:rsid w:val="00A31F69"/>
    <w:rsid w:val="00A32389"/>
    <w:rsid w:val="00A3264E"/>
    <w:rsid w:val="00A33CE0"/>
    <w:rsid w:val="00A34411"/>
    <w:rsid w:val="00A359CF"/>
    <w:rsid w:val="00A361F5"/>
    <w:rsid w:val="00A3658C"/>
    <w:rsid w:val="00A36667"/>
    <w:rsid w:val="00A379D7"/>
    <w:rsid w:val="00A37DD1"/>
    <w:rsid w:val="00A40C04"/>
    <w:rsid w:val="00A40D1B"/>
    <w:rsid w:val="00A411F1"/>
    <w:rsid w:val="00A413CF"/>
    <w:rsid w:val="00A415DA"/>
    <w:rsid w:val="00A4178A"/>
    <w:rsid w:val="00A41D4D"/>
    <w:rsid w:val="00A42014"/>
    <w:rsid w:val="00A436D0"/>
    <w:rsid w:val="00A43EFC"/>
    <w:rsid w:val="00A4519A"/>
    <w:rsid w:val="00A45F38"/>
    <w:rsid w:val="00A474D0"/>
    <w:rsid w:val="00A51888"/>
    <w:rsid w:val="00A51C2B"/>
    <w:rsid w:val="00A51C82"/>
    <w:rsid w:val="00A51E5D"/>
    <w:rsid w:val="00A52B28"/>
    <w:rsid w:val="00A5342D"/>
    <w:rsid w:val="00A535A0"/>
    <w:rsid w:val="00A547FC"/>
    <w:rsid w:val="00A54C5C"/>
    <w:rsid w:val="00A54C6F"/>
    <w:rsid w:val="00A554C2"/>
    <w:rsid w:val="00A5577C"/>
    <w:rsid w:val="00A55CB2"/>
    <w:rsid w:val="00A55D1D"/>
    <w:rsid w:val="00A56208"/>
    <w:rsid w:val="00A562C0"/>
    <w:rsid w:val="00A563FE"/>
    <w:rsid w:val="00A6014F"/>
    <w:rsid w:val="00A604C1"/>
    <w:rsid w:val="00A60DA4"/>
    <w:rsid w:val="00A6104B"/>
    <w:rsid w:val="00A61408"/>
    <w:rsid w:val="00A617E6"/>
    <w:rsid w:val="00A63D71"/>
    <w:rsid w:val="00A6468A"/>
    <w:rsid w:val="00A64803"/>
    <w:rsid w:val="00A64A96"/>
    <w:rsid w:val="00A650D4"/>
    <w:rsid w:val="00A65BFF"/>
    <w:rsid w:val="00A65D4B"/>
    <w:rsid w:val="00A65DB1"/>
    <w:rsid w:val="00A66719"/>
    <w:rsid w:val="00A66F25"/>
    <w:rsid w:val="00A67488"/>
    <w:rsid w:val="00A67DD8"/>
    <w:rsid w:val="00A67E04"/>
    <w:rsid w:val="00A70368"/>
    <w:rsid w:val="00A70A60"/>
    <w:rsid w:val="00A715E0"/>
    <w:rsid w:val="00A71851"/>
    <w:rsid w:val="00A71A22"/>
    <w:rsid w:val="00A722D1"/>
    <w:rsid w:val="00A7230B"/>
    <w:rsid w:val="00A7243E"/>
    <w:rsid w:val="00A72787"/>
    <w:rsid w:val="00A72867"/>
    <w:rsid w:val="00A72C31"/>
    <w:rsid w:val="00A737C5"/>
    <w:rsid w:val="00A73AD4"/>
    <w:rsid w:val="00A752D4"/>
    <w:rsid w:val="00A7557B"/>
    <w:rsid w:val="00A7575C"/>
    <w:rsid w:val="00A75F69"/>
    <w:rsid w:val="00A76FDC"/>
    <w:rsid w:val="00A80C4C"/>
    <w:rsid w:val="00A8123D"/>
    <w:rsid w:val="00A81E6E"/>
    <w:rsid w:val="00A82891"/>
    <w:rsid w:val="00A83417"/>
    <w:rsid w:val="00A83BB9"/>
    <w:rsid w:val="00A84BBF"/>
    <w:rsid w:val="00A852D2"/>
    <w:rsid w:val="00A85405"/>
    <w:rsid w:val="00A85994"/>
    <w:rsid w:val="00A859D1"/>
    <w:rsid w:val="00A85E33"/>
    <w:rsid w:val="00A85E90"/>
    <w:rsid w:val="00A85EDF"/>
    <w:rsid w:val="00A8609E"/>
    <w:rsid w:val="00A8692F"/>
    <w:rsid w:val="00A86DB8"/>
    <w:rsid w:val="00A87102"/>
    <w:rsid w:val="00A87212"/>
    <w:rsid w:val="00A87DF5"/>
    <w:rsid w:val="00A87E9F"/>
    <w:rsid w:val="00A90599"/>
    <w:rsid w:val="00A91A8A"/>
    <w:rsid w:val="00A91C35"/>
    <w:rsid w:val="00A91F76"/>
    <w:rsid w:val="00A921CC"/>
    <w:rsid w:val="00A922EA"/>
    <w:rsid w:val="00A92533"/>
    <w:rsid w:val="00A92F06"/>
    <w:rsid w:val="00A937DD"/>
    <w:rsid w:val="00A9381A"/>
    <w:rsid w:val="00A93A82"/>
    <w:rsid w:val="00A93E13"/>
    <w:rsid w:val="00A94296"/>
    <w:rsid w:val="00A9450E"/>
    <w:rsid w:val="00A94D00"/>
    <w:rsid w:val="00A95343"/>
    <w:rsid w:val="00A95F50"/>
    <w:rsid w:val="00A96695"/>
    <w:rsid w:val="00A968CA"/>
    <w:rsid w:val="00A974AE"/>
    <w:rsid w:val="00AA0B98"/>
    <w:rsid w:val="00AA10F5"/>
    <w:rsid w:val="00AA1861"/>
    <w:rsid w:val="00AA2C7F"/>
    <w:rsid w:val="00AA2E57"/>
    <w:rsid w:val="00AA38A3"/>
    <w:rsid w:val="00AA43A9"/>
    <w:rsid w:val="00AA4C4C"/>
    <w:rsid w:val="00AA4DED"/>
    <w:rsid w:val="00AA4E0A"/>
    <w:rsid w:val="00AA4EEE"/>
    <w:rsid w:val="00AA512C"/>
    <w:rsid w:val="00AA5787"/>
    <w:rsid w:val="00AA7AD0"/>
    <w:rsid w:val="00AB1980"/>
    <w:rsid w:val="00AB19CC"/>
    <w:rsid w:val="00AB23E6"/>
    <w:rsid w:val="00AB27B9"/>
    <w:rsid w:val="00AB2995"/>
    <w:rsid w:val="00AB35C8"/>
    <w:rsid w:val="00AB3744"/>
    <w:rsid w:val="00AB3C79"/>
    <w:rsid w:val="00AB3D81"/>
    <w:rsid w:val="00AB4F3C"/>
    <w:rsid w:val="00AB6065"/>
    <w:rsid w:val="00AB63BA"/>
    <w:rsid w:val="00AB6458"/>
    <w:rsid w:val="00AB6472"/>
    <w:rsid w:val="00AB697F"/>
    <w:rsid w:val="00AB6F7F"/>
    <w:rsid w:val="00AB7075"/>
    <w:rsid w:val="00AB73FF"/>
    <w:rsid w:val="00AB7A2F"/>
    <w:rsid w:val="00AC02B9"/>
    <w:rsid w:val="00AC02C8"/>
    <w:rsid w:val="00AC064E"/>
    <w:rsid w:val="00AC08F3"/>
    <w:rsid w:val="00AC0D79"/>
    <w:rsid w:val="00AC0F34"/>
    <w:rsid w:val="00AC1E5F"/>
    <w:rsid w:val="00AC2813"/>
    <w:rsid w:val="00AC2B9E"/>
    <w:rsid w:val="00AC3266"/>
    <w:rsid w:val="00AC41D1"/>
    <w:rsid w:val="00AC441E"/>
    <w:rsid w:val="00AC48C2"/>
    <w:rsid w:val="00AC4B9C"/>
    <w:rsid w:val="00AC4CD2"/>
    <w:rsid w:val="00AC4D20"/>
    <w:rsid w:val="00AC5140"/>
    <w:rsid w:val="00AC526B"/>
    <w:rsid w:val="00AC61F9"/>
    <w:rsid w:val="00AC620F"/>
    <w:rsid w:val="00AC705E"/>
    <w:rsid w:val="00AC7100"/>
    <w:rsid w:val="00AC76A6"/>
    <w:rsid w:val="00AC77A9"/>
    <w:rsid w:val="00AC7A36"/>
    <w:rsid w:val="00AC7B41"/>
    <w:rsid w:val="00AD0B45"/>
    <w:rsid w:val="00AD0DCA"/>
    <w:rsid w:val="00AD13AD"/>
    <w:rsid w:val="00AD1CF8"/>
    <w:rsid w:val="00AD1F36"/>
    <w:rsid w:val="00AD451B"/>
    <w:rsid w:val="00AD4C2D"/>
    <w:rsid w:val="00AD5E25"/>
    <w:rsid w:val="00AD70AA"/>
    <w:rsid w:val="00AD765B"/>
    <w:rsid w:val="00AD7750"/>
    <w:rsid w:val="00AD7C43"/>
    <w:rsid w:val="00AD7D2D"/>
    <w:rsid w:val="00AE00E9"/>
    <w:rsid w:val="00AE054D"/>
    <w:rsid w:val="00AE0A7C"/>
    <w:rsid w:val="00AE0F56"/>
    <w:rsid w:val="00AE1833"/>
    <w:rsid w:val="00AE200A"/>
    <w:rsid w:val="00AE2E09"/>
    <w:rsid w:val="00AE402E"/>
    <w:rsid w:val="00AE47E5"/>
    <w:rsid w:val="00AE4A6F"/>
    <w:rsid w:val="00AE4B5B"/>
    <w:rsid w:val="00AE4BAC"/>
    <w:rsid w:val="00AE52AA"/>
    <w:rsid w:val="00AE54F7"/>
    <w:rsid w:val="00AE5AB2"/>
    <w:rsid w:val="00AE5FD5"/>
    <w:rsid w:val="00AE6E00"/>
    <w:rsid w:val="00AE7BD3"/>
    <w:rsid w:val="00AF1419"/>
    <w:rsid w:val="00AF14F4"/>
    <w:rsid w:val="00AF19C3"/>
    <w:rsid w:val="00AF1ABD"/>
    <w:rsid w:val="00AF2ADA"/>
    <w:rsid w:val="00AF2CC9"/>
    <w:rsid w:val="00AF2F31"/>
    <w:rsid w:val="00AF3003"/>
    <w:rsid w:val="00AF4C69"/>
    <w:rsid w:val="00AF5526"/>
    <w:rsid w:val="00AF5955"/>
    <w:rsid w:val="00AF79FE"/>
    <w:rsid w:val="00AF7F44"/>
    <w:rsid w:val="00B00210"/>
    <w:rsid w:val="00B0032B"/>
    <w:rsid w:val="00B01A66"/>
    <w:rsid w:val="00B01F15"/>
    <w:rsid w:val="00B04390"/>
    <w:rsid w:val="00B056AE"/>
    <w:rsid w:val="00B07332"/>
    <w:rsid w:val="00B075FC"/>
    <w:rsid w:val="00B103E5"/>
    <w:rsid w:val="00B109EE"/>
    <w:rsid w:val="00B11578"/>
    <w:rsid w:val="00B11FD7"/>
    <w:rsid w:val="00B126F9"/>
    <w:rsid w:val="00B13D1E"/>
    <w:rsid w:val="00B14A1E"/>
    <w:rsid w:val="00B14E7D"/>
    <w:rsid w:val="00B160F9"/>
    <w:rsid w:val="00B16EDD"/>
    <w:rsid w:val="00B16EE8"/>
    <w:rsid w:val="00B17688"/>
    <w:rsid w:val="00B17869"/>
    <w:rsid w:val="00B20023"/>
    <w:rsid w:val="00B2172E"/>
    <w:rsid w:val="00B21B97"/>
    <w:rsid w:val="00B223C7"/>
    <w:rsid w:val="00B23831"/>
    <w:rsid w:val="00B23A38"/>
    <w:rsid w:val="00B246B9"/>
    <w:rsid w:val="00B24992"/>
    <w:rsid w:val="00B24FBD"/>
    <w:rsid w:val="00B2652B"/>
    <w:rsid w:val="00B26A89"/>
    <w:rsid w:val="00B27737"/>
    <w:rsid w:val="00B3025B"/>
    <w:rsid w:val="00B303E4"/>
    <w:rsid w:val="00B30654"/>
    <w:rsid w:val="00B30BC0"/>
    <w:rsid w:val="00B30D9C"/>
    <w:rsid w:val="00B30DD0"/>
    <w:rsid w:val="00B311EA"/>
    <w:rsid w:val="00B31AF1"/>
    <w:rsid w:val="00B3252F"/>
    <w:rsid w:val="00B32946"/>
    <w:rsid w:val="00B32975"/>
    <w:rsid w:val="00B3302B"/>
    <w:rsid w:val="00B3315D"/>
    <w:rsid w:val="00B33531"/>
    <w:rsid w:val="00B33C28"/>
    <w:rsid w:val="00B34EBD"/>
    <w:rsid w:val="00B356C5"/>
    <w:rsid w:val="00B35750"/>
    <w:rsid w:val="00B36086"/>
    <w:rsid w:val="00B36124"/>
    <w:rsid w:val="00B364F9"/>
    <w:rsid w:val="00B366A1"/>
    <w:rsid w:val="00B3683A"/>
    <w:rsid w:val="00B3727B"/>
    <w:rsid w:val="00B37879"/>
    <w:rsid w:val="00B37A7A"/>
    <w:rsid w:val="00B37B31"/>
    <w:rsid w:val="00B37FF5"/>
    <w:rsid w:val="00B40201"/>
    <w:rsid w:val="00B41033"/>
    <w:rsid w:val="00B41B54"/>
    <w:rsid w:val="00B41FBA"/>
    <w:rsid w:val="00B4247F"/>
    <w:rsid w:val="00B42A99"/>
    <w:rsid w:val="00B4329F"/>
    <w:rsid w:val="00B4398F"/>
    <w:rsid w:val="00B4459B"/>
    <w:rsid w:val="00B44931"/>
    <w:rsid w:val="00B4593A"/>
    <w:rsid w:val="00B45CCF"/>
    <w:rsid w:val="00B45F3E"/>
    <w:rsid w:val="00B46419"/>
    <w:rsid w:val="00B473D3"/>
    <w:rsid w:val="00B47FF5"/>
    <w:rsid w:val="00B515B2"/>
    <w:rsid w:val="00B5169D"/>
    <w:rsid w:val="00B52363"/>
    <w:rsid w:val="00B53358"/>
    <w:rsid w:val="00B534BC"/>
    <w:rsid w:val="00B540C8"/>
    <w:rsid w:val="00B5449F"/>
    <w:rsid w:val="00B54C94"/>
    <w:rsid w:val="00B563A8"/>
    <w:rsid w:val="00B56D1A"/>
    <w:rsid w:val="00B56D57"/>
    <w:rsid w:val="00B56E0C"/>
    <w:rsid w:val="00B5769F"/>
    <w:rsid w:val="00B5772F"/>
    <w:rsid w:val="00B60B7B"/>
    <w:rsid w:val="00B61AE2"/>
    <w:rsid w:val="00B6258D"/>
    <w:rsid w:val="00B62D3E"/>
    <w:rsid w:val="00B63173"/>
    <w:rsid w:val="00B63CF5"/>
    <w:rsid w:val="00B64CB5"/>
    <w:rsid w:val="00B653D6"/>
    <w:rsid w:val="00B654AE"/>
    <w:rsid w:val="00B658F6"/>
    <w:rsid w:val="00B65A22"/>
    <w:rsid w:val="00B6627C"/>
    <w:rsid w:val="00B66BE3"/>
    <w:rsid w:val="00B66D48"/>
    <w:rsid w:val="00B67257"/>
    <w:rsid w:val="00B67450"/>
    <w:rsid w:val="00B676C4"/>
    <w:rsid w:val="00B67EB1"/>
    <w:rsid w:val="00B700C4"/>
    <w:rsid w:val="00B70199"/>
    <w:rsid w:val="00B708DC"/>
    <w:rsid w:val="00B70CE2"/>
    <w:rsid w:val="00B7175F"/>
    <w:rsid w:val="00B71A4F"/>
    <w:rsid w:val="00B72868"/>
    <w:rsid w:val="00B732EF"/>
    <w:rsid w:val="00B74177"/>
    <w:rsid w:val="00B74585"/>
    <w:rsid w:val="00B75A3A"/>
    <w:rsid w:val="00B7695B"/>
    <w:rsid w:val="00B76AE9"/>
    <w:rsid w:val="00B76E48"/>
    <w:rsid w:val="00B7777D"/>
    <w:rsid w:val="00B77832"/>
    <w:rsid w:val="00B804F6"/>
    <w:rsid w:val="00B81A66"/>
    <w:rsid w:val="00B81F3D"/>
    <w:rsid w:val="00B82002"/>
    <w:rsid w:val="00B82060"/>
    <w:rsid w:val="00B821FE"/>
    <w:rsid w:val="00B82547"/>
    <w:rsid w:val="00B82616"/>
    <w:rsid w:val="00B83F9F"/>
    <w:rsid w:val="00B85CE6"/>
    <w:rsid w:val="00B873E8"/>
    <w:rsid w:val="00B87784"/>
    <w:rsid w:val="00B87BDF"/>
    <w:rsid w:val="00B900DF"/>
    <w:rsid w:val="00B913A5"/>
    <w:rsid w:val="00B92AEF"/>
    <w:rsid w:val="00B93B66"/>
    <w:rsid w:val="00B953DD"/>
    <w:rsid w:val="00B95E8B"/>
    <w:rsid w:val="00B9612C"/>
    <w:rsid w:val="00B9644D"/>
    <w:rsid w:val="00B96C77"/>
    <w:rsid w:val="00B97E81"/>
    <w:rsid w:val="00BA06A7"/>
    <w:rsid w:val="00BA0C3B"/>
    <w:rsid w:val="00BA161A"/>
    <w:rsid w:val="00BA19B7"/>
    <w:rsid w:val="00BA2B1C"/>
    <w:rsid w:val="00BA3A12"/>
    <w:rsid w:val="00BA461B"/>
    <w:rsid w:val="00BA5868"/>
    <w:rsid w:val="00BA5ED9"/>
    <w:rsid w:val="00BA67E7"/>
    <w:rsid w:val="00BA6867"/>
    <w:rsid w:val="00BA6F41"/>
    <w:rsid w:val="00BB03A0"/>
    <w:rsid w:val="00BB0421"/>
    <w:rsid w:val="00BB06A1"/>
    <w:rsid w:val="00BB10F5"/>
    <w:rsid w:val="00BB24D9"/>
    <w:rsid w:val="00BB3250"/>
    <w:rsid w:val="00BB50A7"/>
    <w:rsid w:val="00BB54AE"/>
    <w:rsid w:val="00BB5EA2"/>
    <w:rsid w:val="00BB6B3E"/>
    <w:rsid w:val="00BB7845"/>
    <w:rsid w:val="00BC08C1"/>
    <w:rsid w:val="00BC0EDB"/>
    <w:rsid w:val="00BC123E"/>
    <w:rsid w:val="00BC1244"/>
    <w:rsid w:val="00BC1360"/>
    <w:rsid w:val="00BC141A"/>
    <w:rsid w:val="00BC1A74"/>
    <w:rsid w:val="00BC1AEA"/>
    <w:rsid w:val="00BC222F"/>
    <w:rsid w:val="00BC235D"/>
    <w:rsid w:val="00BC2509"/>
    <w:rsid w:val="00BC2CFE"/>
    <w:rsid w:val="00BC3507"/>
    <w:rsid w:val="00BC3F06"/>
    <w:rsid w:val="00BC45F7"/>
    <w:rsid w:val="00BC461F"/>
    <w:rsid w:val="00BC498A"/>
    <w:rsid w:val="00BC512D"/>
    <w:rsid w:val="00BC5164"/>
    <w:rsid w:val="00BC5A83"/>
    <w:rsid w:val="00BC5EEE"/>
    <w:rsid w:val="00BC6888"/>
    <w:rsid w:val="00BC6C66"/>
    <w:rsid w:val="00BC6CAF"/>
    <w:rsid w:val="00BC7140"/>
    <w:rsid w:val="00BC7EE0"/>
    <w:rsid w:val="00BD0469"/>
    <w:rsid w:val="00BD0567"/>
    <w:rsid w:val="00BD095A"/>
    <w:rsid w:val="00BD0CC1"/>
    <w:rsid w:val="00BD0F91"/>
    <w:rsid w:val="00BD1032"/>
    <w:rsid w:val="00BD1CEF"/>
    <w:rsid w:val="00BD2580"/>
    <w:rsid w:val="00BD2CA8"/>
    <w:rsid w:val="00BD2FBF"/>
    <w:rsid w:val="00BD4AB8"/>
    <w:rsid w:val="00BD587E"/>
    <w:rsid w:val="00BD6164"/>
    <w:rsid w:val="00BD6189"/>
    <w:rsid w:val="00BD641B"/>
    <w:rsid w:val="00BD695A"/>
    <w:rsid w:val="00BD6E35"/>
    <w:rsid w:val="00BE011E"/>
    <w:rsid w:val="00BE0766"/>
    <w:rsid w:val="00BE0FE7"/>
    <w:rsid w:val="00BE1FD0"/>
    <w:rsid w:val="00BE207A"/>
    <w:rsid w:val="00BE23D3"/>
    <w:rsid w:val="00BE24B8"/>
    <w:rsid w:val="00BE2B82"/>
    <w:rsid w:val="00BE2C8F"/>
    <w:rsid w:val="00BE2E29"/>
    <w:rsid w:val="00BE2FE2"/>
    <w:rsid w:val="00BE5C84"/>
    <w:rsid w:val="00BE628E"/>
    <w:rsid w:val="00BE63E1"/>
    <w:rsid w:val="00BE65BA"/>
    <w:rsid w:val="00BE6F50"/>
    <w:rsid w:val="00BE7E1B"/>
    <w:rsid w:val="00BE7F49"/>
    <w:rsid w:val="00BF0CF6"/>
    <w:rsid w:val="00BF0DA3"/>
    <w:rsid w:val="00BF0FEF"/>
    <w:rsid w:val="00BF254A"/>
    <w:rsid w:val="00BF25EA"/>
    <w:rsid w:val="00BF2C0D"/>
    <w:rsid w:val="00BF2DB0"/>
    <w:rsid w:val="00BF3324"/>
    <w:rsid w:val="00BF3740"/>
    <w:rsid w:val="00BF3B1E"/>
    <w:rsid w:val="00BF3E27"/>
    <w:rsid w:val="00BF40AB"/>
    <w:rsid w:val="00BF4282"/>
    <w:rsid w:val="00BF4308"/>
    <w:rsid w:val="00BF44F5"/>
    <w:rsid w:val="00BF4AB9"/>
    <w:rsid w:val="00BF51D5"/>
    <w:rsid w:val="00BF5385"/>
    <w:rsid w:val="00BF57B8"/>
    <w:rsid w:val="00BF5ECA"/>
    <w:rsid w:val="00BF67E1"/>
    <w:rsid w:val="00BF6FA3"/>
    <w:rsid w:val="00BF7571"/>
    <w:rsid w:val="00BF7B90"/>
    <w:rsid w:val="00BF7B93"/>
    <w:rsid w:val="00BF7E31"/>
    <w:rsid w:val="00BF7F40"/>
    <w:rsid w:val="00C000CA"/>
    <w:rsid w:val="00C00614"/>
    <w:rsid w:val="00C00E7B"/>
    <w:rsid w:val="00C00FF8"/>
    <w:rsid w:val="00C01D0F"/>
    <w:rsid w:val="00C02E4B"/>
    <w:rsid w:val="00C040E7"/>
    <w:rsid w:val="00C04B45"/>
    <w:rsid w:val="00C04EB8"/>
    <w:rsid w:val="00C056A7"/>
    <w:rsid w:val="00C05ACF"/>
    <w:rsid w:val="00C05B67"/>
    <w:rsid w:val="00C05DAB"/>
    <w:rsid w:val="00C062FB"/>
    <w:rsid w:val="00C06457"/>
    <w:rsid w:val="00C06F73"/>
    <w:rsid w:val="00C07316"/>
    <w:rsid w:val="00C0752F"/>
    <w:rsid w:val="00C109A7"/>
    <w:rsid w:val="00C112FC"/>
    <w:rsid w:val="00C118B9"/>
    <w:rsid w:val="00C119D6"/>
    <w:rsid w:val="00C11CAF"/>
    <w:rsid w:val="00C11CC2"/>
    <w:rsid w:val="00C12512"/>
    <w:rsid w:val="00C128E3"/>
    <w:rsid w:val="00C13246"/>
    <w:rsid w:val="00C13471"/>
    <w:rsid w:val="00C13555"/>
    <w:rsid w:val="00C13C44"/>
    <w:rsid w:val="00C14621"/>
    <w:rsid w:val="00C146B1"/>
    <w:rsid w:val="00C14F9E"/>
    <w:rsid w:val="00C15003"/>
    <w:rsid w:val="00C152C1"/>
    <w:rsid w:val="00C153E1"/>
    <w:rsid w:val="00C15823"/>
    <w:rsid w:val="00C159C7"/>
    <w:rsid w:val="00C16271"/>
    <w:rsid w:val="00C16466"/>
    <w:rsid w:val="00C16558"/>
    <w:rsid w:val="00C16647"/>
    <w:rsid w:val="00C16688"/>
    <w:rsid w:val="00C166E1"/>
    <w:rsid w:val="00C177B7"/>
    <w:rsid w:val="00C17B89"/>
    <w:rsid w:val="00C17DAF"/>
    <w:rsid w:val="00C2007C"/>
    <w:rsid w:val="00C20D76"/>
    <w:rsid w:val="00C21056"/>
    <w:rsid w:val="00C21A73"/>
    <w:rsid w:val="00C22A70"/>
    <w:rsid w:val="00C240A3"/>
    <w:rsid w:val="00C2443E"/>
    <w:rsid w:val="00C24470"/>
    <w:rsid w:val="00C2477E"/>
    <w:rsid w:val="00C2478D"/>
    <w:rsid w:val="00C247C0"/>
    <w:rsid w:val="00C24C01"/>
    <w:rsid w:val="00C25306"/>
    <w:rsid w:val="00C25CC9"/>
    <w:rsid w:val="00C26966"/>
    <w:rsid w:val="00C26E22"/>
    <w:rsid w:val="00C27BF1"/>
    <w:rsid w:val="00C30471"/>
    <w:rsid w:val="00C3173F"/>
    <w:rsid w:val="00C318AA"/>
    <w:rsid w:val="00C3306E"/>
    <w:rsid w:val="00C33102"/>
    <w:rsid w:val="00C33149"/>
    <w:rsid w:val="00C33E5C"/>
    <w:rsid w:val="00C3427E"/>
    <w:rsid w:val="00C342BE"/>
    <w:rsid w:val="00C343D8"/>
    <w:rsid w:val="00C34DE5"/>
    <w:rsid w:val="00C35CF1"/>
    <w:rsid w:val="00C36998"/>
    <w:rsid w:val="00C36E4E"/>
    <w:rsid w:val="00C37644"/>
    <w:rsid w:val="00C37CC7"/>
    <w:rsid w:val="00C40186"/>
    <w:rsid w:val="00C40910"/>
    <w:rsid w:val="00C40DA9"/>
    <w:rsid w:val="00C41724"/>
    <w:rsid w:val="00C4180E"/>
    <w:rsid w:val="00C418AE"/>
    <w:rsid w:val="00C42849"/>
    <w:rsid w:val="00C42F2A"/>
    <w:rsid w:val="00C43218"/>
    <w:rsid w:val="00C433CB"/>
    <w:rsid w:val="00C43499"/>
    <w:rsid w:val="00C43625"/>
    <w:rsid w:val="00C43B21"/>
    <w:rsid w:val="00C43BD7"/>
    <w:rsid w:val="00C44B4D"/>
    <w:rsid w:val="00C450A7"/>
    <w:rsid w:val="00C4538C"/>
    <w:rsid w:val="00C47256"/>
    <w:rsid w:val="00C4745F"/>
    <w:rsid w:val="00C475B7"/>
    <w:rsid w:val="00C476E1"/>
    <w:rsid w:val="00C478C1"/>
    <w:rsid w:val="00C478D3"/>
    <w:rsid w:val="00C52566"/>
    <w:rsid w:val="00C527BD"/>
    <w:rsid w:val="00C53615"/>
    <w:rsid w:val="00C53830"/>
    <w:rsid w:val="00C53B69"/>
    <w:rsid w:val="00C53C6C"/>
    <w:rsid w:val="00C53E0C"/>
    <w:rsid w:val="00C54713"/>
    <w:rsid w:val="00C552BE"/>
    <w:rsid w:val="00C55992"/>
    <w:rsid w:val="00C55B8E"/>
    <w:rsid w:val="00C57708"/>
    <w:rsid w:val="00C579E7"/>
    <w:rsid w:val="00C57F3A"/>
    <w:rsid w:val="00C60CDC"/>
    <w:rsid w:val="00C618EA"/>
    <w:rsid w:val="00C61F76"/>
    <w:rsid w:val="00C623C0"/>
    <w:rsid w:val="00C63524"/>
    <w:rsid w:val="00C63791"/>
    <w:rsid w:val="00C637F9"/>
    <w:rsid w:val="00C6504C"/>
    <w:rsid w:val="00C651A1"/>
    <w:rsid w:val="00C651F6"/>
    <w:rsid w:val="00C65466"/>
    <w:rsid w:val="00C65996"/>
    <w:rsid w:val="00C65F02"/>
    <w:rsid w:val="00C670EB"/>
    <w:rsid w:val="00C67643"/>
    <w:rsid w:val="00C67DB0"/>
    <w:rsid w:val="00C703FD"/>
    <w:rsid w:val="00C709B1"/>
    <w:rsid w:val="00C712B4"/>
    <w:rsid w:val="00C713B0"/>
    <w:rsid w:val="00C714B0"/>
    <w:rsid w:val="00C7226E"/>
    <w:rsid w:val="00C722BD"/>
    <w:rsid w:val="00C72AA6"/>
    <w:rsid w:val="00C7307A"/>
    <w:rsid w:val="00C73352"/>
    <w:rsid w:val="00C73851"/>
    <w:rsid w:val="00C73F6A"/>
    <w:rsid w:val="00C7440B"/>
    <w:rsid w:val="00C746B8"/>
    <w:rsid w:val="00C75D3C"/>
    <w:rsid w:val="00C75E46"/>
    <w:rsid w:val="00C75ED5"/>
    <w:rsid w:val="00C77516"/>
    <w:rsid w:val="00C77B34"/>
    <w:rsid w:val="00C80314"/>
    <w:rsid w:val="00C80B0A"/>
    <w:rsid w:val="00C80D69"/>
    <w:rsid w:val="00C81B2F"/>
    <w:rsid w:val="00C82A29"/>
    <w:rsid w:val="00C82A6D"/>
    <w:rsid w:val="00C82CC7"/>
    <w:rsid w:val="00C8349A"/>
    <w:rsid w:val="00C835FC"/>
    <w:rsid w:val="00C83888"/>
    <w:rsid w:val="00C83E87"/>
    <w:rsid w:val="00C84190"/>
    <w:rsid w:val="00C8430B"/>
    <w:rsid w:val="00C84540"/>
    <w:rsid w:val="00C84A2B"/>
    <w:rsid w:val="00C84E68"/>
    <w:rsid w:val="00C8585A"/>
    <w:rsid w:val="00C8653E"/>
    <w:rsid w:val="00C8658E"/>
    <w:rsid w:val="00C86D10"/>
    <w:rsid w:val="00C87117"/>
    <w:rsid w:val="00C872E6"/>
    <w:rsid w:val="00C8753F"/>
    <w:rsid w:val="00C876B7"/>
    <w:rsid w:val="00C90677"/>
    <w:rsid w:val="00C90886"/>
    <w:rsid w:val="00C90A8F"/>
    <w:rsid w:val="00C92309"/>
    <w:rsid w:val="00C923BE"/>
    <w:rsid w:val="00C92C5E"/>
    <w:rsid w:val="00C92F80"/>
    <w:rsid w:val="00C939D2"/>
    <w:rsid w:val="00C942A1"/>
    <w:rsid w:val="00C945BE"/>
    <w:rsid w:val="00C9557C"/>
    <w:rsid w:val="00C95682"/>
    <w:rsid w:val="00C95E28"/>
    <w:rsid w:val="00C96CF9"/>
    <w:rsid w:val="00C97F0E"/>
    <w:rsid w:val="00CA006B"/>
    <w:rsid w:val="00CA051E"/>
    <w:rsid w:val="00CA0B32"/>
    <w:rsid w:val="00CA1871"/>
    <w:rsid w:val="00CA1A05"/>
    <w:rsid w:val="00CA1B2D"/>
    <w:rsid w:val="00CA2DA6"/>
    <w:rsid w:val="00CA3790"/>
    <w:rsid w:val="00CA4190"/>
    <w:rsid w:val="00CA44CA"/>
    <w:rsid w:val="00CA4746"/>
    <w:rsid w:val="00CA48A4"/>
    <w:rsid w:val="00CA512D"/>
    <w:rsid w:val="00CA5BC7"/>
    <w:rsid w:val="00CA5DA4"/>
    <w:rsid w:val="00CA67FC"/>
    <w:rsid w:val="00CA6AA3"/>
    <w:rsid w:val="00CA6AE1"/>
    <w:rsid w:val="00CA6C68"/>
    <w:rsid w:val="00CA7042"/>
    <w:rsid w:val="00CA7F61"/>
    <w:rsid w:val="00CB0B93"/>
    <w:rsid w:val="00CB0C91"/>
    <w:rsid w:val="00CB1676"/>
    <w:rsid w:val="00CB2817"/>
    <w:rsid w:val="00CB2855"/>
    <w:rsid w:val="00CB2F9E"/>
    <w:rsid w:val="00CB3BF3"/>
    <w:rsid w:val="00CB3E12"/>
    <w:rsid w:val="00CB4C9C"/>
    <w:rsid w:val="00CB4D57"/>
    <w:rsid w:val="00CB555A"/>
    <w:rsid w:val="00CB56BC"/>
    <w:rsid w:val="00CB64FD"/>
    <w:rsid w:val="00CB661B"/>
    <w:rsid w:val="00CB7F05"/>
    <w:rsid w:val="00CC0732"/>
    <w:rsid w:val="00CC19A5"/>
    <w:rsid w:val="00CC1A07"/>
    <w:rsid w:val="00CC1B0B"/>
    <w:rsid w:val="00CC1D0E"/>
    <w:rsid w:val="00CC23A8"/>
    <w:rsid w:val="00CC2AA2"/>
    <w:rsid w:val="00CC3D66"/>
    <w:rsid w:val="00CC3F47"/>
    <w:rsid w:val="00CC4246"/>
    <w:rsid w:val="00CC580B"/>
    <w:rsid w:val="00CC6943"/>
    <w:rsid w:val="00CC6C92"/>
    <w:rsid w:val="00CC6EAF"/>
    <w:rsid w:val="00CC70CC"/>
    <w:rsid w:val="00CC7D8B"/>
    <w:rsid w:val="00CD0A9B"/>
    <w:rsid w:val="00CD0B85"/>
    <w:rsid w:val="00CD0DC8"/>
    <w:rsid w:val="00CD11B7"/>
    <w:rsid w:val="00CD1A9F"/>
    <w:rsid w:val="00CD222D"/>
    <w:rsid w:val="00CD23C8"/>
    <w:rsid w:val="00CD2565"/>
    <w:rsid w:val="00CD2C12"/>
    <w:rsid w:val="00CD3954"/>
    <w:rsid w:val="00CD4AAB"/>
    <w:rsid w:val="00CD4C66"/>
    <w:rsid w:val="00CD4DF3"/>
    <w:rsid w:val="00CD550E"/>
    <w:rsid w:val="00CD5BCF"/>
    <w:rsid w:val="00CD5D95"/>
    <w:rsid w:val="00CD7AB6"/>
    <w:rsid w:val="00CE0ACC"/>
    <w:rsid w:val="00CE0EBD"/>
    <w:rsid w:val="00CE10FA"/>
    <w:rsid w:val="00CE15D6"/>
    <w:rsid w:val="00CE1DA7"/>
    <w:rsid w:val="00CE1F22"/>
    <w:rsid w:val="00CE267F"/>
    <w:rsid w:val="00CE2C34"/>
    <w:rsid w:val="00CE4E2C"/>
    <w:rsid w:val="00CE4F4F"/>
    <w:rsid w:val="00CE519D"/>
    <w:rsid w:val="00CE5635"/>
    <w:rsid w:val="00CE581F"/>
    <w:rsid w:val="00CE6611"/>
    <w:rsid w:val="00CE7590"/>
    <w:rsid w:val="00CF0014"/>
    <w:rsid w:val="00CF1CF7"/>
    <w:rsid w:val="00CF25AD"/>
    <w:rsid w:val="00CF3776"/>
    <w:rsid w:val="00CF3A8C"/>
    <w:rsid w:val="00CF50A5"/>
    <w:rsid w:val="00CF51A6"/>
    <w:rsid w:val="00CF5256"/>
    <w:rsid w:val="00CF5510"/>
    <w:rsid w:val="00CF6DB1"/>
    <w:rsid w:val="00CF7858"/>
    <w:rsid w:val="00D0021E"/>
    <w:rsid w:val="00D00E6B"/>
    <w:rsid w:val="00D01920"/>
    <w:rsid w:val="00D01CB3"/>
    <w:rsid w:val="00D025A8"/>
    <w:rsid w:val="00D0292E"/>
    <w:rsid w:val="00D04522"/>
    <w:rsid w:val="00D0480C"/>
    <w:rsid w:val="00D0523C"/>
    <w:rsid w:val="00D0524F"/>
    <w:rsid w:val="00D052AA"/>
    <w:rsid w:val="00D057CA"/>
    <w:rsid w:val="00D06912"/>
    <w:rsid w:val="00D069CF"/>
    <w:rsid w:val="00D06F18"/>
    <w:rsid w:val="00D0718B"/>
    <w:rsid w:val="00D07452"/>
    <w:rsid w:val="00D077B8"/>
    <w:rsid w:val="00D07E29"/>
    <w:rsid w:val="00D1033B"/>
    <w:rsid w:val="00D103BE"/>
    <w:rsid w:val="00D1063F"/>
    <w:rsid w:val="00D10847"/>
    <w:rsid w:val="00D11385"/>
    <w:rsid w:val="00D121AB"/>
    <w:rsid w:val="00D12E9A"/>
    <w:rsid w:val="00D12EDA"/>
    <w:rsid w:val="00D138A3"/>
    <w:rsid w:val="00D13B0D"/>
    <w:rsid w:val="00D13FDA"/>
    <w:rsid w:val="00D14949"/>
    <w:rsid w:val="00D14C79"/>
    <w:rsid w:val="00D14D02"/>
    <w:rsid w:val="00D14D3B"/>
    <w:rsid w:val="00D1527E"/>
    <w:rsid w:val="00D155A5"/>
    <w:rsid w:val="00D160A9"/>
    <w:rsid w:val="00D16690"/>
    <w:rsid w:val="00D16A56"/>
    <w:rsid w:val="00D17428"/>
    <w:rsid w:val="00D176E9"/>
    <w:rsid w:val="00D179FC"/>
    <w:rsid w:val="00D20CB6"/>
    <w:rsid w:val="00D20CD5"/>
    <w:rsid w:val="00D21EB0"/>
    <w:rsid w:val="00D224F5"/>
    <w:rsid w:val="00D2331B"/>
    <w:rsid w:val="00D236E1"/>
    <w:rsid w:val="00D23E16"/>
    <w:rsid w:val="00D24503"/>
    <w:rsid w:val="00D24BF4"/>
    <w:rsid w:val="00D24C85"/>
    <w:rsid w:val="00D25FD2"/>
    <w:rsid w:val="00D27608"/>
    <w:rsid w:val="00D27BA5"/>
    <w:rsid w:val="00D27C0A"/>
    <w:rsid w:val="00D27C1F"/>
    <w:rsid w:val="00D27FC2"/>
    <w:rsid w:val="00D305CE"/>
    <w:rsid w:val="00D30754"/>
    <w:rsid w:val="00D317AD"/>
    <w:rsid w:val="00D3282C"/>
    <w:rsid w:val="00D34F16"/>
    <w:rsid w:val="00D34F9D"/>
    <w:rsid w:val="00D35468"/>
    <w:rsid w:val="00D35AFC"/>
    <w:rsid w:val="00D360CD"/>
    <w:rsid w:val="00D3695C"/>
    <w:rsid w:val="00D37101"/>
    <w:rsid w:val="00D40E29"/>
    <w:rsid w:val="00D43441"/>
    <w:rsid w:val="00D43D65"/>
    <w:rsid w:val="00D44394"/>
    <w:rsid w:val="00D4439F"/>
    <w:rsid w:val="00D4449C"/>
    <w:rsid w:val="00D447DE"/>
    <w:rsid w:val="00D45167"/>
    <w:rsid w:val="00D4624F"/>
    <w:rsid w:val="00D465D8"/>
    <w:rsid w:val="00D51A19"/>
    <w:rsid w:val="00D5234F"/>
    <w:rsid w:val="00D5479A"/>
    <w:rsid w:val="00D54FF5"/>
    <w:rsid w:val="00D55E00"/>
    <w:rsid w:val="00D5799A"/>
    <w:rsid w:val="00D579C7"/>
    <w:rsid w:val="00D57C6D"/>
    <w:rsid w:val="00D603AD"/>
    <w:rsid w:val="00D60D2A"/>
    <w:rsid w:val="00D6169A"/>
    <w:rsid w:val="00D61FB1"/>
    <w:rsid w:val="00D62149"/>
    <w:rsid w:val="00D621A0"/>
    <w:rsid w:val="00D6283A"/>
    <w:rsid w:val="00D62903"/>
    <w:rsid w:val="00D63DCB"/>
    <w:rsid w:val="00D63F54"/>
    <w:rsid w:val="00D66E3F"/>
    <w:rsid w:val="00D67378"/>
    <w:rsid w:val="00D677D9"/>
    <w:rsid w:val="00D678DE"/>
    <w:rsid w:val="00D67C12"/>
    <w:rsid w:val="00D67D82"/>
    <w:rsid w:val="00D7007E"/>
    <w:rsid w:val="00D713FD"/>
    <w:rsid w:val="00D71AB2"/>
    <w:rsid w:val="00D723E5"/>
    <w:rsid w:val="00D72F01"/>
    <w:rsid w:val="00D731F4"/>
    <w:rsid w:val="00D732F2"/>
    <w:rsid w:val="00D73322"/>
    <w:rsid w:val="00D733A2"/>
    <w:rsid w:val="00D73449"/>
    <w:rsid w:val="00D74595"/>
    <w:rsid w:val="00D74E27"/>
    <w:rsid w:val="00D7535C"/>
    <w:rsid w:val="00D76274"/>
    <w:rsid w:val="00D763D4"/>
    <w:rsid w:val="00D77267"/>
    <w:rsid w:val="00D77B90"/>
    <w:rsid w:val="00D807AC"/>
    <w:rsid w:val="00D80DBC"/>
    <w:rsid w:val="00D812E4"/>
    <w:rsid w:val="00D812F4"/>
    <w:rsid w:val="00D81309"/>
    <w:rsid w:val="00D81A77"/>
    <w:rsid w:val="00D82479"/>
    <w:rsid w:val="00D82DD3"/>
    <w:rsid w:val="00D82DE0"/>
    <w:rsid w:val="00D82E95"/>
    <w:rsid w:val="00D8341D"/>
    <w:rsid w:val="00D83513"/>
    <w:rsid w:val="00D8373D"/>
    <w:rsid w:val="00D84727"/>
    <w:rsid w:val="00D85821"/>
    <w:rsid w:val="00D86289"/>
    <w:rsid w:val="00D876E4"/>
    <w:rsid w:val="00D912C4"/>
    <w:rsid w:val="00D91F52"/>
    <w:rsid w:val="00D922BD"/>
    <w:rsid w:val="00D9260A"/>
    <w:rsid w:val="00D950D3"/>
    <w:rsid w:val="00D9588F"/>
    <w:rsid w:val="00D95B31"/>
    <w:rsid w:val="00D95CBC"/>
    <w:rsid w:val="00D9628D"/>
    <w:rsid w:val="00D97A9D"/>
    <w:rsid w:val="00D97B37"/>
    <w:rsid w:val="00DA15CD"/>
    <w:rsid w:val="00DA1AB7"/>
    <w:rsid w:val="00DA2604"/>
    <w:rsid w:val="00DA28F9"/>
    <w:rsid w:val="00DA3676"/>
    <w:rsid w:val="00DA4B97"/>
    <w:rsid w:val="00DA4E79"/>
    <w:rsid w:val="00DA54A2"/>
    <w:rsid w:val="00DA5D71"/>
    <w:rsid w:val="00DA6975"/>
    <w:rsid w:val="00DA702B"/>
    <w:rsid w:val="00DA7867"/>
    <w:rsid w:val="00DA7C22"/>
    <w:rsid w:val="00DB062C"/>
    <w:rsid w:val="00DB0A9E"/>
    <w:rsid w:val="00DB0CEF"/>
    <w:rsid w:val="00DB1061"/>
    <w:rsid w:val="00DB152A"/>
    <w:rsid w:val="00DB1A1E"/>
    <w:rsid w:val="00DB21C3"/>
    <w:rsid w:val="00DB2BEB"/>
    <w:rsid w:val="00DB303A"/>
    <w:rsid w:val="00DB3528"/>
    <w:rsid w:val="00DB4117"/>
    <w:rsid w:val="00DB4DBD"/>
    <w:rsid w:val="00DB4F6F"/>
    <w:rsid w:val="00DB58FA"/>
    <w:rsid w:val="00DB68B9"/>
    <w:rsid w:val="00DB7ECF"/>
    <w:rsid w:val="00DC02A6"/>
    <w:rsid w:val="00DC1D33"/>
    <w:rsid w:val="00DC204B"/>
    <w:rsid w:val="00DC29CE"/>
    <w:rsid w:val="00DC30AD"/>
    <w:rsid w:val="00DC35C8"/>
    <w:rsid w:val="00DC39A3"/>
    <w:rsid w:val="00DC42B8"/>
    <w:rsid w:val="00DC5B5A"/>
    <w:rsid w:val="00DC678D"/>
    <w:rsid w:val="00DC684D"/>
    <w:rsid w:val="00DC7010"/>
    <w:rsid w:val="00DC76CF"/>
    <w:rsid w:val="00DC7819"/>
    <w:rsid w:val="00DD0D2A"/>
    <w:rsid w:val="00DD105A"/>
    <w:rsid w:val="00DD252C"/>
    <w:rsid w:val="00DD2960"/>
    <w:rsid w:val="00DD2C6B"/>
    <w:rsid w:val="00DD2E14"/>
    <w:rsid w:val="00DD34B2"/>
    <w:rsid w:val="00DD3EC4"/>
    <w:rsid w:val="00DD4CC3"/>
    <w:rsid w:val="00DD4E7B"/>
    <w:rsid w:val="00DD4FD0"/>
    <w:rsid w:val="00DD4FF3"/>
    <w:rsid w:val="00DD721F"/>
    <w:rsid w:val="00DD7223"/>
    <w:rsid w:val="00DE2145"/>
    <w:rsid w:val="00DE219E"/>
    <w:rsid w:val="00DE27D7"/>
    <w:rsid w:val="00DE2A2C"/>
    <w:rsid w:val="00DE2CCD"/>
    <w:rsid w:val="00DE3F75"/>
    <w:rsid w:val="00DE54D2"/>
    <w:rsid w:val="00DE609B"/>
    <w:rsid w:val="00DE77E5"/>
    <w:rsid w:val="00DF0724"/>
    <w:rsid w:val="00DF16C9"/>
    <w:rsid w:val="00DF2199"/>
    <w:rsid w:val="00DF3FBB"/>
    <w:rsid w:val="00DF49FB"/>
    <w:rsid w:val="00DF4BBD"/>
    <w:rsid w:val="00DF65A1"/>
    <w:rsid w:val="00DF6CD5"/>
    <w:rsid w:val="00DF6FEE"/>
    <w:rsid w:val="00E00D88"/>
    <w:rsid w:val="00E01560"/>
    <w:rsid w:val="00E01649"/>
    <w:rsid w:val="00E019D3"/>
    <w:rsid w:val="00E02507"/>
    <w:rsid w:val="00E02643"/>
    <w:rsid w:val="00E02A5E"/>
    <w:rsid w:val="00E035EC"/>
    <w:rsid w:val="00E03E80"/>
    <w:rsid w:val="00E04650"/>
    <w:rsid w:val="00E046B0"/>
    <w:rsid w:val="00E04C40"/>
    <w:rsid w:val="00E0506B"/>
    <w:rsid w:val="00E0596B"/>
    <w:rsid w:val="00E05AF7"/>
    <w:rsid w:val="00E060FF"/>
    <w:rsid w:val="00E06B9A"/>
    <w:rsid w:val="00E07191"/>
    <w:rsid w:val="00E07B0F"/>
    <w:rsid w:val="00E07D00"/>
    <w:rsid w:val="00E10145"/>
    <w:rsid w:val="00E10801"/>
    <w:rsid w:val="00E11294"/>
    <w:rsid w:val="00E12629"/>
    <w:rsid w:val="00E1500C"/>
    <w:rsid w:val="00E15E29"/>
    <w:rsid w:val="00E16647"/>
    <w:rsid w:val="00E170AC"/>
    <w:rsid w:val="00E17963"/>
    <w:rsid w:val="00E17E4E"/>
    <w:rsid w:val="00E20E4B"/>
    <w:rsid w:val="00E21DD1"/>
    <w:rsid w:val="00E21E04"/>
    <w:rsid w:val="00E21EBB"/>
    <w:rsid w:val="00E23934"/>
    <w:rsid w:val="00E24A27"/>
    <w:rsid w:val="00E26D80"/>
    <w:rsid w:val="00E26EE8"/>
    <w:rsid w:val="00E27475"/>
    <w:rsid w:val="00E27585"/>
    <w:rsid w:val="00E27C80"/>
    <w:rsid w:val="00E3001E"/>
    <w:rsid w:val="00E314A5"/>
    <w:rsid w:val="00E328BC"/>
    <w:rsid w:val="00E33502"/>
    <w:rsid w:val="00E33723"/>
    <w:rsid w:val="00E33781"/>
    <w:rsid w:val="00E33B2E"/>
    <w:rsid w:val="00E343E2"/>
    <w:rsid w:val="00E34467"/>
    <w:rsid w:val="00E34FB5"/>
    <w:rsid w:val="00E356FF"/>
    <w:rsid w:val="00E35764"/>
    <w:rsid w:val="00E3578E"/>
    <w:rsid w:val="00E357CF"/>
    <w:rsid w:val="00E35BEC"/>
    <w:rsid w:val="00E36177"/>
    <w:rsid w:val="00E36261"/>
    <w:rsid w:val="00E36276"/>
    <w:rsid w:val="00E36B0F"/>
    <w:rsid w:val="00E36E63"/>
    <w:rsid w:val="00E3702A"/>
    <w:rsid w:val="00E370C8"/>
    <w:rsid w:val="00E37327"/>
    <w:rsid w:val="00E3743E"/>
    <w:rsid w:val="00E4047D"/>
    <w:rsid w:val="00E422B2"/>
    <w:rsid w:val="00E42944"/>
    <w:rsid w:val="00E429E8"/>
    <w:rsid w:val="00E4324C"/>
    <w:rsid w:val="00E448DF"/>
    <w:rsid w:val="00E44B56"/>
    <w:rsid w:val="00E44CF0"/>
    <w:rsid w:val="00E45B0F"/>
    <w:rsid w:val="00E46180"/>
    <w:rsid w:val="00E46EB6"/>
    <w:rsid w:val="00E4720B"/>
    <w:rsid w:val="00E47640"/>
    <w:rsid w:val="00E50706"/>
    <w:rsid w:val="00E518C8"/>
    <w:rsid w:val="00E52681"/>
    <w:rsid w:val="00E53AAE"/>
    <w:rsid w:val="00E53B68"/>
    <w:rsid w:val="00E544DC"/>
    <w:rsid w:val="00E54AB5"/>
    <w:rsid w:val="00E54D66"/>
    <w:rsid w:val="00E54E7E"/>
    <w:rsid w:val="00E55914"/>
    <w:rsid w:val="00E56415"/>
    <w:rsid w:val="00E56944"/>
    <w:rsid w:val="00E56970"/>
    <w:rsid w:val="00E56AED"/>
    <w:rsid w:val="00E608E0"/>
    <w:rsid w:val="00E61120"/>
    <w:rsid w:val="00E61AD8"/>
    <w:rsid w:val="00E6209E"/>
    <w:rsid w:val="00E6263B"/>
    <w:rsid w:val="00E6308B"/>
    <w:rsid w:val="00E6325F"/>
    <w:rsid w:val="00E632C5"/>
    <w:rsid w:val="00E63546"/>
    <w:rsid w:val="00E64555"/>
    <w:rsid w:val="00E65251"/>
    <w:rsid w:val="00E654EF"/>
    <w:rsid w:val="00E65858"/>
    <w:rsid w:val="00E66225"/>
    <w:rsid w:val="00E662AD"/>
    <w:rsid w:val="00E671EA"/>
    <w:rsid w:val="00E674DC"/>
    <w:rsid w:val="00E67520"/>
    <w:rsid w:val="00E70ABE"/>
    <w:rsid w:val="00E7102E"/>
    <w:rsid w:val="00E71041"/>
    <w:rsid w:val="00E714F5"/>
    <w:rsid w:val="00E72FAC"/>
    <w:rsid w:val="00E73659"/>
    <w:rsid w:val="00E73EDF"/>
    <w:rsid w:val="00E74189"/>
    <w:rsid w:val="00E74DBE"/>
    <w:rsid w:val="00E75933"/>
    <w:rsid w:val="00E75C7A"/>
    <w:rsid w:val="00E75E03"/>
    <w:rsid w:val="00E76505"/>
    <w:rsid w:val="00E76725"/>
    <w:rsid w:val="00E76834"/>
    <w:rsid w:val="00E76B8F"/>
    <w:rsid w:val="00E76D09"/>
    <w:rsid w:val="00E77224"/>
    <w:rsid w:val="00E8022A"/>
    <w:rsid w:val="00E80EE0"/>
    <w:rsid w:val="00E81120"/>
    <w:rsid w:val="00E812AD"/>
    <w:rsid w:val="00E81DFA"/>
    <w:rsid w:val="00E81EF1"/>
    <w:rsid w:val="00E8286A"/>
    <w:rsid w:val="00E82FC7"/>
    <w:rsid w:val="00E831A7"/>
    <w:rsid w:val="00E83228"/>
    <w:rsid w:val="00E8353C"/>
    <w:rsid w:val="00E83E2E"/>
    <w:rsid w:val="00E83F20"/>
    <w:rsid w:val="00E8406A"/>
    <w:rsid w:val="00E84496"/>
    <w:rsid w:val="00E8497F"/>
    <w:rsid w:val="00E84BD0"/>
    <w:rsid w:val="00E8552F"/>
    <w:rsid w:val="00E856CA"/>
    <w:rsid w:val="00E87947"/>
    <w:rsid w:val="00E90A64"/>
    <w:rsid w:val="00E90E70"/>
    <w:rsid w:val="00E91188"/>
    <w:rsid w:val="00E91202"/>
    <w:rsid w:val="00E91512"/>
    <w:rsid w:val="00E92215"/>
    <w:rsid w:val="00E92988"/>
    <w:rsid w:val="00E92C1A"/>
    <w:rsid w:val="00E9348D"/>
    <w:rsid w:val="00E939EF"/>
    <w:rsid w:val="00E944AF"/>
    <w:rsid w:val="00E948A7"/>
    <w:rsid w:val="00E94F59"/>
    <w:rsid w:val="00E95628"/>
    <w:rsid w:val="00E95663"/>
    <w:rsid w:val="00E9571A"/>
    <w:rsid w:val="00E95C19"/>
    <w:rsid w:val="00E95C21"/>
    <w:rsid w:val="00E95C47"/>
    <w:rsid w:val="00E96129"/>
    <w:rsid w:val="00E96B57"/>
    <w:rsid w:val="00E97164"/>
    <w:rsid w:val="00E97464"/>
    <w:rsid w:val="00E97799"/>
    <w:rsid w:val="00E97B9A"/>
    <w:rsid w:val="00EA0A58"/>
    <w:rsid w:val="00EA0C98"/>
    <w:rsid w:val="00EA29D6"/>
    <w:rsid w:val="00EA38D1"/>
    <w:rsid w:val="00EA425E"/>
    <w:rsid w:val="00EA49BB"/>
    <w:rsid w:val="00EA4CEB"/>
    <w:rsid w:val="00EA4F82"/>
    <w:rsid w:val="00EA544A"/>
    <w:rsid w:val="00EA55E8"/>
    <w:rsid w:val="00EA6FC5"/>
    <w:rsid w:val="00EA7B42"/>
    <w:rsid w:val="00EB0E9B"/>
    <w:rsid w:val="00EB1AA7"/>
    <w:rsid w:val="00EB1DB7"/>
    <w:rsid w:val="00EB1E2B"/>
    <w:rsid w:val="00EB2B7C"/>
    <w:rsid w:val="00EB31EA"/>
    <w:rsid w:val="00EB359F"/>
    <w:rsid w:val="00EB3657"/>
    <w:rsid w:val="00EB36AC"/>
    <w:rsid w:val="00EB376F"/>
    <w:rsid w:val="00EB3949"/>
    <w:rsid w:val="00EB3C7B"/>
    <w:rsid w:val="00EB40C7"/>
    <w:rsid w:val="00EB46C8"/>
    <w:rsid w:val="00EB4BEB"/>
    <w:rsid w:val="00EB4FF9"/>
    <w:rsid w:val="00EB4FFE"/>
    <w:rsid w:val="00EB64B1"/>
    <w:rsid w:val="00EB6638"/>
    <w:rsid w:val="00EB6ECC"/>
    <w:rsid w:val="00EB7952"/>
    <w:rsid w:val="00EC0263"/>
    <w:rsid w:val="00EC0E27"/>
    <w:rsid w:val="00EC2277"/>
    <w:rsid w:val="00EC23BC"/>
    <w:rsid w:val="00EC30DA"/>
    <w:rsid w:val="00EC320E"/>
    <w:rsid w:val="00EC37AC"/>
    <w:rsid w:val="00EC5278"/>
    <w:rsid w:val="00EC547F"/>
    <w:rsid w:val="00EC5777"/>
    <w:rsid w:val="00EC611C"/>
    <w:rsid w:val="00EC6D1A"/>
    <w:rsid w:val="00EC74DC"/>
    <w:rsid w:val="00EC75AD"/>
    <w:rsid w:val="00EC76BF"/>
    <w:rsid w:val="00EC7823"/>
    <w:rsid w:val="00ED11AD"/>
    <w:rsid w:val="00ED1719"/>
    <w:rsid w:val="00ED1A61"/>
    <w:rsid w:val="00ED1B8E"/>
    <w:rsid w:val="00ED1DAE"/>
    <w:rsid w:val="00ED1EB7"/>
    <w:rsid w:val="00ED21EA"/>
    <w:rsid w:val="00ED2241"/>
    <w:rsid w:val="00ED27DD"/>
    <w:rsid w:val="00ED2CEB"/>
    <w:rsid w:val="00ED4882"/>
    <w:rsid w:val="00ED49F2"/>
    <w:rsid w:val="00ED53E2"/>
    <w:rsid w:val="00ED586A"/>
    <w:rsid w:val="00ED5B79"/>
    <w:rsid w:val="00ED6037"/>
    <w:rsid w:val="00ED610B"/>
    <w:rsid w:val="00ED6538"/>
    <w:rsid w:val="00ED6D11"/>
    <w:rsid w:val="00ED725D"/>
    <w:rsid w:val="00EE117D"/>
    <w:rsid w:val="00EE14C8"/>
    <w:rsid w:val="00EE19A6"/>
    <w:rsid w:val="00EE19DC"/>
    <w:rsid w:val="00EE1D62"/>
    <w:rsid w:val="00EE21A9"/>
    <w:rsid w:val="00EE3367"/>
    <w:rsid w:val="00EE3393"/>
    <w:rsid w:val="00EE3862"/>
    <w:rsid w:val="00EE433F"/>
    <w:rsid w:val="00EE5017"/>
    <w:rsid w:val="00EE6160"/>
    <w:rsid w:val="00EE6502"/>
    <w:rsid w:val="00EE6A75"/>
    <w:rsid w:val="00EE6B50"/>
    <w:rsid w:val="00EE6EFA"/>
    <w:rsid w:val="00EF018C"/>
    <w:rsid w:val="00EF0202"/>
    <w:rsid w:val="00EF17E2"/>
    <w:rsid w:val="00EF1AC1"/>
    <w:rsid w:val="00EF1B19"/>
    <w:rsid w:val="00EF46EC"/>
    <w:rsid w:val="00EF53A8"/>
    <w:rsid w:val="00EF5BF2"/>
    <w:rsid w:val="00EF5EEA"/>
    <w:rsid w:val="00EF7A4D"/>
    <w:rsid w:val="00EF7ED9"/>
    <w:rsid w:val="00F0009A"/>
    <w:rsid w:val="00F000C4"/>
    <w:rsid w:val="00F00AD7"/>
    <w:rsid w:val="00F00C88"/>
    <w:rsid w:val="00F00C9F"/>
    <w:rsid w:val="00F00FBD"/>
    <w:rsid w:val="00F016A4"/>
    <w:rsid w:val="00F01929"/>
    <w:rsid w:val="00F01967"/>
    <w:rsid w:val="00F01A6F"/>
    <w:rsid w:val="00F01D09"/>
    <w:rsid w:val="00F01EA5"/>
    <w:rsid w:val="00F02136"/>
    <w:rsid w:val="00F026B6"/>
    <w:rsid w:val="00F03129"/>
    <w:rsid w:val="00F03E4F"/>
    <w:rsid w:val="00F04665"/>
    <w:rsid w:val="00F04A01"/>
    <w:rsid w:val="00F04D9E"/>
    <w:rsid w:val="00F0503A"/>
    <w:rsid w:val="00F05EA7"/>
    <w:rsid w:val="00F062FD"/>
    <w:rsid w:val="00F06D9A"/>
    <w:rsid w:val="00F07026"/>
    <w:rsid w:val="00F071E7"/>
    <w:rsid w:val="00F07F77"/>
    <w:rsid w:val="00F10C0F"/>
    <w:rsid w:val="00F10D5C"/>
    <w:rsid w:val="00F11393"/>
    <w:rsid w:val="00F11C40"/>
    <w:rsid w:val="00F120DF"/>
    <w:rsid w:val="00F12512"/>
    <w:rsid w:val="00F126E7"/>
    <w:rsid w:val="00F12779"/>
    <w:rsid w:val="00F12A04"/>
    <w:rsid w:val="00F12C73"/>
    <w:rsid w:val="00F12E8C"/>
    <w:rsid w:val="00F12F48"/>
    <w:rsid w:val="00F13198"/>
    <w:rsid w:val="00F131F6"/>
    <w:rsid w:val="00F138E0"/>
    <w:rsid w:val="00F14033"/>
    <w:rsid w:val="00F16816"/>
    <w:rsid w:val="00F16C1C"/>
    <w:rsid w:val="00F16EA8"/>
    <w:rsid w:val="00F2101F"/>
    <w:rsid w:val="00F21570"/>
    <w:rsid w:val="00F215CD"/>
    <w:rsid w:val="00F21B80"/>
    <w:rsid w:val="00F21FEF"/>
    <w:rsid w:val="00F22C82"/>
    <w:rsid w:val="00F23078"/>
    <w:rsid w:val="00F2334E"/>
    <w:rsid w:val="00F2456F"/>
    <w:rsid w:val="00F25C8A"/>
    <w:rsid w:val="00F27314"/>
    <w:rsid w:val="00F27574"/>
    <w:rsid w:val="00F27B2E"/>
    <w:rsid w:val="00F27D32"/>
    <w:rsid w:val="00F27DE7"/>
    <w:rsid w:val="00F27F1D"/>
    <w:rsid w:val="00F30384"/>
    <w:rsid w:val="00F31618"/>
    <w:rsid w:val="00F31B4D"/>
    <w:rsid w:val="00F320E4"/>
    <w:rsid w:val="00F325B5"/>
    <w:rsid w:val="00F3284D"/>
    <w:rsid w:val="00F32E61"/>
    <w:rsid w:val="00F33797"/>
    <w:rsid w:val="00F33858"/>
    <w:rsid w:val="00F33B8C"/>
    <w:rsid w:val="00F33DC2"/>
    <w:rsid w:val="00F36409"/>
    <w:rsid w:val="00F36CD1"/>
    <w:rsid w:val="00F375CE"/>
    <w:rsid w:val="00F3796F"/>
    <w:rsid w:val="00F4005B"/>
    <w:rsid w:val="00F42AB4"/>
    <w:rsid w:val="00F43633"/>
    <w:rsid w:val="00F43CB1"/>
    <w:rsid w:val="00F43DE3"/>
    <w:rsid w:val="00F440F3"/>
    <w:rsid w:val="00F442E4"/>
    <w:rsid w:val="00F44609"/>
    <w:rsid w:val="00F45BFE"/>
    <w:rsid w:val="00F46622"/>
    <w:rsid w:val="00F46721"/>
    <w:rsid w:val="00F46785"/>
    <w:rsid w:val="00F4682B"/>
    <w:rsid w:val="00F46ADA"/>
    <w:rsid w:val="00F46D35"/>
    <w:rsid w:val="00F470CA"/>
    <w:rsid w:val="00F47195"/>
    <w:rsid w:val="00F50086"/>
    <w:rsid w:val="00F5012F"/>
    <w:rsid w:val="00F50621"/>
    <w:rsid w:val="00F506B5"/>
    <w:rsid w:val="00F50954"/>
    <w:rsid w:val="00F50FED"/>
    <w:rsid w:val="00F53A98"/>
    <w:rsid w:val="00F540F7"/>
    <w:rsid w:val="00F546F9"/>
    <w:rsid w:val="00F54DB0"/>
    <w:rsid w:val="00F54DD2"/>
    <w:rsid w:val="00F55031"/>
    <w:rsid w:val="00F5503C"/>
    <w:rsid w:val="00F55B36"/>
    <w:rsid w:val="00F55F99"/>
    <w:rsid w:val="00F5614B"/>
    <w:rsid w:val="00F564D2"/>
    <w:rsid w:val="00F56D1C"/>
    <w:rsid w:val="00F579E4"/>
    <w:rsid w:val="00F60601"/>
    <w:rsid w:val="00F61044"/>
    <w:rsid w:val="00F61677"/>
    <w:rsid w:val="00F61956"/>
    <w:rsid w:val="00F61C52"/>
    <w:rsid w:val="00F6237C"/>
    <w:rsid w:val="00F627A8"/>
    <w:rsid w:val="00F63124"/>
    <w:rsid w:val="00F6354F"/>
    <w:rsid w:val="00F63672"/>
    <w:rsid w:val="00F63940"/>
    <w:rsid w:val="00F63AE2"/>
    <w:rsid w:val="00F63B7C"/>
    <w:rsid w:val="00F641A8"/>
    <w:rsid w:val="00F648A1"/>
    <w:rsid w:val="00F65828"/>
    <w:rsid w:val="00F6661C"/>
    <w:rsid w:val="00F66945"/>
    <w:rsid w:val="00F67641"/>
    <w:rsid w:val="00F677AD"/>
    <w:rsid w:val="00F67B2D"/>
    <w:rsid w:val="00F67E6C"/>
    <w:rsid w:val="00F70001"/>
    <w:rsid w:val="00F705E0"/>
    <w:rsid w:val="00F71900"/>
    <w:rsid w:val="00F719EB"/>
    <w:rsid w:val="00F71D1D"/>
    <w:rsid w:val="00F726EB"/>
    <w:rsid w:val="00F72996"/>
    <w:rsid w:val="00F72D30"/>
    <w:rsid w:val="00F7302E"/>
    <w:rsid w:val="00F73215"/>
    <w:rsid w:val="00F7324F"/>
    <w:rsid w:val="00F7363F"/>
    <w:rsid w:val="00F738E1"/>
    <w:rsid w:val="00F73EB5"/>
    <w:rsid w:val="00F74A0D"/>
    <w:rsid w:val="00F74B1A"/>
    <w:rsid w:val="00F75022"/>
    <w:rsid w:val="00F7512C"/>
    <w:rsid w:val="00F7563F"/>
    <w:rsid w:val="00F75878"/>
    <w:rsid w:val="00F759A4"/>
    <w:rsid w:val="00F759EE"/>
    <w:rsid w:val="00F75B21"/>
    <w:rsid w:val="00F75BD8"/>
    <w:rsid w:val="00F75BD9"/>
    <w:rsid w:val="00F76A60"/>
    <w:rsid w:val="00F76EEA"/>
    <w:rsid w:val="00F76F3F"/>
    <w:rsid w:val="00F773A0"/>
    <w:rsid w:val="00F7772D"/>
    <w:rsid w:val="00F804F6"/>
    <w:rsid w:val="00F80FF7"/>
    <w:rsid w:val="00F81084"/>
    <w:rsid w:val="00F813A1"/>
    <w:rsid w:val="00F81734"/>
    <w:rsid w:val="00F81AAA"/>
    <w:rsid w:val="00F829D6"/>
    <w:rsid w:val="00F82BA3"/>
    <w:rsid w:val="00F83577"/>
    <w:rsid w:val="00F84270"/>
    <w:rsid w:val="00F843F9"/>
    <w:rsid w:val="00F84B3B"/>
    <w:rsid w:val="00F84BAD"/>
    <w:rsid w:val="00F84C9A"/>
    <w:rsid w:val="00F854EF"/>
    <w:rsid w:val="00F8580C"/>
    <w:rsid w:val="00F85CC5"/>
    <w:rsid w:val="00F85F81"/>
    <w:rsid w:val="00F86275"/>
    <w:rsid w:val="00F872B7"/>
    <w:rsid w:val="00F90265"/>
    <w:rsid w:val="00F90D24"/>
    <w:rsid w:val="00F92094"/>
    <w:rsid w:val="00F939F2"/>
    <w:rsid w:val="00F949A2"/>
    <w:rsid w:val="00F95E05"/>
    <w:rsid w:val="00F960EF"/>
    <w:rsid w:val="00F964F9"/>
    <w:rsid w:val="00F96DE1"/>
    <w:rsid w:val="00F97564"/>
    <w:rsid w:val="00F9762B"/>
    <w:rsid w:val="00FA0624"/>
    <w:rsid w:val="00FA17B7"/>
    <w:rsid w:val="00FA1AD1"/>
    <w:rsid w:val="00FA1CBA"/>
    <w:rsid w:val="00FA3530"/>
    <w:rsid w:val="00FA3682"/>
    <w:rsid w:val="00FA46AF"/>
    <w:rsid w:val="00FA4921"/>
    <w:rsid w:val="00FA4C9C"/>
    <w:rsid w:val="00FA4EC4"/>
    <w:rsid w:val="00FA5B0F"/>
    <w:rsid w:val="00FA5DB6"/>
    <w:rsid w:val="00FA6483"/>
    <w:rsid w:val="00FA703D"/>
    <w:rsid w:val="00FA7489"/>
    <w:rsid w:val="00FA7B6A"/>
    <w:rsid w:val="00FB0E9B"/>
    <w:rsid w:val="00FB0F33"/>
    <w:rsid w:val="00FB1A51"/>
    <w:rsid w:val="00FB2037"/>
    <w:rsid w:val="00FB3980"/>
    <w:rsid w:val="00FB464C"/>
    <w:rsid w:val="00FB48D8"/>
    <w:rsid w:val="00FB4B49"/>
    <w:rsid w:val="00FB54AB"/>
    <w:rsid w:val="00FB58F1"/>
    <w:rsid w:val="00FB59B3"/>
    <w:rsid w:val="00FB6664"/>
    <w:rsid w:val="00FB780E"/>
    <w:rsid w:val="00FB7B5D"/>
    <w:rsid w:val="00FC0385"/>
    <w:rsid w:val="00FC081E"/>
    <w:rsid w:val="00FC084A"/>
    <w:rsid w:val="00FC09BC"/>
    <w:rsid w:val="00FC0E58"/>
    <w:rsid w:val="00FC1021"/>
    <w:rsid w:val="00FC110E"/>
    <w:rsid w:val="00FC146D"/>
    <w:rsid w:val="00FC150B"/>
    <w:rsid w:val="00FC21AB"/>
    <w:rsid w:val="00FC2543"/>
    <w:rsid w:val="00FC2649"/>
    <w:rsid w:val="00FC3036"/>
    <w:rsid w:val="00FC316A"/>
    <w:rsid w:val="00FC31A1"/>
    <w:rsid w:val="00FC33D2"/>
    <w:rsid w:val="00FC3676"/>
    <w:rsid w:val="00FC4A19"/>
    <w:rsid w:val="00FC4EA0"/>
    <w:rsid w:val="00FC6153"/>
    <w:rsid w:val="00FC79B6"/>
    <w:rsid w:val="00FD03E6"/>
    <w:rsid w:val="00FD093C"/>
    <w:rsid w:val="00FD0D8D"/>
    <w:rsid w:val="00FD1A64"/>
    <w:rsid w:val="00FD21D1"/>
    <w:rsid w:val="00FD27C0"/>
    <w:rsid w:val="00FD284C"/>
    <w:rsid w:val="00FD2B86"/>
    <w:rsid w:val="00FD2DE8"/>
    <w:rsid w:val="00FD32DF"/>
    <w:rsid w:val="00FD51F4"/>
    <w:rsid w:val="00FD63C4"/>
    <w:rsid w:val="00FD75E5"/>
    <w:rsid w:val="00FD7C74"/>
    <w:rsid w:val="00FE09DE"/>
    <w:rsid w:val="00FE0CE5"/>
    <w:rsid w:val="00FE0D0D"/>
    <w:rsid w:val="00FE10AA"/>
    <w:rsid w:val="00FE166C"/>
    <w:rsid w:val="00FE1784"/>
    <w:rsid w:val="00FE26C2"/>
    <w:rsid w:val="00FE2E0C"/>
    <w:rsid w:val="00FE3691"/>
    <w:rsid w:val="00FE4B4C"/>
    <w:rsid w:val="00FE5A81"/>
    <w:rsid w:val="00FE5DAB"/>
    <w:rsid w:val="00FE61B1"/>
    <w:rsid w:val="00FE63A2"/>
    <w:rsid w:val="00FE6570"/>
    <w:rsid w:val="00FF0B4A"/>
    <w:rsid w:val="00FF13ED"/>
    <w:rsid w:val="00FF1559"/>
    <w:rsid w:val="00FF17CE"/>
    <w:rsid w:val="00FF2643"/>
    <w:rsid w:val="00FF2645"/>
    <w:rsid w:val="00FF26F3"/>
    <w:rsid w:val="00FF291E"/>
    <w:rsid w:val="00FF2CA8"/>
    <w:rsid w:val="00FF4106"/>
    <w:rsid w:val="00FF431B"/>
    <w:rsid w:val="00FF51AB"/>
    <w:rsid w:val="00FF5200"/>
    <w:rsid w:val="00FF534E"/>
    <w:rsid w:val="00FF5CFC"/>
    <w:rsid w:val="00FF5E44"/>
    <w:rsid w:val="00FF6194"/>
    <w:rsid w:val="00FF620A"/>
    <w:rsid w:val="00FF6266"/>
    <w:rsid w:val="00FF6B19"/>
    <w:rsid w:val="00FF6FD3"/>
    <w:rsid w:val="00FF780F"/>
    <w:rsid w:val="00FF7ADF"/>
    <w:rsid w:val="00FF7C24"/>
    <w:rsid w:val="00FF7DCD"/>
    <w:rsid w:val="00FF7F1D"/>
    <w:rsid w:val="6442041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martTagType w:namespaceuri="urn:schemas-microsoft-com:office:smarttags" w:name="stockticker"/>
  <w:shapeDefaults>
    <o:shapedefaults v:ext="edit" spidmax="2050" fillcolor="white">
      <v:fill color="white"/>
    </o:shapedefaults>
    <o:shapelayout v:ext="edit">
      <o:idmap v:ext="edit" data="2"/>
    </o:shapelayout>
  </w:shapeDefaults>
  <w:decimalSymbol w:val="."/>
  <w:listSeparator w:val=","/>
  <w14:docId w14:val="0972D8DB"/>
  <w15:docId w15:val="{139C057D-81D7-405E-B6F5-52B366E20A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MS Mincho" w:hAnsi="Times New Roman" w:cs="Times New Roman"/>
        <w:lang w:val="fr-FR" w:eastAsia="fr-F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iPriority="0"/>
    <w:lsdException w:name="index 2" w:semiHidden="1" w:uiPriority="0" w:qFormat="1"/>
    <w:lsdException w:name="index 3" w:semiHidden="1" w:uiPriority="0" w:qFormat="1"/>
    <w:lsdException w:name="index 4" w:semiHidden="1" w:uiPriority="0" w:qFormat="1"/>
    <w:lsdException w:name="index 5" w:semiHidden="1" w:uiPriority="0"/>
    <w:lsdException w:name="index 6" w:semiHidden="1" w:uiPriority="0"/>
    <w:lsdException w:name="index 7" w:semiHidden="1" w:uiPriority="0"/>
    <w:lsdException w:name="index 8" w:semiHidden="1" w:uiPriority="0"/>
    <w:lsdException w:name="index 9" w:semiHidden="1"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uiPriority="0"/>
    <w:lsdException w:name="footnote text" w:uiPriority="0" w:qFormat="1"/>
    <w:lsdException w:name="annotation text" w:qFormat="1"/>
    <w:lsdException w:name="footer" w:qFormat="1"/>
    <w:lsdException w:name="index heading" w:semiHidden="1" w:uiPriority="0"/>
    <w:lsdException w:name="caption" w:uiPriority="0" w:qFormat="1"/>
    <w:lsdException w:name="table of figures" w:semiHidden="1" w:uiPriority="0"/>
    <w:lsdException w:name="envelope address" w:uiPriority="0"/>
    <w:lsdException w:name="envelope return" w:uiPriority="0" w:qFormat="1"/>
    <w:lsdException w:name="footnote reference" w:semiHidden="1" w:uiPriority="0" w:qFormat="1"/>
    <w:lsdException w:name="line number" w:uiPriority="0"/>
    <w:lsdException w:name="page number" w:uiPriority="0"/>
    <w:lsdException w:name="endnote reference" w:semiHidden="1" w:uiPriority="0"/>
    <w:lsdException w:name="endnote text" w:semiHidden="1" w:uiPriority="0" w:qFormat="1"/>
    <w:lsdException w:name="table of authorities" w:semiHidden="1" w:uiPriority="0"/>
    <w:lsdException w:name="macro" w:semiHidden="1" w:uiPriority="0"/>
    <w:lsdException w:name="toa heading" w:semiHidden="1" w:uiPriority="0"/>
    <w:lsdException w:name="List" w:uiPriority="0"/>
    <w:lsdException w:name="List Bullet" w:uiPriority="0"/>
    <w:lsdException w:name="List Number" w:uiPriority="0"/>
    <w:lsdException w:name="List 2" w:uiPriority="0"/>
    <w:lsdException w:name="List 3" w:uiPriority="0"/>
    <w:lsdException w:name="List 4" w:uiPriority="0"/>
    <w:lsdException w:name="List 5" w:uiPriority="0"/>
    <w:lsdException w:name="List Bullet 2" w:uiPriority="0"/>
    <w:lsdException w:name="List Bullet 3" w:uiPriority="0"/>
    <w:lsdException w:name="List Bullet 4" w:uiPriority="0"/>
    <w:lsdException w:name="List Bullet 5" w:uiPriority="0"/>
    <w:lsdException w:name="List Number 2" w:uiPriority="0"/>
    <w:lsdException w:name="List Number 3" w:uiPriority="0"/>
    <w:lsdException w:name="List Number 4" w:uiPriority="0"/>
    <w:lsdException w:name="List Number 5" w:uiPriority="0"/>
    <w:lsdException w:name="Title" w:uiPriority="0" w:qFormat="1"/>
    <w:lsdException w:name="Closing" w:uiPriority="0" w:qFormat="1"/>
    <w:lsdException w:name="Signature" w:uiPriority="0"/>
    <w:lsdException w:name="Default Paragraph Font" w:semiHidden="1" w:uiPriority="1" w:unhideWhenUsed="1"/>
    <w:lsdException w:name="Body Text" w:uiPriority="0" w:qFormat="1"/>
    <w:lsdException w:name="List Continue" w:uiPriority="0"/>
    <w:lsdException w:name="List Continue 2" w:uiPriority="0"/>
    <w:lsdException w:name="List Continue 3" w:uiPriority="0"/>
    <w:lsdException w:name="List Continue 4" w:uiPriority="0"/>
    <w:lsdException w:name="List Continue 5" w:uiPriority="0"/>
    <w:lsdException w:name="Message Header" w:uiPriority="0"/>
    <w:lsdException w:name="Subtitle" w:uiPriority="0" w:qFormat="1"/>
    <w:lsdException w:name="Salutation" w:uiPriority="0"/>
    <w:lsdException w:name="Date" w:uiPriority="0" w:qFormat="1"/>
    <w:lsdException w:name="Body Text First Indent" w:uiPriority="0"/>
    <w:lsdException w:name="Body Text First Indent 2" w:uiPriority="0" w:qFormat="1"/>
    <w:lsdException w:name="Note Heading" w:uiPriority="0"/>
    <w:lsdException w:name="Body Text 2" w:qFormat="1"/>
    <w:lsdException w:name="Body Text Indent 3" w:uiPriority="0"/>
    <w:lsdException w:name="Block Text" w:uiPriority="0"/>
    <w:lsdException w:name="Hyperlink" w:qFormat="1"/>
    <w:lsdException w:name="FollowedHyperlink" w:uiPriority="0"/>
    <w:lsdException w:name="Strong" w:uiPriority="0" w:qFormat="1"/>
    <w:lsdException w:name="Emphasis" w:uiPriority="0" w:qFormat="1"/>
    <w:lsdException w:name="Document Map" w:semiHidden="1" w:uiPriority="0" w:qFormat="1"/>
    <w:lsdException w:name="Plain Text" w:uiPriority="0"/>
    <w:lsdException w:name="E-mail Signature" w:semiHidden="1" w:unhideWhenUsed="1"/>
    <w:lsdException w:name="HTML Top of Form" w:semiHidden="1" w:unhideWhenUsed="1"/>
    <w:lsdException w:name="HTML Bottom of Form"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B3233"/>
    <w:pPr>
      <w:spacing w:after="240" w:line="230" w:lineRule="atLeast"/>
      <w:jc w:val="both"/>
    </w:pPr>
    <w:rPr>
      <w:rFonts w:ascii="Arial" w:hAnsi="Arial"/>
      <w:lang w:val="en-GB" w:eastAsia="ja-JP"/>
    </w:rPr>
  </w:style>
  <w:style w:type="paragraph" w:styleId="Heading1">
    <w:name w:val="heading 1"/>
    <w:basedOn w:val="Normal"/>
    <w:next w:val="Normal"/>
    <w:link w:val="Heading1Char"/>
    <w:qFormat/>
    <w:pPr>
      <w:keepNext/>
      <w:numPr>
        <w:numId w:val="1"/>
      </w:numPr>
      <w:tabs>
        <w:tab w:val="left" w:pos="400"/>
        <w:tab w:val="left" w:pos="560"/>
      </w:tabs>
      <w:suppressAutoHyphens/>
      <w:spacing w:before="270" w:line="270" w:lineRule="exact"/>
      <w:outlineLvl w:val="0"/>
    </w:pPr>
    <w:rPr>
      <w:b/>
      <w:bCs/>
      <w:sz w:val="24"/>
    </w:rPr>
  </w:style>
  <w:style w:type="paragraph" w:styleId="Heading2">
    <w:name w:val="heading 2"/>
    <w:basedOn w:val="Heading1"/>
    <w:next w:val="Normal"/>
    <w:link w:val="Heading2Char"/>
    <w:qFormat/>
    <w:pPr>
      <w:numPr>
        <w:ilvl w:val="1"/>
      </w:numPr>
      <w:tabs>
        <w:tab w:val="clear" w:pos="400"/>
        <w:tab w:val="clear" w:pos="560"/>
        <w:tab w:val="left" w:pos="540"/>
        <w:tab w:val="left" w:pos="700"/>
      </w:tabs>
      <w:spacing w:before="60" w:line="250" w:lineRule="exact"/>
      <w:outlineLvl w:val="1"/>
    </w:pPr>
    <w:rPr>
      <w:sz w:val="22"/>
    </w:rPr>
  </w:style>
  <w:style w:type="paragraph" w:styleId="Heading3">
    <w:name w:val="heading 3"/>
    <w:basedOn w:val="Heading1"/>
    <w:next w:val="Normal"/>
    <w:link w:val="Heading3Char"/>
    <w:qFormat/>
    <w:pPr>
      <w:numPr>
        <w:ilvl w:val="2"/>
      </w:numPr>
      <w:tabs>
        <w:tab w:val="clear" w:pos="400"/>
        <w:tab w:val="clear" w:pos="560"/>
        <w:tab w:val="left" w:pos="660"/>
        <w:tab w:val="left" w:pos="880"/>
      </w:tabs>
      <w:spacing w:before="60" w:line="230" w:lineRule="exact"/>
      <w:jc w:val="left"/>
      <w:outlineLvl w:val="2"/>
    </w:pPr>
    <w:rPr>
      <w:sz w:val="20"/>
    </w:rPr>
  </w:style>
  <w:style w:type="paragraph" w:styleId="Heading4">
    <w:name w:val="heading 4"/>
    <w:basedOn w:val="Heading3"/>
    <w:next w:val="Normal"/>
    <w:link w:val="Heading4Char"/>
    <w:qFormat/>
    <w:pPr>
      <w:numPr>
        <w:ilvl w:val="3"/>
      </w:numPr>
      <w:tabs>
        <w:tab w:val="clear" w:pos="660"/>
        <w:tab w:val="clear" w:pos="880"/>
        <w:tab w:val="left" w:pos="940"/>
        <w:tab w:val="left" w:pos="1140"/>
        <w:tab w:val="left" w:pos="1360"/>
      </w:tabs>
      <w:outlineLvl w:val="3"/>
    </w:pPr>
  </w:style>
  <w:style w:type="paragraph" w:styleId="Heading5">
    <w:name w:val="heading 5"/>
    <w:basedOn w:val="Heading4"/>
    <w:next w:val="Normal"/>
    <w:link w:val="Heading5Char"/>
    <w:qFormat/>
    <w:pPr>
      <w:numPr>
        <w:ilvl w:val="4"/>
      </w:numPr>
      <w:tabs>
        <w:tab w:val="clear" w:pos="940"/>
        <w:tab w:val="clear" w:pos="1140"/>
        <w:tab w:val="clear" w:pos="1360"/>
      </w:tabs>
      <w:outlineLvl w:val="4"/>
    </w:pPr>
  </w:style>
  <w:style w:type="paragraph" w:styleId="Heading6">
    <w:name w:val="heading 6"/>
    <w:basedOn w:val="Heading5"/>
    <w:next w:val="Normal"/>
    <w:link w:val="Heading6Char"/>
    <w:qFormat/>
    <w:pPr>
      <w:numPr>
        <w:ilvl w:val="5"/>
      </w:numPr>
      <w:outlineLvl w:val="5"/>
    </w:pPr>
  </w:style>
  <w:style w:type="paragraph" w:styleId="Heading7">
    <w:name w:val="heading 7"/>
    <w:basedOn w:val="Heading6"/>
    <w:next w:val="Normal"/>
    <w:link w:val="Heading7Char"/>
    <w:qFormat/>
    <w:pPr>
      <w:numPr>
        <w:ilvl w:val="6"/>
      </w:numPr>
      <w:outlineLvl w:val="6"/>
    </w:pPr>
  </w:style>
  <w:style w:type="paragraph" w:styleId="Heading8">
    <w:name w:val="heading 8"/>
    <w:basedOn w:val="Heading6"/>
    <w:next w:val="Normal"/>
    <w:link w:val="Heading8Char"/>
    <w:qFormat/>
    <w:pPr>
      <w:numPr>
        <w:ilvl w:val="7"/>
      </w:numPr>
      <w:outlineLvl w:val="7"/>
    </w:pPr>
  </w:style>
  <w:style w:type="paragraph" w:styleId="Heading9">
    <w:name w:val="heading 9"/>
    <w:basedOn w:val="Heading6"/>
    <w:next w:val="Normal"/>
    <w:link w:val="Heading9Char"/>
    <w:qFormat/>
    <w:pPr>
      <w:numPr>
        <w:ilvl w:val="8"/>
      </w:numPr>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rPr>
      <w:rFonts w:ascii="Tahoma" w:hAnsi="Tahoma" w:cs="Tahoma"/>
      <w:sz w:val="16"/>
      <w:szCs w:val="16"/>
    </w:rPr>
  </w:style>
  <w:style w:type="paragraph" w:styleId="BlockText">
    <w:name w:val="Block Text"/>
    <w:basedOn w:val="Normal"/>
    <w:pPr>
      <w:spacing w:after="120"/>
      <w:ind w:left="1440" w:right="1440"/>
    </w:pPr>
  </w:style>
  <w:style w:type="paragraph" w:styleId="BodyText">
    <w:name w:val="Body Text"/>
    <w:basedOn w:val="Normal"/>
    <w:qFormat/>
    <w:pPr>
      <w:spacing w:before="60" w:after="60" w:line="210" w:lineRule="atLeast"/>
    </w:pPr>
    <w:rPr>
      <w:sz w:val="18"/>
    </w:rPr>
  </w:style>
  <w:style w:type="paragraph" w:styleId="BodyText2">
    <w:name w:val="Body Text 2"/>
    <w:basedOn w:val="Normal"/>
    <w:link w:val="BodyText2Char"/>
    <w:uiPriority w:val="99"/>
    <w:qFormat/>
    <w:pPr>
      <w:spacing w:before="60" w:after="60" w:line="190" w:lineRule="atLeast"/>
    </w:pPr>
    <w:rPr>
      <w:sz w:val="16"/>
    </w:rPr>
  </w:style>
  <w:style w:type="paragraph" w:styleId="BodyText3">
    <w:name w:val="Body Text 3"/>
    <w:basedOn w:val="Normal"/>
    <w:link w:val="BodyText3Char"/>
    <w:uiPriority w:val="99"/>
    <w:pPr>
      <w:spacing w:before="60" w:after="60" w:line="170" w:lineRule="atLeast"/>
    </w:pPr>
    <w:rPr>
      <w:sz w:val="14"/>
    </w:rPr>
  </w:style>
  <w:style w:type="paragraph" w:styleId="BodyTextFirstIndent">
    <w:name w:val="Body Text First Indent"/>
    <w:basedOn w:val="BodyText"/>
    <w:pPr>
      <w:spacing w:before="0" w:after="120"/>
      <w:ind w:firstLine="210"/>
    </w:pPr>
  </w:style>
  <w:style w:type="paragraph" w:styleId="BodyTextIndent">
    <w:name w:val="Body Text Indent"/>
    <w:basedOn w:val="Normal"/>
    <w:link w:val="BodyTextIndentChar"/>
    <w:uiPriority w:val="99"/>
    <w:pPr>
      <w:spacing w:after="120"/>
      <w:ind w:left="283"/>
    </w:pPr>
  </w:style>
  <w:style w:type="paragraph" w:styleId="BodyTextFirstIndent2">
    <w:name w:val="Body Text First Indent 2"/>
    <w:basedOn w:val="Normal"/>
    <w:qFormat/>
    <w:pPr>
      <w:ind w:firstLine="210"/>
    </w:pPr>
  </w:style>
  <w:style w:type="paragraph" w:styleId="BodyTextIndent2">
    <w:name w:val="Body Text Indent 2"/>
    <w:basedOn w:val="Normal"/>
    <w:link w:val="BodyTextIndent2Char"/>
    <w:uiPriority w:val="99"/>
    <w:pPr>
      <w:spacing w:after="120" w:line="480" w:lineRule="auto"/>
      <w:ind w:left="283"/>
    </w:pPr>
  </w:style>
  <w:style w:type="paragraph" w:styleId="BodyTextIndent3">
    <w:name w:val="Body Text Indent 3"/>
    <w:basedOn w:val="Normal"/>
    <w:pPr>
      <w:spacing w:after="120"/>
      <w:ind w:left="283"/>
    </w:pPr>
    <w:rPr>
      <w:sz w:val="16"/>
    </w:rPr>
  </w:style>
  <w:style w:type="paragraph" w:styleId="Caption">
    <w:name w:val="caption"/>
    <w:basedOn w:val="Normal"/>
    <w:next w:val="Normal"/>
    <w:qFormat/>
    <w:pPr>
      <w:spacing w:before="120" w:after="120"/>
    </w:pPr>
    <w:rPr>
      <w:b/>
    </w:rPr>
  </w:style>
  <w:style w:type="paragraph" w:styleId="Closing">
    <w:name w:val="Closing"/>
    <w:basedOn w:val="Normal"/>
    <w:qFormat/>
    <w:pPr>
      <w:ind w:left="4252"/>
    </w:pPr>
  </w:style>
  <w:style w:type="paragraph" w:styleId="CommentText">
    <w:name w:val="annotation text"/>
    <w:basedOn w:val="Normal"/>
    <w:link w:val="CommentTextChar"/>
    <w:uiPriority w:val="99"/>
    <w:qFormat/>
  </w:style>
  <w:style w:type="paragraph" w:styleId="CommentSubject">
    <w:name w:val="annotation subject"/>
    <w:basedOn w:val="CommentText"/>
    <w:next w:val="CommentText"/>
    <w:link w:val="CommentSubjectChar"/>
    <w:uiPriority w:val="99"/>
    <w:semiHidden/>
    <w:rPr>
      <w:b/>
      <w:bCs/>
    </w:rPr>
  </w:style>
  <w:style w:type="paragraph" w:styleId="Date">
    <w:name w:val="Date"/>
    <w:basedOn w:val="Normal"/>
    <w:next w:val="Normal"/>
    <w:qFormat/>
  </w:style>
  <w:style w:type="paragraph" w:styleId="DocumentMap">
    <w:name w:val="Document Map"/>
    <w:basedOn w:val="Normal"/>
    <w:semiHidden/>
    <w:qFormat/>
    <w:pPr>
      <w:shd w:val="clear" w:color="auto" w:fill="000080"/>
    </w:pPr>
    <w:rPr>
      <w:rFonts w:ascii="Tahoma" w:hAnsi="Tahoma"/>
    </w:rPr>
  </w:style>
  <w:style w:type="paragraph" w:styleId="EndnoteText">
    <w:name w:val="endnote text"/>
    <w:basedOn w:val="Normal"/>
    <w:semiHidden/>
    <w:qFormat/>
  </w:style>
  <w:style w:type="paragraph" w:styleId="EnvelopeAddress">
    <w:name w:val="envelope address"/>
    <w:basedOn w:val="Normal"/>
    <w:pPr>
      <w:framePr w:w="7938" w:h="1985" w:hRule="exact" w:hSpace="141" w:wrap="around" w:hAnchor="page" w:xAlign="center" w:yAlign="bottom"/>
      <w:ind w:left="2835"/>
    </w:pPr>
    <w:rPr>
      <w:sz w:val="24"/>
    </w:rPr>
  </w:style>
  <w:style w:type="paragraph" w:styleId="EnvelopeReturn">
    <w:name w:val="envelope return"/>
    <w:basedOn w:val="Normal"/>
    <w:qFormat/>
  </w:style>
  <w:style w:type="paragraph" w:styleId="Footer">
    <w:name w:val="footer"/>
    <w:basedOn w:val="Normal"/>
    <w:link w:val="FooterChar"/>
    <w:uiPriority w:val="99"/>
    <w:qFormat/>
    <w:pPr>
      <w:spacing w:after="0" w:line="220" w:lineRule="exact"/>
    </w:pPr>
  </w:style>
  <w:style w:type="paragraph" w:styleId="FootnoteText">
    <w:name w:val="footnote text"/>
    <w:basedOn w:val="Normal"/>
    <w:link w:val="FootnoteTextChar"/>
    <w:qFormat/>
    <w:pPr>
      <w:tabs>
        <w:tab w:val="left" w:pos="340"/>
      </w:tabs>
      <w:spacing w:after="120" w:line="210" w:lineRule="atLeast"/>
    </w:pPr>
    <w:rPr>
      <w:sz w:val="18"/>
    </w:rPr>
  </w:style>
  <w:style w:type="paragraph" w:styleId="Header">
    <w:name w:val="header"/>
    <w:basedOn w:val="Normal"/>
    <w:link w:val="HeaderChar"/>
    <w:uiPriority w:val="99"/>
    <w:pPr>
      <w:spacing w:after="740" w:line="220" w:lineRule="exact"/>
    </w:pPr>
    <w:rPr>
      <w:b/>
      <w:sz w:val="22"/>
    </w:rPr>
  </w:style>
  <w:style w:type="paragraph" w:styleId="Index1">
    <w:name w:val="index 1"/>
    <w:basedOn w:val="Normal"/>
    <w:next w:val="Normal"/>
    <w:semiHidden/>
    <w:pPr>
      <w:spacing w:after="0" w:line="210" w:lineRule="atLeast"/>
      <w:ind w:left="142" w:hanging="142"/>
      <w:jc w:val="left"/>
    </w:pPr>
    <w:rPr>
      <w:b/>
      <w:sz w:val="18"/>
    </w:rPr>
  </w:style>
  <w:style w:type="paragraph" w:styleId="Index2">
    <w:name w:val="index 2"/>
    <w:basedOn w:val="Normal"/>
    <w:next w:val="Normal"/>
    <w:semiHidden/>
    <w:qFormat/>
    <w:pPr>
      <w:spacing w:line="210" w:lineRule="atLeast"/>
      <w:ind w:left="600" w:hanging="200"/>
    </w:pPr>
    <w:rPr>
      <w:b/>
      <w:sz w:val="18"/>
    </w:rPr>
  </w:style>
  <w:style w:type="paragraph" w:styleId="Index3">
    <w:name w:val="index 3"/>
    <w:basedOn w:val="Normal"/>
    <w:next w:val="Normal"/>
    <w:semiHidden/>
    <w:qFormat/>
    <w:pPr>
      <w:spacing w:line="220" w:lineRule="atLeast"/>
      <w:ind w:left="600" w:hanging="200"/>
    </w:pPr>
    <w:rPr>
      <w:b/>
    </w:rPr>
  </w:style>
  <w:style w:type="paragraph" w:styleId="Index4">
    <w:name w:val="index 4"/>
    <w:basedOn w:val="Normal"/>
    <w:next w:val="Normal"/>
    <w:semiHidden/>
    <w:qFormat/>
    <w:pPr>
      <w:spacing w:line="220" w:lineRule="atLeast"/>
      <w:ind w:left="800" w:hanging="200"/>
    </w:pPr>
    <w:rPr>
      <w:b/>
    </w:rPr>
  </w:style>
  <w:style w:type="paragraph" w:styleId="Index5">
    <w:name w:val="index 5"/>
    <w:basedOn w:val="Normal"/>
    <w:next w:val="Normal"/>
    <w:semiHidden/>
    <w:pPr>
      <w:spacing w:line="220" w:lineRule="atLeast"/>
      <w:ind w:left="1000" w:hanging="200"/>
    </w:pPr>
    <w:rPr>
      <w:b/>
    </w:rPr>
  </w:style>
  <w:style w:type="paragraph" w:styleId="Index6">
    <w:name w:val="index 6"/>
    <w:basedOn w:val="Normal"/>
    <w:next w:val="Normal"/>
    <w:semiHidden/>
    <w:pPr>
      <w:spacing w:line="220" w:lineRule="atLeast"/>
      <w:ind w:left="1200" w:hanging="200"/>
    </w:pPr>
    <w:rPr>
      <w:b/>
    </w:rPr>
  </w:style>
  <w:style w:type="paragraph" w:styleId="Index7">
    <w:name w:val="index 7"/>
    <w:basedOn w:val="Normal"/>
    <w:next w:val="Normal"/>
    <w:semiHidden/>
    <w:pPr>
      <w:spacing w:line="220" w:lineRule="atLeast"/>
      <w:ind w:left="1400" w:hanging="200"/>
    </w:pPr>
    <w:rPr>
      <w:b/>
    </w:rPr>
  </w:style>
  <w:style w:type="paragraph" w:styleId="Index8">
    <w:name w:val="index 8"/>
    <w:basedOn w:val="Normal"/>
    <w:next w:val="Normal"/>
    <w:semiHidden/>
    <w:pPr>
      <w:spacing w:line="220" w:lineRule="atLeast"/>
      <w:ind w:left="1600" w:hanging="200"/>
    </w:pPr>
    <w:rPr>
      <w:b/>
    </w:rPr>
  </w:style>
  <w:style w:type="paragraph" w:styleId="Index9">
    <w:name w:val="index 9"/>
    <w:basedOn w:val="Normal"/>
    <w:next w:val="Normal"/>
    <w:semiHidden/>
    <w:pPr>
      <w:spacing w:line="220" w:lineRule="atLeast"/>
      <w:ind w:left="1800" w:hanging="200"/>
    </w:pPr>
    <w:rPr>
      <w:b/>
    </w:rPr>
  </w:style>
  <w:style w:type="paragraph" w:styleId="IndexHeading">
    <w:name w:val="index heading"/>
    <w:basedOn w:val="Normal"/>
    <w:next w:val="Index1"/>
    <w:semiHidden/>
    <w:pPr>
      <w:keepNext/>
      <w:spacing w:before="400" w:after="210"/>
      <w:jc w:val="center"/>
    </w:pPr>
  </w:style>
  <w:style w:type="paragraph" w:styleId="List">
    <w:name w:val="List"/>
    <w:basedOn w:val="Normal"/>
    <w:pPr>
      <w:ind w:left="283" w:hanging="283"/>
    </w:pPr>
  </w:style>
  <w:style w:type="paragraph" w:styleId="List2">
    <w:name w:val="List 2"/>
    <w:basedOn w:val="Normal"/>
    <w:pPr>
      <w:ind w:left="566" w:hanging="283"/>
    </w:pPr>
  </w:style>
  <w:style w:type="paragraph" w:styleId="List3">
    <w:name w:val="List 3"/>
    <w:basedOn w:val="Normal"/>
    <w:pPr>
      <w:ind w:left="849" w:hanging="283"/>
    </w:pPr>
  </w:style>
  <w:style w:type="paragraph" w:styleId="List4">
    <w:name w:val="List 4"/>
    <w:basedOn w:val="Normal"/>
    <w:pPr>
      <w:ind w:left="1132" w:hanging="283"/>
    </w:pPr>
  </w:style>
  <w:style w:type="paragraph" w:styleId="List5">
    <w:name w:val="List 5"/>
    <w:basedOn w:val="Normal"/>
    <w:pPr>
      <w:ind w:left="1415" w:hanging="283"/>
    </w:pPr>
  </w:style>
  <w:style w:type="paragraph" w:styleId="ListBullet">
    <w:name w:val="List Bullet"/>
    <w:basedOn w:val="Normal"/>
    <w:pPr>
      <w:tabs>
        <w:tab w:val="left" w:pos="360"/>
      </w:tabs>
      <w:ind w:left="360" w:hanging="360"/>
    </w:pPr>
  </w:style>
  <w:style w:type="paragraph" w:styleId="ListBullet2">
    <w:name w:val="List Bullet 2"/>
    <w:basedOn w:val="Normal"/>
    <w:pPr>
      <w:tabs>
        <w:tab w:val="left" w:pos="643"/>
      </w:tabs>
      <w:ind w:left="643" w:hanging="360"/>
    </w:pPr>
  </w:style>
  <w:style w:type="paragraph" w:styleId="ListBullet3">
    <w:name w:val="List Bullet 3"/>
    <w:basedOn w:val="Normal"/>
    <w:pPr>
      <w:tabs>
        <w:tab w:val="left" w:pos="926"/>
      </w:tabs>
      <w:ind w:left="926" w:hanging="360"/>
    </w:pPr>
  </w:style>
  <w:style w:type="paragraph" w:styleId="ListBullet4">
    <w:name w:val="List Bullet 4"/>
    <w:basedOn w:val="Normal"/>
    <w:pPr>
      <w:tabs>
        <w:tab w:val="left" w:pos="1209"/>
      </w:tabs>
      <w:ind w:left="1209" w:hanging="360"/>
    </w:pPr>
  </w:style>
  <w:style w:type="paragraph" w:styleId="ListBullet5">
    <w:name w:val="List Bullet 5"/>
    <w:basedOn w:val="Normal"/>
    <w:pPr>
      <w:numPr>
        <w:numId w:val="2"/>
      </w:numPr>
      <w:tabs>
        <w:tab w:val="clear" w:pos="360"/>
        <w:tab w:val="left" w:pos="1492"/>
      </w:tabs>
      <w:ind w:left="1492"/>
    </w:pPr>
  </w:style>
  <w:style w:type="paragraph" w:styleId="ListContinue">
    <w:name w:val="List Continue"/>
    <w:basedOn w:val="Normal"/>
    <w:pPr>
      <w:tabs>
        <w:tab w:val="left" w:pos="400"/>
      </w:tabs>
      <w:ind w:left="400" w:hanging="400"/>
    </w:pPr>
  </w:style>
  <w:style w:type="paragraph" w:styleId="ListContinue2">
    <w:name w:val="List Continue 2"/>
    <w:basedOn w:val="ListContinue"/>
    <w:pPr>
      <w:numPr>
        <w:ilvl w:val="1"/>
        <w:numId w:val="3"/>
      </w:numPr>
      <w:tabs>
        <w:tab w:val="clear" w:pos="400"/>
        <w:tab w:val="clear" w:pos="450"/>
        <w:tab w:val="left" w:pos="432"/>
        <w:tab w:val="left" w:pos="800"/>
      </w:tabs>
    </w:pPr>
  </w:style>
  <w:style w:type="paragraph" w:styleId="ListContinue3">
    <w:name w:val="List Continue 3"/>
    <w:basedOn w:val="ListContinue"/>
    <w:pPr>
      <w:numPr>
        <w:ilvl w:val="2"/>
        <w:numId w:val="3"/>
      </w:numPr>
      <w:tabs>
        <w:tab w:val="clear" w:pos="400"/>
        <w:tab w:val="left" w:pos="432"/>
        <w:tab w:val="left" w:pos="810"/>
        <w:tab w:val="left" w:pos="1200"/>
      </w:tabs>
    </w:pPr>
  </w:style>
  <w:style w:type="paragraph" w:styleId="ListContinue4">
    <w:name w:val="List Continue 4"/>
    <w:basedOn w:val="ListContinue"/>
    <w:pPr>
      <w:numPr>
        <w:ilvl w:val="3"/>
        <w:numId w:val="4"/>
      </w:numPr>
      <w:tabs>
        <w:tab w:val="clear" w:pos="400"/>
        <w:tab w:val="left" w:pos="1600"/>
      </w:tabs>
      <w:ind w:left="1600" w:hanging="400"/>
    </w:pPr>
  </w:style>
  <w:style w:type="paragraph" w:styleId="ListContinue5">
    <w:name w:val="List Continue 5"/>
    <w:basedOn w:val="Normal"/>
    <w:pPr>
      <w:spacing w:after="120"/>
      <w:ind w:left="1415"/>
    </w:pPr>
  </w:style>
  <w:style w:type="paragraph" w:styleId="ListNumber">
    <w:name w:val="List Number"/>
    <w:basedOn w:val="Normal"/>
    <w:pPr>
      <w:numPr>
        <w:numId w:val="5"/>
      </w:numPr>
      <w:tabs>
        <w:tab w:val="clear" w:pos="643"/>
        <w:tab w:val="left" w:pos="400"/>
      </w:tabs>
      <w:ind w:left="400" w:hanging="400"/>
    </w:pPr>
  </w:style>
  <w:style w:type="paragraph" w:styleId="ListNumber2">
    <w:name w:val="List Number 2"/>
    <w:basedOn w:val="Normal"/>
    <w:pPr>
      <w:numPr>
        <w:ilvl w:val="1"/>
        <w:numId w:val="6"/>
      </w:numPr>
      <w:tabs>
        <w:tab w:val="left" w:pos="800"/>
      </w:tabs>
      <w:ind w:left="800" w:hanging="400"/>
    </w:pPr>
  </w:style>
  <w:style w:type="paragraph" w:styleId="ListNumber3">
    <w:name w:val="List Number 3"/>
    <w:basedOn w:val="Normal"/>
    <w:pPr>
      <w:numPr>
        <w:ilvl w:val="2"/>
        <w:numId w:val="7"/>
      </w:numPr>
      <w:tabs>
        <w:tab w:val="clear" w:pos="1209"/>
        <w:tab w:val="left" w:pos="1200"/>
      </w:tabs>
      <w:ind w:left="1200" w:hanging="400"/>
    </w:pPr>
  </w:style>
  <w:style w:type="paragraph" w:styleId="ListNumber4">
    <w:name w:val="List Number 4"/>
    <w:basedOn w:val="Normal"/>
    <w:pPr>
      <w:numPr>
        <w:ilvl w:val="3"/>
        <w:numId w:val="8"/>
      </w:numPr>
      <w:tabs>
        <w:tab w:val="left" w:pos="1600"/>
      </w:tabs>
      <w:ind w:left="1600" w:hanging="400"/>
    </w:pPr>
  </w:style>
  <w:style w:type="paragraph" w:styleId="ListNumber5">
    <w:name w:val="List Number 5"/>
    <w:basedOn w:val="Normal"/>
    <w:pPr>
      <w:tabs>
        <w:tab w:val="left" w:pos="1492"/>
      </w:tabs>
      <w:ind w:left="1492" w:hanging="360"/>
    </w:pPr>
  </w:style>
  <w:style w:type="paragraph" w:styleId="MacroText">
    <w:name w:val="macro"/>
    <w:semiHidden/>
    <w:pPr>
      <w:tabs>
        <w:tab w:val="left" w:pos="480"/>
        <w:tab w:val="left" w:pos="960"/>
        <w:tab w:val="left" w:pos="1440"/>
        <w:tab w:val="left" w:pos="1920"/>
        <w:tab w:val="left" w:pos="2400"/>
        <w:tab w:val="left" w:pos="2880"/>
        <w:tab w:val="left" w:pos="3360"/>
        <w:tab w:val="left" w:pos="3840"/>
        <w:tab w:val="left" w:pos="4320"/>
      </w:tabs>
      <w:spacing w:after="240" w:line="230" w:lineRule="atLeast"/>
      <w:jc w:val="both"/>
    </w:pPr>
    <w:rPr>
      <w:rFonts w:ascii="Courier New" w:hAnsi="Courier New"/>
      <w:lang w:val="en-GB" w:eastAsia="ja-JP"/>
    </w:rPr>
  </w:style>
  <w:style w:type="paragraph" w:styleId="MessageHeader">
    <w:name w:val="Message Header"/>
    <w:basedOn w:val="Normal"/>
    <w:pPr>
      <w:pBdr>
        <w:top w:val="single" w:sz="6" w:space="1" w:color="auto"/>
        <w:left w:val="single" w:sz="6" w:space="1" w:color="auto"/>
        <w:bottom w:val="single" w:sz="6" w:space="1" w:color="auto"/>
        <w:right w:val="single" w:sz="6" w:space="1" w:color="auto"/>
      </w:pBdr>
      <w:shd w:val="pct20" w:color="auto" w:fill="auto"/>
      <w:ind w:left="1134" w:hanging="1134"/>
    </w:pPr>
    <w:rPr>
      <w:sz w:val="24"/>
    </w:rPr>
  </w:style>
  <w:style w:type="paragraph" w:styleId="NormalWeb">
    <w:name w:val="Normal (Web)"/>
    <w:basedOn w:val="Normal"/>
    <w:uiPriority w:val="99"/>
    <w:pPr>
      <w:spacing w:before="100" w:beforeAutospacing="1" w:after="100" w:afterAutospacing="1" w:line="240" w:lineRule="auto"/>
      <w:jc w:val="left"/>
    </w:pPr>
    <w:rPr>
      <w:rFonts w:ascii="Times New Roman" w:eastAsia="Times New Roman" w:hAnsi="Times New Roman"/>
      <w:sz w:val="24"/>
      <w:szCs w:val="24"/>
      <w:lang w:eastAsia="en-GB"/>
    </w:rPr>
  </w:style>
  <w:style w:type="paragraph" w:styleId="NormalIndent">
    <w:name w:val="Normal Indent"/>
    <w:basedOn w:val="Normal"/>
    <w:pPr>
      <w:ind w:left="708"/>
    </w:pPr>
  </w:style>
  <w:style w:type="paragraph" w:styleId="NoteHeading">
    <w:name w:val="Note Heading"/>
    <w:basedOn w:val="Normal"/>
    <w:next w:val="Normal"/>
  </w:style>
  <w:style w:type="paragraph" w:styleId="PlainText">
    <w:name w:val="Plain Text"/>
    <w:basedOn w:val="Normal"/>
    <w:rPr>
      <w:rFonts w:ascii="Courier New" w:hAnsi="Courier New"/>
    </w:rPr>
  </w:style>
  <w:style w:type="paragraph" w:styleId="Salutation">
    <w:name w:val="Salutation"/>
    <w:basedOn w:val="Normal"/>
    <w:next w:val="Normal"/>
  </w:style>
  <w:style w:type="paragraph" w:styleId="Signature">
    <w:name w:val="Signature"/>
    <w:basedOn w:val="Normal"/>
    <w:pPr>
      <w:ind w:left="4252"/>
    </w:pPr>
  </w:style>
  <w:style w:type="paragraph" w:styleId="Subtitle">
    <w:name w:val="Subtitle"/>
    <w:basedOn w:val="Normal"/>
    <w:qFormat/>
    <w:pPr>
      <w:spacing w:after="60"/>
      <w:jc w:val="center"/>
      <w:outlineLvl w:val="1"/>
    </w:pPr>
    <w:rPr>
      <w:sz w:val="24"/>
    </w:rPr>
  </w:style>
  <w:style w:type="paragraph" w:styleId="TableofAuthorities">
    <w:name w:val="table of authorities"/>
    <w:basedOn w:val="Normal"/>
    <w:next w:val="Normal"/>
    <w:semiHidden/>
    <w:pPr>
      <w:ind w:left="200" w:hanging="200"/>
    </w:pPr>
  </w:style>
  <w:style w:type="paragraph" w:styleId="TableofFigures">
    <w:name w:val="table of figures"/>
    <w:basedOn w:val="Normal"/>
    <w:next w:val="Normal"/>
    <w:semiHidden/>
    <w:pPr>
      <w:ind w:left="400" w:hanging="400"/>
    </w:pPr>
  </w:style>
  <w:style w:type="paragraph" w:styleId="Title">
    <w:name w:val="Title"/>
    <w:basedOn w:val="Normal"/>
    <w:qFormat/>
    <w:pPr>
      <w:spacing w:before="240" w:after="60"/>
      <w:jc w:val="center"/>
      <w:outlineLvl w:val="0"/>
    </w:pPr>
    <w:rPr>
      <w:b/>
      <w:kern w:val="28"/>
      <w:sz w:val="32"/>
    </w:rPr>
  </w:style>
  <w:style w:type="paragraph" w:styleId="TOAHeading">
    <w:name w:val="toa heading"/>
    <w:basedOn w:val="Normal"/>
    <w:next w:val="Normal"/>
    <w:semiHidden/>
    <w:pPr>
      <w:spacing w:before="120"/>
    </w:pPr>
    <w:rPr>
      <w:b/>
      <w:sz w:val="24"/>
    </w:rPr>
  </w:style>
  <w:style w:type="paragraph" w:styleId="TOC1">
    <w:name w:val="toc 1"/>
    <w:basedOn w:val="Normal"/>
    <w:next w:val="Normal"/>
    <w:uiPriority w:val="39"/>
    <w:pPr>
      <w:tabs>
        <w:tab w:val="left" w:pos="720"/>
        <w:tab w:val="right" w:leader="dot" w:pos="9752"/>
      </w:tabs>
      <w:suppressAutoHyphens/>
      <w:spacing w:before="120" w:after="0"/>
      <w:ind w:left="720" w:right="500" w:hanging="720"/>
      <w:jc w:val="left"/>
    </w:pPr>
    <w:rPr>
      <w:b/>
    </w:rPr>
  </w:style>
  <w:style w:type="paragraph" w:styleId="TOC2">
    <w:name w:val="toc 2"/>
    <w:basedOn w:val="TOC1"/>
    <w:next w:val="Normal"/>
    <w:uiPriority w:val="39"/>
    <w:pPr>
      <w:spacing w:before="0"/>
    </w:pPr>
  </w:style>
  <w:style w:type="paragraph" w:styleId="TOC3">
    <w:name w:val="toc 3"/>
    <w:basedOn w:val="TOC2"/>
    <w:next w:val="Normal"/>
    <w:uiPriority w:val="39"/>
  </w:style>
  <w:style w:type="paragraph" w:styleId="TOC4">
    <w:name w:val="toc 4"/>
    <w:basedOn w:val="TOC2"/>
    <w:next w:val="Normal"/>
    <w:uiPriority w:val="39"/>
    <w:pPr>
      <w:tabs>
        <w:tab w:val="clear" w:pos="720"/>
        <w:tab w:val="left" w:pos="1140"/>
      </w:tabs>
      <w:ind w:left="1140" w:hanging="1140"/>
    </w:pPr>
  </w:style>
  <w:style w:type="paragraph" w:styleId="TOC5">
    <w:name w:val="toc 5"/>
    <w:basedOn w:val="TOC4"/>
    <w:next w:val="Normal"/>
    <w:uiPriority w:val="39"/>
  </w:style>
  <w:style w:type="paragraph" w:styleId="TOC6">
    <w:name w:val="toc 6"/>
    <w:basedOn w:val="TOC4"/>
    <w:next w:val="Normal"/>
    <w:uiPriority w:val="39"/>
    <w:pPr>
      <w:tabs>
        <w:tab w:val="clear" w:pos="1140"/>
        <w:tab w:val="left" w:pos="1440"/>
      </w:tabs>
      <w:ind w:left="1440" w:hanging="1440"/>
    </w:pPr>
  </w:style>
  <w:style w:type="paragraph" w:styleId="TOC7">
    <w:name w:val="toc 7"/>
    <w:basedOn w:val="TOC4"/>
    <w:next w:val="Normal"/>
    <w:uiPriority w:val="39"/>
    <w:pPr>
      <w:tabs>
        <w:tab w:val="clear" w:pos="1140"/>
        <w:tab w:val="left" w:pos="1440"/>
      </w:tabs>
      <w:ind w:left="1440" w:hanging="1440"/>
    </w:pPr>
  </w:style>
  <w:style w:type="paragraph" w:styleId="TOC8">
    <w:name w:val="toc 8"/>
    <w:basedOn w:val="TOC4"/>
    <w:next w:val="Normal"/>
    <w:uiPriority w:val="39"/>
    <w:pPr>
      <w:tabs>
        <w:tab w:val="clear" w:pos="1140"/>
        <w:tab w:val="left" w:pos="1440"/>
      </w:tabs>
      <w:ind w:left="1440" w:hanging="1440"/>
    </w:pPr>
  </w:style>
  <w:style w:type="paragraph" w:styleId="TOC9">
    <w:name w:val="toc 9"/>
    <w:basedOn w:val="TOC1"/>
    <w:next w:val="Normal"/>
    <w:uiPriority w:val="39"/>
    <w:pPr>
      <w:tabs>
        <w:tab w:val="clear" w:pos="720"/>
      </w:tabs>
      <w:ind w:left="0" w:firstLine="0"/>
    </w:pPr>
  </w:style>
  <w:style w:type="character" w:styleId="CommentReference">
    <w:name w:val="annotation reference"/>
    <w:uiPriority w:val="99"/>
    <w:rPr>
      <w:sz w:val="16"/>
      <w:lang w:val="fr-FR"/>
    </w:rPr>
  </w:style>
  <w:style w:type="character" w:styleId="Emphasis">
    <w:name w:val="Emphasis"/>
    <w:qFormat/>
    <w:rPr>
      <w:i/>
      <w:lang w:val="fr-FR"/>
    </w:rPr>
  </w:style>
  <w:style w:type="character" w:styleId="EndnoteReference">
    <w:name w:val="endnote reference"/>
    <w:semiHidden/>
    <w:rPr>
      <w:vertAlign w:val="superscript"/>
      <w:lang w:val="fr-FR"/>
    </w:rPr>
  </w:style>
  <w:style w:type="character" w:styleId="FollowedHyperlink">
    <w:name w:val="FollowedHyperlink"/>
    <w:rPr>
      <w:color w:val="800080"/>
      <w:u w:val="single"/>
      <w:lang w:val="fr-FR"/>
    </w:rPr>
  </w:style>
  <w:style w:type="character" w:styleId="FootnoteReference">
    <w:name w:val="footnote reference"/>
    <w:semiHidden/>
    <w:qFormat/>
    <w:rPr>
      <w:position w:val="6"/>
      <w:sz w:val="16"/>
      <w:vertAlign w:val="baseline"/>
      <w:lang w:val="fr-FR"/>
    </w:rPr>
  </w:style>
  <w:style w:type="character" w:styleId="Hyperlink">
    <w:name w:val="Hyperlink"/>
    <w:uiPriority w:val="99"/>
    <w:qFormat/>
    <w:rPr>
      <w:color w:val="0000FF"/>
      <w:u w:val="single"/>
      <w:lang w:val="fr-FR"/>
    </w:rPr>
  </w:style>
  <w:style w:type="character" w:styleId="LineNumber">
    <w:name w:val="line number"/>
    <w:rPr>
      <w:lang w:val="fr-FR"/>
    </w:rPr>
  </w:style>
  <w:style w:type="character" w:styleId="PageNumber">
    <w:name w:val="page number"/>
    <w:rPr>
      <w:lang w:val="fr-FR"/>
    </w:rPr>
  </w:style>
  <w:style w:type="character" w:styleId="Strong">
    <w:name w:val="Strong"/>
    <w:qFormat/>
    <w:rPr>
      <w:b/>
      <w:lang w:val="fr-FR"/>
    </w:rPr>
  </w:style>
  <w:style w:type="table" w:styleId="TableGrid">
    <w:name w:val="Table Grid"/>
    <w:basedOn w:val="TableNormal"/>
    <w:uiPriority w:val="59"/>
    <w:pPr>
      <w:spacing w:after="240" w:line="230" w:lineRule="atLeast"/>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2">
    <w:name w:val="a2"/>
    <w:basedOn w:val="Heading2"/>
    <w:next w:val="Normal"/>
    <w:pPr>
      <w:numPr>
        <w:numId w:val="9"/>
      </w:numPr>
      <w:tabs>
        <w:tab w:val="clear" w:pos="540"/>
        <w:tab w:val="clear" w:pos="700"/>
        <w:tab w:val="left" w:pos="360"/>
        <w:tab w:val="left" w:pos="500"/>
        <w:tab w:val="left" w:pos="720"/>
      </w:tabs>
      <w:spacing w:before="270" w:line="270" w:lineRule="exact"/>
      <w:ind w:left="0" w:firstLine="0"/>
    </w:pPr>
    <w:rPr>
      <w:sz w:val="24"/>
    </w:rPr>
  </w:style>
  <w:style w:type="paragraph" w:customStyle="1" w:styleId="a3">
    <w:name w:val="a3"/>
    <w:basedOn w:val="Heading3"/>
    <w:next w:val="Normal"/>
    <w:qFormat/>
    <w:pPr>
      <w:numPr>
        <w:numId w:val="9"/>
      </w:numPr>
      <w:tabs>
        <w:tab w:val="clear" w:pos="660"/>
        <w:tab w:val="left" w:pos="640"/>
        <w:tab w:val="left" w:pos="720"/>
      </w:tabs>
      <w:spacing w:line="250" w:lineRule="exact"/>
      <w:ind w:left="0" w:firstLine="0"/>
    </w:pPr>
    <w:rPr>
      <w:sz w:val="22"/>
    </w:rPr>
  </w:style>
  <w:style w:type="paragraph" w:customStyle="1" w:styleId="a4">
    <w:name w:val="a4"/>
    <w:basedOn w:val="Heading4"/>
    <w:next w:val="Normal"/>
    <w:qFormat/>
    <w:pPr>
      <w:numPr>
        <w:numId w:val="9"/>
      </w:numPr>
      <w:tabs>
        <w:tab w:val="clear" w:pos="940"/>
        <w:tab w:val="clear" w:pos="1140"/>
        <w:tab w:val="clear" w:pos="1360"/>
        <w:tab w:val="left" w:pos="880"/>
        <w:tab w:val="left" w:pos="1080"/>
      </w:tabs>
      <w:ind w:left="0" w:firstLine="0"/>
    </w:pPr>
  </w:style>
  <w:style w:type="paragraph" w:customStyle="1" w:styleId="a5">
    <w:name w:val="a5"/>
    <w:basedOn w:val="Heading5"/>
    <w:next w:val="Normal"/>
    <w:qFormat/>
    <w:pPr>
      <w:numPr>
        <w:numId w:val="9"/>
      </w:numPr>
      <w:tabs>
        <w:tab w:val="left" w:pos="1080"/>
        <w:tab w:val="left" w:pos="1140"/>
        <w:tab w:val="left" w:pos="1360"/>
      </w:tabs>
    </w:pPr>
  </w:style>
  <w:style w:type="paragraph" w:customStyle="1" w:styleId="a6">
    <w:name w:val="a6"/>
    <w:basedOn w:val="Heading6"/>
    <w:next w:val="Normal"/>
    <w:pPr>
      <w:numPr>
        <w:numId w:val="9"/>
      </w:numPr>
      <w:tabs>
        <w:tab w:val="left" w:pos="1140"/>
        <w:tab w:val="left" w:pos="1360"/>
        <w:tab w:val="left" w:pos="1440"/>
      </w:tabs>
    </w:pPr>
  </w:style>
  <w:style w:type="paragraph" w:customStyle="1" w:styleId="ANNEX">
    <w:name w:val="ANNEX"/>
    <w:basedOn w:val="Normal"/>
    <w:next w:val="Normal"/>
    <w:qFormat/>
    <w:pPr>
      <w:keepNext/>
      <w:pageBreakBefore/>
      <w:numPr>
        <w:numId w:val="9"/>
      </w:numPr>
      <w:spacing w:after="760" w:line="310" w:lineRule="exact"/>
      <w:jc w:val="center"/>
      <w:outlineLvl w:val="0"/>
    </w:pPr>
    <w:rPr>
      <w:b/>
      <w:sz w:val="28"/>
    </w:rPr>
  </w:style>
  <w:style w:type="paragraph" w:customStyle="1" w:styleId="ANNEXN">
    <w:name w:val="ANNEXN"/>
    <w:basedOn w:val="ANNEX"/>
    <w:next w:val="Normal"/>
    <w:qFormat/>
    <w:pPr>
      <w:numPr>
        <w:numId w:val="0"/>
      </w:numPr>
    </w:pPr>
  </w:style>
  <w:style w:type="paragraph" w:customStyle="1" w:styleId="ANNEXZ">
    <w:name w:val="ANNEXZ"/>
    <w:basedOn w:val="ANNEX"/>
    <w:next w:val="Normal"/>
    <w:qFormat/>
    <w:pPr>
      <w:numPr>
        <w:numId w:val="0"/>
      </w:numPr>
    </w:pPr>
  </w:style>
  <w:style w:type="paragraph" w:customStyle="1" w:styleId="Bibliography1">
    <w:name w:val="Bibliography1"/>
    <w:basedOn w:val="Normal"/>
    <w:qFormat/>
    <w:pPr>
      <w:numPr>
        <w:numId w:val="3"/>
      </w:numPr>
      <w:tabs>
        <w:tab w:val="left" w:pos="432"/>
        <w:tab w:val="left" w:pos="660"/>
      </w:tabs>
    </w:pPr>
  </w:style>
  <w:style w:type="paragraph" w:customStyle="1" w:styleId="Definition">
    <w:name w:val="Definition"/>
    <w:basedOn w:val="Normal"/>
    <w:next w:val="Normal"/>
    <w:qFormat/>
  </w:style>
  <w:style w:type="character" w:customStyle="1" w:styleId="Defterms">
    <w:name w:val="Defterms"/>
    <w:qFormat/>
    <w:rPr>
      <w:color w:val="auto"/>
      <w:lang w:val="fr-FR"/>
    </w:rPr>
  </w:style>
  <w:style w:type="paragraph" w:customStyle="1" w:styleId="dl">
    <w:name w:val="dl"/>
    <w:basedOn w:val="Normal"/>
    <w:qFormat/>
    <w:pPr>
      <w:ind w:left="800" w:hanging="400"/>
    </w:pPr>
  </w:style>
  <w:style w:type="paragraph" w:customStyle="1" w:styleId="Example">
    <w:name w:val="Example"/>
    <w:basedOn w:val="Normal"/>
    <w:next w:val="Normal"/>
    <w:qFormat/>
    <w:pPr>
      <w:tabs>
        <w:tab w:val="left" w:pos="1360"/>
      </w:tabs>
      <w:spacing w:line="210" w:lineRule="atLeast"/>
    </w:pPr>
    <w:rPr>
      <w:sz w:val="18"/>
    </w:rPr>
  </w:style>
  <w:style w:type="character" w:customStyle="1" w:styleId="ExtXref">
    <w:name w:val="ExtXref"/>
    <w:rPr>
      <w:color w:val="auto"/>
      <w:lang w:val="fr-FR"/>
    </w:rPr>
  </w:style>
  <w:style w:type="paragraph" w:customStyle="1" w:styleId="Figurefootnote">
    <w:name w:val="Figure footnote"/>
    <w:basedOn w:val="Normal"/>
    <w:qFormat/>
    <w:pPr>
      <w:keepNext/>
      <w:tabs>
        <w:tab w:val="left" w:pos="340"/>
      </w:tabs>
      <w:spacing w:after="60" w:line="210" w:lineRule="atLeast"/>
    </w:pPr>
    <w:rPr>
      <w:sz w:val="18"/>
    </w:rPr>
  </w:style>
  <w:style w:type="paragraph" w:customStyle="1" w:styleId="Figuretitle">
    <w:name w:val="Figure title"/>
    <w:basedOn w:val="Normal"/>
    <w:next w:val="Normal"/>
    <w:qFormat/>
    <w:pPr>
      <w:suppressAutoHyphens/>
      <w:spacing w:before="220" w:after="220"/>
      <w:jc w:val="center"/>
    </w:pPr>
    <w:rPr>
      <w:b/>
    </w:rPr>
  </w:style>
  <w:style w:type="paragraph" w:customStyle="1" w:styleId="Foreword">
    <w:name w:val="Foreword"/>
    <w:basedOn w:val="Normal"/>
    <w:next w:val="Normal"/>
    <w:qFormat/>
    <w:rPr>
      <w:color w:val="0000FF"/>
    </w:rPr>
  </w:style>
  <w:style w:type="paragraph" w:customStyle="1" w:styleId="Formula">
    <w:name w:val="Formula"/>
    <w:basedOn w:val="Normal"/>
    <w:next w:val="Normal"/>
    <w:qFormat/>
    <w:pPr>
      <w:tabs>
        <w:tab w:val="right" w:pos="9752"/>
      </w:tabs>
      <w:spacing w:after="220"/>
      <w:ind w:left="403"/>
      <w:jc w:val="left"/>
    </w:pPr>
  </w:style>
  <w:style w:type="paragraph" w:customStyle="1" w:styleId="Introduction">
    <w:name w:val="Introduction"/>
    <w:basedOn w:val="Normal"/>
    <w:next w:val="Normal"/>
    <w:pPr>
      <w:keepNext/>
      <w:pageBreakBefore/>
      <w:tabs>
        <w:tab w:val="left" w:pos="400"/>
      </w:tabs>
      <w:suppressAutoHyphens/>
      <w:spacing w:before="960" w:after="310" w:line="310" w:lineRule="exact"/>
      <w:jc w:val="left"/>
    </w:pPr>
    <w:rPr>
      <w:b/>
      <w:sz w:val="28"/>
    </w:rPr>
  </w:style>
  <w:style w:type="paragraph" w:customStyle="1" w:styleId="MSDNFR">
    <w:name w:val="MSDNFR"/>
    <w:basedOn w:val="Normal"/>
    <w:next w:val="Normal"/>
    <w:pPr>
      <w:spacing w:line="220" w:lineRule="atLeast"/>
    </w:pPr>
    <w:rPr>
      <w:color w:val="0000FF"/>
    </w:rPr>
  </w:style>
  <w:style w:type="paragraph" w:customStyle="1" w:styleId="na2">
    <w:name w:val="na2"/>
    <w:basedOn w:val="a2"/>
    <w:next w:val="Normal"/>
    <w:pPr>
      <w:numPr>
        <w:ilvl w:val="0"/>
        <w:numId w:val="0"/>
      </w:numPr>
    </w:pPr>
  </w:style>
  <w:style w:type="paragraph" w:customStyle="1" w:styleId="na3">
    <w:name w:val="na3"/>
    <w:basedOn w:val="a3"/>
    <w:next w:val="Normal"/>
    <w:pPr>
      <w:numPr>
        <w:ilvl w:val="0"/>
        <w:numId w:val="0"/>
      </w:numPr>
    </w:pPr>
  </w:style>
  <w:style w:type="paragraph" w:customStyle="1" w:styleId="na4">
    <w:name w:val="na4"/>
    <w:basedOn w:val="a4"/>
    <w:next w:val="Normal"/>
    <w:pPr>
      <w:numPr>
        <w:ilvl w:val="0"/>
        <w:numId w:val="0"/>
      </w:numPr>
      <w:tabs>
        <w:tab w:val="clear" w:pos="1080"/>
        <w:tab w:val="left" w:pos="1060"/>
      </w:tabs>
    </w:pPr>
  </w:style>
  <w:style w:type="paragraph" w:customStyle="1" w:styleId="na5">
    <w:name w:val="na5"/>
    <w:basedOn w:val="a5"/>
    <w:next w:val="Normal"/>
    <w:pPr>
      <w:numPr>
        <w:ilvl w:val="0"/>
        <w:numId w:val="0"/>
      </w:numPr>
    </w:pPr>
  </w:style>
  <w:style w:type="paragraph" w:customStyle="1" w:styleId="na6">
    <w:name w:val="na6"/>
    <w:basedOn w:val="a6"/>
    <w:next w:val="Normal"/>
    <w:pPr>
      <w:numPr>
        <w:ilvl w:val="0"/>
        <w:numId w:val="0"/>
      </w:numPr>
    </w:pPr>
  </w:style>
  <w:style w:type="paragraph" w:customStyle="1" w:styleId="Note">
    <w:name w:val="Note"/>
    <w:basedOn w:val="Normal"/>
    <w:next w:val="Normal"/>
    <w:pPr>
      <w:tabs>
        <w:tab w:val="left" w:pos="960"/>
      </w:tabs>
      <w:spacing w:line="210" w:lineRule="atLeast"/>
    </w:pPr>
    <w:rPr>
      <w:sz w:val="18"/>
    </w:rPr>
  </w:style>
  <w:style w:type="paragraph" w:customStyle="1" w:styleId="p2">
    <w:name w:val="p2"/>
    <w:basedOn w:val="Normal"/>
    <w:next w:val="Normal"/>
    <w:pPr>
      <w:tabs>
        <w:tab w:val="left" w:pos="560"/>
      </w:tabs>
    </w:pPr>
  </w:style>
  <w:style w:type="paragraph" w:customStyle="1" w:styleId="p3">
    <w:name w:val="p3"/>
    <w:basedOn w:val="Normal"/>
    <w:next w:val="Normal"/>
    <w:pPr>
      <w:tabs>
        <w:tab w:val="left" w:pos="720"/>
      </w:tabs>
    </w:pPr>
  </w:style>
  <w:style w:type="paragraph" w:customStyle="1" w:styleId="p4">
    <w:name w:val="p4"/>
    <w:basedOn w:val="Normal"/>
    <w:next w:val="Normal"/>
    <w:pPr>
      <w:tabs>
        <w:tab w:val="left" w:pos="1100"/>
      </w:tabs>
    </w:pPr>
  </w:style>
  <w:style w:type="paragraph" w:customStyle="1" w:styleId="p5">
    <w:name w:val="p5"/>
    <w:basedOn w:val="Normal"/>
    <w:next w:val="Normal"/>
    <w:pPr>
      <w:tabs>
        <w:tab w:val="left" w:pos="1100"/>
      </w:tabs>
    </w:pPr>
  </w:style>
  <w:style w:type="paragraph" w:customStyle="1" w:styleId="p6">
    <w:name w:val="p6"/>
    <w:basedOn w:val="Normal"/>
    <w:next w:val="Normal"/>
    <w:pPr>
      <w:tabs>
        <w:tab w:val="left" w:pos="1440"/>
      </w:tabs>
    </w:pPr>
  </w:style>
  <w:style w:type="paragraph" w:customStyle="1" w:styleId="RefNorm">
    <w:name w:val="RefNorm"/>
    <w:basedOn w:val="Normal"/>
    <w:next w:val="Normal"/>
  </w:style>
  <w:style w:type="paragraph" w:customStyle="1" w:styleId="Special">
    <w:name w:val="Special"/>
    <w:basedOn w:val="Normal"/>
    <w:next w:val="Normal"/>
  </w:style>
  <w:style w:type="paragraph" w:customStyle="1" w:styleId="Tablefootnote">
    <w:name w:val="Table footnote"/>
    <w:basedOn w:val="Normal"/>
    <w:pPr>
      <w:tabs>
        <w:tab w:val="left" w:pos="340"/>
      </w:tabs>
      <w:spacing w:before="60" w:after="60" w:line="190" w:lineRule="atLeast"/>
    </w:pPr>
    <w:rPr>
      <w:sz w:val="16"/>
    </w:rPr>
  </w:style>
  <w:style w:type="paragraph" w:customStyle="1" w:styleId="Tabletitle">
    <w:name w:val="Table title"/>
    <w:basedOn w:val="Normal"/>
    <w:next w:val="Normal"/>
    <w:pPr>
      <w:keepNext/>
      <w:suppressAutoHyphens/>
      <w:spacing w:before="120" w:after="120" w:line="230" w:lineRule="exact"/>
      <w:jc w:val="center"/>
    </w:pPr>
    <w:rPr>
      <w:b/>
    </w:rPr>
  </w:style>
  <w:style w:type="character" w:customStyle="1" w:styleId="TableFootNoteXref">
    <w:name w:val="TableFootNoteXref"/>
    <w:rPr>
      <w:position w:val="6"/>
      <w:sz w:val="14"/>
      <w:lang w:val="fr-FR"/>
    </w:rPr>
  </w:style>
  <w:style w:type="paragraph" w:customStyle="1" w:styleId="Terms">
    <w:name w:val="Term(s)"/>
    <w:basedOn w:val="Normal"/>
    <w:next w:val="Definition"/>
    <w:pPr>
      <w:keepNext/>
      <w:suppressAutoHyphens/>
      <w:spacing w:after="0"/>
      <w:jc w:val="left"/>
    </w:pPr>
    <w:rPr>
      <w:b/>
    </w:rPr>
  </w:style>
  <w:style w:type="paragraph" w:customStyle="1" w:styleId="TermNum">
    <w:name w:val="TermNum"/>
    <w:basedOn w:val="Normal"/>
    <w:next w:val="Terms"/>
    <w:pPr>
      <w:keepNext/>
      <w:spacing w:after="0"/>
    </w:pPr>
    <w:rPr>
      <w:b/>
    </w:rPr>
  </w:style>
  <w:style w:type="paragraph" w:customStyle="1" w:styleId="zzBiblio">
    <w:name w:val="zzBiblio"/>
    <w:basedOn w:val="Normal"/>
    <w:next w:val="Bibliography1"/>
    <w:pPr>
      <w:pageBreakBefore/>
      <w:spacing w:after="760" w:line="310" w:lineRule="exact"/>
      <w:jc w:val="center"/>
    </w:pPr>
    <w:rPr>
      <w:b/>
      <w:sz w:val="28"/>
    </w:rPr>
  </w:style>
  <w:style w:type="paragraph" w:customStyle="1" w:styleId="zzContents">
    <w:name w:val="zzContents"/>
    <w:basedOn w:val="Introduction"/>
    <w:next w:val="TOC1"/>
    <w:pPr>
      <w:tabs>
        <w:tab w:val="clear" w:pos="400"/>
      </w:tabs>
    </w:pPr>
  </w:style>
  <w:style w:type="paragraph" w:customStyle="1" w:styleId="zzCopyright">
    <w:name w:val="zzCopyright"/>
    <w:basedOn w:val="Normal"/>
    <w:next w:val="Normal"/>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Cover">
    <w:name w:val="zzCover"/>
    <w:basedOn w:val="Normal"/>
    <w:pPr>
      <w:spacing w:after="220"/>
      <w:jc w:val="right"/>
    </w:pPr>
    <w:rPr>
      <w:b/>
      <w:color w:val="000000"/>
      <w:sz w:val="24"/>
    </w:rPr>
  </w:style>
  <w:style w:type="paragraph" w:customStyle="1" w:styleId="zzForeword">
    <w:name w:val="zzForeword"/>
    <w:basedOn w:val="Introduction"/>
    <w:next w:val="Normal"/>
    <w:pPr>
      <w:tabs>
        <w:tab w:val="clear" w:pos="400"/>
      </w:tabs>
    </w:pPr>
    <w:rPr>
      <w:color w:val="0000FF"/>
    </w:rPr>
  </w:style>
  <w:style w:type="paragraph" w:customStyle="1" w:styleId="zzHelp">
    <w:name w:val="zzHelp"/>
    <w:basedOn w:val="Normal"/>
    <w:rPr>
      <w:color w:val="008000"/>
    </w:rPr>
  </w:style>
  <w:style w:type="paragraph" w:customStyle="1" w:styleId="zzIndex">
    <w:name w:val="zzIndex"/>
    <w:basedOn w:val="zzBiblio"/>
    <w:next w:val="IndexHeading"/>
  </w:style>
  <w:style w:type="paragraph" w:customStyle="1" w:styleId="zzLc5">
    <w:name w:val="zzLc5"/>
    <w:basedOn w:val="Normal"/>
    <w:next w:val="Normal"/>
    <w:pPr>
      <w:jc w:val="left"/>
    </w:pPr>
  </w:style>
  <w:style w:type="paragraph" w:customStyle="1" w:styleId="zzLc6">
    <w:name w:val="zzLc6"/>
    <w:basedOn w:val="Normal"/>
    <w:next w:val="Normal"/>
    <w:pPr>
      <w:jc w:val="left"/>
    </w:pPr>
  </w:style>
  <w:style w:type="paragraph" w:customStyle="1" w:styleId="zzLn5">
    <w:name w:val="zzLn5"/>
    <w:basedOn w:val="Normal"/>
    <w:next w:val="Normal"/>
    <w:pPr>
      <w:jc w:val="left"/>
    </w:pPr>
  </w:style>
  <w:style w:type="paragraph" w:customStyle="1" w:styleId="zzLn6">
    <w:name w:val="zzLn6"/>
    <w:basedOn w:val="Normal"/>
    <w:next w:val="Normal"/>
    <w:pPr>
      <w:jc w:val="left"/>
    </w:pPr>
  </w:style>
  <w:style w:type="paragraph" w:customStyle="1" w:styleId="zzSTDTitle">
    <w:name w:val="zzSTDTitle"/>
    <w:basedOn w:val="Normal"/>
    <w:next w:val="Normal"/>
    <w:pPr>
      <w:suppressAutoHyphens/>
      <w:spacing w:before="400" w:after="760" w:line="350" w:lineRule="exact"/>
      <w:jc w:val="left"/>
    </w:pPr>
    <w:rPr>
      <w:b/>
      <w:color w:val="0000FF"/>
      <w:sz w:val="32"/>
    </w:rPr>
  </w:style>
  <w:style w:type="paragraph" w:customStyle="1" w:styleId="Tabletext10">
    <w:name w:val="Table text (10)"/>
    <w:basedOn w:val="Normal"/>
    <w:pPr>
      <w:spacing w:before="60" w:after="60"/>
    </w:pPr>
  </w:style>
  <w:style w:type="paragraph" w:customStyle="1" w:styleId="Tabletext9">
    <w:name w:val="Table text (9)"/>
    <w:basedOn w:val="Normal"/>
    <w:pPr>
      <w:spacing w:before="60" w:after="60" w:line="210" w:lineRule="atLeast"/>
    </w:pPr>
    <w:rPr>
      <w:sz w:val="18"/>
    </w:rPr>
  </w:style>
  <w:style w:type="paragraph" w:customStyle="1" w:styleId="Tabletext8">
    <w:name w:val="Table text (8)"/>
    <w:basedOn w:val="Normal"/>
    <w:pPr>
      <w:spacing w:before="60" w:after="60" w:line="190" w:lineRule="atLeast"/>
    </w:pPr>
    <w:rPr>
      <w:sz w:val="16"/>
    </w:rPr>
  </w:style>
  <w:style w:type="paragraph" w:customStyle="1" w:styleId="Tabletext7">
    <w:name w:val="Table text (7)"/>
    <w:basedOn w:val="Normal"/>
    <w:pPr>
      <w:spacing w:before="60" w:after="60" w:line="170" w:lineRule="atLeast"/>
    </w:pPr>
    <w:rPr>
      <w:sz w:val="14"/>
    </w:rPr>
  </w:style>
  <w:style w:type="paragraph" w:customStyle="1" w:styleId="Tabletext">
    <w:name w:val="Table text"/>
    <w:rPr>
      <w:rFonts w:ascii="Helvetica" w:eastAsia="Times New Roman" w:hAnsi="Helvetica"/>
      <w:sz w:val="16"/>
      <w:szCs w:val="16"/>
      <w:lang w:val="en-GB" w:eastAsia="en-US"/>
    </w:rPr>
  </w:style>
  <w:style w:type="paragraph" w:customStyle="1" w:styleId="Default">
    <w:name w:val="Default"/>
    <w:pPr>
      <w:autoSpaceDE w:val="0"/>
      <w:autoSpaceDN w:val="0"/>
      <w:adjustRightInd w:val="0"/>
    </w:pPr>
    <w:rPr>
      <w:rFonts w:ascii="Arial" w:eastAsia="Times New Roman" w:hAnsi="Arial" w:cs="Arial"/>
      <w:color w:val="000000"/>
      <w:sz w:val="24"/>
      <w:szCs w:val="24"/>
      <w:lang w:val="en-US" w:eastAsia="en-US"/>
    </w:rPr>
  </w:style>
  <w:style w:type="character" w:customStyle="1" w:styleId="attr-list">
    <w:name w:val="attr-list"/>
  </w:style>
  <w:style w:type="paragraph" w:customStyle="1" w:styleId="NormalWeb1">
    <w:name w:val="Normal (Web)1"/>
    <w:basedOn w:val="Normal"/>
    <w:pPr>
      <w:spacing w:after="0" w:line="240" w:lineRule="auto"/>
      <w:jc w:val="left"/>
    </w:pPr>
    <w:rPr>
      <w:rFonts w:ascii="Times New Roman" w:eastAsia="Times New Roman" w:hAnsi="Times New Roman"/>
      <w:sz w:val="24"/>
      <w:szCs w:val="24"/>
      <w:lang w:val="en-US" w:eastAsia="en-US"/>
    </w:rPr>
  </w:style>
  <w:style w:type="paragraph" w:customStyle="1" w:styleId="NoSpacing2">
    <w:name w:val="No Spacing2"/>
    <w:qFormat/>
    <w:pPr>
      <w:widowControl w:val="0"/>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s>
    </w:pPr>
    <w:rPr>
      <w:rFonts w:ascii="Courier New" w:eastAsia="Times New Roman" w:hAnsi="Courier New"/>
      <w:snapToGrid w:val="0"/>
      <w:lang w:val="en-GB" w:eastAsia="en-US"/>
    </w:rPr>
  </w:style>
  <w:style w:type="paragraph" w:customStyle="1" w:styleId="Small">
    <w:name w:val="Small"/>
    <w:basedOn w:val="Normal"/>
    <w:qFormat/>
    <w:pPr>
      <w:widowControl w:val="0"/>
      <w:spacing w:before="20" w:after="0" w:line="240" w:lineRule="auto"/>
      <w:jc w:val="left"/>
    </w:pPr>
    <w:rPr>
      <w:rFonts w:eastAsia="Times New Roman"/>
      <w:snapToGrid w:val="0"/>
      <w:sz w:val="16"/>
      <w:szCs w:val="16"/>
      <w:lang w:eastAsia="en-US"/>
    </w:rPr>
  </w:style>
  <w:style w:type="paragraph" w:customStyle="1" w:styleId="Revision1">
    <w:name w:val="Revision1"/>
    <w:hidden/>
    <w:uiPriority w:val="99"/>
    <w:semiHidden/>
    <w:rPr>
      <w:rFonts w:ascii="Arial" w:hAnsi="Arial"/>
      <w:lang w:val="en-GB" w:eastAsia="ja-JP"/>
    </w:rPr>
  </w:style>
  <w:style w:type="paragraph" w:customStyle="1" w:styleId="ListParagraph1">
    <w:name w:val="List Paragraph1"/>
    <w:basedOn w:val="Normal"/>
    <w:uiPriority w:val="34"/>
    <w:qFormat/>
    <w:pPr>
      <w:ind w:left="720"/>
    </w:pPr>
  </w:style>
  <w:style w:type="paragraph" w:customStyle="1" w:styleId="Figuretitle2">
    <w:name w:val="Figure title2"/>
    <w:basedOn w:val="Normal"/>
    <w:next w:val="Normal"/>
    <w:pPr>
      <w:suppressAutoHyphens/>
      <w:spacing w:before="220" w:after="220"/>
      <w:jc w:val="center"/>
    </w:pPr>
    <w:rPr>
      <w:b/>
      <w:lang w:val="de-DE" w:eastAsia="ar-SA"/>
    </w:rPr>
  </w:style>
  <w:style w:type="paragraph" w:customStyle="1" w:styleId="ISOComments">
    <w:name w:val="ISO_Comments"/>
    <w:basedOn w:val="Normal"/>
    <w:pPr>
      <w:spacing w:before="210" w:after="0" w:line="210" w:lineRule="exact"/>
      <w:jc w:val="left"/>
    </w:pPr>
    <w:rPr>
      <w:rFonts w:eastAsia="Times New Roman"/>
      <w:sz w:val="18"/>
      <w:lang w:eastAsia="en-US"/>
    </w:rPr>
  </w:style>
  <w:style w:type="paragraph" w:customStyle="1" w:styleId="ISOChange">
    <w:name w:val="ISO_Change"/>
    <w:basedOn w:val="Normal"/>
    <w:pPr>
      <w:spacing w:before="210" w:after="0" w:line="210" w:lineRule="exact"/>
      <w:jc w:val="left"/>
    </w:pPr>
    <w:rPr>
      <w:rFonts w:eastAsia="Times New Roman"/>
      <w:sz w:val="18"/>
      <w:lang w:eastAsia="en-US"/>
    </w:rPr>
  </w:style>
  <w:style w:type="paragraph" w:customStyle="1" w:styleId="NoSpacing1">
    <w:name w:val="No Spacing1"/>
    <w:qFormat/>
    <w:pPr>
      <w:widowControl w:val="0"/>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s>
      <w:suppressAutoHyphens/>
    </w:pPr>
    <w:rPr>
      <w:rFonts w:ascii="Courier New" w:eastAsia="Arial" w:hAnsi="Courier New"/>
      <w:lang w:val="en-GB" w:eastAsia="ar-SA"/>
    </w:rPr>
  </w:style>
  <w:style w:type="character" w:customStyle="1" w:styleId="CommentTextChar">
    <w:name w:val="Comment Text Char"/>
    <w:link w:val="CommentText"/>
    <w:uiPriority w:val="99"/>
    <w:rPr>
      <w:rFonts w:ascii="Arial" w:hAnsi="Arial"/>
      <w:lang w:val="en-GB" w:eastAsia="ja-JP"/>
    </w:rPr>
  </w:style>
  <w:style w:type="paragraph" w:customStyle="1" w:styleId="Firstparagraph">
    <w:name w:val="First paragraph"/>
    <w:basedOn w:val="Normal"/>
    <w:next w:val="Normal"/>
    <w:pPr>
      <w:overflowPunct w:val="0"/>
      <w:autoSpaceDE w:val="0"/>
      <w:autoSpaceDN w:val="0"/>
      <w:adjustRightInd w:val="0"/>
      <w:spacing w:after="0" w:line="260" w:lineRule="exact"/>
      <w:textAlignment w:val="baseline"/>
    </w:pPr>
    <w:rPr>
      <w:rFonts w:ascii="Times New Roman" w:eastAsia="Times New Roman" w:hAnsi="Times New Roman"/>
      <w:sz w:val="24"/>
      <w:lang w:val="en-US" w:eastAsia="en-US"/>
    </w:rPr>
  </w:style>
  <w:style w:type="paragraph" w:customStyle="1" w:styleId="ISOSecretObservations">
    <w:name w:val="ISO_Secret_Observations"/>
    <w:basedOn w:val="Normal"/>
    <w:pPr>
      <w:spacing w:before="210" w:after="0" w:line="210" w:lineRule="exact"/>
      <w:jc w:val="left"/>
    </w:pPr>
    <w:rPr>
      <w:rFonts w:eastAsia="Times New Roman"/>
      <w:sz w:val="18"/>
      <w:lang w:eastAsia="en-US"/>
    </w:rPr>
  </w:style>
  <w:style w:type="paragraph" w:customStyle="1" w:styleId="subpara">
    <w:name w:val="sub para"/>
    <w:basedOn w:val="Normal"/>
    <w:pPr>
      <w:spacing w:before="60" w:after="60" w:line="240" w:lineRule="auto"/>
      <w:ind w:left="1134" w:right="794" w:hanging="567"/>
    </w:pPr>
    <w:rPr>
      <w:rFonts w:ascii="Arial Narrow" w:eastAsia="Times New Roman" w:hAnsi="Arial Narrow"/>
      <w:sz w:val="22"/>
      <w:lang w:val="en-AU" w:eastAsia="en-US"/>
    </w:rPr>
  </w:style>
  <w:style w:type="character" w:customStyle="1" w:styleId="Heading3Char">
    <w:name w:val="Heading 3 Char"/>
    <w:link w:val="Heading3"/>
    <w:qFormat/>
    <w:rPr>
      <w:rFonts w:ascii="Arial" w:hAnsi="Arial"/>
      <w:b/>
      <w:bCs/>
      <w:lang w:val="en-GB" w:eastAsia="ja-JP"/>
    </w:rPr>
  </w:style>
  <w:style w:type="character" w:customStyle="1" w:styleId="Heading4Char">
    <w:name w:val="Heading 4 Char"/>
    <w:link w:val="Heading4"/>
    <w:rPr>
      <w:rFonts w:ascii="Arial" w:hAnsi="Arial"/>
      <w:b/>
      <w:bCs/>
      <w:lang w:val="en-GB" w:eastAsia="ja-JP"/>
    </w:rPr>
  </w:style>
  <w:style w:type="paragraph" w:customStyle="1" w:styleId="NoSpacing3">
    <w:name w:val="No Spacing3"/>
    <w:uiPriority w:val="1"/>
    <w:qFormat/>
    <w:pPr>
      <w:jc w:val="both"/>
    </w:pPr>
    <w:rPr>
      <w:rFonts w:ascii="Arial" w:hAnsi="Arial"/>
      <w:lang w:val="en-GB" w:eastAsia="ja-JP"/>
    </w:rPr>
  </w:style>
  <w:style w:type="paragraph" w:customStyle="1" w:styleId="TOCHeading1">
    <w:name w:val="TOC Heading1"/>
    <w:basedOn w:val="Heading1"/>
    <w:next w:val="Normal"/>
    <w:uiPriority w:val="39"/>
    <w:qFormat/>
    <w:pPr>
      <w:numPr>
        <w:numId w:val="0"/>
      </w:numPr>
      <w:tabs>
        <w:tab w:val="clear" w:pos="400"/>
        <w:tab w:val="clear" w:pos="560"/>
      </w:tabs>
      <w:suppressAutoHyphens w:val="0"/>
      <w:spacing w:before="240" w:after="60" w:line="230" w:lineRule="atLeast"/>
      <w:outlineLvl w:val="9"/>
    </w:pPr>
    <w:rPr>
      <w:rFonts w:ascii="Cambria" w:eastAsia="Times New Roman" w:hAnsi="Cambria"/>
      <w:kern w:val="32"/>
      <w:sz w:val="32"/>
      <w:szCs w:val="32"/>
    </w:rPr>
  </w:style>
  <w:style w:type="character" w:customStyle="1" w:styleId="NumberingSymbols">
    <w:name w:val="Numbering Symbols"/>
  </w:style>
  <w:style w:type="paragraph" w:customStyle="1" w:styleId="Caption1">
    <w:name w:val="Caption1"/>
    <w:basedOn w:val="Normal"/>
    <w:pPr>
      <w:widowControl w:val="0"/>
      <w:suppressLineNumbers/>
      <w:suppressAutoHyphens/>
      <w:spacing w:before="120" w:after="120" w:line="240" w:lineRule="auto"/>
      <w:jc w:val="left"/>
    </w:pPr>
    <w:rPr>
      <w:rFonts w:eastAsia="Arial" w:cs="Tahoma"/>
      <w:i/>
      <w:iCs/>
    </w:rPr>
  </w:style>
  <w:style w:type="paragraph" w:customStyle="1" w:styleId="Index">
    <w:name w:val="Index"/>
    <w:basedOn w:val="Normal"/>
    <w:pPr>
      <w:widowControl w:val="0"/>
      <w:suppressLineNumbers/>
      <w:suppressAutoHyphens/>
      <w:spacing w:after="0" w:line="240" w:lineRule="auto"/>
      <w:jc w:val="left"/>
    </w:pPr>
    <w:rPr>
      <w:rFonts w:eastAsia="Arial" w:cs="Tahoma"/>
    </w:rPr>
  </w:style>
  <w:style w:type="character" w:customStyle="1" w:styleId="Heading2Char">
    <w:name w:val="Heading 2 Char"/>
    <w:link w:val="Heading2"/>
    <w:rPr>
      <w:rFonts w:ascii="Arial" w:hAnsi="Arial"/>
      <w:b/>
      <w:bCs/>
      <w:sz w:val="22"/>
      <w:lang w:val="en-GB" w:eastAsia="ja-JP"/>
    </w:rPr>
  </w:style>
  <w:style w:type="character" w:customStyle="1" w:styleId="Heading1Char">
    <w:name w:val="Heading 1 Char"/>
    <w:link w:val="Heading1"/>
    <w:rPr>
      <w:rFonts w:ascii="Arial" w:hAnsi="Arial"/>
      <w:b/>
      <w:bCs/>
      <w:sz w:val="24"/>
      <w:lang w:val="en-GB" w:eastAsia="ja-JP"/>
    </w:rPr>
  </w:style>
  <w:style w:type="character" w:customStyle="1" w:styleId="BalloonTextChar">
    <w:name w:val="Balloon Text Char"/>
    <w:link w:val="BalloonText"/>
    <w:uiPriority w:val="99"/>
    <w:semiHidden/>
    <w:rPr>
      <w:rFonts w:ascii="Tahoma" w:hAnsi="Tahoma" w:cs="Tahoma"/>
      <w:sz w:val="16"/>
      <w:szCs w:val="16"/>
      <w:lang w:val="en-GB" w:eastAsia="ja-JP"/>
    </w:rPr>
  </w:style>
  <w:style w:type="character" w:customStyle="1" w:styleId="BodyTextIndentChar">
    <w:name w:val="Body Text Indent Char"/>
    <w:link w:val="BodyTextIndent"/>
    <w:uiPriority w:val="99"/>
    <w:rPr>
      <w:rFonts w:ascii="Arial" w:hAnsi="Arial"/>
      <w:lang w:val="en-GB" w:eastAsia="ja-JP"/>
    </w:rPr>
  </w:style>
  <w:style w:type="character" w:customStyle="1" w:styleId="HeaderChar">
    <w:name w:val="Header Char"/>
    <w:link w:val="Header"/>
    <w:uiPriority w:val="99"/>
    <w:rPr>
      <w:rFonts w:ascii="Arial" w:hAnsi="Arial"/>
      <w:b/>
      <w:sz w:val="22"/>
      <w:lang w:val="en-GB" w:eastAsia="ja-JP"/>
    </w:rPr>
  </w:style>
  <w:style w:type="character" w:customStyle="1" w:styleId="CommentSubjectChar">
    <w:name w:val="Comment Subject Char"/>
    <w:link w:val="CommentSubject"/>
    <w:uiPriority w:val="99"/>
    <w:semiHidden/>
    <w:rPr>
      <w:rFonts w:ascii="Arial" w:hAnsi="Arial"/>
      <w:b/>
      <w:bCs/>
      <w:lang w:val="en-GB" w:eastAsia="ja-JP"/>
    </w:rPr>
  </w:style>
  <w:style w:type="character" w:customStyle="1" w:styleId="BodyText2Char">
    <w:name w:val="Body Text 2 Char"/>
    <w:link w:val="BodyText2"/>
    <w:uiPriority w:val="99"/>
    <w:rPr>
      <w:rFonts w:ascii="Arial" w:hAnsi="Arial"/>
      <w:sz w:val="16"/>
      <w:lang w:val="en-GB" w:eastAsia="ja-JP"/>
    </w:rPr>
  </w:style>
  <w:style w:type="character" w:customStyle="1" w:styleId="Heading5Char">
    <w:name w:val="Heading 5 Char"/>
    <w:link w:val="Heading5"/>
    <w:rPr>
      <w:rFonts w:ascii="Arial" w:hAnsi="Arial"/>
      <w:b/>
      <w:bCs/>
      <w:lang w:val="en-GB" w:eastAsia="ja-JP"/>
    </w:rPr>
  </w:style>
  <w:style w:type="character" w:customStyle="1" w:styleId="Heading6Char">
    <w:name w:val="Heading 6 Char"/>
    <w:link w:val="Heading6"/>
    <w:rPr>
      <w:rFonts w:ascii="Arial" w:hAnsi="Arial"/>
      <w:b/>
      <w:bCs/>
      <w:lang w:val="en-GB" w:eastAsia="ja-JP"/>
    </w:rPr>
  </w:style>
  <w:style w:type="character" w:customStyle="1" w:styleId="Heading7Char">
    <w:name w:val="Heading 7 Char"/>
    <w:link w:val="Heading7"/>
    <w:rPr>
      <w:rFonts w:ascii="Arial" w:hAnsi="Arial"/>
      <w:b/>
      <w:bCs/>
      <w:lang w:val="en-GB" w:eastAsia="ja-JP"/>
    </w:rPr>
  </w:style>
  <w:style w:type="character" w:customStyle="1" w:styleId="Heading8Char">
    <w:name w:val="Heading 8 Char"/>
    <w:link w:val="Heading8"/>
    <w:rPr>
      <w:rFonts w:ascii="Arial" w:hAnsi="Arial"/>
      <w:b/>
      <w:bCs/>
      <w:lang w:val="en-GB" w:eastAsia="ja-JP"/>
    </w:rPr>
  </w:style>
  <w:style w:type="character" w:customStyle="1" w:styleId="Heading9Char">
    <w:name w:val="Heading 9 Char"/>
    <w:link w:val="Heading9"/>
    <w:rPr>
      <w:rFonts w:ascii="Arial" w:hAnsi="Arial"/>
      <w:b/>
      <w:bCs/>
      <w:lang w:val="en-GB" w:eastAsia="ja-JP"/>
    </w:rPr>
  </w:style>
  <w:style w:type="character" w:customStyle="1" w:styleId="BodyTextIndent2Char">
    <w:name w:val="Body Text Indent 2 Char"/>
    <w:link w:val="BodyTextIndent2"/>
    <w:uiPriority w:val="99"/>
    <w:rPr>
      <w:rFonts w:ascii="Arial" w:hAnsi="Arial"/>
      <w:lang w:val="en-GB" w:eastAsia="ja-JP"/>
    </w:rPr>
  </w:style>
  <w:style w:type="character" w:customStyle="1" w:styleId="BodyText3Char">
    <w:name w:val="Body Text 3 Char"/>
    <w:link w:val="BodyText3"/>
    <w:uiPriority w:val="99"/>
    <w:rPr>
      <w:rFonts w:ascii="Arial" w:hAnsi="Arial"/>
      <w:sz w:val="14"/>
      <w:lang w:val="en-GB" w:eastAsia="ja-JP"/>
    </w:rPr>
  </w:style>
  <w:style w:type="paragraph" w:customStyle="1" w:styleId="quotedtext">
    <w:name w:val="quoted text"/>
    <w:basedOn w:val="Normal"/>
    <w:pPr>
      <w:spacing w:before="60" w:after="60" w:line="240" w:lineRule="auto"/>
      <w:ind w:left="1134" w:right="1134" w:hanging="567"/>
    </w:pPr>
    <w:rPr>
      <w:rFonts w:ascii="Times New Roman" w:eastAsia="Times New Roman" w:hAnsi="Times New Roman"/>
      <w:i/>
      <w:lang w:val="en-AU" w:eastAsia="fr-FR"/>
    </w:rPr>
  </w:style>
  <w:style w:type="character" w:customStyle="1" w:styleId="FooterChar">
    <w:name w:val="Footer Char"/>
    <w:link w:val="Footer"/>
    <w:rPr>
      <w:rFonts w:ascii="Arial" w:hAnsi="Arial"/>
      <w:lang w:val="en-GB" w:eastAsia="ja-JP"/>
    </w:rPr>
  </w:style>
  <w:style w:type="character" w:customStyle="1" w:styleId="ipa1">
    <w:name w:val="ipa1"/>
    <w:rPr>
      <w:rFonts w:ascii="Arial Unicode MS" w:eastAsia="Arial Unicode MS" w:hAnsi="Arial Unicode MS" w:cs="Arial Unicode MS" w:hint="eastAsia"/>
    </w:rPr>
  </w:style>
  <w:style w:type="character" w:customStyle="1" w:styleId="apple-converted-space">
    <w:name w:val="apple-converted-space"/>
  </w:style>
  <w:style w:type="paragraph" w:customStyle="1" w:styleId="IntenseQuote1">
    <w:name w:val="Intense Quote1"/>
    <w:basedOn w:val="Normal"/>
    <w:next w:val="Normal"/>
    <w:link w:val="IntenseQuoteChar"/>
    <w:uiPriority w:val="30"/>
    <w:qFormat/>
    <w:pPr>
      <w:spacing w:after="0" w:line="240" w:lineRule="auto"/>
      <w:ind w:left="720" w:right="720"/>
      <w:jc w:val="left"/>
    </w:pPr>
    <w:rPr>
      <w:rFonts w:ascii="Cambria" w:eastAsia="Cambria" w:hAnsi="Cambria"/>
      <w:b/>
      <w:i/>
      <w:sz w:val="24"/>
      <w:szCs w:val="22"/>
      <w:lang w:val="en-US" w:eastAsia="en-US"/>
    </w:rPr>
  </w:style>
  <w:style w:type="character" w:customStyle="1" w:styleId="IntenseQuoteChar">
    <w:name w:val="Intense Quote Char"/>
    <w:link w:val="IntenseQuote1"/>
    <w:uiPriority w:val="30"/>
    <w:rPr>
      <w:rFonts w:ascii="Cambria" w:eastAsia="Cambria" w:hAnsi="Cambria"/>
      <w:b/>
      <w:i/>
      <w:sz w:val="24"/>
      <w:szCs w:val="22"/>
    </w:rPr>
  </w:style>
  <w:style w:type="paragraph" w:customStyle="1" w:styleId="ParagraphText">
    <w:name w:val="Paragraph Text"/>
    <w:basedOn w:val="Normal"/>
    <w:qFormat/>
    <w:pPr>
      <w:suppressAutoHyphens/>
      <w:spacing w:after="62" w:line="240" w:lineRule="auto"/>
      <w:jc w:val="left"/>
    </w:pPr>
    <w:rPr>
      <w:color w:val="000000"/>
      <w:szCs w:val="16"/>
      <w:lang w:eastAsia="ar-SA"/>
    </w:rPr>
  </w:style>
  <w:style w:type="paragraph" w:customStyle="1" w:styleId="Heading2-3">
    <w:name w:val="Heading 2-3"/>
    <w:basedOn w:val="Normal"/>
    <w:next w:val="Normal"/>
    <w:pPr>
      <w:tabs>
        <w:tab w:val="left" w:pos="360"/>
      </w:tabs>
      <w:suppressAutoHyphens/>
      <w:spacing w:before="120" w:after="120" w:line="240" w:lineRule="auto"/>
      <w:ind w:left="360" w:hanging="360"/>
    </w:pPr>
    <w:rPr>
      <w:b/>
      <w:lang w:eastAsia="ar-SA"/>
    </w:rPr>
  </w:style>
  <w:style w:type="character" w:customStyle="1" w:styleId="FootnoteTextChar">
    <w:name w:val="Footnote Text Char"/>
    <w:basedOn w:val="DefaultParagraphFont"/>
    <w:link w:val="FootnoteText"/>
    <w:rPr>
      <w:rFonts w:ascii="Arial" w:hAnsi="Arial"/>
      <w:sz w:val="18"/>
      <w:lang w:val="en-GB" w:eastAsia="ja-JP"/>
    </w:rPr>
  </w:style>
  <w:style w:type="paragraph" w:customStyle="1" w:styleId="TABLE-col-heading">
    <w:name w:val="TABLE-col-heading"/>
    <w:basedOn w:val="Normal"/>
    <w:pPr>
      <w:keepLines/>
      <w:spacing w:after="0" w:line="180" w:lineRule="exact"/>
      <w:ind w:left="-57" w:right="-57"/>
      <w:jc w:val="center"/>
    </w:pPr>
    <w:rPr>
      <w:rFonts w:eastAsia="Times New Roman" w:cs="Arial"/>
      <w:b/>
      <w:sz w:val="16"/>
      <w:szCs w:val="22"/>
      <w:lang w:eastAsia="zh-CN"/>
    </w:rPr>
  </w:style>
  <w:style w:type="table" w:customStyle="1" w:styleId="TableGrid1">
    <w:name w:val="Table Grid1"/>
    <w:basedOn w:val="TableNormal"/>
    <w:pPr>
      <w:widowControl w:val="0"/>
    </w:pPr>
    <w:rPr>
      <w:rFonts w:eastAsia="Times New Roman"/>
      <w:lang w:val="en-GB"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pPr>
      <w:widowControl w:val="0"/>
    </w:pPr>
    <w:rPr>
      <w:rFonts w:eastAsia="Times New Roman"/>
      <w:lang w:val="en-GB"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ppendixD2">
    <w:name w:val="Appendix D2"/>
    <w:pPr>
      <w:spacing w:after="120"/>
    </w:pPr>
    <w:rPr>
      <w:rFonts w:ascii="Arial" w:hAnsi="Arial"/>
      <w:b/>
      <w:sz w:val="22"/>
      <w:lang w:val="en-GB" w:eastAsia="ar-SA"/>
    </w:rPr>
  </w:style>
  <w:style w:type="character" w:customStyle="1" w:styleId="module">
    <w:name w:val="module"/>
  </w:style>
  <w:style w:type="character" w:customStyle="1" w:styleId="FooterChar1">
    <w:name w:val="Footer Char1"/>
    <w:uiPriority w:val="99"/>
    <w:locked/>
    <w:rPr>
      <w:sz w:val="24"/>
      <w:szCs w:val="24"/>
      <w:lang w:val="en-US" w:eastAsia="en-US" w:bidi="ar-SA"/>
    </w:rPr>
  </w:style>
  <w:style w:type="paragraph" w:styleId="Revision">
    <w:name w:val="Revision"/>
    <w:hidden/>
    <w:uiPriority w:val="99"/>
    <w:semiHidden/>
    <w:rsid w:val="000940E6"/>
    <w:pPr>
      <w:spacing w:after="0" w:line="240" w:lineRule="auto"/>
    </w:pPr>
    <w:rPr>
      <w:rFonts w:ascii="Arial" w:hAnsi="Arial"/>
      <w:lang w:val="en-GB" w:eastAsia="ja-JP"/>
    </w:rPr>
  </w:style>
  <w:style w:type="numbering" w:customStyle="1" w:styleId="Style1">
    <w:name w:val="Style1"/>
    <w:uiPriority w:val="99"/>
    <w:rsid w:val="00A16BEB"/>
    <w:pPr>
      <w:numPr>
        <w:numId w:val="21"/>
      </w:numPr>
    </w:pPr>
  </w:style>
  <w:style w:type="paragraph" w:styleId="ListParagraph">
    <w:name w:val="List Paragraph"/>
    <w:basedOn w:val="Normal"/>
    <w:uiPriority w:val="34"/>
    <w:qFormat/>
    <w:rsid w:val="004D3A63"/>
    <w:pPr>
      <w:ind w:left="720"/>
      <w:contextualSpacing/>
    </w:pPr>
  </w:style>
  <w:style w:type="character" w:styleId="IntenseEmphasis">
    <w:name w:val="Intense Emphasis"/>
    <w:basedOn w:val="DefaultParagraphFont"/>
    <w:uiPriority w:val="21"/>
    <w:qFormat/>
    <w:rsid w:val="0031592F"/>
    <w:rPr>
      <w:i/>
      <w:iCs/>
      <w:color w:val="4F81BD" w:themeColor="accent1"/>
    </w:rPr>
  </w:style>
  <w:style w:type="paragraph" w:customStyle="1" w:styleId="Basisalinea">
    <w:name w:val="[Basisalinea]"/>
    <w:basedOn w:val="Normal"/>
    <w:uiPriority w:val="99"/>
    <w:rsid w:val="00092544"/>
    <w:pPr>
      <w:autoSpaceDE w:val="0"/>
      <w:autoSpaceDN w:val="0"/>
      <w:adjustRightInd w:val="0"/>
      <w:spacing w:after="0" w:line="288" w:lineRule="auto"/>
      <w:jc w:val="left"/>
      <w:textAlignment w:val="center"/>
    </w:pPr>
    <w:rPr>
      <w:rFonts w:ascii="Times" w:eastAsia="Calibri" w:hAnsi="Times" w:cs="Times"/>
      <w:color w:val="000000"/>
      <w:sz w:val="24"/>
      <w:szCs w:val="24"/>
      <w:lang w:val="nl-NL" w:eastAsia="en-US"/>
    </w:rPr>
  </w:style>
  <w:style w:type="paragraph" w:customStyle="1" w:styleId="Style5">
    <w:name w:val="Style5"/>
    <w:basedOn w:val="Normal"/>
    <w:rsid w:val="00E17963"/>
    <w:pPr>
      <w:numPr>
        <w:numId w:val="26"/>
      </w:numPr>
    </w:pPr>
  </w:style>
  <w:style w:type="character" w:customStyle="1" w:styleId="UnresolvedMention1">
    <w:name w:val="Unresolved Mention1"/>
    <w:basedOn w:val="DefaultParagraphFont"/>
    <w:uiPriority w:val="99"/>
    <w:semiHidden/>
    <w:unhideWhenUsed/>
    <w:rsid w:val="00614FE6"/>
    <w:rPr>
      <w:color w:val="605E5C"/>
      <w:shd w:val="clear" w:color="auto" w:fill="E1DFDD"/>
    </w:rPr>
  </w:style>
  <w:style w:type="character" w:customStyle="1" w:styleId="UnresolvedMention2">
    <w:name w:val="Unresolved Mention2"/>
    <w:basedOn w:val="DefaultParagraphFont"/>
    <w:uiPriority w:val="99"/>
    <w:semiHidden/>
    <w:unhideWhenUsed/>
    <w:rsid w:val="00766D81"/>
    <w:rPr>
      <w:color w:val="605E5C"/>
      <w:shd w:val="clear" w:color="auto" w:fill="E1DFDD"/>
    </w:rPr>
  </w:style>
  <w:style w:type="paragraph" w:customStyle="1" w:styleId="StylezzForewordAuto">
    <w:name w:val="Style zzForeword + Auto"/>
    <w:basedOn w:val="Normal"/>
    <w:rsid w:val="00F47195"/>
    <w:pPr>
      <w:keepNext/>
      <w:pageBreakBefore/>
      <w:suppressAutoHyphens/>
      <w:spacing w:after="0" w:line="310" w:lineRule="exact"/>
      <w:jc w:val="left"/>
    </w:pPr>
    <w:rPr>
      <w:b/>
      <w:bCs/>
      <w:sz w:val="28"/>
      <w:lang w:val="de-DE"/>
    </w:rPr>
  </w:style>
  <w:style w:type="paragraph" w:customStyle="1" w:styleId="AppendixC1">
    <w:name w:val="Appendix C1"/>
    <w:rsid w:val="002912FE"/>
    <w:pPr>
      <w:numPr>
        <w:numId w:val="32"/>
      </w:numPr>
      <w:spacing w:before="120" w:after="120" w:line="240" w:lineRule="auto"/>
    </w:pPr>
    <w:rPr>
      <w:rFonts w:ascii="Arial" w:hAnsi="Arial" w:cs="Arial"/>
      <w:b/>
      <w:bCs/>
      <w:sz w:val="24"/>
      <w:szCs w:val="26"/>
      <w:lang w:val="en-GB" w:eastAsia="ar-SA"/>
    </w:rPr>
  </w:style>
  <w:style w:type="paragraph" w:customStyle="1" w:styleId="AppendixC2">
    <w:name w:val="Appendix C2"/>
    <w:rsid w:val="002912FE"/>
    <w:pPr>
      <w:numPr>
        <w:ilvl w:val="1"/>
        <w:numId w:val="32"/>
      </w:numPr>
      <w:spacing w:before="120" w:after="120" w:line="240" w:lineRule="auto"/>
    </w:pPr>
    <w:rPr>
      <w:rFonts w:ascii="Arial" w:hAnsi="Arial" w:cs="Arial"/>
      <w:b/>
      <w:bCs/>
      <w:sz w:val="22"/>
      <w:szCs w:val="26"/>
      <w:lang w:val="en-GB" w:eastAsia="ar-SA"/>
    </w:rPr>
  </w:style>
  <w:style w:type="character" w:styleId="UnresolvedMention">
    <w:name w:val="Unresolved Mention"/>
    <w:basedOn w:val="DefaultParagraphFont"/>
    <w:uiPriority w:val="99"/>
    <w:semiHidden/>
    <w:unhideWhenUsed/>
    <w:rsid w:val="00295FE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71277323">
      <w:bodyDiv w:val="1"/>
      <w:marLeft w:val="0"/>
      <w:marRight w:val="0"/>
      <w:marTop w:val="0"/>
      <w:marBottom w:val="0"/>
      <w:divBdr>
        <w:top w:val="none" w:sz="0" w:space="0" w:color="auto"/>
        <w:left w:val="none" w:sz="0" w:space="0" w:color="auto"/>
        <w:bottom w:val="none" w:sz="0" w:space="0" w:color="auto"/>
        <w:right w:val="none" w:sz="0" w:space="0" w:color="auto"/>
      </w:divBdr>
    </w:div>
    <w:div w:id="667487559">
      <w:bodyDiv w:val="1"/>
      <w:marLeft w:val="0"/>
      <w:marRight w:val="0"/>
      <w:marTop w:val="0"/>
      <w:marBottom w:val="0"/>
      <w:divBdr>
        <w:top w:val="none" w:sz="0" w:space="0" w:color="auto"/>
        <w:left w:val="none" w:sz="0" w:space="0" w:color="auto"/>
        <w:bottom w:val="none" w:sz="0" w:space="0" w:color="auto"/>
        <w:right w:val="none" w:sz="0" w:space="0" w:color="auto"/>
      </w:divBdr>
    </w:div>
    <w:div w:id="808598123">
      <w:bodyDiv w:val="1"/>
      <w:marLeft w:val="0"/>
      <w:marRight w:val="0"/>
      <w:marTop w:val="0"/>
      <w:marBottom w:val="0"/>
      <w:divBdr>
        <w:top w:val="none" w:sz="0" w:space="0" w:color="auto"/>
        <w:left w:val="none" w:sz="0" w:space="0" w:color="auto"/>
        <w:bottom w:val="none" w:sz="0" w:space="0" w:color="auto"/>
        <w:right w:val="none" w:sz="0" w:space="0" w:color="auto"/>
      </w:divBdr>
    </w:div>
    <w:div w:id="994072255">
      <w:bodyDiv w:val="1"/>
      <w:marLeft w:val="0"/>
      <w:marRight w:val="0"/>
      <w:marTop w:val="0"/>
      <w:marBottom w:val="0"/>
      <w:divBdr>
        <w:top w:val="none" w:sz="0" w:space="0" w:color="auto"/>
        <w:left w:val="none" w:sz="0" w:space="0" w:color="auto"/>
        <w:bottom w:val="none" w:sz="0" w:space="0" w:color="auto"/>
        <w:right w:val="none" w:sz="0" w:space="0" w:color="auto"/>
      </w:divBdr>
    </w:div>
    <w:div w:id="1269388157">
      <w:bodyDiv w:val="1"/>
      <w:marLeft w:val="0"/>
      <w:marRight w:val="0"/>
      <w:marTop w:val="0"/>
      <w:marBottom w:val="0"/>
      <w:divBdr>
        <w:top w:val="none" w:sz="0" w:space="0" w:color="auto"/>
        <w:left w:val="none" w:sz="0" w:space="0" w:color="auto"/>
        <w:bottom w:val="none" w:sz="0" w:space="0" w:color="auto"/>
        <w:right w:val="none" w:sz="0" w:space="0" w:color="auto"/>
      </w:divBdr>
    </w:div>
    <w:div w:id="1549760010">
      <w:bodyDiv w:val="1"/>
      <w:marLeft w:val="0"/>
      <w:marRight w:val="0"/>
      <w:marTop w:val="0"/>
      <w:marBottom w:val="0"/>
      <w:divBdr>
        <w:top w:val="none" w:sz="0" w:space="0" w:color="auto"/>
        <w:left w:val="none" w:sz="0" w:space="0" w:color="auto"/>
        <w:bottom w:val="none" w:sz="0" w:space="0" w:color="auto"/>
        <w:right w:val="none" w:sz="0" w:space="0" w:color="auto"/>
      </w:divBdr>
    </w:div>
    <w:div w:id="172729139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Relationship Id="rId8" Type="http://schemas.openxmlformats.org/officeDocument/2006/relationships/hyperlink" Target="https://github.com/iho-ohi/S-101-Documentation-and-FC/issues/55" TargetMode="External"/><Relationship Id="rId3" Type="http://schemas.openxmlformats.org/officeDocument/2006/relationships/hyperlink" Target="https://github.com/iho-ohi/S-101-Documentation-and-FC/issues/93" TargetMode="External"/><Relationship Id="rId7" Type="http://schemas.openxmlformats.org/officeDocument/2006/relationships/hyperlink" Target="https://github.com/iho-ohi/S-101-Documentation-and-FC/issues/95" TargetMode="External"/><Relationship Id="rId2" Type="http://schemas.openxmlformats.org/officeDocument/2006/relationships/hyperlink" Target="https://github.com/iho-ohi/S-101-Documentation-and-FC/issues/71" TargetMode="External"/><Relationship Id="rId1" Type="http://schemas.openxmlformats.org/officeDocument/2006/relationships/hyperlink" Target="https://github.com/iho-ohi/S-101-Documentation-and-FC/issues/71" TargetMode="External"/><Relationship Id="rId6" Type="http://schemas.openxmlformats.org/officeDocument/2006/relationships/hyperlink" Target="https://github.com/iho-ohi/S-101-Documentation-and-FC/issues/89" TargetMode="External"/><Relationship Id="rId5" Type="http://schemas.openxmlformats.org/officeDocument/2006/relationships/hyperlink" Target="https://github.com/iho-ohi/S-101-Documentation-and-FC/issues/90" TargetMode="External"/><Relationship Id="rId4" Type="http://schemas.openxmlformats.org/officeDocument/2006/relationships/hyperlink" Target="https://github.com/iho-ohi/S-101-Documentation-and-FC/issues/92" TargetMode="External"/><Relationship Id="rId9" Type="http://schemas.openxmlformats.org/officeDocument/2006/relationships/hyperlink" Target="https://github.com/iho-ohi/S-101-Documentation-and-FC/issues/71" TargetMode="External"/></Relationships>
</file>

<file path=word/_rels/document.xml.rels><?xml version="1.0" encoding="UTF-8" standalone="yes"?>
<Relationships xmlns="http://schemas.openxmlformats.org/package/2006/relationships"><Relationship Id="rId26" Type="http://schemas.microsoft.com/office/2011/relationships/commentsExtended" Target="commentsExtended.xml"/><Relationship Id="rId21" Type="http://schemas.openxmlformats.org/officeDocument/2006/relationships/footer" Target="footer1.xml"/><Relationship Id="rId42" Type="http://schemas.openxmlformats.org/officeDocument/2006/relationships/image" Target="media/image20.png"/><Relationship Id="rId47" Type="http://schemas.openxmlformats.org/officeDocument/2006/relationships/hyperlink" Target="http://www.epsg-registry.org" TargetMode="External"/><Relationship Id="rId63" Type="http://schemas.openxmlformats.org/officeDocument/2006/relationships/footer" Target="footer6.xml"/><Relationship Id="rId68" Type="http://schemas.openxmlformats.org/officeDocument/2006/relationships/hyperlink" Target="http://www.iho.int" TargetMode="Externa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7.jpeg"/><Relationship Id="rId11" Type="http://schemas.openxmlformats.org/officeDocument/2006/relationships/endnotes" Target="endnotes.xml"/><Relationship Id="rId24" Type="http://schemas.openxmlformats.org/officeDocument/2006/relationships/hyperlink" Target="http://www.iho.int" TargetMode="External"/><Relationship Id="rId32" Type="http://schemas.openxmlformats.org/officeDocument/2006/relationships/image" Target="media/image10.jpeg"/><Relationship Id="rId37" Type="http://schemas.openxmlformats.org/officeDocument/2006/relationships/image" Target="media/image15.png"/><Relationship Id="rId40" Type="http://schemas.openxmlformats.org/officeDocument/2006/relationships/image" Target="media/image18.jpeg"/><Relationship Id="rId45" Type="http://schemas.openxmlformats.org/officeDocument/2006/relationships/image" Target="media/image23.jpeg"/><Relationship Id="rId53" Type="http://schemas.openxmlformats.org/officeDocument/2006/relationships/image" Target="media/image28.png"/><Relationship Id="rId58" Type="http://schemas.openxmlformats.org/officeDocument/2006/relationships/footer" Target="footer4.xml"/><Relationship Id="rId66" Type="http://schemas.openxmlformats.org/officeDocument/2006/relationships/footer" Target="footer7.xml"/><Relationship Id="rId74" Type="http://schemas.microsoft.com/office/2011/relationships/people" Target="people.xml"/><Relationship Id="rId5" Type="http://schemas.openxmlformats.org/officeDocument/2006/relationships/customXml" Target="../customXml/item5.xml"/><Relationship Id="rId61" Type="http://schemas.openxmlformats.org/officeDocument/2006/relationships/header" Target="header7.xml"/><Relationship Id="rId19" Type="http://schemas.openxmlformats.org/officeDocument/2006/relationships/header" Target="header1.xml"/><Relationship Id="rId14" Type="http://schemas.openxmlformats.org/officeDocument/2006/relationships/image" Target="media/image3.png"/><Relationship Id="rId22" Type="http://schemas.openxmlformats.org/officeDocument/2006/relationships/footer" Target="footer2.xml"/><Relationship Id="rId27" Type="http://schemas.microsoft.com/office/2016/09/relationships/commentsIds" Target="commentsIds.xml"/><Relationship Id="rId30" Type="http://schemas.openxmlformats.org/officeDocument/2006/relationships/image" Target="media/image8.jpg"/><Relationship Id="rId35" Type="http://schemas.openxmlformats.org/officeDocument/2006/relationships/image" Target="media/image13.jpeg"/><Relationship Id="rId43" Type="http://schemas.openxmlformats.org/officeDocument/2006/relationships/image" Target="media/image21.png"/><Relationship Id="rId48" Type="http://schemas.openxmlformats.org/officeDocument/2006/relationships/hyperlink" Target="http://www.epsg-registry.org/" TargetMode="External"/><Relationship Id="rId56" Type="http://schemas.openxmlformats.org/officeDocument/2006/relationships/header" Target="header5.xml"/><Relationship Id="rId64" Type="http://schemas.openxmlformats.org/officeDocument/2006/relationships/header" Target="header8.xml"/><Relationship Id="rId69" Type="http://schemas.openxmlformats.org/officeDocument/2006/relationships/header" Target="header10.xml"/><Relationship Id="rId8" Type="http://schemas.openxmlformats.org/officeDocument/2006/relationships/settings" Target="settings.xml"/><Relationship Id="rId51" Type="http://schemas.openxmlformats.org/officeDocument/2006/relationships/image" Target="media/image26.png"/><Relationship Id="rId72" Type="http://schemas.openxmlformats.org/officeDocument/2006/relationships/footer" Target="footer10.xml"/><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comments" Target="comments.xml"/><Relationship Id="rId33" Type="http://schemas.openxmlformats.org/officeDocument/2006/relationships/image" Target="media/image11.jpg"/><Relationship Id="rId38" Type="http://schemas.openxmlformats.org/officeDocument/2006/relationships/image" Target="media/image16.png"/><Relationship Id="rId46" Type="http://schemas.openxmlformats.org/officeDocument/2006/relationships/image" Target="media/image24.jpeg"/><Relationship Id="rId59" Type="http://schemas.openxmlformats.org/officeDocument/2006/relationships/hyperlink" Target="http://www.iho.int" TargetMode="External"/><Relationship Id="rId67" Type="http://schemas.openxmlformats.org/officeDocument/2006/relationships/footer" Target="footer8.xml"/><Relationship Id="rId20" Type="http://schemas.openxmlformats.org/officeDocument/2006/relationships/header" Target="header2.xml"/><Relationship Id="rId41" Type="http://schemas.openxmlformats.org/officeDocument/2006/relationships/image" Target="media/image19.jpeg"/><Relationship Id="rId54" Type="http://schemas.openxmlformats.org/officeDocument/2006/relationships/header" Target="header3.xml"/><Relationship Id="rId62" Type="http://schemas.openxmlformats.org/officeDocument/2006/relationships/footer" Target="footer5.xml"/><Relationship Id="rId70" Type="http://schemas.openxmlformats.org/officeDocument/2006/relationships/header" Target="header11.xml"/><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hyperlink" Target="mailto:info@iho.int" TargetMode="External"/><Relationship Id="rId28" Type="http://schemas.microsoft.com/office/2018/08/relationships/commentsExtensible" Target="commentsExtensible.xml"/><Relationship Id="rId36" Type="http://schemas.openxmlformats.org/officeDocument/2006/relationships/image" Target="media/image14.jpg"/><Relationship Id="rId49" Type="http://schemas.openxmlformats.org/officeDocument/2006/relationships/hyperlink" Target="https://registry.iho.int/" TargetMode="External"/><Relationship Id="rId57" Type="http://schemas.openxmlformats.org/officeDocument/2006/relationships/footer" Target="footer3.xml"/><Relationship Id="rId10" Type="http://schemas.openxmlformats.org/officeDocument/2006/relationships/footnotes" Target="footnotes.xml"/><Relationship Id="rId31" Type="http://schemas.openxmlformats.org/officeDocument/2006/relationships/image" Target="media/image9.jpg"/><Relationship Id="rId44" Type="http://schemas.openxmlformats.org/officeDocument/2006/relationships/image" Target="media/image22.png"/><Relationship Id="rId52" Type="http://schemas.openxmlformats.org/officeDocument/2006/relationships/image" Target="media/image27.png"/><Relationship Id="rId60" Type="http://schemas.openxmlformats.org/officeDocument/2006/relationships/header" Target="header6.xml"/><Relationship Id="rId65" Type="http://schemas.openxmlformats.org/officeDocument/2006/relationships/header" Target="header9.xml"/><Relationship Id="rId73"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image" Target="media/image2.png"/><Relationship Id="rId18" Type="http://schemas.openxmlformats.org/officeDocument/2006/relationships/hyperlink" Target="http://www.wipo.int/treaties/en/ip/berne/trtdocs_wo001.html" TargetMode="External"/><Relationship Id="rId39" Type="http://schemas.openxmlformats.org/officeDocument/2006/relationships/image" Target="media/image17.jpeg"/><Relationship Id="rId34" Type="http://schemas.openxmlformats.org/officeDocument/2006/relationships/image" Target="media/image12.jpeg"/><Relationship Id="rId50" Type="http://schemas.openxmlformats.org/officeDocument/2006/relationships/image" Target="media/image25.png"/><Relationship Id="rId55" Type="http://schemas.openxmlformats.org/officeDocument/2006/relationships/header" Target="header4.xml"/><Relationship Id="rId7" Type="http://schemas.openxmlformats.org/officeDocument/2006/relationships/styles" Target="styles.xml"/><Relationship Id="rId71" Type="http://schemas.openxmlformats.org/officeDocument/2006/relationships/footer" Target="footer9.xml"/></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julia.powell\My%20Documents\IHO%20TSMAD\S100%20Final%20Components\Std.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p:properties xmlns:p="http://schemas.microsoft.com/office/2006/metadata/properties" xmlns:xsi="http://www.w3.org/2001/XMLSchema-instance" xmlns:pc="http://schemas.microsoft.com/office/infopath/2007/PartnerControls">
  <documentManagement>
    <lcf76f155ced4ddcb4097134ff3c332f xmlns="a5de893b-c722-4ec2-8e11-ead4310e3e99">
      <Terms xmlns="http://schemas.microsoft.com/office/infopath/2007/PartnerControls"/>
    </lcf76f155ced4ddcb4097134ff3c332f>
    <TaxCatchAll xmlns="3afcca85-626d-40cf-8493-15e01d150ad7"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5453E4A9CE5A3A42965B93716DE6227D" ma:contentTypeVersion="15" ma:contentTypeDescription="Create a new document." ma:contentTypeScope="" ma:versionID="d06a5bb4597991f69e0c0e7e264ace46">
  <xsd:schema xmlns:xsd="http://www.w3.org/2001/XMLSchema" xmlns:xs="http://www.w3.org/2001/XMLSchema" xmlns:p="http://schemas.microsoft.com/office/2006/metadata/properties" xmlns:ns2="a5de893b-c722-4ec2-8e11-ead4310e3e99" xmlns:ns3="3afcca85-626d-40cf-8493-15e01d150ad7" targetNamespace="http://schemas.microsoft.com/office/2006/metadata/properties" ma:root="true" ma:fieldsID="9b990f59f193ac1f49024f0dd5f1b0ec" ns2:_="" ns3:_="">
    <xsd:import namespace="a5de893b-c722-4ec2-8e11-ead4310e3e99"/>
    <xsd:import namespace="3afcca85-626d-40cf-8493-15e01d150ad7"/>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AutoTags" minOccurs="0"/>
                <xsd:element ref="ns2:MediaServiceOCR" minOccurs="0"/>
                <xsd:element ref="ns2:MediaServiceGenerationTime" minOccurs="0"/>
                <xsd:element ref="ns2:MediaServiceEventHashCode" minOccurs="0"/>
                <xsd:element ref="ns2:MediaServiceDateTaken" minOccurs="0"/>
                <xsd:element ref="ns3:SharedWithUsers" minOccurs="0"/>
                <xsd:element ref="ns3:SharedWithDetails" minOccurs="0"/>
                <xsd:element ref="ns2:MediaLengthInSeconds" minOccurs="0"/>
                <xsd:element ref="ns2:lcf76f155ced4ddcb4097134ff3c332f" minOccurs="0"/>
                <xsd:element ref="ns3:TaxCatchAl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5de893b-c722-4ec2-8e11-ead4310e3e9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ternalName="MediaServiceDateTaken" ma:readOnly="true">
      <xsd:simpleType>
        <xsd:restriction base="dms:Text"/>
      </xsd:simpleType>
    </xsd:element>
    <xsd:element name="MediaLengthInSeconds" ma:index="19" nillable="true" ma:displayName="MediaLengthInSeconds" ma:hidden="true" ma:internalName="MediaLengthInSeconds" ma:readOnly="true">
      <xsd:simpleType>
        <xsd:restriction base="dms:Unknown"/>
      </xsd:simpleType>
    </xsd:element>
    <xsd:element name="lcf76f155ced4ddcb4097134ff3c332f" ma:index="21" nillable="true" ma:taxonomy="true" ma:internalName="lcf76f155ced4ddcb4097134ff3c332f" ma:taxonomyFieldName="MediaServiceImageTags" ma:displayName="Image Tags" ma:readOnly="false" ma:fieldId="{5cf76f15-5ced-4ddc-b409-7134ff3c332f}" ma:taxonomyMulti="true" ma:sspId="c4fbc8df-06de-4fb0-805f-17327a0f991e"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3afcca85-626d-40cf-8493-15e01d150ad7" elementFormDefault="qualified">
    <xsd:import namespace="http://schemas.microsoft.com/office/2006/documentManagement/types"/>
    <xsd:import namespace="http://schemas.microsoft.com/office/infopath/2007/PartnerControls"/>
    <xsd:element name="SharedWithUsers" ma:index="17"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Shared With Details" ma:internalName="SharedWithDetails" ma:readOnly="true">
      <xsd:simpleType>
        <xsd:restriction base="dms:Note">
          <xsd:maxLength value="255"/>
        </xsd:restriction>
      </xsd:simpleType>
    </xsd:element>
    <xsd:element name="TaxCatchAll" ma:index="22" nillable="true" ma:displayName="Taxonomy Catch All Column" ma:hidden="true" ma:list="{734dfe4f-8e34-4b78-acf1-1cf3c37f4fdd}" ma:internalName="TaxCatchAll" ma:showField="CatchAllData" ma:web="3afcca85-626d-40cf-8493-15e01d150ad7">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s:customData xmlns="http://www.wps.cn/officeDocument/2013/wpsCustomData" xmlns:s="http://www.wps.cn/officeDocument/2013/wpsCustomData">
  <customSectProps>
    <customSectPr/>
    <customSectPr/>
    <customSectPr/>
    <customSectPr/>
    <customSectPr/>
    <customSectPr/>
  </customSectProps>
  <customShpExts>
    <customShpInfo spid="_x0000_s1026" textRotate="1"/>
  </customShpExts>
</s:customData>
</file>

<file path=customXml/item4.xml><?xml version="1.0" encoding="utf-8"?>
<b:Sources xmlns:b="http://schemas.openxmlformats.org/officeDocument/2006/bibliography" xmlns="http://schemas.openxmlformats.org/officeDocument/2006/bibliography" SelectedStyle="\APA.XSL" StyleName="APA"/>
</file>

<file path=customXml/item5.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8DC61329-B8AC-4220-848A-E13B09FE3095}">
  <ds:schemaRefs>
    <ds:schemaRef ds:uri="http://schemas.microsoft.com/office/2006/metadata/properties"/>
    <ds:schemaRef ds:uri="http://schemas.microsoft.com/office/infopath/2007/PartnerControls"/>
    <ds:schemaRef ds:uri="a5de893b-c722-4ec2-8e11-ead4310e3e99"/>
    <ds:schemaRef ds:uri="3afcca85-626d-40cf-8493-15e01d150ad7"/>
  </ds:schemaRefs>
</ds:datastoreItem>
</file>

<file path=customXml/itemProps2.xml><?xml version="1.0" encoding="utf-8"?>
<ds:datastoreItem xmlns:ds="http://schemas.openxmlformats.org/officeDocument/2006/customXml" ds:itemID="{5871EC56-FA23-463C-A247-BAD74213442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5de893b-c722-4ec2-8e11-ead4310e3e99"/>
    <ds:schemaRef ds:uri="3afcca85-626d-40cf-8493-15e01d150ad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4.xml><?xml version="1.0" encoding="utf-8"?>
<ds:datastoreItem xmlns:ds="http://schemas.openxmlformats.org/officeDocument/2006/customXml" ds:itemID="{CF2B700E-6394-4E6A-B10F-0E070E4AA74E}">
  <ds:schemaRefs>
    <ds:schemaRef ds:uri="http://schemas.openxmlformats.org/officeDocument/2006/bibliography"/>
  </ds:schemaRefs>
</ds:datastoreItem>
</file>

<file path=customXml/itemProps5.xml><?xml version="1.0" encoding="utf-8"?>
<ds:datastoreItem xmlns:ds="http://schemas.openxmlformats.org/officeDocument/2006/customXml" ds:itemID="{D1498684-C9CC-44F6-BFEB-9D66620C9C61}">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Std</Template>
  <TotalTime>0</TotalTime>
  <Pages>84</Pages>
  <Words>26108</Words>
  <Characters>148821</Characters>
  <Application>Microsoft Office Word</Application>
  <DocSecurity>0</DocSecurity>
  <Lines>1240</Lines>
  <Paragraphs>349</Paragraphs>
  <ScaleCrop>false</ScaleCrop>
  <HeadingPairs>
    <vt:vector size="2" baseType="variant">
      <vt:variant>
        <vt:lpstr>Title</vt:lpstr>
      </vt:variant>
      <vt:variant>
        <vt:i4>1</vt:i4>
      </vt:variant>
    </vt:vector>
  </HeadingPairs>
  <TitlesOfParts>
    <vt:vector size="1" baseType="lpstr">
      <vt:lpstr/>
    </vt:vector>
  </TitlesOfParts>
  <Company>afnor</Company>
  <LinksUpToDate>false</LinksUpToDate>
  <CharactersWithSpaces>174580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jeff.wootton@iho.int</dc:creator>
  <cp:keywords/>
  <dc:description/>
  <cp:lastModifiedBy>Jeff Wootton</cp:lastModifiedBy>
  <cp:revision>19</cp:revision>
  <cp:lastPrinted>2024-07-22T07:37:00Z</cp:lastPrinted>
  <dcterms:created xsi:type="dcterms:W3CDTF">2024-07-04T06:16:00Z</dcterms:created>
  <dcterms:modified xsi:type="dcterms:W3CDTF">2024-07-22T07:38:00Z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Objective-Comment">
    <vt:lpwstr>Notes message registered by Wootton, Jeffrey (MR)(CIMG Charting Standards &amp; Specifications) on Wednesday, 6 January 2010 10:44:06 AM</vt:lpwstr>
  </property>
  <property fmtid="{D5CDD505-2E9C-101B-9397-08002B2CF9AE}" pid="3" name="Objective-CreationStamp">
    <vt:filetime>2010-01-06T10:44:30Z</vt:filetime>
  </property>
  <property fmtid="{D5CDD505-2E9C-101B-9397-08002B2CF9AE}" pid="4" name="Objective-Id">
    <vt:lpwstr>AA447525</vt:lpwstr>
  </property>
  <property fmtid="{D5CDD505-2E9C-101B-9397-08002B2CF9AE}" pid="5" name="Objective-IsApproved">
    <vt:lpwstr>No</vt:lpwstr>
  </property>
  <property fmtid="{D5CDD505-2E9C-101B-9397-08002B2CF9AE}" pid="6" name="Objective-IsPublished">
    <vt:lpwstr>Yes</vt:lpwstr>
  </property>
  <property fmtid="{D5CDD505-2E9C-101B-9397-08002B2CF9AE}" pid="7" name="Objective-DatePublished">
    <vt:filetime>2010-01-06T00:00:00Z</vt:filetime>
  </property>
  <property fmtid="{D5CDD505-2E9C-101B-9397-08002B2CF9AE}" pid="8" name="Objective-ModificationStamp">
    <vt:filetime>2010-01-11T08:53:39Z</vt:filetime>
  </property>
  <property fmtid="{D5CDD505-2E9C-101B-9397-08002B2CF9AE}" pid="9" name="Objective-Owner">
    <vt:lpwstr>Wootton, Jeffrey (MR)(CIMG Charting Standards &amp; Specifications)</vt:lpwstr>
  </property>
  <property fmtid="{D5CDD505-2E9C-101B-9397-08002B2CF9AE}" pid="10" name="Objective-Path">
    <vt:lpwstr>DRMS Global Folder - PROD:Defence Business Units:Navy:Strategic Command:Hydrography and Metoc Branch:HM BRANCH : Hydrography and Metoc Branch:01 HM Branch Corporate Files:4. Military and Maritime Geospatial Information Management:Charting Standards &amp; Spec</vt:lpwstr>
  </property>
  <property fmtid="{D5CDD505-2E9C-101B-9397-08002B2CF9AE}" pid="11" name="Objective-Parent">
    <vt:lpwstr>20100105 S-101 Product Specification 0.1_From Julia</vt:lpwstr>
  </property>
  <property fmtid="{D5CDD505-2E9C-101B-9397-08002B2CF9AE}" pid="12" name="Objective-State">
    <vt:lpwstr>Published</vt:lpwstr>
  </property>
  <property fmtid="{D5CDD505-2E9C-101B-9397-08002B2CF9AE}" pid="13" name="Objective-Title">
    <vt:lpwstr>20100105_5 S-101 ENC Product Specification draft 0.1 Dec 2009</vt:lpwstr>
  </property>
  <property fmtid="{D5CDD505-2E9C-101B-9397-08002B2CF9AE}" pid="14" name="Objective-Version">
    <vt:lpwstr>1.0</vt:lpwstr>
  </property>
  <property fmtid="{D5CDD505-2E9C-101B-9397-08002B2CF9AE}" pid="15" name="Objective-VersionComment">
    <vt:lpwstr>First version</vt:lpwstr>
  </property>
  <property fmtid="{D5CDD505-2E9C-101B-9397-08002B2CF9AE}" pid="16" name="Objective-VersionNumber">
    <vt:i4>1</vt:i4>
  </property>
  <property fmtid="{D5CDD505-2E9C-101B-9397-08002B2CF9AE}" pid="17" name="Objective-FileNumber">
    <vt:lpwstr>2007/2500278</vt:lpwstr>
  </property>
  <property fmtid="{D5CDD505-2E9C-101B-9397-08002B2CF9AE}" pid="18" name="Objective-Classification">
    <vt:lpwstr>Not classified</vt:lpwstr>
  </property>
  <property fmtid="{D5CDD505-2E9C-101B-9397-08002B2CF9AE}" pid="19" name="Objective-Caveats">
    <vt:lpwstr/>
  </property>
  <property fmtid="{D5CDD505-2E9C-101B-9397-08002B2CF9AE}" pid="20" name="KSOProductBuildVer">
    <vt:lpwstr>1033-10.2.0.5965</vt:lpwstr>
  </property>
  <property fmtid="{D5CDD505-2E9C-101B-9397-08002B2CF9AE}" pid="21" name="ContentTypeId">
    <vt:lpwstr>0x0101005453E4A9CE5A3A42965B93716DE6227D</vt:lpwstr>
  </property>
  <property fmtid="{D5CDD505-2E9C-101B-9397-08002B2CF9AE}" pid="22" name="MediaServiceImageTags">
    <vt:lpwstr/>
  </property>
</Properties>
</file>