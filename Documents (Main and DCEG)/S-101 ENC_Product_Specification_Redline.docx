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497910" w:rsidRPr="00A275C8" w:rsidRDefault="00497910"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497910" w:rsidRDefault="00497910"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0412CE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6F63AAF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DA205BE" w14:textId="5E931044" w:rsidR="00497910" w:rsidRPr="00FD27EE" w:rsidRDefault="00497910"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sidRPr="000E796C">
                                <w:rPr>
                                  <w:rFonts w:ascii="Arial" w:hAnsi="Arial" w:cs="HelveticaNeueLT Std Med"/>
                                  <w:b/>
                                  <w:color w:val="00004C"/>
                                  <w:sz w:val="28"/>
                                  <w:szCs w:val="28"/>
                                </w:rPr>
                                <w:t>1</w:t>
                              </w:r>
                              <w:r w:rsidRPr="00194C42">
                                <w:rPr>
                                  <w:rFonts w:ascii="Arial" w:hAnsi="Arial" w:cs="HelveticaNeueLT Std Med"/>
                                  <w:b/>
                                  <w:color w:val="00004C"/>
                                  <w:sz w:val="28"/>
                                  <w:szCs w:val="28"/>
                                </w:rPr>
                                <w:t>.0</w:t>
                              </w:r>
                              <w:ins w:id="0" w:author="Jeff Wootton" w:date="2022-12-05T20:52: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002060"/>
                                  <w:sz w:val="28"/>
                                  <w:szCs w:val="28"/>
                                </w:rPr>
                                <w:t>March</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7972EB7"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DE80CF3" w14:textId="77777777" w:rsidR="00497910" w:rsidRPr="00FD27EE" w:rsidRDefault="00497910" w:rsidP="00092544">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497910" w:rsidRPr="00A275C8" w:rsidRDefault="00497910"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497910" w:rsidRDefault="00497910"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0412CE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6F63AAF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DA205BE" w14:textId="5E931044" w:rsidR="00497910" w:rsidRPr="00FD27EE" w:rsidRDefault="00497910"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sidRPr="000E796C">
                          <w:rPr>
                            <w:rFonts w:ascii="Arial" w:hAnsi="Arial" w:cs="HelveticaNeueLT Std Med"/>
                            <w:b/>
                            <w:color w:val="00004C"/>
                            <w:sz w:val="28"/>
                            <w:szCs w:val="28"/>
                          </w:rPr>
                          <w:t>1</w:t>
                        </w:r>
                        <w:r w:rsidRPr="00194C42">
                          <w:rPr>
                            <w:rFonts w:ascii="Arial" w:hAnsi="Arial" w:cs="HelveticaNeueLT Std Med"/>
                            <w:b/>
                            <w:color w:val="00004C"/>
                            <w:sz w:val="28"/>
                            <w:szCs w:val="28"/>
                          </w:rPr>
                          <w:t>.0</w:t>
                        </w:r>
                        <w:ins w:id="1" w:author="Jeff Wootton" w:date="2022-12-05T20:52: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002060"/>
                            <w:sz w:val="28"/>
                            <w:szCs w:val="28"/>
                          </w:rPr>
                          <w:t>March</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7972EB7"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DE80CF3" w14:textId="77777777" w:rsidR="00497910" w:rsidRPr="00FD27EE" w:rsidRDefault="00497910" w:rsidP="00092544">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6C3848C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2" w:author="Teh Stand" w:date="2022-12-09T14:40:00Z">
              <w:r w:rsidRPr="002F4B80" w:rsidDel="00A8123D">
                <w:rPr>
                  <w:rFonts w:ascii="Helvetica" w:hAnsi="Helvetica"/>
                  <w:sz w:val="22"/>
                  <w:szCs w:val="22"/>
                  <w:lang w:val="en-AU"/>
                </w:rPr>
                <w:delText>20</w:delText>
              </w:r>
              <w:r w:rsidR="00500A50" w:rsidDel="00A8123D">
                <w:rPr>
                  <w:rFonts w:ascii="Helvetica" w:hAnsi="Helvetica"/>
                  <w:sz w:val="22"/>
                  <w:szCs w:val="22"/>
                  <w:lang w:val="en-AU"/>
                </w:rPr>
                <w:delText>22</w:delText>
              </w:r>
            </w:del>
            <w:ins w:id="3" w:author="Teh Stand" w:date="2022-12-09T14:40:00Z">
              <w:r w:rsidR="00A8123D" w:rsidRPr="002F4B80">
                <w:rPr>
                  <w:rFonts w:ascii="Helvetica" w:hAnsi="Helvetica"/>
                  <w:sz w:val="22"/>
                  <w:szCs w:val="22"/>
                  <w:lang w:val="en-AU"/>
                </w:rPr>
                <w:t>20</w:t>
              </w:r>
              <w:r w:rsidR="00A8123D">
                <w:rPr>
                  <w:rFonts w:ascii="Helvetica" w:hAnsi="Helvetica"/>
                  <w:sz w:val="22"/>
                  <w:szCs w:val="22"/>
                  <w:lang w:val="en-AU"/>
                </w:rPr>
                <w:t>23</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333BB13A" w14:textId="34B4E3F7" w:rsidR="00766D81" w:rsidRPr="00766D81" w:rsidRDefault="007653F1">
      <w:pPr>
        <w:pStyle w:val="TOC1"/>
        <w:rPr>
          <w:rFonts w:asciiTheme="minorHAnsi" w:eastAsiaTheme="minorEastAsia" w:hAnsiTheme="minorHAnsi" w:cstheme="minorBidi"/>
          <w:b w:val="0"/>
          <w:noProof/>
          <w:sz w:val="22"/>
          <w:szCs w:val="22"/>
          <w:lang w:val="en-US" w:eastAsia="en-US"/>
        </w:rPr>
      </w:pPr>
      <w:r w:rsidRPr="00766D81">
        <w:rPr>
          <w:rFonts w:cs="Arial"/>
          <w:b w:val="0"/>
        </w:rPr>
        <w:fldChar w:fldCharType="begin"/>
      </w:r>
      <w:r w:rsidRPr="00766D81">
        <w:rPr>
          <w:rFonts w:cs="Arial"/>
          <w:b w:val="0"/>
        </w:rPr>
        <w:instrText xml:space="preserve"> TOC \o "1-3" \h \z \u </w:instrText>
      </w:r>
      <w:r w:rsidRPr="00766D81">
        <w:rPr>
          <w:rFonts w:cs="Arial"/>
          <w:b w:val="0"/>
        </w:rPr>
        <w:fldChar w:fldCharType="separate"/>
      </w:r>
      <w:hyperlink w:anchor="_Toc121374397" w:history="1">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_Toc121374397 \h </w:instrText>
        </w:r>
        <w:r w:rsidR="00766D81" w:rsidRPr="00766D81">
          <w:rPr>
            <w:b w:val="0"/>
            <w:noProof/>
            <w:webHidden/>
          </w:rPr>
        </w:r>
        <w:r w:rsidR="00766D81" w:rsidRPr="00766D81">
          <w:rPr>
            <w:b w:val="0"/>
            <w:noProof/>
            <w:webHidden/>
          </w:rPr>
          <w:fldChar w:fldCharType="separate"/>
        </w:r>
        <w:r w:rsidR="00FC3676">
          <w:rPr>
            <w:b w:val="0"/>
            <w:noProof/>
            <w:webHidden/>
          </w:rPr>
          <w:t>1</w:t>
        </w:r>
        <w:r w:rsidR="00766D81" w:rsidRPr="00766D81">
          <w:rPr>
            <w:b w:val="0"/>
            <w:noProof/>
            <w:webHidden/>
          </w:rPr>
          <w:fldChar w:fldCharType="end"/>
        </w:r>
      </w:hyperlink>
    </w:p>
    <w:p w14:paraId="140ABB11" w14:textId="14E24A5C"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398" w:history="1">
        <w:r w:rsidR="00766D81" w:rsidRPr="00766D81">
          <w:rPr>
            <w:rStyle w:val="Hyperlink"/>
            <w:b w:val="0"/>
            <w:noProof/>
          </w:rPr>
          <w:t>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Overview</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_Toc121374398 \h </w:instrText>
        </w:r>
        <w:r w:rsidR="00766D81" w:rsidRPr="00766D81">
          <w:rPr>
            <w:b w:val="0"/>
            <w:noProof/>
            <w:webHidden/>
          </w:rPr>
        </w:r>
        <w:r w:rsidR="00766D81" w:rsidRPr="00766D81">
          <w:rPr>
            <w:b w:val="0"/>
            <w:noProof/>
            <w:webHidden/>
          </w:rPr>
          <w:fldChar w:fldCharType="separate"/>
        </w:r>
        <w:r w:rsidR="00FC3676">
          <w:rPr>
            <w:b w:val="0"/>
            <w:noProof/>
            <w:webHidden/>
          </w:rPr>
          <w:t>2</w:t>
        </w:r>
        <w:r w:rsidR="00766D81" w:rsidRPr="00766D81">
          <w:rPr>
            <w:b w:val="0"/>
            <w:noProof/>
            <w:webHidden/>
          </w:rPr>
          <w:fldChar w:fldCharType="end"/>
        </w:r>
      </w:hyperlink>
    </w:p>
    <w:p w14:paraId="7AB7291B" w14:textId="4616D8B9"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399" w:history="1">
        <w:r w:rsidR="00766D81" w:rsidRPr="00766D81">
          <w:rPr>
            <w:rStyle w:val="Hyperlink"/>
            <w:b w:val="0"/>
            <w:noProof/>
          </w:rPr>
          <w:t>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Scope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_Toc121374399 \h </w:instrText>
        </w:r>
        <w:r w:rsidR="00766D81" w:rsidRPr="00766D81">
          <w:rPr>
            <w:b w:val="0"/>
            <w:noProof/>
            <w:webHidden/>
          </w:rPr>
        </w:r>
        <w:r w:rsidR="00766D81" w:rsidRPr="00766D81">
          <w:rPr>
            <w:b w:val="0"/>
            <w:noProof/>
            <w:webHidden/>
          </w:rPr>
          <w:fldChar w:fldCharType="separate"/>
        </w:r>
        <w:r w:rsidR="00FC3676">
          <w:rPr>
            <w:b w:val="0"/>
            <w:noProof/>
            <w:webHidden/>
          </w:rPr>
          <w:t>2</w:t>
        </w:r>
        <w:r w:rsidR="00766D81" w:rsidRPr="00766D81">
          <w:rPr>
            <w:b w:val="0"/>
            <w:noProof/>
            <w:webHidden/>
          </w:rPr>
          <w:fldChar w:fldCharType="end"/>
        </w:r>
      </w:hyperlink>
    </w:p>
    <w:p w14:paraId="5FB0D7E9" w14:textId="115F8894"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00" w:history="1">
        <w:r w:rsidR="00766D81" w:rsidRPr="00766D81">
          <w:rPr>
            <w:rStyle w:val="Hyperlink"/>
            <w:b w:val="0"/>
            <w:noProof/>
            <w:lang w:eastAsia="en-GB"/>
          </w:rPr>
          <w:t>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GB"/>
          </w:rPr>
          <w:t>References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_Toc121374400 \h </w:instrText>
        </w:r>
        <w:r w:rsidR="00766D81" w:rsidRPr="00766D81">
          <w:rPr>
            <w:b w:val="0"/>
            <w:noProof/>
            <w:webHidden/>
          </w:rPr>
        </w:r>
        <w:r w:rsidR="00766D81" w:rsidRPr="00766D81">
          <w:rPr>
            <w:b w:val="0"/>
            <w:noProof/>
            <w:webHidden/>
          </w:rPr>
          <w:fldChar w:fldCharType="separate"/>
        </w:r>
        <w:r w:rsidR="00FC3676">
          <w:rPr>
            <w:b w:val="0"/>
            <w:noProof/>
            <w:webHidden/>
          </w:rPr>
          <w:t>2</w:t>
        </w:r>
        <w:r w:rsidR="00766D81" w:rsidRPr="00766D81">
          <w:rPr>
            <w:b w:val="0"/>
            <w:noProof/>
            <w:webHidden/>
          </w:rPr>
          <w:fldChar w:fldCharType="end"/>
        </w:r>
      </w:hyperlink>
    </w:p>
    <w:p w14:paraId="1E57DD17" w14:textId="52B36F58"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01" w:history="1">
        <w:r w:rsidR="00766D81" w:rsidRPr="00766D81">
          <w:rPr>
            <w:rStyle w:val="Hyperlink"/>
            <w:b w:val="0"/>
            <w:noProof/>
          </w:rPr>
          <w:t>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Terms, definitions and abbreviations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_Toc121374401 \h </w:instrText>
        </w:r>
        <w:r w:rsidR="00766D81" w:rsidRPr="00766D81">
          <w:rPr>
            <w:b w:val="0"/>
            <w:noProof/>
            <w:webHidden/>
          </w:rPr>
        </w:r>
        <w:r w:rsidR="00766D81" w:rsidRPr="00766D81">
          <w:rPr>
            <w:b w:val="0"/>
            <w:noProof/>
            <w:webHidden/>
          </w:rPr>
          <w:fldChar w:fldCharType="separate"/>
        </w:r>
        <w:r w:rsidR="00FC3676">
          <w:rPr>
            <w:b w:val="0"/>
            <w:noProof/>
            <w:webHidden/>
          </w:rPr>
          <w:t>3</w:t>
        </w:r>
        <w:r w:rsidR="00766D81" w:rsidRPr="00766D81">
          <w:rPr>
            <w:b w:val="0"/>
            <w:noProof/>
            <w:webHidden/>
          </w:rPr>
          <w:fldChar w:fldCharType="end"/>
        </w:r>
      </w:hyperlink>
    </w:p>
    <w:p w14:paraId="2BC96DDC" w14:textId="524BB759"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02" w:history="1">
        <w:r w:rsidR="00766D81" w:rsidRPr="00766D81">
          <w:rPr>
            <w:rStyle w:val="Hyperlink"/>
            <w:b w:val="0"/>
            <w:noProof/>
          </w:rPr>
          <w:t>1.3.1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Use of language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_Toc121374402 \h </w:instrText>
        </w:r>
        <w:r w:rsidR="00766D81" w:rsidRPr="00766D81">
          <w:rPr>
            <w:b w:val="0"/>
            <w:noProof/>
            <w:webHidden/>
          </w:rPr>
        </w:r>
        <w:r w:rsidR="00766D81" w:rsidRPr="00766D81">
          <w:rPr>
            <w:b w:val="0"/>
            <w:noProof/>
            <w:webHidden/>
          </w:rPr>
          <w:fldChar w:fldCharType="separate"/>
        </w:r>
        <w:r w:rsidR="00FC3676">
          <w:rPr>
            <w:b w:val="0"/>
            <w:noProof/>
            <w:webHidden/>
          </w:rPr>
          <w:t>3</w:t>
        </w:r>
        <w:r w:rsidR="00766D81" w:rsidRPr="00766D81">
          <w:rPr>
            <w:b w:val="0"/>
            <w:noProof/>
            <w:webHidden/>
          </w:rPr>
          <w:fldChar w:fldCharType="end"/>
        </w:r>
      </w:hyperlink>
    </w:p>
    <w:p w14:paraId="698854BB" w14:textId="27851E13"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03" w:history="1">
        <w:r w:rsidR="00766D81" w:rsidRPr="00766D81">
          <w:rPr>
            <w:rStyle w:val="Hyperlink"/>
            <w:b w:val="0"/>
            <w:noProof/>
          </w:rPr>
          <w:t>1.3.2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Terms and definitions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_Toc121374403 \h </w:instrText>
        </w:r>
        <w:r w:rsidR="00766D81" w:rsidRPr="00766D81">
          <w:rPr>
            <w:b w:val="0"/>
            <w:noProof/>
            <w:webHidden/>
          </w:rPr>
        </w:r>
        <w:r w:rsidR="00766D81" w:rsidRPr="00766D81">
          <w:rPr>
            <w:b w:val="0"/>
            <w:noProof/>
            <w:webHidden/>
          </w:rPr>
          <w:fldChar w:fldCharType="separate"/>
        </w:r>
        <w:r w:rsidR="00FC3676">
          <w:rPr>
            <w:b w:val="0"/>
            <w:noProof/>
            <w:webHidden/>
          </w:rPr>
          <w:t>3</w:t>
        </w:r>
        <w:r w:rsidR="00766D81" w:rsidRPr="00766D81">
          <w:rPr>
            <w:b w:val="0"/>
            <w:noProof/>
            <w:webHidden/>
          </w:rPr>
          <w:fldChar w:fldCharType="end"/>
        </w:r>
      </w:hyperlink>
    </w:p>
    <w:p w14:paraId="2E277289" w14:textId="633CB930"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04" w:history="1">
        <w:r w:rsidR="00766D81" w:rsidRPr="00766D81">
          <w:rPr>
            <w:rStyle w:val="Hyperlink"/>
            <w:b w:val="0"/>
            <w:noProof/>
          </w:rPr>
          <w:t>1.3.3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Abbreviations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_Toc121374404 \h </w:instrText>
        </w:r>
        <w:r w:rsidR="00766D81" w:rsidRPr="00766D81">
          <w:rPr>
            <w:b w:val="0"/>
            <w:noProof/>
            <w:webHidden/>
          </w:rPr>
        </w:r>
        <w:r w:rsidR="00766D81" w:rsidRPr="00766D81">
          <w:rPr>
            <w:b w:val="0"/>
            <w:noProof/>
            <w:webHidden/>
          </w:rPr>
          <w:fldChar w:fldCharType="separate"/>
        </w:r>
        <w:r w:rsidR="00FC3676">
          <w:rPr>
            <w:b w:val="0"/>
            <w:noProof/>
            <w:webHidden/>
          </w:rPr>
          <w:t>7</w:t>
        </w:r>
        <w:r w:rsidR="00766D81" w:rsidRPr="00766D81">
          <w:rPr>
            <w:b w:val="0"/>
            <w:noProof/>
            <w:webHidden/>
          </w:rPr>
          <w:fldChar w:fldCharType="end"/>
        </w:r>
      </w:hyperlink>
    </w:p>
    <w:p w14:paraId="3A61BB20" w14:textId="43CF4A43"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05" w:history="1">
        <w:r w:rsidR="00766D81" w:rsidRPr="00766D81">
          <w:rPr>
            <w:rStyle w:val="Hyperlink"/>
            <w:b w:val="0"/>
            <w:noProof/>
          </w:rPr>
          <w:t>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General S-101 data product description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_Toc121374405 \h </w:instrText>
        </w:r>
        <w:r w:rsidR="00766D81" w:rsidRPr="00766D81">
          <w:rPr>
            <w:b w:val="0"/>
            <w:noProof/>
            <w:webHidden/>
          </w:rPr>
        </w:r>
        <w:r w:rsidR="00766D81" w:rsidRPr="00766D81">
          <w:rPr>
            <w:b w:val="0"/>
            <w:noProof/>
            <w:webHidden/>
          </w:rPr>
          <w:fldChar w:fldCharType="separate"/>
        </w:r>
        <w:r w:rsidR="00FC3676">
          <w:rPr>
            <w:b w:val="0"/>
            <w:noProof/>
            <w:webHidden/>
          </w:rPr>
          <w:t>7</w:t>
        </w:r>
        <w:r w:rsidR="00766D81" w:rsidRPr="00766D81">
          <w:rPr>
            <w:b w:val="0"/>
            <w:noProof/>
            <w:webHidden/>
          </w:rPr>
          <w:fldChar w:fldCharType="end"/>
        </w:r>
      </w:hyperlink>
    </w:p>
    <w:p w14:paraId="52548DCB" w14:textId="7FA22514"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06" w:history="1">
        <w:r w:rsidR="00766D81" w:rsidRPr="00766D81">
          <w:rPr>
            <w:rStyle w:val="Hyperlink"/>
            <w:b w:val="0"/>
            <w:noProof/>
          </w:rPr>
          <w:t>1.5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Product Specification 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_Toc121374406 \h </w:instrText>
        </w:r>
        <w:r w:rsidR="00766D81" w:rsidRPr="00766D81">
          <w:rPr>
            <w:b w:val="0"/>
            <w:noProof/>
            <w:webHidden/>
          </w:rPr>
        </w:r>
        <w:r w:rsidR="00766D81" w:rsidRPr="00766D81">
          <w:rPr>
            <w:b w:val="0"/>
            <w:noProof/>
            <w:webHidden/>
          </w:rPr>
          <w:fldChar w:fldCharType="separate"/>
        </w:r>
        <w:r w:rsidR="00FC3676">
          <w:rPr>
            <w:b w:val="0"/>
            <w:noProof/>
            <w:webHidden/>
          </w:rPr>
          <w:t>8</w:t>
        </w:r>
        <w:r w:rsidR="00766D81" w:rsidRPr="00766D81">
          <w:rPr>
            <w:b w:val="0"/>
            <w:noProof/>
            <w:webHidden/>
          </w:rPr>
          <w:fldChar w:fldCharType="end"/>
        </w:r>
      </w:hyperlink>
    </w:p>
    <w:p w14:paraId="10D0966A" w14:textId="48DE22DA"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07" w:history="1">
        <w:r w:rsidR="00766D81" w:rsidRPr="00766D81">
          <w:rPr>
            <w:rStyle w:val="Hyperlink"/>
            <w:b w:val="0"/>
            <w:noProof/>
            <w:lang w:val="en-US" w:eastAsia="en-US"/>
          </w:rPr>
          <w:t>1.6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IHO Product Specification maintenance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_Toc121374407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2D27290A" w14:textId="6CBF31B7"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08" w:history="1">
        <w:r w:rsidR="00766D81" w:rsidRPr="00766D81">
          <w:rPr>
            <w:rStyle w:val="Hyperlink"/>
            <w:b w:val="0"/>
            <w:noProof/>
            <w:lang w:val="en-US" w:eastAsia="en-US"/>
          </w:rPr>
          <w:t>1.6.1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_Toc121374408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525E37E1" w14:textId="4A52DDF1"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09" w:history="1">
        <w:r w:rsidR="00766D81" w:rsidRPr="00766D81">
          <w:rPr>
            <w:rStyle w:val="Hyperlink"/>
            <w:b w:val="0"/>
            <w:noProof/>
            <w:lang w:val="en-US" w:eastAsia="en-US"/>
          </w:rPr>
          <w:t>1.6.2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New Edition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_Toc121374409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03928503" w14:textId="46878580"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10" w:history="1">
        <w:r w:rsidR="00766D81" w:rsidRPr="00766D81">
          <w:rPr>
            <w:rStyle w:val="Hyperlink"/>
            <w:b w:val="0"/>
            <w:noProof/>
            <w:lang w:val="en-US" w:eastAsia="en-US"/>
          </w:rPr>
          <w:t>1.6.3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Revision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_Toc121374410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27058880" w14:textId="2797BEAE"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11" w:history="1">
        <w:r w:rsidR="00766D81" w:rsidRPr="00766D81">
          <w:rPr>
            <w:rStyle w:val="Hyperlink"/>
            <w:b w:val="0"/>
            <w:noProof/>
            <w:lang w:val="en-US" w:eastAsia="en-US"/>
          </w:rPr>
          <w:t>1.6.4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Clarification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_Toc121374411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1A526A1F" w14:textId="1AA7BD85"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12" w:history="1">
        <w:r w:rsidR="00766D81" w:rsidRPr="00766D81">
          <w:rPr>
            <w:rStyle w:val="Hyperlink"/>
            <w:b w:val="0"/>
            <w:noProof/>
          </w:rPr>
          <w:t>1.6.5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Version numbers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_Toc121374412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66BDF602" w14:textId="178CBC7D"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13" w:history="1">
        <w:r w:rsidR="00766D81" w:rsidRPr="00766D81">
          <w:rPr>
            <w:rStyle w:val="Hyperlink"/>
            <w:b w:val="0"/>
            <w:noProof/>
          </w:rPr>
          <w:t>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Specification Scope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_Toc121374413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2093A742" w14:textId="4533EF29"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14" w:history="1">
        <w:r w:rsidR="00766D81" w:rsidRPr="00766D81">
          <w:rPr>
            <w:rStyle w:val="Hyperlink"/>
            <w:b w:val="0"/>
            <w:noProof/>
          </w:rPr>
          <w:t>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Identification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_Toc121374414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5B846478" w14:textId="6AB8A3D4"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15" w:history="1">
        <w:r w:rsidR="00766D81" w:rsidRPr="00766D81">
          <w:rPr>
            <w:rStyle w:val="Hyperlink"/>
            <w:b w:val="0"/>
            <w:noProof/>
          </w:rPr>
          <w:t>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Content and Structure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_Toc121374415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010F331A" w14:textId="24EC7E61"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16" w:history="1">
        <w:r w:rsidR="00766D81" w:rsidRPr="00766D81">
          <w:rPr>
            <w:rStyle w:val="Hyperlink"/>
            <w:b w:val="0"/>
            <w:noProof/>
          </w:rPr>
          <w:t>4.1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_Toc121374416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F282850" w14:textId="6058A441"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17" w:history="1">
        <w:r w:rsidR="00766D81" w:rsidRPr="00766D81">
          <w:rPr>
            <w:rStyle w:val="Hyperlink"/>
            <w:b w:val="0"/>
            <w:noProof/>
          </w:rPr>
          <w:t>4.2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Application Schema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_Toc121374417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029F63ED" w14:textId="3411E75A"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18" w:history="1">
        <w:r w:rsidR="00766D81" w:rsidRPr="00766D81">
          <w:rPr>
            <w:rStyle w:val="Hyperlink"/>
            <w:b w:val="0"/>
            <w:noProof/>
          </w:rPr>
          <w:t>4.3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_Toc121374418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7C93864" w14:textId="178F7356"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19" w:history="1">
        <w:r w:rsidR="00766D81" w:rsidRPr="00766D81">
          <w:rPr>
            <w:rStyle w:val="Hyperlink"/>
            <w:b w:val="0"/>
            <w:noProof/>
            <w:lang w:eastAsia="en-US"/>
          </w:rPr>
          <w:t>4.3.1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_Toc121374419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D851E23" w14:textId="45727DE7"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20" w:history="1">
        <w:r w:rsidR="00766D81" w:rsidRPr="00766D81">
          <w:rPr>
            <w:rStyle w:val="Hyperlink"/>
            <w:b w:val="0"/>
            <w:noProof/>
          </w:rPr>
          <w:t>4.3.2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types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_Toc121374420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6E1EBF9" w14:textId="74009549"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21" w:history="1">
        <w:r w:rsidR="00766D81" w:rsidRPr="00766D81">
          <w:rPr>
            <w:rStyle w:val="Hyperlink"/>
            <w:b w:val="0"/>
            <w:noProof/>
          </w:rPr>
          <w:t>4.3.3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relationships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_Toc121374421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14267F55" w14:textId="10725D4C"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22" w:history="1">
        <w:r w:rsidR="00766D81" w:rsidRPr="00766D81">
          <w:rPr>
            <w:rStyle w:val="Hyperlink"/>
            <w:b w:val="0"/>
            <w:noProof/>
            <w:lang w:eastAsia="en-US"/>
          </w:rPr>
          <w:t>4.3.4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Information types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_Toc121374422 \h </w:instrText>
        </w:r>
        <w:r w:rsidR="00766D81" w:rsidRPr="00766D81">
          <w:rPr>
            <w:b w:val="0"/>
            <w:noProof/>
            <w:webHidden/>
          </w:rPr>
        </w:r>
        <w:r w:rsidR="00766D81" w:rsidRPr="00766D81">
          <w:rPr>
            <w:b w:val="0"/>
            <w:noProof/>
            <w:webHidden/>
          </w:rPr>
          <w:fldChar w:fldCharType="separate"/>
        </w:r>
        <w:r w:rsidR="00FC3676">
          <w:rPr>
            <w:b w:val="0"/>
            <w:noProof/>
            <w:webHidden/>
          </w:rPr>
          <w:t>12</w:t>
        </w:r>
        <w:r w:rsidR="00766D81" w:rsidRPr="00766D81">
          <w:rPr>
            <w:b w:val="0"/>
            <w:noProof/>
            <w:webHidden/>
          </w:rPr>
          <w:fldChar w:fldCharType="end"/>
        </w:r>
      </w:hyperlink>
    </w:p>
    <w:p w14:paraId="23EFAB7C" w14:textId="675BF640"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25" w:history="1">
        <w:r w:rsidR="00766D81" w:rsidRPr="00766D81">
          <w:rPr>
            <w:rStyle w:val="Hyperlink"/>
            <w:b w:val="0"/>
            <w:noProof/>
            <w:lang w:eastAsia="en-US"/>
          </w:rPr>
          <w:t>4.3.5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Information relationships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_Toc121374425 \h </w:instrText>
        </w:r>
        <w:r w:rsidR="00766D81" w:rsidRPr="00766D81">
          <w:rPr>
            <w:b w:val="0"/>
            <w:noProof/>
            <w:webHidden/>
          </w:rPr>
        </w:r>
        <w:r w:rsidR="00766D81" w:rsidRPr="00766D81">
          <w:rPr>
            <w:b w:val="0"/>
            <w:noProof/>
            <w:webHidden/>
          </w:rPr>
          <w:fldChar w:fldCharType="separate"/>
        </w:r>
        <w:r w:rsidR="00FC3676">
          <w:rPr>
            <w:b w:val="0"/>
            <w:noProof/>
            <w:webHidden/>
          </w:rPr>
          <w:t>12</w:t>
        </w:r>
        <w:r w:rsidR="00766D81" w:rsidRPr="00766D81">
          <w:rPr>
            <w:b w:val="0"/>
            <w:noProof/>
            <w:webHidden/>
          </w:rPr>
          <w:fldChar w:fldCharType="end"/>
        </w:r>
      </w:hyperlink>
    </w:p>
    <w:p w14:paraId="3C927217" w14:textId="6E21965E"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26" w:history="1">
        <w:r w:rsidR="00766D81" w:rsidRPr="00766D81">
          <w:rPr>
            <w:rStyle w:val="Hyperlink"/>
            <w:b w:val="0"/>
            <w:noProof/>
            <w:lang w:eastAsia="en-US"/>
          </w:rPr>
          <w:t>4.3.6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Attributes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_Toc121374426 \h </w:instrText>
        </w:r>
        <w:r w:rsidR="00766D81" w:rsidRPr="00766D81">
          <w:rPr>
            <w:b w:val="0"/>
            <w:noProof/>
            <w:webHidden/>
          </w:rPr>
        </w:r>
        <w:r w:rsidR="00766D81" w:rsidRPr="00766D81">
          <w:rPr>
            <w:b w:val="0"/>
            <w:noProof/>
            <w:webHidden/>
          </w:rPr>
          <w:fldChar w:fldCharType="separate"/>
        </w:r>
        <w:r w:rsidR="00FC3676">
          <w:rPr>
            <w:b w:val="0"/>
            <w:noProof/>
            <w:webHidden/>
          </w:rPr>
          <w:t>13</w:t>
        </w:r>
        <w:r w:rsidR="00766D81" w:rsidRPr="00766D81">
          <w:rPr>
            <w:b w:val="0"/>
            <w:noProof/>
            <w:webHidden/>
          </w:rPr>
          <w:fldChar w:fldCharType="end"/>
        </w:r>
      </w:hyperlink>
    </w:p>
    <w:p w14:paraId="592F9F1E" w14:textId="2AE26776"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27" w:history="1">
        <w:r w:rsidR="00766D81" w:rsidRPr="00766D81">
          <w:rPr>
            <w:rStyle w:val="Hyperlink"/>
            <w:b w:val="0"/>
            <w:noProof/>
          </w:rPr>
          <w:t>4.4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Object Identifier</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_Toc121374427 \h </w:instrText>
        </w:r>
        <w:r w:rsidR="00766D81" w:rsidRPr="00766D81">
          <w:rPr>
            <w:b w:val="0"/>
            <w:noProof/>
            <w:webHidden/>
          </w:rPr>
        </w:r>
        <w:r w:rsidR="00766D81" w:rsidRPr="00766D81">
          <w:rPr>
            <w:b w:val="0"/>
            <w:noProof/>
            <w:webHidden/>
          </w:rPr>
          <w:fldChar w:fldCharType="separate"/>
        </w:r>
        <w:r w:rsidR="00FC3676">
          <w:rPr>
            <w:b w:val="0"/>
            <w:noProof/>
            <w:webHidden/>
          </w:rPr>
          <w:t>13</w:t>
        </w:r>
        <w:r w:rsidR="00766D81" w:rsidRPr="00766D81">
          <w:rPr>
            <w:b w:val="0"/>
            <w:noProof/>
            <w:webHidden/>
          </w:rPr>
          <w:fldChar w:fldCharType="end"/>
        </w:r>
      </w:hyperlink>
    </w:p>
    <w:p w14:paraId="12F815AC" w14:textId="79CB4840"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28" w:history="1">
        <w:r w:rsidR="00766D81" w:rsidRPr="00766D81">
          <w:rPr>
            <w:rStyle w:val="Hyperlink"/>
            <w:b w:val="0"/>
            <w:noProof/>
          </w:rPr>
          <w:t>4.5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_Toc121374428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52641DCE" w14:textId="567D0C0B"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29" w:history="1">
        <w:r w:rsidR="00766D81" w:rsidRPr="00766D81">
          <w:rPr>
            <w:rStyle w:val="Hyperlink"/>
            <w:b w:val="0"/>
            <w:noProof/>
          </w:rPr>
          <w:t>4.5.1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_Toc121374429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65D85C1F" w14:textId="633ECFB1"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0" w:history="1">
        <w:r w:rsidR="00766D81" w:rsidRPr="00766D81">
          <w:rPr>
            <w:rStyle w:val="Hyperlink"/>
            <w:b w:val="0"/>
            <w:noProof/>
          </w:rPr>
          <w:t>4.5.2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rules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_Toc121374430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38530DDE" w14:textId="3B448415"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1" w:history="1">
        <w:r w:rsidR="00766D81" w:rsidRPr="00766D81">
          <w:rPr>
            <w:rStyle w:val="Hyperlink"/>
            <w:b w:val="0"/>
            <w:noProof/>
          </w:rPr>
          <w:t>4.5.3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Coverage rules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_Toc121374431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6547DA1C" w14:textId="46F9642D"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2" w:history="1">
        <w:r w:rsidR="00766D81" w:rsidRPr="00766D81">
          <w:rPr>
            <w:rStyle w:val="Hyperlink"/>
            <w:b w:val="0"/>
            <w:noProof/>
            <w:lang w:eastAsia="en-US"/>
          </w:rPr>
          <w:t>4.5.4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 size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_Toc121374432 \h </w:instrText>
        </w:r>
        <w:r w:rsidR="00766D81" w:rsidRPr="00766D81">
          <w:rPr>
            <w:b w:val="0"/>
            <w:noProof/>
            <w:webHidden/>
          </w:rPr>
        </w:r>
        <w:r w:rsidR="00766D81" w:rsidRPr="00766D81">
          <w:rPr>
            <w:b w:val="0"/>
            <w:noProof/>
            <w:webHidden/>
          </w:rPr>
          <w:fldChar w:fldCharType="separate"/>
        </w:r>
        <w:r w:rsidR="00FC3676">
          <w:rPr>
            <w:b w:val="0"/>
            <w:noProof/>
            <w:webHidden/>
          </w:rPr>
          <w:t>15</w:t>
        </w:r>
        <w:r w:rsidR="00766D81" w:rsidRPr="00766D81">
          <w:rPr>
            <w:b w:val="0"/>
            <w:noProof/>
            <w:webHidden/>
          </w:rPr>
          <w:fldChar w:fldCharType="end"/>
        </w:r>
      </w:hyperlink>
    </w:p>
    <w:p w14:paraId="1087438F" w14:textId="7F5FCBAE"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33" w:history="1">
        <w:r w:rsidR="00766D81" w:rsidRPr="00766D81">
          <w:rPr>
            <w:rStyle w:val="Hyperlink"/>
            <w:b w:val="0"/>
            <w:noProof/>
          </w:rPr>
          <w:t>4.6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Display scale range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_Toc121374433 \h </w:instrText>
        </w:r>
        <w:r w:rsidR="00766D81" w:rsidRPr="00766D81">
          <w:rPr>
            <w:b w:val="0"/>
            <w:noProof/>
            <w:webHidden/>
          </w:rPr>
        </w:r>
        <w:r w:rsidR="00766D81" w:rsidRPr="00766D81">
          <w:rPr>
            <w:b w:val="0"/>
            <w:noProof/>
            <w:webHidden/>
          </w:rPr>
          <w:fldChar w:fldCharType="separate"/>
        </w:r>
        <w:r w:rsidR="00FC3676">
          <w:rPr>
            <w:b w:val="0"/>
            <w:noProof/>
            <w:webHidden/>
          </w:rPr>
          <w:t>15</w:t>
        </w:r>
        <w:r w:rsidR="00766D81" w:rsidRPr="00766D81">
          <w:rPr>
            <w:b w:val="0"/>
            <w:noProof/>
            <w:webHidden/>
          </w:rPr>
          <w:fldChar w:fldCharType="end"/>
        </w:r>
      </w:hyperlink>
    </w:p>
    <w:p w14:paraId="30378131" w14:textId="068E80AC"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34" w:history="1">
        <w:r w:rsidR="00766D81" w:rsidRPr="00766D81">
          <w:rPr>
            <w:rStyle w:val="Hyperlink"/>
            <w:b w:val="0"/>
            <w:noProof/>
          </w:rPr>
          <w:t>4.7</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loading and display order</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_Toc121374434 \h </w:instrText>
        </w:r>
        <w:r w:rsidR="00766D81" w:rsidRPr="00766D81">
          <w:rPr>
            <w:b w:val="0"/>
            <w:noProof/>
            <w:webHidden/>
          </w:rPr>
        </w:r>
        <w:r w:rsidR="00766D81" w:rsidRPr="00766D81">
          <w:rPr>
            <w:b w:val="0"/>
            <w:noProof/>
            <w:webHidden/>
          </w:rPr>
          <w:fldChar w:fldCharType="separate"/>
        </w:r>
        <w:r w:rsidR="00FC3676">
          <w:rPr>
            <w:b w:val="0"/>
            <w:noProof/>
            <w:webHidden/>
          </w:rPr>
          <w:t>16</w:t>
        </w:r>
        <w:r w:rsidR="00766D81" w:rsidRPr="00766D81">
          <w:rPr>
            <w:b w:val="0"/>
            <w:noProof/>
            <w:webHidden/>
          </w:rPr>
          <w:fldChar w:fldCharType="end"/>
        </w:r>
      </w:hyperlink>
    </w:p>
    <w:p w14:paraId="5C641023" w14:textId="2E9CEAA8"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5" w:history="1">
        <w:r w:rsidR="00766D81" w:rsidRPr="00766D81">
          <w:rPr>
            <w:rStyle w:val="Hyperlink"/>
            <w:b w:val="0"/>
            <w:noProof/>
          </w:rPr>
          <w:t>4.7.1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loading algorithm (dataset selection)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_Toc121374435 \h </w:instrText>
        </w:r>
        <w:r w:rsidR="00766D81" w:rsidRPr="00766D81">
          <w:rPr>
            <w:b w:val="0"/>
            <w:noProof/>
            <w:webHidden/>
          </w:rPr>
        </w:r>
        <w:r w:rsidR="00766D81" w:rsidRPr="00766D81">
          <w:rPr>
            <w:b w:val="0"/>
            <w:noProof/>
            <w:webHidden/>
          </w:rPr>
          <w:fldChar w:fldCharType="separate"/>
        </w:r>
        <w:r w:rsidR="00FC3676">
          <w:rPr>
            <w:b w:val="0"/>
            <w:noProof/>
            <w:webHidden/>
          </w:rPr>
          <w:t>16</w:t>
        </w:r>
        <w:r w:rsidR="00766D81" w:rsidRPr="00766D81">
          <w:rPr>
            <w:b w:val="0"/>
            <w:noProof/>
            <w:webHidden/>
          </w:rPr>
          <w:fldChar w:fldCharType="end"/>
        </w:r>
      </w:hyperlink>
    </w:p>
    <w:p w14:paraId="05CBF8AB" w14:textId="0BC5EE08"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6" w:history="1">
        <w:r w:rsidR="00766D81" w:rsidRPr="00766D81">
          <w:rPr>
            <w:rStyle w:val="Hyperlink"/>
            <w:b w:val="0"/>
            <w:noProof/>
          </w:rPr>
          <w:t>4.7.2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display order (dataset rendering)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_Toc121374436 \h </w:instrText>
        </w:r>
        <w:r w:rsidR="00766D81" w:rsidRPr="00766D81">
          <w:rPr>
            <w:b w:val="0"/>
            <w:noProof/>
            <w:webHidden/>
          </w:rPr>
        </w:r>
        <w:r w:rsidR="00766D81" w:rsidRPr="00766D81">
          <w:rPr>
            <w:b w:val="0"/>
            <w:noProof/>
            <w:webHidden/>
          </w:rPr>
          <w:fldChar w:fldCharType="separate"/>
        </w:r>
        <w:r w:rsidR="00FC3676">
          <w:rPr>
            <w:b w:val="0"/>
            <w:noProof/>
            <w:webHidden/>
          </w:rPr>
          <w:t>16</w:t>
        </w:r>
        <w:r w:rsidR="00766D81" w:rsidRPr="00766D81">
          <w:rPr>
            <w:b w:val="0"/>
            <w:noProof/>
            <w:webHidden/>
          </w:rPr>
          <w:fldChar w:fldCharType="end"/>
        </w:r>
      </w:hyperlink>
    </w:p>
    <w:p w14:paraId="7D0F6573" w14:textId="7536562B"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37" w:history="1">
        <w:r w:rsidR="00766D81" w:rsidRPr="00766D81">
          <w:rPr>
            <w:rStyle w:val="Hyperlink"/>
            <w:b w:val="0"/>
            <w:noProof/>
          </w:rPr>
          <w:t>4.8</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Geometry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_Toc121374437 \h </w:instrText>
        </w:r>
        <w:r w:rsidR="00766D81" w:rsidRPr="00766D81">
          <w:rPr>
            <w:b w:val="0"/>
            <w:noProof/>
            <w:webHidden/>
          </w:rPr>
        </w:r>
        <w:r w:rsidR="00766D81" w:rsidRPr="00766D81">
          <w:rPr>
            <w:b w:val="0"/>
            <w:noProof/>
            <w:webHidden/>
          </w:rPr>
          <w:fldChar w:fldCharType="separate"/>
        </w:r>
        <w:r w:rsidR="00FC3676">
          <w:rPr>
            <w:b w:val="0"/>
            <w:noProof/>
            <w:webHidden/>
          </w:rPr>
          <w:t>17</w:t>
        </w:r>
        <w:r w:rsidR="00766D81" w:rsidRPr="00766D81">
          <w:rPr>
            <w:b w:val="0"/>
            <w:noProof/>
            <w:webHidden/>
          </w:rPr>
          <w:fldChar w:fldCharType="end"/>
        </w:r>
      </w:hyperlink>
    </w:p>
    <w:p w14:paraId="52B3E8DC" w14:textId="221B7CF8"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8" w:history="1">
        <w:r w:rsidR="00766D81" w:rsidRPr="00766D81">
          <w:rPr>
            <w:rStyle w:val="Hyperlink"/>
            <w:b w:val="0"/>
            <w:noProof/>
          </w:rPr>
          <w:t>4.8.1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 level 3a geometry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_Toc121374438 \h </w:instrText>
        </w:r>
        <w:r w:rsidR="00766D81" w:rsidRPr="00766D81">
          <w:rPr>
            <w:b w:val="0"/>
            <w:noProof/>
            <w:webHidden/>
          </w:rPr>
        </w:r>
        <w:r w:rsidR="00766D81" w:rsidRPr="00766D81">
          <w:rPr>
            <w:b w:val="0"/>
            <w:noProof/>
            <w:webHidden/>
          </w:rPr>
          <w:fldChar w:fldCharType="separate"/>
        </w:r>
        <w:r w:rsidR="00FC3676">
          <w:rPr>
            <w:b w:val="0"/>
            <w:noProof/>
            <w:webHidden/>
          </w:rPr>
          <w:t>17</w:t>
        </w:r>
        <w:r w:rsidR="00766D81" w:rsidRPr="00766D81">
          <w:rPr>
            <w:b w:val="0"/>
            <w:noProof/>
            <w:webHidden/>
          </w:rPr>
          <w:fldChar w:fldCharType="end"/>
        </w:r>
      </w:hyperlink>
    </w:p>
    <w:p w14:paraId="5AF911F8" w14:textId="4813644D"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39" w:history="1">
        <w:r w:rsidR="00766D81" w:rsidRPr="00766D81">
          <w:rPr>
            <w:rStyle w:val="Hyperlink"/>
            <w:b w:val="0"/>
            <w:noProof/>
          </w:rPr>
          <w:t>4.8.2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Masking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_Toc121374439 \h </w:instrText>
        </w:r>
        <w:r w:rsidR="00766D81" w:rsidRPr="00766D81">
          <w:rPr>
            <w:b w:val="0"/>
            <w:noProof/>
            <w:webHidden/>
          </w:rPr>
        </w:r>
        <w:r w:rsidR="00766D81" w:rsidRPr="00766D81">
          <w:rPr>
            <w:b w:val="0"/>
            <w:noProof/>
            <w:webHidden/>
          </w:rPr>
          <w:fldChar w:fldCharType="separate"/>
        </w:r>
        <w:r w:rsidR="00FC3676">
          <w:rPr>
            <w:b w:val="0"/>
            <w:noProof/>
            <w:webHidden/>
          </w:rPr>
          <w:t>19</w:t>
        </w:r>
        <w:r w:rsidR="00766D81" w:rsidRPr="00766D81">
          <w:rPr>
            <w:b w:val="0"/>
            <w:noProof/>
            <w:webHidden/>
          </w:rPr>
          <w:fldChar w:fldCharType="end"/>
        </w:r>
      </w:hyperlink>
    </w:p>
    <w:p w14:paraId="20332CF7" w14:textId="025FB4F3"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40" w:history="1">
        <w:r w:rsidR="00766D81" w:rsidRPr="00766D81">
          <w:rPr>
            <w:rStyle w:val="Hyperlink"/>
            <w:b w:val="0"/>
            <w:noProof/>
          </w:rPr>
          <w:t>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Coordinate Reference Systems (CRS)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_Toc121374440 \h </w:instrText>
        </w:r>
        <w:r w:rsidR="00766D81" w:rsidRPr="00766D81">
          <w:rPr>
            <w:b w:val="0"/>
            <w:noProof/>
            <w:webHidden/>
          </w:rPr>
        </w:r>
        <w:r w:rsidR="00766D81" w:rsidRPr="00766D81">
          <w:rPr>
            <w:b w:val="0"/>
            <w:noProof/>
            <w:webHidden/>
          </w:rPr>
          <w:fldChar w:fldCharType="separate"/>
        </w:r>
        <w:r w:rsidR="00FC3676">
          <w:rPr>
            <w:b w:val="0"/>
            <w:noProof/>
            <w:webHidden/>
          </w:rPr>
          <w:t>20</w:t>
        </w:r>
        <w:r w:rsidR="00766D81" w:rsidRPr="00766D81">
          <w:rPr>
            <w:b w:val="0"/>
            <w:noProof/>
            <w:webHidden/>
          </w:rPr>
          <w:fldChar w:fldCharType="end"/>
        </w:r>
      </w:hyperlink>
    </w:p>
    <w:p w14:paraId="6650B959" w14:textId="22A0B11E"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41" w:history="1">
        <w:r w:rsidR="00766D81" w:rsidRPr="00766D81">
          <w:rPr>
            <w:rStyle w:val="Hyperlink"/>
            <w:b w:val="0"/>
            <w:noProof/>
          </w:rPr>
          <w:t>5.1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_Toc121374441 \h </w:instrText>
        </w:r>
        <w:r w:rsidR="00766D81" w:rsidRPr="00766D81">
          <w:rPr>
            <w:b w:val="0"/>
            <w:noProof/>
            <w:webHidden/>
          </w:rPr>
        </w:r>
        <w:r w:rsidR="00766D81" w:rsidRPr="00766D81">
          <w:rPr>
            <w:b w:val="0"/>
            <w:noProof/>
            <w:webHidden/>
          </w:rPr>
          <w:fldChar w:fldCharType="separate"/>
        </w:r>
        <w:r w:rsidR="00FC3676">
          <w:rPr>
            <w:b w:val="0"/>
            <w:noProof/>
            <w:webHidden/>
          </w:rPr>
          <w:t>20</w:t>
        </w:r>
        <w:r w:rsidR="00766D81" w:rsidRPr="00766D81">
          <w:rPr>
            <w:b w:val="0"/>
            <w:noProof/>
            <w:webHidden/>
          </w:rPr>
          <w:fldChar w:fldCharType="end"/>
        </w:r>
      </w:hyperlink>
    </w:p>
    <w:p w14:paraId="41E37F52" w14:textId="3C5C7BF7"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42" w:history="1">
        <w:r w:rsidR="00766D81" w:rsidRPr="00766D81">
          <w:rPr>
            <w:rStyle w:val="Hyperlink"/>
            <w:b w:val="0"/>
            <w:noProof/>
          </w:rPr>
          <w:t>5.2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Horizontal Coordinate Reference System</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_Toc121374442 \h </w:instrText>
        </w:r>
        <w:r w:rsidR="00766D81" w:rsidRPr="00766D81">
          <w:rPr>
            <w:b w:val="0"/>
            <w:noProof/>
            <w:webHidden/>
          </w:rPr>
        </w:r>
        <w:r w:rsidR="00766D81" w:rsidRPr="00766D81">
          <w:rPr>
            <w:b w:val="0"/>
            <w:noProof/>
            <w:webHidden/>
          </w:rPr>
          <w:fldChar w:fldCharType="separate"/>
        </w:r>
        <w:r w:rsidR="00FC3676">
          <w:rPr>
            <w:b w:val="0"/>
            <w:noProof/>
            <w:webHidden/>
          </w:rPr>
          <w:t>20</w:t>
        </w:r>
        <w:r w:rsidR="00766D81" w:rsidRPr="00766D81">
          <w:rPr>
            <w:b w:val="0"/>
            <w:noProof/>
            <w:webHidden/>
          </w:rPr>
          <w:fldChar w:fldCharType="end"/>
        </w:r>
      </w:hyperlink>
    </w:p>
    <w:p w14:paraId="4F984D85" w14:textId="013E7FFB"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43" w:history="1">
        <w:r w:rsidR="00766D81" w:rsidRPr="00766D81">
          <w:rPr>
            <w:rStyle w:val="Hyperlink"/>
            <w:b w:val="0"/>
            <w:noProof/>
          </w:rPr>
          <w:t>5.3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Vertical CRS for Soundings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_Toc121374443 \h </w:instrText>
        </w:r>
        <w:r w:rsidR="00766D81" w:rsidRPr="00766D81">
          <w:rPr>
            <w:b w:val="0"/>
            <w:noProof/>
            <w:webHidden/>
          </w:rPr>
        </w:r>
        <w:r w:rsidR="00766D81" w:rsidRPr="00766D81">
          <w:rPr>
            <w:b w:val="0"/>
            <w:noProof/>
            <w:webHidden/>
          </w:rPr>
          <w:fldChar w:fldCharType="separate"/>
        </w:r>
        <w:r w:rsidR="00FC3676">
          <w:rPr>
            <w:b w:val="0"/>
            <w:noProof/>
            <w:webHidden/>
          </w:rPr>
          <w:t>21</w:t>
        </w:r>
        <w:r w:rsidR="00766D81" w:rsidRPr="00766D81">
          <w:rPr>
            <w:b w:val="0"/>
            <w:noProof/>
            <w:webHidden/>
          </w:rPr>
          <w:fldChar w:fldCharType="end"/>
        </w:r>
      </w:hyperlink>
    </w:p>
    <w:p w14:paraId="20E2D444" w14:textId="3A090453"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44" w:history="1">
        <w:r w:rsidR="00766D81" w:rsidRPr="00766D81">
          <w:rPr>
            <w:rStyle w:val="Hyperlink"/>
            <w:b w:val="0"/>
            <w:noProof/>
          </w:rPr>
          <w:t>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Quality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_Toc121374444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38F5EC3A" w14:textId="09FCDC71"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45" w:history="1">
        <w:r w:rsidR="00766D81" w:rsidRPr="00766D81">
          <w:rPr>
            <w:rStyle w:val="Hyperlink"/>
            <w:b w:val="0"/>
            <w:noProof/>
          </w:rPr>
          <w:t>6.1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_Toc121374445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4D743766" w14:textId="62F9A486"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46" w:history="1">
        <w:r w:rsidR="00766D81" w:rsidRPr="00766D81">
          <w:rPr>
            <w:rStyle w:val="Hyperlink"/>
            <w:b w:val="0"/>
            <w:noProof/>
          </w:rPr>
          <w:t>6.1.1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compliance and usability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_Toc121374446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7E7E2515" w14:textId="7FF47A8B"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47" w:history="1">
        <w:r w:rsidR="00766D81" w:rsidRPr="00766D81">
          <w:rPr>
            <w:rStyle w:val="Hyperlink"/>
            <w:b w:val="0"/>
            <w:noProof/>
          </w:rPr>
          <w:t>7</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Capture and Classification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_Toc121374447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48619F73" w14:textId="3BABCC69"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48" w:history="1">
        <w:r w:rsidR="00766D81" w:rsidRPr="00766D81">
          <w:rPr>
            <w:rStyle w:val="Hyperlink"/>
            <w:b w:val="0"/>
            <w:noProof/>
          </w:rPr>
          <w:t>8</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Maintenance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_Toc121374448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642ECC54" w14:textId="695A451B"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49" w:history="1">
        <w:r w:rsidR="00766D81" w:rsidRPr="00766D81">
          <w:rPr>
            <w:rStyle w:val="Hyperlink"/>
            <w:b w:val="0"/>
            <w:noProof/>
          </w:rPr>
          <w:t>8.1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_Toc121374449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72618C47" w14:textId="115D110F"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0" w:history="1">
        <w:r w:rsidR="00766D81" w:rsidRPr="00766D81">
          <w:rPr>
            <w:rStyle w:val="Hyperlink"/>
            <w:b w:val="0"/>
            <w:noProof/>
          </w:rPr>
          <w:t>8.2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Maintenance and update frequency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_Toc121374450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234F70DD" w14:textId="72E5DF0E"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1" w:history="1">
        <w:r w:rsidR="00766D81" w:rsidRPr="00766D81">
          <w:rPr>
            <w:rStyle w:val="Hyperlink"/>
            <w:b w:val="0"/>
            <w:noProof/>
          </w:rPr>
          <w:t>8.3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source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_Toc121374451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39A98582" w14:textId="4C4EE034"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2" w:history="1">
        <w:r w:rsidR="00766D81" w:rsidRPr="00766D81">
          <w:rPr>
            <w:rStyle w:val="Hyperlink"/>
            <w:b w:val="0"/>
            <w:noProof/>
          </w:rPr>
          <w:t>8.4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Production process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_Toc121374452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3773A10C" w14:textId="3F379883"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3" w:history="1">
        <w:r w:rsidR="00766D81" w:rsidRPr="00766D81">
          <w:rPr>
            <w:rStyle w:val="Hyperlink"/>
            <w:b w:val="0"/>
            <w:noProof/>
            <w:lang w:val="en-AU"/>
          </w:rPr>
          <w:t>8.5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AU"/>
          </w:rPr>
          <w:t>Feature and Portrayal Catalogue management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_Toc121374453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69F61483" w14:textId="1C3CE442"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54" w:history="1">
        <w:r w:rsidR="00766D81" w:rsidRPr="00766D81">
          <w:rPr>
            <w:rStyle w:val="Hyperlink"/>
            <w:b w:val="0"/>
            <w:noProof/>
          </w:rPr>
          <w:t>9</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Portrayal</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_Toc121374454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207DC68D" w14:textId="69CC79FC"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5" w:history="1">
        <w:r w:rsidR="00766D81" w:rsidRPr="00766D81">
          <w:rPr>
            <w:rStyle w:val="Hyperlink"/>
            <w:b w:val="0"/>
            <w:noProof/>
          </w:rPr>
          <w:t>9.1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_Toc121374455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1436C45A" w14:textId="4D4B0DB9"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6" w:history="1">
        <w:r w:rsidR="00766D81" w:rsidRPr="00766D81">
          <w:rPr>
            <w:rStyle w:val="Hyperlink"/>
            <w:b w:val="0"/>
            <w:noProof/>
          </w:rPr>
          <w:t>9.2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Portrayal 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_Toc121374456 \h </w:instrText>
        </w:r>
        <w:r w:rsidR="00766D81" w:rsidRPr="00766D81">
          <w:rPr>
            <w:b w:val="0"/>
            <w:noProof/>
            <w:webHidden/>
          </w:rPr>
        </w:r>
        <w:r w:rsidR="00766D81" w:rsidRPr="00766D81">
          <w:rPr>
            <w:b w:val="0"/>
            <w:noProof/>
            <w:webHidden/>
          </w:rPr>
          <w:fldChar w:fldCharType="separate"/>
        </w:r>
        <w:r w:rsidR="00FC3676">
          <w:rPr>
            <w:b w:val="0"/>
            <w:noProof/>
            <w:webHidden/>
          </w:rPr>
          <w:t>25</w:t>
        </w:r>
        <w:r w:rsidR="00766D81" w:rsidRPr="00766D81">
          <w:rPr>
            <w:b w:val="0"/>
            <w:noProof/>
            <w:webHidden/>
          </w:rPr>
          <w:fldChar w:fldCharType="end"/>
        </w:r>
      </w:hyperlink>
    </w:p>
    <w:p w14:paraId="14175BDB" w14:textId="453AD3CD"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57" w:history="1">
        <w:r w:rsidR="00766D81" w:rsidRPr="00766D81">
          <w:rPr>
            <w:rStyle w:val="Hyperlink"/>
            <w:b w:val="0"/>
            <w:noProof/>
          </w:rPr>
          <w:t>10</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Product Format (Encoding)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_Toc121374457 \h </w:instrText>
        </w:r>
        <w:r w:rsidR="00766D81" w:rsidRPr="00766D81">
          <w:rPr>
            <w:b w:val="0"/>
            <w:noProof/>
            <w:webHidden/>
          </w:rPr>
        </w:r>
        <w:r w:rsidR="00766D81" w:rsidRPr="00766D81">
          <w:rPr>
            <w:b w:val="0"/>
            <w:noProof/>
            <w:webHidden/>
          </w:rPr>
          <w:fldChar w:fldCharType="separate"/>
        </w:r>
        <w:r w:rsidR="00FC3676">
          <w:rPr>
            <w:b w:val="0"/>
            <w:noProof/>
            <w:webHidden/>
          </w:rPr>
          <w:t>25</w:t>
        </w:r>
        <w:r w:rsidR="00766D81" w:rsidRPr="00766D81">
          <w:rPr>
            <w:b w:val="0"/>
            <w:noProof/>
            <w:webHidden/>
          </w:rPr>
          <w:fldChar w:fldCharType="end"/>
        </w:r>
      </w:hyperlink>
    </w:p>
    <w:p w14:paraId="5F2BAC03" w14:textId="3A4E4335"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58" w:history="1">
        <w:r w:rsidR="00766D81" w:rsidRPr="00766D81">
          <w:rPr>
            <w:rStyle w:val="Hyperlink"/>
            <w:b w:val="0"/>
            <w:noProof/>
          </w:rPr>
          <w:t>10.1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_Toc121374458 \h </w:instrText>
        </w:r>
        <w:r w:rsidR="00766D81" w:rsidRPr="00766D81">
          <w:rPr>
            <w:b w:val="0"/>
            <w:noProof/>
            <w:webHidden/>
          </w:rPr>
        </w:r>
        <w:r w:rsidR="00766D81" w:rsidRPr="00766D81">
          <w:rPr>
            <w:b w:val="0"/>
            <w:noProof/>
            <w:webHidden/>
          </w:rPr>
          <w:fldChar w:fldCharType="separate"/>
        </w:r>
        <w:r w:rsidR="00FC3676">
          <w:rPr>
            <w:b w:val="0"/>
            <w:noProof/>
            <w:webHidden/>
          </w:rPr>
          <w:t>25</w:t>
        </w:r>
        <w:r w:rsidR="00766D81" w:rsidRPr="00766D81">
          <w:rPr>
            <w:b w:val="0"/>
            <w:noProof/>
            <w:webHidden/>
          </w:rPr>
          <w:fldChar w:fldCharType="end"/>
        </w:r>
      </w:hyperlink>
    </w:p>
    <w:p w14:paraId="2972C58F" w14:textId="144D34C5"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59" w:history="1">
        <w:r w:rsidR="00766D81" w:rsidRPr="00766D81">
          <w:rPr>
            <w:rStyle w:val="Hyperlink"/>
            <w:b w:val="0"/>
            <w:noProof/>
          </w:rPr>
          <w:t>10.1.1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Encoding of latitude and longitude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_Toc121374459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3311C9F4" w14:textId="10EF33DA"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60" w:history="1">
        <w:r w:rsidR="00766D81" w:rsidRPr="00766D81">
          <w:rPr>
            <w:rStyle w:val="Hyperlink"/>
            <w:b w:val="0"/>
            <w:noProof/>
          </w:rPr>
          <w:t>10.1.2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Encoding of depths as coordinates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_Toc121374460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4C7D68A9" w14:textId="1C7CBC5C"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61" w:history="1">
        <w:r w:rsidR="00766D81" w:rsidRPr="00766D81">
          <w:rPr>
            <w:rStyle w:val="Hyperlink"/>
            <w:b w:val="0"/>
            <w:noProof/>
          </w:rPr>
          <w:t>10.1.3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Numeric attribute encoding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_Toc121374461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0224FF21" w14:textId="216D1FAE"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62" w:history="1">
        <w:r w:rsidR="00766D81" w:rsidRPr="00766D81">
          <w:rPr>
            <w:rStyle w:val="Hyperlink"/>
            <w:b w:val="0"/>
            <w:noProof/>
          </w:rPr>
          <w:t>10.1.4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Text attribute values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_Toc121374462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605C3F65" w14:textId="51F39B9F"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63" w:history="1">
        <w:r w:rsidR="00766D81" w:rsidRPr="00766D81">
          <w:rPr>
            <w:rStyle w:val="Hyperlink"/>
            <w:b w:val="0"/>
            <w:noProof/>
            <w:lang w:eastAsia="en-US"/>
          </w:rPr>
          <w:t>10.1.5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Unknown attribute values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_Toc121374463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4DF8FE8D" w14:textId="421F7FFE"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64" w:history="1">
        <w:r w:rsidR="00766D81" w:rsidRPr="00766D81">
          <w:rPr>
            <w:rStyle w:val="Hyperlink"/>
            <w:b w:val="0"/>
            <w:noProof/>
          </w:rPr>
          <w:t>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Product Delivery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_Toc121374464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644A578A" w14:textId="795FC19D"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65" w:history="1">
        <w:r w:rsidR="00766D81" w:rsidRPr="00766D81">
          <w:rPr>
            <w:rStyle w:val="Hyperlink"/>
            <w:b w:val="0"/>
            <w:noProof/>
          </w:rPr>
          <w:t>11.1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_Toc121374465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130D2DB1" w14:textId="7D9F6E52"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66" w:history="1">
        <w:r w:rsidR="00766D81" w:rsidRPr="00766D81">
          <w:rPr>
            <w:rStyle w:val="Hyperlink"/>
            <w:b w:val="0"/>
            <w:noProof/>
            <w:lang w:eastAsia="en-US"/>
          </w:rPr>
          <w:t>11.2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Exchange Set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_Toc121374466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7B9E89A2" w14:textId="5E6B3391"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67" w:history="1">
        <w:r w:rsidR="00766D81" w:rsidRPr="00766D81">
          <w:rPr>
            <w:rStyle w:val="Hyperlink"/>
            <w:b w:val="0"/>
            <w:noProof/>
            <w:lang w:eastAsia="en-US"/>
          </w:rPr>
          <w:t>11.3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_Toc121374467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0C12FDBF" w14:textId="2A45EA88"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68" w:history="1">
        <w:r w:rsidR="00766D81" w:rsidRPr="00766D81">
          <w:rPr>
            <w:rStyle w:val="Hyperlink"/>
            <w:b w:val="0"/>
            <w:noProof/>
            <w:lang w:eastAsia="en-US"/>
          </w:rPr>
          <w:t>11.3.1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_Toc121374468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4F9D3F75" w14:textId="494BDE2F"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69" w:history="1">
        <w:r w:rsidR="00766D81" w:rsidRPr="00766D81">
          <w:rPr>
            <w:rStyle w:val="Hyperlink"/>
            <w:b w:val="0"/>
            <w:noProof/>
            <w:lang w:eastAsia="en-US"/>
          </w:rPr>
          <w:t>11.3.2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 file naming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_Toc121374469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5E9858BF" w14:textId="6695DAD9"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70" w:history="1">
        <w:r w:rsidR="00766D81" w:rsidRPr="00766D81">
          <w:rPr>
            <w:rStyle w:val="Hyperlink"/>
            <w:b w:val="0"/>
            <w:noProof/>
          </w:rPr>
          <w:t>11.3.3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New Editions, re-issues, updates and cancellations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_Toc121374470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15919126" w14:textId="17FEDD92"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71" w:history="1">
        <w:r w:rsidR="00766D81" w:rsidRPr="00766D81">
          <w:rPr>
            <w:rStyle w:val="Hyperlink"/>
            <w:b w:val="0"/>
            <w:noProof/>
            <w:lang w:eastAsia="en-US"/>
          </w:rPr>
          <w:t>11.4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Support files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_Toc121374471 \h </w:instrText>
        </w:r>
        <w:r w:rsidR="00766D81" w:rsidRPr="00766D81">
          <w:rPr>
            <w:b w:val="0"/>
            <w:noProof/>
            <w:webHidden/>
          </w:rPr>
        </w:r>
        <w:r w:rsidR="00766D81" w:rsidRPr="00766D81">
          <w:rPr>
            <w:b w:val="0"/>
            <w:noProof/>
            <w:webHidden/>
          </w:rPr>
          <w:fldChar w:fldCharType="separate"/>
        </w:r>
        <w:r w:rsidR="00FC3676">
          <w:rPr>
            <w:b w:val="0"/>
            <w:noProof/>
            <w:webHidden/>
          </w:rPr>
          <w:t>28</w:t>
        </w:r>
        <w:r w:rsidR="00766D81" w:rsidRPr="00766D81">
          <w:rPr>
            <w:b w:val="0"/>
            <w:noProof/>
            <w:webHidden/>
          </w:rPr>
          <w:fldChar w:fldCharType="end"/>
        </w:r>
      </w:hyperlink>
    </w:p>
    <w:p w14:paraId="0C7A18A7" w14:textId="59B0BCAA"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72" w:history="1">
        <w:r w:rsidR="00766D81" w:rsidRPr="00766D81">
          <w:rPr>
            <w:rStyle w:val="Hyperlink"/>
            <w:b w:val="0"/>
            <w:noProof/>
          </w:rPr>
          <w:t>11.4.1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Support file Naming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_Toc121374472 \h </w:instrText>
        </w:r>
        <w:r w:rsidR="00766D81" w:rsidRPr="00766D81">
          <w:rPr>
            <w:b w:val="0"/>
            <w:noProof/>
            <w:webHidden/>
          </w:rPr>
        </w:r>
        <w:r w:rsidR="00766D81" w:rsidRPr="00766D81">
          <w:rPr>
            <w:b w:val="0"/>
            <w:noProof/>
            <w:webHidden/>
          </w:rPr>
          <w:fldChar w:fldCharType="separate"/>
        </w:r>
        <w:r w:rsidR="00FC3676">
          <w:rPr>
            <w:b w:val="0"/>
            <w:noProof/>
            <w:webHidden/>
          </w:rPr>
          <w:t>28</w:t>
        </w:r>
        <w:r w:rsidR="00766D81" w:rsidRPr="00766D81">
          <w:rPr>
            <w:b w:val="0"/>
            <w:noProof/>
            <w:webHidden/>
          </w:rPr>
          <w:fldChar w:fldCharType="end"/>
        </w:r>
      </w:hyperlink>
    </w:p>
    <w:p w14:paraId="43107AD6" w14:textId="2923B9CB"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73" w:history="1">
        <w:r w:rsidR="00766D81" w:rsidRPr="00766D81">
          <w:rPr>
            <w:rStyle w:val="Hyperlink"/>
            <w:b w:val="0"/>
            <w:noProof/>
            <w:lang w:eastAsia="en-US"/>
          </w:rPr>
          <w:t>11.4.2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Support file management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_Toc121374473 \h </w:instrText>
        </w:r>
        <w:r w:rsidR="00766D81" w:rsidRPr="00766D81">
          <w:rPr>
            <w:b w:val="0"/>
            <w:noProof/>
            <w:webHidden/>
          </w:rPr>
        </w:r>
        <w:r w:rsidR="00766D81" w:rsidRPr="00766D81">
          <w:rPr>
            <w:b w:val="0"/>
            <w:noProof/>
            <w:webHidden/>
          </w:rPr>
          <w:fldChar w:fldCharType="separate"/>
        </w:r>
        <w:r w:rsidR="00FC3676">
          <w:rPr>
            <w:b w:val="0"/>
            <w:noProof/>
            <w:webHidden/>
          </w:rPr>
          <w:t>29</w:t>
        </w:r>
        <w:r w:rsidR="00766D81" w:rsidRPr="00766D81">
          <w:rPr>
            <w:b w:val="0"/>
            <w:noProof/>
            <w:webHidden/>
          </w:rPr>
          <w:fldChar w:fldCharType="end"/>
        </w:r>
      </w:hyperlink>
    </w:p>
    <w:p w14:paraId="6A45381C" w14:textId="2DA2C860"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74" w:history="1">
        <w:r w:rsidR="00766D81" w:rsidRPr="00766D81">
          <w:rPr>
            <w:rStyle w:val="Hyperlink"/>
            <w:b w:val="0"/>
            <w:noProof/>
            <w:lang w:eastAsia="en-US"/>
          </w:rPr>
          <w:t>11.5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Associated XML Metadata file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_Toc121374474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7C86783D" w14:textId="7697E32C"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75" w:history="1">
        <w:r w:rsidR="00766D81" w:rsidRPr="00766D81">
          <w:rPr>
            <w:rStyle w:val="Hyperlink"/>
            <w:b w:val="0"/>
            <w:noProof/>
            <w:lang w:eastAsia="en-US"/>
          </w:rPr>
          <w:t>11.6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S-101 Exchange 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_Toc121374475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4DBFB5D8" w14:textId="3AA8A2A2"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76" w:history="1">
        <w:r w:rsidR="00766D81" w:rsidRPr="00766D81">
          <w:rPr>
            <w:rStyle w:val="Hyperlink"/>
            <w:b w:val="0"/>
            <w:noProof/>
          </w:rPr>
          <w:t>11.7</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integrity and encryption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_Toc121374476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4EAFF8B5" w14:textId="0F6BF31E"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77" w:history="1">
        <w:r w:rsidR="00766D81" w:rsidRPr="00766D81">
          <w:rPr>
            <w:rStyle w:val="Hyperlink"/>
            <w:b w:val="0"/>
            <w:noProof/>
          </w:rPr>
          <w:t>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_Toc121374477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4FE51E68" w14:textId="513B907D"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78" w:history="1">
        <w:r w:rsidR="00766D81" w:rsidRPr="00766D81">
          <w:rPr>
            <w:rStyle w:val="Hyperlink"/>
            <w:b w:val="0"/>
            <w:noProof/>
          </w:rPr>
          <w:t>12.1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_Toc121374478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23CC4FC7" w14:textId="4E6E1B66"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80" w:history="1">
        <w:r w:rsidR="00766D81" w:rsidRPr="00766D81">
          <w:rPr>
            <w:rStyle w:val="Hyperlink"/>
            <w:b w:val="0"/>
            <w:noProof/>
          </w:rPr>
          <w:t>12.1.1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S100_ExchangeCatalogue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_Toc121374480 \h </w:instrText>
        </w:r>
        <w:r w:rsidR="00766D81" w:rsidRPr="00766D81">
          <w:rPr>
            <w:b w:val="0"/>
            <w:noProof/>
            <w:webHidden/>
          </w:rPr>
        </w:r>
        <w:r w:rsidR="00766D81" w:rsidRPr="00766D81">
          <w:rPr>
            <w:b w:val="0"/>
            <w:noProof/>
            <w:webHidden/>
          </w:rPr>
          <w:fldChar w:fldCharType="separate"/>
        </w:r>
        <w:r w:rsidR="00FC3676">
          <w:rPr>
            <w:b w:val="0"/>
            <w:noProof/>
            <w:webHidden/>
          </w:rPr>
          <w:t>34</w:t>
        </w:r>
        <w:r w:rsidR="00766D81" w:rsidRPr="00766D81">
          <w:rPr>
            <w:b w:val="0"/>
            <w:noProof/>
            <w:webHidden/>
          </w:rPr>
          <w:fldChar w:fldCharType="end"/>
        </w:r>
      </w:hyperlink>
    </w:p>
    <w:p w14:paraId="701D5085" w14:textId="4A4FE8FC"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81" w:history="1">
        <w:r w:rsidR="00766D81" w:rsidRPr="00766D81">
          <w:rPr>
            <w:rStyle w:val="Hyperlink"/>
            <w:b w:val="0"/>
            <w:noProof/>
          </w:rPr>
          <w:t>12.1.2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S100_DatasetDiscoveryMetadata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_Toc121374481 \h </w:instrText>
        </w:r>
        <w:r w:rsidR="00766D81" w:rsidRPr="00766D81">
          <w:rPr>
            <w:b w:val="0"/>
            <w:noProof/>
            <w:webHidden/>
          </w:rPr>
        </w:r>
        <w:r w:rsidR="00766D81" w:rsidRPr="00766D81">
          <w:rPr>
            <w:b w:val="0"/>
            <w:noProof/>
            <w:webHidden/>
          </w:rPr>
          <w:fldChar w:fldCharType="separate"/>
        </w:r>
        <w:r w:rsidR="00FC3676">
          <w:rPr>
            <w:b w:val="0"/>
            <w:noProof/>
            <w:webHidden/>
          </w:rPr>
          <w:t>35</w:t>
        </w:r>
        <w:r w:rsidR="00766D81" w:rsidRPr="00766D81">
          <w:rPr>
            <w:b w:val="0"/>
            <w:noProof/>
            <w:webHidden/>
          </w:rPr>
          <w:fldChar w:fldCharType="end"/>
        </w:r>
      </w:hyperlink>
    </w:p>
    <w:p w14:paraId="2FA6E63E" w14:textId="3A07F0A5"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82" w:history="1">
        <w:r w:rsidR="00766D81" w:rsidRPr="00766D81">
          <w:rPr>
            <w:rStyle w:val="Hyperlink"/>
            <w:b w:val="0"/>
            <w:noProof/>
          </w:rPr>
          <w:t>12.1.3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S100_SupportFileDiscoveryMetadata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_Toc121374482 \h </w:instrText>
        </w:r>
        <w:r w:rsidR="00766D81" w:rsidRPr="00766D81">
          <w:rPr>
            <w:b w:val="0"/>
            <w:noProof/>
            <w:webHidden/>
          </w:rPr>
        </w:r>
        <w:r w:rsidR="00766D81" w:rsidRPr="00766D81">
          <w:rPr>
            <w:b w:val="0"/>
            <w:noProof/>
            <w:webHidden/>
          </w:rPr>
          <w:fldChar w:fldCharType="separate"/>
        </w:r>
        <w:r w:rsidR="00FC3676">
          <w:rPr>
            <w:b w:val="0"/>
            <w:noProof/>
            <w:webHidden/>
          </w:rPr>
          <w:t>44</w:t>
        </w:r>
        <w:r w:rsidR="00766D81" w:rsidRPr="00766D81">
          <w:rPr>
            <w:b w:val="0"/>
            <w:noProof/>
            <w:webHidden/>
          </w:rPr>
          <w:fldChar w:fldCharType="end"/>
        </w:r>
      </w:hyperlink>
    </w:p>
    <w:p w14:paraId="30DBAFF7" w14:textId="58015356" w:rsidR="00766D81" w:rsidRPr="00766D81" w:rsidRDefault="00EE1331">
      <w:pPr>
        <w:pStyle w:val="TOC3"/>
        <w:rPr>
          <w:rFonts w:asciiTheme="minorHAnsi" w:eastAsiaTheme="minorEastAsia" w:hAnsiTheme="minorHAnsi" w:cstheme="minorBidi"/>
          <w:b w:val="0"/>
          <w:noProof/>
          <w:sz w:val="22"/>
          <w:szCs w:val="22"/>
          <w:lang w:val="en-US" w:eastAsia="en-US"/>
        </w:rPr>
      </w:pPr>
      <w:hyperlink w:anchor="_Toc121374483" w:history="1">
        <w:r w:rsidR="00766D81" w:rsidRPr="00766D81">
          <w:rPr>
            <w:rStyle w:val="Hyperlink"/>
            <w:b w:val="0"/>
            <w:noProof/>
          </w:rPr>
          <w:t>12.1.4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S100_CatalogueDiscoveryMetadata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_Toc121374483 \h </w:instrText>
        </w:r>
        <w:r w:rsidR="00766D81" w:rsidRPr="00766D81">
          <w:rPr>
            <w:b w:val="0"/>
            <w:noProof/>
            <w:webHidden/>
          </w:rPr>
        </w:r>
        <w:r w:rsidR="00766D81" w:rsidRPr="00766D81">
          <w:rPr>
            <w:b w:val="0"/>
            <w:noProof/>
            <w:webHidden/>
          </w:rPr>
          <w:fldChar w:fldCharType="separate"/>
        </w:r>
        <w:r w:rsidR="00FC3676">
          <w:rPr>
            <w:b w:val="0"/>
            <w:noProof/>
            <w:webHidden/>
          </w:rPr>
          <w:t>47</w:t>
        </w:r>
        <w:r w:rsidR="00766D81" w:rsidRPr="00766D81">
          <w:rPr>
            <w:b w:val="0"/>
            <w:noProof/>
            <w:webHidden/>
          </w:rPr>
          <w:fldChar w:fldCharType="end"/>
        </w:r>
      </w:hyperlink>
    </w:p>
    <w:p w14:paraId="76FA6F98" w14:textId="4AA89583"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84" w:history="1">
        <w:r w:rsidR="00766D81" w:rsidRPr="00766D81">
          <w:rPr>
            <w:rStyle w:val="Hyperlink"/>
            <w:b w:val="0"/>
            <w:noProof/>
            <w:lang w:eastAsia="en-GB"/>
          </w:rPr>
          <w:t>12.2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GB"/>
          </w:rPr>
          <w:t>Language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_Toc121374484 \h </w:instrText>
        </w:r>
        <w:r w:rsidR="00766D81" w:rsidRPr="00766D81">
          <w:rPr>
            <w:b w:val="0"/>
            <w:noProof/>
            <w:webHidden/>
          </w:rPr>
        </w:r>
        <w:r w:rsidR="00766D81" w:rsidRPr="00766D81">
          <w:rPr>
            <w:b w:val="0"/>
            <w:noProof/>
            <w:webHidden/>
          </w:rPr>
          <w:fldChar w:fldCharType="separate"/>
        </w:r>
        <w:r w:rsidR="00FC3676">
          <w:rPr>
            <w:b w:val="0"/>
            <w:noProof/>
            <w:webHidden/>
          </w:rPr>
          <w:t>49</w:t>
        </w:r>
        <w:r w:rsidR="00766D81" w:rsidRPr="00766D81">
          <w:rPr>
            <w:b w:val="0"/>
            <w:noProof/>
            <w:webHidden/>
          </w:rPr>
          <w:fldChar w:fldCharType="end"/>
        </w:r>
      </w:hyperlink>
    </w:p>
    <w:p w14:paraId="00980465" w14:textId="1A5F27E5"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85" w:history="1">
        <w:r w:rsidR="00766D81" w:rsidRPr="00766D81">
          <w:rPr>
            <w:rStyle w:val="Hyperlink"/>
            <w:rFonts w:eastAsia="Times New Roman" w:cs="Arial"/>
            <w:b w:val="0"/>
            <w:noProof/>
            <w:lang w:eastAsia="en-US"/>
          </w:rPr>
          <w:t>ANNEX A - Data Classification and Encoding Guide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_Toc121374485 \h </w:instrText>
        </w:r>
        <w:r w:rsidR="00766D81" w:rsidRPr="00766D81">
          <w:rPr>
            <w:b w:val="0"/>
            <w:noProof/>
            <w:webHidden/>
          </w:rPr>
        </w:r>
        <w:r w:rsidR="00766D81" w:rsidRPr="00766D81">
          <w:rPr>
            <w:b w:val="0"/>
            <w:noProof/>
            <w:webHidden/>
          </w:rPr>
          <w:fldChar w:fldCharType="separate"/>
        </w:r>
        <w:r w:rsidR="00FC3676">
          <w:rPr>
            <w:b w:val="0"/>
            <w:noProof/>
            <w:webHidden/>
          </w:rPr>
          <w:t>51</w:t>
        </w:r>
        <w:r w:rsidR="00766D81" w:rsidRPr="00766D81">
          <w:rPr>
            <w:b w:val="0"/>
            <w:noProof/>
            <w:webHidden/>
          </w:rPr>
          <w:fldChar w:fldCharType="end"/>
        </w:r>
      </w:hyperlink>
    </w:p>
    <w:p w14:paraId="62ED5900" w14:textId="6ED68960"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86" w:history="1">
        <w:r w:rsidR="00766D81" w:rsidRPr="00766D81">
          <w:rPr>
            <w:rStyle w:val="Hyperlink"/>
            <w:rFonts w:eastAsia="Times New Roman" w:cs="Arial"/>
            <w:b w:val="0"/>
            <w:noProof/>
            <w:lang w:eastAsia="en-US"/>
          </w:rPr>
          <w:t>ANNEX B (Normative) - Data Product format (encoding)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_Toc121374486 \h </w:instrText>
        </w:r>
        <w:r w:rsidR="00766D81" w:rsidRPr="00766D81">
          <w:rPr>
            <w:b w:val="0"/>
            <w:noProof/>
            <w:webHidden/>
          </w:rPr>
        </w:r>
        <w:r w:rsidR="00766D81" w:rsidRPr="00766D81">
          <w:rPr>
            <w:b w:val="0"/>
            <w:noProof/>
            <w:webHidden/>
          </w:rPr>
          <w:fldChar w:fldCharType="separate"/>
        </w:r>
        <w:r w:rsidR="00FC3676">
          <w:rPr>
            <w:b w:val="0"/>
            <w:noProof/>
            <w:webHidden/>
          </w:rPr>
          <w:t>53</w:t>
        </w:r>
        <w:r w:rsidR="00766D81" w:rsidRPr="00766D81">
          <w:rPr>
            <w:b w:val="0"/>
            <w:noProof/>
            <w:webHidden/>
          </w:rPr>
          <w:fldChar w:fldCharType="end"/>
        </w:r>
      </w:hyperlink>
    </w:p>
    <w:p w14:paraId="467C4BB0" w14:textId="14068C92" w:rsidR="00766D81" w:rsidRPr="00766D81" w:rsidRDefault="00EE1331">
      <w:pPr>
        <w:pStyle w:val="TOC2"/>
        <w:rPr>
          <w:rFonts w:asciiTheme="minorHAnsi" w:eastAsiaTheme="minorEastAsia" w:hAnsiTheme="minorHAnsi" w:cstheme="minorBidi"/>
          <w:b w:val="0"/>
          <w:noProof/>
          <w:sz w:val="22"/>
          <w:szCs w:val="22"/>
          <w:lang w:val="en-US" w:eastAsia="en-US"/>
        </w:rPr>
      </w:pPr>
      <w:hyperlink w:anchor="_Toc121374487" w:history="1">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_Toc121374487 \h </w:instrText>
        </w:r>
        <w:r w:rsidR="00766D81" w:rsidRPr="00766D81">
          <w:rPr>
            <w:b w:val="0"/>
            <w:noProof/>
            <w:webHidden/>
          </w:rPr>
        </w:r>
        <w:r w:rsidR="00766D81" w:rsidRPr="00766D81">
          <w:rPr>
            <w:b w:val="0"/>
            <w:noProof/>
            <w:webHidden/>
          </w:rPr>
          <w:fldChar w:fldCharType="separate"/>
        </w:r>
        <w:r w:rsidR="00FC3676">
          <w:rPr>
            <w:b w:val="0"/>
            <w:noProof/>
            <w:webHidden/>
          </w:rPr>
          <w:t>53</w:t>
        </w:r>
        <w:r w:rsidR="00766D81" w:rsidRPr="00766D81">
          <w:rPr>
            <w:b w:val="0"/>
            <w:noProof/>
            <w:webHidden/>
          </w:rPr>
          <w:fldChar w:fldCharType="end"/>
        </w:r>
      </w:hyperlink>
    </w:p>
    <w:p w14:paraId="29707974" w14:textId="4A75801B"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88" w:history="1">
        <w:r w:rsidR="00766D81" w:rsidRPr="00766D81">
          <w:rPr>
            <w:rStyle w:val="Hyperlink"/>
            <w:b w:val="0"/>
            <w:noProof/>
            <w:lang w:val="en-US"/>
          </w:rPr>
          <w:t>ANNEX C - S-101 Validation Checks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_Toc121374488 \h </w:instrText>
        </w:r>
        <w:r w:rsidR="00766D81" w:rsidRPr="00766D81">
          <w:rPr>
            <w:b w:val="0"/>
            <w:noProof/>
            <w:webHidden/>
          </w:rPr>
        </w:r>
        <w:r w:rsidR="00766D81" w:rsidRPr="00766D81">
          <w:rPr>
            <w:b w:val="0"/>
            <w:noProof/>
            <w:webHidden/>
          </w:rPr>
          <w:fldChar w:fldCharType="separate"/>
        </w:r>
        <w:r w:rsidR="00FC3676">
          <w:rPr>
            <w:b w:val="0"/>
            <w:noProof/>
            <w:webHidden/>
          </w:rPr>
          <w:t>73</w:t>
        </w:r>
        <w:r w:rsidR="00766D81" w:rsidRPr="00766D81">
          <w:rPr>
            <w:b w:val="0"/>
            <w:noProof/>
            <w:webHidden/>
          </w:rPr>
          <w:fldChar w:fldCharType="end"/>
        </w:r>
      </w:hyperlink>
    </w:p>
    <w:p w14:paraId="5AF01ACD" w14:textId="5BC99B4A" w:rsidR="00766D81" w:rsidRPr="00766D81" w:rsidRDefault="00EE1331">
      <w:pPr>
        <w:pStyle w:val="TOC1"/>
        <w:rPr>
          <w:rFonts w:asciiTheme="minorHAnsi" w:eastAsiaTheme="minorEastAsia" w:hAnsiTheme="minorHAnsi" w:cstheme="minorBidi"/>
          <w:b w:val="0"/>
          <w:noProof/>
          <w:sz w:val="22"/>
          <w:szCs w:val="22"/>
          <w:lang w:val="en-US" w:eastAsia="en-US"/>
        </w:rPr>
      </w:pPr>
      <w:hyperlink w:anchor="_Toc121374489" w:history="1">
        <w:r w:rsidR="00766D81" w:rsidRPr="00766D81">
          <w:rPr>
            <w:rStyle w:val="Hyperlink"/>
            <w:b w:val="0"/>
            <w:noProof/>
            <w:lang w:val="en-US"/>
          </w:rPr>
          <w:t xml:space="preserve">ANNEX D </w:t>
        </w:r>
        <w:r w:rsidR="00766D81">
          <w:rPr>
            <w:rStyle w:val="Hyperlink"/>
            <w:b w:val="0"/>
            <w:noProof/>
            <w:lang w:val="en-US"/>
          </w:rPr>
          <w:t>-</w:t>
        </w:r>
        <w:r w:rsidR="00766D81" w:rsidRPr="00766D81">
          <w:rPr>
            <w:rStyle w:val="Hyperlink"/>
            <w:b w:val="0"/>
            <w:noProof/>
            <w:lang w:val="en-US"/>
          </w:rPr>
          <w:t xml:space="preserve"> Dataset Loading Algorithm (Dataset Selection)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_Toc121374489 \h </w:instrText>
        </w:r>
        <w:r w:rsidR="00766D81" w:rsidRPr="00766D81">
          <w:rPr>
            <w:b w:val="0"/>
            <w:noProof/>
            <w:webHidden/>
          </w:rPr>
        </w:r>
        <w:r w:rsidR="00766D81" w:rsidRPr="00766D81">
          <w:rPr>
            <w:b w:val="0"/>
            <w:noProof/>
            <w:webHidden/>
          </w:rPr>
          <w:fldChar w:fldCharType="separate"/>
        </w:r>
        <w:r w:rsidR="00FC3676">
          <w:rPr>
            <w:b w:val="0"/>
            <w:noProof/>
            <w:webHidden/>
          </w:rPr>
          <w:t>75</w:t>
        </w:r>
        <w:r w:rsidR="00766D81" w:rsidRPr="00766D81">
          <w:rPr>
            <w:b w:val="0"/>
            <w:noProof/>
            <w:webHidden/>
          </w:rPr>
          <w:fldChar w:fldCharType="end"/>
        </w:r>
      </w:hyperlink>
    </w:p>
    <w:p w14:paraId="72E7674B" w14:textId="48410523" w:rsidR="00FA5DB6" w:rsidRDefault="007653F1" w:rsidP="00C128E3">
      <w:pPr>
        <w:tabs>
          <w:tab w:val="right" w:leader="dot" w:pos="8606"/>
        </w:tabs>
        <w:spacing w:line="240" w:lineRule="auto"/>
        <w:rPr>
          <w:rFonts w:cs="Arial"/>
          <w:bCs/>
        </w:rPr>
      </w:pPr>
      <w:r w:rsidRPr="00766D81">
        <w:rPr>
          <w:rFonts w:cs="Arial"/>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r w:rsidRPr="00FA5DB6">
              <w:rPr>
                <w:rFonts w:cs="Arial"/>
              </w:rPr>
              <w:t>J.Powell</w:t>
            </w:r>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ins w:id="4" w:author="Thomas Richardson" w:date="2022-05-23T20:46:00Z"/>
        </w:trPr>
        <w:tc>
          <w:tcPr>
            <w:tcW w:w="1271" w:type="dxa"/>
          </w:tcPr>
          <w:p w14:paraId="3F18EF46" w14:textId="77777777" w:rsidR="00FA5DB6" w:rsidRPr="00FA5DB6" w:rsidRDefault="00FA5DB6" w:rsidP="00C128E3">
            <w:pPr>
              <w:spacing w:before="60" w:after="60" w:line="240" w:lineRule="auto"/>
              <w:jc w:val="left"/>
              <w:rPr>
                <w:ins w:id="5" w:author="Thomas Richardson" w:date="2022-05-23T20:46:00Z"/>
                <w:rFonts w:cs="Arial"/>
              </w:rPr>
            </w:pPr>
            <w:ins w:id="6" w:author="Thomas Richardson" w:date="2022-05-23T20:46:00Z">
              <w:r w:rsidRPr="00FA5DB6">
                <w:rPr>
                  <w:rFonts w:cs="Arial"/>
                </w:rPr>
                <w:t>Draft 1.1.0</w:t>
              </w:r>
            </w:ins>
          </w:p>
        </w:tc>
        <w:tc>
          <w:tcPr>
            <w:tcW w:w="1701" w:type="dxa"/>
          </w:tcPr>
          <w:p w14:paraId="3AA01EBB" w14:textId="6C1A7185" w:rsidR="00FA5DB6" w:rsidRPr="00FA5DB6" w:rsidRDefault="00FA5DB6" w:rsidP="00C128E3">
            <w:pPr>
              <w:spacing w:before="60" w:after="60" w:line="240" w:lineRule="auto"/>
              <w:ind w:left="-1" w:firstLine="1"/>
              <w:jc w:val="left"/>
              <w:rPr>
                <w:ins w:id="7" w:author="Thomas Richardson" w:date="2022-05-23T20:46:00Z"/>
                <w:rFonts w:cs="Arial"/>
              </w:rPr>
            </w:pPr>
            <w:ins w:id="8" w:author="Thomas Richardson" w:date="2022-05-23T20:46:00Z">
              <w:del w:id="9" w:author="Jeff Wootton" w:date="2022-11-30T13:39:00Z">
                <w:r w:rsidRPr="00FA5DB6" w:rsidDel="006C1731">
                  <w:rPr>
                    <w:rFonts w:cs="Arial"/>
                  </w:rPr>
                  <w:delText>May</w:delText>
                </w:r>
              </w:del>
            </w:ins>
            <w:ins w:id="10" w:author="Jeff Wootton" w:date="2022-11-30T13:39:00Z">
              <w:r w:rsidR="006C1731">
                <w:rPr>
                  <w:rFonts w:cs="Arial"/>
                </w:rPr>
                <w:t>December</w:t>
              </w:r>
            </w:ins>
            <w:ins w:id="11" w:author="Thomas Richardson" w:date="2022-05-23T20:46:00Z">
              <w:r w:rsidRPr="00FA5DB6">
                <w:rPr>
                  <w:rFonts w:cs="Arial"/>
                </w:rPr>
                <w:t xml:space="preserve"> 2022</w:t>
              </w:r>
            </w:ins>
          </w:p>
        </w:tc>
        <w:tc>
          <w:tcPr>
            <w:tcW w:w="1276" w:type="dxa"/>
          </w:tcPr>
          <w:p w14:paraId="2BC7BEA8" w14:textId="19563611" w:rsidR="00FA5DB6" w:rsidRPr="00FA5DB6" w:rsidRDefault="005D4A4E" w:rsidP="00C128E3">
            <w:pPr>
              <w:spacing w:before="60" w:after="60" w:line="240" w:lineRule="auto"/>
              <w:ind w:firstLine="21"/>
              <w:jc w:val="left"/>
              <w:rPr>
                <w:ins w:id="12" w:author="Thomas Richardson" w:date="2022-05-23T20:46:00Z"/>
                <w:rFonts w:cs="Arial"/>
              </w:rPr>
            </w:pPr>
            <w:ins w:id="13" w:author="Teh Stand" w:date="2022-06-09T14:58:00Z">
              <w:r>
                <w:rPr>
                  <w:rFonts w:cs="Arial"/>
                </w:rPr>
                <w:t>S-100WG</w:t>
              </w:r>
            </w:ins>
          </w:p>
        </w:tc>
        <w:tc>
          <w:tcPr>
            <w:tcW w:w="5280" w:type="dxa"/>
          </w:tcPr>
          <w:p w14:paraId="28E9FAE4" w14:textId="2D89239F" w:rsidR="00FA5DB6" w:rsidRPr="00FA5DB6" w:rsidRDefault="00A2714E" w:rsidP="00C128E3">
            <w:pPr>
              <w:spacing w:before="60" w:after="60" w:line="240" w:lineRule="auto"/>
              <w:ind w:left="44" w:hanging="23"/>
              <w:jc w:val="left"/>
              <w:rPr>
                <w:ins w:id="14" w:author="Thomas Richardson" w:date="2022-05-23T20:46:00Z"/>
                <w:rFonts w:cs="Arial"/>
              </w:rPr>
            </w:pPr>
            <w:ins w:id="15" w:author="Teh Stand" w:date="2022-06-10T08:58:00Z">
              <w:r>
                <w:rPr>
                  <w:rFonts w:cs="Arial"/>
                </w:rPr>
                <w:t>New version for implementation and testing, updated to align with S-100 Edition 5.0.0.</w:t>
              </w:r>
            </w:ins>
          </w:p>
        </w:tc>
      </w:tr>
    </w:tbl>
    <w:p w14:paraId="54770534" w14:textId="4F6FF116" w:rsidR="00FA5DB6" w:rsidRDefault="00FA5DB6" w:rsidP="00C128E3">
      <w:pPr>
        <w:spacing w:after="0" w:line="240" w:lineRule="auto"/>
        <w:rPr>
          <w:rFonts w:ascii="Arial Narrow" w:hAnsi="Arial Narrow"/>
        </w:rPr>
      </w:pPr>
    </w:p>
    <w:p w14:paraId="1480A5CC" w14:textId="3A02CE36" w:rsidR="00614FE6" w:rsidRDefault="00614FE6">
      <w:pPr>
        <w:spacing w:after="160" w:line="259" w:lineRule="auto"/>
        <w:jc w:val="left"/>
        <w:rPr>
          <w:rFonts w:ascii="Arial Narrow" w:hAnsi="Arial Narrow"/>
        </w:rPr>
      </w:pPr>
      <w:r>
        <w:rPr>
          <w:rFonts w:ascii="Arial Narrow" w:hAnsi="Arial Narrow"/>
        </w:rPr>
        <w:br w:type="page"/>
      </w:r>
    </w:p>
    <w:p w14:paraId="031ACC39" w14:textId="77777777" w:rsidR="00614FE6" w:rsidRPr="00E61AD8" w:rsidRDefault="00614FE6" w:rsidP="00614FE6">
      <w:pPr>
        <w:spacing w:line="240" w:lineRule="auto"/>
        <w:rPr>
          <w:lang w:val="en-US"/>
        </w:rPr>
      </w:pPr>
    </w:p>
    <w:p w14:paraId="36194F18" w14:textId="77777777" w:rsidR="00614FE6" w:rsidRPr="00E61AD8" w:rsidRDefault="00614FE6" w:rsidP="00614FE6">
      <w:pPr>
        <w:spacing w:line="240" w:lineRule="auto"/>
        <w:rPr>
          <w:lang w:val="en-US"/>
        </w:rPr>
      </w:pPr>
    </w:p>
    <w:p w14:paraId="03FC21E5" w14:textId="77777777" w:rsidR="00614FE6" w:rsidRPr="00E61AD8" w:rsidRDefault="00614FE6" w:rsidP="00614FE6">
      <w:pPr>
        <w:spacing w:line="240" w:lineRule="auto"/>
        <w:rPr>
          <w:lang w:val="en-US"/>
        </w:rPr>
      </w:pPr>
    </w:p>
    <w:p w14:paraId="7AACEDF5" w14:textId="77777777" w:rsidR="00614FE6" w:rsidRPr="00E61AD8" w:rsidRDefault="00614FE6" w:rsidP="00614FE6">
      <w:pPr>
        <w:spacing w:line="240" w:lineRule="auto"/>
        <w:rPr>
          <w:lang w:val="en-US"/>
        </w:rPr>
      </w:pPr>
    </w:p>
    <w:p w14:paraId="5731D0CE" w14:textId="77777777" w:rsidR="00614FE6" w:rsidRPr="00E61AD8" w:rsidRDefault="00614FE6" w:rsidP="00614FE6">
      <w:pPr>
        <w:spacing w:line="240" w:lineRule="auto"/>
        <w:rPr>
          <w:lang w:val="en-US"/>
        </w:rPr>
      </w:pPr>
    </w:p>
    <w:p w14:paraId="2D2451F8" w14:textId="77777777" w:rsidR="00614FE6" w:rsidRPr="00E61AD8" w:rsidRDefault="00614FE6" w:rsidP="00614FE6">
      <w:pPr>
        <w:spacing w:line="240" w:lineRule="auto"/>
        <w:rPr>
          <w:lang w:val="en-US"/>
        </w:rPr>
      </w:pPr>
    </w:p>
    <w:p w14:paraId="6569567B" w14:textId="77777777" w:rsidR="00614FE6" w:rsidRPr="00E61AD8" w:rsidRDefault="00614FE6" w:rsidP="00614FE6">
      <w:pPr>
        <w:spacing w:line="240" w:lineRule="auto"/>
        <w:rPr>
          <w:lang w:val="en-US"/>
        </w:rPr>
      </w:pPr>
    </w:p>
    <w:p w14:paraId="1527A027" w14:textId="77777777" w:rsidR="00614FE6" w:rsidRPr="00E61AD8" w:rsidRDefault="00614FE6" w:rsidP="00614FE6">
      <w:pPr>
        <w:spacing w:line="240" w:lineRule="auto"/>
        <w:rPr>
          <w:lang w:val="en-US"/>
        </w:rPr>
      </w:pPr>
    </w:p>
    <w:p w14:paraId="2C37A820" w14:textId="77777777" w:rsidR="00614FE6" w:rsidRPr="00E61AD8" w:rsidRDefault="00614FE6" w:rsidP="00614FE6">
      <w:pPr>
        <w:spacing w:line="240" w:lineRule="auto"/>
        <w:rPr>
          <w:lang w:val="en-US"/>
        </w:rPr>
      </w:pPr>
    </w:p>
    <w:p w14:paraId="6E3990B0" w14:textId="77777777" w:rsidR="00614FE6" w:rsidRPr="00E61AD8" w:rsidRDefault="00614FE6" w:rsidP="00614FE6">
      <w:pPr>
        <w:spacing w:line="240" w:lineRule="auto"/>
        <w:rPr>
          <w:lang w:val="en-US"/>
        </w:rPr>
      </w:pPr>
    </w:p>
    <w:p w14:paraId="3170B191" w14:textId="77777777" w:rsidR="00614FE6" w:rsidRPr="00E61AD8" w:rsidRDefault="00614FE6" w:rsidP="00614FE6">
      <w:pPr>
        <w:spacing w:line="240" w:lineRule="auto"/>
        <w:rPr>
          <w:lang w:val="en-US"/>
        </w:rPr>
      </w:pPr>
    </w:p>
    <w:p w14:paraId="4B58C471" w14:textId="77777777" w:rsidR="00614FE6" w:rsidRPr="00E61AD8" w:rsidRDefault="00614FE6" w:rsidP="00614FE6">
      <w:pPr>
        <w:spacing w:line="240" w:lineRule="auto"/>
        <w:rPr>
          <w:lang w:val="en-US"/>
        </w:rPr>
      </w:pPr>
    </w:p>
    <w:p w14:paraId="277508CE" w14:textId="77777777" w:rsidR="00614FE6" w:rsidRPr="00E61AD8" w:rsidRDefault="00614FE6" w:rsidP="00614FE6">
      <w:pPr>
        <w:spacing w:line="240" w:lineRule="auto"/>
        <w:rPr>
          <w:lang w:val="en-US"/>
        </w:rPr>
      </w:pPr>
    </w:p>
    <w:p w14:paraId="4FDF93F0" w14:textId="77777777" w:rsidR="00614FE6" w:rsidRPr="00E61AD8" w:rsidRDefault="00614FE6" w:rsidP="00614FE6">
      <w:pPr>
        <w:spacing w:line="240" w:lineRule="auto"/>
        <w:rPr>
          <w:lang w:val="en-US"/>
        </w:rPr>
      </w:pPr>
    </w:p>
    <w:p w14:paraId="4F3B3481" w14:textId="77777777"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7777777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00A50">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6" w:name="_Toc439685217"/>
      <w:bookmarkStart w:id="17" w:name="_Toc121374397"/>
      <w:bookmarkStart w:id="18" w:name="_Toc225065129"/>
      <w:bookmarkStart w:id="19" w:name="_Toc225648272"/>
      <w:r>
        <w:lastRenderedPageBreak/>
        <w:t>Introduction</w:t>
      </w:r>
      <w:bookmarkEnd w:id="16"/>
      <w:bookmarkEnd w:id="17"/>
    </w:p>
    <w:p w14:paraId="2DF1EA82" w14:textId="430C3CEC" w:rsidR="00E73EDF" w:rsidRPr="00693533" w:rsidRDefault="007653F1" w:rsidP="00C128E3">
      <w:pPr>
        <w:spacing w:after="120" w:line="240" w:lineRule="auto"/>
      </w:pPr>
      <w:r w:rsidRPr="007F6DC7">
        <w:t>S-101 is the Electronic Navigational Chart</w:t>
      </w:r>
      <w:ins w:id="20" w:author="Teh Stand" w:date="2022-06-09T14:59:00Z">
        <w:r w:rsidR="002807D2">
          <w:t xml:space="preserve"> (ENC)</w:t>
        </w:r>
      </w:ins>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del w:id="21" w:author="Jeff Wootton" w:date="2022-10-11T04:39:00Z">
        <w:r w:rsidRPr="004E17D6" w:rsidDel="006045A1">
          <w:delText>without breaking</w:delText>
        </w:r>
      </w:del>
      <w:ins w:id="22" w:author="Jeff Wootton" w:date="2022-10-11T04:39:00Z">
        <w:r w:rsidR="006045A1">
          <w:t>as “Plug and Play”</w:t>
        </w:r>
      </w:ins>
      <w:r w:rsidRPr="004E17D6">
        <w:t xml:space="preserve"> system implementations.  </w:t>
      </w:r>
    </w:p>
    <w:p w14:paraId="34BE4D2D" w14:textId="7C7E6126"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del w:id="23" w:author="Jeff Wootton" w:date="2022-12-08T05:29:00Z">
        <w:r w:rsidRPr="004E17D6" w:rsidDel="00C240A3">
          <w:delText>machine readable</w:delText>
        </w:r>
      </w:del>
      <w:ins w:id="24" w:author="Jeff Wootton" w:date="2022-12-08T05:29:00Z">
        <w:r w:rsidR="00C240A3" w:rsidRPr="004E17D6">
          <w:t>machine-readable</w:t>
        </w:r>
      </w:ins>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25" w:name="_Toc439685218"/>
      <w:bookmarkStart w:id="26" w:name="_Toc121374398"/>
      <w:r>
        <w:lastRenderedPageBreak/>
        <w:t>Overview</w:t>
      </w:r>
      <w:bookmarkEnd w:id="18"/>
      <w:bookmarkEnd w:id="19"/>
      <w:bookmarkEnd w:id="25"/>
      <w:bookmarkEnd w:id="26"/>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27" w:name="_Toc439685219"/>
      <w:bookmarkStart w:id="28" w:name="_Toc121374399"/>
      <w:r w:rsidRPr="00777AC1">
        <w:t>Scope</w:t>
      </w:r>
      <w:bookmarkEnd w:id="27"/>
      <w:bookmarkEnd w:id="28"/>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29" w:name="_Toc439685220"/>
      <w:bookmarkStart w:id="30" w:name="_Toc121374400"/>
      <w:r w:rsidRPr="004E17D6">
        <w:rPr>
          <w:lang w:eastAsia="en-GB"/>
        </w:rPr>
        <w:t>References</w:t>
      </w:r>
      <w:bookmarkEnd w:id="29"/>
      <w:bookmarkEnd w:id="30"/>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0DAB99C0"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ins w:id="31" w:author="Thomas Richardson" w:date="2022-05-23T20:47:00Z">
        <w:r w:rsidR="00A3264E">
          <w:rPr>
            <w:lang w:val="en-AU" w:eastAsia="en-GB"/>
          </w:rPr>
          <w:t>5</w:t>
        </w:r>
      </w:ins>
      <w:del w:id="32" w:author="Thomas Richardson" w:date="2022-05-23T20:47:00Z">
        <w:r w:rsidR="003950BA" w:rsidRPr="00777AC1" w:rsidDel="00A3264E">
          <w:rPr>
            <w:lang w:val="en-AU" w:eastAsia="en-GB"/>
          </w:rPr>
          <w:delText>4</w:delText>
        </w:r>
      </w:del>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19107:2003</w:t>
      </w:r>
      <w:r w:rsidRPr="00777AC1">
        <w:rPr>
          <w:lang w:val="en-AU" w:eastAsia="en-GB"/>
        </w:rPr>
        <w:tab/>
      </w:r>
      <w:r w:rsidRPr="000509A8">
        <w:rPr>
          <w:i/>
          <w:iCs/>
          <w:lang w:val="en-AU" w:eastAsia="en-GB"/>
        </w:rPr>
        <w:t>Geographic Information – Spatial Schema</w:t>
      </w:r>
    </w:p>
    <w:p w14:paraId="7629020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19108:2002</w:t>
      </w:r>
      <w:r w:rsidRPr="00777AC1">
        <w:rPr>
          <w:lang w:val="en-AU" w:eastAsia="en-GB"/>
        </w:rPr>
        <w:tab/>
      </w:r>
      <w:r w:rsidRPr="000509A8">
        <w:rPr>
          <w:i/>
          <w:iCs/>
          <w:lang w:val="en-AU"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33" w:name="_Toc517858819"/>
      <w:bookmarkStart w:id="34" w:name="_Toc519859059"/>
      <w:bookmarkStart w:id="35" w:name="_Toc521495103"/>
      <w:bookmarkStart w:id="36" w:name="_Toc527117719"/>
      <w:bookmarkStart w:id="37" w:name="_Toc527620246"/>
      <w:bookmarkStart w:id="38" w:name="_Toc529974483"/>
      <w:bookmarkStart w:id="39" w:name="_Toc439685221"/>
      <w:bookmarkStart w:id="40" w:name="_Toc225648274"/>
      <w:bookmarkStart w:id="41" w:name="_Toc225065131"/>
      <w:bookmarkStart w:id="42" w:name="_Toc121374401"/>
      <w:bookmarkEnd w:id="33"/>
      <w:bookmarkEnd w:id="34"/>
      <w:bookmarkEnd w:id="35"/>
      <w:bookmarkEnd w:id="36"/>
      <w:bookmarkEnd w:id="37"/>
      <w:bookmarkEnd w:id="38"/>
      <w:r w:rsidRPr="00777AC1">
        <w:lastRenderedPageBreak/>
        <w:t>Terms, definitions and abbreviations</w:t>
      </w:r>
      <w:bookmarkEnd w:id="39"/>
      <w:bookmarkEnd w:id="40"/>
      <w:bookmarkEnd w:id="41"/>
      <w:bookmarkEnd w:id="42"/>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43" w:name="_Toc439685222"/>
      <w:bookmarkStart w:id="44" w:name="_Toc121374402"/>
      <w:bookmarkStart w:id="45" w:name="_Toc225648275"/>
      <w:bookmarkStart w:id="46" w:name="_Toc225065132"/>
      <w:r w:rsidRPr="004E17D6">
        <w:t xml:space="preserve">Use of </w:t>
      </w:r>
      <w:r w:rsidR="006B1979">
        <w:t>l</w:t>
      </w:r>
      <w:r w:rsidRPr="004E17D6">
        <w:t>anguage</w:t>
      </w:r>
      <w:bookmarkEnd w:id="43"/>
      <w:bookmarkEnd w:id="44"/>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47" w:name="_Toc515440313"/>
      <w:bookmarkStart w:id="48" w:name="_Toc517858822"/>
      <w:bookmarkStart w:id="49" w:name="_Toc519859062"/>
      <w:bookmarkStart w:id="50" w:name="_Toc521495106"/>
      <w:bookmarkStart w:id="51" w:name="_Toc439685223"/>
      <w:bookmarkStart w:id="52" w:name="_Toc121374403"/>
      <w:bookmarkEnd w:id="47"/>
      <w:bookmarkEnd w:id="48"/>
      <w:bookmarkEnd w:id="49"/>
      <w:bookmarkEnd w:id="50"/>
      <w:r w:rsidRPr="00693533">
        <w:t xml:space="preserve">Terms and </w:t>
      </w:r>
      <w:r w:rsidR="0044569B">
        <w:t>d</w:t>
      </w:r>
      <w:r w:rsidRPr="00693533">
        <w:t>efinitions</w:t>
      </w:r>
      <w:bookmarkEnd w:id="45"/>
      <w:bookmarkEnd w:id="46"/>
      <w:bookmarkEnd w:id="51"/>
      <w:bookmarkEnd w:id="52"/>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4B842014"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p>
    <w:p w14:paraId="00925053" w14:textId="77777777" w:rsidR="00E73EDF" w:rsidRPr="00777AC1" w:rsidRDefault="007653F1" w:rsidP="00C128E3">
      <w:pPr>
        <w:spacing w:after="0" w:line="240" w:lineRule="auto"/>
        <w:jc w:val="left"/>
        <w:rPr>
          <w:lang w:val="en-AU" w:eastAsia="en-GB"/>
        </w:rPr>
      </w:pPr>
      <w:bookmarkStart w:id="53" w:name="_Toc368904915"/>
      <w:bookmarkStart w:id="54" w:name="_Toc392576953"/>
      <w:bookmarkStart w:id="55" w:name="_Toc412540090"/>
      <w:bookmarkStart w:id="56" w:name="_Toc439685224"/>
      <w:r w:rsidRPr="00777AC1">
        <w:rPr>
          <w:b/>
          <w:lang w:val="en-AU" w:eastAsia="en-GB"/>
        </w:rPr>
        <w:t>Alarm</w:t>
      </w:r>
      <w:bookmarkEnd w:id="53"/>
      <w:bookmarkEnd w:id="54"/>
      <w:bookmarkEnd w:id="55"/>
      <w:bookmarkEnd w:id="56"/>
    </w:p>
    <w:p w14:paraId="08203521" w14:textId="77777777" w:rsidR="00E73EDF" w:rsidRPr="00777AC1" w:rsidRDefault="007653F1" w:rsidP="00C128E3">
      <w:pPr>
        <w:spacing w:after="120" w:line="240" w:lineRule="auto"/>
        <w:rPr>
          <w:rFonts w:cs="Arial"/>
          <w:lang w:val="en-AU" w:eastAsia="en-GB"/>
        </w:rPr>
      </w:pPr>
      <w:bookmarkStart w:id="57" w:name="_Toc353960570"/>
      <w:bookmarkStart w:id="58" w:name="_Toc353889820"/>
      <w:bookmarkStart w:id="59"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57"/>
      <w:bookmarkEnd w:id="58"/>
      <w:bookmarkEnd w:id="59"/>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60" w:name="_Toc439685225"/>
      <w:bookmarkStart w:id="61" w:name="_Toc392576954"/>
      <w:bookmarkStart w:id="62" w:name="_Toc412540091"/>
      <w:bookmarkStart w:id="63" w:name="_Toc368904916"/>
      <w:r w:rsidRPr="00777AC1">
        <w:rPr>
          <w:b/>
          <w:lang w:val="en-AU" w:eastAsia="en-GB"/>
        </w:rPr>
        <w:t>Alert</w:t>
      </w:r>
      <w:bookmarkEnd w:id="60"/>
      <w:bookmarkEnd w:id="61"/>
      <w:bookmarkEnd w:id="62"/>
      <w:bookmarkEnd w:id="63"/>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64" w:name="_Toc439685226"/>
      <w:bookmarkStart w:id="65" w:name="_Toc368904917"/>
      <w:bookmarkStart w:id="66" w:name="_Toc412540092"/>
      <w:bookmarkStart w:id="67" w:name="_Toc392576955"/>
      <w:r w:rsidRPr="00777AC1">
        <w:rPr>
          <w:b/>
          <w:lang w:val="en-AU" w:eastAsia="en-GB"/>
        </w:rPr>
        <w:t>Association</w:t>
      </w:r>
    </w:p>
    <w:p w14:paraId="5D865D06" w14:textId="0F28753A" w:rsidR="00017C84" w:rsidRPr="00777AC1" w:rsidRDefault="00017C84" w:rsidP="00C128E3">
      <w:pPr>
        <w:spacing w:after="120" w:line="240" w:lineRule="auto"/>
        <w:rPr>
          <w:rFonts w:cs="Arial"/>
          <w:lang w:val="en-AU" w:eastAsia="en-GB"/>
        </w:rPr>
      </w:pPr>
      <w:r w:rsidRPr="00777AC1">
        <w:rPr>
          <w:rFonts w:cs="Arial"/>
          <w:lang w:val="en-AU" w:eastAsia="en-GB"/>
        </w:rPr>
        <w:t>Semantic relationship between two or more classifiers that specifies connections among their instances.</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(2)  Feature within a classifier that describes a range of values that instances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64"/>
      <w:bookmarkEnd w:id="65"/>
      <w:bookmarkEnd w:id="66"/>
      <w:bookmarkEnd w:id="67"/>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68" w:name="_Toc412540094"/>
      <w:bookmarkStart w:id="69" w:name="_Toc368904919"/>
      <w:bookmarkStart w:id="70" w:name="_Toc392576957"/>
      <w:bookmarkStart w:id="71" w:name="_Toc439685228"/>
      <w:r w:rsidRPr="00777AC1">
        <w:rPr>
          <w:b/>
          <w:lang w:val="en-AU" w:eastAsia="en-GB"/>
        </w:rPr>
        <w:lastRenderedPageBreak/>
        <w:t>Classification</w:t>
      </w:r>
    </w:p>
    <w:p w14:paraId="0F509237" w14:textId="1D8FDE70" w:rsidR="000F7516" w:rsidRPr="00777AC1"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bookmarkEnd w:id="68"/>
    <w:bookmarkEnd w:id="69"/>
    <w:bookmarkEnd w:id="70"/>
    <w:bookmarkEnd w:id="71"/>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ins w:id="72" w:author="Jeff Wootton" w:date="2022-10-11T04:58:00Z">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ins>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86397E9"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Integer, Real, Boolean, S</w:t>
      </w:r>
      <w:r w:rsidR="0044569B">
        <w:rPr>
          <w:rFonts w:cs="Arial"/>
          <w:lang w:val="en-AU" w:eastAsia="en-GB"/>
        </w:rPr>
        <w:t>tring, DirectPosition and 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73" w:name="_Toc368904923"/>
      <w:bookmarkStart w:id="74" w:name="_Toc412540097"/>
      <w:bookmarkStart w:id="75" w:name="_Toc392576960"/>
      <w:bookmarkStart w:id="76" w:name="_Toc439685231"/>
      <w:r w:rsidRPr="000A19BF">
        <w:rPr>
          <w:b/>
        </w:rPr>
        <w:t>Display Priority</w:t>
      </w:r>
      <w:bookmarkEnd w:id="73"/>
      <w:bookmarkEnd w:id="74"/>
      <w:bookmarkEnd w:id="75"/>
      <w:bookmarkEnd w:id="76"/>
    </w:p>
    <w:p w14:paraId="544930BA" w14:textId="63535E33"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ins w:id="77" w:author="Jeff Wootton" w:date="2022-11-30T13:53: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del w:id="78" w:author="Jeff Wootton" w:date="2022-11-30T13:53:00Z">
        <w:r w:rsidR="007653F1" w:rsidRPr="004E17D6" w:rsidDel="005F185E">
          <w:rPr>
            <w:rFonts w:cs="Arial"/>
          </w:rPr>
          <w:delText xml:space="preserve">Hierarchy to determine which </w:delText>
        </w:r>
        <w:r w:rsidR="007653F1" w:rsidRPr="004E17D6" w:rsidDel="005F185E">
          <w:rPr>
            <w:rFonts w:cs="Arial"/>
            <w:b/>
          </w:rPr>
          <w:delText>feature</w:delText>
        </w:r>
        <w:r w:rsidR="007653F1" w:rsidRPr="004E17D6" w:rsidDel="005F185E">
          <w:rPr>
            <w:rFonts w:cs="Arial"/>
          </w:rPr>
          <w:delText xml:space="preserve"> is to</w:delText>
        </w:r>
        <w:r w:rsidR="007653F1" w:rsidRPr="00693533" w:rsidDel="005F185E">
          <w:rPr>
            <w:rFonts w:cs="Arial"/>
          </w:rPr>
          <w:delText xml:space="preserve"> be displayed when two features overlap.</w:delText>
        </w:r>
        <w:r w:rsidR="00EE3367" w:rsidRPr="00693533" w:rsidDel="005F185E">
          <w:rPr>
            <w:rFonts w:cs="Arial"/>
          </w:rPr>
          <w:delText xml:space="preserve"> </w:delText>
        </w:r>
        <w:r w:rsidR="007653F1" w:rsidRPr="00693533" w:rsidDel="005F185E">
          <w:rPr>
            <w:rFonts w:cs="Arial"/>
          </w:rPr>
          <w:delText>Priority 2 overwrites 1.</w:delText>
        </w:r>
      </w:del>
    </w:p>
    <w:p w14:paraId="16DF206C" w14:textId="77777777" w:rsidR="00E73EDF" w:rsidRPr="00693533" w:rsidRDefault="007653F1" w:rsidP="00C128E3">
      <w:pPr>
        <w:spacing w:after="0" w:line="240" w:lineRule="auto"/>
      </w:pPr>
      <w:bookmarkStart w:id="79" w:name="_Toc368904924"/>
      <w:bookmarkStart w:id="80" w:name="_Toc392576961"/>
      <w:bookmarkStart w:id="81" w:name="_Toc412540098"/>
      <w:bookmarkStart w:id="82" w:name="_Toc439685232"/>
      <w:r w:rsidRPr="00693533">
        <w:rPr>
          <w:b/>
        </w:rPr>
        <w:t>ECDIS</w:t>
      </w:r>
      <w:bookmarkEnd w:id="79"/>
      <w:bookmarkEnd w:id="80"/>
      <w:bookmarkEnd w:id="81"/>
      <w:bookmarkEnd w:id="82"/>
    </w:p>
    <w:p w14:paraId="08EB8257" w14:textId="2B5BD3D3" w:rsidR="00E73EDF" w:rsidRPr="00693533" w:rsidRDefault="007653F1" w:rsidP="00C128E3">
      <w:pPr>
        <w:spacing w:after="120" w:line="240" w:lineRule="auto"/>
        <w:rPr>
          <w:rFonts w:cs="Arial"/>
        </w:rPr>
      </w:pPr>
      <w:r w:rsidRPr="00693533">
        <w:rPr>
          <w:rFonts w:cs="Arial"/>
        </w:rPr>
        <w:t xml:space="preserve">A navigation information system which with adequate back-up arrangements can be accepted as complying with the up-to-date chart required by regulations V/19 and V/27 of the 1974 SOLAS </w:t>
      </w:r>
      <w:r w:rsidRPr="00693533">
        <w:rPr>
          <w:rFonts w:cs="Arial"/>
        </w:rPr>
        <w:lastRenderedPageBreak/>
        <w:t>Convention, as amended, by displaying selected information from a System Electronic Navigational Chart (</w:t>
      </w:r>
      <w:del w:id="83" w:author="Jeff Wootton" w:date="2022-11-30T13:59:00Z">
        <w:r w:rsidRPr="00693533" w:rsidDel="005F185E">
          <w:rPr>
            <w:rFonts w:cs="Arial"/>
          </w:rPr>
          <w:delText>SENC</w:delText>
        </w:r>
      </w:del>
      <w:ins w:id="84" w:author="Jeff Wootton" w:date="2022-11-30T13:59:00Z">
        <w:r w:rsidR="005F185E">
          <w:rPr>
            <w:rFonts w:cs="Arial"/>
          </w:rPr>
          <w:t>System Database</w:t>
        </w:r>
      </w:ins>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85" w:name="_Toc368904925"/>
      <w:bookmarkStart w:id="86" w:name="_Toc439685233"/>
      <w:bookmarkStart w:id="87" w:name="_Toc412540099"/>
      <w:bookmarkStart w:id="88" w:name="_Toc392576962"/>
      <w:r w:rsidRPr="00693533">
        <w:rPr>
          <w:b/>
        </w:rPr>
        <w:t>ECDIS Chart 1</w:t>
      </w:r>
      <w:bookmarkEnd w:id="85"/>
      <w:bookmarkEnd w:id="86"/>
      <w:bookmarkEnd w:id="87"/>
      <w:bookmarkEnd w:id="88"/>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Pr="000A19B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89" w:name="_Toc346149784"/>
      <w:bookmarkStart w:id="90" w:name="_Toc412540100"/>
      <w:bookmarkStart w:id="91" w:name="_Toc346156158"/>
      <w:bookmarkStart w:id="92" w:name="_Toc392576963"/>
      <w:bookmarkStart w:id="93" w:name="_Toc348447688"/>
      <w:bookmarkStart w:id="94" w:name="_Toc368904926"/>
      <w:bookmarkStart w:id="95"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0A19BF">
        <w:rPr>
          <w:rFonts w:cs="Arial"/>
          <w:b/>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0A19BF">
        <w:rPr>
          <w:rFonts w:cs="Arial"/>
          <w:b/>
          <w:lang w:val="en-AU" w:eastAsia="en-GB"/>
        </w:rPr>
        <w:t>attribute</w:t>
      </w:r>
      <w:r w:rsidR="008D2F07" w:rsidRPr="000A19BF">
        <w:rPr>
          <w:rFonts w:cs="Arial"/>
          <w:lang w:val="en-AU" w:eastAsia="en-GB"/>
        </w:rPr>
        <w:t xml:space="preserve"> type has a name, a </w:t>
      </w:r>
      <w:r w:rsidR="008D2F07" w:rsidRPr="000A19BF">
        <w:rPr>
          <w:rFonts w:cs="Arial"/>
          <w:b/>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0A19BF">
        <w:rPr>
          <w:rFonts w:cs="Arial"/>
          <w:b/>
          <w:lang w:val="en-AU" w:eastAsia="en-GB"/>
        </w:rPr>
        <w:t>attribute</w:t>
      </w:r>
      <w:r w:rsidR="008D2F07" w:rsidRPr="000A19BF">
        <w:rPr>
          <w:rFonts w:cs="Arial"/>
          <w:lang w:val="en-AU" w:eastAsia="en-GB"/>
        </w:rPr>
        <w:t xml:space="preserve"> instance has an attribute value taken from the value domain of the feature </w:t>
      </w:r>
      <w:r w:rsidR="008D2F07" w:rsidRPr="000A19BF">
        <w:rPr>
          <w:rFonts w:cs="Arial"/>
          <w:b/>
          <w:lang w:val="en-AU" w:eastAsia="en-GB"/>
        </w:rPr>
        <w:t>attribute</w:t>
      </w:r>
      <w:r w:rsidR="008D2F07" w:rsidRPr="000A19BF">
        <w:rPr>
          <w:rFonts w:cs="Arial"/>
          <w:lang w:val="en-AU" w:eastAsia="en-GB"/>
        </w:rPr>
        <w:t xml:space="preserve"> type.</w:t>
      </w:r>
    </w:p>
    <w:p w14:paraId="53CD460E" w14:textId="4F2DB6FC"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Pr="000A19BF">
        <w:rPr>
          <w:rFonts w:cs="Arial"/>
          <w:b/>
          <w:lang w:val="en-AU" w:eastAsia="en-GB"/>
        </w:rPr>
        <w:t>feature catalogue</w:t>
      </w:r>
      <w:r w:rsidRPr="000A19BF">
        <w:rPr>
          <w:rFonts w:cs="Arial"/>
          <w:lang w:val="en-AU" w:eastAsia="en-GB"/>
        </w:rPr>
        <w:t xml:space="preserve">, a feature </w:t>
      </w:r>
      <w:r w:rsidRPr="000A19BF">
        <w:rPr>
          <w:rFonts w:cs="Arial"/>
          <w:b/>
          <w:lang w:val="en-AU" w:eastAsia="en-GB"/>
        </w:rPr>
        <w:t>attribute</w:t>
      </w:r>
      <w:r w:rsidRPr="000A19BF">
        <w:rPr>
          <w:rFonts w:cs="Arial"/>
          <w:lang w:val="en-AU" w:eastAsia="en-GB"/>
        </w:rPr>
        <w:t xml:space="preserve"> may include a value domain but does not specify </w:t>
      </w:r>
      <w:r w:rsidRPr="000A19BF">
        <w:rPr>
          <w:rFonts w:cs="Arial"/>
          <w:b/>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89"/>
      <w:bookmarkEnd w:id="90"/>
      <w:bookmarkEnd w:id="91"/>
      <w:bookmarkEnd w:id="92"/>
      <w:bookmarkEnd w:id="93"/>
      <w:bookmarkEnd w:id="94"/>
      <w:bookmarkEnd w:id="95"/>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96" w:name="_Toc392576964"/>
      <w:bookmarkStart w:id="97" w:name="_Toc412540101"/>
      <w:bookmarkStart w:id="98" w:name="_Toc368904927"/>
      <w:bookmarkStart w:id="99" w:name="_Toc439685235"/>
      <w:bookmarkStart w:id="100" w:name="_Toc348447689"/>
      <w:bookmarkStart w:id="101" w:name="_Toc346149785"/>
      <w:bookmarkStart w:id="102"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lastRenderedPageBreak/>
        <w:t>Indication</w:t>
      </w:r>
      <w:bookmarkEnd w:id="96"/>
      <w:bookmarkEnd w:id="97"/>
      <w:bookmarkEnd w:id="98"/>
      <w:bookmarkEnd w:id="99"/>
    </w:p>
    <w:p w14:paraId="334D132B" w14:textId="77777777" w:rsidR="00E73EDF" w:rsidRPr="000A19BF" w:rsidRDefault="007653F1" w:rsidP="00C128E3">
      <w:pPr>
        <w:spacing w:after="120" w:line="240" w:lineRule="auto"/>
        <w:rPr>
          <w:rFonts w:cs="Arial"/>
          <w:bCs/>
          <w:lang w:eastAsia="en-GB"/>
        </w:rPr>
      </w:pPr>
      <w:bookmarkStart w:id="103" w:name="_Toc353889549"/>
      <w:bookmarkStart w:id="104" w:name="_Toc353889829"/>
      <w:bookmarkStart w:id="105"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100"/>
      <w:bookmarkEnd w:id="101"/>
      <w:bookmarkEnd w:id="102"/>
      <w:bookmarkEnd w:id="103"/>
      <w:bookmarkEnd w:id="104"/>
      <w:bookmarkEnd w:id="105"/>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364A220F" w:rsidR="00890DB1" w:rsidRPr="00693533" w:rsidRDefault="00376255" w:rsidP="00C128E3">
      <w:pPr>
        <w:autoSpaceDE w:val="0"/>
        <w:autoSpaceDN w:val="0"/>
        <w:adjustRightInd w:val="0"/>
        <w:spacing w:after="120" w:line="240" w:lineRule="auto"/>
        <w:rPr>
          <w:rFonts w:cs="Arial"/>
        </w:rPr>
      </w:pPr>
      <w:ins w:id="106" w:author="Jeff Wootton" w:date="2022-07-12T13:30:00Z">
        <w:r>
          <w:t>The maximum</w:t>
        </w:r>
      </w:ins>
      <w:ins w:id="107" w:author="Jeff Wootton" w:date="2022-10-11T05:43:00Z">
        <w:r w:rsidR="00864E5F">
          <w:t xml:space="preserve"> (largest</w:t>
        </w:r>
      </w:ins>
      <w:ins w:id="108" w:author="Jeff Wootton" w:date="2022-10-11T05:44:00Z">
        <w:r w:rsidR="00864E5F">
          <w:t>)</w:t>
        </w:r>
      </w:ins>
      <w:ins w:id="109" w:author="Jeff Wootton" w:date="2022-07-12T13:30:00Z">
        <w:r>
          <w:t xml:space="preserve"> scale with which the data is </w:t>
        </w:r>
      </w:ins>
      <w:ins w:id="110" w:author="Jeff Wootton" w:date="2022-10-11T05:24:00Z">
        <w:r w:rsidR="005F7A8E">
          <w:t xml:space="preserve">intended to be </w:t>
        </w:r>
      </w:ins>
      <w:ins w:id="111" w:author="Jeff Wootton" w:date="2022-07-12T13:30:00Z">
        <w:r>
          <w:t>displayed</w:t>
        </w:r>
        <w:r>
          <w:rPr>
            <w:rFonts w:cs="Arial"/>
          </w:rPr>
          <w:t>.</w:t>
        </w:r>
      </w:ins>
      <w:del w:id="112" w:author="Jeff Wootton" w:date="2022-07-12T13:30:00Z">
        <w:r w:rsidR="00890DB1" w:rsidRPr="004E17D6" w:rsidDel="00376255">
          <w:rPr>
            <w:rFonts w:cs="Arial"/>
          </w:rPr>
          <w:delText>The larger value of the ratio of the linear dimensions of features of a dataset presented in the display and the actual dimensions of the features represented (largest scale) of the scale range of the dataset.</w:delText>
        </w:r>
      </w:del>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22305EA9" w:rsidR="00E73EDF" w:rsidRPr="00693533" w:rsidRDefault="00376255" w:rsidP="00C128E3">
      <w:pPr>
        <w:spacing w:after="120" w:line="240" w:lineRule="auto"/>
        <w:rPr>
          <w:rFonts w:cs="Arial"/>
        </w:rPr>
      </w:pPr>
      <w:ins w:id="113" w:author="Jeff Wootton" w:date="2022-07-12T13:30:00Z">
        <w:r>
          <w:t xml:space="preserve">The minimum </w:t>
        </w:r>
      </w:ins>
      <w:ins w:id="114" w:author="Jeff Wootton" w:date="2022-10-11T05:44:00Z">
        <w:r w:rsidR="00864E5F">
          <w:t xml:space="preserve">(smallest) </w:t>
        </w:r>
      </w:ins>
      <w:ins w:id="115" w:author="Jeff Wootton" w:date="2022-07-12T13:30:00Z">
        <w:r>
          <w:t>scale with which the data</w:t>
        </w:r>
      </w:ins>
      <w:ins w:id="116" w:author="Jeff Wootton" w:date="2022-10-11T05:43:00Z">
        <w:r w:rsidR="00864E5F">
          <w:t xml:space="preserve"> is</w:t>
        </w:r>
      </w:ins>
      <w:ins w:id="117" w:author="Jeff Wootton" w:date="2022-10-11T05:25:00Z">
        <w:r w:rsidR="005F7A8E">
          <w:t xml:space="preserve"> intended to be</w:t>
        </w:r>
      </w:ins>
      <w:ins w:id="118" w:author="Jeff Wootton" w:date="2022-07-12T13:30:00Z">
        <w:r>
          <w:t xml:space="preserve"> displayed</w:t>
        </w:r>
        <w:r>
          <w:rPr>
            <w:rFonts w:cs="Arial"/>
          </w:rPr>
          <w:t>.</w:t>
        </w:r>
      </w:ins>
      <w:del w:id="119" w:author="Jeff Wootton" w:date="2022-07-12T13:30:00Z">
        <w:r w:rsidR="007653F1" w:rsidRPr="004E17D6" w:rsidDel="00376255">
          <w:rPr>
            <w:rFonts w:cs="Arial"/>
          </w:rPr>
          <w:delText>The smaller value of the ratio of the linear dimensions of features of a dataset presented in the display and the actual dimensions of the features represented (smallest scale) of the scale range of the dataset.</w:delText>
        </w:r>
      </w:del>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1BB733D4"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data producer to be the largest intended </w:t>
      </w:r>
      <w:r w:rsidR="006C31D7">
        <w:rPr>
          <w:rFonts w:cs="Arial"/>
        </w:rPr>
        <w:t>(maximum)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Pr="000A19BF"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A19BF">
        <w:rPr>
          <w:rFonts w:cs="Arial"/>
          <w:b/>
          <w:lang w:val="en-AU" w:eastAsia="en-GB"/>
        </w:rPr>
        <w:t>boundary</w:t>
      </w:r>
      <w:r w:rsidRPr="000A19BF">
        <w:rPr>
          <w:rFonts w:cs="Arial"/>
          <w:lang w:val="en-AU" w:eastAsia="en-GB"/>
        </w:rPr>
        <w:t xml:space="preserve"> of a point is the empty set.</w:t>
      </w:r>
    </w:p>
    <w:p w14:paraId="69A088E6" w14:textId="0831C9F8" w:rsidR="0017347B" w:rsidRPr="000A19BF" w:rsidRDefault="0017347B" w:rsidP="00C128E3">
      <w:pPr>
        <w:keepNext/>
        <w:keepLines/>
        <w:spacing w:after="0" w:line="240" w:lineRule="auto"/>
        <w:rPr>
          <w:b/>
          <w:lang w:val="en-AU" w:eastAsia="en-GB"/>
        </w:rPr>
      </w:pPr>
      <w:bookmarkStart w:id="120" w:name="_Toc346149790"/>
      <w:bookmarkStart w:id="121" w:name="_Toc348447694"/>
      <w:bookmarkStart w:id="122" w:name="_Toc368904933"/>
      <w:bookmarkStart w:id="123" w:name="_Toc346156164"/>
      <w:bookmarkStart w:id="124" w:name="_Toc392576969"/>
      <w:bookmarkStart w:id="125" w:name="_Toc412540106"/>
      <w:bookmarkStart w:id="126"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p w14:paraId="15A244ED" w14:textId="5845C6C8" w:rsidR="00E73EDF" w:rsidRPr="000A19BF" w:rsidDel="00A42014" w:rsidRDefault="007653F1" w:rsidP="00C128E3">
      <w:pPr>
        <w:keepNext/>
        <w:keepLines/>
        <w:spacing w:after="0" w:line="240" w:lineRule="auto"/>
        <w:jc w:val="left"/>
        <w:rPr>
          <w:del w:id="127" w:author="Jeff Wootton" w:date="2022-11-30T15:33:00Z"/>
        </w:rPr>
      </w:pPr>
      <w:del w:id="128" w:author="Jeff Wootton" w:date="2022-11-30T15:33:00Z">
        <w:r w:rsidRPr="000A19BF" w:rsidDel="00A42014">
          <w:rPr>
            <w:b/>
          </w:rPr>
          <w:delText>Radar Priority</w:delText>
        </w:r>
        <w:bookmarkEnd w:id="120"/>
        <w:bookmarkEnd w:id="121"/>
        <w:bookmarkEnd w:id="122"/>
        <w:bookmarkEnd w:id="123"/>
        <w:bookmarkEnd w:id="124"/>
        <w:bookmarkEnd w:id="125"/>
        <w:bookmarkEnd w:id="126"/>
      </w:del>
    </w:p>
    <w:p w14:paraId="0D3AF385" w14:textId="4826D8B1" w:rsidR="00E73EDF" w:rsidRPr="004E17D6" w:rsidDel="00A42014" w:rsidRDefault="007653F1" w:rsidP="00C128E3">
      <w:pPr>
        <w:spacing w:after="120" w:line="240" w:lineRule="auto"/>
        <w:rPr>
          <w:del w:id="129" w:author="Jeff Wootton" w:date="2022-11-30T15:33:00Z"/>
          <w:rFonts w:cs="Arial"/>
          <w:sz w:val="18"/>
        </w:rPr>
      </w:pPr>
      <w:del w:id="130" w:author="Jeff Wootton" w:date="2022-11-30T15:33:00Z">
        <w:r w:rsidRPr="004E17D6" w:rsidDel="00A42014">
          <w:rPr>
            <w:rFonts w:cs="Arial"/>
          </w:rPr>
          <w:delText xml:space="preserve">The IMO </w:delText>
        </w:r>
        <w:r w:rsidRPr="004E17D6" w:rsidDel="00A42014">
          <w:rPr>
            <w:rFonts w:cs="Arial" w:hint="eastAsia"/>
          </w:rPr>
          <w:delText xml:space="preserve">ECDIS </w:delText>
        </w:r>
        <w:r w:rsidRPr="00693533" w:rsidDel="00A42014">
          <w:rPr>
            <w:rFonts w:cs="Arial"/>
          </w:rPr>
          <w:delText xml:space="preserve">Performance Standard requires that radar can be switched off with a "single action control" in order to see </w:delText>
        </w:r>
      </w:del>
      <w:del w:id="131" w:author="Jeff Wootton" w:date="2022-11-30T14:04:00Z">
        <w:r w:rsidRPr="00693533" w:rsidDel="005F185E">
          <w:rPr>
            <w:rFonts w:cs="Arial"/>
          </w:rPr>
          <w:delText>SENC</w:delText>
        </w:r>
      </w:del>
      <w:del w:id="132" w:author="Jeff Wootton" w:date="2022-11-30T15:33:00Z">
        <w:r w:rsidRPr="00693533" w:rsidDel="00A42014">
          <w:rPr>
            <w:rFonts w:cs="Arial"/>
          </w:rPr>
          <w:delText xml:space="preserve"> and Mariners info</w:delText>
        </w:r>
        <w:r w:rsidR="00904D4F" w:rsidRPr="000A19BF" w:rsidDel="00A42014">
          <w:rPr>
            <w:rFonts w:cs="Arial"/>
          </w:rPr>
          <w:delText>rmation</w:delText>
        </w:r>
        <w:r w:rsidRPr="000A19BF" w:rsidDel="00A42014">
          <w:rPr>
            <w:rFonts w:cs="Arial"/>
          </w:rPr>
          <w:delText xml:space="preserve"> clearly. However certain other info</w:delText>
        </w:r>
        <w:r w:rsidR="00904D4F" w:rsidRPr="000A19BF" w:rsidDel="00A42014">
          <w:rPr>
            <w:rFonts w:cs="Arial"/>
          </w:rPr>
          <w:delText>rmation</w:delText>
        </w:r>
        <w:r w:rsidRPr="000A19BF" w:rsidDel="00A42014">
          <w:rPr>
            <w:rFonts w:cs="Arial"/>
          </w:rPr>
          <w:delText>, such as planned route, safety contour, coastline should always be written over the radar.</w:delText>
        </w:r>
      </w:del>
    </w:p>
    <w:p w14:paraId="299CEA5E" w14:textId="366D72F1" w:rsidR="00E73EDF" w:rsidRPr="00693533" w:rsidDel="00A42014" w:rsidRDefault="007653F1" w:rsidP="00C128E3">
      <w:pPr>
        <w:spacing w:after="0" w:line="240" w:lineRule="auto"/>
        <w:jc w:val="left"/>
        <w:rPr>
          <w:del w:id="133" w:author="Jeff Wootton" w:date="2022-11-30T15:33:00Z"/>
        </w:rPr>
      </w:pPr>
      <w:bookmarkStart w:id="134" w:name="_Toc346149791"/>
      <w:bookmarkStart w:id="135" w:name="_Toc439685241"/>
      <w:bookmarkStart w:id="136" w:name="_Toc346156165"/>
      <w:bookmarkStart w:id="137" w:name="_Toc368904934"/>
      <w:bookmarkStart w:id="138" w:name="_Toc348447695"/>
      <w:bookmarkStart w:id="139" w:name="_Toc392576970"/>
      <w:bookmarkStart w:id="140" w:name="_Toc412540107"/>
      <w:del w:id="141" w:author="Jeff Wootton" w:date="2022-11-30T15:33:00Z">
        <w:r w:rsidRPr="00693533" w:rsidDel="00A42014">
          <w:rPr>
            <w:b/>
          </w:rPr>
          <w:delText>Radar Transparency</w:delText>
        </w:r>
        <w:bookmarkEnd w:id="134"/>
        <w:bookmarkEnd w:id="135"/>
        <w:bookmarkEnd w:id="136"/>
        <w:bookmarkEnd w:id="137"/>
        <w:bookmarkEnd w:id="138"/>
        <w:bookmarkEnd w:id="139"/>
        <w:bookmarkEnd w:id="140"/>
      </w:del>
    </w:p>
    <w:p w14:paraId="03D7E2B5" w14:textId="2D1D210A" w:rsidR="00E73EDF" w:rsidRPr="00693533" w:rsidDel="00A42014" w:rsidRDefault="007653F1" w:rsidP="00C128E3">
      <w:pPr>
        <w:spacing w:after="120" w:line="240" w:lineRule="auto"/>
        <w:rPr>
          <w:del w:id="142" w:author="Jeff Wootton" w:date="2022-11-30T15:33:00Z"/>
          <w:rFonts w:cs="Arial"/>
        </w:rPr>
      </w:pPr>
      <w:del w:id="143" w:author="Jeff Wootton" w:date="2022-11-30T15:33:00Z">
        <w:r w:rsidRPr="00693533" w:rsidDel="00A42014">
          <w:rPr>
            <w:rFonts w:cs="Arial"/>
          </w:rPr>
          <w:delText xml:space="preserve">A method of varying the transparency of radar in a continuous progression from no radar to a totally opaque radar overlay, by merging the radar colour with the colour of the </w:delText>
        </w:r>
        <w:r w:rsidRPr="00693533" w:rsidDel="00A42014">
          <w:rPr>
            <w:rFonts w:cs="Arial" w:hint="eastAsia"/>
          </w:rPr>
          <w:delText>feature</w:delText>
        </w:r>
        <w:r w:rsidRPr="00693533" w:rsidDel="00A42014">
          <w:rPr>
            <w:rFonts w:cs="Arial"/>
          </w:rPr>
          <w:delText xml:space="preserve"> it overlays at each pixel</w:delText>
        </w:r>
        <w:r w:rsidR="00904D4F" w:rsidRPr="00693533" w:rsidDel="00A42014">
          <w:rPr>
            <w:rFonts w:cs="Arial"/>
          </w:rPr>
          <w:delText>.</w:delText>
        </w:r>
      </w:del>
    </w:p>
    <w:p w14:paraId="4A558155" w14:textId="20C1C761" w:rsidR="00904D4F" w:rsidRPr="000A19BF" w:rsidRDefault="00904D4F" w:rsidP="00C128E3">
      <w:pPr>
        <w:spacing w:after="0" w:line="240" w:lineRule="auto"/>
        <w:rPr>
          <w:b/>
          <w:lang w:val="en-AU" w:eastAsia="en-GB"/>
        </w:rPr>
      </w:pPr>
      <w:r w:rsidRPr="000A19BF">
        <w:rPr>
          <w:b/>
          <w:lang w:val="en-AU" w:eastAsia="en-GB"/>
        </w:rPr>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metarelationship,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ins w:id="144" w:author="Jeff Wootton" w:date="2022-10-11T05:52:00Z">
        <w:r w:rsidR="000153C6">
          <w:rPr>
            <w:rFonts w:cs="Arial"/>
          </w:rPr>
          <w:t xml:space="preserve">intended to be </w:t>
        </w:r>
      </w:ins>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ins w:id="145" w:author="Jeff Wootton" w:date="2022-10-11T05:52:00Z">
        <w:r w:rsidR="000153C6">
          <w:rPr>
            <w:rFonts w:cs="Arial"/>
          </w:rPr>
          <w:t xml:space="preserve">normally </w:t>
        </w:r>
      </w:ins>
      <w:r w:rsidRPr="003420DB">
        <w:rPr>
          <w:rFonts w:cs="Arial"/>
        </w:rPr>
        <w:t>be displayed at a scale of 1:90,000).</w:t>
      </w:r>
    </w:p>
    <w:p w14:paraId="4D29B42D" w14:textId="3193AC55" w:rsidR="00E73EDF" w:rsidRPr="00693533" w:rsidDel="005F185E" w:rsidRDefault="007653F1" w:rsidP="00C128E3">
      <w:pPr>
        <w:keepNext/>
        <w:keepLines/>
        <w:spacing w:after="0" w:line="240" w:lineRule="auto"/>
        <w:jc w:val="left"/>
        <w:rPr>
          <w:del w:id="146" w:author="Jeff Wootton" w:date="2022-11-30T14:09:00Z"/>
        </w:rPr>
      </w:pPr>
      <w:bookmarkStart w:id="147" w:name="_Toc412540109"/>
      <w:bookmarkStart w:id="148" w:name="_Toc439685243"/>
      <w:bookmarkStart w:id="149" w:name="_Toc346149793"/>
      <w:bookmarkStart w:id="150" w:name="_Toc392576972"/>
      <w:bookmarkStart w:id="151" w:name="_Toc348447697"/>
      <w:bookmarkStart w:id="152" w:name="_Toc346156167"/>
      <w:bookmarkStart w:id="153" w:name="_Toc368904936"/>
      <w:del w:id="154" w:author="Jeff Wootton" w:date="2022-11-30T14:09:00Z">
        <w:r w:rsidRPr="00693533" w:rsidDel="005F185E">
          <w:rPr>
            <w:b/>
          </w:rPr>
          <w:delText>SENC</w:delText>
        </w:r>
        <w:bookmarkEnd w:id="147"/>
        <w:bookmarkEnd w:id="148"/>
      </w:del>
    </w:p>
    <w:p w14:paraId="53F209F9" w14:textId="1B08FFCF" w:rsidR="00E73EDF" w:rsidRPr="00693533" w:rsidDel="005F185E" w:rsidRDefault="007653F1" w:rsidP="00C128E3">
      <w:pPr>
        <w:spacing w:after="120" w:line="240" w:lineRule="auto"/>
        <w:rPr>
          <w:del w:id="155" w:author="Jeff Wootton" w:date="2022-11-30T14:09:00Z"/>
        </w:rPr>
      </w:pPr>
      <w:del w:id="156" w:author="Jeff Wootton" w:date="2022-11-30T14:09:00Z">
        <w:r w:rsidRPr="00693533" w:rsidDel="005F185E">
          <w:delText xml:space="preserve">In </w:delText>
        </w:r>
        <w:r w:rsidRPr="00693533" w:rsidDel="005F185E">
          <w:rPr>
            <w:b/>
          </w:rPr>
          <w:delText>ECDIS</w:delText>
        </w:r>
        <w:r w:rsidRPr="00693533" w:rsidDel="005F185E">
          <w:delText xml:space="preserve"> means a database, in the manufacturer’s internal ECDIS format, resulting from the loss-less transformation of the entire </w:delText>
        </w:r>
        <w:r w:rsidRPr="00693533" w:rsidDel="005F185E">
          <w:rPr>
            <w:b/>
          </w:rPr>
          <w:delText>ENC</w:delText>
        </w:r>
        <w:r w:rsidRPr="00693533" w:rsidDel="005F185E">
          <w:delText xml:space="preserve"> contents and its updates. It is this database that is accessed by ECDIS for the display generation and other navigational functions, and is at least equivalent to an up-to-date paper chart. The SENC may also contain information added by the mariner and information from other sources.</w:delText>
        </w:r>
      </w:del>
    </w:p>
    <w:bookmarkEnd w:id="149"/>
    <w:bookmarkEnd w:id="150"/>
    <w:bookmarkEnd w:id="151"/>
    <w:bookmarkEnd w:id="152"/>
    <w:bookmarkEnd w:id="153"/>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ins w:id="157" w:author="Jeff Wootton" w:date="2022-10-11T05:58:00Z">
        <w:r w:rsidR="00C152C1">
          <w:rPr>
            <w:rFonts w:cs="Arial"/>
          </w:rPr>
          <w:t xml:space="preserve">completely </w:t>
        </w:r>
      </w:ins>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3420DB">
        <w:rPr>
          <w:rFonts w:cs="Arial"/>
          <w:b/>
          <w:lang w:val="en-AU" w:eastAsia="en-GB"/>
        </w:rPr>
        <w:t>curves</w:t>
      </w:r>
      <w:r w:rsidRPr="003420DB">
        <w:rPr>
          <w:rFonts w:cs="Arial"/>
          <w:lang w:val="en-AU" w:eastAsia="en-GB"/>
        </w:rPr>
        <w:t xml:space="preserve"> that delineate the limits of the surface.</w:t>
      </w:r>
    </w:p>
    <w:p w14:paraId="3735D0D1" w14:textId="10ECAD8B" w:rsidR="00E73EDF" w:rsidRPr="003420DB" w:rsidDel="00FE1784" w:rsidRDefault="007653F1" w:rsidP="00C128E3">
      <w:pPr>
        <w:keepNext/>
        <w:keepLines/>
        <w:spacing w:after="0" w:line="240" w:lineRule="auto"/>
        <w:jc w:val="left"/>
        <w:rPr>
          <w:del w:id="158" w:author="Jeff Wootton" w:date="2022-11-30T15:36:00Z"/>
        </w:rPr>
      </w:pPr>
      <w:bookmarkStart w:id="159" w:name="_Toc348447698"/>
      <w:bookmarkStart w:id="160" w:name="_Toc346149794"/>
      <w:bookmarkStart w:id="161" w:name="_Toc368904937"/>
      <w:bookmarkStart w:id="162" w:name="_Toc412540111"/>
      <w:bookmarkStart w:id="163" w:name="_Toc439685245"/>
      <w:bookmarkStart w:id="164" w:name="_Toc392576973"/>
      <w:bookmarkStart w:id="165" w:name="_Toc346156168"/>
      <w:del w:id="166" w:author="Jeff Wootton" w:date="2022-11-30T15:36:00Z">
        <w:r w:rsidRPr="00C01D0F" w:rsidDel="00FE1784">
          <w:rPr>
            <w:b/>
          </w:rPr>
          <w:lastRenderedPageBreak/>
          <w:delText>Symbol Size</w:delText>
        </w:r>
        <w:bookmarkEnd w:id="159"/>
        <w:bookmarkEnd w:id="160"/>
        <w:bookmarkEnd w:id="161"/>
        <w:bookmarkEnd w:id="162"/>
        <w:bookmarkEnd w:id="163"/>
        <w:bookmarkEnd w:id="164"/>
        <w:bookmarkEnd w:id="165"/>
      </w:del>
    </w:p>
    <w:p w14:paraId="3279865E" w14:textId="792DB765" w:rsidR="005F185E" w:rsidRPr="00693533" w:rsidRDefault="007653F1" w:rsidP="005F185E">
      <w:pPr>
        <w:keepNext/>
        <w:keepLines/>
        <w:spacing w:after="0" w:line="240" w:lineRule="auto"/>
        <w:jc w:val="left"/>
        <w:rPr>
          <w:ins w:id="167" w:author="Jeff Wootton" w:date="2022-11-30T14:05:00Z"/>
        </w:rPr>
      </w:pPr>
      <w:del w:id="168" w:author="Jeff Wootton" w:date="2022-11-30T15:36:00Z">
        <w:r w:rsidRPr="004E17D6" w:rsidDel="00FE1784">
          <w:rPr>
            <w:rFonts w:cs="Arial"/>
          </w:rPr>
          <w:delText>The size is specified in normalized units of 0.01 mm. The minimum dimension is always more than 4 mm. This size applies to display on a standard minimum screen.</w:delText>
        </w:r>
      </w:del>
      <w:ins w:id="169" w:author="Jeff Wootton" w:date="2022-11-30T14:05:00Z">
        <w:r w:rsidR="005F185E">
          <w:rPr>
            <w:b/>
          </w:rPr>
          <w:t>System Database</w:t>
        </w:r>
      </w:ins>
    </w:p>
    <w:p w14:paraId="7B24930B" w14:textId="073A4D6D" w:rsidR="005F185E" w:rsidRPr="00693533" w:rsidRDefault="00D66E3F" w:rsidP="005F185E">
      <w:pPr>
        <w:spacing w:after="120" w:line="240" w:lineRule="auto"/>
        <w:rPr>
          <w:ins w:id="170" w:author="Jeff Wootton" w:date="2022-11-30T14:05:00Z"/>
        </w:rPr>
      </w:pPr>
      <w:ins w:id="171" w:author="Jeff Wootton" w:date="2022-12-07T00:06: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33669B84" w14:textId="4844DB1B" w:rsidR="00E73EDF" w:rsidRPr="003420DB" w:rsidDel="00FE1784" w:rsidRDefault="007653F1" w:rsidP="00C128E3">
      <w:pPr>
        <w:keepNext/>
        <w:keepLines/>
        <w:spacing w:after="0" w:line="240" w:lineRule="auto"/>
        <w:jc w:val="left"/>
        <w:rPr>
          <w:del w:id="172" w:author="Jeff Wootton" w:date="2022-11-30T15:38:00Z"/>
        </w:rPr>
      </w:pPr>
      <w:bookmarkStart w:id="173" w:name="_Toc346156170"/>
      <w:bookmarkStart w:id="174" w:name="_Toc348447700"/>
      <w:bookmarkStart w:id="175" w:name="_Toc368904939"/>
      <w:bookmarkStart w:id="176" w:name="_Toc392576975"/>
      <w:bookmarkStart w:id="177" w:name="_Toc439685247"/>
      <w:bookmarkStart w:id="178" w:name="_Toc412540113"/>
      <w:bookmarkStart w:id="179" w:name="_Toc346149796"/>
      <w:del w:id="180" w:author="Jeff Wootton" w:date="2022-11-30T15:38:00Z">
        <w:r w:rsidRPr="003420DB" w:rsidDel="00FE1784">
          <w:rPr>
            <w:b/>
          </w:rPr>
          <w:delText>Text Label</w:delText>
        </w:r>
        <w:bookmarkEnd w:id="173"/>
        <w:bookmarkEnd w:id="174"/>
        <w:bookmarkEnd w:id="175"/>
        <w:bookmarkEnd w:id="176"/>
        <w:bookmarkEnd w:id="177"/>
        <w:bookmarkEnd w:id="178"/>
        <w:bookmarkEnd w:id="179"/>
      </w:del>
    </w:p>
    <w:p w14:paraId="0268F418" w14:textId="3D01ED44" w:rsidR="00E73EDF" w:rsidRPr="003420DB" w:rsidDel="00FE1784" w:rsidRDefault="007653F1" w:rsidP="00C128E3">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del w:id="181" w:author="Jeff Wootton" w:date="2022-11-30T15:38:00Z"/>
          <w:rFonts w:cs="Arial"/>
        </w:rPr>
      </w:pPr>
      <w:del w:id="182" w:author="Jeff Wootton" w:date="2022-11-30T15:38:00Z">
        <w:r w:rsidRPr="003420DB" w:rsidDel="00FE1784">
          <w:rPr>
            <w:rFonts w:cs="Arial"/>
          </w:rPr>
          <w:delText xml:space="preserve">A textual description of a </w:delText>
        </w:r>
        <w:r w:rsidRPr="003420DB" w:rsidDel="00FE1784">
          <w:rPr>
            <w:rFonts w:cs="Arial" w:hint="eastAsia"/>
            <w:b/>
          </w:rPr>
          <w:delText>feature</w:delText>
        </w:r>
        <w:r w:rsidRPr="003420DB" w:rsidDel="00FE1784">
          <w:rPr>
            <w:rFonts w:cs="Arial"/>
          </w:rPr>
          <w:delText xml:space="preserve">. Can be formatted to include standard text as well as </w:delText>
        </w:r>
        <w:r w:rsidRPr="003420DB" w:rsidDel="00FE1784">
          <w:rPr>
            <w:rFonts w:cs="Arial"/>
            <w:b/>
          </w:rPr>
          <w:delText>feature attribute</w:delText>
        </w:r>
        <w:r w:rsidRPr="003420DB" w:rsidDel="00FE1784">
          <w:rPr>
            <w:rFonts w:cs="Arial"/>
          </w:rPr>
          <w:delText xml:space="preserve"> values. For example, light descriptions, place names etc.</w:delText>
        </w:r>
      </w:del>
    </w:p>
    <w:p w14:paraId="0F68E7BB" w14:textId="2BF0F1F5" w:rsidR="00E73EDF" w:rsidRPr="004E17D6" w:rsidDel="00FE1784" w:rsidRDefault="007653F1" w:rsidP="00C128E3">
      <w:pPr>
        <w:spacing w:after="0" w:line="240" w:lineRule="auto"/>
        <w:jc w:val="left"/>
        <w:rPr>
          <w:del w:id="183" w:author="Jeff Wootton" w:date="2022-11-30T15:38:00Z"/>
        </w:rPr>
      </w:pPr>
      <w:bookmarkStart w:id="184" w:name="_Toc346149799"/>
      <w:bookmarkStart w:id="185" w:name="_Toc346156173"/>
      <w:bookmarkStart w:id="186" w:name="_Toc392576976"/>
      <w:bookmarkStart w:id="187" w:name="_Toc412540114"/>
      <w:bookmarkStart w:id="188" w:name="_Toc439685248"/>
      <w:bookmarkStart w:id="189" w:name="_Toc348447703"/>
      <w:bookmarkStart w:id="190" w:name="_Toc368904942"/>
      <w:del w:id="191" w:author="Jeff Wootton" w:date="2022-11-30T15:38:00Z">
        <w:r w:rsidRPr="004E17D6" w:rsidDel="00FE1784">
          <w:rPr>
            <w:b/>
          </w:rPr>
          <w:delText>Transparent Fill</w:delText>
        </w:r>
        <w:bookmarkEnd w:id="184"/>
        <w:bookmarkEnd w:id="185"/>
        <w:bookmarkEnd w:id="186"/>
        <w:bookmarkEnd w:id="187"/>
        <w:bookmarkEnd w:id="188"/>
        <w:bookmarkEnd w:id="189"/>
        <w:bookmarkEnd w:id="190"/>
      </w:del>
    </w:p>
    <w:p w14:paraId="468EAE74" w14:textId="64A1D971" w:rsidR="00E73EDF" w:rsidRPr="00693533" w:rsidDel="00FE1784"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del w:id="192" w:author="Jeff Wootton" w:date="2022-11-30T15:38:00Z"/>
          <w:rFonts w:cs="Arial"/>
        </w:rPr>
      </w:pPr>
      <w:del w:id="193" w:author="Jeff Wootton" w:date="2022-11-30T15:38:00Z">
        <w:r w:rsidRPr="00693533" w:rsidDel="00FE1784">
          <w:rPr>
            <w:rFonts w:cs="Arial"/>
          </w:rPr>
          <w:delText xml:space="preserve">A method of identifying features of </w:delText>
        </w:r>
        <w:r w:rsidRPr="00693533" w:rsidDel="00FE1784">
          <w:rPr>
            <w:rFonts w:cs="Arial"/>
            <w:b/>
          </w:rPr>
          <w:delText>geometric primitive</w:delText>
        </w:r>
        <w:r w:rsidRPr="00693533" w:rsidDel="00FE1784">
          <w:rPr>
            <w:rFonts w:cs="Arial"/>
          </w:rPr>
          <w:delText xml:space="preserve"> </w:delText>
        </w:r>
        <w:r w:rsidRPr="00693533" w:rsidDel="00FE1784">
          <w:rPr>
            <w:rFonts w:cs="Arial"/>
            <w:b/>
          </w:rPr>
          <w:delText>surface</w:delText>
        </w:r>
        <w:r w:rsidRPr="00693533" w:rsidDel="00FE1784">
          <w:rPr>
            <w:rFonts w:cs="Arial"/>
          </w:rPr>
          <w:delText xml:space="preserve"> by covering a given percentage of each 4 pixel square with the fill colour, leaving the remainder "transparent".</w:delText>
        </w:r>
        <w:r w:rsidR="00953516" w:rsidRPr="00693533" w:rsidDel="00FE1784">
          <w:rPr>
            <w:rFonts w:cs="Arial"/>
          </w:rPr>
          <w:delText xml:space="preserve"> </w:delText>
        </w:r>
        <w:r w:rsidRPr="00693533" w:rsidDel="00FE1784">
          <w:rPr>
            <w:rFonts w:cs="Arial"/>
          </w:rPr>
          <w:delText>Used to ensure the information underneath shows through.</w:delText>
        </w:r>
      </w:del>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ins w:id="194" w:author="Jeff Wootton" w:date="2022-07-12T13:31:00Z"/>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ins w:id="195" w:author="Jeff Wootton" w:date="2022-07-12T13:31:00Z"/>
          <w:b/>
          <w:lang w:val="en-AU" w:eastAsia="en-GB"/>
        </w:rPr>
      </w:pPr>
      <w:ins w:id="196" w:author="Jeff Wootton" w:date="2022-07-12T13:31:00Z">
        <w:r>
          <w:rPr>
            <w:b/>
            <w:lang w:val="en-AU" w:eastAsia="en-GB"/>
          </w:rPr>
          <w:t>Viewing Scale</w:t>
        </w:r>
      </w:ins>
    </w:p>
    <w:p w14:paraId="4D52E180" w14:textId="43D40ABB" w:rsidR="00376255" w:rsidRPr="00376255" w:rsidRDefault="00376255" w:rsidP="00376255">
      <w:pPr>
        <w:tabs>
          <w:tab w:val="left" w:pos="2811"/>
        </w:tabs>
        <w:spacing w:after="120" w:line="240" w:lineRule="auto"/>
        <w:rPr>
          <w:ins w:id="197" w:author="Jeff Wootton" w:date="2022-07-12T13:31:00Z"/>
          <w:b/>
          <w:lang w:val="en-AU"/>
        </w:rPr>
      </w:pPr>
      <w:ins w:id="198" w:author="Jeff Wootton" w:date="2022-07-12T13:32:00Z">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ins>
    </w:p>
    <w:p w14:paraId="0808D68B" w14:textId="5F317C07" w:rsidR="00376255" w:rsidRPr="003420DB" w:rsidDel="00376255" w:rsidRDefault="00376255" w:rsidP="00C128E3">
      <w:pPr>
        <w:tabs>
          <w:tab w:val="left" w:pos="2811"/>
        </w:tabs>
        <w:spacing w:after="120" w:line="240" w:lineRule="auto"/>
        <w:rPr>
          <w:del w:id="199" w:author="Jeff Wootton" w:date="2022-07-12T13:31:00Z"/>
          <w:lang w:val="en-AU"/>
        </w:rPr>
      </w:pPr>
    </w:p>
    <w:p w14:paraId="6AC7677D" w14:textId="77777777" w:rsidR="00E73EDF" w:rsidRPr="003420DB" w:rsidRDefault="007653F1" w:rsidP="00C128E3">
      <w:pPr>
        <w:spacing w:after="0" w:line="240" w:lineRule="auto"/>
        <w:jc w:val="left"/>
      </w:pPr>
      <w:bookmarkStart w:id="200" w:name="_Toc368904945"/>
      <w:bookmarkStart w:id="201" w:name="_Toc392576977"/>
      <w:bookmarkStart w:id="202" w:name="_Toc412540115"/>
      <w:bookmarkStart w:id="203" w:name="_Toc439685249"/>
      <w:r w:rsidRPr="003420DB">
        <w:rPr>
          <w:b/>
        </w:rPr>
        <w:t>Warning</w:t>
      </w:r>
      <w:bookmarkEnd w:id="200"/>
      <w:bookmarkEnd w:id="201"/>
      <w:bookmarkEnd w:id="202"/>
      <w:bookmarkEnd w:id="203"/>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04" w:name="_Toc515440315"/>
      <w:bookmarkStart w:id="205" w:name="_Toc517858824"/>
      <w:bookmarkStart w:id="206" w:name="_Toc519859064"/>
      <w:bookmarkStart w:id="207" w:name="_Toc521495108"/>
      <w:bookmarkStart w:id="208" w:name="_Toc439685250"/>
      <w:bookmarkStart w:id="209" w:name="_Toc225648276"/>
      <w:bookmarkStart w:id="210" w:name="_Toc225065133"/>
      <w:bookmarkStart w:id="211" w:name="_Toc121374404"/>
      <w:bookmarkEnd w:id="204"/>
      <w:bookmarkEnd w:id="205"/>
      <w:bookmarkEnd w:id="206"/>
      <w:bookmarkEnd w:id="207"/>
      <w:r w:rsidRPr="00475FB7">
        <w:t>Abbreviations</w:t>
      </w:r>
      <w:bookmarkEnd w:id="208"/>
      <w:bookmarkEnd w:id="209"/>
      <w:bookmarkEnd w:id="210"/>
      <w:bookmarkEnd w:id="211"/>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Pr="00693533" w:rsidRDefault="001B27C9" w:rsidP="00C128E3">
      <w:pPr>
        <w:spacing w:after="120" w:line="240" w:lineRule="auto"/>
      </w:pPr>
      <w:r w:rsidRPr="00693533">
        <w:t>ENC</w:t>
      </w:r>
      <w:r w:rsidRPr="00693533">
        <w:tab/>
      </w:r>
      <w:r w:rsidRPr="00693533">
        <w:tab/>
        <w:t>Electronic Navigational Chart</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1E1343F6" w14:textId="4FE8AAD2" w:rsidR="00E73EDF" w:rsidRPr="003420DB" w:rsidDel="00D62149" w:rsidRDefault="007653F1" w:rsidP="00C128E3">
      <w:pPr>
        <w:spacing w:after="120" w:line="240" w:lineRule="auto"/>
        <w:rPr>
          <w:del w:id="212" w:author="Jeff Wootton" w:date="2022-11-30T14:10:00Z"/>
        </w:rPr>
      </w:pPr>
      <w:del w:id="213" w:author="Jeff Wootton" w:date="2022-11-30T14:10:00Z">
        <w:r w:rsidRPr="003420DB" w:rsidDel="00D62149">
          <w:delText>SENC</w:delText>
        </w:r>
        <w:r w:rsidRPr="003420DB" w:rsidDel="00D62149">
          <w:tab/>
        </w:r>
        <w:r w:rsidRPr="003420DB" w:rsidDel="00D62149">
          <w:tab/>
          <w:delText>System Electronic Navigational Chart</w:delText>
        </w:r>
      </w:del>
    </w:p>
    <w:p w14:paraId="6422FC26" w14:textId="77777777" w:rsidR="00E73EDF" w:rsidRPr="003420DB" w:rsidRDefault="007653F1" w:rsidP="00C128E3">
      <w:pPr>
        <w:spacing w:after="120" w:line="240" w:lineRule="auto"/>
      </w:pPr>
      <w:r w:rsidRPr="003420DB">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878DFC6" w:rsidR="00147E47" w:rsidRPr="003420DB" w:rsidRDefault="00147E47" w:rsidP="00C128E3">
      <w:pPr>
        <w:spacing w:after="120" w:line="240" w:lineRule="auto"/>
      </w:pPr>
      <w:r w:rsidRPr="003420DB">
        <w:t>S-101PT</w:t>
      </w:r>
      <w:r w:rsidRPr="003420DB">
        <w:ta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77777777" w:rsidR="00283FB5" w:rsidRPr="003420DB" w:rsidRDefault="00283FB5" w:rsidP="00C128E3">
      <w:pPr>
        <w:spacing w:after="120" w:line="240" w:lineRule="auto"/>
      </w:pPr>
    </w:p>
    <w:p w14:paraId="291925D7" w14:textId="3FCF5928" w:rsidR="00E73EDF" w:rsidRPr="00E07D00" w:rsidRDefault="00C11CC2" w:rsidP="00C128E3">
      <w:pPr>
        <w:pStyle w:val="Heading2"/>
        <w:tabs>
          <w:tab w:val="clear" w:pos="540"/>
          <w:tab w:val="clear" w:pos="700"/>
          <w:tab w:val="left" w:pos="709"/>
        </w:tabs>
        <w:spacing w:before="120" w:after="200" w:line="240" w:lineRule="auto"/>
        <w:ind w:left="709" w:hanging="709"/>
      </w:pPr>
      <w:bookmarkStart w:id="214" w:name="_Toc517858826"/>
      <w:bookmarkStart w:id="215" w:name="_Toc519859066"/>
      <w:bookmarkStart w:id="216" w:name="_Toc521495110"/>
      <w:bookmarkStart w:id="217" w:name="_Toc225648277"/>
      <w:bookmarkStart w:id="218" w:name="_Toc225065134"/>
      <w:bookmarkStart w:id="219" w:name="_Toc439685251"/>
      <w:bookmarkStart w:id="220" w:name="_Toc121374405"/>
      <w:bookmarkEnd w:id="214"/>
      <w:bookmarkEnd w:id="215"/>
      <w:bookmarkEnd w:id="216"/>
      <w:ins w:id="221" w:author="Teh Stand" w:date="2022-06-10T08:52:00Z">
        <w:r>
          <w:t xml:space="preserve">General </w:t>
        </w:r>
      </w:ins>
      <w:r w:rsidR="007653F1" w:rsidRPr="00E07D00">
        <w:t xml:space="preserve">S-101 </w:t>
      </w:r>
      <w:del w:id="222" w:author="Teh Stand" w:date="2022-06-10T08:53:00Z">
        <w:r w:rsidDel="00C11CC2">
          <w:delText>g</w:delText>
        </w:r>
        <w:r w:rsidR="007653F1" w:rsidRPr="00E07D00" w:rsidDel="00C11CC2">
          <w:delText xml:space="preserve">eneral </w:delText>
        </w:r>
      </w:del>
      <w:r>
        <w:t>d</w:t>
      </w:r>
      <w:r w:rsidR="007653F1" w:rsidRPr="00E07D00">
        <w:t xml:space="preserve">ata </w:t>
      </w:r>
      <w:r>
        <w:t>p</w:t>
      </w:r>
      <w:r w:rsidR="007653F1" w:rsidRPr="00E07D00">
        <w:t xml:space="preserve">roduct </w:t>
      </w:r>
      <w:r>
        <w:t>d</w:t>
      </w:r>
      <w:r w:rsidR="007653F1" w:rsidRPr="00E07D00">
        <w:t>escription</w:t>
      </w:r>
      <w:bookmarkEnd w:id="217"/>
      <w:bookmarkEnd w:id="218"/>
      <w:bookmarkEnd w:id="219"/>
      <w:bookmarkEnd w:id="220"/>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 xml:space="preserve">for use within an Electronic Chart Display and Information System (ECDIS) to meet International Maritime Organization (IMO) and </w:t>
      </w:r>
      <w:r w:rsidRPr="00693533">
        <w:lastRenderedPageBreak/>
        <w:t>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23" w:name="_Toc439685252"/>
      <w:bookmarkStart w:id="224" w:name="_Toc121374406"/>
      <w:r w:rsidRPr="004E17D6">
        <w:t xml:space="preserve">Data </w:t>
      </w:r>
      <w:r w:rsidR="00F564D2">
        <w:t>P</w:t>
      </w:r>
      <w:r w:rsidR="00F564D2" w:rsidRPr="004E17D6">
        <w:t xml:space="preserve">roduct </w:t>
      </w:r>
      <w:r w:rsidR="00F564D2">
        <w:t>S</w:t>
      </w:r>
      <w:r w:rsidR="00F564D2" w:rsidRPr="004E17D6">
        <w:t xml:space="preserve">pecification </w:t>
      </w:r>
      <w:bookmarkEnd w:id="223"/>
      <w:r w:rsidR="00C11CC2">
        <w:t>m</w:t>
      </w:r>
      <w:r w:rsidR="00F564D2" w:rsidRPr="004E17D6">
        <w:t>etadata</w:t>
      </w:r>
      <w:bookmarkEnd w:id="224"/>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1DC9CB9"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ins w:id="225" w:author="Thomas Richardson" w:date="2022-05-23T20:48:00Z">
        <w:r w:rsidR="00A3264E">
          <w:t>5</w:t>
        </w:r>
      </w:ins>
      <w:del w:id="226" w:author="Thomas Richardson" w:date="2022-05-23T20:48:00Z">
        <w:r w:rsidRPr="00693533" w:rsidDel="00A3264E">
          <w:delText>4</w:delText>
        </w:r>
      </w:del>
      <w:r w:rsidRPr="00693533">
        <w:t>.0.0</w:t>
      </w:r>
    </w:p>
    <w:p w14:paraId="40350BEB" w14:textId="74F60FDE" w:rsidR="00E73EDF" w:rsidRPr="003420DB" w:rsidRDefault="007653F1" w:rsidP="00C128E3">
      <w:pPr>
        <w:spacing w:after="120" w:line="240" w:lineRule="auto"/>
      </w:pPr>
      <w:r w:rsidRPr="00693533">
        <w:rPr>
          <w:b/>
          <w:sz w:val="22"/>
        </w:rPr>
        <w:t>S-101 Version:</w:t>
      </w:r>
      <w:r w:rsidRPr="00693533">
        <w:t xml:space="preserve"> </w:t>
      </w:r>
      <w:r w:rsidRPr="00693533">
        <w:tab/>
        <w:t>1.</w:t>
      </w:r>
      <w:ins w:id="227" w:author="Thomas Richardson" w:date="2022-05-23T20:48:00Z">
        <w:r w:rsidR="00A3264E">
          <w:t>1</w:t>
        </w:r>
      </w:ins>
      <w:del w:id="228" w:author="Thomas Richardson" w:date="2022-05-23T20:48:00Z">
        <w:r w:rsidRPr="00693533" w:rsidDel="00A3264E">
          <w:delText>0</w:delText>
        </w:r>
      </w:del>
      <w:r w:rsidRPr="00693533">
        <w:t xml:space="preserve">.0 </w:t>
      </w:r>
    </w:p>
    <w:p w14:paraId="4E17074B" w14:textId="4B071C40"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r w:rsidR="00076399">
        <w:t>March</w:t>
      </w:r>
      <w:r w:rsidRPr="00E046B0">
        <w:t xml:space="preserve"> </w:t>
      </w:r>
      <w:del w:id="229" w:author="Teh Stand" w:date="2022-12-09T14:52:00Z">
        <w:r w:rsidRPr="00E046B0" w:rsidDel="00076399">
          <w:delText>2018</w:delText>
        </w:r>
      </w:del>
      <w:ins w:id="230" w:author="Teh Stand" w:date="2022-12-09T14:52:00Z">
        <w:r w:rsidR="00076399" w:rsidRPr="00E046B0">
          <w:t>20</w:t>
        </w:r>
        <w:r w:rsidR="00076399">
          <w:t>23</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93533" w:rsidRDefault="007653F1" w:rsidP="00C128E3">
      <w:pPr>
        <w:widowControl w:val="0"/>
        <w:spacing w:after="0" w:line="240" w:lineRule="auto"/>
        <w:ind w:left="1360" w:firstLine="340"/>
        <w:jc w:val="left"/>
      </w:pPr>
      <w:r w:rsidRPr="00693533">
        <w:t>4</w:t>
      </w:r>
      <w:ins w:id="231" w:author="Teh Stand" w:date="2019-02-19T08:54:00Z">
        <w:r w:rsidR="008E3218">
          <w:t>b</w:t>
        </w:r>
      </w:ins>
      <w:r w:rsidRPr="00693533">
        <w:t xml:space="preserve"> Quai Antoine 1er</w:t>
      </w:r>
    </w:p>
    <w:p w14:paraId="2BC88522" w14:textId="77777777" w:rsidR="00E73EDF" w:rsidRPr="00693533" w:rsidRDefault="007653F1" w:rsidP="00C128E3">
      <w:pPr>
        <w:widowControl w:val="0"/>
        <w:spacing w:after="0" w:line="240" w:lineRule="auto"/>
        <w:ind w:left="1360" w:firstLine="340"/>
        <w:jc w:val="left"/>
      </w:pPr>
      <w:r w:rsidRPr="00693533">
        <w:t>B.P. 445</w:t>
      </w:r>
    </w:p>
    <w:p w14:paraId="46A82B23" w14:textId="77777777" w:rsidR="00E73EDF" w:rsidRDefault="007653F1" w:rsidP="00C128E3">
      <w:pPr>
        <w:widowControl w:val="0"/>
        <w:spacing w:after="0" w:line="240" w:lineRule="auto"/>
        <w:ind w:left="1700"/>
        <w:jc w:val="left"/>
        <w:rPr>
          <w:ins w:id="232" w:author="Teh Stand" w:date="2019-02-19T08:54:00Z"/>
        </w:rPr>
      </w:pPr>
      <w:r w:rsidRPr="00693533">
        <w:t>MC 98011 MONACO CEDEX</w:t>
      </w:r>
      <w:r w:rsidRPr="00693533">
        <w:br/>
        <w:t>Telephone: +377 93 10 81 00</w:t>
      </w:r>
      <w:r w:rsidRPr="00693533">
        <w:br/>
        <w:t>Fax: + 377 93 10 81 40</w:t>
      </w:r>
    </w:p>
    <w:p w14:paraId="441C5CBB" w14:textId="0536B572" w:rsidR="008E3218" w:rsidRPr="00693533" w:rsidRDefault="008E3218" w:rsidP="00C128E3">
      <w:pPr>
        <w:widowControl w:val="0"/>
        <w:spacing w:line="240" w:lineRule="auto"/>
        <w:ind w:left="1700"/>
        <w:jc w:val="left"/>
      </w:pPr>
      <w:ins w:id="233" w:author="Teh Stand" w:date="2019-02-19T08:54:00Z">
        <w:r>
          <w:t xml:space="preserve">Email: </w:t>
        </w:r>
      </w:ins>
      <w:ins w:id="234" w:author="Teh Stand" w:date="2019-02-19T08:55:00Z">
        <w:r>
          <w:fldChar w:fldCharType="begin"/>
        </w:r>
        <w:r>
          <w:instrText xml:space="preserve"> HYPERLINK "mailto:</w:instrText>
        </w:r>
      </w:ins>
      <w:ins w:id="235" w:author="Teh Stand" w:date="2019-02-19T08:54:00Z">
        <w:r>
          <w:instrText>info@iho.int</w:instrText>
        </w:r>
      </w:ins>
      <w:ins w:id="236" w:author="Teh Stand" w:date="2019-02-19T08:55:00Z">
        <w:r>
          <w:instrText xml:space="preserve">" </w:instrText>
        </w:r>
        <w:r>
          <w:fldChar w:fldCharType="separate"/>
        </w:r>
      </w:ins>
      <w:ins w:id="237" w:author="Teh Stand" w:date="2019-02-19T08:54:00Z">
        <w:r w:rsidRPr="00200AF1">
          <w:rPr>
            <w:rStyle w:val="Hyperlink"/>
            <w:lang w:val="en-GB"/>
          </w:rPr>
          <w:t>info@iho.int</w:t>
        </w:r>
      </w:ins>
      <w:ins w:id="238" w:author="Teh Stand" w:date="2019-02-19T08:55:00Z">
        <w:r>
          <w:fldChar w:fldCharType="end"/>
        </w:r>
      </w:ins>
      <w:ins w:id="239" w:author="Teh Stand" w:date="2019-02-19T08:54:00Z">
        <w:r>
          <w:t xml:space="preserve"> </w:t>
        </w:r>
      </w:ins>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3"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66DB209"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w:t>
      </w:r>
      <w:del w:id="240" w:author="Teh Stand" w:date="2019-03-12T14:20:00Z">
        <w:r w:rsidRPr="00693533" w:rsidDel="00466645">
          <w:rPr>
            <w:rFonts w:eastAsia="Times New Roman" w:cs="Arial"/>
            <w:lang w:eastAsia="en-GB"/>
          </w:rPr>
          <w:delText xml:space="preserve">Technical </w:delText>
        </w:r>
      </w:del>
      <w:r w:rsidRPr="00693533">
        <w:rPr>
          <w:rFonts w:eastAsia="Times New Roman" w:cs="Arial"/>
          <w:lang w:eastAsia="en-GB"/>
        </w:rPr>
        <w:t>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41" w:name="_Toc439685253"/>
      <w:bookmarkStart w:id="242" w:name="_Toc121374407"/>
      <w:r w:rsidRPr="00693533">
        <w:rPr>
          <w:lang w:val="en-US" w:eastAsia="en-US"/>
        </w:rPr>
        <w:lastRenderedPageBreak/>
        <w:t xml:space="preserve">IHO Product Specification </w:t>
      </w:r>
      <w:r w:rsidR="002A15B8">
        <w:rPr>
          <w:lang w:val="en-US" w:eastAsia="en-US"/>
        </w:rPr>
        <w:t>m</w:t>
      </w:r>
      <w:r w:rsidRPr="00693533">
        <w:rPr>
          <w:lang w:val="en-US" w:eastAsia="en-US"/>
        </w:rPr>
        <w:t>aintenance</w:t>
      </w:r>
      <w:bookmarkEnd w:id="241"/>
      <w:bookmarkEnd w:id="242"/>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3" w:name="_Toc121374408"/>
      <w:r w:rsidRPr="00693533">
        <w:rPr>
          <w:lang w:val="en-US" w:eastAsia="en-US"/>
        </w:rPr>
        <w:t>Introduction</w:t>
      </w:r>
      <w:bookmarkEnd w:id="243"/>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4" w:name="_Toc121374409"/>
      <w:r w:rsidRPr="00693533">
        <w:rPr>
          <w:lang w:val="en-US" w:eastAsia="en-US"/>
        </w:rPr>
        <w:t>New Edition</w:t>
      </w:r>
      <w:bookmarkEnd w:id="244"/>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5" w:name="_Toc121374410"/>
      <w:r w:rsidRPr="00E046B0">
        <w:rPr>
          <w:lang w:val="en-US" w:eastAsia="en-US"/>
        </w:rPr>
        <w:t>Revision</w:t>
      </w:r>
      <w:bookmarkEnd w:id="245"/>
      <w:del w:id="246" w:author="Teh Stand" w:date="2019-02-19T09:14:00Z">
        <w:r w:rsidRPr="00E046B0" w:rsidDel="008E3218">
          <w:rPr>
            <w:lang w:val="en-US" w:eastAsia="en-US"/>
          </w:rPr>
          <w:delText>s</w:delText>
        </w:r>
      </w:del>
    </w:p>
    <w:p w14:paraId="5478A8EC" w14:textId="50C1FE55"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w:t>
      </w:r>
      <w:del w:id="247" w:author="Jeff Wootton" w:date="2022-10-12T04:54:00Z">
        <w:r w:rsidRPr="00E046B0" w:rsidDel="00314E1C">
          <w:rPr>
            <w:rFonts w:cs="Arial"/>
            <w:szCs w:val="22"/>
            <w:lang w:val="en-US" w:eastAsia="en-US"/>
          </w:rPr>
          <w:delText xml:space="preserve">corrections </w:delText>
        </w:r>
      </w:del>
      <w:r w:rsidRPr="00E046B0">
        <w:rPr>
          <w:rFonts w:cs="Arial"/>
          <w:szCs w:val="22"/>
          <w:lang w:val="en-US" w:eastAsia="en-US"/>
        </w:rPr>
        <w:t xml:space="preserve">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8" w:name="_Toc121374411"/>
      <w:r w:rsidRPr="00E046B0">
        <w:rPr>
          <w:lang w:val="en-US" w:eastAsia="en-US"/>
        </w:rPr>
        <w:t>Clarification</w:t>
      </w:r>
      <w:bookmarkEnd w:id="248"/>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49" w:name="_Toc121374412"/>
      <w:r w:rsidRPr="004E17D6">
        <w:t xml:space="preserve">Version </w:t>
      </w:r>
      <w:r w:rsidR="00456219">
        <w:t>n</w:t>
      </w:r>
      <w:r w:rsidRPr="004E17D6">
        <w:t>umbers</w:t>
      </w:r>
      <w:bookmarkEnd w:id="249"/>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Clarifications denoted as n.n.</w:t>
      </w:r>
      <w:r w:rsidRPr="00693533">
        <w:rPr>
          <w:b/>
          <w:sz w:val="28"/>
        </w:rPr>
        <w:t>n</w:t>
      </w:r>
    </w:p>
    <w:p w14:paraId="52A0F5DF" w14:textId="77777777" w:rsidR="00E73EDF" w:rsidRPr="00693533" w:rsidRDefault="00E73EDF" w:rsidP="00C128E3">
      <w:pPr>
        <w:spacing w:after="120" w:line="240" w:lineRule="auto"/>
      </w:pPr>
    </w:p>
    <w:p w14:paraId="040543C2" w14:textId="77777777" w:rsidR="00E73EDF" w:rsidRPr="00693533" w:rsidRDefault="007653F1" w:rsidP="00C128E3">
      <w:pPr>
        <w:pStyle w:val="Heading1"/>
        <w:tabs>
          <w:tab w:val="clear" w:pos="400"/>
        </w:tabs>
        <w:spacing w:before="120" w:after="200" w:line="240" w:lineRule="auto"/>
        <w:ind w:left="567" w:hanging="567"/>
      </w:pPr>
      <w:bookmarkStart w:id="250" w:name="_Toc121374413"/>
      <w:bookmarkStart w:id="251" w:name="_Toc225648278"/>
      <w:bookmarkStart w:id="252" w:name="_Toc225065135"/>
      <w:bookmarkStart w:id="253" w:name="_Toc439685254"/>
      <w:r w:rsidRPr="00693533">
        <w:t>Specification Scope</w:t>
      </w:r>
      <w:bookmarkEnd w:id="250"/>
      <w:del w:id="254" w:author="Teh Stand" w:date="2019-02-19T09:36:00Z">
        <w:r w:rsidRPr="00693533" w:rsidDel="001D63F0">
          <w:delText>s</w:delText>
        </w:r>
      </w:del>
      <w:bookmarkEnd w:id="251"/>
      <w:bookmarkEnd w:id="252"/>
      <w:bookmarkEnd w:id="253"/>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ins w:id="255" w:author="Teh Stand" w:date="2019-03-08T11:27:00Z">
        <w:r w:rsidR="008B6A7E">
          <w:t xml:space="preserve"> </w:t>
        </w:r>
      </w:ins>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56" w:name="_Toc225065136"/>
      <w:bookmarkStart w:id="257" w:name="_Toc225648279"/>
      <w:bookmarkStart w:id="258" w:name="_Toc439685255"/>
      <w:bookmarkStart w:id="259" w:name="_Toc121374414"/>
      <w:r w:rsidRPr="00693533">
        <w:t xml:space="preserve">Dataset </w:t>
      </w:r>
      <w:bookmarkEnd w:id="256"/>
      <w:bookmarkEnd w:id="257"/>
      <w:r w:rsidRPr="00693533">
        <w:t>Identification</w:t>
      </w:r>
      <w:bookmarkEnd w:id="258"/>
      <w:bookmarkEnd w:id="259"/>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B87A278"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del w:id="260" w:author="Jeff Wootton" w:date="2022-11-23T13:58:00Z">
        <w:r w:rsidRPr="00693533" w:rsidDel="009677F2">
          <w:delText xml:space="preserve">S-101 </w:delText>
        </w:r>
      </w:del>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 xml:space="preserve">pecification contains all the information necessary to enable Hydrographic </w:t>
      </w:r>
      <w:r w:rsidRPr="00693533">
        <w:lastRenderedPageBreak/>
        <w:t>Offi</w:t>
      </w:r>
      <w:r w:rsidR="004C7DE3">
        <w:t>ces to produce a consistent ENC;</w:t>
      </w:r>
      <w:r w:rsidRPr="00693533">
        <w:t xml:space="preserve"> and manufacturers to use that data </w:t>
      </w:r>
      <w:del w:id="261" w:author="Jeff Wootton" w:date="2022-11-23T14:02:00Z">
        <w:r w:rsidRPr="00693533" w:rsidDel="009677F2">
          <w:delText xml:space="preserve">efficiently </w:delText>
        </w:r>
      </w:del>
      <w:r w:rsidRPr="00693533">
        <w:t>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-1 MD_TopicCategory</w:t>
      </w:r>
      <w:r w:rsidRPr="00E046B0">
        <w:t>Code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0C799B4B"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maximum display scale. Each </w:t>
      </w:r>
      <w:r w:rsidRPr="00693533">
        <w:rPr>
          <w:b/>
        </w:rPr>
        <w:t>Data Coverage</w:t>
      </w:r>
      <w:r w:rsidRPr="00693533">
        <w:t xml:space="preserve"> </w:t>
      </w:r>
      <w:r w:rsidR="000F66B6">
        <w:t xml:space="preserve">feature </w:t>
      </w:r>
      <w:r w:rsidRPr="00693533">
        <w:t xml:space="preserve">must also carry a value for minimum display scale. Values must be taken from the following </w:t>
      </w:r>
      <w:r w:rsidR="004C7DE3">
        <w:t>T</w:t>
      </w:r>
      <w:r w:rsidRPr="00693533">
        <w:t>able:</w:t>
      </w:r>
    </w:p>
    <w:p w14:paraId="6DB4890C" w14:textId="1F5B1B34" w:rsidR="004C7DE3" w:rsidRPr="007F078C" w:rsidRDefault="004C7DE3" w:rsidP="00C128E3">
      <w:pPr>
        <w:pStyle w:val="Caption"/>
        <w:spacing w:line="240" w:lineRule="auto"/>
        <w:jc w:val="center"/>
        <w:rPr>
          <w:sz w:val="18"/>
          <w:szCs w:val="18"/>
        </w:rPr>
      </w:pPr>
      <w:r w:rsidRPr="007F078C">
        <w:rPr>
          <w:sz w:val="18"/>
          <w:szCs w:val="18"/>
        </w:rPr>
        <w:t xml:space="preserve">Table </w:t>
      </w:r>
      <w:ins w:id="262" w:author="Teh Stand" w:date="2022-06-10T09:14:00Z">
        <w:r w:rsidRPr="007F078C">
          <w:rPr>
            <w:sz w:val="18"/>
            <w:szCs w:val="18"/>
          </w:rPr>
          <w:t>3-</w:t>
        </w:r>
      </w:ins>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ins w:id="263" w:author="Teh Stand" w:date="2022-12-08T10:55:00Z">
        <w:r w:rsidR="00FC3676">
          <w:rPr>
            <w:noProof/>
            <w:sz w:val="18"/>
            <w:szCs w:val="18"/>
          </w:rPr>
          <w:t>1</w:t>
        </w:r>
      </w:ins>
      <w:del w:id="264" w:author="Teh Stand" w:date="2022-10-17T10:16:00Z">
        <w:r w:rsidRPr="007F078C" w:rsidDel="00712AB1">
          <w:rPr>
            <w:noProof/>
            <w:sz w:val="18"/>
            <w:szCs w:val="18"/>
          </w:rPr>
          <w:delText>1</w:delText>
        </w:r>
      </w:del>
      <w:r w:rsidRPr="007F078C">
        <w:rPr>
          <w:sz w:val="18"/>
          <w:szCs w:val="18"/>
        </w:rPr>
        <w:fldChar w:fldCharType="end"/>
      </w:r>
      <w:r w:rsidRPr="007F078C">
        <w:rPr>
          <w:sz w:val="18"/>
          <w:szCs w:val="18"/>
        </w:rPr>
        <w:t xml:space="preserve"> – ENC Minimum Display and Maximum Display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77777777" w:rsidR="00E73EDF" w:rsidRPr="00693533" w:rsidRDefault="007653F1" w:rsidP="00C128E3">
            <w:pPr>
              <w:pStyle w:val="Tabletext9"/>
              <w:spacing w:line="240" w:lineRule="auto"/>
            </w:pPr>
            <w:r w:rsidRPr="00693533">
              <w:t>NULL (only allowed on minimum display scale where the maximum display scale = 10,000,000)</w:t>
            </w:r>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72975E8F" w:rsidR="00E73EDF" w:rsidRPr="00693533" w:rsidRDefault="007653F1" w:rsidP="00C128E3">
            <w:pPr>
              <w:pStyle w:val="Tabletext9"/>
              <w:keepNext/>
              <w:spacing w:line="240" w:lineRule="auto"/>
            </w:pPr>
            <w:r w:rsidRPr="00693533">
              <w:t>1:1,000</w:t>
            </w:r>
            <w:ins w:id="265" w:author="Jeff Wootton" w:date="2022-12-07T02:28:00Z">
              <w:r w:rsidR="00E33502">
                <w:t xml:space="preserve"> (only allowed on maximum display scale)</w:t>
              </w:r>
            </w:ins>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ins w:id="266" w:author="Teh Stand" w:date="2022-06-10T09:16:00Z">
        <w:r>
          <w:t xml:space="preserve">1) </w:t>
        </w:r>
      </w:ins>
      <w:r w:rsidR="007653F1" w:rsidRPr="00693533">
        <w:t>Unclassified</w:t>
      </w:r>
      <w:ins w:id="267" w:author="Teh Stand" w:date="2022-06-10T09:16:00Z">
        <w:r>
          <w:t>;</w:t>
        </w:r>
      </w:ins>
    </w:p>
    <w:p w14:paraId="71F1532B" w14:textId="230AEF80" w:rsidR="00E73EDF" w:rsidRPr="00693533" w:rsidRDefault="00762607" w:rsidP="00C128E3">
      <w:pPr>
        <w:autoSpaceDE w:val="0"/>
        <w:autoSpaceDN w:val="0"/>
        <w:adjustRightInd w:val="0"/>
        <w:spacing w:after="0" w:line="240" w:lineRule="auto"/>
        <w:ind w:left="3686" w:hanging="2"/>
      </w:pPr>
      <w:ins w:id="268" w:author="Teh Stand" w:date="2022-06-10T09:17:00Z">
        <w:r>
          <w:t xml:space="preserve">2) </w:t>
        </w:r>
      </w:ins>
      <w:r w:rsidR="007653F1" w:rsidRPr="00693533">
        <w:t>Restricted</w:t>
      </w:r>
      <w:ins w:id="269" w:author="Teh Stand" w:date="2022-06-10T09:16:00Z">
        <w:r>
          <w:t>;</w:t>
        </w:r>
      </w:ins>
    </w:p>
    <w:p w14:paraId="5210997F" w14:textId="7592C5FB" w:rsidR="00E73EDF" w:rsidRPr="00693533" w:rsidRDefault="00762607" w:rsidP="00C128E3">
      <w:pPr>
        <w:autoSpaceDE w:val="0"/>
        <w:autoSpaceDN w:val="0"/>
        <w:adjustRightInd w:val="0"/>
        <w:spacing w:after="0" w:line="240" w:lineRule="auto"/>
        <w:ind w:left="3686" w:hanging="2"/>
      </w:pPr>
      <w:ins w:id="270" w:author="Teh Stand" w:date="2022-06-10T09:17:00Z">
        <w:r>
          <w:t xml:space="preserve">3) </w:t>
        </w:r>
      </w:ins>
      <w:r w:rsidR="007653F1" w:rsidRPr="00693533">
        <w:t>Confidential</w:t>
      </w:r>
      <w:ins w:id="271" w:author="Teh Stand" w:date="2022-06-10T09:16:00Z">
        <w:r>
          <w:t>;</w:t>
        </w:r>
      </w:ins>
    </w:p>
    <w:p w14:paraId="61DD8729" w14:textId="1AC22F23" w:rsidR="00E73EDF" w:rsidRPr="00693533" w:rsidRDefault="00762607" w:rsidP="00C128E3">
      <w:pPr>
        <w:autoSpaceDE w:val="0"/>
        <w:autoSpaceDN w:val="0"/>
        <w:adjustRightInd w:val="0"/>
        <w:spacing w:after="0" w:line="240" w:lineRule="auto"/>
        <w:ind w:left="3686" w:hanging="2"/>
      </w:pPr>
      <w:ins w:id="272" w:author="Teh Stand" w:date="2022-06-10T09:17:00Z">
        <w:r>
          <w:t xml:space="preserve">4) </w:t>
        </w:r>
      </w:ins>
      <w:r w:rsidR="007653F1" w:rsidRPr="00693533">
        <w:t>Secret</w:t>
      </w:r>
      <w:ins w:id="273" w:author="Teh Stand" w:date="2022-06-10T09:16:00Z">
        <w:r>
          <w:t>;</w:t>
        </w:r>
      </w:ins>
    </w:p>
    <w:p w14:paraId="0A970A90" w14:textId="26971C6C" w:rsidR="00E73EDF" w:rsidRDefault="00762607" w:rsidP="00C128E3">
      <w:pPr>
        <w:autoSpaceDE w:val="0"/>
        <w:autoSpaceDN w:val="0"/>
        <w:adjustRightInd w:val="0"/>
        <w:spacing w:after="0" w:line="240" w:lineRule="auto"/>
        <w:ind w:left="3686" w:hanging="2"/>
      </w:pPr>
      <w:ins w:id="274" w:author="Teh Stand" w:date="2022-06-10T09:17:00Z">
        <w:r>
          <w:t xml:space="preserve">5) </w:t>
        </w:r>
      </w:ins>
      <w:r w:rsidR="007653F1" w:rsidRPr="00693533">
        <w:t>Top Secret</w:t>
      </w:r>
      <w:ins w:id="275" w:author="Teh Stand" w:date="2022-06-10T09:16:00Z">
        <w:r>
          <w:t>;</w:t>
        </w:r>
      </w:ins>
    </w:p>
    <w:p w14:paraId="764EE580" w14:textId="0E2A1263" w:rsidR="00753E8D" w:rsidRDefault="00762607" w:rsidP="00C128E3">
      <w:pPr>
        <w:autoSpaceDE w:val="0"/>
        <w:autoSpaceDN w:val="0"/>
        <w:adjustRightInd w:val="0"/>
        <w:spacing w:after="0" w:line="240" w:lineRule="auto"/>
        <w:ind w:left="3686" w:hanging="2"/>
      </w:pPr>
      <w:ins w:id="276" w:author="Teh Stand" w:date="2022-06-10T09:17:00Z">
        <w:r>
          <w:t xml:space="preserve">6) </w:t>
        </w:r>
      </w:ins>
      <w:r w:rsidR="00753E8D">
        <w:t>Sensitive but Unclassified</w:t>
      </w:r>
      <w:ins w:id="277" w:author="Teh Stand" w:date="2022-06-10T09:17:00Z">
        <w:r>
          <w:t>;</w:t>
        </w:r>
      </w:ins>
    </w:p>
    <w:p w14:paraId="4BC74733" w14:textId="7F100773" w:rsidR="00753E8D" w:rsidRDefault="00762607" w:rsidP="00C128E3">
      <w:pPr>
        <w:autoSpaceDE w:val="0"/>
        <w:autoSpaceDN w:val="0"/>
        <w:adjustRightInd w:val="0"/>
        <w:spacing w:after="0" w:line="240" w:lineRule="auto"/>
        <w:ind w:left="3686" w:hanging="2"/>
      </w:pPr>
      <w:ins w:id="278" w:author="Teh Stand" w:date="2022-06-10T09:17:00Z">
        <w:r>
          <w:t xml:space="preserve">7) </w:t>
        </w:r>
      </w:ins>
      <w:r w:rsidR="00753E8D">
        <w:t>For Official Use Only</w:t>
      </w:r>
      <w:ins w:id="279" w:author="Teh Stand" w:date="2022-06-10T09:17:00Z">
        <w:r>
          <w:t>;</w:t>
        </w:r>
      </w:ins>
    </w:p>
    <w:p w14:paraId="166152F5" w14:textId="24FABC6B" w:rsidR="00753E8D" w:rsidRDefault="00762607" w:rsidP="00C128E3">
      <w:pPr>
        <w:autoSpaceDE w:val="0"/>
        <w:autoSpaceDN w:val="0"/>
        <w:adjustRightInd w:val="0"/>
        <w:spacing w:after="0" w:line="240" w:lineRule="auto"/>
        <w:ind w:left="3686" w:hanging="2"/>
      </w:pPr>
      <w:ins w:id="280" w:author="Teh Stand" w:date="2022-06-10T09:17:00Z">
        <w:r>
          <w:t xml:space="preserve">8) </w:t>
        </w:r>
      </w:ins>
      <w:r w:rsidR="00753E8D">
        <w:t>Protected</w:t>
      </w:r>
      <w:ins w:id="281" w:author="Teh Stand" w:date="2022-06-10T09:17:00Z">
        <w:r>
          <w:t>; or</w:t>
        </w:r>
      </w:ins>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ins w:id="282" w:author="Teh Stand" w:date="2022-06-10T09:17:00Z">
        <w:r>
          <w:t xml:space="preserve">9) </w:t>
        </w:r>
      </w:ins>
      <w:r w:rsidR="00753E8D">
        <w:t>Limited Distribution</w:t>
      </w:r>
      <w:ins w:id="283" w:author="Teh Stand" w:date="2022-06-10T09:17:00Z">
        <w:r>
          <w:t>.</w:t>
        </w:r>
      </w:ins>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84" w:name="_Toc439685256"/>
      <w:bookmarkStart w:id="285" w:name="_Toc225648280"/>
      <w:bookmarkStart w:id="286" w:name="_Toc225065137"/>
      <w:bookmarkStart w:id="287" w:name="_Toc121374415"/>
      <w:r w:rsidRPr="00693533">
        <w:t xml:space="preserve">Data Content and </w:t>
      </w:r>
      <w:bookmarkEnd w:id="284"/>
      <w:bookmarkEnd w:id="285"/>
      <w:bookmarkEnd w:id="286"/>
      <w:r w:rsidR="001360F7">
        <w:t>S</w:t>
      </w:r>
      <w:r w:rsidR="001360F7" w:rsidRPr="00693533">
        <w:t>tructure</w:t>
      </w:r>
      <w:bookmarkEnd w:id="287"/>
    </w:p>
    <w:p w14:paraId="08016BFC" w14:textId="77777777" w:rsidR="00E73EDF" w:rsidRPr="00693533" w:rsidRDefault="007653F1" w:rsidP="00C128E3">
      <w:pPr>
        <w:pStyle w:val="Heading2"/>
        <w:tabs>
          <w:tab w:val="clear" w:pos="540"/>
        </w:tabs>
        <w:spacing w:before="120" w:after="200" w:line="240" w:lineRule="auto"/>
        <w:ind w:left="709" w:hanging="709"/>
      </w:pPr>
      <w:bookmarkStart w:id="288" w:name="_Toc439685257"/>
      <w:bookmarkStart w:id="289" w:name="_Toc121374416"/>
      <w:bookmarkStart w:id="290" w:name="_Toc225065138"/>
      <w:bookmarkStart w:id="291" w:name="_Toc225648281"/>
      <w:r w:rsidRPr="00693533">
        <w:t>Introduction</w:t>
      </w:r>
      <w:bookmarkEnd w:id="288"/>
      <w:bookmarkEnd w:id="289"/>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292" w:name="_Toc439685258"/>
      <w:bookmarkStart w:id="293" w:name="_Toc121374417"/>
      <w:r w:rsidRPr="004E17D6">
        <w:t>Application Schema</w:t>
      </w:r>
      <w:bookmarkEnd w:id="290"/>
      <w:bookmarkEnd w:id="291"/>
      <w:bookmarkEnd w:id="292"/>
      <w:bookmarkEnd w:id="293"/>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294" w:name="_Toc225648301"/>
      <w:bookmarkStart w:id="295" w:name="_Toc225065158"/>
      <w:bookmarkStart w:id="296" w:name="_Toc439685259"/>
      <w:bookmarkStart w:id="297" w:name="_Toc121374418"/>
      <w:bookmarkStart w:id="298" w:name="_Toc225648282"/>
      <w:bookmarkStart w:id="299" w:name="_Toc225065139"/>
      <w:r w:rsidRPr="00693533">
        <w:t>Feature Catalogue</w:t>
      </w:r>
      <w:bookmarkEnd w:id="294"/>
      <w:bookmarkEnd w:id="295"/>
      <w:bookmarkEnd w:id="296"/>
      <w:bookmarkEnd w:id="297"/>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00" w:name="_Toc439685260"/>
      <w:bookmarkStart w:id="301" w:name="_Toc121374419"/>
      <w:r w:rsidRPr="00693533">
        <w:rPr>
          <w:lang w:eastAsia="en-US"/>
        </w:rPr>
        <w:t>Introduction</w:t>
      </w:r>
      <w:bookmarkEnd w:id="300"/>
      <w:bookmarkEnd w:id="301"/>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rPr>
          <w:ins w:id="302" w:author="Jeff Wootton" w:date="2022-10-12T05:37:00Z"/>
        </w:rPr>
      </w:pPr>
      <w:bookmarkStart w:id="303" w:name="_Toc439685261"/>
      <w:bookmarkStart w:id="304" w:name="_Toc121374420"/>
      <w:r w:rsidRPr="004E17D6">
        <w:t xml:space="preserve">Feature </w:t>
      </w:r>
      <w:r w:rsidR="005E656F">
        <w:t>t</w:t>
      </w:r>
      <w:r w:rsidRPr="004E17D6">
        <w:t>ypes</w:t>
      </w:r>
      <w:bookmarkEnd w:id="303"/>
      <w:bookmarkEnd w:id="304"/>
      <w:r w:rsidRPr="004E17D6">
        <w:t xml:space="preserve"> </w:t>
      </w:r>
      <w:bookmarkEnd w:id="298"/>
      <w:bookmarkEnd w:id="299"/>
    </w:p>
    <w:p w14:paraId="3A475324" w14:textId="62146AD5" w:rsidR="00A4178A" w:rsidRPr="00A4178A" w:rsidRDefault="00622727" w:rsidP="00CD7AB6">
      <w:pPr>
        <w:spacing w:after="120" w:line="240" w:lineRule="auto"/>
      </w:pPr>
      <w:ins w:id="305" w:author="Jeff Wootton" w:date="2022-12-04T20:02:00Z">
        <w:r>
          <w:rPr>
            <w:rFonts w:eastAsia="Times New Roman" w:cs="Arial"/>
            <w:lang w:eastAsia="en-US"/>
          </w:rPr>
          <w:t>D</w:t>
        </w:r>
      </w:ins>
      <w:ins w:id="306" w:author="Jeff Wootton" w:date="2022-10-12T05:37:00Z">
        <w:r w:rsidR="00A4178A">
          <w:rPr>
            <w:rFonts w:eastAsia="Times New Roman" w:cs="Arial"/>
            <w:lang w:eastAsia="en-US"/>
          </w:rPr>
          <w:t xml:space="preserve">etails of feature types </w:t>
        </w:r>
      </w:ins>
      <w:ins w:id="307" w:author="Jeff Wootton" w:date="2022-10-12T05:40:00Z">
        <w:r w:rsidR="00CD7AB6">
          <w:rPr>
            <w:rFonts w:eastAsia="Times New Roman" w:cs="Arial"/>
            <w:lang w:eastAsia="en-US"/>
          </w:rPr>
          <w:t>can be found</w:t>
        </w:r>
      </w:ins>
      <w:ins w:id="308" w:author="Jeff Wootton" w:date="2022-10-12T05:37:00Z">
        <w:r w:rsidR="00A4178A">
          <w:rPr>
            <w:rFonts w:eastAsia="Times New Roman" w:cs="Arial"/>
            <w:lang w:eastAsia="en-US"/>
          </w:rPr>
          <w:t xml:space="preserve"> in </w:t>
        </w:r>
      </w:ins>
      <w:ins w:id="309" w:author="Jeff Wootton" w:date="2022-10-12T05:40:00Z">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ins>
      <w:ins w:id="310" w:author="Jeff Wootton" w:date="2022-10-12T05:37:00Z">
        <w:r w:rsidR="00A4178A">
          <w:rPr>
            <w:rFonts w:eastAsia="Times New Roman" w:cs="Arial"/>
            <w:lang w:eastAsia="en-US"/>
          </w:rPr>
          <w:t xml:space="preserve"> 2.1</w:t>
        </w:r>
      </w:ins>
      <w:ins w:id="311" w:author="Jeff Wootton" w:date="2022-10-13T05:24:00Z">
        <w:r w:rsidR="00525A00">
          <w:rPr>
            <w:rFonts w:eastAsia="Times New Roman" w:cs="Arial"/>
            <w:lang w:eastAsia="en-US"/>
          </w:rPr>
          <w:t xml:space="preserve"> and Sections </w:t>
        </w:r>
      </w:ins>
      <w:ins w:id="312" w:author="Jeff Wootton" w:date="2022-12-04T20:11:00Z">
        <w:r w:rsidR="004C0C67">
          <w:rPr>
            <w:rFonts w:eastAsia="Times New Roman" w:cs="Arial"/>
            <w:lang w:eastAsia="en-US"/>
          </w:rPr>
          <w:t>3</w:t>
        </w:r>
      </w:ins>
      <w:ins w:id="313" w:author="Jeff Wootton" w:date="2022-10-13T05:24:00Z">
        <w:r w:rsidR="00525A00">
          <w:rPr>
            <w:rFonts w:eastAsia="Times New Roman" w:cs="Arial"/>
            <w:lang w:eastAsia="en-US"/>
          </w:rPr>
          <w:t>-</w:t>
        </w:r>
        <w:r w:rsidR="00655ED5">
          <w:rPr>
            <w:rFonts w:eastAsia="Times New Roman" w:cs="Arial"/>
            <w:lang w:eastAsia="en-US"/>
          </w:rPr>
          <w:t>23</w:t>
        </w:r>
      </w:ins>
      <w:ins w:id="314" w:author="Jeff Wootton" w:date="2022-10-12T05:37:00Z">
        <w:r w:rsidR="00A4178A">
          <w:rPr>
            <w:rFonts w:eastAsia="Times New Roman" w:cs="Arial"/>
            <w:lang w:eastAsia="en-US"/>
          </w:rPr>
          <w:t>.</w:t>
        </w:r>
      </w:ins>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15" w:name="_Toc225065140"/>
      <w:bookmarkStart w:id="316" w:name="_Toc225648283"/>
      <w:r w:rsidRPr="00693533">
        <w:t xml:space="preserve">Geographic </w:t>
      </w:r>
    </w:p>
    <w:p w14:paraId="2F0CF8FB" w14:textId="4796D38C" w:rsidR="00E73EDF" w:rsidRDefault="007653F1" w:rsidP="00C128E3">
      <w:pPr>
        <w:spacing w:after="120" w:line="240" w:lineRule="auto"/>
        <w:rPr>
          <w:ins w:id="317" w:author="Jeff Wootton" w:date="2022-12-04T20:11:00Z"/>
        </w:rPr>
      </w:pPr>
      <w:r w:rsidRPr="00693533">
        <w:t xml:space="preserve">Geographic (geo) feature types form the </w:t>
      </w:r>
      <w:del w:id="318" w:author="Jeff Wootton" w:date="2022-10-12T05:43:00Z">
        <w:r w:rsidRPr="00693533" w:rsidDel="00CD7AB6">
          <w:delText>principle</w:delText>
        </w:r>
      </w:del>
      <w:ins w:id="319" w:author="Jeff Wootton" w:date="2022-10-12T05:43:00Z">
        <w:r w:rsidR="00CD7AB6" w:rsidRPr="00693533">
          <w:t>principal</w:t>
        </w:r>
      </w:ins>
      <w:r w:rsidRPr="00693533">
        <w:t xml:space="preserve"> content of the ENC and are fully defined by their associated attributes and information types.</w:t>
      </w:r>
    </w:p>
    <w:p w14:paraId="003E855E" w14:textId="5D33EE84" w:rsidR="004C0C67" w:rsidRPr="00693533" w:rsidRDefault="004C0C67" w:rsidP="00C128E3">
      <w:pPr>
        <w:spacing w:after="120" w:line="240" w:lineRule="auto"/>
      </w:pPr>
      <w:ins w:id="320" w:author="Jeff Wootton" w:date="2022-12-04T20:11:00Z">
        <w:r>
          <w:rPr>
            <w:rFonts w:eastAsia="Times New Roman" w:cs="Arial"/>
            <w:lang w:eastAsia="en-US"/>
          </w:rPr>
          <w:t xml:space="preserve">Details of feature types can be found in Annex A – </w:t>
        </w:r>
        <w:r>
          <w:rPr>
            <w:rFonts w:eastAsia="Times New Roman" w:cs="Arial"/>
            <w:i/>
            <w:iCs/>
            <w:lang w:eastAsia="en-US"/>
          </w:rPr>
          <w:t>Data Classification and Encoding Guide</w:t>
        </w:r>
        <w:r>
          <w:rPr>
            <w:rFonts w:eastAsia="Times New Roman" w:cs="Arial"/>
            <w:lang w:eastAsia="en-US"/>
          </w:rPr>
          <w:t>, clause 2.1 and Sections 4-23.</w:t>
        </w:r>
      </w:ins>
    </w:p>
    <w:p w14:paraId="1FB88476" w14:textId="77777777" w:rsidR="00E73EDF" w:rsidRPr="00693533" w:rsidRDefault="007653F1" w:rsidP="00AB27B9">
      <w:pPr>
        <w:pStyle w:val="Heading5"/>
        <w:spacing w:before="120" w:after="120" w:line="240" w:lineRule="auto"/>
        <w:ind w:left="1134" w:hanging="1134"/>
        <w:jc w:val="both"/>
      </w:pPr>
      <w:bookmarkStart w:id="321" w:name="_Toc225065145"/>
      <w:bookmarkStart w:id="322" w:name="_Toc225648288"/>
      <w:r w:rsidRPr="00693533">
        <w:t xml:space="preserve">Skin of the Earth </w:t>
      </w:r>
      <w:bookmarkEnd w:id="321"/>
      <w:bookmarkEnd w:id="322"/>
    </w:p>
    <w:p w14:paraId="04BE5D17" w14:textId="26367511" w:rsidR="00E73EDF" w:rsidRPr="00693533" w:rsidDel="00622727" w:rsidRDefault="00622727">
      <w:pPr>
        <w:keepNext/>
        <w:keepLines/>
        <w:spacing w:after="60" w:line="240" w:lineRule="auto"/>
        <w:rPr>
          <w:del w:id="323" w:author="Jeff Wootton" w:date="2022-12-04T20:05:00Z"/>
        </w:rPr>
        <w:pPrChange w:id="324" w:author="Jeff Wootton" w:date="2022-12-04T20:05:00Z">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pPrChange>
      </w:pPr>
      <w:bookmarkStart w:id="325" w:name="_Hlk121074497"/>
      <w:ins w:id="326" w:author="Jeff Wootton" w:date="2022-12-04T20:05:00Z">
        <w:r>
          <w:rPr>
            <w:rFonts w:eastAsia="Times New Roman" w:cs="Arial"/>
            <w:lang w:eastAsia="en-US"/>
          </w:rPr>
          <w:t xml:space="preserve">Details of features </w:t>
        </w:r>
      </w:ins>
      <w:ins w:id="327" w:author="Jeff Wootton" w:date="2022-12-04T20:06:00Z">
        <w:r>
          <w:rPr>
            <w:rFonts w:eastAsia="Times New Roman" w:cs="Arial"/>
            <w:lang w:eastAsia="en-US"/>
          </w:rPr>
          <w:t>comprising the Skin of the Earth</w:t>
        </w:r>
      </w:ins>
      <w:ins w:id="328" w:author="Jeff Wootton" w:date="2022-12-04T20:05:00Z">
        <w:r>
          <w:rPr>
            <w:rFonts w:eastAsia="Times New Roman" w:cs="Arial"/>
            <w:lang w:eastAsia="en-US"/>
          </w:rPr>
          <w:t xml:space="preserve"> can be found in Annex A – </w:t>
        </w:r>
        <w:r>
          <w:rPr>
            <w:rFonts w:eastAsia="Times New Roman" w:cs="Arial"/>
            <w:i/>
            <w:iCs/>
            <w:lang w:eastAsia="en-US"/>
          </w:rPr>
          <w:t>Data Classification and Encoding Guide</w:t>
        </w:r>
        <w:r>
          <w:rPr>
            <w:rFonts w:eastAsia="Times New Roman" w:cs="Arial"/>
            <w:lang w:eastAsia="en-US"/>
          </w:rPr>
          <w:t>, clause 2.</w:t>
        </w:r>
      </w:ins>
      <w:ins w:id="329" w:author="Jeff Wootton" w:date="2022-12-04T20:06:00Z">
        <w:r>
          <w:rPr>
            <w:rFonts w:eastAsia="Times New Roman" w:cs="Arial"/>
            <w:lang w:eastAsia="en-US"/>
          </w:rPr>
          <w:t>5.1.1</w:t>
        </w:r>
      </w:ins>
      <w:ins w:id="330" w:author="Jeff Wootton" w:date="2022-12-04T20:05:00Z">
        <w:r>
          <w:rPr>
            <w:rFonts w:eastAsia="Times New Roman" w:cs="Arial"/>
            <w:lang w:eastAsia="en-US"/>
          </w:rPr>
          <w:t>.</w:t>
        </w:r>
      </w:ins>
      <w:del w:id="331" w:author="Jeff Wootton" w:date="2022-12-04T20:05:00Z">
        <w:r w:rsidR="007653F1" w:rsidRPr="00693533" w:rsidDel="00622727">
          <w:delText xml:space="preserve">Each area covered by a meta-feature </w:delText>
        </w:r>
        <w:r w:rsidR="007653F1" w:rsidRPr="00693533" w:rsidDel="00622727">
          <w:rPr>
            <w:b/>
          </w:rPr>
          <w:delText xml:space="preserve">Data Coverage </w:delText>
        </w:r>
        <w:r w:rsidR="007653F1" w:rsidRPr="00693533" w:rsidDel="00622727">
          <w:delText>must be totally covered by a set of geo features of geometric primitive type surface that do not overlap each other (the Skin of the Earth). Feature types that comprise the Skin of the Earth are listed below:</w:delText>
        </w:r>
      </w:del>
    </w:p>
    <w:p w14:paraId="1605F401" w14:textId="0EA66D08"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32" w:author="Jeff Wootton" w:date="2022-12-04T20:05:00Z"/>
        </w:rPr>
      </w:pPr>
      <w:del w:id="333" w:author="Jeff Wootton" w:date="2022-12-04T20:05:00Z">
        <w:r w:rsidRPr="00693533" w:rsidDel="00622727">
          <w:rPr>
            <w:b/>
          </w:rPr>
          <w:delText>Depth Area</w:delText>
        </w:r>
        <w:r w:rsidRPr="00693533" w:rsidDel="00622727">
          <w:tab/>
        </w:r>
        <w:r w:rsidRPr="00693533" w:rsidDel="00622727">
          <w:tab/>
        </w:r>
      </w:del>
    </w:p>
    <w:p w14:paraId="7D6E8A20" w14:textId="41A03D75"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34" w:author="Jeff Wootton" w:date="2022-12-04T20:05:00Z"/>
        </w:rPr>
      </w:pPr>
      <w:del w:id="335" w:author="Jeff Wootton" w:date="2022-12-04T20:05:00Z">
        <w:r w:rsidRPr="00693533" w:rsidDel="00622727">
          <w:rPr>
            <w:b/>
          </w:rPr>
          <w:delText>Dredged Area</w:delText>
        </w:r>
        <w:r w:rsidRPr="00693533" w:rsidDel="00622727">
          <w:delText xml:space="preserve"> </w:delText>
        </w:r>
      </w:del>
    </w:p>
    <w:p w14:paraId="14B5DD92" w14:textId="07483520"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36" w:author="Jeff Wootton" w:date="2022-12-04T20:05:00Z"/>
        </w:rPr>
      </w:pPr>
      <w:del w:id="337" w:author="Jeff Wootton" w:date="2022-12-04T20:05:00Z">
        <w:r w:rsidRPr="00693533" w:rsidDel="00622727">
          <w:rPr>
            <w:b/>
          </w:rPr>
          <w:delText>Land Area</w:delText>
        </w:r>
        <w:r w:rsidRPr="00693533" w:rsidDel="00622727">
          <w:delText xml:space="preserve"> </w:delText>
        </w:r>
      </w:del>
    </w:p>
    <w:p w14:paraId="2001EBE7" w14:textId="1CF88186" w:rsidR="00E73EDF" w:rsidRPr="00693533" w:rsidDel="00622727" w:rsidRDefault="007653F1" w:rsidP="00655ED5">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84"/>
        <w:rPr>
          <w:del w:id="338" w:author="Jeff Wootton" w:date="2022-12-04T20:05:00Z"/>
          <w:b/>
        </w:rPr>
      </w:pPr>
      <w:del w:id="339" w:author="Jeff Wootton" w:date="2022-12-04T20:05:00Z">
        <w:r w:rsidRPr="00693533" w:rsidDel="00622727">
          <w:rPr>
            <w:b/>
          </w:rPr>
          <w:delText>Unsurveyed Area</w:delText>
        </w:r>
      </w:del>
    </w:p>
    <w:p w14:paraId="04C3C9CC" w14:textId="49507DD7"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40" w:author="Jeff Wootton" w:date="2022-12-04T20:05:00Z"/>
          <w:b/>
        </w:rPr>
      </w:pPr>
      <w:del w:id="341" w:author="Jeff Wootton" w:date="2022-12-04T20:05:00Z">
        <w:r w:rsidRPr="00693533" w:rsidDel="00622727">
          <w:rPr>
            <w:b/>
          </w:rPr>
          <w:delText>Dock Area</w:delText>
        </w:r>
      </w:del>
    </w:p>
    <w:p w14:paraId="66215885" w14:textId="5D5A06AD"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84"/>
        <w:rPr>
          <w:del w:id="342" w:author="Jeff Wootton" w:date="2022-12-04T20:05:00Z"/>
        </w:rPr>
      </w:pPr>
      <w:del w:id="343" w:author="Jeff Wootton" w:date="2022-12-04T20:05:00Z">
        <w:r w:rsidRPr="00693533" w:rsidDel="00622727">
          <w:rPr>
            <w:b/>
          </w:rPr>
          <w:delText>Lock Basin</w:delText>
        </w:r>
        <w:r w:rsidRPr="00693533" w:rsidDel="00622727">
          <w:tab/>
        </w:r>
      </w:del>
    </w:p>
    <w:p w14:paraId="284DD61C" w14:textId="61BF0D1D" w:rsidR="00E73EDF" w:rsidRPr="00E046B0"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del w:id="344" w:author="Jeff Wootton" w:date="2022-12-04T20:05:00Z">
        <w:r w:rsidRPr="00E046B0" w:rsidDel="00622727">
          <w:delText>The geometry of coincident boundaries between Skin of the Earth features in a dataset must not be duplicated.</w:delText>
        </w:r>
      </w:del>
      <w:bookmarkEnd w:id="325"/>
      <w:r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ins w:id="345" w:author="Jeff Wootton" w:date="2022-10-13T05:20:00Z">
        <w:r w:rsidR="00525A00">
          <w:t>data features</w:t>
        </w:r>
      </w:ins>
      <w:r w:rsidRPr="00E046B0">
        <w:t xml:space="preserve"> </w:t>
      </w:r>
      <w:bookmarkEnd w:id="315"/>
      <w:bookmarkEnd w:id="316"/>
      <w:r w:rsidRPr="00E046B0">
        <w:t xml:space="preserve"> </w:t>
      </w:r>
    </w:p>
    <w:p w14:paraId="46A14529" w14:textId="6DCFE32E" w:rsidR="00525A00" w:rsidRPr="00E046B0" w:rsidRDefault="007653F1" w:rsidP="005E656F">
      <w:pPr>
        <w:spacing w:after="120" w:line="240" w:lineRule="auto"/>
        <w:rPr>
          <w:rFonts w:cs="Arial"/>
          <w:lang w:val="en-US" w:eastAsia="en-US"/>
        </w:rPr>
      </w:pPr>
      <w:bookmarkStart w:id="346" w:name="_Toc225648284"/>
      <w:bookmarkStart w:id="347" w:name="_Toc225065141"/>
      <w:del w:id="348" w:author="Jeff Wootton" w:date="2022-12-04T20:27:00Z">
        <w:r w:rsidRPr="004E17D6" w:rsidDel="003F3ABE">
          <w:rPr>
            <w:rFonts w:cs="Arial"/>
            <w:lang w:val="en-US"/>
          </w:rPr>
          <w:delText>Meta features contain information about other features within a dataset. Information defined by meta features over</w:delText>
        </w:r>
        <w:r w:rsidRPr="00693533" w:rsidDel="003F3ABE">
          <w:rPr>
            <w:rFonts w:cs="Arial"/>
            <w:lang w:val="en-US"/>
          </w:rPr>
          <w:delText xml:space="preserve">ride the default metadata values defined by the dataset descriptive records. </w:delText>
        </w:r>
        <w:r w:rsidRPr="00E046B0" w:rsidDel="003F3ABE">
          <w:rPr>
            <w:rFonts w:cs="Arial"/>
            <w:lang w:val="en-US" w:eastAsia="en-US"/>
          </w:rPr>
          <w:delText>Meta attribution on individual features overrides attribution on meta features.</w:delText>
        </w:r>
      </w:del>
      <w:ins w:id="349" w:author="Jeff Wootton" w:date="2022-12-04T20:12:00Z">
        <w:r w:rsidR="004C0C67">
          <w:rPr>
            <w:rFonts w:eastAsia="Times New Roman" w:cs="Arial"/>
            <w:lang w:eastAsia="en-US"/>
          </w:rPr>
          <w:t>D</w:t>
        </w:r>
      </w:ins>
      <w:ins w:id="350" w:author="Jeff Wootton" w:date="2022-10-13T05:23:00Z">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ins>
      <w:ins w:id="351" w:author="Jeff Wootton" w:date="2022-12-04T20:12:00Z">
        <w:r w:rsidR="004C0C67">
          <w:rPr>
            <w:rFonts w:eastAsia="Times New Roman" w:cs="Arial"/>
            <w:lang w:eastAsia="en-US"/>
          </w:rPr>
          <w:t xml:space="preserve">clause 2.1 and </w:t>
        </w:r>
      </w:ins>
      <w:ins w:id="352" w:author="Jeff Wootton" w:date="2022-10-13T05:23:00Z">
        <w:r w:rsidR="00525A00">
          <w:rPr>
            <w:rFonts w:eastAsia="Times New Roman" w:cs="Arial"/>
            <w:lang w:eastAsia="en-US"/>
          </w:rPr>
          <w:t>Section 3.</w:t>
        </w:r>
      </w:ins>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79F6E3E9" w:rsidR="00E73EDF" w:rsidRPr="00693533" w:rsidRDefault="0046227A" w:rsidP="005E656F">
      <w:pPr>
        <w:spacing w:after="120" w:line="240" w:lineRule="auto"/>
        <w:rPr>
          <w:lang w:val="en-US" w:eastAsia="en-US"/>
        </w:rPr>
      </w:pPr>
      <w:ins w:id="353" w:author="Jeff Wootton" w:date="2022-12-04T20:33:00Z">
        <w:r>
          <w:rPr>
            <w:rFonts w:eastAsia="Times New Roman" w:cs="Arial"/>
            <w:lang w:eastAsia="en-US"/>
          </w:rPr>
          <w:t xml:space="preserve">Details of </w:t>
        </w:r>
      </w:ins>
      <w:ins w:id="354" w:author="Jeff Wootton" w:date="2022-12-04T21:06:00Z">
        <w:r w:rsidR="00830EAF">
          <w:rPr>
            <w:rFonts w:eastAsia="Times New Roman" w:cs="Arial"/>
            <w:lang w:eastAsia="en-US"/>
          </w:rPr>
          <w:t>cartographic</w:t>
        </w:r>
      </w:ins>
      <w:ins w:id="355" w:author="Jeff Wootton" w:date="2022-12-04T20:33:00Z">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ins>
      <w:del w:id="356" w:author="Jeff Wootton" w:date="2022-12-04T20:33:00Z">
        <w:r w:rsidR="007653F1" w:rsidRPr="00693533" w:rsidDel="0046227A">
          <w:rPr>
            <w:lang w:val="en-US" w:eastAsia="en-US"/>
          </w:rPr>
          <w:delText xml:space="preserve">Cartographic features contain information about the cartographic representation (including text) of </w:delText>
        </w:r>
      </w:del>
      <w:del w:id="357" w:author="Jeff Wootton" w:date="2022-10-13T05:46:00Z">
        <w:r w:rsidR="007653F1" w:rsidRPr="00693533" w:rsidDel="00F50FED">
          <w:rPr>
            <w:lang w:val="en-US" w:eastAsia="en-US"/>
          </w:rPr>
          <w:delText xml:space="preserve">real </w:delText>
        </w:r>
      </w:del>
      <w:del w:id="358" w:author="Jeff Wootton" w:date="2022-12-04T20:33:00Z">
        <w:r w:rsidR="007653F1" w:rsidRPr="00693533" w:rsidDel="0046227A">
          <w:rPr>
            <w:lang w:val="en-US" w:eastAsia="en-US"/>
          </w:rPr>
          <w:delText>world entities.</w:delText>
        </w:r>
      </w:del>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59" w:name="_Toc439685262"/>
      <w:bookmarkStart w:id="360" w:name="_Toc121374421"/>
      <w:bookmarkStart w:id="361" w:name="_Toc225648285"/>
      <w:bookmarkStart w:id="362" w:name="_Toc225065142"/>
      <w:bookmarkEnd w:id="346"/>
      <w:bookmarkEnd w:id="347"/>
      <w:r w:rsidRPr="00693533">
        <w:t xml:space="preserve">Feature </w:t>
      </w:r>
      <w:r w:rsidR="005E656F">
        <w:t>r</w:t>
      </w:r>
      <w:r w:rsidRPr="00693533">
        <w:t>elationship</w:t>
      </w:r>
      <w:bookmarkEnd w:id="359"/>
      <w:ins w:id="363" w:author="Teh Stand" w:date="2022-06-10T09:56:00Z">
        <w:r w:rsidR="005E656F">
          <w:t>s</w:t>
        </w:r>
      </w:ins>
      <w:bookmarkEnd w:id="360"/>
    </w:p>
    <w:p w14:paraId="5B133968" w14:textId="04D576B5"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del w:id="364" w:author="Jeff Wootton" w:date="2022-10-13T05:48:00Z">
        <w:r w:rsidRPr="00693533" w:rsidDel="00F50FED">
          <w:delText xml:space="preserve">four </w:delText>
        </w:r>
      </w:del>
      <w:ins w:id="365" w:author="Jeff Wootton" w:date="2022-10-13T05:48:00Z">
        <w:r w:rsidR="00F50FED">
          <w:t>three</w:t>
        </w:r>
        <w:r w:rsidR="00F50FED" w:rsidRPr="00693533">
          <w:t xml:space="preserve"> </w:t>
        </w:r>
      </w:ins>
      <w:r w:rsidRPr="00693533">
        <w:t>types of defined feature relationships in S-101 as described in the following sub clauses.</w:t>
      </w:r>
    </w:p>
    <w:p w14:paraId="0B8E3329" w14:textId="0A207B33" w:rsidR="00E73EDF" w:rsidRPr="00693533" w:rsidDel="0046227A" w:rsidRDefault="007653F1" w:rsidP="005E656F">
      <w:pPr>
        <w:pStyle w:val="Heading4"/>
        <w:tabs>
          <w:tab w:val="clear" w:pos="940"/>
          <w:tab w:val="clear" w:pos="1140"/>
          <w:tab w:val="clear" w:pos="1360"/>
          <w:tab w:val="left" w:pos="993"/>
        </w:tabs>
        <w:spacing w:before="120" w:after="120" w:line="240" w:lineRule="auto"/>
        <w:ind w:left="993" w:hanging="993"/>
        <w:jc w:val="both"/>
        <w:rPr>
          <w:del w:id="366" w:author="Jeff Wootton" w:date="2022-12-04T20:38:00Z"/>
        </w:rPr>
      </w:pPr>
      <w:bookmarkStart w:id="367" w:name="_Ref307922365"/>
      <w:moveFromRangeStart w:id="368" w:author="Jeff Wootton" w:date="2022-10-13T05:56:00Z" w:name="move116533011"/>
      <w:moveFrom w:id="369" w:author="Jeff Wootton" w:date="2022-10-13T05:56:00Z">
        <w:del w:id="370" w:author="Jeff Wootton" w:date="2022-12-04T20:38:00Z">
          <w:r w:rsidRPr="00693533" w:rsidDel="0046227A">
            <w:delText xml:space="preserve">Information </w:delText>
          </w:r>
          <w:r w:rsidR="00BE2B82" w:rsidDel="0046227A">
            <w:delText>a</w:delText>
          </w:r>
          <w:r w:rsidRPr="00693533" w:rsidDel="0046227A">
            <w:delText>ssociation</w:delText>
          </w:r>
        </w:del>
      </w:moveFrom>
    </w:p>
    <w:p w14:paraId="694D6058" w14:textId="06ABDAF2" w:rsidR="00E73EDF" w:rsidRPr="004E17D6" w:rsidDel="0046227A" w:rsidRDefault="007653F1" w:rsidP="005E656F">
      <w:pPr>
        <w:spacing w:after="120" w:line="240" w:lineRule="auto"/>
        <w:rPr>
          <w:del w:id="371" w:author="Jeff Wootton" w:date="2022-12-04T20:38:00Z"/>
        </w:rPr>
      </w:pPr>
      <w:moveFrom w:id="372" w:author="Jeff Wootton" w:date="2022-10-13T05:56:00Z">
        <w:del w:id="373" w:author="Jeff Wootton" w:date="2022-12-04T20:38:00Z">
          <w:r w:rsidRPr="00693533" w:rsidDel="0046227A">
            <w:delText xml:space="preserve">An </w:delText>
          </w:r>
          <w:r w:rsidR="00A13FB1" w:rsidRPr="004E17D6" w:rsidDel="0046227A">
            <w:delText xml:space="preserve">information </w:delText>
          </w:r>
          <w:r w:rsidRPr="004E17D6" w:rsidDel="0046227A">
            <w:delText xml:space="preserve">association is used to describe a relationship between </w:delText>
          </w:r>
          <w:r w:rsidR="00AA7AD0" w:rsidRPr="004E17D6" w:rsidDel="0046227A">
            <w:delText>a feature type, spatial object, or information type on one side and an information type on the other side</w:delText>
          </w:r>
          <w:r w:rsidRPr="004E17D6" w:rsidDel="0046227A">
            <w:delText>.</w:delText>
          </w:r>
        </w:del>
      </w:moveFrom>
    </w:p>
    <w:p w14:paraId="5875EF80" w14:textId="60D38562" w:rsidR="00E73EDF" w:rsidRPr="00BE2B82" w:rsidDel="0046227A" w:rsidRDefault="007653F1" w:rsidP="005E656F">
      <w:pPr>
        <w:pStyle w:val="Small"/>
        <w:spacing w:before="0" w:after="120"/>
        <w:jc w:val="both"/>
        <w:rPr>
          <w:del w:id="374" w:author="Jeff Wootton" w:date="2022-12-04T20:38:00Z"/>
          <w:sz w:val="20"/>
          <w:szCs w:val="20"/>
        </w:rPr>
      </w:pPr>
      <w:moveFrom w:id="375" w:author="Jeff Wootton" w:date="2022-10-13T05:56:00Z">
        <w:del w:id="376" w:author="Jeff Wootton" w:date="2022-12-04T20:38:00Z">
          <w:r w:rsidRPr="00BE2B82" w:rsidDel="0046227A">
            <w:rPr>
              <w:sz w:val="20"/>
              <w:szCs w:val="20"/>
            </w:rPr>
            <w:delText>EXAMPLE</w:delText>
          </w:r>
          <w:r w:rsidR="00BE2B82" w:rsidRPr="00BE2B82" w:rsidDel="0046227A">
            <w:rPr>
              <w:sz w:val="20"/>
              <w:szCs w:val="20"/>
            </w:rPr>
            <w:delText xml:space="preserve">: </w:delText>
          </w:r>
          <w:r w:rsidRPr="00BE2B82" w:rsidDel="0046227A">
            <w:rPr>
              <w:sz w:val="20"/>
              <w:szCs w:val="20"/>
            </w:rPr>
            <w:delText xml:space="preserve">A </w:delText>
          </w:r>
          <w:r w:rsidRPr="00BE2B82" w:rsidDel="0046227A">
            <w:rPr>
              <w:b/>
              <w:sz w:val="20"/>
              <w:szCs w:val="20"/>
            </w:rPr>
            <w:delText>Nautical Information</w:delText>
          </w:r>
          <w:r w:rsidRPr="00BE2B82" w:rsidDel="0046227A">
            <w:rPr>
              <w:sz w:val="20"/>
              <w:szCs w:val="20"/>
            </w:rPr>
            <w:delText xml:space="preserve"> information type provides additional information to any geo feature using an information association called </w:delText>
          </w:r>
          <w:r w:rsidRPr="00BE2B82" w:rsidDel="0046227A">
            <w:rPr>
              <w:b/>
              <w:sz w:val="20"/>
              <w:szCs w:val="20"/>
            </w:rPr>
            <w:delText>additional information</w:delText>
          </w:r>
          <w:r w:rsidRPr="00BE2B82" w:rsidDel="0046227A">
            <w:rPr>
              <w:sz w:val="20"/>
              <w:szCs w:val="20"/>
            </w:rPr>
            <w:delText>.</w:delText>
          </w:r>
        </w:del>
      </w:moveFrom>
    </w:p>
    <w:p w14:paraId="610C18A3" w14:textId="5F8CD6A5" w:rsidR="00DC678D" w:rsidRPr="004E17D6" w:rsidDel="0046227A" w:rsidRDefault="00944FBE" w:rsidP="00C128E3">
      <w:pPr>
        <w:pStyle w:val="Small"/>
        <w:spacing w:before="0" w:after="240"/>
        <w:jc w:val="both"/>
        <w:rPr>
          <w:del w:id="377" w:author="Jeff Wootton" w:date="2022-12-04T20:38:00Z"/>
          <w:sz w:val="18"/>
          <w:szCs w:val="18"/>
        </w:rPr>
      </w:pPr>
      <w:commentRangeStart w:id="378"/>
      <w:moveFrom w:id="379" w:author="Jeff Wootton" w:date="2022-10-13T05:56:00Z">
        <w:del w:id="380" w:author="Jeff Wootton" w:date="2022-12-04T20:38:00Z">
          <w:r w:rsidRPr="00771C1B" w:rsidDel="0046227A">
            <w:rPr>
              <w:noProof/>
              <w:lang w:val="fr-FR" w:eastAsia="fr-FR"/>
            </w:rPr>
            <w:drawing>
              <wp:inline distT="0" distB="0" distL="0" distR="0" wp14:anchorId="4D9758CA" wp14:editId="09E6CD8F">
                <wp:extent cx="5770880" cy="79883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24"/>
                        <a:stretch>
                          <a:fillRect/>
                        </a:stretch>
                      </pic:blipFill>
                      <pic:spPr bwMode="auto">
                        <a:xfrm>
                          <a:off x="0" y="0"/>
                          <a:ext cx="5770880" cy="798830"/>
                        </a:xfrm>
                        <a:prstGeom prst="rect">
                          <a:avLst/>
                        </a:prstGeom>
                        <a:noFill/>
                        <a:ln>
                          <a:noFill/>
                        </a:ln>
                      </pic:spPr>
                    </pic:pic>
                  </a:graphicData>
                </a:graphic>
              </wp:inline>
            </w:drawing>
          </w:r>
          <w:commentRangeEnd w:id="378"/>
          <w:r w:rsidR="00511242" w:rsidDel="0046227A">
            <w:rPr>
              <w:rStyle w:val="CommentReference"/>
              <w:rFonts w:eastAsia="MS Mincho"/>
              <w:snapToGrid/>
              <w:szCs w:val="20"/>
              <w:lang w:eastAsia="ja-JP"/>
            </w:rPr>
            <w:commentReference w:id="378"/>
          </w:r>
        </w:del>
      </w:moveFrom>
    </w:p>
    <w:p w14:paraId="1369540E" w14:textId="535EECD8" w:rsidR="00E73EDF" w:rsidRPr="00BA2B1C" w:rsidDel="0046227A" w:rsidRDefault="007653F1" w:rsidP="00C128E3">
      <w:pPr>
        <w:pStyle w:val="Caption"/>
        <w:spacing w:line="240" w:lineRule="auto"/>
        <w:jc w:val="center"/>
        <w:rPr>
          <w:del w:id="381" w:author="Jeff Wootton" w:date="2022-12-04T20:38:00Z"/>
          <w:sz w:val="18"/>
          <w:szCs w:val="18"/>
        </w:rPr>
      </w:pPr>
      <w:moveFrom w:id="382" w:author="Jeff Wootton" w:date="2022-10-13T05:56:00Z">
        <w:del w:id="383" w:author="Jeff Wootton" w:date="2022-12-04T20:38:00Z">
          <w:r w:rsidRPr="00BA2B1C" w:rsidDel="0046227A">
            <w:rPr>
              <w:sz w:val="18"/>
              <w:szCs w:val="18"/>
            </w:rPr>
            <w:delText xml:space="preserve">Figure </w:delText>
          </w:r>
        </w:del>
        <w:ins w:id="384" w:author="Teh Stand" w:date="2022-06-10T09:55:00Z">
          <w:del w:id="385" w:author="Jeff Wootton" w:date="2022-12-04T20:38:00Z">
            <w:r w:rsidR="005E656F" w:rsidRPr="00BA2B1C" w:rsidDel="0046227A">
              <w:rPr>
                <w:sz w:val="18"/>
                <w:szCs w:val="18"/>
              </w:rPr>
              <w:delText>4-</w:delText>
            </w:r>
          </w:del>
        </w:ins>
        <w:del w:id="386" w:author="Jeff Wootton" w:date="2022-12-04T20:38:00Z">
          <w:r w:rsidRPr="00BA2B1C" w:rsidDel="0046227A">
            <w:rPr>
              <w:sz w:val="18"/>
              <w:szCs w:val="18"/>
            </w:rPr>
            <w:fldChar w:fldCharType="begin"/>
          </w:r>
          <w:r w:rsidRPr="00BA2B1C" w:rsidDel="0046227A">
            <w:rPr>
              <w:sz w:val="18"/>
              <w:szCs w:val="18"/>
            </w:rPr>
            <w:delInstrText xml:space="preserve"> SEQ Figure \* ARABIC </w:delInstrText>
          </w:r>
          <w:r w:rsidRPr="00BA2B1C" w:rsidDel="0046227A">
            <w:rPr>
              <w:sz w:val="18"/>
              <w:szCs w:val="18"/>
            </w:rPr>
            <w:fldChar w:fldCharType="separate"/>
          </w:r>
          <w:r w:rsidR="004170C6" w:rsidRPr="00BA2B1C" w:rsidDel="0046227A">
            <w:rPr>
              <w:noProof/>
              <w:sz w:val="18"/>
              <w:szCs w:val="18"/>
            </w:rPr>
            <w:delText>1</w:delText>
          </w:r>
          <w:r w:rsidRPr="00BA2B1C" w:rsidDel="0046227A">
            <w:rPr>
              <w:sz w:val="18"/>
              <w:szCs w:val="18"/>
            </w:rPr>
            <w:fldChar w:fldCharType="end"/>
          </w:r>
          <w:r w:rsidRPr="00BA2B1C" w:rsidDel="0046227A">
            <w:rPr>
              <w:sz w:val="18"/>
              <w:szCs w:val="18"/>
            </w:rPr>
            <w:delText xml:space="preserve"> </w:delText>
          </w:r>
          <w:r w:rsidR="005E656F" w:rsidRPr="00BA2B1C" w:rsidDel="0046227A">
            <w:rPr>
              <w:sz w:val="18"/>
              <w:szCs w:val="18"/>
            </w:rPr>
            <w:delText>–</w:delText>
          </w:r>
          <w:r w:rsidRPr="00BA2B1C" w:rsidDel="0046227A">
            <w:rPr>
              <w:sz w:val="18"/>
              <w:szCs w:val="18"/>
            </w:rPr>
            <w:delText xml:space="preserve"> Information </w:delText>
          </w:r>
          <w:r w:rsidR="001E4125" w:rsidRPr="00BA2B1C" w:rsidDel="0046227A">
            <w:rPr>
              <w:sz w:val="18"/>
              <w:szCs w:val="18"/>
            </w:rPr>
            <w:delText>a</w:delText>
          </w:r>
          <w:r w:rsidRPr="00BA2B1C" w:rsidDel="0046227A">
            <w:rPr>
              <w:sz w:val="18"/>
              <w:szCs w:val="18"/>
            </w:rPr>
            <w:delText>ssociation</w:delText>
          </w:r>
        </w:del>
      </w:moveFrom>
    </w:p>
    <w:moveFromRangeEnd w:id="368"/>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 xml:space="preserve">Feature </w:t>
      </w:r>
      <w:r w:rsidR="00BE2B82">
        <w:t>a</w:t>
      </w:r>
      <w:r w:rsidRPr="004E17D6">
        <w:t>ssociation</w:t>
      </w:r>
      <w:bookmarkEnd w:id="367"/>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14A2F4A8" w:rsidR="00E73EDF" w:rsidRPr="00BE2B82" w:rsidRDefault="007653F1" w:rsidP="00BE2B82">
      <w:pPr>
        <w:pStyle w:val="Small"/>
        <w:spacing w:before="0" w:after="120"/>
        <w:jc w:val="both"/>
        <w:rPr>
          <w:sz w:val="20"/>
          <w:szCs w:val="20"/>
        </w:rPr>
      </w:pPr>
      <w:r w:rsidRPr="00BE2B82">
        <w:rPr>
          <w:sz w:val="20"/>
          <w:szCs w:val="20"/>
        </w:rPr>
        <w:t>EXAMPLE</w:t>
      </w:r>
      <w:r w:rsidR="00BE2B82" w:rsidRPr="00BE2B82">
        <w:rPr>
          <w:sz w:val="20"/>
          <w:szCs w:val="20"/>
        </w:rPr>
        <w:t xml:space="preserve">: </w:t>
      </w:r>
      <w:r w:rsidRPr="00BE2B82">
        <w:rPr>
          <w:sz w:val="20"/>
          <w:szCs w:val="20"/>
        </w:rPr>
        <w:t xml:space="preserve">A </w:t>
      </w:r>
      <w:r w:rsidRPr="00BE2B82">
        <w:rPr>
          <w:b/>
          <w:sz w:val="20"/>
          <w:szCs w:val="20"/>
        </w:rPr>
        <w:t>Caution Area</w:t>
      </w:r>
      <w:r w:rsidRPr="00BE2B82">
        <w:rPr>
          <w:sz w:val="20"/>
          <w:szCs w:val="20"/>
        </w:rPr>
        <w:t xml:space="preserve"> feature provides additional caution information to the </w:t>
      </w:r>
      <w:r w:rsidRPr="00BE2B82">
        <w:rPr>
          <w:b/>
          <w:sz w:val="20"/>
          <w:szCs w:val="20"/>
        </w:rPr>
        <w:t>Archipelagic Sea Lane</w:t>
      </w:r>
      <w:r w:rsidRPr="00BE2B82">
        <w:rPr>
          <w:sz w:val="20"/>
          <w:szCs w:val="20"/>
        </w:rPr>
        <w:t xml:space="preserve"> feature. </w:t>
      </w:r>
      <w:r w:rsidR="00037650" w:rsidRPr="00BE2B82">
        <w:rPr>
          <w:sz w:val="20"/>
          <w:szCs w:val="20"/>
        </w:rPr>
        <w:t xml:space="preserve"> </w:t>
      </w:r>
      <w:r w:rsidRPr="00BE2B82">
        <w:rPr>
          <w:sz w:val="20"/>
          <w:szCs w:val="20"/>
        </w:rPr>
        <w:t xml:space="preserve">An association named </w:t>
      </w:r>
      <w:r w:rsidRPr="00BE2B82">
        <w:rPr>
          <w:b/>
          <w:sz w:val="20"/>
          <w:szCs w:val="20"/>
        </w:rPr>
        <w:t xml:space="preserve">Caution Area Association </w:t>
      </w:r>
      <w:r w:rsidRPr="00BE2B82">
        <w:rPr>
          <w:sz w:val="20"/>
          <w:szCs w:val="20"/>
        </w:rPr>
        <w:t>is used to relate the two features; roles are used to convey the meaning of the relationship.</w:t>
      </w:r>
    </w:p>
    <w:p w14:paraId="23B5B3BF" w14:textId="60F1E6A9" w:rsidR="00DC678D" w:rsidRPr="004E17D6" w:rsidRDefault="00944FBE" w:rsidP="00C128E3">
      <w:pPr>
        <w:pStyle w:val="Small"/>
        <w:spacing w:before="0" w:after="240"/>
        <w:jc w:val="center"/>
        <w:rPr>
          <w:sz w:val="18"/>
          <w:szCs w:val="18"/>
        </w:rPr>
      </w:pPr>
      <w:r w:rsidRPr="0076198D">
        <w:rPr>
          <w:noProof/>
          <w:sz w:val="18"/>
          <w:szCs w:val="18"/>
          <w:lang w:val="fr-FR" w:eastAsia="fr-FR"/>
        </w:rPr>
        <w:drawing>
          <wp:inline distT="0" distB="0" distL="0" distR="0" wp14:anchorId="3B2AC247" wp14:editId="726BF24F">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28"/>
                    <a:stretch>
                      <a:fillRect/>
                    </a:stretch>
                  </pic:blipFill>
                  <pic:spPr bwMode="auto">
                    <a:xfrm>
                      <a:off x="0" y="0"/>
                      <a:ext cx="5429250" cy="857250"/>
                    </a:xfrm>
                    <a:prstGeom prst="rect">
                      <a:avLst/>
                    </a:prstGeom>
                    <a:noFill/>
                    <a:ln>
                      <a:noFill/>
                    </a:ln>
                  </pic:spPr>
                </pic:pic>
              </a:graphicData>
            </a:graphic>
          </wp:inline>
        </w:drawing>
      </w:r>
    </w:p>
    <w:p w14:paraId="01161A36" w14:textId="59790220" w:rsidR="00E73EDF" w:rsidRPr="002F51E7" w:rsidRDefault="007653F1" w:rsidP="00C128E3">
      <w:pPr>
        <w:pStyle w:val="Caption"/>
        <w:spacing w:line="240" w:lineRule="auto"/>
        <w:jc w:val="center"/>
        <w:rPr>
          <w:sz w:val="18"/>
          <w:szCs w:val="18"/>
        </w:rPr>
      </w:pPr>
      <w:bookmarkStart w:id="387" w:name="_Ref307922491"/>
      <w:r w:rsidRPr="002F51E7">
        <w:rPr>
          <w:sz w:val="18"/>
          <w:szCs w:val="18"/>
        </w:rPr>
        <w:t xml:space="preserve">Figure </w:t>
      </w:r>
      <w:ins w:id="388" w:author="Teh Stand" w:date="2022-06-10T09:59:00Z">
        <w:r w:rsidR="00BE2B82" w:rsidRPr="002F51E7">
          <w:rPr>
            <w:sz w:val="18"/>
            <w:szCs w:val="18"/>
          </w:rPr>
          <w:t>4-</w:t>
        </w:r>
      </w:ins>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ins w:id="389" w:author="Teh Stand" w:date="2022-12-08T10:55:00Z">
        <w:r w:rsidR="00FC3676">
          <w:rPr>
            <w:noProof/>
            <w:sz w:val="18"/>
            <w:szCs w:val="18"/>
          </w:rPr>
          <w:t>1</w:t>
        </w:r>
      </w:ins>
      <w:del w:id="390" w:author="Teh Stand" w:date="2022-10-17T10:16:00Z">
        <w:r w:rsidR="004170C6" w:rsidRPr="002F51E7" w:rsidDel="00712AB1">
          <w:rPr>
            <w:noProof/>
            <w:sz w:val="18"/>
            <w:szCs w:val="18"/>
          </w:rPr>
          <w:delText>2</w:delText>
        </w:r>
      </w:del>
      <w:r w:rsidRPr="002F51E7">
        <w:rPr>
          <w:sz w:val="18"/>
          <w:szCs w:val="18"/>
        </w:rPr>
        <w:fldChar w:fldCharType="end"/>
      </w:r>
      <w:r w:rsidRPr="002F51E7">
        <w:rPr>
          <w:sz w:val="18"/>
          <w:szCs w:val="18"/>
        </w:rPr>
        <w:t xml:space="preserve"> – Feature </w:t>
      </w:r>
      <w:r w:rsidR="001E4125" w:rsidRPr="002F51E7">
        <w:rPr>
          <w:sz w:val="18"/>
          <w:szCs w:val="18"/>
        </w:rPr>
        <w:t>a</w:t>
      </w:r>
      <w:r w:rsidRPr="002F51E7">
        <w:rPr>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87"/>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ins w:id="391" w:author="Teh Stand" w:date="2022-06-10T10:01:00Z">
        <w:r w:rsidR="00BE2B82">
          <w:rPr>
            <w:rFonts w:cs="Arial"/>
            <w:lang w:eastAsia="de-DE"/>
          </w:rPr>
          <w:t>s</w:t>
        </w:r>
      </w:ins>
      <w:r w:rsidR="00BE2B82">
        <w:rPr>
          <w:rFonts w:cs="Arial"/>
          <w:lang w:eastAsia="de-DE"/>
        </w:rPr>
        <w:t>.</w:t>
      </w:r>
    </w:p>
    <w:p w14:paraId="4EB3A42D" w14:textId="335D5F12" w:rsidR="00E73EDF" w:rsidRPr="004E17D6" w:rsidRDefault="004067ED" w:rsidP="00C128E3">
      <w:pPr>
        <w:autoSpaceDE w:val="0"/>
        <w:autoSpaceDN w:val="0"/>
        <w:adjustRightInd w:val="0"/>
        <w:spacing w:line="240" w:lineRule="auto"/>
        <w:jc w:val="center"/>
      </w:pPr>
      <w:r w:rsidRPr="004E17D6">
        <w:rPr>
          <w:noProof/>
          <w:lang w:val="fr-FR" w:eastAsia="fr-FR"/>
        </w:rPr>
        <w:drawing>
          <wp:inline distT="0" distB="0" distL="0" distR="0" wp14:anchorId="20151719" wp14:editId="6423E096">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29"/>
                    <a:stretch>
                      <a:fillRect/>
                    </a:stretch>
                  </pic:blipFill>
                  <pic:spPr bwMode="auto">
                    <a:xfrm>
                      <a:off x="0" y="0"/>
                      <a:ext cx="5770878" cy="1513673"/>
                    </a:xfrm>
                    <a:prstGeom prst="rect">
                      <a:avLst/>
                    </a:prstGeom>
                    <a:noFill/>
                    <a:ln>
                      <a:noFill/>
                    </a:ln>
                  </pic:spPr>
                </pic:pic>
              </a:graphicData>
            </a:graphic>
          </wp:inline>
        </w:drawing>
      </w:r>
    </w:p>
    <w:p w14:paraId="5CAE2C09" w14:textId="02D25420"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ins w:id="392" w:author="Teh Stand" w:date="2022-06-10T10:02:00Z">
        <w:r w:rsidR="004D1DCE" w:rsidRPr="002F51E7">
          <w:rPr>
            <w:sz w:val="18"/>
            <w:szCs w:val="18"/>
          </w:rPr>
          <w:t>4-</w:t>
        </w:r>
      </w:ins>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ins w:id="393" w:author="Teh Stand" w:date="2022-12-08T10:55:00Z">
        <w:r w:rsidR="00FC3676">
          <w:rPr>
            <w:noProof/>
            <w:sz w:val="18"/>
            <w:szCs w:val="18"/>
          </w:rPr>
          <w:t>2</w:t>
        </w:r>
      </w:ins>
      <w:del w:id="394" w:author="Teh Stand" w:date="2022-10-17T10:16:00Z">
        <w:r w:rsidR="004170C6" w:rsidRPr="002F51E7" w:rsidDel="00712AB1">
          <w:rPr>
            <w:noProof/>
            <w:sz w:val="18"/>
            <w:szCs w:val="18"/>
          </w:rPr>
          <w:delText>3</w:delText>
        </w:r>
      </w:del>
      <w:r w:rsidRPr="002F51E7">
        <w:rPr>
          <w:sz w:val="18"/>
          <w:szCs w:val="18"/>
        </w:rPr>
        <w:fldChar w:fldCharType="end"/>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95" w:name="_Ref307922421"/>
      <w:r w:rsidRPr="00693533">
        <w:t>Composition</w:t>
      </w:r>
      <w:bookmarkEnd w:id="395"/>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r w:rsidR="00564BCB" w:rsidRPr="004E17D6">
        <w:rPr>
          <w:rFonts w:cs="Arial"/>
          <w:lang w:val="en-US" w:eastAsia="en-US"/>
        </w:rPr>
        <w:t>containe</w:t>
      </w:r>
      <w:r w:rsidR="00564BCB" w:rsidRPr="004E17D6">
        <w:rPr>
          <w:rFonts w:cs="Arial"/>
          <w:lang w:val="en-US"/>
        </w:rPr>
        <w:t>e</w:t>
      </w:r>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1E5386D3" w14:textId="4D47C9B6" w:rsidR="00C945BE" w:rsidRPr="004E17D6" w:rsidRDefault="004067ED" w:rsidP="00C128E3">
      <w:pPr>
        <w:spacing w:line="240" w:lineRule="auto"/>
        <w:jc w:val="center"/>
        <w:rPr>
          <w:lang w:val="en-US" w:eastAsia="en-US"/>
        </w:rPr>
      </w:pPr>
      <w:r w:rsidRPr="0076198D">
        <w:rPr>
          <w:rFonts w:cs="Arial"/>
          <w:noProof/>
          <w:lang w:val="fr-FR" w:eastAsia="fr-FR"/>
        </w:rPr>
        <w:drawing>
          <wp:inline distT="0" distB="0" distL="0" distR="0" wp14:anchorId="56121BD0" wp14:editId="0FC1EC75">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0"/>
                    <a:stretch>
                      <a:fillRect/>
                    </a:stretch>
                  </pic:blipFill>
                  <pic:spPr bwMode="auto">
                    <a:xfrm>
                      <a:off x="0" y="0"/>
                      <a:ext cx="4953000" cy="857250"/>
                    </a:xfrm>
                    <a:prstGeom prst="rect">
                      <a:avLst/>
                    </a:prstGeom>
                    <a:noFill/>
                    <a:ln>
                      <a:noFill/>
                    </a:ln>
                  </pic:spPr>
                </pic:pic>
              </a:graphicData>
            </a:graphic>
          </wp:inline>
        </w:drawing>
      </w:r>
    </w:p>
    <w:bookmarkEnd w:id="361"/>
    <w:bookmarkEnd w:id="362"/>
    <w:p w14:paraId="4BC48EE7" w14:textId="46F9BD9C"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ins w:id="396" w:author="Teh Stand" w:date="2022-06-10T10:08:00Z">
        <w:r w:rsidR="006E0043" w:rsidRPr="002F51E7">
          <w:rPr>
            <w:sz w:val="18"/>
            <w:szCs w:val="18"/>
          </w:rPr>
          <w:t>4-</w:t>
        </w:r>
      </w:ins>
      <w:del w:id="397" w:author="Jeff Wootton" w:date="2022-11-24T07:57:00Z">
        <w:r w:rsidRPr="002F51E7" w:rsidDel="00DA5D71">
          <w:rPr>
            <w:sz w:val="18"/>
            <w:szCs w:val="18"/>
          </w:rPr>
          <w:delText xml:space="preserve">4 </w:delText>
        </w:r>
      </w:del>
      <w:ins w:id="398" w:author="Jeff Wootton" w:date="2022-11-24T07:57:00Z">
        <w:r w:rsidR="00DA5D71">
          <w:rPr>
            <w:sz w:val="18"/>
            <w:szCs w:val="18"/>
          </w:rPr>
          <w:t>3</w:t>
        </w:r>
        <w:r w:rsidR="00DA5D71" w:rsidRPr="002F51E7">
          <w:rPr>
            <w:sz w:val="18"/>
            <w:szCs w:val="18"/>
          </w:rPr>
          <w:t xml:space="preserve"> </w:t>
        </w:r>
      </w:ins>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99" w:name="_Toc510784272"/>
      <w:bookmarkStart w:id="400" w:name="_Toc510785421"/>
      <w:bookmarkStart w:id="401" w:name="_Toc510785422"/>
      <w:bookmarkStart w:id="402" w:name="_Toc510784273"/>
      <w:bookmarkStart w:id="403" w:name="_Toc439685263"/>
      <w:bookmarkStart w:id="404" w:name="_Toc121374422"/>
      <w:bookmarkStart w:id="405" w:name="_Toc225648292"/>
      <w:bookmarkStart w:id="406" w:name="_Toc225065149"/>
      <w:bookmarkEnd w:id="399"/>
      <w:bookmarkEnd w:id="400"/>
      <w:bookmarkEnd w:id="401"/>
      <w:bookmarkEnd w:id="402"/>
      <w:r w:rsidRPr="00693533">
        <w:rPr>
          <w:lang w:eastAsia="en-US"/>
        </w:rPr>
        <w:t xml:space="preserve">Information </w:t>
      </w:r>
      <w:r w:rsidR="006E0043">
        <w:rPr>
          <w:lang w:eastAsia="en-US"/>
        </w:rPr>
        <w:t>t</w:t>
      </w:r>
      <w:r w:rsidRPr="00693533">
        <w:rPr>
          <w:lang w:eastAsia="en-US"/>
        </w:rPr>
        <w:t>ypes</w:t>
      </w:r>
      <w:bookmarkEnd w:id="403"/>
      <w:bookmarkEnd w:id="404"/>
    </w:p>
    <w:p w14:paraId="70FED7B9" w14:textId="4724D911" w:rsidR="00E73EDF" w:rsidDel="00696E08" w:rsidRDefault="007653F1" w:rsidP="006E0043">
      <w:pPr>
        <w:spacing w:after="120" w:line="240" w:lineRule="auto"/>
        <w:rPr>
          <w:del w:id="407" w:author="Jeff Wootton" w:date="2022-12-04T20:57:00Z"/>
          <w:rFonts w:cs="Arial"/>
          <w:lang w:eastAsia="en-GB"/>
        </w:rPr>
      </w:pPr>
      <w:del w:id="408" w:author="Jeff Wootton" w:date="2022-12-04T20:57:00Z">
        <w:r w:rsidRPr="00693533" w:rsidDel="00696E08">
          <w:rPr>
            <w:rFonts w:cs="Arial"/>
            <w:lang w:eastAsia="en-GB"/>
          </w:rPr>
          <w:delText xml:space="preserve">Information types define identifiable pieces of information in a dataset that can be shared </w:delText>
        </w:r>
        <w:r w:rsidR="00A474D0" w:rsidRPr="004E17D6" w:rsidDel="00696E08">
          <w:rPr>
            <w:rFonts w:cs="Arial"/>
            <w:lang w:eastAsia="en-GB"/>
          </w:rPr>
          <w:delText>using information associations</w:delText>
        </w:r>
        <w:r w:rsidRPr="004E17D6" w:rsidDel="00696E08">
          <w:rPr>
            <w:rFonts w:cs="Arial"/>
            <w:lang w:eastAsia="en-GB"/>
          </w:rPr>
          <w:delText>. They have attributes but have no geometry.</w:delText>
        </w:r>
      </w:del>
    </w:p>
    <w:p w14:paraId="1EA6FE23" w14:textId="2D68F718" w:rsidR="002F51E7" w:rsidRPr="004E17D6" w:rsidRDefault="00696E08" w:rsidP="006E0043">
      <w:pPr>
        <w:spacing w:after="120" w:line="240" w:lineRule="auto"/>
        <w:rPr>
          <w:rFonts w:cs="Arial"/>
          <w:lang w:eastAsia="en-GB"/>
        </w:rPr>
      </w:pPr>
      <w:ins w:id="409" w:author="Jeff Wootton" w:date="2022-12-04T20:57:00Z">
        <w:r>
          <w:rPr>
            <w:rFonts w:cs="Arial"/>
            <w:lang w:eastAsia="en-GB"/>
          </w:rPr>
          <w:t>D</w:t>
        </w:r>
      </w:ins>
      <w:ins w:id="410" w:author="Jeff Wootton" w:date="2022-10-13T05:23:00Z">
        <w:r w:rsidR="002F51E7">
          <w:rPr>
            <w:rFonts w:eastAsia="Times New Roman" w:cs="Arial"/>
            <w:lang w:eastAsia="en-US"/>
          </w:rPr>
          <w:t xml:space="preserve">etails of </w:t>
        </w:r>
      </w:ins>
      <w:ins w:id="411" w:author="Jeff Wootton" w:date="2022-10-13T06:12:00Z">
        <w:r w:rsidR="002F51E7">
          <w:rPr>
            <w:rFonts w:eastAsia="Times New Roman" w:cs="Arial"/>
            <w:lang w:eastAsia="en-US"/>
          </w:rPr>
          <w:t>information</w:t>
        </w:r>
      </w:ins>
      <w:ins w:id="412" w:author="Jeff Wootton" w:date="2022-10-13T05:23:00Z">
        <w:r w:rsidR="002F51E7">
          <w:rPr>
            <w:rFonts w:eastAsia="Times New Roman" w:cs="Arial"/>
            <w:lang w:eastAsia="en-US"/>
          </w:rPr>
          <w:t xml:space="preserve"> types can be found in Annex A – </w:t>
        </w:r>
        <w:r w:rsidR="002F51E7">
          <w:rPr>
            <w:rFonts w:eastAsia="Times New Roman" w:cs="Arial"/>
            <w:i/>
            <w:iCs/>
            <w:lang w:eastAsia="en-US"/>
          </w:rPr>
          <w:t>Data Classification and Encoding Guide</w:t>
        </w:r>
        <w:r w:rsidR="002F51E7">
          <w:rPr>
            <w:rFonts w:eastAsia="Times New Roman" w:cs="Arial"/>
            <w:lang w:eastAsia="en-US"/>
          </w:rPr>
          <w:t xml:space="preserve">, </w:t>
        </w:r>
      </w:ins>
      <w:ins w:id="413" w:author="Jeff Wootton" w:date="2022-10-13T06:16:00Z">
        <w:r w:rsidR="002F51E7">
          <w:rPr>
            <w:rFonts w:eastAsia="Times New Roman" w:cs="Arial"/>
            <w:lang w:eastAsia="en-US"/>
          </w:rPr>
          <w:t xml:space="preserve">clauses 2.3, 2.4.7 and </w:t>
        </w:r>
      </w:ins>
      <w:ins w:id="414" w:author="Jeff Wootton" w:date="2022-10-13T05:23:00Z">
        <w:r w:rsidR="002F51E7">
          <w:rPr>
            <w:rFonts w:eastAsia="Times New Roman" w:cs="Arial"/>
            <w:lang w:eastAsia="en-US"/>
          </w:rPr>
          <w:t xml:space="preserve">Section </w:t>
        </w:r>
      </w:ins>
      <w:ins w:id="415" w:author="Jeff Wootton" w:date="2022-10-13T06:12:00Z">
        <w:r w:rsidR="002F51E7">
          <w:rPr>
            <w:rFonts w:eastAsia="Times New Roman" w:cs="Arial"/>
            <w:lang w:eastAsia="en-US"/>
          </w:rPr>
          <w:t>24.</w:t>
        </w:r>
      </w:ins>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C3B4E4"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ins w:id="416" w:author="Jeff Wootton" w:date="2022-12-04T21:06:00Z">
        <w:r w:rsidR="00830EAF">
          <w:rPr>
            <w:rFonts w:cs="Arial"/>
            <w:lang w:eastAsia="en-GB"/>
          </w:rPr>
          <w:t>D</w:t>
        </w:r>
        <w:r w:rsidR="00830EAF">
          <w:rPr>
            <w:rFonts w:eastAsia="Times New Roman" w:cs="Arial"/>
            <w:lang w:eastAsia="en-US"/>
          </w:rPr>
          <w:t xml:space="preserve">etails of </w:t>
        </w:r>
      </w:ins>
      <w:ins w:id="417" w:author="Jeff Wootton" w:date="2022-12-04T21:07:00Z">
        <w:r w:rsidR="00830EAF">
          <w:rPr>
            <w:rFonts w:eastAsia="Times New Roman" w:cs="Arial"/>
            <w:lang w:eastAsia="en-US"/>
          </w:rPr>
          <w:t>spatial quality</w:t>
        </w:r>
      </w:ins>
      <w:ins w:id="418" w:author="Jeff Wootton" w:date="2022-12-04T21:06:00Z">
        <w:r w:rsidR="00830EAF">
          <w:rPr>
            <w:rFonts w:eastAsia="Times New Roman" w:cs="Arial"/>
            <w:lang w:eastAsia="en-US"/>
          </w:rPr>
          <w:t xml:space="preserve"> can be found in Annex A – </w:t>
        </w:r>
        <w:r w:rsidR="00830EAF">
          <w:rPr>
            <w:rFonts w:eastAsia="Times New Roman" w:cs="Arial"/>
            <w:i/>
            <w:iCs/>
            <w:lang w:eastAsia="en-US"/>
          </w:rPr>
          <w:t>Data Classification and Encoding Guide</w:t>
        </w:r>
        <w:r w:rsidR="00830EAF">
          <w:rPr>
            <w:rFonts w:eastAsia="Times New Roman" w:cs="Arial"/>
            <w:lang w:eastAsia="en-US"/>
          </w:rPr>
          <w:t xml:space="preserve">, clauses 2.4.7 and </w:t>
        </w:r>
      </w:ins>
      <w:ins w:id="419" w:author="Jeff Wootton" w:date="2022-12-04T21:08:00Z">
        <w:r w:rsidR="00830EAF">
          <w:rPr>
            <w:rFonts w:eastAsia="Times New Roman" w:cs="Arial"/>
            <w:lang w:eastAsia="en-US"/>
          </w:rPr>
          <w:t>24.5</w:t>
        </w:r>
      </w:ins>
      <w:ins w:id="420" w:author="Jeff Wootton" w:date="2022-12-04T21:06:00Z">
        <w:r w:rsidR="00830EAF">
          <w:rPr>
            <w:rFonts w:eastAsia="Times New Roman" w:cs="Arial"/>
            <w:lang w:eastAsia="en-US"/>
          </w:rPr>
          <w:t>.</w:t>
        </w:r>
      </w:ins>
      <w:del w:id="421" w:author="Jeff Wootton" w:date="2022-12-04T21:06:00Z">
        <w:r w:rsidRPr="00693533" w:rsidDel="00830EAF">
          <w:rPr>
            <w:rFonts w:cs="Arial"/>
            <w:lang w:val="en-AU"/>
          </w:rPr>
          <w:delText>Only points, multipoints and curves can be as</w:delText>
        </w:r>
        <w:r w:rsidR="006E0043" w:rsidDel="00830EAF">
          <w:rPr>
            <w:rFonts w:cs="Arial"/>
            <w:lang w:val="en-AU"/>
          </w:rPr>
          <w:delText xml:space="preserve">sociated with spatial quality. </w:delText>
        </w:r>
        <w:r w:rsidRPr="00693533" w:rsidDel="00830EAF">
          <w:rPr>
            <w:rFonts w:cs="Arial"/>
            <w:lang w:val="en-AU"/>
          </w:rPr>
          <w:delText xml:space="preserve">Currently no use case for associating surfaces with spatial quality attributes </w:delText>
        </w:r>
        <w:r w:rsidR="00A67488" w:rsidRPr="004E17D6" w:rsidDel="00830EAF">
          <w:rPr>
            <w:rFonts w:cs="Arial"/>
            <w:lang w:val="en-AU"/>
          </w:rPr>
          <w:delText>has been identified</w:delText>
        </w:r>
        <w:r w:rsidRPr="004E17D6" w:rsidDel="00830EAF">
          <w:rPr>
            <w:rFonts w:cs="Arial"/>
            <w:lang w:val="en-AU"/>
          </w:rPr>
          <w:delText>, therefore this is pro</w:delText>
        </w:r>
        <w:r w:rsidR="006E0043" w:rsidDel="00830EAF">
          <w:rPr>
            <w:rFonts w:cs="Arial"/>
            <w:lang w:val="en-AU"/>
          </w:rPr>
          <w:delText xml:space="preserve">hibited. </w:delText>
        </w:r>
        <w:r w:rsidRPr="004E17D6" w:rsidDel="00830EAF">
          <w:rPr>
            <w:rFonts w:cs="Arial"/>
            <w:lang w:val="en-AU"/>
          </w:rPr>
          <w:delText>Vertical uncertainty is prohibited for curves as this dimension is not supported by curves.</w:delText>
        </w:r>
      </w:del>
    </w:p>
    <w:p w14:paraId="6564C71D" w14:textId="68C1879F" w:rsidR="00E73EDF" w:rsidRPr="004E17D6" w:rsidDel="00830EAF" w:rsidRDefault="004067ED" w:rsidP="00C128E3">
      <w:pPr>
        <w:keepNext/>
        <w:spacing w:line="240" w:lineRule="auto"/>
        <w:jc w:val="center"/>
        <w:rPr>
          <w:del w:id="422" w:author="Jeff Wootton" w:date="2022-12-04T21:09:00Z"/>
        </w:rPr>
      </w:pPr>
      <w:commentRangeStart w:id="423"/>
      <w:del w:id="424" w:author="Jeff Wootton" w:date="2022-12-04T21:09:00Z">
        <w:r w:rsidRPr="00497910" w:rsidDel="00830EAF">
          <w:rPr>
            <w:rFonts w:cs="Arial"/>
            <w:noProof/>
            <w:lang w:val="fr-FR" w:eastAsia="fr-FR"/>
          </w:rPr>
          <w:drawing>
            <wp:inline distT="0" distB="0" distL="0" distR="0" wp14:anchorId="79DE25BC" wp14:editId="752B7301">
              <wp:extent cx="5382137" cy="4511040"/>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 5 Spatial Quality.jpg"/>
                      <pic:cNvPicPr/>
                    </pic:nvPicPr>
                    <pic:blipFill>
                      <a:blip r:embed="rId31"/>
                      <a:stretch>
                        <a:fillRect/>
                      </a:stretch>
                    </pic:blipFill>
                    <pic:spPr>
                      <a:xfrm>
                        <a:off x="0" y="0"/>
                        <a:ext cx="5382137" cy="4511040"/>
                      </a:xfrm>
                      <a:prstGeom prst="rect">
                        <a:avLst/>
                      </a:prstGeom>
                    </pic:spPr>
                  </pic:pic>
                </a:graphicData>
              </a:graphic>
            </wp:inline>
          </w:drawing>
        </w:r>
        <w:commentRangeEnd w:id="423"/>
        <w:r w:rsidR="00511242" w:rsidDel="00830EAF">
          <w:rPr>
            <w:rStyle w:val="CommentReference"/>
          </w:rPr>
          <w:commentReference w:id="423"/>
        </w:r>
        <w:bookmarkStart w:id="425" w:name="_Toc121374423"/>
        <w:bookmarkEnd w:id="425"/>
      </w:del>
    </w:p>
    <w:p w14:paraId="66379C3E" w14:textId="60FCC86B" w:rsidR="00E73EDF" w:rsidRPr="00C722BD" w:rsidDel="00830EAF" w:rsidRDefault="001D40A3" w:rsidP="00F546F9">
      <w:pPr>
        <w:pStyle w:val="Caption"/>
        <w:spacing w:line="240" w:lineRule="auto"/>
        <w:jc w:val="center"/>
        <w:rPr>
          <w:del w:id="426" w:author="Jeff Wootton" w:date="2022-12-04T21:09:00Z"/>
          <w:sz w:val="18"/>
          <w:szCs w:val="18"/>
          <w:lang w:val="en-AU"/>
        </w:rPr>
      </w:pPr>
      <w:commentRangeStart w:id="427"/>
      <w:del w:id="428" w:author="Jeff Wootton" w:date="2022-12-04T21:09:00Z">
        <w:r w:rsidRPr="00C722BD" w:rsidDel="00830EAF">
          <w:rPr>
            <w:sz w:val="18"/>
            <w:szCs w:val="18"/>
          </w:rPr>
          <w:delText xml:space="preserve">Figure </w:delText>
        </w:r>
      </w:del>
      <w:ins w:id="429" w:author="Teh Stand" w:date="2022-06-10T10:22:00Z">
        <w:del w:id="430" w:author="Jeff Wootton" w:date="2022-12-04T21:09:00Z">
          <w:r w:rsidR="00F546F9" w:rsidRPr="00C722BD" w:rsidDel="00830EAF">
            <w:rPr>
              <w:sz w:val="18"/>
              <w:szCs w:val="18"/>
            </w:rPr>
            <w:delText>4-</w:delText>
          </w:r>
        </w:del>
      </w:ins>
      <w:del w:id="431" w:author="Jeff Wootton" w:date="2022-11-24T07:58:00Z">
        <w:r w:rsidRPr="00C722BD" w:rsidDel="00DA5D71">
          <w:rPr>
            <w:sz w:val="18"/>
            <w:szCs w:val="18"/>
          </w:rPr>
          <w:delText xml:space="preserve">5 </w:delText>
        </w:r>
      </w:del>
      <w:del w:id="432" w:author="Jeff Wootton" w:date="2022-12-04T21:09:00Z">
        <w:r w:rsidR="00F546F9" w:rsidRPr="00C722BD" w:rsidDel="00830EAF">
          <w:rPr>
            <w:sz w:val="18"/>
            <w:szCs w:val="18"/>
          </w:rPr>
          <w:delText>–</w:delText>
        </w:r>
        <w:r w:rsidRPr="00C722BD" w:rsidDel="00830EAF">
          <w:rPr>
            <w:sz w:val="18"/>
            <w:szCs w:val="18"/>
          </w:rPr>
          <w:delText xml:space="preserve"> Spatial</w:delText>
        </w:r>
        <w:r w:rsidR="007653F1" w:rsidRPr="00C722BD" w:rsidDel="00830EAF">
          <w:rPr>
            <w:sz w:val="18"/>
            <w:szCs w:val="18"/>
          </w:rPr>
          <w:delText xml:space="preserve"> Quality </w:delText>
        </w:r>
        <w:r w:rsidR="001E4125" w:rsidRPr="00C722BD" w:rsidDel="00830EAF">
          <w:rPr>
            <w:sz w:val="18"/>
            <w:szCs w:val="18"/>
          </w:rPr>
          <w:delText>i</w:delText>
        </w:r>
        <w:r w:rsidR="007653F1" w:rsidRPr="00C722BD" w:rsidDel="00830EAF">
          <w:rPr>
            <w:sz w:val="18"/>
            <w:szCs w:val="18"/>
          </w:rPr>
          <w:delText xml:space="preserve">nformation </w:delText>
        </w:r>
        <w:r w:rsidR="001E4125" w:rsidRPr="00C722BD" w:rsidDel="00830EAF">
          <w:rPr>
            <w:sz w:val="18"/>
            <w:szCs w:val="18"/>
          </w:rPr>
          <w:delText>t</w:delText>
        </w:r>
        <w:r w:rsidR="007653F1" w:rsidRPr="00C722BD" w:rsidDel="00830EAF">
          <w:rPr>
            <w:sz w:val="18"/>
            <w:szCs w:val="18"/>
          </w:rPr>
          <w:delText>ype</w:delText>
        </w:r>
        <w:commentRangeEnd w:id="427"/>
        <w:r w:rsidR="00C722BD" w:rsidDel="00830EAF">
          <w:rPr>
            <w:rStyle w:val="CommentReference"/>
            <w:b w:val="0"/>
          </w:rPr>
          <w:commentReference w:id="427"/>
        </w:r>
        <w:bookmarkStart w:id="433" w:name="_Toc121374424"/>
        <w:bookmarkEnd w:id="433"/>
      </w:del>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ins w:id="434" w:author="Jeff Wootton" w:date="2022-10-13T05:55:00Z"/>
          <w:lang w:eastAsia="en-US"/>
        </w:rPr>
      </w:pPr>
      <w:bookmarkStart w:id="435" w:name="_Toc510785424"/>
      <w:bookmarkStart w:id="436" w:name="_Toc510784275"/>
      <w:bookmarkStart w:id="437" w:name="_Toc121374425"/>
      <w:bookmarkStart w:id="438" w:name="_Toc439685264"/>
      <w:bookmarkEnd w:id="435"/>
      <w:bookmarkEnd w:id="436"/>
      <w:ins w:id="439" w:author="Jeff Wootton" w:date="2022-10-13T05:54:00Z">
        <w:r>
          <w:rPr>
            <w:lang w:eastAsia="en-US"/>
          </w:rPr>
          <w:t>Information relationships</w:t>
        </w:r>
      </w:ins>
      <w:bookmarkEnd w:id="437"/>
    </w:p>
    <w:p w14:paraId="0B1F9DCC" w14:textId="53DFB1FF" w:rsidR="00F50FED" w:rsidRDefault="00F50FED" w:rsidP="00F50FED">
      <w:pPr>
        <w:spacing w:after="120" w:line="240" w:lineRule="auto"/>
        <w:rPr>
          <w:ins w:id="440" w:author="Jeff Wootton" w:date="2022-10-13T05:56:00Z"/>
          <w:lang w:eastAsia="en-US"/>
        </w:rPr>
      </w:pPr>
      <w:ins w:id="441" w:author="Jeff Wootton" w:date="2022-10-13T05:55: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moveToRangeStart w:id="442" w:author="Jeff Wootton" w:date="2022-10-13T05:56:00Z" w:name="move116533011"/>
      <w:moveTo w:id="443" w:author="Jeff Wootton" w:date="2022-10-13T05:56:00Z">
        <w:r w:rsidRPr="00693533">
          <w:t xml:space="preserve">Information </w:t>
        </w:r>
        <w:r>
          <w:t>a</w:t>
        </w:r>
        <w:r w:rsidRPr="00693533">
          <w:t>ssociation</w:t>
        </w:r>
      </w:moveTo>
    </w:p>
    <w:p w14:paraId="1701342B" w14:textId="77777777" w:rsidR="00060EF7" w:rsidRPr="004E17D6" w:rsidRDefault="00060EF7" w:rsidP="00060EF7">
      <w:pPr>
        <w:spacing w:after="120" w:line="240" w:lineRule="auto"/>
      </w:pPr>
      <w:moveTo w:id="444" w:author="Jeff Wootton" w:date="2022-10-13T05:56:00Z">
        <w:r w:rsidRPr="00693533">
          <w:t xml:space="preserve">An </w:t>
        </w:r>
        <w:r w:rsidRPr="004E17D6">
          <w:t>information association is used to describe a relationship between a feature type, spatial object, or information type on one side and an information type on the other side.</w:t>
        </w:r>
      </w:moveTo>
    </w:p>
    <w:p w14:paraId="243B0C52" w14:textId="77777777" w:rsidR="00060EF7" w:rsidRPr="00BE2B82" w:rsidRDefault="00060EF7" w:rsidP="00060EF7">
      <w:pPr>
        <w:pStyle w:val="Small"/>
        <w:spacing w:before="0" w:after="120"/>
        <w:jc w:val="both"/>
        <w:rPr>
          <w:sz w:val="20"/>
          <w:szCs w:val="20"/>
        </w:rPr>
      </w:pPr>
      <w:moveTo w:id="445" w:author="Jeff Wootton" w:date="2022-10-13T05:56: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moveTo>
    </w:p>
    <w:p w14:paraId="08547032" w14:textId="77777777" w:rsidR="00060EF7" w:rsidRPr="004E17D6" w:rsidRDefault="00060EF7" w:rsidP="00060EF7">
      <w:pPr>
        <w:pStyle w:val="Small"/>
        <w:spacing w:before="0" w:after="240"/>
        <w:jc w:val="both"/>
        <w:rPr>
          <w:sz w:val="18"/>
          <w:szCs w:val="18"/>
        </w:rPr>
      </w:pPr>
      <w:moveTo w:id="446" w:author="Jeff Wootton" w:date="2022-10-13T05:56:00Z">
        <w:r w:rsidRPr="000975C4">
          <w:rPr>
            <w:noProof/>
            <w:sz w:val="18"/>
            <w:szCs w:val="18"/>
            <w:lang w:val="fr-FR" w:eastAsia="fr-FR"/>
            <w:rPrChange w:id="447" w:author="Unknown">
              <w:rPr>
                <w:noProof/>
                <w:lang w:val="fr-FR" w:eastAsia="fr-FR"/>
              </w:rPr>
            </w:rPrChange>
          </w:rPr>
          <w:drawing>
            <wp:inline distT="0" distB="0" distL="0" distR="0" wp14:anchorId="63DC69CE" wp14:editId="19D3F7FA">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24"/>
                      <a:stretch>
                        <a:fillRect/>
                      </a:stretch>
                    </pic:blipFill>
                    <pic:spPr bwMode="auto">
                      <a:xfrm>
                        <a:off x="0" y="0"/>
                        <a:ext cx="5770880" cy="798830"/>
                      </a:xfrm>
                      <a:prstGeom prst="rect">
                        <a:avLst/>
                      </a:prstGeom>
                      <a:noFill/>
                      <a:ln>
                        <a:noFill/>
                      </a:ln>
                    </pic:spPr>
                  </pic:pic>
                </a:graphicData>
              </a:graphic>
            </wp:inline>
          </w:drawing>
        </w:r>
      </w:moveTo>
    </w:p>
    <w:p w14:paraId="2A60EFCE" w14:textId="75C87E3A" w:rsidR="00060EF7" w:rsidRDefault="00060EF7" w:rsidP="00060EF7">
      <w:pPr>
        <w:pStyle w:val="Caption"/>
        <w:spacing w:line="240" w:lineRule="auto"/>
        <w:jc w:val="center"/>
        <w:rPr>
          <w:ins w:id="448" w:author="Jeff Wootton" w:date="2022-10-13T05:57:00Z"/>
          <w:sz w:val="18"/>
          <w:szCs w:val="18"/>
        </w:rPr>
      </w:pPr>
      <w:moveTo w:id="449" w:author="Jeff Wootton" w:date="2022-10-13T05:56:00Z">
        <w:r w:rsidRPr="00BA2B1C">
          <w:rPr>
            <w:sz w:val="18"/>
            <w:szCs w:val="18"/>
          </w:rPr>
          <w:t>Figure 4-</w:t>
        </w:r>
        <w:del w:id="450" w:author="Jeff Wootton" w:date="2022-12-04T21:11:00Z">
          <w:r w:rsidRPr="00BA2B1C" w:rsidDel="00830EAF">
            <w:rPr>
              <w:sz w:val="18"/>
              <w:szCs w:val="18"/>
            </w:rPr>
            <w:fldChar w:fldCharType="begin"/>
          </w:r>
          <w:r w:rsidRPr="00BA2B1C" w:rsidDel="00830EAF">
            <w:rPr>
              <w:sz w:val="18"/>
              <w:szCs w:val="18"/>
            </w:rPr>
            <w:delInstrText xml:space="preserve"> SEQ Figure \* ARABIC </w:delInstrText>
          </w:r>
          <w:r w:rsidRPr="00BA2B1C" w:rsidDel="00830EAF">
            <w:rPr>
              <w:sz w:val="18"/>
              <w:szCs w:val="18"/>
            </w:rPr>
            <w:fldChar w:fldCharType="separate"/>
          </w:r>
        </w:del>
      </w:moveTo>
      <w:ins w:id="451" w:author="Teh Stand" w:date="2022-10-26T08:35:00Z">
        <w:del w:id="452" w:author="Jeff Wootton" w:date="2022-12-04T21:11:00Z">
          <w:r w:rsidR="00A43EFC" w:rsidDel="00830EAF">
            <w:rPr>
              <w:noProof/>
              <w:sz w:val="18"/>
              <w:szCs w:val="18"/>
            </w:rPr>
            <w:delText>3</w:delText>
          </w:r>
        </w:del>
      </w:ins>
      <w:moveTo w:id="453" w:author="Jeff Wootton" w:date="2022-10-13T05:56:00Z">
        <w:del w:id="454" w:author="Jeff Wootton" w:date="2022-12-04T21:11:00Z">
          <w:r w:rsidRPr="00BA2B1C" w:rsidDel="00830EAF">
            <w:rPr>
              <w:noProof/>
              <w:sz w:val="18"/>
              <w:szCs w:val="18"/>
            </w:rPr>
            <w:delText>1</w:delText>
          </w:r>
          <w:r w:rsidRPr="00BA2B1C" w:rsidDel="00830EAF">
            <w:rPr>
              <w:sz w:val="18"/>
              <w:szCs w:val="18"/>
            </w:rPr>
            <w:fldChar w:fldCharType="end"/>
          </w:r>
        </w:del>
      </w:moveTo>
      <w:ins w:id="455" w:author="Jeff Wootton" w:date="2022-12-04T21:11:00Z">
        <w:r w:rsidR="00830EAF">
          <w:rPr>
            <w:sz w:val="18"/>
            <w:szCs w:val="18"/>
          </w:rPr>
          <w:t>4</w:t>
        </w:r>
      </w:ins>
      <w:moveTo w:id="456" w:author="Jeff Wootton" w:date="2022-10-13T05:56:00Z">
        <w:r w:rsidRPr="00BA2B1C">
          <w:rPr>
            <w:sz w:val="18"/>
            <w:szCs w:val="18"/>
          </w:rPr>
          <w:t xml:space="preserve"> – Information association</w:t>
        </w:r>
      </w:moveTo>
    </w:p>
    <w:p w14:paraId="67F8A39B" w14:textId="77777777" w:rsidR="00060EF7" w:rsidRDefault="00060EF7" w:rsidP="00060EF7">
      <w:pPr>
        <w:pStyle w:val="Heading4"/>
        <w:rPr>
          <w:ins w:id="457" w:author="Jeff Wootton" w:date="2022-10-13T05:57:00Z"/>
          <w:lang w:eastAsia="en-US"/>
        </w:rPr>
      </w:pPr>
      <w:ins w:id="458" w:author="Jeff Wootton" w:date="2022-10-13T05:57:00Z">
        <w:r>
          <w:rPr>
            <w:lang w:eastAsia="en-US"/>
          </w:rPr>
          <w:t>Spatial associations</w:t>
        </w:r>
      </w:ins>
    </w:p>
    <w:p w14:paraId="48A950D8" w14:textId="50C139D1" w:rsidR="00060EF7" w:rsidRDefault="00060EF7" w:rsidP="00830EAF">
      <w:pPr>
        <w:spacing w:after="120" w:line="240" w:lineRule="auto"/>
        <w:rPr>
          <w:ins w:id="459" w:author="Jeff Wootton" w:date="2022-10-13T05:57:00Z"/>
          <w:lang w:eastAsia="en-US"/>
        </w:rPr>
      </w:pPr>
      <w:ins w:id="460" w:author="Jeff Wootton" w:date="2022-10-13T05:57:00Z">
        <w:r>
          <w:rPr>
            <w:lang w:eastAsia="en-US"/>
          </w:rPr>
          <w:t xml:space="preserve">The information association “Spatial association” provides the binding between spatial objects and spatial quality. It is noted here because the S-100 </w:t>
        </w:r>
      </w:ins>
      <w:ins w:id="461" w:author="Jeff Wootton" w:date="2022-12-04T21:16:00Z">
        <w:r w:rsidR="007863F7">
          <w:rPr>
            <w:lang w:eastAsia="en-US"/>
          </w:rPr>
          <w:t>F</w:t>
        </w:r>
      </w:ins>
      <w:ins w:id="462" w:author="Jeff Wootton" w:date="2022-10-13T05:57:00Z">
        <w:r>
          <w:rPr>
            <w:lang w:eastAsia="en-US"/>
          </w:rPr>
          <w:t xml:space="preserve">eature </w:t>
        </w:r>
      </w:ins>
      <w:ins w:id="463" w:author="Jeff Wootton" w:date="2022-12-04T21:16:00Z">
        <w:r w:rsidR="007863F7">
          <w:rPr>
            <w:lang w:eastAsia="en-US"/>
          </w:rPr>
          <w:t>C</w:t>
        </w:r>
      </w:ins>
      <w:ins w:id="464" w:author="Jeff Wootton" w:date="2022-10-13T05:57:00Z">
        <w:r>
          <w:rPr>
            <w:lang w:eastAsia="en-US"/>
          </w:rPr>
          <w:t>atalogue model is incapable of describing this relationship.</w:t>
        </w:r>
      </w:ins>
    </w:p>
    <w:p w14:paraId="228F38A6" w14:textId="77777777" w:rsidR="00060EF7" w:rsidRPr="00C429A2" w:rsidRDefault="00060EF7" w:rsidP="000975C4">
      <w:pPr>
        <w:spacing w:after="120" w:line="240" w:lineRule="auto"/>
        <w:rPr>
          <w:ins w:id="465" w:author="Jeff Wootton" w:date="2022-10-13T05:57:00Z"/>
          <w:lang w:eastAsia="en-US"/>
        </w:rPr>
      </w:pPr>
      <w:ins w:id="466" w:author="Jeff Wootton" w:date="2022-10-13T05:57:00Z">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67" w:name="_Toc121374426"/>
      <w:moveToRangeEnd w:id="442"/>
      <w:r w:rsidRPr="00693533">
        <w:rPr>
          <w:lang w:eastAsia="en-US"/>
        </w:rPr>
        <w:t>Attributes</w:t>
      </w:r>
      <w:bookmarkEnd w:id="405"/>
      <w:bookmarkEnd w:id="406"/>
      <w:bookmarkEnd w:id="438"/>
      <w:bookmarkEnd w:id="467"/>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48EA7E18" w14:textId="24EAF916" w:rsidR="00E73EDF" w:rsidRPr="00671F73" w:rsidDel="002F5E91" w:rsidRDefault="007653F1" w:rsidP="001E4125">
      <w:pPr>
        <w:pStyle w:val="BodyText"/>
        <w:spacing w:before="0" w:after="120" w:line="240" w:lineRule="auto"/>
        <w:rPr>
          <w:del w:id="468" w:author="Jeff Wootton" w:date="2022-12-04T22:14:00Z"/>
          <w:sz w:val="20"/>
          <w:lang w:val="en-AU"/>
        </w:rPr>
      </w:pPr>
      <w:r w:rsidRPr="00671F73">
        <w:rPr>
          <w:sz w:val="20"/>
          <w:lang w:val="en-AU"/>
        </w:rPr>
        <w:t xml:space="preserve">S-101 uses </w:t>
      </w:r>
      <w:r w:rsidR="00C618EA" w:rsidRPr="00671F73">
        <w:rPr>
          <w:sz w:val="20"/>
          <w:lang w:val="en-AU"/>
        </w:rPr>
        <w:t>seven</w:t>
      </w:r>
      <w:r w:rsidRPr="00671F73">
        <w:rPr>
          <w:sz w:val="20"/>
          <w:lang w:val="en-AU"/>
        </w:rPr>
        <w:t xml:space="preserve"> types of simple attributes; </w:t>
      </w:r>
      <w:del w:id="469" w:author="Jeff Wootton" w:date="2022-12-04T22:12:00Z">
        <w:r w:rsidRPr="00671F73" w:rsidDel="002F5E91">
          <w:rPr>
            <w:sz w:val="20"/>
            <w:lang w:val="en-AU"/>
          </w:rPr>
          <w:delText xml:space="preserve">they </w:delText>
        </w:r>
      </w:del>
      <w:ins w:id="470" w:author="Jeff Wootton" w:date="2022-12-04T22:12:00Z">
        <w:r w:rsidR="002F5E91" w:rsidRPr="00671F73">
          <w:rPr>
            <w:sz w:val="20"/>
            <w:lang w:val="en-AU"/>
          </w:rPr>
          <w:t xml:space="preserve">these </w:t>
        </w:r>
      </w:ins>
      <w:ins w:id="471" w:author="Jeff Wootton" w:date="2022-12-04T22:25:00Z">
        <w:r w:rsidR="00671F73" w:rsidRPr="00671F73">
          <w:rPr>
            <w:sz w:val="20"/>
            <w:lang w:val="en-AU"/>
          </w:rPr>
          <w:t xml:space="preserve">types </w:t>
        </w:r>
      </w:ins>
      <w:r w:rsidRPr="00671F73">
        <w:rPr>
          <w:sz w:val="20"/>
          <w:lang w:val="en-AU"/>
        </w:rPr>
        <w:t>are listed</w:t>
      </w:r>
      <w:ins w:id="472" w:author="Jeff Wootton" w:date="2022-12-04T22:25:00Z">
        <w:r w:rsidR="00671F73" w:rsidRPr="00671F73">
          <w:rPr>
            <w:sz w:val="20"/>
            <w:lang w:val="en-AU"/>
          </w:rPr>
          <w:t xml:space="preserve"> in</w:t>
        </w:r>
      </w:ins>
      <w:r w:rsidRPr="00671F73">
        <w:rPr>
          <w:sz w:val="20"/>
          <w:lang w:val="en-AU"/>
        </w:rPr>
        <w:t xml:space="preserve"> </w:t>
      </w:r>
      <w:ins w:id="473" w:author="Jeff Wootton" w:date="2022-12-04T22:13:00Z">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ins>
      <w:ins w:id="474" w:author="Jeff Wootton" w:date="2022-12-04T22:26:00Z">
        <w:r w:rsidR="00671F73" w:rsidRPr="00671F73">
          <w:rPr>
            <w:rFonts w:eastAsia="Times New Roman" w:cs="Arial"/>
            <w:sz w:val="20"/>
            <w:lang w:eastAsia="en-US"/>
          </w:rPr>
          <w:t xml:space="preserve"> Descriptions of the simple attributes included in S-101 </w:t>
        </w:r>
      </w:ins>
      <w:ins w:id="475" w:author="Jeff Wootton" w:date="2022-12-04T22:27:00Z">
        <w:r w:rsidR="00671F73" w:rsidRPr="00671F73">
          <w:rPr>
            <w:rFonts w:eastAsia="Times New Roman" w:cs="Arial"/>
            <w:sz w:val="20"/>
            <w:lang w:eastAsia="en-US"/>
          </w:rPr>
          <w:t>can be found in Annex A, Sections 27, 2</w:t>
        </w:r>
      </w:ins>
      <w:ins w:id="476" w:author="Jeff Wootton" w:date="2022-12-04T22:28:00Z">
        <w:r w:rsidR="00671F73" w:rsidRPr="00671F73">
          <w:rPr>
            <w:rFonts w:eastAsia="Times New Roman" w:cs="Arial"/>
            <w:sz w:val="20"/>
            <w:lang w:eastAsia="en-US"/>
          </w:rPr>
          <w:t>8</w:t>
        </w:r>
      </w:ins>
      <w:ins w:id="477" w:author="Jeff Wootton" w:date="2022-12-04T22:27:00Z">
        <w:r w:rsidR="00671F73" w:rsidRPr="00671F73">
          <w:rPr>
            <w:rFonts w:eastAsia="Times New Roman" w:cs="Arial"/>
            <w:sz w:val="20"/>
            <w:lang w:eastAsia="en-US"/>
          </w:rPr>
          <w:t xml:space="preserve"> and 30.</w:t>
        </w:r>
      </w:ins>
      <w:del w:id="478" w:author="Jeff Wootton" w:date="2022-12-04T22:13:00Z">
        <w:r w:rsidRPr="00671F73" w:rsidDel="002F5E91">
          <w:rPr>
            <w:sz w:val="20"/>
            <w:lang w:val="en-AU"/>
          </w:rPr>
          <w:delText xml:space="preserve">in the following </w:delText>
        </w:r>
        <w:r w:rsidR="001E4125" w:rsidRPr="00671F73" w:rsidDel="002F5E91">
          <w:rPr>
            <w:sz w:val="20"/>
            <w:lang w:val="en-AU"/>
          </w:rPr>
          <w:delText>T</w:delText>
        </w:r>
        <w:r w:rsidRPr="00671F73" w:rsidDel="002F5E91">
          <w:rPr>
            <w:sz w:val="20"/>
            <w:lang w:val="en-AU"/>
          </w:rPr>
          <w:delText>able:</w:delText>
        </w:r>
      </w:del>
    </w:p>
    <w:p w14:paraId="20255CAC" w14:textId="0668C71A" w:rsidR="001E4125" w:rsidRPr="00671F73" w:rsidRDefault="001E4125" w:rsidP="00671F73">
      <w:pPr>
        <w:pStyle w:val="BodyText"/>
        <w:spacing w:before="0" w:after="120" w:line="240" w:lineRule="auto"/>
        <w:rPr>
          <w:sz w:val="20"/>
          <w:lang w:val="en-AU"/>
        </w:rPr>
      </w:pPr>
      <w:del w:id="479" w:author="Jeff Wootton" w:date="2022-12-04T22:14:00Z">
        <w:r w:rsidRPr="00671F73" w:rsidDel="002F5E91">
          <w:rPr>
            <w:sz w:val="20"/>
            <w:lang w:val="en-AU"/>
          </w:rPr>
          <w:delText xml:space="preserve">Table </w:delText>
        </w:r>
        <w:r w:rsidRPr="00671F73" w:rsidDel="002F5E91">
          <w:rPr>
            <w:sz w:val="20"/>
            <w:lang w:val="en-AU"/>
          </w:rPr>
          <w:fldChar w:fldCharType="begin"/>
        </w:r>
        <w:r w:rsidRPr="00671F73" w:rsidDel="002F5E91">
          <w:rPr>
            <w:sz w:val="20"/>
            <w:lang w:val="en-AU"/>
          </w:rPr>
          <w:delInstrText xml:space="preserve"> SEQ Table \* ARABIC </w:delInstrText>
        </w:r>
        <w:r w:rsidRPr="00671F73" w:rsidDel="002F5E91">
          <w:rPr>
            <w:sz w:val="20"/>
            <w:lang w:val="en-AU"/>
          </w:rPr>
          <w:fldChar w:fldCharType="separate"/>
        </w:r>
        <w:r w:rsidRPr="00671F73" w:rsidDel="002F5E91">
          <w:rPr>
            <w:noProof/>
            <w:sz w:val="20"/>
            <w:lang w:val="en-AU"/>
          </w:rPr>
          <w:delText>2</w:delText>
        </w:r>
        <w:r w:rsidRPr="00671F73" w:rsidDel="002F5E91">
          <w:rPr>
            <w:sz w:val="20"/>
            <w:lang w:val="en-AU"/>
          </w:rPr>
          <w:fldChar w:fldCharType="end"/>
        </w:r>
        <w:r w:rsidRPr="00671F73" w:rsidDel="002F5E91">
          <w:rPr>
            <w:sz w:val="20"/>
            <w:lang w:val="en-AU"/>
          </w:rPr>
          <w:delText xml:space="preserve"> </w:delText>
        </w:r>
      </w:del>
      <w:ins w:id="480" w:author="Teh Stand" w:date="2022-06-10T10:27:00Z">
        <w:del w:id="481" w:author="Jeff Wootton" w:date="2022-12-04T22:14:00Z">
          <w:r w:rsidR="0037659B" w:rsidRPr="00671F73" w:rsidDel="002F5E91">
            <w:rPr>
              <w:sz w:val="20"/>
              <w:lang w:val="en-AU"/>
            </w:rPr>
            <w:delText xml:space="preserve">4-1 </w:delText>
          </w:r>
        </w:del>
      </w:ins>
      <w:del w:id="482" w:author="Jeff Wootton" w:date="2022-12-04T22:14:00Z">
        <w:r w:rsidR="0037659B" w:rsidRPr="00671F73" w:rsidDel="002F5E91">
          <w:rPr>
            <w:sz w:val="20"/>
            <w:lang w:val="en-AU"/>
          </w:rPr>
          <w:delText>–</w:delText>
        </w:r>
        <w:r w:rsidRPr="00671F73" w:rsidDel="002F5E91">
          <w:rPr>
            <w:sz w:val="20"/>
            <w:lang w:val="en-AU"/>
          </w:rPr>
          <w:delText xml:space="preserve"> Simple </w:delText>
        </w:r>
        <w:r w:rsidR="0037659B" w:rsidRPr="00671F73" w:rsidDel="002F5E91">
          <w:rPr>
            <w:sz w:val="20"/>
            <w:lang w:val="en-AU"/>
          </w:rPr>
          <w:delText>a</w:delText>
        </w:r>
        <w:r w:rsidRPr="00671F73" w:rsidDel="002F5E91">
          <w:rPr>
            <w:sz w:val="20"/>
            <w:lang w:val="en-AU"/>
          </w:rPr>
          <w:delText xml:space="preserve">ttribute </w:delText>
        </w:r>
        <w:r w:rsidR="0037659B" w:rsidRPr="00671F73" w:rsidDel="002F5E91">
          <w:rPr>
            <w:sz w:val="20"/>
            <w:lang w:val="en-AU"/>
          </w:rPr>
          <w:delText>t</w:delText>
        </w:r>
        <w:r w:rsidRPr="00671F73" w:rsidDel="002F5E91">
          <w:rPr>
            <w:sz w:val="20"/>
            <w:lang w:val="en-AU"/>
          </w:rPr>
          <w:delText>ypes</w:delText>
        </w:r>
      </w:del>
    </w:p>
    <w:tbl>
      <w:tblPr>
        <w:tblW w:w="9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7216"/>
      </w:tblGrid>
      <w:tr w:rsidR="00E73EDF" w:rsidRPr="00693533" w:rsidDel="002F5E91" w14:paraId="43A28CC8" w14:textId="6DF12749" w:rsidTr="0037659B">
        <w:trPr>
          <w:cantSplit/>
          <w:trHeight w:val="20"/>
          <w:jc w:val="center"/>
          <w:del w:id="483" w:author="Jeff Wootton" w:date="2022-12-04T22:13:00Z"/>
        </w:trPr>
        <w:tc>
          <w:tcPr>
            <w:tcW w:w="2088" w:type="dxa"/>
            <w:shd w:val="clear" w:color="auto" w:fill="D9D9D9" w:themeFill="background1" w:themeFillShade="D9"/>
          </w:tcPr>
          <w:p w14:paraId="66F44059" w14:textId="7E9480EA" w:rsidR="00E73EDF" w:rsidRPr="00693533" w:rsidDel="002F5E91" w:rsidRDefault="007653F1" w:rsidP="0037659B">
            <w:pPr>
              <w:pStyle w:val="BodyText"/>
              <w:spacing w:line="240" w:lineRule="auto"/>
              <w:jc w:val="left"/>
              <w:rPr>
                <w:del w:id="484" w:author="Jeff Wootton" w:date="2022-12-04T22:13:00Z"/>
                <w:b/>
                <w:lang w:val="en-AU"/>
              </w:rPr>
            </w:pPr>
            <w:del w:id="485" w:author="Jeff Wootton" w:date="2022-12-04T22:13:00Z">
              <w:r w:rsidRPr="00693533" w:rsidDel="002F5E91">
                <w:rPr>
                  <w:b/>
                  <w:lang w:val="en-AU"/>
                </w:rPr>
                <w:delText>Type</w:delText>
              </w:r>
            </w:del>
          </w:p>
        </w:tc>
        <w:tc>
          <w:tcPr>
            <w:tcW w:w="7216" w:type="dxa"/>
            <w:shd w:val="clear" w:color="auto" w:fill="D9D9D9" w:themeFill="background1" w:themeFillShade="D9"/>
          </w:tcPr>
          <w:p w14:paraId="43558A2C" w14:textId="23437521" w:rsidR="00E73EDF" w:rsidRPr="00693533" w:rsidDel="002F5E91" w:rsidRDefault="007653F1" w:rsidP="0037659B">
            <w:pPr>
              <w:pStyle w:val="BodyText"/>
              <w:spacing w:line="240" w:lineRule="auto"/>
              <w:jc w:val="left"/>
              <w:rPr>
                <w:del w:id="486" w:author="Jeff Wootton" w:date="2022-12-04T22:13:00Z"/>
                <w:b/>
                <w:lang w:val="en-AU"/>
              </w:rPr>
            </w:pPr>
            <w:del w:id="487" w:author="Jeff Wootton" w:date="2022-12-04T22:13:00Z">
              <w:r w:rsidRPr="00693533" w:rsidDel="002F5E91">
                <w:rPr>
                  <w:b/>
                  <w:lang w:val="en-AU"/>
                </w:rPr>
                <w:delText>Definition</w:delText>
              </w:r>
            </w:del>
          </w:p>
        </w:tc>
      </w:tr>
      <w:tr w:rsidR="00E73EDF" w:rsidRPr="00693533" w:rsidDel="002F5E91" w14:paraId="30BA83AA" w14:textId="396F2559" w:rsidTr="0037659B">
        <w:trPr>
          <w:cantSplit/>
          <w:trHeight w:val="20"/>
          <w:jc w:val="center"/>
          <w:del w:id="488" w:author="Jeff Wootton" w:date="2022-12-04T22:13:00Z"/>
        </w:trPr>
        <w:tc>
          <w:tcPr>
            <w:tcW w:w="2088" w:type="dxa"/>
            <w:shd w:val="clear" w:color="auto" w:fill="auto"/>
          </w:tcPr>
          <w:p w14:paraId="4DFFA37B" w14:textId="7461282D" w:rsidR="00E73EDF" w:rsidRPr="00693533" w:rsidDel="002F5E91" w:rsidRDefault="007653F1" w:rsidP="0037659B">
            <w:pPr>
              <w:pStyle w:val="BodyText"/>
              <w:spacing w:line="240" w:lineRule="auto"/>
              <w:jc w:val="left"/>
              <w:rPr>
                <w:del w:id="489" w:author="Jeff Wootton" w:date="2022-12-04T22:13:00Z"/>
                <w:lang w:val="en-AU"/>
              </w:rPr>
            </w:pPr>
            <w:del w:id="490" w:author="Jeff Wootton" w:date="2022-12-04T22:13:00Z">
              <w:r w:rsidRPr="00693533" w:rsidDel="002F5E91">
                <w:rPr>
                  <w:rFonts w:cs="Arial"/>
                  <w:lang w:val="en-AU"/>
                </w:rPr>
                <w:delText xml:space="preserve">Boolean </w:delText>
              </w:r>
            </w:del>
          </w:p>
        </w:tc>
        <w:tc>
          <w:tcPr>
            <w:tcW w:w="7216" w:type="dxa"/>
            <w:shd w:val="clear" w:color="auto" w:fill="auto"/>
          </w:tcPr>
          <w:p w14:paraId="632F82D1" w14:textId="523E41CD" w:rsidR="00E73EDF" w:rsidRPr="00693533" w:rsidDel="002F5E91" w:rsidRDefault="007653F1" w:rsidP="0037659B">
            <w:pPr>
              <w:pStyle w:val="BodyText"/>
              <w:spacing w:line="240" w:lineRule="auto"/>
              <w:jc w:val="left"/>
              <w:rPr>
                <w:del w:id="491" w:author="Jeff Wootton" w:date="2022-12-04T22:13:00Z"/>
                <w:lang w:val="en-AU"/>
              </w:rPr>
            </w:pPr>
            <w:del w:id="492" w:author="Jeff Wootton" w:date="2022-12-04T22:13:00Z">
              <w:r w:rsidRPr="00693533" w:rsidDel="002F5E91">
                <w:rPr>
                  <w:rFonts w:cs="Arial"/>
                  <w:lang w:val="en-AU"/>
                </w:rPr>
                <w:delText>the value is a logical value either ‘True’ or ‘False’</w:delText>
              </w:r>
            </w:del>
          </w:p>
        </w:tc>
      </w:tr>
      <w:tr w:rsidR="00E73EDF" w:rsidRPr="004E17D6" w:rsidDel="002F5E91" w14:paraId="36A2EBF2" w14:textId="0B48BF84" w:rsidTr="0037659B">
        <w:trPr>
          <w:cantSplit/>
          <w:trHeight w:val="20"/>
          <w:jc w:val="center"/>
          <w:del w:id="493" w:author="Jeff Wootton" w:date="2022-12-04T22:13:00Z"/>
        </w:trPr>
        <w:tc>
          <w:tcPr>
            <w:tcW w:w="2088" w:type="dxa"/>
            <w:shd w:val="clear" w:color="auto" w:fill="auto"/>
          </w:tcPr>
          <w:p w14:paraId="7E59CE45" w14:textId="1629BF3B" w:rsidR="00E73EDF" w:rsidRPr="004E17D6" w:rsidDel="002F5E91" w:rsidRDefault="007653F1" w:rsidP="0037659B">
            <w:pPr>
              <w:pStyle w:val="BodyText"/>
              <w:spacing w:line="240" w:lineRule="auto"/>
              <w:jc w:val="left"/>
              <w:rPr>
                <w:del w:id="494" w:author="Jeff Wootton" w:date="2022-12-04T22:13:00Z"/>
                <w:lang w:val="en-AU"/>
              </w:rPr>
            </w:pPr>
            <w:del w:id="495" w:author="Jeff Wootton" w:date="2022-12-04T22:13:00Z">
              <w:r w:rsidRPr="004E17D6" w:rsidDel="002F5E91">
                <w:rPr>
                  <w:rFonts w:cs="Arial"/>
                  <w:lang w:val="en-AU"/>
                </w:rPr>
                <w:delText xml:space="preserve">Integer </w:delText>
              </w:r>
            </w:del>
          </w:p>
        </w:tc>
        <w:tc>
          <w:tcPr>
            <w:tcW w:w="7216" w:type="dxa"/>
            <w:shd w:val="clear" w:color="auto" w:fill="auto"/>
          </w:tcPr>
          <w:p w14:paraId="1DCF5956" w14:textId="60933AEF" w:rsidR="00E73EDF" w:rsidRPr="004E17D6" w:rsidDel="002F5E91" w:rsidRDefault="007653F1" w:rsidP="0037659B">
            <w:pPr>
              <w:pStyle w:val="Default"/>
              <w:spacing w:before="60" w:after="60" w:line="240" w:lineRule="auto"/>
              <w:rPr>
                <w:del w:id="496" w:author="Jeff Wootton" w:date="2022-12-04T22:13:00Z"/>
                <w:color w:val="auto"/>
              </w:rPr>
            </w:pPr>
            <w:del w:id="497" w:author="Jeff Wootton" w:date="2022-12-04T22:13:00Z">
              <w:r w:rsidRPr="004E17D6" w:rsidDel="002F5E91">
                <w:rPr>
                  <w:color w:val="auto"/>
                  <w:sz w:val="18"/>
                  <w:szCs w:val="18"/>
                  <w:lang w:val="en-AU"/>
                </w:rPr>
                <w:delText xml:space="preserve">the value is an integer number </w:delText>
              </w:r>
            </w:del>
          </w:p>
        </w:tc>
      </w:tr>
      <w:tr w:rsidR="00E73EDF" w:rsidRPr="00693533" w:rsidDel="002F5E91" w14:paraId="221086CE" w14:textId="60B1310B" w:rsidTr="0037659B">
        <w:trPr>
          <w:cantSplit/>
          <w:trHeight w:val="20"/>
          <w:jc w:val="center"/>
          <w:del w:id="498" w:author="Jeff Wootton" w:date="2022-12-04T22:13:00Z"/>
        </w:trPr>
        <w:tc>
          <w:tcPr>
            <w:tcW w:w="2088" w:type="dxa"/>
            <w:shd w:val="clear" w:color="auto" w:fill="auto"/>
          </w:tcPr>
          <w:p w14:paraId="23426321" w14:textId="5883E832" w:rsidR="00E73EDF" w:rsidRPr="00693533" w:rsidDel="002F5E91" w:rsidRDefault="007653F1" w:rsidP="0037659B">
            <w:pPr>
              <w:pStyle w:val="BodyText"/>
              <w:spacing w:line="240" w:lineRule="auto"/>
              <w:jc w:val="left"/>
              <w:rPr>
                <w:del w:id="499" w:author="Jeff Wootton" w:date="2022-12-04T22:13:00Z"/>
                <w:lang w:val="en-AU"/>
              </w:rPr>
            </w:pPr>
            <w:del w:id="500" w:author="Jeff Wootton" w:date="2022-12-04T22:13:00Z">
              <w:r w:rsidRPr="00693533" w:rsidDel="002F5E91">
                <w:rPr>
                  <w:rFonts w:cs="Arial"/>
                  <w:lang w:val="en-AU"/>
                </w:rPr>
                <w:delText>Real</w:delText>
              </w:r>
            </w:del>
          </w:p>
        </w:tc>
        <w:tc>
          <w:tcPr>
            <w:tcW w:w="7216" w:type="dxa"/>
            <w:shd w:val="clear" w:color="auto" w:fill="auto"/>
          </w:tcPr>
          <w:p w14:paraId="44E1B604" w14:textId="70BEBEF8" w:rsidR="00E73EDF" w:rsidRPr="00693533" w:rsidDel="002F5E91" w:rsidRDefault="007653F1" w:rsidP="0037659B">
            <w:pPr>
              <w:pStyle w:val="BodyText"/>
              <w:spacing w:line="240" w:lineRule="auto"/>
              <w:jc w:val="left"/>
              <w:rPr>
                <w:del w:id="501" w:author="Jeff Wootton" w:date="2022-12-04T22:13:00Z"/>
                <w:lang w:val="en-AU"/>
              </w:rPr>
            </w:pPr>
            <w:del w:id="502" w:author="Jeff Wootton" w:date="2022-12-04T22:13:00Z">
              <w:r w:rsidRPr="00693533" w:rsidDel="002F5E91">
                <w:rPr>
                  <w:rFonts w:cs="Arial"/>
                  <w:lang w:val="en-AU"/>
                </w:rPr>
                <w:delText>the value is a floating point number</w:delText>
              </w:r>
            </w:del>
          </w:p>
        </w:tc>
      </w:tr>
      <w:tr w:rsidR="00693533" w:rsidRPr="00693533" w:rsidDel="002F5E91" w14:paraId="6917CDC0" w14:textId="53104431" w:rsidTr="0037659B">
        <w:trPr>
          <w:cantSplit/>
          <w:trHeight w:val="20"/>
          <w:jc w:val="center"/>
          <w:del w:id="503"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6F104E05" w14:textId="65129752" w:rsidR="00E73EDF" w:rsidRPr="004E17D6" w:rsidDel="002F5E91" w:rsidRDefault="007653F1" w:rsidP="0037659B">
            <w:pPr>
              <w:pStyle w:val="BodyText"/>
              <w:spacing w:line="240" w:lineRule="auto"/>
              <w:jc w:val="left"/>
              <w:rPr>
                <w:del w:id="504" w:author="Jeff Wootton" w:date="2022-12-04T22:13:00Z"/>
                <w:rFonts w:cs="Arial"/>
                <w:lang w:val="en-AU"/>
              </w:rPr>
            </w:pPr>
            <w:del w:id="505" w:author="Jeff Wootton" w:date="2022-12-04T22:13:00Z">
              <w:r w:rsidRPr="004E17D6" w:rsidDel="002F5E91">
                <w:rPr>
                  <w:rFonts w:cs="Arial"/>
                  <w:lang w:val="en-AU"/>
                </w:rPr>
                <w:delText xml:space="preserve">Enumeration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5F8E1711" w14:textId="7B24EFCB" w:rsidR="00E73EDF" w:rsidRPr="004E17D6" w:rsidDel="002F5E91" w:rsidRDefault="007653F1" w:rsidP="0037659B">
            <w:pPr>
              <w:pStyle w:val="BodyText"/>
              <w:spacing w:line="240" w:lineRule="auto"/>
              <w:jc w:val="left"/>
              <w:rPr>
                <w:del w:id="506" w:author="Jeff Wootton" w:date="2022-12-04T22:13:00Z"/>
                <w:rFonts w:cs="Arial"/>
                <w:lang w:val="en-AU"/>
              </w:rPr>
            </w:pPr>
            <w:del w:id="507" w:author="Jeff Wootton" w:date="2022-12-04T22:13:00Z">
              <w:r w:rsidRPr="004E17D6" w:rsidDel="002F5E91">
                <w:rPr>
                  <w:rFonts w:cs="Arial"/>
                  <w:lang w:val="en-AU"/>
                </w:rPr>
                <w:delText>the value is one of a list of predefined values</w:delText>
              </w:r>
            </w:del>
          </w:p>
        </w:tc>
      </w:tr>
      <w:tr w:rsidR="00693533" w:rsidRPr="00693533" w:rsidDel="002F5E91" w14:paraId="6ED3BBE4" w14:textId="43E06BC5" w:rsidTr="0037659B">
        <w:trPr>
          <w:cantSplit/>
          <w:trHeight w:val="20"/>
          <w:jc w:val="center"/>
          <w:del w:id="508"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64B083B1" w14:textId="4219A66E" w:rsidR="00E73EDF" w:rsidRPr="004E17D6" w:rsidDel="002F5E91" w:rsidRDefault="001E4125" w:rsidP="0037659B">
            <w:pPr>
              <w:pStyle w:val="BodyText"/>
              <w:spacing w:line="240" w:lineRule="auto"/>
              <w:jc w:val="left"/>
              <w:rPr>
                <w:del w:id="509" w:author="Jeff Wootton" w:date="2022-12-04T22:13:00Z"/>
                <w:rFonts w:cs="Arial"/>
                <w:lang w:val="en-AU"/>
              </w:rPr>
            </w:pPr>
            <w:ins w:id="510" w:author="Teh Stand" w:date="2022-06-10T10:25:00Z">
              <w:del w:id="511" w:author="Jeff Wootton" w:date="2022-12-04T22:13:00Z">
                <w:r w:rsidDel="002F5E91">
                  <w:rPr>
                    <w:rFonts w:cs="Arial"/>
                    <w:lang w:val="en-AU"/>
                  </w:rPr>
                  <w:delText xml:space="preserve">Free </w:delText>
                </w:r>
              </w:del>
            </w:ins>
            <w:del w:id="512" w:author="Jeff Wootton" w:date="2022-12-04T22:13:00Z">
              <w:r w:rsidR="007653F1" w:rsidRPr="004E17D6" w:rsidDel="002F5E91">
                <w:rPr>
                  <w:rFonts w:cs="Arial"/>
                  <w:lang w:val="en-AU"/>
                </w:rPr>
                <w:delText xml:space="preserve">Text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62B903CD" w14:textId="0061D2CB" w:rsidR="00E73EDF" w:rsidRPr="004E17D6" w:rsidDel="002F5E91" w:rsidRDefault="007653F1" w:rsidP="0037659B">
            <w:pPr>
              <w:pStyle w:val="BodyText"/>
              <w:spacing w:line="240" w:lineRule="auto"/>
              <w:jc w:val="left"/>
              <w:rPr>
                <w:del w:id="513" w:author="Jeff Wootton" w:date="2022-12-04T22:13:00Z"/>
                <w:rFonts w:cs="Arial"/>
                <w:lang w:val="en-AU"/>
              </w:rPr>
            </w:pPr>
            <w:del w:id="514" w:author="Jeff Wootton" w:date="2022-12-04T22:13:00Z">
              <w:r w:rsidRPr="004E17D6" w:rsidDel="002F5E91">
                <w:rPr>
                  <w:rFonts w:cs="Arial"/>
                  <w:lang w:val="en-AU"/>
                </w:rPr>
                <w:delText>the value is general text. This is also defined as CharacterString</w:delText>
              </w:r>
            </w:del>
          </w:p>
        </w:tc>
      </w:tr>
      <w:tr w:rsidR="00693533" w:rsidRPr="00693533" w:rsidDel="002F5E91" w14:paraId="77FB6619" w14:textId="15F24487" w:rsidTr="0037659B">
        <w:trPr>
          <w:cantSplit/>
          <w:trHeight w:val="20"/>
          <w:jc w:val="center"/>
          <w:del w:id="515"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5E9E304D" w14:textId="12975E4D" w:rsidR="00E73EDF" w:rsidRPr="004E17D6" w:rsidDel="002F5E91" w:rsidRDefault="007653F1" w:rsidP="0037659B">
            <w:pPr>
              <w:pStyle w:val="BodyText"/>
              <w:spacing w:line="240" w:lineRule="auto"/>
              <w:jc w:val="left"/>
              <w:rPr>
                <w:del w:id="516" w:author="Jeff Wootton" w:date="2022-12-04T22:13:00Z"/>
                <w:rFonts w:cs="Arial"/>
                <w:lang w:val="en-AU"/>
              </w:rPr>
            </w:pPr>
            <w:del w:id="517" w:author="Jeff Wootton" w:date="2022-12-04T22:13:00Z">
              <w:r w:rsidRPr="004E17D6" w:rsidDel="002F5E91">
                <w:rPr>
                  <w:rFonts w:cs="Arial"/>
                  <w:lang w:val="en-AU"/>
                </w:rPr>
                <w:delText xml:space="preserve">Truncated Date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75AFE544" w14:textId="06AC2ACA" w:rsidR="00E73EDF" w:rsidRPr="004E17D6" w:rsidDel="002F5E91" w:rsidRDefault="007653F1" w:rsidP="0037659B">
            <w:pPr>
              <w:pStyle w:val="BodyText"/>
              <w:spacing w:line="240" w:lineRule="auto"/>
              <w:jc w:val="left"/>
              <w:rPr>
                <w:del w:id="518" w:author="Jeff Wootton" w:date="2022-12-04T22:13:00Z"/>
                <w:rFonts w:cs="Arial"/>
                <w:lang w:val="en-AU"/>
              </w:rPr>
            </w:pPr>
            <w:del w:id="519" w:author="Jeff Wootton" w:date="2022-12-04T22:13:00Z">
              <w:r w:rsidRPr="004E17D6" w:rsidDel="002F5E91">
                <w:rPr>
                  <w:rFonts w:cs="Arial"/>
                  <w:lang w:val="en-AU"/>
                </w:rPr>
                <w:delText>the value is a date according to the Gregorian calendar, and allows for partial dates to be provided</w:delText>
              </w:r>
            </w:del>
          </w:p>
        </w:tc>
      </w:tr>
      <w:tr w:rsidR="00E73EDF" w:rsidRPr="00693533" w:rsidDel="002F5E91" w14:paraId="4BC63A40" w14:textId="0A0E5BA9" w:rsidTr="0037659B">
        <w:trPr>
          <w:cantSplit/>
          <w:trHeight w:val="20"/>
          <w:jc w:val="center"/>
          <w:del w:id="520"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0288CBCA" w14:textId="2E188B81" w:rsidR="00E73EDF" w:rsidRPr="00693533" w:rsidDel="002F5E91" w:rsidRDefault="007653F1" w:rsidP="0037659B">
            <w:pPr>
              <w:pStyle w:val="BodyText"/>
              <w:spacing w:line="240" w:lineRule="auto"/>
              <w:jc w:val="left"/>
              <w:rPr>
                <w:del w:id="521" w:author="Jeff Wootton" w:date="2022-12-04T22:13:00Z"/>
                <w:rFonts w:cs="Arial"/>
                <w:lang w:val="en-AU"/>
              </w:rPr>
            </w:pPr>
            <w:del w:id="522" w:author="Jeff Wootton" w:date="2022-12-04T22:13:00Z">
              <w:r w:rsidRPr="00693533" w:rsidDel="002F5E91">
                <w:rPr>
                  <w:rFonts w:cs="Arial"/>
                  <w:lang w:val="en-AU"/>
                </w:rPr>
                <w:delText xml:space="preserve">Time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54FEBDDA" w14:textId="6AE5B99B" w:rsidR="00E73EDF" w:rsidRPr="00693533" w:rsidDel="002F5E91" w:rsidRDefault="007653F1" w:rsidP="0037659B">
            <w:pPr>
              <w:pStyle w:val="BodyText"/>
              <w:spacing w:line="240" w:lineRule="auto"/>
              <w:jc w:val="left"/>
              <w:rPr>
                <w:del w:id="523" w:author="Jeff Wootton" w:date="2022-12-04T22:13:00Z"/>
                <w:rFonts w:cs="Arial"/>
                <w:lang w:val="en-AU"/>
              </w:rPr>
            </w:pPr>
            <w:del w:id="524" w:author="Jeff Wootton" w:date="2022-12-04T22:13:00Z">
              <w:r w:rsidRPr="00693533" w:rsidDel="002F5E91">
                <w:rPr>
                  <w:rFonts w:cs="Arial"/>
                  <w:lang w:val="en-AU"/>
                </w:rPr>
                <w:delText>the value is a 24 hour time, it may contain a time zone</w:delText>
              </w:r>
            </w:del>
          </w:p>
        </w:tc>
      </w:tr>
    </w:tbl>
    <w:p w14:paraId="0EB582DE" w14:textId="63CF836A" w:rsidR="00E73EDF" w:rsidRPr="001E4125" w:rsidDel="002F5E91" w:rsidRDefault="00E73EDF" w:rsidP="001E4125">
      <w:pPr>
        <w:spacing w:after="0" w:line="240" w:lineRule="auto"/>
        <w:rPr>
          <w:del w:id="525" w:author="Jeff Wootton" w:date="2022-12-04T22:15:00Z"/>
        </w:rPr>
      </w:pP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526" w:name="_Toc225065152"/>
      <w:bookmarkStart w:id="527" w:name="_Toc225648295"/>
      <w:r w:rsidRPr="00693533">
        <w:t xml:space="preserve">Complex </w:t>
      </w:r>
      <w:r w:rsidR="00C9557C">
        <w:t>a</w:t>
      </w:r>
      <w:r w:rsidRPr="00693533">
        <w:t>ttributes</w:t>
      </w:r>
    </w:p>
    <w:p w14:paraId="5A763742" w14:textId="455FCA1A" w:rsidR="00E73EDF" w:rsidRPr="000E2880" w:rsidRDefault="007653F1" w:rsidP="0037659B">
      <w:pPr>
        <w:spacing w:after="120" w:line="240" w:lineRule="auto"/>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ins w:id="528" w:author="Jeff Wootton" w:date="2022-12-04T22:34:00Z">
        <w:r w:rsidR="00671F73">
          <w:rPr>
            <w:rFonts w:cs="Arial"/>
            <w:lang w:eastAsia="en-GB"/>
          </w:rPr>
          <w:t>Examples</w:t>
        </w:r>
      </w:ins>
      <w:ins w:id="529" w:author="Jeff Wootton" w:date="2022-12-04T22:31:00Z">
        <w:r w:rsidR="00671F73">
          <w:rPr>
            <w:rFonts w:cs="Arial"/>
            <w:lang w:eastAsia="en-GB"/>
          </w:rPr>
          <w:t xml:space="preserve"> of modelling com</w:t>
        </w:r>
      </w:ins>
      <w:ins w:id="530" w:author="Jeff Wootton" w:date="2022-12-04T22:32:00Z">
        <w:r w:rsidR="00671F73">
          <w:rPr>
            <w:rFonts w:cs="Arial"/>
            <w:lang w:eastAsia="en-GB"/>
          </w:rPr>
          <w:t>plex attributes</w:t>
        </w:r>
      </w:ins>
      <w:ins w:id="531" w:author="Jeff Wootton" w:date="2022-12-04T22:31:00Z">
        <w:r w:rsidR="00671F73">
          <w:rPr>
            <w:rFonts w:eastAsia="Times New Roman" w:cs="Arial"/>
            <w:lang w:eastAsia="en-US"/>
          </w:rPr>
          <w:t xml:space="preserve"> can be found in </w:t>
        </w:r>
      </w:ins>
      <w:ins w:id="532" w:author="Jeff Wootton" w:date="2022-12-04T22:32:00Z">
        <w:r w:rsidR="00671F73">
          <w:rPr>
            <w:rFonts w:eastAsia="Times New Roman" w:cs="Arial"/>
            <w:lang w:eastAsia="en-US"/>
          </w:rPr>
          <w:t>S-100 Part 2a, Appendix 2a-A</w:t>
        </w:r>
      </w:ins>
      <w:ins w:id="533" w:author="Jeff Wootton" w:date="2022-12-04T22:31:00Z">
        <w:r w:rsidR="00671F73">
          <w:rPr>
            <w:rFonts w:eastAsia="Times New Roman" w:cs="Arial"/>
            <w:lang w:eastAsia="en-US"/>
          </w:rPr>
          <w:t xml:space="preserve">. </w:t>
        </w:r>
      </w:ins>
      <w:ins w:id="534" w:author="Jeff Wootton" w:date="2022-12-04T22:35:00Z">
        <w:r w:rsidR="00671F73">
          <w:rPr>
            <w:rFonts w:eastAsia="Times New Roman" w:cs="Arial"/>
            <w:lang w:eastAsia="en-US"/>
          </w:rPr>
          <w:t xml:space="preserve"> </w:t>
        </w:r>
      </w:ins>
      <w:ins w:id="535" w:author="Jeff Wootton" w:date="2022-12-04T22:33:00Z">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ins>
      <w:ins w:id="536" w:author="Jeff Wootton" w:date="2022-12-04T22:30:00Z">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w:t>
        </w:r>
      </w:ins>
      <w:ins w:id="537" w:author="Jeff Wootton" w:date="2022-12-04T22:33:00Z">
        <w:r w:rsidR="00671F73">
          <w:rPr>
            <w:rFonts w:eastAsia="Times New Roman" w:cs="Arial"/>
            <w:lang w:eastAsia="en-US"/>
          </w:rPr>
          <w:t>9</w:t>
        </w:r>
      </w:ins>
      <w:ins w:id="538" w:author="Jeff Wootton" w:date="2022-12-04T22:30:00Z">
        <w:r w:rsidR="00671F73">
          <w:rPr>
            <w:rFonts w:eastAsia="Times New Roman" w:cs="Arial"/>
            <w:lang w:eastAsia="en-US"/>
          </w:rPr>
          <w:t>.</w:t>
        </w:r>
      </w:ins>
      <w:del w:id="539" w:author="Jeff Wootton" w:date="2022-12-04T22:30:00Z">
        <w:r w:rsidR="00D76274" w:rsidRPr="000E2880" w:rsidDel="00671F73">
          <w:delText xml:space="preserve">Bindings of complex attributes may be represented in UML by a composition (Figure </w:delText>
        </w:r>
      </w:del>
      <w:ins w:id="540" w:author="Teh Stand" w:date="2022-06-10T10:32:00Z">
        <w:del w:id="541" w:author="Jeff Wootton" w:date="2022-12-04T22:30:00Z">
          <w:r w:rsidR="001C7554" w:rsidDel="00671F73">
            <w:delText>4-</w:delText>
          </w:r>
        </w:del>
      </w:ins>
      <w:del w:id="542" w:author="Jeff Wootton" w:date="2022-12-04T21:11:00Z">
        <w:r w:rsidR="00D76274" w:rsidRPr="000E2880" w:rsidDel="00830EAF">
          <w:delText>6</w:delText>
        </w:r>
      </w:del>
      <w:ins w:id="543" w:author="Teh Stand" w:date="2022-06-10T10:32:00Z">
        <w:del w:id="544" w:author="Jeff Wootton" w:date="2022-12-04T21:11:00Z">
          <w:r w:rsidR="001C7554" w:rsidDel="00830EAF">
            <w:delText xml:space="preserve"> </w:delText>
          </w:r>
        </w:del>
        <w:del w:id="545" w:author="Jeff Wootton" w:date="2022-12-04T22:30:00Z">
          <w:r w:rsidR="001C7554" w:rsidDel="00671F73">
            <w:delText>below</w:delText>
          </w:r>
        </w:del>
      </w:ins>
      <w:del w:id="546" w:author="Jeff Wootton" w:date="2022-12-04T22:30:00Z">
        <w:r w:rsidR="00D76274" w:rsidRPr="000E2880" w:rsidDel="00671F73">
          <w:delText xml:space="preserve">, left, </w:delText>
        </w:r>
        <w:r w:rsidR="00D76274" w:rsidRPr="000E2880" w:rsidDel="00671F73">
          <w:rPr>
            <w:i/>
          </w:rPr>
          <w:delText>BuoyLateral</w:delText>
        </w:r>
        <w:r w:rsidR="00D76274" w:rsidRPr="000E2880" w:rsidDel="00671F73">
          <w:delText>/</w:delText>
        </w:r>
        <w:r w:rsidR="00D76274" w:rsidRPr="000E2880" w:rsidDel="00671F73">
          <w:rPr>
            <w:i/>
          </w:rPr>
          <w:delText xml:space="preserve">topmark </w:delText>
        </w:r>
        <w:r w:rsidR="00D76274" w:rsidRPr="000E2880" w:rsidDel="00671F73">
          <w:delText>and</w:delText>
        </w:r>
        <w:r w:rsidR="00D76274" w:rsidRPr="000E2880" w:rsidDel="00671F73">
          <w:rPr>
            <w:i/>
          </w:rPr>
          <w:delText xml:space="preserve"> topmark/shapeInformation</w:delText>
        </w:r>
        <w:r w:rsidR="00D76274" w:rsidRPr="000E2880" w:rsidDel="00671F73">
          <w:delText xml:space="preserve"> compositions) or a local attribute (Figure </w:delText>
        </w:r>
      </w:del>
      <w:ins w:id="547" w:author="Teh Stand" w:date="2022-06-10T10:33:00Z">
        <w:del w:id="548" w:author="Jeff Wootton" w:date="2022-12-04T22:30:00Z">
          <w:r w:rsidR="001C7554" w:rsidDel="00671F73">
            <w:delText>4-</w:delText>
          </w:r>
        </w:del>
      </w:ins>
      <w:del w:id="549" w:author="Jeff Wootton" w:date="2022-12-04T21:11:00Z">
        <w:r w:rsidR="00D76274" w:rsidRPr="000E2880" w:rsidDel="00830EAF">
          <w:delText>6</w:delText>
        </w:r>
      </w:del>
      <w:del w:id="550" w:author="Jeff Wootton" w:date="2022-12-04T22:30:00Z">
        <w:r w:rsidR="00D76274" w:rsidRPr="000E2880" w:rsidDel="00671F73">
          <w:delText xml:space="preserve">, right, </w:delText>
        </w:r>
        <w:r w:rsidR="00D76274" w:rsidRPr="000E2880" w:rsidDel="00671F73">
          <w:rPr>
            <w:i/>
          </w:rPr>
          <w:delText>BuoyCardinal</w:delText>
        </w:r>
        <w:r w:rsidR="00D76274" w:rsidRPr="000E2880" w:rsidDel="00671F73">
          <w:delText xml:space="preserve"> attributes </w:delText>
        </w:r>
        <w:r w:rsidR="00D76274" w:rsidRPr="000E2880" w:rsidDel="00671F73">
          <w:rPr>
            <w:i/>
          </w:rPr>
          <w:delText>topmark</w:delText>
        </w:r>
        <w:r w:rsidR="00D76274" w:rsidRPr="000E2880" w:rsidDel="00671F73">
          <w:delText xml:space="preserve"> and </w:delText>
        </w:r>
        <w:r w:rsidR="00D76274" w:rsidRPr="000E2880" w:rsidDel="00671F73">
          <w:rPr>
            <w:i/>
          </w:rPr>
          <w:delText>featureName</w:delText>
        </w:r>
        <w:r w:rsidR="00D76274" w:rsidRPr="000E2880" w:rsidDel="00671F73">
          <w:delText xml:space="preserve">). </w:delText>
        </w:r>
        <w:r w:rsidR="001D7A61" w:rsidRPr="000E2880" w:rsidDel="00671F73">
          <w:delText>S-101 uses the convention on the right.</w:delText>
        </w:r>
      </w:del>
    </w:p>
    <w:p w14:paraId="2CC00F5F" w14:textId="773DF565" w:rsidR="00E73EDF" w:rsidRPr="000E2880" w:rsidDel="00671F73" w:rsidRDefault="009D0153" w:rsidP="00C128E3">
      <w:pPr>
        <w:keepNext/>
        <w:spacing w:line="240" w:lineRule="auto"/>
        <w:jc w:val="center"/>
        <w:rPr>
          <w:del w:id="551" w:author="Jeff Wootton" w:date="2022-12-04T22:34:00Z"/>
        </w:rPr>
      </w:pPr>
      <w:del w:id="552" w:author="Jeff Wootton" w:date="2022-12-04T22:34:00Z">
        <w:r w:rsidRPr="000E2880" w:rsidDel="00671F73">
          <w:rPr>
            <w:noProof/>
            <w:lang w:val="fr-FR" w:eastAsia="fr-FR"/>
          </w:rPr>
          <w:drawing>
            <wp:inline distT="0" distB="0" distL="0" distR="0" wp14:anchorId="6856CD0F" wp14:editId="10AD1236">
              <wp:extent cx="5770880" cy="3210503"/>
              <wp:effectExtent l="0" t="0" r="1270" b="9525"/>
              <wp:docPr id="30" name="Picture 30" descr="C:\Users\tsso\AppData\Local\Temp\Fig 6 Complex Attribu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so\AppData\Local\Temp\Fig 6 Complex Attribut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880" cy="3210503"/>
                      </a:xfrm>
                      <a:prstGeom prst="rect">
                        <a:avLst/>
                      </a:prstGeom>
                      <a:noFill/>
                      <a:ln>
                        <a:noFill/>
                      </a:ln>
                    </pic:spPr>
                  </pic:pic>
                </a:graphicData>
              </a:graphic>
            </wp:inline>
          </w:drawing>
        </w:r>
      </w:del>
    </w:p>
    <w:p w14:paraId="5F1A6C94" w14:textId="222FA7A9" w:rsidR="00E73EDF" w:rsidRPr="008E441A" w:rsidDel="00671F73" w:rsidRDefault="001D40A3" w:rsidP="001C7554">
      <w:pPr>
        <w:pStyle w:val="Caption"/>
        <w:spacing w:line="240" w:lineRule="auto"/>
        <w:jc w:val="center"/>
        <w:rPr>
          <w:del w:id="553" w:author="Jeff Wootton" w:date="2022-12-04T22:34:00Z"/>
          <w:sz w:val="18"/>
          <w:szCs w:val="18"/>
        </w:rPr>
      </w:pPr>
      <w:commentRangeStart w:id="554"/>
      <w:del w:id="555" w:author="Jeff Wootton" w:date="2022-12-04T22:34:00Z">
        <w:r w:rsidRPr="008E441A" w:rsidDel="00671F73">
          <w:rPr>
            <w:sz w:val="18"/>
            <w:szCs w:val="18"/>
          </w:rPr>
          <w:delText xml:space="preserve">Figure </w:delText>
        </w:r>
      </w:del>
      <w:ins w:id="556" w:author="Teh Stand" w:date="2022-06-10T10:34:00Z">
        <w:del w:id="557" w:author="Jeff Wootton" w:date="2022-12-04T22:34:00Z">
          <w:r w:rsidR="001C7554" w:rsidRPr="008E441A" w:rsidDel="00671F73">
            <w:rPr>
              <w:sz w:val="18"/>
              <w:szCs w:val="18"/>
            </w:rPr>
            <w:delText>4-</w:delText>
          </w:r>
        </w:del>
      </w:ins>
      <w:del w:id="558" w:author="Jeff Wootton" w:date="2022-12-04T21:11:00Z">
        <w:r w:rsidRPr="008E441A" w:rsidDel="00830EAF">
          <w:rPr>
            <w:sz w:val="18"/>
            <w:szCs w:val="18"/>
          </w:rPr>
          <w:delText xml:space="preserve">6 </w:delText>
        </w:r>
      </w:del>
      <w:del w:id="559" w:author="Jeff Wootton" w:date="2022-12-04T22:34:00Z">
        <w:r w:rsidR="001C7554" w:rsidRPr="008E441A" w:rsidDel="00671F73">
          <w:rPr>
            <w:sz w:val="18"/>
            <w:szCs w:val="18"/>
          </w:rPr>
          <w:delText>–</w:delText>
        </w:r>
        <w:r w:rsidRPr="008E441A" w:rsidDel="00671F73">
          <w:rPr>
            <w:sz w:val="18"/>
            <w:szCs w:val="18"/>
          </w:rPr>
          <w:delText xml:space="preserve"> Complex</w:delText>
        </w:r>
        <w:r w:rsidR="007653F1" w:rsidRPr="008E441A" w:rsidDel="00671F73">
          <w:rPr>
            <w:sz w:val="18"/>
            <w:szCs w:val="18"/>
          </w:rPr>
          <w:delText xml:space="preserve"> </w:delText>
        </w:r>
        <w:r w:rsidR="001C7554" w:rsidRPr="008E441A" w:rsidDel="00671F73">
          <w:rPr>
            <w:sz w:val="18"/>
            <w:szCs w:val="18"/>
          </w:rPr>
          <w:delText>a</w:delText>
        </w:r>
        <w:r w:rsidR="007653F1" w:rsidRPr="008E441A" w:rsidDel="00671F73">
          <w:rPr>
            <w:sz w:val="18"/>
            <w:szCs w:val="18"/>
          </w:rPr>
          <w:delText>ttribute</w:delText>
        </w:r>
        <w:commentRangeEnd w:id="554"/>
        <w:r w:rsidR="00741043" w:rsidRPr="008E441A" w:rsidDel="00671F73">
          <w:rPr>
            <w:rStyle w:val="CommentReference"/>
            <w:b w:val="0"/>
            <w:sz w:val="18"/>
            <w:szCs w:val="18"/>
          </w:rPr>
          <w:commentReference w:id="554"/>
        </w:r>
      </w:del>
    </w:p>
    <w:p w14:paraId="13C44508" w14:textId="1090AD10" w:rsidR="00E73EDF" w:rsidDel="00671F73" w:rsidRDefault="007653F1" w:rsidP="008F7E77">
      <w:pPr>
        <w:spacing w:after="120" w:line="240" w:lineRule="auto"/>
        <w:rPr>
          <w:del w:id="560" w:author="Jeff Wootton" w:date="2022-12-04T22:35:00Z"/>
          <w:rFonts w:cs="Arial"/>
        </w:rPr>
      </w:pPr>
      <w:del w:id="561" w:author="Jeff Wootton" w:date="2022-12-04T22:35:00Z">
        <w:r w:rsidRPr="00FA1CBA" w:rsidDel="00671F73">
          <w:delText>EXAMPLE</w:delText>
        </w:r>
        <w:r w:rsidR="008F7E77" w:rsidDel="00671F73">
          <w:delText xml:space="preserve">: </w:delText>
        </w:r>
        <w:r w:rsidRPr="00FA1CBA" w:rsidDel="00671F73">
          <w:delText xml:space="preserve">In </w:delText>
        </w:r>
        <w:r w:rsidR="00821961" w:rsidRPr="00FA1CBA" w:rsidDel="00671F73">
          <w:delText xml:space="preserve">the left </w:delText>
        </w:r>
        <w:r w:rsidRPr="00FA1CBA" w:rsidDel="00671F73">
          <w:delText xml:space="preserve">example </w:delText>
        </w:r>
        <w:r w:rsidR="00A67488" w:rsidRPr="00FA1CBA" w:rsidDel="00671F73">
          <w:delText>the complex attribute</w:delText>
        </w:r>
        <w:r w:rsidR="00A67488" w:rsidRPr="00FA1CBA" w:rsidDel="00671F73">
          <w:rPr>
            <w:rFonts w:cs="Arial"/>
          </w:rPr>
          <w:delText xml:space="preserve"> </w:delText>
        </w:r>
        <w:r w:rsidRPr="00FA1CBA" w:rsidDel="00671F73">
          <w:rPr>
            <w:rFonts w:cs="Arial"/>
            <w:b/>
          </w:rPr>
          <w:delText>topmark</w:delText>
        </w:r>
        <w:r w:rsidRPr="00FA1CBA" w:rsidDel="00671F73">
          <w:rPr>
            <w:rFonts w:cs="Arial"/>
          </w:rPr>
          <w:delText xml:space="preserve"> has three sub attributes</w:delText>
        </w:r>
        <w:r w:rsidR="00821961" w:rsidRPr="00FA1CBA" w:rsidDel="00671F73">
          <w:rPr>
            <w:rFonts w:cs="Arial"/>
          </w:rPr>
          <w:delText>, one of which (</w:delText>
        </w:r>
        <w:r w:rsidR="00821961" w:rsidRPr="00FA1CBA" w:rsidDel="00671F73">
          <w:rPr>
            <w:rFonts w:cs="Arial"/>
            <w:b/>
          </w:rPr>
          <w:delText>shape information</w:delText>
        </w:r>
        <w:r w:rsidR="00821961" w:rsidRPr="00FA1CBA" w:rsidDel="00671F73">
          <w:rPr>
            <w:rFonts w:cs="Arial"/>
          </w:rPr>
          <w:delText>) is itself complex</w:delText>
        </w:r>
        <w:r w:rsidRPr="00FA1CBA" w:rsidDel="00671F73">
          <w:rPr>
            <w:rFonts w:cs="Arial"/>
          </w:rPr>
          <w:delText xml:space="preserve">. </w:delText>
        </w:r>
        <w:r w:rsidR="00037650" w:rsidRPr="00FA1CBA" w:rsidDel="00671F73">
          <w:rPr>
            <w:rFonts w:cs="Arial"/>
          </w:rPr>
          <w:delText xml:space="preserve"> </w:delText>
        </w:r>
        <w:r w:rsidRPr="00FA1CBA" w:rsidDel="00671F73">
          <w:rPr>
            <w:rFonts w:cs="Arial"/>
          </w:rPr>
          <w:delText xml:space="preserve">The </w:delText>
        </w:r>
        <w:r w:rsidRPr="00FA1CBA" w:rsidDel="00671F73">
          <w:rPr>
            <w:rFonts w:cs="Arial"/>
            <w:b/>
          </w:rPr>
          <w:delText>Buoy Lateral</w:delText>
        </w:r>
        <w:r w:rsidRPr="00FA1CBA" w:rsidDel="00671F73">
          <w:rPr>
            <w:rFonts w:cs="Arial"/>
          </w:rPr>
          <w:delText xml:space="preserve"> </w:delText>
        </w:r>
        <w:r w:rsidR="006D0E60" w:rsidRPr="00FA1CBA" w:rsidDel="00671F73">
          <w:rPr>
            <w:rFonts w:cs="Arial"/>
          </w:rPr>
          <w:delText xml:space="preserve">feature </w:delText>
        </w:r>
        <w:r w:rsidRPr="00FA1CBA" w:rsidDel="00671F73">
          <w:rPr>
            <w:rFonts w:cs="Arial"/>
          </w:rPr>
          <w:delText xml:space="preserve">may optionally include one instance of </w:delText>
        </w:r>
        <w:r w:rsidRPr="00FA1CBA" w:rsidDel="00671F73">
          <w:rPr>
            <w:rFonts w:cs="Arial"/>
            <w:b/>
          </w:rPr>
          <w:delText>topmark</w:delText>
        </w:r>
        <w:r w:rsidRPr="00FA1CBA" w:rsidDel="00671F73">
          <w:rPr>
            <w:rFonts w:cs="Arial"/>
          </w:rPr>
          <w:delText>.</w:delText>
        </w:r>
        <w:r w:rsidR="00821961" w:rsidRPr="00FA1CBA" w:rsidDel="00671F73">
          <w:rPr>
            <w:rFonts w:cs="Arial"/>
          </w:rPr>
          <w:delText xml:space="preserve">  In the right example the </w:delText>
        </w:r>
        <w:r w:rsidR="00821961" w:rsidRPr="00FA1CBA" w:rsidDel="00671F73">
          <w:rPr>
            <w:rFonts w:cs="Arial"/>
            <w:b/>
          </w:rPr>
          <w:delText>Buoy Cardinal</w:delText>
        </w:r>
        <w:r w:rsidR="00821961" w:rsidRPr="00FA1CBA" w:rsidDel="00671F73">
          <w:rPr>
            <w:rFonts w:cs="Arial"/>
          </w:rPr>
          <w:delText xml:space="preserve"> feature may optionally include one instance of </w:delText>
        </w:r>
        <w:r w:rsidR="00821961" w:rsidRPr="00FA1CBA" w:rsidDel="00671F73">
          <w:rPr>
            <w:rFonts w:cs="Arial"/>
            <w:b/>
          </w:rPr>
          <w:delText>topmark</w:delText>
        </w:r>
        <w:r w:rsidR="00821961" w:rsidRPr="00FA1CBA" w:rsidDel="00671F73">
          <w:rPr>
            <w:rFonts w:cs="Arial"/>
          </w:rPr>
          <w:delText xml:space="preserve"> </w:delText>
        </w:r>
        <w:r w:rsidR="00235F26" w:rsidRPr="00FA1CBA" w:rsidDel="00671F73">
          <w:rPr>
            <w:rFonts w:cs="Arial"/>
          </w:rPr>
          <w:delText xml:space="preserve">(as for the left example) </w:delText>
        </w:r>
        <w:r w:rsidR="00821961" w:rsidRPr="00FA1CBA" w:rsidDel="00671F73">
          <w:rPr>
            <w:rFonts w:cs="Arial"/>
          </w:rPr>
          <w:delText xml:space="preserve">and one or more instances of </w:delText>
        </w:r>
        <w:r w:rsidR="00821961" w:rsidRPr="00FA1CBA" w:rsidDel="00671F73">
          <w:rPr>
            <w:rFonts w:cs="Arial"/>
            <w:b/>
          </w:rPr>
          <w:delText>feature name</w:delText>
        </w:r>
        <w:r w:rsidR="00821961" w:rsidRPr="00FA1CBA" w:rsidDel="00671F73">
          <w:rPr>
            <w:rFonts w:cs="Arial"/>
          </w:rPr>
          <w:delText>.</w:delText>
        </w:r>
      </w:del>
    </w:p>
    <w:p w14:paraId="2A658C46" w14:textId="77777777" w:rsidR="009D6DC7" w:rsidRPr="00FA1CBA" w:rsidRDefault="009D6DC7" w:rsidP="008F7E77">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562" w:name="_Toc439685265"/>
      <w:bookmarkStart w:id="563" w:name="_Toc121374427"/>
      <w:bookmarkEnd w:id="526"/>
      <w:bookmarkEnd w:id="527"/>
      <w:r w:rsidRPr="00693533">
        <w:t>Feature Object Identifier</w:t>
      </w:r>
      <w:bookmarkEnd w:id="562"/>
      <w:bookmarkEnd w:id="563"/>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4FE30D91"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maximum display scale datasets or a feature being split by the ENC dataset limits within the same maximum 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7988520B"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ins w:id="564" w:author="Jeff Wootton" w:date="2022-10-13T07:13:00Z">
        <w:r w:rsidR="00AC526B">
          <w:rPr>
            <w:rFonts w:ascii="Arial" w:hAnsi="Arial" w:cs="Arial"/>
            <w:sz w:val="20"/>
            <w:szCs w:val="20"/>
          </w:rPr>
          <w:t xml:space="preserve">multiple </w:t>
        </w:r>
      </w:ins>
      <w:r w:rsidRPr="00693533">
        <w:rPr>
          <w:rFonts w:ascii="Arial" w:hAnsi="Arial" w:cs="Arial"/>
          <w:sz w:val="20"/>
          <w:szCs w:val="20"/>
        </w:rPr>
        <w:t>datasets of different maximum display scale, the FOID should be repeated for each instance of the feature</w:t>
      </w:r>
      <w:del w:id="565" w:author="Jeff Wootton" w:date="2022-10-13T07:14:00Z">
        <w:r w:rsidRPr="00693533" w:rsidDel="00AC526B">
          <w:rPr>
            <w:rFonts w:ascii="Arial" w:hAnsi="Arial" w:cs="Arial"/>
            <w:sz w:val="20"/>
            <w:szCs w:val="20"/>
          </w:rPr>
          <w:delText xml:space="preserve"> across the maximum display scale range</w:delText>
        </w:r>
      </w:del>
      <w:r w:rsidRPr="00693533">
        <w:rPr>
          <w:rFonts w:ascii="Arial" w:hAnsi="Arial" w:cs="Arial"/>
          <w:sz w:val="20"/>
          <w:szCs w:val="20"/>
        </w:rPr>
        <w:t xml:space="preserv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566" w:name="_Toc517858842"/>
      <w:bookmarkStart w:id="567" w:name="_Toc519859082"/>
      <w:bookmarkStart w:id="568" w:name="_Toc521495126"/>
      <w:bookmarkStart w:id="569" w:name="_Toc527117739"/>
      <w:bookmarkStart w:id="570" w:name="_Toc527620266"/>
      <w:bookmarkStart w:id="571" w:name="_Toc529974508"/>
      <w:bookmarkStart w:id="572" w:name="_Toc510785427"/>
      <w:bookmarkStart w:id="573" w:name="_Toc510784278"/>
      <w:bookmarkStart w:id="574" w:name="_Toc439685266"/>
      <w:bookmarkStart w:id="575" w:name="_Toc121374428"/>
      <w:bookmarkStart w:id="576" w:name="_Toc225648315"/>
      <w:bookmarkStart w:id="577" w:name="_Toc225065172"/>
      <w:bookmarkEnd w:id="566"/>
      <w:bookmarkEnd w:id="567"/>
      <w:bookmarkEnd w:id="568"/>
      <w:bookmarkEnd w:id="569"/>
      <w:bookmarkEnd w:id="570"/>
      <w:bookmarkEnd w:id="571"/>
      <w:bookmarkEnd w:id="572"/>
      <w:bookmarkEnd w:id="573"/>
      <w:r w:rsidRPr="00880313">
        <w:t>Dataset</w:t>
      </w:r>
      <w:bookmarkEnd w:id="574"/>
      <w:bookmarkEnd w:id="575"/>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578" w:name="_Toc439685267"/>
      <w:bookmarkStart w:id="579" w:name="_Toc121374429"/>
      <w:r w:rsidRPr="00693533">
        <w:t>Introduction</w:t>
      </w:r>
      <w:bookmarkEnd w:id="578"/>
      <w:bookmarkEnd w:id="579"/>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580" w:name="_Toc439685268"/>
      <w:bookmarkStart w:id="581" w:name="_Toc121374430"/>
      <w:r w:rsidRPr="00693533">
        <w:t>Dataset rules</w:t>
      </w:r>
      <w:bookmarkEnd w:id="580"/>
      <w:bookmarkEnd w:id="581"/>
    </w:p>
    <w:p w14:paraId="34C1FA8E" w14:textId="02A076AB"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Pr="00693533">
        <w:rPr>
          <w:b/>
        </w:rPr>
        <w:t>maximum display scale</w:t>
      </w:r>
      <w:r w:rsidRPr="00693533">
        <w:t xml:space="preserve"> may be split into multiple datasets</w:t>
      </w:r>
      <w:ins w:id="582" w:author="Jeff Wootton" w:date="2022-07-12T13:33:00Z">
        <w:r w:rsidR="00376255">
          <w:t xml:space="preserve"> </w:t>
        </w:r>
      </w:ins>
      <w:ins w:id="583" w:author="Jeff Wootton" w:date="2022-07-12T13:34:00Z">
        <w:r w:rsidR="00376255">
          <w:t>(</w:t>
        </w:r>
      </w:ins>
      <w:ins w:id="584" w:author="Jeff Wootton" w:date="2022-07-12T13:33:00Z">
        <w:r w:rsidR="00376255">
          <w:t>see clause 4.5.4</w:t>
        </w:r>
      </w:ins>
      <w:ins w:id="585" w:author="Jeff Wootton" w:date="2022-07-12T13:34:00Z">
        <w:r w:rsidR="00376255">
          <w:t>)</w:t>
        </w:r>
      </w:ins>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454E1B03" w:rsidR="00E73EDF" w:rsidRPr="000E2880" w:rsidRDefault="007653F1" w:rsidP="009D6DC7">
      <w:pPr>
        <w:pStyle w:val="BodyText"/>
        <w:spacing w:before="0" w:after="120" w:line="240" w:lineRule="auto"/>
        <w:rPr>
          <w:rFonts w:cs="Arial"/>
          <w:sz w:val="20"/>
        </w:rPr>
      </w:pPr>
      <w:del w:id="586" w:author="Jeff Wootton" w:date="2022-07-12T13:34:00Z">
        <w:r w:rsidRPr="00693533" w:rsidDel="00376255">
          <w:rPr>
            <w:rFonts w:cs="Arial"/>
            <w:sz w:val="20"/>
          </w:rPr>
          <w:delText xml:space="preserve">Datasets </w:delText>
        </w:r>
      </w:del>
      <w:ins w:id="587" w:author="Jeff Wootton" w:date="2022-07-12T13:34:00Z">
        <w:r w:rsidR="00376255">
          <w:rPr>
            <w:rFonts w:cs="Arial"/>
            <w:sz w:val="20"/>
          </w:rPr>
          <w:t>A d</w:t>
        </w:r>
        <w:r w:rsidR="00376255" w:rsidRPr="00693533">
          <w:rPr>
            <w:rFonts w:cs="Arial"/>
            <w:sz w:val="20"/>
          </w:rPr>
          <w:t xml:space="preserve">ataset </w:t>
        </w:r>
      </w:ins>
      <w:r w:rsidRPr="00693533">
        <w:rPr>
          <w:rFonts w:cs="Arial"/>
          <w:sz w:val="20"/>
        </w:rPr>
        <w:t>must not cross the 180° meridian</w:t>
      </w:r>
      <w:del w:id="588" w:author="Jeff Wootton" w:date="2022-07-12T13:35:00Z">
        <w:r w:rsidRPr="00693533" w:rsidDel="00376255">
          <w:rPr>
            <w:rFonts w:cs="Arial"/>
            <w:sz w:val="20"/>
          </w:rPr>
          <w:delText xml:space="preserve">; this includes both the </w:delText>
        </w:r>
        <w:r w:rsidRPr="00693533" w:rsidDel="00376255">
          <w:rPr>
            <w:rFonts w:cs="Arial"/>
            <w:b/>
            <w:sz w:val="20"/>
          </w:rPr>
          <w:delText>Data Coverage</w:delText>
        </w:r>
        <w:r w:rsidRPr="00693533" w:rsidDel="00376255">
          <w:rPr>
            <w:rFonts w:cs="Arial"/>
            <w:sz w:val="20"/>
          </w:rPr>
          <w:delText xml:space="preserve"> features and the bounding box </w:delText>
        </w:r>
        <w:r w:rsidRPr="000E2880" w:rsidDel="00376255">
          <w:rPr>
            <w:rFonts w:cs="Arial"/>
            <w:sz w:val="20"/>
          </w:rPr>
          <w:delText>for the dataset</w:delText>
        </w:r>
      </w:del>
      <w:r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589" w:name="_Toc439685269"/>
      <w:bookmarkStart w:id="590" w:name="_Toc121374431"/>
      <w:r w:rsidRPr="00693533">
        <w:t>Data Coverage rules</w:t>
      </w:r>
      <w:bookmarkEnd w:id="589"/>
      <w:bookmarkEnd w:id="590"/>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895EC5F" w:rsidR="009E6510" w:rsidRPr="009E6510" w:rsidRDefault="007653F1" w:rsidP="00C9557C">
      <w:pPr>
        <w:numPr>
          <w:ilvl w:val="0"/>
          <w:numId w:val="11"/>
        </w:numPr>
        <w:spacing w:after="120" w:line="240" w:lineRule="auto"/>
        <w:ind w:left="284" w:hanging="284"/>
        <w:rPr>
          <w:ins w:id="591" w:author="Jeff Wootton" w:date="2022-10-14T18:19:00Z"/>
        </w:rPr>
      </w:pPr>
      <w:del w:id="592" w:author="Jeff Wootton" w:date="2022-10-14T18:15:00Z">
        <w:r w:rsidRPr="00693533" w:rsidDel="009E6510">
          <w:rPr>
            <w:rFonts w:cs="Arial"/>
            <w:bCs/>
            <w:szCs w:val="18"/>
          </w:rPr>
          <w:delText xml:space="preserve">The </w:delText>
        </w:r>
      </w:del>
      <w:r w:rsidRPr="00693533">
        <w:rPr>
          <w:rFonts w:cs="Arial"/>
          <w:b/>
          <w:bCs/>
          <w:szCs w:val="18"/>
        </w:rPr>
        <w:t>Data Coverage</w:t>
      </w:r>
      <w:r w:rsidRPr="00693533">
        <w:rPr>
          <w:rFonts w:cs="Arial"/>
          <w:bCs/>
          <w:szCs w:val="18"/>
        </w:rPr>
        <w:t xml:space="preserve"> features </w:t>
      </w:r>
      <w:ins w:id="593" w:author="Jeff Wootton" w:date="2022-10-14T18:16:00Z">
        <w:r w:rsidR="009E6510" w:rsidRPr="007D5A1B">
          <w:rPr>
            <w:rFonts w:cs="Arial"/>
            <w:szCs w:val="18"/>
          </w:rPr>
          <w:t>from different</w:t>
        </w:r>
      </w:ins>
      <w:del w:id="594" w:author="Jeff Wootton" w:date="2022-10-14T18:16:00Z">
        <w:r w:rsidRPr="00693533" w:rsidDel="009E6510">
          <w:rPr>
            <w:rFonts w:cs="Arial"/>
            <w:bCs/>
            <w:szCs w:val="18"/>
          </w:rPr>
          <w:delText>within a</w:delText>
        </w:r>
      </w:del>
      <w:r w:rsidRPr="00693533">
        <w:rPr>
          <w:rFonts w:cs="Arial"/>
          <w:bCs/>
          <w:szCs w:val="18"/>
        </w:rPr>
        <w:t xml:space="preserve"> dataset</w:t>
      </w:r>
      <w:ins w:id="595" w:author="Jeff Wootton" w:date="2022-10-14T18:16:00Z">
        <w:r w:rsidR="009E6510">
          <w:rPr>
            <w:rFonts w:cs="Arial"/>
            <w:bCs/>
            <w:szCs w:val="18"/>
          </w:rPr>
          <w:t>s</w:t>
        </w:r>
      </w:ins>
      <w:r w:rsidRPr="00693533">
        <w:rPr>
          <w:rFonts w:cs="Arial"/>
          <w:bCs/>
          <w:szCs w:val="18"/>
        </w:rPr>
        <w:t xml:space="preserve"> </w:t>
      </w:r>
      <w:ins w:id="596" w:author="Jeff Wootton" w:date="2022-10-14T18:16:00Z">
        <w:r w:rsidR="009E6510" w:rsidRPr="007D5A1B">
          <w:rPr>
            <w:rFonts w:cs="Arial"/>
            <w:szCs w:val="18"/>
          </w:rPr>
          <w:t>covering the same geographical area</w:t>
        </w:r>
        <w:r w:rsidR="009E6510" w:rsidRPr="00693533">
          <w:rPr>
            <w:rFonts w:cs="Arial"/>
            <w:bCs/>
            <w:szCs w:val="18"/>
          </w:rPr>
          <w:t xml:space="preserve"> </w:t>
        </w:r>
      </w:ins>
      <w:r w:rsidRPr="00693533">
        <w:rPr>
          <w:rFonts w:cs="Arial"/>
          <w:bCs/>
          <w:szCs w:val="18"/>
        </w:rPr>
        <w:t xml:space="preserve">must </w:t>
      </w:r>
      <w:del w:id="597" w:author="Jeff Wootton" w:date="2022-10-14T18:17:00Z">
        <w:r w:rsidRPr="00693533" w:rsidDel="009E6510">
          <w:rPr>
            <w:rFonts w:cs="Arial"/>
            <w:bCs/>
            <w:szCs w:val="18"/>
          </w:rPr>
          <w:delText xml:space="preserve">not </w:delText>
        </w:r>
      </w:del>
      <w:ins w:id="598" w:author="Jeff Wootton" w:date="2022-10-14T18:17:00Z">
        <w:r w:rsidR="009E6510">
          <w:rPr>
            <w:rFonts w:cs="Arial"/>
            <w:bCs/>
            <w:szCs w:val="18"/>
          </w:rPr>
          <w:t>have non-</w:t>
        </w:r>
      </w:ins>
      <w:r w:rsidRPr="00693533">
        <w:rPr>
          <w:rFonts w:cs="Arial"/>
          <w:bCs/>
          <w:szCs w:val="18"/>
        </w:rPr>
        <w:t>overlap</w:t>
      </w:r>
      <w:ins w:id="599" w:author="Jeff Wootton" w:date="2022-10-14T18:17:00Z">
        <w:r w:rsidR="009E6510">
          <w:rPr>
            <w:rFonts w:cs="Arial"/>
            <w:bCs/>
            <w:szCs w:val="18"/>
          </w:rPr>
          <w:t>ping</w:t>
        </w:r>
      </w:ins>
      <w:del w:id="600" w:author="Jeff Wootton" w:date="2022-10-14T18:19:00Z">
        <w:r w:rsidRPr="00693533" w:rsidDel="009E6510">
          <w:rPr>
            <w:rFonts w:cs="Arial"/>
            <w:bCs/>
            <w:szCs w:val="18"/>
          </w:rPr>
          <w:delText xml:space="preserve">, however </w:delText>
        </w:r>
        <w:r w:rsidRPr="00693533" w:rsidDel="009E6510">
          <w:rPr>
            <w:rFonts w:cs="Arial"/>
            <w:b/>
            <w:bCs/>
            <w:szCs w:val="18"/>
          </w:rPr>
          <w:delText>Data Coverage</w:delText>
        </w:r>
        <w:r w:rsidRPr="00693533" w:rsidDel="009E6510">
          <w:rPr>
            <w:rFonts w:cs="Arial"/>
            <w:bCs/>
            <w:szCs w:val="18"/>
          </w:rPr>
          <w:delText xml:space="preserve"> features from different datasets may overlap if they have differing maximum</w:delText>
        </w:r>
      </w:del>
      <w:r w:rsidRPr="00693533">
        <w:rPr>
          <w:rFonts w:cs="Arial"/>
          <w:bCs/>
          <w:szCs w:val="18"/>
        </w:rPr>
        <w:t xml:space="preserve"> display </w:t>
      </w:r>
      <w:del w:id="601" w:author="Jeff Wootton" w:date="2022-10-14T18:19:00Z">
        <w:r w:rsidRPr="00693533" w:rsidDel="009E6510">
          <w:rPr>
            <w:rFonts w:cs="Arial"/>
            <w:bCs/>
            <w:szCs w:val="18"/>
          </w:rPr>
          <w:delText>scales</w:delText>
        </w:r>
      </w:del>
      <w:ins w:id="602" w:author="Jeff Wootton" w:date="2022-10-14T18:19:00Z">
        <w:r w:rsidR="009E6510" w:rsidRPr="00693533">
          <w:rPr>
            <w:rFonts w:cs="Arial"/>
            <w:bCs/>
            <w:szCs w:val="18"/>
          </w:rPr>
          <w:t>scale</w:t>
        </w:r>
        <w:r w:rsidR="009E6510">
          <w:rPr>
            <w:rFonts w:cs="Arial"/>
            <w:bCs/>
            <w:szCs w:val="18"/>
          </w:rPr>
          <w:t xml:space="preserve"> ranges</w:t>
        </w:r>
      </w:ins>
      <w:ins w:id="603" w:author="Jeff Wootton" w:date="2022-12-05T00:32:00Z">
        <w:r w:rsidR="00C20D76">
          <w:rPr>
            <w:rFonts w:cs="Arial"/>
            <w:bCs/>
            <w:szCs w:val="18"/>
          </w:rPr>
          <w:t xml:space="preserve"> (see clause 4.6)</w:t>
        </w:r>
      </w:ins>
      <w:r w:rsidRPr="00693533">
        <w:rPr>
          <w:rFonts w:cs="Arial"/>
          <w:bCs/>
          <w:szCs w:val="18"/>
        </w:rPr>
        <w:t>.</w:t>
      </w:r>
      <w:ins w:id="604" w:author="Jeff Wootton" w:date="2022-07-12T13:36:00Z">
        <w:r w:rsidR="00376255">
          <w:rPr>
            <w:rFonts w:cs="Arial"/>
            <w:bCs/>
            <w:szCs w:val="18"/>
          </w:rPr>
          <w:t xml:space="preserve"> </w:t>
        </w:r>
      </w:ins>
      <w:ins w:id="605" w:author="Jeff Wootton" w:date="2022-12-08T05:32:00Z">
        <w:r w:rsidR="00C240A3">
          <w:rPr>
            <w:rFonts w:cs="Arial"/>
            <w:bCs/>
            <w:szCs w:val="18"/>
          </w:rPr>
          <w:t>The scale ranges should, as much as possible, be continuous.</w:t>
        </w:r>
      </w:ins>
    </w:p>
    <w:p w14:paraId="250F5B11" w14:textId="4EA4E5D3" w:rsidR="009E6510" w:rsidRDefault="009E6510" w:rsidP="009E6510">
      <w:pPr>
        <w:spacing w:after="120" w:line="240" w:lineRule="auto"/>
        <w:ind w:left="284"/>
        <w:rPr>
          <w:ins w:id="606" w:author="Jeff Wootton" w:date="2022-10-14T18:19:00Z"/>
          <w:rFonts w:cs="Arial"/>
          <w:bCs/>
          <w:szCs w:val="18"/>
        </w:rPr>
      </w:pPr>
      <w:ins w:id="607" w:author="Jeff Wootton" w:date="2022-10-14T18:19:00Z">
        <w:r>
          <w:rPr>
            <w:rFonts w:cs="Arial"/>
            <w:bCs/>
            <w:szCs w:val="18"/>
          </w:rPr>
          <w:t xml:space="preserve">[Exception: </w:t>
        </w:r>
      </w:ins>
      <w:ins w:id="608" w:author="Jeff Wootton" w:date="2022-10-14T18:20:00Z">
        <w:r>
          <w:rPr>
            <w:rFonts w:cs="Arial"/>
            <w:bCs/>
            <w:szCs w:val="18"/>
          </w:rPr>
          <w:t>At</w:t>
        </w:r>
      </w:ins>
      <w:ins w:id="609" w:author="Jeff Wootton" w:date="2022-10-14T18:19:00Z">
        <w:r w:rsidRPr="009E6510">
          <w:rPr>
            <w:rFonts w:cs="Arial"/>
            <w:bCs/>
            <w:szCs w:val="18"/>
          </w:rPr>
          <w:t xml:space="preserve"> areas of agreed </w:t>
        </w:r>
      </w:ins>
      <w:ins w:id="610" w:author="Jeff Wootton" w:date="2022-10-14T18:20:00Z">
        <w:r>
          <w:rPr>
            <w:rFonts w:cs="Arial"/>
            <w:bCs/>
            <w:szCs w:val="18"/>
          </w:rPr>
          <w:t>n</w:t>
        </w:r>
      </w:ins>
      <w:ins w:id="611" w:author="Jeff Wootton" w:date="2022-10-14T18:19:00Z">
        <w:r w:rsidRPr="009E6510">
          <w:rPr>
            <w:rFonts w:cs="Arial"/>
            <w:bCs/>
            <w:szCs w:val="18"/>
          </w:rPr>
          <w:t xml:space="preserve">ational </w:t>
        </w:r>
      </w:ins>
      <w:ins w:id="612" w:author="Jeff Wootton" w:date="2022-10-14T18:20:00Z">
        <w:r>
          <w:rPr>
            <w:rFonts w:cs="Arial"/>
            <w:bCs/>
            <w:szCs w:val="18"/>
          </w:rPr>
          <w:t>d</w:t>
        </w:r>
      </w:ins>
      <w:ins w:id="613" w:author="Jeff Wootton" w:date="2022-10-14T18:19:00Z">
        <w:r w:rsidRPr="009E6510">
          <w:rPr>
            <w:rFonts w:cs="Arial"/>
            <w:bCs/>
            <w:szCs w:val="18"/>
          </w:rPr>
          <w:t xml:space="preserve">ata </w:t>
        </w:r>
      </w:ins>
      <w:ins w:id="614" w:author="Jeff Wootton" w:date="2022-10-14T18:20:00Z">
        <w:r>
          <w:rPr>
            <w:rFonts w:cs="Arial"/>
            <w:bCs/>
            <w:szCs w:val="18"/>
          </w:rPr>
          <w:t>l</w:t>
        </w:r>
      </w:ins>
      <w:ins w:id="615" w:author="Jeff Wootton" w:date="2022-10-14T18:19:00Z">
        <w:r w:rsidRPr="009E6510">
          <w:rPr>
            <w:rFonts w:cs="Arial"/>
            <w:bCs/>
            <w:szCs w:val="18"/>
          </w:rPr>
          <w:t>imits, where, if it is difficult to achieve a perfect join, an overlapping buffer zone of up to 5 metres may be used. For this situation</w:t>
        </w:r>
      </w:ins>
      <w:ins w:id="616" w:author="Jeff Wootton" w:date="2022-10-14T18:21:00Z">
        <w:r>
          <w:rPr>
            <w:rFonts w:cs="Arial"/>
            <w:bCs/>
            <w:szCs w:val="18"/>
          </w:rPr>
          <w:t>, t</w:t>
        </w:r>
      </w:ins>
      <w:ins w:id="617" w:author="Jeff Wootton" w:date="2022-10-14T18:19:00Z">
        <w:r w:rsidRPr="009E6510">
          <w:rPr>
            <w:rFonts w:cs="Arial"/>
            <w:bCs/>
            <w:szCs w:val="18"/>
          </w:rPr>
          <w:t>here must be no gaps in data between the adjoining datasets.</w:t>
        </w:r>
      </w:ins>
      <w:ins w:id="618" w:author="Jeff Wootton" w:date="2022-10-14T18:21:00Z">
        <w:r>
          <w:rPr>
            <w:rFonts w:cs="Arial"/>
            <w:bCs/>
            <w:szCs w:val="18"/>
          </w:rPr>
          <w:t>]</w:t>
        </w:r>
      </w:ins>
    </w:p>
    <w:p w14:paraId="6D2ADE32" w14:textId="32E1E3C1" w:rsidR="00E73EDF" w:rsidRPr="00693533" w:rsidRDefault="00376255" w:rsidP="00771C1B">
      <w:pPr>
        <w:spacing w:after="120" w:line="240" w:lineRule="auto"/>
        <w:ind w:left="284"/>
      </w:pPr>
      <w:ins w:id="619" w:author="Jeff Wootton" w:date="2022-07-12T13:36:00Z">
        <w:r>
          <w:rPr>
            <w:rFonts w:cs="Arial"/>
            <w:bCs/>
            <w:szCs w:val="18"/>
          </w:rPr>
          <w:t xml:space="preserve">Data </w:t>
        </w:r>
      </w:ins>
      <w:ins w:id="620" w:author="Jeff Wootton" w:date="2022-12-04T23:30:00Z">
        <w:r w:rsidR="006D1545">
          <w:rPr>
            <w:rFonts w:cs="Arial"/>
            <w:bCs/>
            <w:szCs w:val="18"/>
          </w:rPr>
          <w:t>P</w:t>
        </w:r>
      </w:ins>
      <w:ins w:id="621" w:author="Jeff Wootton" w:date="2022-07-12T13:36:00Z">
        <w:r>
          <w:rPr>
            <w:rFonts w:cs="Arial"/>
            <w:bCs/>
            <w:szCs w:val="18"/>
          </w:rPr>
          <w:t xml:space="preserve">roducers should </w:t>
        </w:r>
      </w:ins>
      <w:ins w:id="622" w:author="Jeff Wootton" w:date="2022-12-04T23:30:00Z">
        <w:r w:rsidR="006D1545">
          <w:rPr>
            <w:rFonts w:cs="Arial"/>
            <w:bCs/>
            <w:szCs w:val="18"/>
          </w:rPr>
          <w:t>devel</w:t>
        </w:r>
      </w:ins>
      <w:ins w:id="623" w:author="Jeff Wootton" w:date="2022-12-04T23:31:00Z">
        <w:r w:rsidR="006D1545">
          <w:rPr>
            <w:rFonts w:cs="Arial"/>
            <w:bCs/>
            <w:szCs w:val="18"/>
          </w:rPr>
          <w:t>op</w:t>
        </w:r>
      </w:ins>
      <w:ins w:id="624" w:author="Jeff Wootton" w:date="2022-07-12T13:36:00Z">
        <w:r>
          <w:rPr>
            <w:rFonts w:cs="Arial"/>
            <w:bCs/>
            <w:szCs w:val="18"/>
          </w:rPr>
          <w:t xml:space="preserve"> consistent S-101 ENC schemes carefully and try to avoid complex situations</w:t>
        </w:r>
      </w:ins>
      <w:ins w:id="625" w:author="Jeff Wootton" w:date="2022-12-04T23:32:00Z">
        <w:r w:rsidR="006D1545">
          <w:rPr>
            <w:rFonts w:cs="Arial"/>
            <w:bCs/>
            <w:szCs w:val="18"/>
          </w:rPr>
          <w:t>, using a regional approach where possible</w:t>
        </w:r>
      </w:ins>
      <w:ins w:id="626" w:author="Jeff Wootton" w:date="2022-07-12T13:36:00Z">
        <w:r>
          <w:rPr>
            <w:rFonts w:cs="Arial"/>
            <w:bCs/>
            <w:szCs w:val="18"/>
          </w:rPr>
          <w:t>.</w:t>
        </w:r>
      </w:ins>
    </w:p>
    <w:p w14:paraId="2FEC0C34" w14:textId="3EF6F896" w:rsidR="00376255" w:rsidRPr="00376255" w:rsidRDefault="00376255" w:rsidP="008E441A">
      <w:pPr>
        <w:spacing w:after="0" w:line="240" w:lineRule="auto"/>
        <w:jc w:val="center"/>
        <w:rPr>
          <w:ins w:id="627" w:author="Jeff Wootton" w:date="2022-07-12T13:37:00Z"/>
        </w:rPr>
      </w:pPr>
      <w:ins w:id="628" w:author="Jeff Wootton" w:date="2022-07-12T13:38:00Z">
        <w:r>
          <w:rPr>
            <w:noProof/>
            <w:lang w:val="fr-FR" w:eastAsia="fr-FR"/>
          </w:rPr>
          <w:drawing>
            <wp:inline distT="0" distB="0" distL="0" distR="0" wp14:anchorId="23AB60A5" wp14:editId="00A75EBB">
              <wp:extent cx="4320000" cy="3423600"/>
              <wp:effectExtent l="0" t="0" r="4445" b="571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423600"/>
                      </a:xfrm>
                      <a:prstGeom prst="rect">
                        <a:avLst/>
                      </a:prstGeom>
                      <a:noFill/>
                      <a:ln>
                        <a:noFill/>
                      </a:ln>
                    </pic:spPr>
                  </pic:pic>
                </a:graphicData>
              </a:graphic>
            </wp:inline>
          </w:drawing>
        </w:r>
      </w:ins>
    </w:p>
    <w:p w14:paraId="483E03F2" w14:textId="10B14FB0" w:rsidR="00376255" w:rsidRPr="008E441A" w:rsidRDefault="00376255" w:rsidP="008E441A">
      <w:pPr>
        <w:pStyle w:val="Caption"/>
        <w:spacing w:line="240" w:lineRule="auto"/>
        <w:jc w:val="center"/>
        <w:rPr>
          <w:ins w:id="629" w:author="Jeff Wootton" w:date="2022-07-12T13:38:00Z"/>
          <w:sz w:val="18"/>
          <w:szCs w:val="18"/>
        </w:rPr>
      </w:pPr>
      <w:ins w:id="630" w:author="Jeff Wootton" w:date="2022-07-12T13:38:00Z">
        <w:r w:rsidRPr="008E441A">
          <w:rPr>
            <w:sz w:val="18"/>
            <w:szCs w:val="18"/>
          </w:rPr>
          <w:t>Figure 4-</w:t>
        </w:r>
      </w:ins>
      <w:ins w:id="631" w:author="Jeff Wootton" w:date="2022-12-04T23:24:00Z">
        <w:r w:rsidR="006D6E37">
          <w:rPr>
            <w:sz w:val="18"/>
            <w:szCs w:val="18"/>
          </w:rPr>
          <w:t>5</w:t>
        </w:r>
      </w:ins>
      <w:ins w:id="632" w:author="Jeff Wootton" w:date="2022-07-12T13:38:00Z">
        <w:r w:rsidRPr="008E441A">
          <w:rPr>
            <w:sz w:val="18"/>
            <w:szCs w:val="18"/>
          </w:rPr>
          <w:t xml:space="preserve"> – Example of Datasets with single Data Coverage feature</w:t>
        </w:r>
      </w:ins>
    </w:p>
    <w:p w14:paraId="209B2232" w14:textId="7EC9E891" w:rsidR="00E73EDF" w:rsidRPr="00693533" w:rsidDel="008E441A" w:rsidRDefault="007653F1" w:rsidP="00C9557C">
      <w:pPr>
        <w:numPr>
          <w:ilvl w:val="0"/>
          <w:numId w:val="11"/>
        </w:numPr>
        <w:spacing w:after="120" w:line="240" w:lineRule="auto"/>
        <w:ind w:left="284" w:hanging="284"/>
        <w:rPr>
          <w:del w:id="633" w:author="Jeff Wootton" w:date="2022-10-14T18:26:00Z"/>
        </w:rPr>
      </w:pPr>
      <w:del w:id="634" w:author="Jeff Wootton" w:date="2022-10-14T18:26:00Z">
        <w:r w:rsidRPr="00693533" w:rsidDel="008E441A">
          <w:rPr>
            <w:rFonts w:cs="Arial"/>
          </w:rPr>
          <w:delText xml:space="preserve">Datasets may overlap, however there must be no overlapping </w:delText>
        </w:r>
        <w:r w:rsidRPr="00693533" w:rsidDel="008E441A">
          <w:rPr>
            <w:rFonts w:cs="Arial"/>
            <w:b/>
          </w:rPr>
          <w:delText>Data</w:delText>
        </w:r>
        <w:r w:rsidRPr="000E2880" w:rsidDel="008E441A">
          <w:rPr>
            <w:rFonts w:cs="Arial"/>
            <w:b/>
          </w:rPr>
          <w:delText xml:space="preserve"> Coverage</w:delText>
        </w:r>
        <w:r w:rsidRPr="000E2880" w:rsidDel="008E441A">
          <w:rPr>
            <w:rFonts w:cs="Arial"/>
          </w:rPr>
          <w:delText xml:space="preserve"> features of the same </w:delText>
        </w:r>
        <w:r w:rsidRPr="00693533" w:rsidDel="008E441A">
          <w:rPr>
            <w:rFonts w:cs="Arial"/>
            <w:b/>
          </w:rPr>
          <w:delText>maximum display scale</w:delText>
        </w:r>
        <w:r w:rsidRPr="00693533" w:rsidDel="008E441A">
          <w:rPr>
            <w:rFonts w:cs="Arial"/>
          </w:rPr>
          <w:delText xml:space="preserve">, except at the agreed adjoining national data limits, where, if it is difficult to achieve a perfect join, a </w:delText>
        </w:r>
      </w:del>
      <w:del w:id="635" w:author="Jeff Wootton" w:date="2022-07-12T13:40:00Z">
        <w:r w:rsidRPr="00693533" w:rsidDel="00376255">
          <w:rPr>
            <w:rFonts w:cs="Arial"/>
          </w:rPr>
          <w:delText xml:space="preserve">5 metre </w:delText>
        </w:r>
      </w:del>
      <w:del w:id="636" w:author="Jeff Wootton" w:date="2022-10-14T18:26:00Z">
        <w:r w:rsidRPr="00693533" w:rsidDel="008E441A">
          <w:rPr>
            <w:rFonts w:cs="Arial"/>
          </w:rPr>
          <w:delText>overlapping buffer zone may be used</w:delText>
        </w:r>
      </w:del>
      <w:del w:id="637" w:author="Jeff Wootton" w:date="2022-07-12T13:40:00Z">
        <w:r w:rsidRPr="00693533" w:rsidDel="00376255">
          <w:rPr>
            <w:rFonts w:cs="Arial"/>
          </w:rPr>
          <w:delText>; and f</w:delText>
        </w:r>
      </w:del>
      <w:del w:id="638" w:author="Jeff Wootton" w:date="2022-10-14T18:26:00Z">
        <w:r w:rsidRPr="00693533" w:rsidDel="008E441A">
          <w:rPr>
            <w:rFonts w:cs="Arial"/>
          </w:rPr>
          <w:delText xml:space="preserve">or this situation, there must be no gaps in data. </w:delText>
        </w:r>
      </w:del>
    </w:p>
    <w:p w14:paraId="338D61D0" w14:textId="77777777" w:rsidR="00A51E5D" w:rsidRPr="00A51E5D" w:rsidRDefault="007653F1" w:rsidP="007346FF">
      <w:pPr>
        <w:numPr>
          <w:ilvl w:val="0"/>
          <w:numId w:val="11"/>
        </w:numPr>
        <w:spacing w:after="60" w:line="240" w:lineRule="auto"/>
        <w:ind w:left="284" w:hanging="284"/>
        <w:rPr>
          <w:ins w:id="639" w:author="Jeff Wootton" w:date="2022-10-14T22:27:00Z"/>
        </w:rPr>
      </w:pPr>
      <w:r w:rsidRPr="00693533">
        <w:rPr>
          <w:rFonts w:cs="Arial"/>
        </w:rPr>
        <w:t xml:space="preserve">When a dataset has multiple </w:t>
      </w:r>
      <w:r w:rsidRPr="00693533">
        <w:rPr>
          <w:rFonts w:cs="Arial"/>
          <w:b/>
        </w:rPr>
        <w:t>Data Coverage</w:t>
      </w:r>
      <w:r w:rsidRPr="00693533">
        <w:rPr>
          <w:rFonts w:cs="Arial"/>
        </w:rPr>
        <w:t xml:space="preserve"> features</w:t>
      </w:r>
      <w:del w:id="640" w:author="Jeff Wootton" w:date="2022-10-14T22:27:00Z">
        <w:r w:rsidRPr="00693533" w:rsidDel="00A51E5D">
          <w:rPr>
            <w:rFonts w:cs="Arial"/>
          </w:rPr>
          <w:delText xml:space="preserve">, </w:delText>
        </w:r>
      </w:del>
      <w:ins w:id="641" w:author="Jeff Wootton" w:date="2022-10-14T22:27:00Z">
        <w:r w:rsidR="00A51E5D">
          <w:rPr>
            <w:rFonts w:cs="Arial"/>
          </w:rPr>
          <w:t>:</w:t>
        </w:r>
      </w:ins>
    </w:p>
    <w:p w14:paraId="00BF7BB5" w14:textId="60F52B74" w:rsidR="00A51E5D" w:rsidRPr="00A51E5D" w:rsidRDefault="00A51E5D" w:rsidP="007346FF">
      <w:pPr>
        <w:numPr>
          <w:ilvl w:val="1"/>
          <w:numId w:val="11"/>
        </w:numPr>
        <w:spacing w:after="60" w:line="240" w:lineRule="auto"/>
        <w:ind w:left="1134" w:hanging="283"/>
        <w:rPr>
          <w:ins w:id="642" w:author="Jeff Wootton" w:date="2022-10-14T22:27:00Z"/>
        </w:rPr>
      </w:pPr>
      <w:ins w:id="643" w:author="Jeff Wootton" w:date="2022-10-14T22:27:00Z">
        <w:r>
          <w:rPr>
            <w:rFonts w:cs="Arial"/>
          </w:rPr>
          <w:t>T</w:t>
        </w:r>
      </w:ins>
      <w:del w:id="644" w:author="Jeff Wootton" w:date="2022-10-14T22:27:00Z">
        <w:r w:rsidR="007653F1" w:rsidRPr="00693533" w:rsidDel="00A51E5D">
          <w:rPr>
            <w:rFonts w:cs="Arial"/>
          </w:rPr>
          <w:delText>then t</w:delText>
        </w:r>
      </w:del>
      <w:r w:rsidR="007653F1" w:rsidRPr="00693533">
        <w:rPr>
          <w:rFonts w:cs="Arial"/>
        </w:rPr>
        <w:t xml:space="preserve">he </w:t>
      </w:r>
      <w:r w:rsidR="007653F1" w:rsidRPr="00693533">
        <w:rPr>
          <w:rFonts w:cs="Arial"/>
          <w:b/>
        </w:rPr>
        <w:t>minimum display scale</w:t>
      </w:r>
      <w:ins w:id="645" w:author="Jeff Wootton" w:date="2022-10-14T22:27:00Z">
        <w:r>
          <w:rPr>
            <w:rFonts w:cs="Arial"/>
            <w:bCs/>
          </w:rPr>
          <w:t>s</w:t>
        </w:r>
      </w:ins>
      <w:r w:rsidR="007653F1" w:rsidRPr="00693533">
        <w:rPr>
          <w:rFonts w:cs="Arial"/>
        </w:rPr>
        <w:t xml:space="preserve"> must </w:t>
      </w:r>
      <w:ins w:id="646" w:author="Jeff Wootton" w:date="2022-10-14T22:27:00Z">
        <w:r>
          <w:rPr>
            <w:rFonts w:cs="Arial"/>
          </w:rPr>
          <w:t xml:space="preserve">all </w:t>
        </w:r>
      </w:ins>
      <w:r w:rsidR="007653F1" w:rsidRPr="00693533">
        <w:rPr>
          <w:rFonts w:cs="Arial"/>
        </w:rPr>
        <w:t>be the same</w:t>
      </w:r>
      <w:ins w:id="647" w:author="Jeff Wootton" w:date="2022-10-14T22:27:00Z">
        <w:r>
          <w:rPr>
            <w:rFonts w:cs="Arial"/>
          </w:rPr>
          <w:t>;</w:t>
        </w:r>
      </w:ins>
      <w:ins w:id="648" w:author="Teh Stand" w:date="2022-10-21T15:18:00Z">
        <w:r w:rsidR="007346FF">
          <w:rPr>
            <w:rFonts w:cs="Arial"/>
          </w:rPr>
          <w:t xml:space="preserve"> and</w:t>
        </w:r>
      </w:ins>
    </w:p>
    <w:p w14:paraId="3F897C57" w14:textId="71F1CA78" w:rsidR="00A51E5D" w:rsidRPr="00A51E5D" w:rsidRDefault="007653F1" w:rsidP="007346FF">
      <w:pPr>
        <w:numPr>
          <w:ilvl w:val="1"/>
          <w:numId w:val="11"/>
        </w:numPr>
        <w:spacing w:after="120" w:line="240" w:lineRule="auto"/>
        <w:ind w:left="1134" w:hanging="283"/>
        <w:rPr>
          <w:ins w:id="649" w:author="Jeff Wootton" w:date="2022-10-14T22:29:00Z"/>
        </w:rPr>
      </w:pPr>
      <w:del w:id="650" w:author="Jeff Wootton" w:date="2022-10-14T22:28:00Z">
        <w:r w:rsidRPr="00693533" w:rsidDel="00A51E5D">
          <w:rPr>
            <w:rFonts w:cs="Arial"/>
          </w:rPr>
          <w:delText xml:space="preserve"> for all </w:delText>
        </w:r>
        <w:r w:rsidRPr="00693533" w:rsidDel="00A51E5D">
          <w:rPr>
            <w:rFonts w:cs="Arial"/>
            <w:b/>
          </w:rPr>
          <w:delText xml:space="preserve">Data Coverage </w:delText>
        </w:r>
        <w:r w:rsidR="00EA0A58" w:rsidDel="00A51E5D">
          <w:rPr>
            <w:rFonts w:cs="Arial"/>
          </w:rPr>
          <w:delText xml:space="preserve">features within the dataset. </w:delText>
        </w:r>
      </w:del>
      <w:r w:rsidRPr="00693533">
        <w:rPr>
          <w:rFonts w:cs="Arial"/>
        </w:rPr>
        <w:t xml:space="preserve">The </w:t>
      </w:r>
      <w:r w:rsidRPr="00693533">
        <w:rPr>
          <w:rFonts w:cs="Arial"/>
          <w:b/>
        </w:rPr>
        <w:t>maximum display scale</w:t>
      </w:r>
      <w:ins w:id="651" w:author="Jeff Wootton" w:date="2022-10-14T22:28:00Z">
        <w:r w:rsidR="00A51E5D">
          <w:rPr>
            <w:rFonts w:cs="Arial"/>
            <w:bCs/>
          </w:rPr>
          <w:t>s</w:t>
        </w:r>
      </w:ins>
      <w:r w:rsidRPr="00693533">
        <w:rPr>
          <w:rFonts w:cs="Arial"/>
        </w:rPr>
        <w:t xml:space="preserve"> </w:t>
      </w:r>
      <w:ins w:id="652" w:author="Teh Stand" w:date="2022-10-21T15:18:00Z">
        <w:r w:rsidR="007346FF" w:rsidRPr="00693533">
          <w:rPr>
            <w:rFonts w:cs="Arial"/>
          </w:rPr>
          <w:t>may be different</w:t>
        </w:r>
        <w:r w:rsidR="007346FF">
          <w:rPr>
            <w:rFonts w:cs="Arial"/>
          </w:rPr>
          <w:t>.</w:t>
        </w:r>
      </w:ins>
      <w:ins w:id="653" w:author="Jeff Wootton" w:date="2022-10-14T22:29:00Z">
        <w:del w:id="654" w:author="Teh Stand" w:date="2022-10-21T15:18:00Z">
          <w:r w:rsidR="00A51E5D" w:rsidRPr="00693533" w:rsidDel="007346FF">
            <w:rPr>
              <w:rFonts w:cs="Arial"/>
            </w:rPr>
            <w:delText xml:space="preserve">must </w:delText>
          </w:r>
          <w:r w:rsidR="00A51E5D" w:rsidDel="007346FF">
            <w:rPr>
              <w:rFonts w:cs="Arial"/>
            </w:rPr>
            <w:delText xml:space="preserve">all </w:delText>
          </w:r>
          <w:r w:rsidR="00A51E5D" w:rsidRPr="00693533" w:rsidDel="007346FF">
            <w:rPr>
              <w:rFonts w:cs="Arial"/>
            </w:rPr>
            <w:delText>be the same</w:delText>
          </w:r>
          <w:r w:rsidR="00A51E5D" w:rsidDel="007346FF">
            <w:rPr>
              <w:rFonts w:cs="Arial"/>
            </w:rPr>
            <w:delText>; and</w:delText>
          </w:r>
        </w:del>
      </w:ins>
    </w:p>
    <w:p w14:paraId="7A7B9FB8" w14:textId="59E92BC0" w:rsidR="00E73EDF" w:rsidRPr="00693533" w:rsidDel="007346FF" w:rsidRDefault="00A51E5D">
      <w:pPr>
        <w:numPr>
          <w:ilvl w:val="1"/>
          <w:numId w:val="11"/>
        </w:numPr>
        <w:spacing w:after="120" w:line="240" w:lineRule="auto"/>
        <w:ind w:left="1135" w:hanging="284"/>
        <w:rPr>
          <w:del w:id="655" w:author="Teh Stand" w:date="2022-10-21T15:18:00Z"/>
        </w:rPr>
        <w:pPrChange w:id="656" w:author="Jeff Wootton" w:date="2022-10-14T22:30:00Z">
          <w:pPr>
            <w:numPr>
              <w:numId w:val="11"/>
            </w:numPr>
            <w:spacing w:after="120" w:line="240" w:lineRule="auto"/>
            <w:ind w:left="284" w:hanging="284"/>
          </w:pPr>
        </w:pPrChange>
      </w:pPr>
      <w:commentRangeStart w:id="657"/>
      <w:ins w:id="658" w:author="Jeff Wootton" w:date="2022-10-14T22:29:00Z">
        <w:del w:id="659" w:author="Teh Stand" w:date="2022-10-21T15:18:00Z">
          <w:r w:rsidDel="007346FF">
            <w:rPr>
              <w:rFonts w:cs="Arial"/>
            </w:rPr>
            <w:delText xml:space="preserve">The </w:delText>
          </w:r>
          <w:r w:rsidRPr="007346FF" w:rsidDel="007346FF">
            <w:rPr>
              <w:rFonts w:cs="Arial"/>
              <w:b/>
              <w:bCs/>
            </w:rPr>
            <w:delText>optimum display scale</w:delText>
          </w:r>
          <w:r w:rsidDel="007346FF">
            <w:rPr>
              <w:rFonts w:cs="Arial"/>
            </w:rPr>
            <w:delText>s</w:delText>
          </w:r>
        </w:del>
      </w:ins>
      <w:del w:id="660" w:author="Teh Stand" w:date="2022-10-21T15:18:00Z">
        <w:r w:rsidR="007653F1" w:rsidRPr="00693533" w:rsidDel="007346FF">
          <w:rPr>
            <w:rFonts w:cs="Arial"/>
          </w:rPr>
          <w:delText xml:space="preserve">for multiple </w:delText>
        </w:r>
        <w:r w:rsidR="007653F1" w:rsidRPr="00693533" w:rsidDel="007346FF">
          <w:rPr>
            <w:rFonts w:cs="Arial"/>
            <w:b/>
          </w:rPr>
          <w:delText>Data Coverage</w:delText>
        </w:r>
        <w:r w:rsidR="007653F1" w:rsidRPr="00693533" w:rsidDel="007346FF">
          <w:rPr>
            <w:rFonts w:cs="Arial"/>
          </w:rPr>
          <w:delText xml:space="preserve"> features within a dataset may be different.</w:delText>
        </w:r>
        <w:commentRangeEnd w:id="657"/>
        <w:r w:rsidR="0043699B" w:rsidDel="007346FF">
          <w:rPr>
            <w:rStyle w:val="CommentReference"/>
          </w:rPr>
          <w:commentReference w:id="657"/>
        </w:r>
      </w:del>
    </w:p>
    <w:p w14:paraId="73AB4196" w14:textId="56D14621"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Pr="00693533">
        <w:rPr>
          <w:rFonts w:cs="Arial"/>
          <w:b/>
          <w:lang w:val="en-AU"/>
        </w:rPr>
        <w:t>maximum display scale</w:t>
      </w:r>
      <w:r w:rsidRPr="00693533">
        <w:rPr>
          <w:rFonts w:cs="Arial"/>
          <w:lang w:val="en-AU"/>
        </w:rPr>
        <w:t xml:space="preserve"> of the dataset must be equal to the largest </w:t>
      </w:r>
      <w:r w:rsidRPr="00693533">
        <w:rPr>
          <w:rFonts w:cs="Arial"/>
          <w:b/>
          <w:lang w:val="en-AU"/>
        </w:rPr>
        <w:t>maximum 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7BC4CBF5" w14:textId="739E0821" w:rsidR="00E73EDF" w:rsidRPr="00693533" w:rsidDel="00376255" w:rsidRDefault="007653F1" w:rsidP="00C9557C">
      <w:pPr>
        <w:numPr>
          <w:ilvl w:val="0"/>
          <w:numId w:val="11"/>
        </w:numPr>
        <w:spacing w:after="120" w:line="240" w:lineRule="auto"/>
        <w:ind w:left="284" w:hanging="284"/>
        <w:rPr>
          <w:del w:id="661" w:author="Jeff Wootton" w:date="2022-07-12T13:43:00Z"/>
          <w:rFonts w:cs="Arial"/>
          <w:lang w:val="en-AU"/>
        </w:rPr>
      </w:pPr>
      <w:del w:id="662" w:author="Jeff Wootton" w:date="2022-07-12T13:43:00Z">
        <w:r w:rsidRPr="00693533" w:rsidDel="00376255">
          <w:rPr>
            <w:rFonts w:cs="Arial"/>
            <w:lang w:val="en-AU"/>
          </w:rPr>
          <w:delText xml:space="preserve">The </w:delText>
        </w:r>
        <w:r w:rsidRPr="00693533" w:rsidDel="00376255">
          <w:rPr>
            <w:rFonts w:cs="Arial"/>
            <w:b/>
            <w:lang w:val="en-AU"/>
          </w:rPr>
          <w:delText xml:space="preserve">maximum display scale </w:delText>
        </w:r>
        <w:r w:rsidRPr="00693533" w:rsidDel="00376255">
          <w:rPr>
            <w:rFonts w:cs="Arial"/>
            <w:lang w:val="en-AU"/>
          </w:rPr>
          <w:delText>is considered to be the equivalent of the compilation scale of the data.</w:delText>
        </w:r>
      </w:del>
    </w:p>
    <w:p w14:paraId="61FCEC01" w14:textId="610F223A" w:rsidR="00E73EDF" w:rsidRPr="00693533" w:rsidRDefault="00AB23E6" w:rsidP="00C128E3">
      <w:pPr>
        <w:spacing w:line="240" w:lineRule="auto"/>
        <w:jc w:val="center"/>
      </w:pPr>
      <w:del w:id="663" w:author="Jeff Wootton" w:date="2022-07-12T13:43:00Z">
        <w:r w:rsidRPr="00693533" w:rsidDel="00376255">
          <w:rPr>
            <w:noProof/>
            <w:lang w:val="fr-FR" w:eastAsia="fr-FR"/>
          </w:rPr>
          <w:drawing>
            <wp:inline distT="0" distB="0" distL="0" distR="0" wp14:anchorId="4D02CCF6" wp14:editId="7145A48F">
              <wp:extent cx="4514850" cy="26088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39872" cy="2623296"/>
                      </a:xfrm>
                      <a:prstGeom prst="rect">
                        <a:avLst/>
                      </a:prstGeom>
                      <a:noFill/>
                    </pic:spPr>
                  </pic:pic>
                </a:graphicData>
              </a:graphic>
            </wp:inline>
          </w:drawing>
        </w:r>
      </w:del>
      <w:ins w:id="664" w:author="Jeff Wootton" w:date="2022-07-12T13:44:00Z">
        <w:r w:rsidR="00376255">
          <w:rPr>
            <w:noProof/>
            <w:lang w:val="fr-FR" w:eastAsia="fr-FR"/>
          </w:rPr>
          <w:drawing>
            <wp:inline distT="0" distB="0" distL="0" distR="0" wp14:anchorId="1CA10103" wp14:editId="67B07FD1">
              <wp:extent cx="4320000" cy="2797200"/>
              <wp:effectExtent l="0" t="0" r="4445" b="3175"/>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2797200"/>
                      </a:xfrm>
                      <a:prstGeom prst="rect">
                        <a:avLst/>
                      </a:prstGeom>
                      <a:noFill/>
                      <a:ln>
                        <a:noFill/>
                      </a:ln>
                    </pic:spPr>
                  </pic:pic>
                </a:graphicData>
              </a:graphic>
            </wp:inline>
          </w:drawing>
        </w:r>
      </w:ins>
    </w:p>
    <w:p w14:paraId="1586A8B5" w14:textId="470D71EB" w:rsidR="00E73EDF" w:rsidRPr="00086CD9" w:rsidRDefault="007653F1" w:rsidP="00EA0A58">
      <w:pPr>
        <w:pStyle w:val="Caption"/>
        <w:spacing w:line="240" w:lineRule="auto"/>
        <w:jc w:val="center"/>
        <w:rPr>
          <w:sz w:val="18"/>
          <w:szCs w:val="18"/>
        </w:rPr>
      </w:pPr>
      <w:r w:rsidRPr="00086CD9">
        <w:rPr>
          <w:sz w:val="18"/>
          <w:szCs w:val="18"/>
        </w:rPr>
        <w:t xml:space="preserve">Figure </w:t>
      </w:r>
      <w:ins w:id="665" w:author="Teh Stand" w:date="2022-06-10T11:56:00Z">
        <w:r w:rsidR="00EA0A58" w:rsidRPr="00086CD9">
          <w:rPr>
            <w:sz w:val="18"/>
            <w:szCs w:val="18"/>
          </w:rPr>
          <w:t>4-</w:t>
        </w:r>
      </w:ins>
      <w:del w:id="666" w:author="Jeff Wootton" w:date="2022-07-12T13:44:00Z">
        <w:r w:rsidR="00D812E4" w:rsidRPr="00086CD9" w:rsidDel="00376255">
          <w:rPr>
            <w:sz w:val="18"/>
            <w:szCs w:val="18"/>
          </w:rPr>
          <w:delText>7</w:delText>
        </w:r>
        <w:r w:rsidRPr="00086CD9" w:rsidDel="00376255">
          <w:rPr>
            <w:sz w:val="18"/>
            <w:szCs w:val="18"/>
          </w:rPr>
          <w:delText xml:space="preserve"> </w:delText>
        </w:r>
      </w:del>
      <w:ins w:id="667" w:author="Jeff Wootton" w:date="2022-12-04T23:42:00Z">
        <w:r w:rsidR="006D1545">
          <w:rPr>
            <w:sz w:val="18"/>
            <w:szCs w:val="18"/>
          </w:rPr>
          <w:t>6</w:t>
        </w:r>
      </w:ins>
      <w:ins w:id="668" w:author="Jeff Wootton" w:date="2022-07-12T13:44:00Z">
        <w:r w:rsidR="00376255" w:rsidRPr="00086CD9">
          <w:rPr>
            <w:sz w:val="18"/>
            <w:szCs w:val="18"/>
          </w:rPr>
          <w:t xml:space="preserve"> </w:t>
        </w:r>
      </w:ins>
      <w:r w:rsidR="00EA0A58" w:rsidRPr="00086CD9">
        <w:rPr>
          <w:sz w:val="18"/>
          <w:szCs w:val="18"/>
        </w:rPr>
        <w:t>–</w:t>
      </w:r>
      <w:r w:rsidRPr="00086CD9">
        <w:rPr>
          <w:sz w:val="18"/>
          <w:szCs w:val="18"/>
        </w:rPr>
        <w:t xml:space="preserve"> Data</w:t>
      </w:r>
      <w:ins w:id="669" w:author="Jeff Wootton" w:date="2022-07-12T13:45:00Z">
        <w:r w:rsidR="00376255" w:rsidRPr="00086CD9">
          <w:rPr>
            <w:sz w:val="18"/>
            <w:szCs w:val="18"/>
          </w:rPr>
          <w:t>set with multiple Data Coverage features</w:t>
        </w:r>
      </w:ins>
      <w:del w:id="670" w:author="Jeff Wootton" w:date="2022-07-12T13:45:00Z">
        <w:r w:rsidRPr="00086CD9" w:rsidDel="00376255">
          <w:rPr>
            <w:sz w:val="18"/>
            <w:szCs w:val="18"/>
          </w:rPr>
          <w:delText xml:space="preserve"> Coverage </w:delText>
        </w:r>
        <w:r w:rsidR="00EA0A58" w:rsidRPr="00086CD9" w:rsidDel="00376255">
          <w:rPr>
            <w:sz w:val="18"/>
            <w:szCs w:val="18"/>
          </w:rPr>
          <w:delText>r</w:delText>
        </w:r>
        <w:r w:rsidRPr="00086CD9" w:rsidDel="00376255">
          <w:rPr>
            <w:sz w:val="18"/>
            <w:szCs w:val="18"/>
          </w:rPr>
          <w:delText>ules</w:delText>
        </w:r>
      </w:del>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671" w:name="_Toc515440336"/>
      <w:bookmarkStart w:id="672" w:name="_Toc517858847"/>
      <w:bookmarkStart w:id="673" w:name="_Toc519859087"/>
      <w:bookmarkStart w:id="674" w:name="_Toc521495131"/>
      <w:bookmarkStart w:id="675" w:name="_Toc527117744"/>
      <w:bookmarkStart w:id="676" w:name="_Toc527620271"/>
      <w:bookmarkStart w:id="677" w:name="_Toc529974513"/>
      <w:bookmarkStart w:id="678" w:name="_Toc439685270"/>
      <w:bookmarkStart w:id="679" w:name="_Toc121374432"/>
      <w:bookmarkEnd w:id="671"/>
      <w:bookmarkEnd w:id="672"/>
      <w:bookmarkEnd w:id="673"/>
      <w:bookmarkEnd w:id="674"/>
      <w:bookmarkEnd w:id="675"/>
      <w:bookmarkEnd w:id="676"/>
      <w:bookmarkEnd w:id="677"/>
      <w:r w:rsidRPr="004507E0">
        <w:rPr>
          <w:lang w:eastAsia="en-US"/>
        </w:rPr>
        <w:t>Dataset size</w:t>
      </w:r>
      <w:bookmarkEnd w:id="678"/>
      <w:bookmarkEnd w:id="679"/>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680" w:name="_Toc510784284"/>
      <w:bookmarkStart w:id="681" w:name="_Toc510785433"/>
      <w:bookmarkStart w:id="682" w:name="_Toc439685271"/>
      <w:bookmarkStart w:id="683" w:name="_Toc121374433"/>
      <w:bookmarkEnd w:id="680"/>
      <w:bookmarkEnd w:id="681"/>
      <w:r w:rsidRPr="00693533">
        <w:t xml:space="preserve">Display </w:t>
      </w:r>
      <w:r w:rsidR="00C81B2F">
        <w:t>s</w:t>
      </w:r>
      <w:r w:rsidRPr="00693533">
        <w:t xml:space="preserve">cale </w:t>
      </w:r>
      <w:r w:rsidR="00C81B2F">
        <w:t>r</w:t>
      </w:r>
      <w:r w:rsidRPr="00693533">
        <w:t>ange</w:t>
      </w:r>
      <w:bookmarkEnd w:id="682"/>
      <w:bookmarkEnd w:id="683"/>
    </w:p>
    <w:p w14:paraId="65D15825" w14:textId="77EEFA35" w:rsidR="00E73EDF" w:rsidRDefault="007653F1" w:rsidP="00067165">
      <w:pPr>
        <w:spacing w:after="120" w:line="240" w:lineRule="auto"/>
        <w:ind w:right="16"/>
        <w:rPr>
          <w:ins w:id="684" w:author="Jeff Wootton" w:date="2022-12-08T05:33:00Z"/>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Pr="00693533">
        <w:rPr>
          <w:rFonts w:cs="Arial"/>
          <w:b/>
        </w:rPr>
        <w:t>maximum display scale</w:t>
      </w:r>
      <w:r w:rsidRPr="00693533">
        <w:rPr>
          <w:rFonts w:cs="Arial"/>
        </w:rPr>
        <w:t>. These scales must be set at one of the scales specified in clause 3 (spatial resolutions).</w:t>
      </w:r>
    </w:p>
    <w:p w14:paraId="2601C149" w14:textId="41674777" w:rsidR="00C240A3" w:rsidRPr="00693533" w:rsidRDefault="00C240A3" w:rsidP="00067165">
      <w:pPr>
        <w:spacing w:after="120" w:line="240" w:lineRule="auto"/>
        <w:ind w:right="16"/>
        <w:rPr>
          <w:rFonts w:cs="Arial"/>
        </w:rPr>
      </w:pPr>
      <w:ins w:id="685" w:author="Jeff Wootton" w:date="2022-12-08T05:34:00Z">
        <w:r>
          <w:rPr>
            <w:rFonts w:cs="Arial"/>
          </w:rPr>
          <w:t>There must not be overlapping scale ranges between datasets covering the same geographical area.</w:t>
        </w:r>
      </w:ins>
    </w:p>
    <w:p w14:paraId="2EE1DB1F" w14:textId="77777777" w:rsidR="00C2007C" w:rsidRDefault="007653F1" w:rsidP="00C81B2F">
      <w:pPr>
        <w:spacing w:after="120" w:line="240" w:lineRule="auto"/>
        <w:rPr>
          <w:ins w:id="686" w:author="Jeff Wootton" w:date="2022-12-08T05:43:00Z"/>
          <w:rFonts w:cs="Arial"/>
        </w:rPr>
      </w:pPr>
      <w:r w:rsidRPr="00693533">
        <w:rPr>
          <w:rFonts w:cs="Arial"/>
        </w:rPr>
        <w:t xml:space="preserve">When the </w:t>
      </w:r>
      <w:del w:id="687" w:author="Jeff Wootton" w:date="2022-07-12T13:47:00Z">
        <w:r w:rsidRPr="00693533" w:rsidDel="00376255">
          <w:rPr>
            <w:rFonts w:cs="Arial"/>
          </w:rPr>
          <w:delText>system</w:delText>
        </w:r>
        <w:r w:rsidR="00C81B2F" w:rsidDel="00376255">
          <w:rPr>
            <w:rFonts w:cs="Arial"/>
          </w:rPr>
          <w:delText>’</w:delText>
        </w:r>
        <w:r w:rsidRPr="00693533" w:rsidDel="00376255">
          <w:rPr>
            <w:rFonts w:cs="Arial"/>
          </w:rPr>
          <w:delText xml:space="preserve">s </w:delText>
        </w:r>
      </w:del>
      <w:ins w:id="688" w:author="Jeff Wootton" w:date="2022-07-12T13:47:00Z">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ins>
      <w:r w:rsidRPr="00693533">
        <w:rPr>
          <w:rFonts w:cs="Arial"/>
        </w:rPr>
        <w:t>viewing scale</w:t>
      </w:r>
      <w:ins w:id="689" w:author="Jeff Wootton" w:date="2022-07-12T13:47:00Z">
        <w:r w:rsidR="00376255">
          <w:rPr>
            <w:rFonts w:cs="Arial"/>
          </w:rPr>
          <w:t xml:space="preserve"> (MSVS)</w:t>
        </w:r>
      </w:ins>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del w:id="690" w:author="Jeff Wootton" w:date="2022-11-30T14:10:00Z">
        <w:r w:rsidRPr="00693533" w:rsidDel="00D62149">
          <w:rPr>
            <w:rFonts w:cs="Arial"/>
          </w:rPr>
          <w:delText xml:space="preserve">SENC </w:delText>
        </w:r>
      </w:del>
      <w:ins w:id="691" w:author="Jeff Wootton" w:date="2022-11-30T14:10:00Z">
        <w:r w:rsidR="00D62149">
          <w:rPr>
            <w:rFonts w:cs="Arial"/>
          </w:rPr>
          <w:t>System Database</w:t>
        </w:r>
        <w:r w:rsidR="00D62149" w:rsidRPr="00693533">
          <w:rPr>
            <w:rFonts w:cs="Arial"/>
          </w:rPr>
          <w:t xml:space="preserve"> </w:t>
        </w:r>
      </w:ins>
      <w:r w:rsidRPr="00693533">
        <w:rPr>
          <w:rFonts w:cs="Arial"/>
        </w:rPr>
        <w:t xml:space="preserve">does not contain a dataset covering the area at a smaller scale, in which case the dataset will be </w:t>
      </w:r>
      <w:ins w:id="692" w:author="Jeff Wootton" w:date="2022-12-08T05:34:00Z">
        <w:r w:rsidR="00C240A3">
          <w:rPr>
            <w:rFonts w:cs="Arial"/>
          </w:rPr>
          <w:t xml:space="preserve">continuously </w:t>
        </w:r>
      </w:ins>
      <w:r w:rsidRPr="00693533">
        <w:rPr>
          <w:rFonts w:cs="Arial"/>
        </w:rPr>
        <w:t>di</w:t>
      </w:r>
      <w:r w:rsidR="00C81B2F">
        <w:rPr>
          <w:rFonts w:cs="Arial"/>
        </w:rPr>
        <w:t>splayed</w:t>
      </w:r>
      <w:del w:id="693" w:author="Jeff Wootton" w:date="2022-12-08T05:43:00Z">
        <w:r w:rsidR="00C81B2F" w:rsidDel="00C2007C">
          <w:rPr>
            <w:rFonts w:cs="Arial"/>
          </w:rPr>
          <w:delText xml:space="preserve"> </w:delText>
        </w:r>
      </w:del>
      <w:del w:id="694" w:author="Jeff Wootton" w:date="2022-07-12T13:49:00Z">
        <w:r w:rsidR="00C81B2F" w:rsidDel="00376255">
          <w:rPr>
            <w:rFonts w:cs="Arial"/>
          </w:rPr>
          <w:delText>at all smaller scales</w:delText>
        </w:r>
      </w:del>
      <w:r w:rsidR="00C81B2F">
        <w:rPr>
          <w:rFonts w:cs="Arial"/>
        </w:rPr>
        <w:t xml:space="preserve">. </w:t>
      </w:r>
    </w:p>
    <w:p w14:paraId="2B2F83CC" w14:textId="05F21604" w:rsidR="00E73EDF" w:rsidRDefault="004C22F2" w:rsidP="00C81B2F">
      <w:pPr>
        <w:spacing w:after="120" w:line="240" w:lineRule="auto"/>
        <w:rPr>
          <w:ins w:id="695" w:author="Jeff Wootton" w:date="2022-12-08T05:43:00Z"/>
          <w:rFonts w:cs="Arial"/>
        </w:rPr>
      </w:pPr>
      <w:r w:rsidRPr="004507E0">
        <w:rPr>
          <w:rFonts w:cs="Arial"/>
        </w:rPr>
        <w:t>W</w:t>
      </w:r>
      <w:r w:rsidR="00B364F9" w:rsidRPr="004507E0">
        <w:rPr>
          <w:rFonts w:cs="Arial"/>
        </w:rPr>
        <w:t xml:space="preserve">hen </w:t>
      </w:r>
      <w:r w:rsidR="007653F1" w:rsidRPr="004507E0">
        <w:rPr>
          <w:rFonts w:cs="Arial"/>
        </w:rPr>
        <w:t xml:space="preserve">the </w:t>
      </w:r>
      <w:del w:id="696" w:author="Jeff Wootton" w:date="2022-07-12T13:49:00Z">
        <w:r w:rsidR="007653F1" w:rsidRPr="004507E0" w:rsidDel="00376255">
          <w:rPr>
            <w:rFonts w:cs="Arial"/>
          </w:rPr>
          <w:delText>viewing scale</w:delText>
        </w:r>
      </w:del>
      <w:ins w:id="697" w:author="Jeff Wootton" w:date="2022-07-12T13:49:00Z">
        <w:r w:rsidR="00376255">
          <w:rPr>
            <w:rFonts w:cs="Arial"/>
          </w:rPr>
          <w:t>MSVS</w:t>
        </w:r>
      </w:ins>
      <w:r w:rsidR="007653F1" w:rsidRPr="004507E0">
        <w:rPr>
          <w:rFonts w:cs="Arial"/>
        </w:rPr>
        <w:t xml:space="preserve"> is larger than the value indicated by </w:t>
      </w:r>
      <w:r w:rsidR="007653F1" w:rsidRPr="004507E0">
        <w:rPr>
          <w:rFonts w:cs="Arial"/>
          <w:b/>
        </w:rPr>
        <w:t>maximum 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n overscale factor and</w:t>
      </w:r>
      <w:r w:rsidR="00C450A7" w:rsidRPr="004507E0">
        <w:rPr>
          <w:rFonts w:cs="Arial"/>
        </w:rPr>
        <w:t xml:space="preserve"> pattern 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ins w:id="698" w:author="Jeff Wootton" w:date="2022-07-12T13:50:00Z">
        <w:r w:rsidR="00376255">
          <w:rPr>
            <w:rFonts w:cs="Arial"/>
          </w:rPr>
          <w:t xml:space="preserve">at </w:t>
        </w:r>
      </w:ins>
      <w:r w:rsidR="007E7BB8" w:rsidRPr="004507E0">
        <w:rPr>
          <w:rFonts w:cs="Arial"/>
        </w:rPr>
        <w:t xml:space="preserve">own ship’s position </w:t>
      </w:r>
      <w:del w:id="699" w:author="Jeff Wootton" w:date="2022-07-12T13:50:00Z">
        <w:r w:rsidR="007E7BB8" w:rsidRPr="004507E0" w:rsidDel="00376255">
          <w:rPr>
            <w:rFonts w:cs="Arial"/>
          </w:rPr>
          <w:delText xml:space="preserve">is covered by </w:delText>
        </w:r>
      </w:del>
      <w:r w:rsidR="007E7BB8" w:rsidRPr="004507E0">
        <w:rPr>
          <w:rFonts w:cs="Arial"/>
        </w:rPr>
        <w:t xml:space="preserve">a dataset with a larger </w:t>
      </w:r>
      <w:r w:rsidR="007E7BB8" w:rsidRPr="004507E0">
        <w:rPr>
          <w:rFonts w:cs="Arial"/>
          <w:b/>
        </w:rPr>
        <w:t>maximum display scale</w:t>
      </w:r>
      <w:r w:rsidR="007E7BB8" w:rsidRPr="00693533">
        <w:rPr>
          <w:rFonts w:cs="Arial"/>
        </w:rPr>
        <w:t xml:space="preserve"> than the </w:t>
      </w:r>
      <w:del w:id="700" w:author="Jeff Wootton" w:date="2022-07-12T13:50:00Z">
        <w:r w:rsidR="007E7BB8" w:rsidRPr="00693533" w:rsidDel="00376255">
          <w:rPr>
            <w:rFonts w:cs="Arial"/>
          </w:rPr>
          <w:delText>mariner’s selected viewing scale (</w:delText>
        </w:r>
      </w:del>
      <w:r w:rsidR="007E7BB8" w:rsidRPr="00693533">
        <w:rPr>
          <w:rFonts w:cs="Arial"/>
        </w:rPr>
        <w:t>MSVS</w:t>
      </w:r>
      <w:ins w:id="701" w:author="Jeff Wootton" w:date="2022-07-12T13:51:00Z">
        <w:r w:rsidR="00376255">
          <w:rPr>
            <w:rFonts w:cs="Arial"/>
          </w:rPr>
          <w:t xml:space="preserve"> is available,</w:t>
        </w:r>
      </w:ins>
      <w:del w:id="702" w:author="Jeff Wootton" w:date="2022-07-12T13:51:00Z">
        <w:r w:rsidR="007E7BB8" w:rsidRPr="00693533" w:rsidDel="00376255">
          <w:rPr>
            <w:rFonts w:cs="Arial"/>
          </w:rPr>
          <w:delText>)</w:delText>
        </w:r>
      </w:del>
      <w:r w:rsidR="007E7BB8" w:rsidRPr="00693533">
        <w:rPr>
          <w:rFonts w:cs="Arial"/>
        </w:rPr>
        <w:t xml:space="preserve"> an indication is required and </w:t>
      </w:r>
      <w:del w:id="703" w:author="Jeff Wootton" w:date="2022-07-12T13:51:00Z">
        <w:r w:rsidR="007E7BB8" w:rsidRPr="00693533" w:rsidDel="00376255">
          <w:rPr>
            <w:rFonts w:cs="Arial"/>
          </w:rPr>
          <w:delText xml:space="preserve">should </w:delText>
        </w:r>
      </w:del>
      <w:ins w:id="704" w:author="Jeff Wootton" w:date="2022-07-12T13:51:00Z">
        <w:r w:rsidR="00376255">
          <w:rPr>
            <w:rFonts w:cs="Arial"/>
          </w:rPr>
          <w:t>must</w:t>
        </w:r>
        <w:r w:rsidR="00376255" w:rsidRPr="00693533">
          <w:rPr>
            <w:rFonts w:cs="Arial"/>
          </w:rPr>
          <w:t xml:space="preserve"> </w:t>
        </w:r>
      </w:ins>
      <w:r w:rsidR="007E7BB8" w:rsidRPr="00693533">
        <w:rPr>
          <w:rFonts w:cs="Arial"/>
        </w:rPr>
        <w:t>be shown on the same screen as the chart display.</w:t>
      </w:r>
    </w:p>
    <w:p w14:paraId="33434FE0" w14:textId="1AC57FD4" w:rsidR="00C2007C" w:rsidRDefault="00C2007C" w:rsidP="00C81B2F">
      <w:pPr>
        <w:spacing w:after="120" w:line="240" w:lineRule="auto"/>
        <w:rPr>
          <w:ins w:id="705" w:author="Jeff Wootton" w:date="2022-10-14T22:57:00Z"/>
          <w:rFonts w:cs="Arial"/>
        </w:rPr>
      </w:pPr>
      <w:ins w:id="706" w:author="Jeff Wootton" w:date="2022-12-08T05:46:00Z">
        <w:r>
          <w:rPr>
            <w:rFonts w:cs="Arial"/>
          </w:rPr>
          <w:t>Within ENC schemes</w:t>
        </w:r>
      </w:ins>
      <w:ins w:id="707" w:author="Jeff Wootton" w:date="2022-12-08T05:48:00Z">
        <w:r w:rsidR="00565423">
          <w:rPr>
            <w:rFonts w:cs="Arial"/>
          </w:rPr>
          <w:t xml:space="preserve"> it is preferable that the scale ranges for </w:t>
        </w:r>
      </w:ins>
      <w:ins w:id="708" w:author="Jeff Wootton" w:date="2022-12-08T05:49:00Z">
        <w:r w:rsidR="00565423">
          <w:rPr>
            <w:rFonts w:cs="Arial"/>
          </w:rPr>
          <w:t>different datasets</w:t>
        </w:r>
      </w:ins>
      <w:ins w:id="709" w:author="Jeff Wootton" w:date="2022-12-08T05:50:00Z">
        <w:r w:rsidR="00565423">
          <w:rPr>
            <w:rFonts w:cs="Arial"/>
          </w:rPr>
          <w:t xml:space="preserve"> covering the same geographic</w:t>
        </w:r>
      </w:ins>
      <w:ins w:id="710" w:author="Jeff Wootton" w:date="2022-12-08T05:54:00Z">
        <w:r w:rsidR="00565423">
          <w:rPr>
            <w:rFonts w:cs="Arial"/>
          </w:rPr>
          <w:t>al</w:t>
        </w:r>
      </w:ins>
      <w:ins w:id="711" w:author="Jeff Wootton" w:date="2022-12-08T05:50:00Z">
        <w:r w:rsidR="00565423">
          <w:rPr>
            <w:rFonts w:cs="Arial"/>
          </w:rPr>
          <w:t xml:space="preserve"> area to be continuous</w:t>
        </w:r>
      </w:ins>
      <w:ins w:id="712" w:author="Jeff Wootton" w:date="2022-12-08T05:51:00Z">
        <w:r w:rsidR="00565423">
          <w:rPr>
            <w:rFonts w:cs="Arial"/>
          </w:rPr>
          <w:t xml:space="preserve"> (see clause 4.5.3)</w:t>
        </w:r>
      </w:ins>
      <w:ins w:id="713" w:author="Jeff Wootton" w:date="2022-12-08T05:50:00Z">
        <w:r w:rsidR="00565423">
          <w:rPr>
            <w:rFonts w:cs="Arial"/>
          </w:rPr>
          <w:t xml:space="preserve">. </w:t>
        </w:r>
      </w:ins>
      <w:ins w:id="714" w:author="Jeff Wootton" w:date="2022-12-08T05:51:00Z">
        <w:r w:rsidR="00565423">
          <w:rPr>
            <w:rFonts w:cs="Arial"/>
          </w:rPr>
          <w:t>However, where the scale ranges are</w:t>
        </w:r>
      </w:ins>
      <w:ins w:id="715" w:author="Jeff Wootton" w:date="2022-12-08T05:43:00Z">
        <w:r>
          <w:rPr>
            <w:rFonts w:cs="Arial"/>
          </w:rPr>
          <w:t xml:space="preserve"> non-continuous, the ECDIS will display the large</w:t>
        </w:r>
      </w:ins>
      <w:ins w:id="716" w:author="Jeff Wootton" w:date="2022-12-08T05:55:00Z">
        <w:r w:rsidR="00565423">
          <w:rPr>
            <w:rFonts w:cs="Arial"/>
          </w:rPr>
          <w:t>r</w:t>
        </w:r>
      </w:ins>
      <w:ins w:id="717" w:author="Jeff Wootton" w:date="2022-12-08T05:43:00Z">
        <w:r>
          <w:rPr>
            <w:rFonts w:cs="Arial"/>
          </w:rPr>
          <w:t xml:space="preserve"> scale dataset until the MSVS </w:t>
        </w:r>
      </w:ins>
      <w:ins w:id="718" w:author="Jeff Wootton" w:date="2022-12-08T05:53:00Z">
        <w:r w:rsidR="00565423">
          <w:rPr>
            <w:rFonts w:cs="Arial"/>
          </w:rPr>
          <w:t xml:space="preserve">is </w:t>
        </w:r>
      </w:ins>
      <w:ins w:id="719" w:author="Jeff Wootton" w:date="2022-12-08T05:43:00Z">
        <w:r>
          <w:rPr>
            <w:rFonts w:cs="Arial"/>
          </w:rPr>
          <w:t>equal</w:t>
        </w:r>
      </w:ins>
      <w:ins w:id="720" w:author="Jeff Wootton" w:date="2022-12-08T05:53:00Z">
        <w:r w:rsidR="00565423">
          <w:rPr>
            <w:rFonts w:cs="Arial"/>
          </w:rPr>
          <w:t xml:space="preserve"> to</w:t>
        </w:r>
      </w:ins>
      <w:ins w:id="721" w:author="Jeff Wootton" w:date="2022-12-08T05:52:00Z">
        <w:r w:rsidR="00565423">
          <w:rPr>
            <w:rFonts w:cs="Arial"/>
          </w:rPr>
          <w:t xml:space="preserve"> or at smaller scale than</w:t>
        </w:r>
      </w:ins>
      <w:ins w:id="722" w:author="Jeff Wootton" w:date="2022-12-08T05:43:00Z">
        <w:r>
          <w:rPr>
            <w:rFonts w:cs="Arial"/>
          </w:rPr>
          <w:t xml:space="preserve"> the</w:t>
        </w:r>
      </w:ins>
      <w:ins w:id="723" w:author="Jeff Wootton" w:date="2022-12-08T05:53:00Z">
        <w:r w:rsidR="00565423">
          <w:rPr>
            <w:rFonts w:cs="Arial"/>
          </w:rPr>
          <w:t xml:space="preserve"> </w:t>
        </w:r>
        <w:r w:rsidR="00565423" w:rsidRPr="004507E0">
          <w:rPr>
            <w:rFonts w:cs="Arial"/>
            <w:b/>
          </w:rPr>
          <w:t>maximum display scale</w:t>
        </w:r>
      </w:ins>
      <w:ins w:id="724" w:author="Jeff Wootton" w:date="2022-12-08T05:43:00Z">
        <w:r>
          <w:rPr>
            <w:rFonts w:cs="Arial"/>
          </w:rPr>
          <w:t xml:space="preserve"> </w:t>
        </w:r>
      </w:ins>
      <w:ins w:id="725" w:author="Jeff Wootton" w:date="2022-12-08T05:54:00Z">
        <w:r w:rsidR="00565423">
          <w:rPr>
            <w:rFonts w:cs="Arial"/>
          </w:rPr>
          <w:t>o</w:t>
        </w:r>
      </w:ins>
      <w:ins w:id="726" w:author="Jeff Wootton" w:date="2022-12-08T05:53:00Z">
        <w:r w:rsidR="00565423">
          <w:rPr>
            <w:rFonts w:cs="Arial"/>
          </w:rPr>
          <w:t xml:space="preserve">f the </w:t>
        </w:r>
      </w:ins>
      <w:ins w:id="727" w:author="Jeff Wootton" w:date="2022-12-08T05:43:00Z">
        <w:r>
          <w:rPr>
            <w:rFonts w:cs="Arial"/>
          </w:rPr>
          <w:t>next smaller scale dataset</w:t>
        </w:r>
        <w:r>
          <w:rPr>
            <w:rFonts w:cs="Arial"/>
            <w:b/>
          </w:rPr>
          <w:t>.</w:t>
        </w:r>
      </w:ins>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728" w:name="_Toc510785435"/>
      <w:bookmarkStart w:id="729" w:name="_Toc510784286"/>
      <w:bookmarkStart w:id="730" w:name="_Toc439685272"/>
      <w:bookmarkStart w:id="731" w:name="_Toc121374434"/>
      <w:bookmarkEnd w:id="728"/>
      <w:bookmarkEnd w:id="729"/>
      <w:r w:rsidRPr="00693533">
        <w:t xml:space="preserve">Dataset </w:t>
      </w:r>
      <w:r w:rsidR="00C81B2F">
        <w:t>l</w:t>
      </w:r>
      <w:r w:rsidRPr="00693533">
        <w:t xml:space="preserve">oading </w:t>
      </w:r>
      <w:bookmarkEnd w:id="730"/>
      <w:r w:rsidR="004C22F2" w:rsidRPr="00693533">
        <w:t xml:space="preserve">and </w:t>
      </w:r>
      <w:r w:rsidR="00C81B2F">
        <w:t>d</w:t>
      </w:r>
      <w:r w:rsidR="004C22F2" w:rsidRPr="004507E0">
        <w:t xml:space="preserve">isplay </w:t>
      </w:r>
      <w:r w:rsidR="00C81B2F">
        <w:t>o</w:t>
      </w:r>
      <w:r w:rsidR="004C22F2" w:rsidRPr="004507E0">
        <w:t>rder</w:t>
      </w:r>
      <w:bookmarkEnd w:id="731"/>
    </w:p>
    <w:p w14:paraId="108B563B" w14:textId="7B781462" w:rsidR="00E73EDF" w:rsidRDefault="007653F1" w:rsidP="00C81B2F">
      <w:pPr>
        <w:spacing w:after="120" w:line="240" w:lineRule="auto"/>
        <w:rPr>
          <w:ins w:id="732" w:author="Jeff Wootton" w:date="2022-07-12T14:01:00Z"/>
          <w:rFonts w:cs="Arial"/>
        </w:rPr>
      </w:pPr>
      <w:r w:rsidRPr="00693533">
        <w:rPr>
          <w:rFonts w:cs="Arial"/>
        </w:rPr>
        <w:t xml:space="preserve">A new algorithm </w:t>
      </w:r>
      <w:del w:id="733" w:author="Jeff Wootton" w:date="2022-10-15T00:22:00Z">
        <w:r w:rsidRPr="00693533" w:rsidDel="00933739">
          <w:rPr>
            <w:rFonts w:cs="Arial"/>
          </w:rPr>
          <w:delText xml:space="preserve">based on producer defined dataset display scales (minimum and maximum) </w:delText>
        </w:r>
      </w:del>
      <w:r w:rsidRPr="00693533">
        <w:rPr>
          <w:rFonts w:cs="Arial"/>
        </w:rPr>
        <w:t>for dataset loading and unloading within a navigation system is prescribed in S-101 in order for the appropriate ENC to be viewed at the mariner’s selected viewing scale. This will simplify the process for navigation systems, giving clear and concise rules on how and when data is loaded and unloaded.</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01718512" w:rsidR="00365E38" w:rsidRDefault="00365E38" w:rsidP="00C81B2F">
      <w:pPr>
        <w:spacing w:after="120" w:line="240" w:lineRule="auto"/>
        <w:rPr>
          <w:ins w:id="734" w:author="Jeff Wootton" w:date="2022-10-15T00:22:00Z"/>
          <w:rFonts w:cs="Arial"/>
        </w:rPr>
      </w:pPr>
      <w:ins w:id="735" w:author="Jeff Wootton" w:date="2022-07-12T14:01:00Z">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736" w:name="_Hlk121371744"/>
        <w:r>
          <w:rPr>
            <w:rFonts w:cs="Arial"/>
          </w:rPr>
          <w:t xml:space="preserve">Annex D – </w:t>
        </w:r>
        <w:r w:rsidRPr="004C74B9">
          <w:rPr>
            <w:rFonts w:cs="Arial"/>
            <w:i/>
          </w:rPr>
          <w:t xml:space="preserve">Dataset </w:t>
        </w:r>
      </w:ins>
      <w:ins w:id="737" w:author="Jeff Wootton" w:date="2022-12-05T02:56:00Z">
        <w:r w:rsidR="002D4E29">
          <w:rPr>
            <w:rFonts w:cs="Arial"/>
            <w:i/>
          </w:rPr>
          <w:t>L</w:t>
        </w:r>
      </w:ins>
      <w:ins w:id="738" w:author="Jeff Wootton" w:date="2022-07-12T14:01:00Z">
        <w:r w:rsidRPr="004C74B9">
          <w:rPr>
            <w:rFonts w:cs="Arial"/>
            <w:i/>
          </w:rPr>
          <w:t xml:space="preserve">oading </w:t>
        </w:r>
      </w:ins>
      <w:ins w:id="739" w:author="Jeff Wootton" w:date="2022-12-05T02:56:00Z">
        <w:r w:rsidR="002D4E29">
          <w:rPr>
            <w:rFonts w:cs="Arial"/>
            <w:i/>
          </w:rPr>
          <w:t>A</w:t>
        </w:r>
      </w:ins>
      <w:ins w:id="740" w:author="Jeff Wootton" w:date="2022-07-12T14:01:00Z">
        <w:r w:rsidRPr="004C74B9">
          <w:rPr>
            <w:rFonts w:cs="Arial"/>
            <w:i/>
          </w:rPr>
          <w:t>lgorithm</w:t>
        </w:r>
      </w:ins>
      <w:ins w:id="741" w:author="Jeff Wootton" w:date="2022-12-08T05:59:00Z">
        <w:r w:rsidR="005F0731">
          <w:rPr>
            <w:rFonts w:cs="Arial"/>
            <w:i/>
          </w:rPr>
          <w:t xml:space="preserve"> (Dataset Selection)</w:t>
        </w:r>
      </w:ins>
      <w:ins w:id="742" w:author="Jeff Wootton" w:date="2022-07-12T14:01:00Z">
        <w:r>
          <w:rPr>
            <w:rFonts w:cs="Arial"/>
          </w:rPr>
          <w:t>.</w:t>
        </w:r>
      </w:ins>
      <w:bookmarkEnd w:id="736"/>
    </w:p>
    <w:p w14:paraId="31F39231" w14:textId="33A15E41" w:rsidR="00933739" w:rsidRDefault="00933739" w:rsidP="00933739">
      <w:pPr>
        <w:spacing w:after="120" w:line="240" w:lineRule="auto"/>
        <w:rPr>
          <w:ins w:id="743" w:author="Jeff Wootton" w:date="2022-10-15T00:23:00Z"/>
          <w:rFonts w:cs="Arial"/>
        </w:rPr>
      </w:pPr>
      <w:ins w:id="744" w:author="Jeff Wootton" w:date="2022-10-15T00:23:00Z">
        <w:r>
          <w:rPr>
            <w:rFonts w:cs="Arial"/>
          </w:rPr>
          <w:t>Note</w:t>
        </w:r>
      </w:ins>
      <w:ins w:id="745" w:author="Jeff Wootton" w:date="2022-10-15T00:32:00Z">
        <w:r>
          <w:rPr>
            <w:rFonts w:cs="Arial"/>
          </w:rPr>
          <w:t xml:space="preserve"> 1</w:t>
        </w:r>
      </w:ins>
      <w:ins w:id="746" w:author="Jeff Wootton" w:date="2022-10-15T00:23:00Z">
        <w:r>
          <w:rPr>
            <w:rFonts w:cs="Arial"/>
          </w:rPr>
          <w:t>: The algorithms only address loading and display related to visualization within the system graphics window. The application may need to load other datasets to satisfy requirements related to alerts processing, such as MSC.232(82) A11.2.</w:t>
        </w:r>
      </w:ins>
    </w:p>
    <w:p w14:paraId="683C351E" w14:textId="77777777" w:rsidR="00933739" w:rsidRPr="004507E0" w:rsidRDefault="00933739" w:rsidP="00933739">
      <w:pPr>
        <w:spacing w:after="120" w:line="240" w:lineRule="auto"/>
        <w:rPr>
          <w:ins w:id="747" w:author="Jeff Wootton" w:date="2022-10-15T00:23:00Z"/>
          <w:rFonts w:cs="Arial"/>
          <w:lang w:val="en-AU"/>
        </w:rPr>
      </w:pPr>
      <w:ins w:id="748" w:author="Jeff Wootton" w:date="2022-10-15T00:23:00Z">
        <w:r>
          <w:rPr>
            <w:rFonts w:cs="Arial"/>
          </w:rPr>
          <w:t>Note 2: Light sectors. It should be possible, on request, for the mariner to be capable of identifying the colour of the sectors affecting the ship, even if the lights involved are off the display.</w:t>
        </w:r>
      </w:ins>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749" w:name="_Toc439685273"/>
      <w:bookmarkStart w:id="750" w:name="_Toc121374435"/>
      <w:r w:rsidRPr="004507E0">
        <w:t xml:space="preserve">Dataset </w:t>
      </w:r>
      <w:r w:rsidR="004E2E40">
        <w:t>l</w:t>
      </w:r>
      <w:r w:rsidRPr="004507E0">
        <w:t xml:space="preserve">oading </w:t>
      </w:r>
      <w:r w:rsidR="004E2E40">
        <w:t>a</w:t>
      </w:r>
      <w:r w:rsidRPr="004507E0">
        <w:t>lgorithm</w:t>
      </w:r>
      <w:bookmarkEnd w:id="749"/>
      <w:ins w:id="751" w:author="Jeff Wootton" w:date="2022-12-08T06:01:00Z">
        <w:r w:rsidR="005F0731">
          <w:t xml:space="preserve"> (dataset selection)</w:t>
        </w:r>
      </w:ins>
      <w:bookmarkEnd w:id="750"/>
    </w:p>
    <w:p w14:paraId="6AF443CE" w14:textId="5BE7B219" w:rsidR="00365E38" w:rsidRPr="005F0731" w:rsidRDefault="005F0731" w:rsidP="00412A1B">
      <w:pPr>
        <w:spacing w:after="120" w:line="240" w:lineRule="auto"/>
        <w:rPr>
          <w:ins w:id="752" w:author="Jeff Wootton" w:date="2022-07-12T14:09:00Z"/>
          <w:rFonts w:cs="Arial"/>
        </w:rPr>
      </w:pPr>
      <w:ins w:id="753" w:author="Jeff Wootton" w:date="2022-12-08T06:02:00Z">
        <w:r>
          <w:rPr>
            <w:rFonts w:cs="Arial"/>
          </w:rPr>
          <w:t xml:space="preserve">See </w:t>
        </w:r>
        <w:r w:rsidRPr="005F0731">
          <w:rPr>
            <w:rFonts w:cs="Arial"/>
          </w:rPr>
          <w:t xml:space="preserve">Annex D – </w:t>
        </w:r>
        <w:r w:rsidRPr="00412A1B">
          <w:rPr>
            <w:rFonts w:cs="Arial"/>
            <w:i/>
          </w:rPr>
          <w:t>Dataset Loading Algorithm (Dataset Selection)</w:t>
        </w:r>
        <w:r w:rsidRPr="005F0731">
          <w:rPr>
            <w:rFonts w:cs="Arial"/>
          </w:rPr>
          <w:t>.</w:t>
        </w:r>
      </w:ins>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rPr>
          <w:ins w:id="754" w:author="Jeff Wootton" w:date="2022-07-12T14:10:00Z"/>
        </w:rPr>
      </w:pPr>
      <w:bookmarkStart w:id="755" w:name="_Toc121374436"/>
      <w:ins w:id="756" w:author="Jeff Wootton" w:date="2022-07-12T14:10:00Z">
        <w:r w:rsidRPr="005A5D26">
          <w:t>Dataset display order</w:t>
        </w:r>
      </w:ins>
      <w:ins w:id="757" w:author="Jeff Wootton" w:date="2022-12-08T06:02:00Z">
        <w:r w:rsidR="005F0731">
          <w:t xml:space="preserve"> (dataset rendering)</w:t>
        </w:r>
      </w:ins>
      <w:bookmarkEnd w:id="755"/>
    </w:p>
    <w:p w14:paraId="4905D05B" w14:textId="71F16EC9" w:rsidR="00365E38" w:rsidRDefault="005F0731" w:rsidP="005F0731">
      <w:pPr>
        <w:spacing w:after="120" w:line="240" w:lineRule="auto"/>
        <w:rPr>
          <w:ins w:id="758" w:author="Jeff Wootton" w:date="2022-12-08T06:05:00Z"/>
        </w:rPr>
      </w:pPr>
      <w:ins w:id="759" w:author="Jeff Wootton" w:date="2022-12-08T06:05:00Z">
        <w:r>
          <w:t>To assist implementers, a</w:t>
        </w:r>
      </w:ins>
      <w:ins w:id="760" w:author="Jeff Wootton" w:date="2022-12-08T06:04:00Z">
        <w:r>
          <w:t>n algorithm describing how the selected datasets must be drawn will be prepared for S-101 Edition 1.2.0.</w:t>
        </w:r>
      </w:ins>
      <w:ins w:id="761" w:author="Teh Stand" w:date="2022-10-21T15:36:00Z">
        <w:del w:id="762" w:author="Jeff Wootton" w:date="2022-12-08T06:04:00Z">
          <w:r w:rsidR="000B63AA" w:rsidDel="005F0731">
            <w:softHyphen/>
            <w:delText>_S</w:delText>
          </w:r>
        </w:del>
      </w:ins>
    </w:p>
    <w:p w14:paraId="3EC35E3D" w14:textId="53FE11B3" w:rsidR="005F0731" w:rsidRDefault="005F0731" w:rsidP="00412A1B">
      <w:pPr>
        <w:spacing w:after="120" w:line="240" w:lineRule="auto"/>
        <w:rPr>
          <w:ins w:id="763" w:author="Jeff Wootton" w:date="2022-07-12T14:10:00Z"/>
        </w:rPr>
      </w:pPr>
      <w:ins w:id="764" w:author="Jeff Wootton" w:date="2022-12-08T06:06:00Z">
        <w:r>
          <w:t>F</w:t>
        </w:r>
      </w:ins>
      <w:ins w:id="765" w:author="Jeff Wootton" w:date="2022-12-08T06:05:00Z">
        <w:r>
          <w:t xml:space="preserve">igures </w:t>
        </w:r>
      </w:ins>
      <w:ins w:id="766" w:author="Jeff Wootton" w:date="2022-12-08T06:06:00Z">
        <w:r>
          <w:t xml:space="preserve">4-7 to 4-9 below are intended to assist in </w:t>
        </w:r>
      </w:ins>
      <w:ins w:id="767" w:author="Jeff Wootton" w:date="2022-12-08T06:05:00Z">
        <w:r>
          <w:t xml:space="preserve">understanding how the datasets </w:t>
        </w:r>
      </w:ins>
      <w:ins w:id="768" w:author="Jeff Wootton" w:date="2022-12-08T06:07:00Z">
        <w:r>
          <w:t>should</w:t>
        </w:r>
      </w:ins>
      <w:ins w:id="769" w:author="Jeff Wootton" w:date="2022-12-08T06:05:00Z">
        <w:r>
          <w:t xml:space="preserve"> be displayed </w:t>
        </w:r>
      </w:ins>
      <w:ins w:id="770" w:author="Jeff Wootton" w:date="2022-12-08T06:07:00Z">
        <w:r>
          <w:t>i</w:t>
        </w:r>
      </w:ins>
      <w:ins w:id="771" w:author="Jeff Wootton" w:date="2022-12-08T06:05:00Z">
        <w:r>
          <w:t>n the system graphics window:</w:t>
        </w:r>
      </w:ins>
    </w:p>
    <w:p w14:paraId="2CF88693" w14:textId="186DA718" w:rsidR="00E73EDF" w:rsidRPr="004507E0" w:rsidDel="00365E38" w:rsidRDefault="007653F1" w:rsidP="004E2E40">
      <w:pPr>
        <w:spacing w:after="120" w:line="240" w:lineRule="auto"/>
        <w:rPr>
          <w:del w:id="772" w:author="Jeff Wootton" w:date="2022-07-12T14:04:00Z"/>
          <w:rFonts w:cs="Arial"/>
        </w:rPr>
      </w:pPr>
      <w:del w:id="773" w:author="Jeff Wootton" w:date="2022-07-12T14:04:00Z">
        <w:r w:rsidRPr="004507E0" w:rsidDel="00365E38">
          <w:rPr>
            <w:rFonts w:cs="Arial"/>
          </w:rPr>
          <w:delText xml:space="preserve">This clause defines the dataset loading and unloading algorithm for use within </w:delText>
        </w:r>
        <w:r w:rsidR="00634279" w:rsidRPr="004507E0" w:rsidDel="00365E38">
          <w:rPr>
            <w:rFonts w:cs="Arial"/>
          </w:rPr>
          <w:delText xml:space="preserve">marine </w:delText>
        </w:r>
        <w:r w:rsidRPr="004507E0" w:rsidDel="00365E38">
          <w:rPr>
            <w:rFonts w:cs="Arial"/>
          </w:rPr>
          <w:delText xml:space="preserve">navigation systems.  </w:delText>
        </w:r>
      </w:del>
    </w:p>
    <w:p w14:paraId="17835DCC" w14:textId="169F8B5B" w:rsidR="003F7046" w:rsidRPr="004507E0" w:rsidDel="00365E38" w:rsidRDefault="003F7046" w:rsidP="004E2E40">
      <w:pPr>
        <w:spacing w:after="120" w:line="240" w:lineRule="auto"/>
        <w:rPr>
          <w:del w:id="774" w:author="Jeff Wootton" w:date="2022-07-12T14:04:00Z"/>
          <w:rFonts w:cs="Arial"/>
        </w:rPr>
      </w:pPr>
      <w:del w:id="775" w:author="Jeff Wootton" w:date="2022-07-12T14:04:00Z">
        <w:r w:rsidRPr="004507E0" w:rsidDel="00365E38">
          <w:rPr>
            <w:rFonts w:cs="Arial"/>
          </w:rPr>
          <w:delText xml:space="preserve">In order for systems to properly load and unload data as the mariner is zooming in and out using the mariner’s selected viewing scale (MSVS) the following algorithm must be used. </w:delText>
        </w:r>
      </w:del>
    </w:p>
    <w:p w14:paraId="554F73AB" w14:textId="3C588284" w:rsidR="00E73EDF" w:rsidRPr="004507E0" w:rsidRDefault="007653F1" w:rsidP="004E2E40">
      <w:pPr>
        <w:keepNext/>
        <w:spacing w:line="240" w:lineRule="auto"/>
        <w:jc w:val="center"/>
      </w:pPr>
      <w:del w:id="776" w:author="Jeff Wootton" w:date="2022-07-12T14:20:00Z">
        <w:r w:rsidRPr="004507E0" w:rsidDel="00103B14">
          <w:rPr>
            <w:noProof/>
            <w:lang w:val="fr-FR" w:eastAsia="fr-FR"/>
          </w:rPr>
          <w:drawing>
            <wp:inline distT="0" distB="0" distL="0" distR="0" wp14:anchorId="2DC8DD1F" wp14:editId="55910410">
              <wp:extent cx="5306466" cy="378142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68102" cy="3825347"/>
                      </a:xfrm>
                      <a:prstGeom prst="rect">
                        <a:avLst/>
                      </a:prstGeom>
                      <a:noFill/>
                      <a:ln>
                        <a:noFill/>
                      </a:ln>
                    </pic:spPr>
                  </pic:pic>
                </a:graphicData>
              </a:graphic>
            </wp:inline>
          </w:drawing>
        </w:r>
      </w:del>
      <w:ins w:id="777" w:author="Jeff Wootton" w:date="2022-12-08T06:08:00Z">
        <w:r w:rsidR="00412A1B" w:rsidRPr="000A542A">
          <w:rPr>
            <w:noProof/>
            <w:lang w:val="fr-FR" w:eastAsia="fr-FR"/>
          </w:rPr>
          <w:drawing>
            <wp:inline distT="0" distB="0" distL="0" distR="0" wp14:anchorId="2A93CD7C" wp14:editId="503E8DAA">
              <wp:extent cx="5770880" cy="2863850"/>
              <wp:effectExtent l="0" t="0" r="127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0880" cy="2863850"/>
                      </a:xfrm>
                      <a:prstGeom prst="rect">
                        <a:avLst/>
                      </a:prstGeom>
                    </pic:spPr>
                  </pic:pic>
                </a:graphicData>
              </a:graphic>
            </wp:inline>
          </w:drawing>
        </w:r>
      </w:ins>
    </w:p>
    <w:p w14:paraId="64153EC9" w14:textId="3795274D"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ins w:id="778" w:author="Teh Stand" w:date="2022-06-10T12:05:00Z">
        <w:r w:rsidR="004E2E40" w:rsidRPr="00067165">
          <w:rPr>
            <w:sz w:val="18"/>
            <w:szCs w:val="18"/>
          </w:rPr>
          <w:t>4-</w:t>
        </w:r>
      </w:ins>
      <w:del w:id="779" w:author="Jeff Wootton" w:date="2022-07-12T14:20:00Z">
        <w:r w:rsidRPr="00067165" w:rsidDel="00103B14">
          <w:rPr>
            <w:sz w:val="18"/>
            <w:szCs w:val="18"/>
          </w:rPr>
          <w:delText xml:space="preserve">8 </w:delText>
        </w:r>
      </w:del>
      <w:ins w:id="780" w:author="Jeff Wootton" w:date="2022-12-05T03:17:00Z">
        <w:r w:rsidR="005E12DF">
          <w:rPr>
            <w:sz w:val="18"/>
            <w:szCs w:val="18"/>
          </w:rPr>
          <w:t>7</w:t>
        </w:r>
      </w:ins>
      <w:ins w:id="781" w:author="Jeff Wootton" w:date="2022-07-12T14:20:00Z">
        <w:r w:rsidR="00103B14" w:rsidRPr="00067165">
          <w:rPr>
            <w:sz w:val="18"/>
            <w:szCs w:val="18"/>
          </w:rPr>
          <w:t xml:space="preserve"> </w:t>
        </w:r>
      </w:ins>
      <w:r w:rsidR="004E2E40" w:rsidRPr="00067165">
        <w:rPr>
          <w:sz w:val="18"/>
          <w:szCs w:val="18"/>
        </w:rPr>
        <w:t>–</w:t>
      </w:r>
      <w:r w:rsidRPr="00067165">
        <w:rPr>
          <w:sz w:val="18"/>
          <w:szCs w:val="18"/>
        </w:rPr>
        <w:t xml:space="preserve"> Data</w:t>
      </w:r>
      <w:ins w:id="782" w:author="Jeff Wootton" w:date="2022-07-12T14:20:00Z">
        <w:r w:rsidR="00103B14" w:rsidRPr="00067165">
          <w:rPr>
            <w:sz w:val="18"/>
            <w:szCs w:val="18"/>
          </w:rPr>
          <w:t>set</w:t>
        </w:r>
      </w:ins>
      <w:r w:rsidR="007653F1" w:rsidRPr="00067165">
        <w:rPr>
          <w:sz w:val="18"/>
          <w:szCs w:val="18"/>
        </w:rPr>
        <w:t xml:space="preserve"> </w:t>
      </w:r>
      <w:r w:rsidR="004E2E40" w:rsidRPr="00067165">
        <w:rPr>
          <w:sz w:val="18"/>
          <w:szCs w:val="18"/>
        </w:rPr>
        <w:t>l</w:t>
      </w:r>
      <w:r w:rsidR="007653F1" w:rsidRPr="00067165">
        <w:rPr>
          <w:sz w:val="18"/>
          <w:szCs w:val="18"/>
        </w:rPr>
        <w:t xml:space="preserve">oading </w:t>
      </w:r>
      <w:del w:id="783" w:author="Jeff Wootton" w:date="2022-07-12T14:20:00Z">
        <w:r w:rsidR="004E2E40" w:rsidRPr="00067165" w:rsidDel="00103B14">
          <w:rPr>
            <w:sz w:val="18"/>
            <w:szCs w:val="18"/>
          </w:rPr>
          <w:delText>a</w:delText>
        </w:r>
        <w:r w:rsidR="007653F1" w:rsidRPr="00067165" w:rsidDel="00103B14">
          <w:rPr>
            <w:sz w:val="18"/>
            <w:szCs w:val="18"/>
          </w:rPr>
          <w:delText>lgorithm</w:delText>
        </w:r>
      </w:del>
      <w:ins w:id="784" w:author="Jeff Wootton" w:date="2022-12-08T06:09:00Z">
        <w:r w:rsidR="00412A1B">
          <w:rPr>
            <w:sz w:val="18"/>
            <w:szCs w:val="18"/>
          </w:rPr>
          <w:t>–</w:t>
        </w:r>
      </w:ins>
      <w:ins w:id="785" w:author="Jeff Wootton" w:date="2022-12-08T06:08:00Z">
        <w:r w:rsidR="00412A1B">
          <w:rPr>
            <w:sz w:val="18"/>
            <w:szCs w:val="18"/>
          </w:rPr>
          <w:t xml:space="preserve"> scen</w:t>
        </w:r>
      </w:ins>
      <w:ins w:id="786" w:author="Jeff Wootton" w:date="2022-12-08T06:09:00Z">
        <w:r w:rsidR="00412A1B">
          <w:rPr>
            <w:sz w:val="18"/>
            <w:szCs w:val="18"/>
          </w:rPr>
          <w:t>ario 1</w:t>
        </w:r>
      </w:ins>
    </w:p>
    <w:p w14:paraId="18749A87" w14:textId="435243C0" w:rsidR="00E73EDF" w:rsidRPr="00693533" w:rsidDel="00103B14" w:rsidRDefault="007653F1" w:rsidP="004E2E40">
      <w:pPr>
        <w:numPr>
          <w:ilvl w:val="0"/>
          <w:numId w:val="12"/>
        </w:numPr>
        <w:spacing w:after="60" w:line="240" w:lineRule="auto"/>
        <w:rPr>
          <w:del w:id="787" w:author="Jeff Wootton" w:date="2022-07-12T14:23:00Z"/>
          <w:rFonts w:cs="Arial"/>
        </w:rPr>
      </w:pPr>
      <w:del w:id="788" w:author="Jeff Wootton" w:date="2022-07-12T14:23:00Z">
        <w:r w:rsidRPr="00693533" w:rsidDel="00103B14">
          <w:rPr>
            <w:rFonts w:cs="Arial"/>
          </w:rPr>
          <w:delText>1. Create selection List</w:delText>
        </w:r>
        <w:r w:rsidR="00FD2B86" w:rsidDel="00103B14">
          <w:rPr>
            <w:rFonts w:cs="Arial"/>
          </w:rPr>
          <w:delText>:</w:delText>
        </w:r>
      </w:del>
    </w:p>
    <w:p w14:paraId="4C58EBD5" w14:textId="712209A6" w:rsidR="00E73EDF" w:rsidRPr="00FD2B86" w:rsidDel="00103B14" w:rsidRDefault="007653F1" w:rsidP="004E2E40">
      <w:pPr>
        <w:pStyle w:val="ListParagraph1"/>
        <w:spacing w:after="60" w:line="240" w:lineRule="auto"/>
        <w:rPr>
          <w:del w:id="789" w:author="Jeff Wootton" w:date="2022-07-12T14:23:00Z"/>
          <w:rFonts w:cs="Arial"/>
        </w:rPr>
      </w:pPr>
      <w:del w:id="790" w:author="Jeff Wootton" w:date="2022-07-12T14:23:00Z">
        <w:r w:rsidRPr="00693533" w:rsidDel="00103B14">
          <w:rPr>
            <w:rFonts w:cs="Arial"/>
          </w:rPr>
          <w:delText>a.</w:delText>
        </w:r>
        <w:r w:rsidRPr="00693533" w:rsidDel="00103B14">
          <w:rPr>
            <w:rFonts w:cs="Arial"/>
          </w:rPr>
          <w:tab/>
          <w:delText xml:space="preserve"> All </w:delText>
        </w:r>
        <w:r w:rsidRPr="00693533" w:rsidDel="00103B14">
          <w:rPr>
            <w:rFonts w:cs="Arial"/>
            <w:b/>
          </w:rPr>
          <w:delText>Data Coverage</w:delText>
        </w:r>
        <w:r w:rsidRPr="00693533" w:rsidDel="00103B14">
          <w:rPr>
            <w:rFonts w:cs="Arial"/>
          </w:rPr>
          <w:delText xml:space="preserve"> areas within the graphics window within scale range (covered by the MSVS) are firstly ordered by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 xml:space="preserve">and secondly by the largest percentage of coverage if </w:delText>
        </w:r>
        <w:r w:rsidRPr="00693533" w:rsidDel="00103B14">
          <w:rPr>
            <w:rFonts w:cs="Arial"/>
            <w:b/>
          </w:rPr>
          <w:delText>Data Coverage</w:delText>
        </w:r>
        <w:r w:rsidRPr="00693533" w:rsidDel="00103B14">
          <w:rPr>
            <w:rFonts w:cs="Arial"/>
          </w:rPr>
          <w:delText xml:space="preserve"> areas have the same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del>
    </w:p>
    <w:p w14:paraId="0A5C2C77" w14:textId="5488A476" w:rsidR="00E73EDF" w:rsidRPr="00FD2B86" w:rsidDel="00103B14" w:rsidRDefault="007653F1" w:rsidP="004E2E40">
      <w:pPr>
        <w:pStyle w:val="ListParagraph1"/>
        <w:spacing w:after="60" w:line="240" w:lineRule="auto"/>
        <w:ind w:left="680"/>
        <w:rPr>
          <w:del w:id="791" w:author="Jeff Wootton" w:date="2022-07-12T14:23:00Z"/>
          <w:rFonts w:cs="Arial"/>
        </w:rPr>
      </w:pPr>
      <w:del w:id="792" w:author="Jeff Wootton" w:date="2022-07-12T14:23:00Z">
        <w:r w:rsidRPr="00693533" w:rsidDel="00103B14">
          <w:rPr>
            <w:rFonts w:cs="Arial"/>
          </w:rPr>
          <w:delText xml:space="preserve">b. </w:delText>
        </w:r>
        <w:r w:rsidRPr="00693533" w:rsidDel="00103B14">
          <w:rPr>
            <w:rFonts w:cs="Arial"/>
          </w:rPr>
          <w:tab/>
          <w:delText xml:space="preserve">All other smaller scale </w:delText>
        </w:r>
        <w:r w:rsidRPr="00693533" w:rsidDel="00103B14">
          <w:rPr>
            <w:rFonts w:cs="Arial"/>
            <w:b/>
          </w:rPr>
          <w:delText>Data Coverage</w:delText>
        </w:r>
        <w:r w:rsidRPr="00693533" w:rsidDel="00103B14">
          <w:rPr>
            <w:rFonts w:cs="Arial"/>
          </w:rPr>
          <w:delText xml:space="preserve"> areas within the graphics window are firstly ordered by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 xml:space="preserve">and secondly by the largest percentage of coverage if </w:delText>
        </w:r>
        <w:r w:rsidRPr="00693533" w:rsidDel="00103B14">
          <w:rPr>
            <w:rFonts w:cs="Arial"/>
            <w:b/>
          </w:rPr>
          <w:delText>Data Coverage</w:delText>
        </w:r>
        <w:r w:rsidRPr="00693533" w:rsidDel="00103B14">
          <w:rPr>
            <w:rFonts w:cs="Arial"/>
          </w:rPr>
          <w:delText xml:space="preserve"> areas have the same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del>
    </w:p>
    <w:p w14:paraId="0D227BCB" w14:textId="5310FE56" w:rsidR="00E73EDF" w:rsidRPr="00693533" w:rsidDel="00103B14" w:rsidRDefault="007653F1" w:rsidP="004E2E40">
      <w:pPr>
        <w:pStyle w:val="ListParagraph1"/>
        <w:spacing w:after="60" w:line="240" w:lineRule="auto"/>
        <w:ind w:left="680"/>
        <w:rPr>
          <w:del w:id="793" w:author="Jeff Wootton" w:date="2022-07-12T14:23:00Z"/>
          <w:rFonts w:cs="Arial"/>
        </w:rPr>
      </w:pPr>
      <w:del w:id="794" w:author="Jeff Wootton" w:date="2022-07-12T14:23:00Z">
        <w:r w:rsidRPr="00693533" w:rsidDel="00103B14">
          <w:rPr>
            <w:rFonts w:cs="Arial"/>
          </w:rPr>
          <w:delText xml:space="preserve">c. </w:delText>
        </w:r>
        <w:r w:rsidRPr="00693533" w:rsidDel="00103B14">
          <w:rPr>
            <w:rFonts w:cs="Arial"/>
          </w:rPr>
          <w:tab/>
          <w:delText xml:space="preserve">The display order is from the smallest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 xml:space="preserve">to the largest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r w:rsidRPr="00693533" w:rsidDel="00103B14">
          <w:rPr>
            <w:rFonts w:cs="Arial"/>
          </w:rPr>
          <w:delText xml:space="preserve"> </w:delText>
        </w:r>
        <w:r w:rsidRPr="00693533" w:rsidDel="00103B14">
          <w:rPr>
            <w:rFonts w:cs="Arial" w:hint="eastAsia"/>
          </w:rPr>
          <w:delText>that is</w:delText>
        </w:r>
        <w:r w:rsidR="00FD2B86" w:rsidDel="00103B14">
          <w:rPr>
            <w:rFonts w:cs="Arial"/>
          </w:rPr>
          <w:delText>,</w:delText>
        </w:r>
        <w:r w:rsidRPr="00693533" w:rsidDel="00103B14">
          <w:rPr>
            <w:rFonts w:cs="Arial"/>
          </w:rPr>
          <w:delText xml:space="preserve"> the </w:delText>
        </w:r>
        <w:r w:rsidRPr="00693533" w:rsidDel="00103B14">
          <w:rPr>
            <w:rFonts w:cs="Arial"/>
            <w:b/>
          </w:rPr>
          <w:delText>Data Coverage</w:delText>
        </w:r>
        <w:r w:rsidRPr="00693533" w:rsidDel="00103B14">
          <w:rPr>
            <w:rFonts w:cs="Arial"/>
          </w:rPr>
          <w:delText xml:space="preserve"> area with largest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will be displayed with the highest priority</w:delText>
        </w:r>
        <w:r w:rsidR="00FD2B86" w:rsidDel="00103B14">
          <w:rPr>
            <w:rFonts w:cs="Arial"/>
          </w:rPr>
          <w:delText>.</w:delText>
        </w:r>
      </w:del>
    </w:p>
    <w:p w14:paraId="1CD84093" w14:textId="339FFC77" w:rsidR="005E1B00" w:rsidRPr="00693533" w:rsidDel="00103B14" w:rsidRDefault="005E1B00" w:rsidP="00FD2B86">
      <w:pPr>
        <w:pStyle w:val="ListParagraph1"/>
        <w:spacing w:after="120" w:line="240" w:lineRule="auto"/>
        <w:ind w:left="680"/>
        <w:rPr>
          <w:del w:id="795" w:author="Jeff Wootton" w:date="2022-07-12T14:23:00Z"/>
          <w:rFonts w:cs="Arial"/>
        </w:rPr>
      </w:pPr>
      <w:del w:id="796" w:author="Jeff Wootton" w:date="2022-07-12T14:23:00Z">
        <w:r w:rsidRPr="00693533" w:rsidDel="00103B14">
          <w:rPr>
            <w:rFonts w:cs="Arial"/>
          </w:rPr>
          <w:delText>d.</w:delText>
        </w:r>
        <w:r w:rsidRPr="00693533" w:rsidDel="00103B14">
          <w:rPr>
            <w:rFonts w:cs="Arial"/>
          </w:rPr>
          <w:tab/>
          <w:delText xml:space="preserve">If adjacent data coverages have the same </w:delText>
        </w:r>
        <w:r w:rsidRPr="00693533" w:rsidDel="00103B14">
          <w:rPr>
            <w:rFonts w:cs="Arial"/>
            <w:b/>
          </w:rPr>
          <w:delText>maximum display scale</w:delText>
        </w:r>
        <w:r w:rsidRPr="00693533" w:rsidDel="00103B14">
          <w:rPr>
            <w:rFonts w:cs="Arial"/>
          </w:rPr>
          <w:delText xml:space="preserve"> they should be drawn so that all </w:delText>
        </w:r>
        <w:r w:rsidR="0003433B" w:rsidDel="00103B14">
          <w:rPr>
            <w:rFonts w:cs="Arial"/>
          </w:rPr>
          <w:delText>feature</w:delText>
        </w:r>
        <w:r w:rsidRPr="00693533" w:rsidDel="00103B14">
          <w:rPr>
            <w:rFonts w:cs="Arial"/>
          </w:rPr>
          <w:delText xml:space="preserve">s of a given display priority from the adjacent data coverages are drawn prior to drawing </w:delText>
        </w:r>
        <w:r w:rsidR="0003433B" w:rsidDel="00103B14">
          <w:rPr>
            <w:rFonts w:cs="Arial"/>
          </w:rPr>
          <w:delText>feature</w:delText>
        </w:r>
        <w:r w:rsidRPr="00693533" w:rsidDel="00103B14">
          <w:rPr>
            <w:rFonts w:cs="Arial"/>
          </w:rPr>
          <w:delText>s of the next display priority</w:delText>
        </w:r>
        <w:r w:rsidR="00FD2B86" w:rsidDel="00103B14">
          <w:rPr>
            <w:rFonts w:cs="Arial"/>
          </w:rPr>
          <w:delText>.</w:delText>
        </w:r>
      </w:del>
    </w:p>
    <w:p w14:paraId="7EF3D4D0" w14:textId="2B0B00AD" w:rsidR="00E73EDF" w:rsidRPr="00693533" w:rsidDel="00103B14" w:rsidRDefault="007653F1" w:rsidP="00FD2B86">
      <w:pPr>
        <w:spacing w:after="120" w:line="240" w:lineRule="auto"/>
        <w:ind w:left="340"/>
        <w:rPr>
          <w:del w:id="797" w:author="Jeff Wootton" w:date="2022-07-12T14:23:00Z"/>
          <w:rFonts w:cs="Arial"/>
        </w:rPr>
      </w:pPr>
      <w:del w:id="798" w:author="Jeff Wootton" w:date="2022-07-12T14:23:00Z">
        <w:r w:rsidRPr="00693533" w:rsidDel="00103B14">
          <w:rPr>
            <w:rFonts w:cs="Arial"/>
          </w:rPr>
          <w:delText xml:space="preserve">2. </w:delText>
        </w:r>
        <w:r w:rsidRPr="00693533" w:rsidDel="00103B14">
          <w:rPr>
            <w:rFonts w:cs="Arial"/>
          </w:rPr>
          <w:tab/>
          <w:delText xml:space="preserve">If the MSVS is larger than the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of an area within the window, turn on overscale indication.</w:delText>
        </w:r>
      </w:del>
    </w:p>
    <w:p w14:paraId="6B3826FF" w14:textId="14DB56E2" w:rsidR="00E73EDF" w:rsidRPr="00693533" w:rsidDel="00103B14" w:rsidRDefault="007653F1" w:rsidP="00FD2B86">
      <w:pPr>
        <w:spacing w:after="120" w:line="240" w:lineRule="auto"/>
        <w:ind w:left="340"/>
        <w:rPr>
          <w:del w:id="799" w:author="Jeff Wootton" w:date="2022-07-12T14:23:00Z"/>
          <w:rFonts w:cs="Arial"/>
        </w:rPr>
      </w:pPr>
      <w:del w:id="800" w:author="Jeff Wootton" w:date="2022-07-12T14:23:00Z">
        <w:r w:rsidRPr="00693533" w:rsidDel="00103B14">
          <w:rPr>
            <w:rFonts w:cs="Arial"/>
          </w:rPr>
          <w:delText>3.</w:delText>
        </w:r>
        <w:r w:rsidRPr="00693533" w:rsidDel="00103B14">
          <w:rPr>
            <w:rFonts w:cs="Arial"/>
          </w:rPr>
          <w:tab/>
          <w:delText xml:space="preserve">If the mariner selects an individual dataset to load it must be displayed at its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r w:rsidRPr="00693533" w:rsidDel="00103B14">
          <w:rPr>
            <w:rFonts w:cs="Arial"/>
          </w:rPr>
          <w:delText xml:space="preserve"> </w:delText>
        </w:r>
        <w:r w:rsidRPr="00693533" w:rsidDel="00103B14">
          <w:rPr>
            <w:rFonts w:cs="Arial" w:hint="eastAsia"/>
          </w:rPr>
          <w:delText>that is</w:delText>
        </w:r>
        <w:r w:rsidR="00FD2B86" w:rsidDel="00103B14">
          <w:rPr>
            <w:rFonts w:cs="Arial"/>
          </w:rPr>
          <w:delText>,</w:delText>
        </w:r>
        <w:r w:rsidRPr="00693533" w:rsidDel="00103B14">
          <w:rPr>
            <w:rFonts w:cs="Arial"/>
          </w:rPr>
          <w:delText xml:space="preserve"> MSVS is set to the </w:delText>
        </w:r>
        <w:r w:rsidRPr="00693533" w:rsidDel="00103B14">
          <w:rPr>
            <w:rFonts w:cs="Arial"/>
            <w:b/>
          </w:rPr>
          <w:delText xml:space="preserve">maximum </w:delText>
        </w:r>
        <w:r w:rsidR="00A67488" w:rsidRPr="00693533" w:rsidDel="00103B14">
          <w:rPr>
            <w:rFonts w:cs="Arial"/>
            <w:b/>
          </w:rPr>
          <w:delText>display scale</w:delText>
        </w:r>
        <w:r w:rsidR="00A67488" w:rsidRPr="00693533" w:rsidDel="00103B14">
          <w:rPr>
            <w:rFonts w:cs="Arial"/>
          </w:rPr>
          <w:delText xml:space="preserve"> </w:delText>
        </w:r>
        <w:r w:rsidRPr="00693533" w:rsidDel="00103B14">
          <w:rPr>
            <w:rFonts w:cs="Arial"/>
          </w:rPr>
          <w:delText>of the selected dataset, and then the algorithm is used to fill the graphics window.</w:delText>
        </w:r>
      </w:del>
    </w:p>
    <w:p w14:paraId="643CF327" w14:textId="25562912" w:rsidR="00E73EDF" w:rsidRPr="00693533" w:rsidDel="00103B14" w:rsidRDefault="007653F1" w:rsidP="00C128E3">
      <w:pPr>
        <w:spacing w:line="240" w:lineRule="auto"/>
        <w:rPr>
          <w:del w:id="801" w:author="Jeff Wootton" w:date="2022-07-12T14:23:00Z"/>
        </w:rPr>
      </w:pPr>
      <w:del w:id="802" w:author="Jeff Wootton" w:date="2022-07-12T14:23:00Z">
        <w:r w:rsidRPr="00693533" w:rsidDel="00103B14">
          <w:delText xml:space="preserve">The example below works through four scenarios and uses four different types of </w:delText>
        </w:r>
        <w:r w:rsidRPr="00693533" w:rsidDel="00103B14">
          <w:rPr>
            <w:b/>
          </w:rPr>
          <w:delText>Data Coverage</w:delText>
        </w:r>
        <w:r w:rsidRPr="00693533" w:rsidDel="00103B14">
          <w:delText xml:space="preserve"> with different </w:delText>
        </w:r>
        <w:r w:rsidRPr="00693533" w:rsidDel="00103B14">
          <w:rPr>
            <w:b/>
          </w:rPr>
          <w:delText xml:space="preserve">maximum </w:delText>
        </w:r>
        <w:r w:rsidR="00A67488" w:rsidRPr="00693533" w:rsidDel="00103B14">
          <w:rPr>
            <w:b/>
          </w:rPr>
          <w:delText>display scale</w:delText>
        </w:r>
        <w:r w:rsidR="00A67488" w:rsidRPr="00693533" w:rsidDel="00103B14">
          <w:delText xml:space="preserve"> </w:delText>
        </w:r>
        <w:r w:rsidRPr="00693533" w:rsidDel="00103B14">
          <w:delText xml:space="preserve">and </w:delText>
        </w:r>
        <w:r w:rsidRPr="00693533" w:rsidDel="00103B14">
          <w:rPr>
            <w:b/>
          </w:rPr>
          <w:delText xml:space="preserve">minimum </w:delText>
        </w:r>
        <w:r w:rsidR="00A67488" w:rsidRPr="00693533" w:rsidDel="00103B14">
          <w:rPr>
            <w:b/>
          </w:rPr>
          <w:delText>display scale</w:delText>
        </w:r>
        <w:r w:rsidRPr="00693533" w:rsidDel="00103B14">
          <w:delText>.  They are denoted as areas A, B, C and D.</w:delText>
        </w:r>
      </w:del>
    </w:p>
    <w:p w14:paraId="11491C60" w14:textId="11D66F7C" w:rsidR="00E73EDF" w:rsidRPr="00723450" w:rsidRDefault="007653F1" w:rsidP="00FD2B86">
      <w:pPr>
        <w:keepNext/>
        <w:spacing w:line="240" w:lineRule="auto"/>
        <w:jc w:val="center"/>
      </w:pPr>
      <w:del w:id="803" w:author="Jeff Wootton" w:date="2022-07-12T14:24:00Z">
        <w:r w:rsidRPr="00723450" w:rsidDel="00103B14">
          <w:object w:dxaOrig="9091" w:dyaOrig="6263" w14:anchorId="27F3D856">
            <v:shape id="_x0000_i1025" type="#_x0000_t75" style="width:454.5pt;height:313.5pt" o:ole="">
              <v:imagedata r:id="rId39" o:title=""/>
            </v:shape>
            <o:OLEObject Type="Embed" ProgID="Visio.Drawing.11" ShapeID="_x0000_i1025" DrawAspect="Content" ObjectID="_1774162452" r:id="rId40"/>
          </w:object>
        </w:r>
      </w:del>
      <w:ins w:id="804" w:author="Jeff Wootton" w:date="2022-12-08T06:09:00Z">
        <w:r w:rsidR="00412A1B" w:rsidRPr="00082993">
          <w:rPr>
            <w:noProof/>
            <w:lang w:val="fr-FR" w:eastAsia="fr-FR"/>
          </w:rPr>
          <w:drawing>
            <wp:inline distT="0" distB="0" distL="0" distR="0" wp14:anchorId="6A7F9467" wp14:editId="4CE062D5">
              <wp:extent cx="5770880" cy="2874010"/>
              <wp:effectExtent l="0" t="0" r="1270" b="254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880" cy="2874010"/>
                      </a:xfrm>
                      <a:prstGeom prst="rect">
                        <a:avLst/>
                      </a:prstGeom>
                    </pic:spPr>
                  </pic:pic>
                </a:graphicData>
              </a:graphic>
            </wp:inline>
          </w:drawing>
        </w:r>
      </w:ins>
    </w:p>
    <w:p w14:paraId="3CD2565B" w14:textId="6D119CC8" w:rsidR="00E73EDF" w:rsidRPr="00067165" w:rsidRDefault="001D40A3" w:rsidP="00FD2B86">
      <w:pPr>
        <w:pStyle w:val="Caption"/>
        <w:spacing w:line="240" w:lineRule="auto"/>
        <w:jc w:val="center"/>
        <w:rPr>
          <w:ins w:id="805" w:author="Jeff Wootton" w:date="2022-07-12T14:25:00Z"/>
          <w:sz w:val="18"/>
          <w:szCs w:val="18"/>
        </w:rPr>
      </w:pPr>
      <w:r w:rsidRPr="00067165">
        <w:rPr>
          <w:sz w:val="18"/>
          <w:szCs w:val="18"/>
        </w:rPr>
        <w:t xml:space="preserve">Figure </w:t>
      </w:r>
      <w:ins w:id="806" w:author="Teh Stand" w:date="2022-06-10T12:10:00Z">
        <w:r w:rsidR="00FD2B86" w:rsidRPr="00067165">
          <w:rPr>
            <w:sz w:val="18"/>
            <w:szCs w:val="18"/>
          </w:rPr>
          <w:t>4-</w:t>
        </w:r>
      </w:ins>
      <w:del w:id="807" w:author="Jeff Wootton" w:date="2022-07-12T14:24:00Z">
        <w:r w:rsidRPr="00067165" w:rsidDel="00103B14">
          <w:rPr>
            <w:sz w:val="18"/>
            <w:szCs w:val="18"/>
          </w:rPr>
          <w:delText xml:space="preserve">9 </w:delText>
        </w:r>
      </w:del>
      <w:ins w:id="808" w:author="Jeff Wootton" w:date="2022-12-05T03:31:00Z">
        <w:r w:rsidR="005E12DF">
          <w:rPr>
            <w:sz w:val="18"/>
            <w:szCs w:val="18"/>
          </w:rPr>
          <w:t>8</w:t>
        </w:r>
      </w:ins>
      <w:ins w:id="809" w:author="Jeff Wootton" w:date="2022-07-12T14:24:00Z">
        <w:r w:rsidR="00103B14" w:rsidRPr="00067165">
          <w:rPr>
            <w:sz w:val="18"/>
            <w:szCs w:val="18"/>
          </w:rPr>
          <w:t xml:space="preserve"> </w:t>
        </w:r>
      </w:ins>
      <w:r w:rsidR="00FD2B86" w:rsidRPr="00067165">
        <w:rPr>
          <w:sz w:val="18"/>
          <w:szCs w:val="18"/>
        </w:rPr>
        <w:t>–</w:t>
      </w:r>
      <w:r w:rsidRPr="00067165">
        <w:rPr>
          <w:sz w:val="18"/>
          <w:szCs w:val="18"/>
        </w:rPr>
        <w:t xml:space="preserve"> </w:t>
      </w:r>
      <w:ins w:id="810" w:author="Jeff Wootton" w:date="2022-12-08T06:10:00Z">
        <w:r w:rsidR="00412A1B" w:rsidRPr="00067165">
          <w:rPr>
            <w:sz w:val="18"/>
            <w:szCs w:val="18"/>
          </w:rPr>
          <w:t xml:space="preserve">Dataset loading </w:t>
        </w:r>
        <w:r w:rsidR="00412A1B">
          <w:rPr>
            <w:sz w:val="18"/>
            <w:szCs w:val="18"/>
          </w:rPr>
          <w:t>– scenario 2</w:t>
        </w:r>
      </w:ins>
      <w:del w:id="811" w:author="Jeff Wootton" w:date="2022-12-08T06:10:00Z">
        <w:r w:rsidRPr="00067165" w:rsidDel="00412A1B">
          <w:rPr>
            <w:sz w:val="18"/>
            <w:szCs w:val="18"/>
          </w:rPr>
          <w:delText>Scenario</w:delText>
        </w:r>
        <w:r w:rsidR="007653F1" w:rsidRPr="00067165" w:rsidDel="00412A1B">
          <w:rPr>
            <w:sz w:val="18"/>
            <w:szCs w:val="18"/>
          </w:rPr>
          <w:delText xml:space="preserve"> 1: Simple Data Coverage </w:delText>
        </w:r>
        <w:r w:rsidR="00FD2B86" w:rsidRPr="00067165" w:rsidDel="00412A1B">
          <w:rPr>
            <w:sz w:val="18"/>
            <w:szCs w:val="18"/>
          </w:rPr>
          <w:delText>d</w:delText>
        </w:r>
        <w:r w:rsidR="007653F1" w:rsidRPr="00067165" w:rsidDel="00412A1B">
          <w:rPr>
            <w:sz w:val="18"/>
            <w:szCs w:val="18"/>
          </w:rPr>
          <w:delText>isplay</w:delText>
        </w:r>
      </w:del>
    </w:p>
    <w:p w14:paraId="6FD0690B" w14:textId="77777777" w:rsidR="00103B14" w:rsidRPr="00103B14" w:rsidRDefault="00103B14" w:rsidP="005E12DF">
      <w:pPr>
        <w:spacing w:after="120" w:line="240" w:lineRule="auto"/>
      </w:pPr>
    </w:p>
    <w:p w14:paraId="6C47C5D6" w14:textId="593387BE" w:rsidR="00E73EDF" w:rsidRPr="00723450" w:rsidRDefault="007653F1" w:rsidP="00C128E3">
      <w:pPr>
        <w:spacing w:before="120" w:line="240" w:lineRule="auto"/>
        <w:jc w:val="center"/>
      </w:pPr>
      <w:del w:id="812" w:author="Jeff Wootton" w:date="2022-07-12T14:24:00Z">
        <w:r w:rsidRPr="00723450" w:rsidDel="00103B14">
          <w:object w:dxaOrig="9091" w:dyaOrig="6090" w14:anchorId="50BF329C">
            <v:shape id="_x0000_i1026" type="#_x0000_t75" style="width:454.5pt;height:304.5pt" o:ole="">
              <v:imagedata r:id="rId42" o:title=""/>
            </v:shape>
            <o:OLEObject Type="Embed" ProgID="Visio.Drawing.11" ShapeID="_x0000_i1026" DrawAspect="Content" ObjectID="_1774162453" r:id="rId43"/>
          </w:object>
        </w:r>
      </w:del>
      <w:ins w:id="813" w:author="Jeff Wootton" w:date="2022-12-08T06:10:00Z">
        <w:r w:rsidR="00412A1B" w:rsidRPr="00AE31B4">
          <w:rPr>
            <w:noProof/>
            <w:lang w:val="fr-FR" w:eastAsia="fr-FR"/>
          </w:rPr>
          <w:drawing>
            <wp:inline distT="0" distB="0" distL="0" distR="0" wp14:anchorId="28EB6B80" wp14:editId="3A2DB4D4">
              <wp:extent cx="5770880" cy="2877820"/>
              <wp:effectExtent l="0" t="0" r="127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0880" cy="2877820"/>
                      </a:xfrm>
                      <a:prstGeom prst="rect">
                        <a:avLst/>
                      </a:prstGeom>
                    </pic:spPr>
                  </pic:pic>
                </a:graphicData>
              </a:graphic>
            </wp:inline>
          </w:drawing>
        </w:r>
      </w:ins>
    </w:p>
    <w:p w14:paraId="187D8859" w14:textId="05FAE6F9" w:rsidR="00E73EDF" w:rsidRPr="00067165" w:rsidRDefault="001D40A3" w:rsidP="00FD2B86">
      <w:pPr>
        <w:spacing w:before="120" w:after="120" w:line="240" w:lineRule="auto"/>
        <w:jc w:val="center"/>
        <w:rPr>
          <w:b/>
          <w:sz w:val="18"/>
          <w:szCs w:val="18"/>
        </w:rPr>
      </w:pPr>
      <w:r w:rsidRPr="00067165">
        <w:rPr>
          <w:b/>
          <w:sz w:val="18"/>
          <w:szCs w:val="18"/>
        </w:rPr>
        <w:t xml:space="preserve">Figure </w:t>
      </w:r>
      <w:ins w:id="814" w:author="Teh Stand" w:date="2022-06-10T12:12:00Z">
        <w:r w:rsidR="006108BC" w:rsidRPr="00067165">
          <w:rPr>
            <w:b/>
            <w:sz w:val="18"/>
            <w:szCs w:val="18"/>
          </w:rPr>
          <w:t>4-</w:t>
        </w:r>
      </w:ins>
      <w:del w:id="815" w:author="Jeff Wootton" w:date="2022-07-12T14:25:00Z">
        <w:r w:rsidRPr="00067165" w:rsidDel="00103B14">
          <w:rPr>
            <w:b/>
            <w:sz w:val="18"/>
            <w:szCs w:val="18"/>
          </w:rPr>
          <w:delText xml:space="preserve">10 </w:delText>
        </w:r>
      </w:del>
      <w:ins w:id="816" w:author="Jeff Wootton" w:date="2022-12-05T03:31:00Z">
        <w:r w:rsidR="005E12DF">
          <w:rPr>
            <w:b/>
            <w:sz w:val="18"/>
            <w:szCs w:val="18"/>
          </w:rPr>
          <w:t>9</w:t>
        </w:r>
      </w:ins>
      <w:ins w:id="817" w:author="Jeff Wootton" w:date="2022-07-12T14:25:00Z">
        <w:r w:rsidR="00103B14" w:rsidRPr="00067165">
          <w:rPr>
            <w:b/>
            <w:sz w:val="18"/>
            <w:szCs w:val="18"/>
          </w:rPr>
          <w:t xml:space="preserve"> </w:t>
        </w:r>
      </w:ins>
      <w:r w:rsidR="006108BC" w:rsidRPr="00067165">
        <w:rPr>
          <w:b/>
          <w:sz w:val="18"/>
          <w:szCs w:val="18"/>
        </w:rPr>
        <w:t>–</w:t>
      </w:r>
      <w:r w:rsidRPr="00067165">
        <w:rPr>
          <w:b/>
          <w:sz w:val="18"/>
          <w:szCs w:val="18"/>
        </w:rPr>
        <w:t xml:space="preserve"> </w:t>
      </w:r>
      <w:ins w:id="818" w:author="Jeff Wootton" w:date="2022-12-08T06:11:00Z">
        <w:r w:rsidR="00412A1B" w:rsidRPr="00412A1B">
          <w:rPr>
            <w:b/>
            <w:sz w:val="18"/>
            <w:szCs w:val="18"/>
          </w:rPr>
          <w:t xml:space="preserve">Dataset loading – scenario </w:t>
        </w:r>
        <w:r w:rsidR="00412A1B">
          <w:rPr>
            <w:b/>
            <w:sz w:val="18"/>
            <w:szCs w:val="18"/>
          </w:rPr>
          <w:t>3</w:t>
        </w:r>
      </w:ins>
      <w:del w:id="819" w:author="Jeff Wootton" w:date="2022-12-08T06:11:00Z">
        <w:r w:rsidRPr="00067165" w:rsidDel="00412A1B">
          <w:rPr>
            <w:b/>
            <w:sz w:val="18"/>
            <w:szCs w:val="18"/>
          </w:rPr>
          <w:delText>Scenario</w:delText>
        </w:r>
        <w:r w:rsidR="007653F1" w:rsidRPr="00067165" w:rsidDel="00412A1B">
          <w:rPr>
            <w:b/>
            <w:sz w:val="18"/>
            <w:szCs w:val="18"/>
          </w:rPr>
          <w:delText xml:space="preserve"> 2: Display of </w:delText>
        </w:r>
      </w:del>
      <w:del w:id="820" w:author="Jeff Wootton" w:date="2022-07-12T14:25:00Z">
        <w:r w:rsidR="007653F1" w:rsidRPr="00067165" w:rsidDel="00103B14">
          <w:rPr>
            <w:b/>
            <w:sz w:val="18"/>
            <w:szCs w:val="18"/>
          </w:rPr>
          <w:delText xml:space="preserve">two different </w:delText>
        </w:r>
      </w:del>
      <w:del w:id="821" w:author="Jeff Wootton" w:date="2022-12-08T06:11:00Z">
        <w:r w:rsidR="007653F1" w:rsidRPr="00067165" w:rsidDel="00412A1B">
          <w:rPr>
            <w:b/>
            <w:sz w:val="18"/>
            <w:szCs w:val="18"/>
          </w:rPr>
          <w:delText>overlapping Data Coverages</w:delText>
        </w:r>
      </w:del>
    </w:p>
    <w:p w14:paraId="22E47D80" w14:textId="405794D1" w:rsidR="00E73EDF" w:rsidRPr="00103B14" w:rsidDel="00412A1B" w:rsidRDefault="00E73EDF" w:rsidP="00412A1B">
      <w:pPr>
        <w:spacing w:after="120" w:line="240" w:lineRule="auto"/>
        <w:rPr>
          <w:del w:id="822" w:author="Jeff Wootton" w:date="2022-12-08T06:14:00Z"/>
        </w:rPr>
      </w:pPr>
    </w:p>
    <w:p w14:paraId="32AF4FB3" w14:textId="5EEEA057" w:rsidR="00E73EDF" w:rsidRPr="00723450" w:rsidDel="00412A1B" w:rsidRDefault="007653F1" w:rsidP="00C128E3">
      <w:pPr>
        <w:spacing w:before="120" w:line="240" w:lineRule="auto"/>
        <w:jc w:val="center"/>
        <w:rPr>
          <w:del w:id="823" w:author="Jeff Wootton" w:date="2022-12-08T06:14:00Z"/>
        </w:rPr>
      </w:pPr>
      <w:del w:id="824" w:author="Jeff Wootton" w:date="2022-07-12T14:26:00Z">
        <w:r w:rsidRPr="00723450" w:rsidDel="00103B14">
          <w:object w:dxaOrig="9091" w:dyaOrig="5951" w14:anchorId="52055C91">
            <v:shape id="_x0000_i1027" type="#_x0000_t75" style="width:454.5pt;height:298.5pt" o:ole="">
              <v:imagedata r:id="rId45" o:title=""/>
            </v:shape>
            <o:OLEObject Type="Embed" ProgID="Visio.Drawing.11" ShapeID="_x0000_i1027" DrawAspect="Content" ObjectID="_1774162454" r:id="rId46"/>
          </w:object>
        </w:r>
      </w:del>
    </w:p>
    <w:p w14:paraId="0A914259" w14:textId="3A147ACA" w:rsidR="00E73EDF" w:rsidRPr="00067165" w:rsidDel="00412A1B" w:rsidRDefault="001D40A3" w:rsidP="006108BC">
      <w:pPr>
        <w:spacing w:before="120" w:after="120" w:line="240" w:lineRule="auto"/>
        <w:jc w:val="center"/>
        <w:rPr>
          <w:del w:id="825" w:author="Jeff Wootton" w:date="2022-12-08T06:14:00Z"/>
          <w:sz w:val="18"/>
          <w:szCs w:val="18"/>
        </w:rPr>
      </w:pPr>
      <w:del w:id="826" w:author="Jeff Wootton" w:date="2022-12-08T06:14:00Z">
        <w:r w:rsidRPr="00067165" w:rsidDel="00412A1B">
          <w:rPr>
            <w:b/>
            <w:sz w:val="18"/>
            <w:szCs w:val="18"/>
          </w:rPr>
          <w:delText xml:space="preserve">Figure </w:delText>
        </w:r>
      </w:del>
      <w:ins w:id="827" w:author="Teh Stand" w:date="2022-06-10T12:12:00Z">
        <w:del w:id="828" w:author="Jeff Wootton" w:date="2022-12-08T06:14:00Z">
          <w:r w:rsidR="006108BC" w:rsidRPr="00067165" w:rsidDel="00412A1B">
            <w:rPr>
              <w:b/>
              <w:sz w:val="18"/>
              <w:szCs w:val="18"/>
            </w:rPr>
            <w:delText>4-</w:delText>
          </w:r>
        </w:del>
      </w:ins>
      <w:del w:id="829" w:author="Jeff Wootton" w:date="2022-07-12T14:26:00Z">
        <w:r w:rsidRPr="00067165" w:rsidDel="00103B14">
          <w:rPr>
            <w:b/>
            <w:sz w:val="18"/>
            <w:szCs w:val="18"/>
          </w:rPr>
          <w:delText xml:space="preserve">11 </w:delText>
        </w:r>
      </w:del>
      <w:del w:id="830" w:author="Jeff Wootton" w:date="2022-12-08T06:14:00Z">
        <w:r w:rsidR="006108BC" w:rsidRPr="00067165" w:rsidDel="00412A1B">
          <w:rPr>
            <w:b/>
            <w:sz w:val="18"/>
            <w:szCs w:val="18"/>
          </w:rPr>
          <w:delText>–</w:delText>
        </w:r>
        <w:r w:rsidRPr="00067165" w:rsidDel="00412A1B">
          <w:rPr>
            <w:b/>
            <w:sz w:val="18"/>
            <w:szCs w:val="18"/>
          </w:rPr>
          <w:delText xml:space="preserve"> Scenario </w:delText>
        </w:r>
        <w:r w:rsidR="007653F1" w:rsidRPr="00067165" w:rsidDel="00412A1B">
          <w:rPr>
            <w:b/>
            <w:sz w:val="18"/>
            <w:szCs w:val="18"/>
          </w:rPr>
          <w:delText xml:space="preserve">3: Display of </w:delText>
        </w:r>
      </w:del>
      <w:del w:id="831" w:author="Jeff Wootton" w:date="2022-07-12T14:27:00Z">
        <w:r w:rsidR="007653F1" w:rsidRPr="00067165" w:rsidDel="00103B14">
          <w:rPr>
            <w:b/>
            <w:sz w:val="18"/>
            <w:szCs w:val="18"/>
          </w:rPr>
          <w:delText xml:space="preserve">three different </w:delText>
        </w:r>
      </w:del>
      <w:del w:id="832" w:author="Jeff Wootton" w:date="2022-12-08T06:14:00Z">
        <w:r w:rsidR="007653F1" w:rsidRPr="00067165" w:rsidDel="00412A1B">
          <w:rPr>
            <w:b/>
            <w:sz w:val="18"/>
            <w:szCs w:val="18"/>
          </w:rPr>
          <w:delText>overlapping Data Coverages</w:delText>
        </w:r>
      </w:del>
    </w:p>
    <w:p w14:paraId="01AB0C47" w14:textId="21CBD4C5" w:rsidR="00E73EDF" w:rsidRPr="00284E7D" w:rsidDel="00103B14" w:rsidRDefault="007653F1" w:rsidP="00C128E3">
      <w:pPr>
        <w:pStyle w:val="Caption"/>
        <w:spacing w:after="240" w:line="240" w:lineRule="auto"/>
        <w:jc w:val="center"/>
        <w:rPr>
          <w:del w:id="833" w:author="Jeff Wootton" w:date="2022-07-12T14:27:00Z"/>
        </w:rPr>
      </w:pPr>
      <w:del w:id="834" w:author="Jeff Wootton" w:date="2022-07-12T14:27:00Z">
        <w:r w:rsidRPr="00284E7D" w:rsidDel="00103B14">
          <w:object w:dxaOrig="9091" w:dyaOrig="6263" w14:anchorId="32BD14F9">
            <v:shape id="_x0000_i1028" type="#_x0000_t75" style="width:454.5pt;height:313.5pt" o:ole="">
              <v:imagedata r:id="rId47" o:title=""/>
            </v:shape>
            <o:OLEObject Type="Embed" ProgID="Visio.Drawing.11" ShapeID="_x0000_i1028" DrawAspect="Content" ObjectID="_1774162455" r:id="rId48"/>
          </w:object>
        </w:r>
      </w:del>
    </w:p>
    <w:p w14:paraId="1A02BF43" w14:textId="07C3F84B" w:rsidR="00E73EDF" w:rsidDel="00103B14" w:rsidRDefault="001D40A3" w:rsidP="006108BC">
      <w:pPr>
        <w:pStyle w:val="Caption"/>
        <w:spacing w:line="240" w:lineRule="auto"/>
        <w:jc w:val="center"/>
        <w:rPr>
          <w:del w:id="835" w:author="Jeff Wootton" w:date="2022-07-12T14:27:00Z"/>
        </w:rPr>
      </w:pPr>
      <w:del w:id="836" w:author="Jeff Wootton" w:date="2022-07-12T14:27:00Z">
        <w:r w:rsidRPr="006108BC" w:rsidDel="00103B14">
          <w:delText xml:space="preserve">Figure </w:delText>
        </w:r>
      </w:del>
      <w:ins w:id="837" w:author="Teh Stand" w:date="2022-06-10T12:13:00Z">
        <w:del w:id="838" w:author="Jeff Wootton" w:date="2022-07-12T14:27:00Z">
          <w:r w:rsidR="006108BC" w:rsidDel="00103B14">
            <w:delText>4-</w:delText>
          </w:r>
        </w:del>
      </w:ins>
      <w:del w:id="839" w:author="Jeff Wootton" w:date="2022-07-12T14:27:00Z">
        <w:r w:rsidRPr="006108BC" w:rsidDel="00103B14">
          <w:delText xml:space="preserve">12 </w:delText>
        </w:r>
        <w:r w:rsidR="006108BC" w:rsidDel="00103B14">
          <w:delText>–</w:delText>
        </w:r>
        <w:r w:rsidRPr="006108BC" w:rsidDel="00103B14">
          <w:delText xml:space="preserve"> Scenario</w:delText>
        </w:r>
        <w:r w:rsidR="007653F1" w:rsidRPr="006108BC" w:rsidDel="00103B14">
          <w:delText xml:space="preserve"> 4: Display of four different overlapping coverages</w:delText>
        </w:r>
      </w:del>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840" w:name="_Toc510784289"/>
      <w:bookmarkStart w:id="841" w:name="_Toc510785438"/>
      <w:bookmarkStart w:id="842" w:name="_Toc439685274"/>
      <w:bookmarkStart w:id="843" w:name="_Toc121374437"/>
      <w:bookmarkEnd w:id="840"/>
      <w:bookmarkEnd w:id="841"/>
      <w:r w:rsidRPr="00284E7D">
        <w:t>Geometry</w:t>
      </w:r>
      <w:bookmarkEnd w:id="576"/>
      <w:bookmarkEnd w:id="577"/>
      <w:bookmarkEnd w:id="842"/>
      <w:bookmarkEnd w:id="843"/>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844" w:name="_Toc439685275"/>
      <w:bookmarkStart w:id="845" w:name="_Toc121374438"/>
      <w:r w:rsidRPr="00284E7D">
        <w:t xml:space="preserve">S-100 </w:t>
      </w:r>
      <w:r w:rsidR="00885BE8">
        <w:t>l</w:t>
      </w:r>
      <w:r w:rsidRPr="00284E7D">
        <w:t xml:space="preserve">evel 3a </w:t>
      </w:r>
      <w:r w:rsidR="00885BE8">
        <w:t>g</w:t>
      </w:r>
      <w:r w:rsidRPr="00284E7D">
        <w:t>eometry</w:t>
      </w:r>
      <w:bookmarkEnd w:id="844"/>
      <w:bookmarkEnd w:id="845"/>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1B3978AD"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ins w:id="846" w:author="Teh Stand" w:date="2022-06-10T12:22:00Z">
        <w:r w:rsidR="00885BE8">
          <w:rPr>
            <w:rFonts w:eastAsia="Times New Roman" w:cs="Arial"/>
            <w:lang w:eastAsia="en-GB"/>
          </w:rPr>
          <w:t>4-</w:t>
        </w:r>
      </w:ins>
      <w:del w:id="847" w:author="Jeff Wootton" w:date="2022-12-04T21:26:00Z">
        <w:r w:rsidRPr="00284E7D" w:rsidDel="000975C4">
          <w:rPr>
            <w:rFonts w:eastAsia="Times New Roman" w:cs="Arial"/>
            <w:lang w:eastAsia="en-GB"/>
          </w:rPr>
          <w:delText>13</w:delText>
        </w:r>
      </w:del>
      <w:ins w:id="848" w:author="Jeff Wootton" w:date="2022-12-04T21:26:00Z">
        <w:r w:rsidR="000975C4" w:rsidRPr="00284E7D">
          <w:rPr>
            <w:rFonts w:eastAsia="Times New Roman" w:cs="Arial"/>
            <w:lang w:eastAsia="en-GB"/>
          </w:rPr>
          <w:t>1</w:t>
        </w:r>
      </w:ins>
      <w:ins w:id="849" w:author="Jeff Wootton" w:date="2022-12-05T03:34:00Z">
        <w:r w:rsidR="00546E0E">
          <w:rPr>
            <w:rFonts w:eastAsia="Times New Roman" w:cs="Arial"/>
            <w:lang w:eastAsia="en-GB"/>
          </w:rPr>
          <w:t>1</w:t>
        </w:r>
      </w:ins>
      <w:r w:rsidRPr="00284E7D">
        <w:rPr>
          <w:rFonts w:eastAsia="Times New Roman" w:cs="Arial"/>
          <w:lang w:eastAsia="en-GB"/>
        </w:rPr>
        <w:t>.</w:t>
      </w:r>
    </w:p>
    <w:p w14:paraId="6DC400D3"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6BCF1934"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ins w:id="850" w:author="Teh Stand" w:date="2022-06-10T12:23:00Z">
        <w:r w:rsidR="00885BE8">
          <w:rPr>
            <w:rFonts w:eastAsia="Times New Roman" w:cs="Arial"/>
            <w:lang w:eastAsia="en-GB"/>
          </w:rPr>
          <w:t>4-</w:t>
        </w:r>
      </w:ins>
      <w:del w:id="851" w:author="Jeff Wootton" w:date="2022-12-04T21:26:00Z">
        <w:r w:rsidRPr="00284E7D" w:rsidDel="000975C4">
          <w:rPr>
            <w:rFonts w:eastAsia="Times New Roman" w:cs="Arial"/>
            <w:lang w:eastAsia="en-GB"/>
          </w:rPr>
          <w:delText>14</w:delText>
        </w:r>
      </w:del>
      <w:ins w:id="852" w:author="Jeff Wootton" w:date="2022-12-04T21:26:00Z">
        <w:r w:rsidR="000975C4" w:rsidRPr="00284E7D">
          <w:rPr>
            <w:rFonts w:eastAsia="Times New Roman" w:cs="Arial"/>
            <w:lang w:eastAsia="en-GB"/>
          </w:rPr>
          <w:t>1</w:t>
        </w:r>
      </w:ins>
      <w:ins w:id="853" w:author="Jeff Wootton" w:date="2022-12-05T03:34:00Z">
        <w:r w:rsidR="00546E0E">
          <w:rPr>
            <w:rFonts w:eastAsia="Times New Roman" w:cs="Arial"/>
            <w:lang w:eastAsia="en-GB"/>
          </w:rPr>
          <w:t>2</w:t>
        </w:r>
      </w:ins>
      <w:r w:rsidRPr="00284E7D">
        <w:rPr>
          <w:rFonts w:eastAsia="Times New Roman" w:cs="Arial"/>
          <w:lang w:eastAsia="en-GB"/>
        </w:rPr>
        <w:t>.</w:t>
      </w:r>
    </w:p>
    <w:p w14:paraId="79039409" w14:textId="7EDF2307" w:rsidR="00E73EDF" w:rsidRPr="00284E7D" w:rsidRDefault="007653F1" w:rsidP="00885BE8">
      <w:pPr>
        <w:numPr>
          <w:ilvl w:val="0"/>
          <w:numId w:val="13"/>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ins w:id="854" w:author="Teh Stand" w:date="2022-06-10T12:23:00Z">
        <w:r w:rsidR="00885BE8">
          <w:t>4-</w:t>
        </w:r>
      </w:ins>
      <w:del w:id="855" w:author="Jeff Wootton" w:date="2022-12-04T21:26:00Z">
        <w:r w:rsidRPr="00284E7D" w:rsidDel="000975C4">
          <w:delText>15</w:delText>
        </w:r>
      </w:del>
      <w:ins w:id="856" w:author="Jeff Wootton" w:date="2022-12-04T21:26:00Z">
        <w:r w:rsidR="000975C4" w:rsidRPr="00284E7D">
          <w:t>1</w:t>
        </w:r>
      </w:ins>
      <w:ins w:id="857" w:author="Jeff Wootton" w:date="2022-12-05T03:34:00Z">
        <w:r w:rsidR="00546E0E">
          <w:t>3</w:t>
        </w:r>
      </w:ins>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292318F2" w:rsidR="00E73EDF" w:rsidRPr="00284E7D" w:rsidRDefault="007653F1" w:rsidP="00885BE8">
      <w:pPr>
        <w:pStyle w:val="NormalWeb"/>
        <w:numPr>
          <w:ilvl w:val="0"/>
          <w:numId w:val="14"/>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Linear geometry is defined by curves which are made of curve segments. Each curve segment contains the geographic coordinates as control points and defines an interpolation method between them. The distance between two consecutive control points must not be less than 0.3 mm at the maximum display scale</w:t>
      </w:r>
      <w:ins w:id="858" w:author="Teh Stand" w:date="2022-06-10T12:24:00Z">
        <w:r w:rsidR="00885BE8">
          <w:rPr>
            <w:rFonts w:ascii="Arial" w:hAnsi="Arial" w:cs="Arial"/>
            <w:sz w:val="20"/>
            <w:szCs w:val="20"/>
            <w:lang w:val="en-US"/>
          </w:rPr>
          <w:t xml:space="preserve"> of the data</w:t>
        </w:r>
      </w:ins>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885BE8">
      <w:pPr>
        <w:numPr>
          <w:ilvl w:val="0"/>
          <w:numId w:val="15"/>
        </w:numPr>
        <w:spacing w:after="120" w:line="240" w:lineRule="auto"/>
        <w:ind w:left="567" w:hanging="283"/>
      </w:pPr>
      <w:r w:rsidRPr="00284E7D">
        <w:t xml:space="preserve">The use of coordinates is restricted to two dimensions, except in the case of </w:t>
      </w:r>
      <w:r w:rsidR="00355017" w:rsidRPr="00284E7D">
        <w:t>features encoded using GM_Point (point) and</w:t>
      </w:r>
      <w:r w:rsidRPr="00284E7D">
        <w:t xml:space="preserve"> GM_Multipoint</w:t>
      </w:r>
      <w:r w:rsidR="00355017" w:rsidRPr="00284E7D">
        <w:t xml:space="preserve"> (pointSet)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9">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435F4A67" w:rsidR="00E73EDF" w:rsidRPr="00C44B4D" w:rsidRDefault="00442051" w:rsidP="00885BE8">
      <w:pPr>
        <w:pStyle w:val="Caption"/>
        <w:spacing w:line="240" w:lineRule="auto"/>
        <w:jc w:val="center"/>
        <w:rPr>
          <w:sz w:val="18"/>
          <w:szCs w:val="18"/>
        </w:rPr>
      </w:pPr>
      <w:r w:rsidRPr="00C44B4D">
        <w:rPr>
          <w:sz w:val="18"/>
          <w:szCs w:val="18"/>
        </w:rPr>
        <w:t xml:space="preserve">Figure </w:t>
      </w:r>
      <w:ins w:id="859" w:author="Teh Stand" w:date="2022-06-10T12:27:00Z">
        <w:r w:rsidR="00885BE8" w:rsidRPr="00C44B4D">
          <w:rPr>
            <w:sz w:val="18"/>
            <w:szCs w:val="18"/>
          </w:rPr>
          <w:t>4-</w:t>
        </w:r>
      </w:ins>
      <w:del w:id="860" w:author="Jeff Wootton" w:date="2022-12-04T21:25:00Z">
        <w:r w:rsidRPr="00C44B4D" w:rsidDel="000975C4">
          <w:rPr>
            <w:sz w:val="18"/>
            <w:szCs w:val="18"/>
          </w:rPr>
          <w:delText xml:space="preserve">13 </w:delText>
        </w:r>
      </w:del>
      <w:ins w:id="861" w:author="Jeff Wootton" w:date="2022-12-04T21:25:00Z">
        <w:r w:rsidR="000975C4" w:rsidRPr="00C44B4D">
          <w:rPr>
            <w:sz w:val="18"/>
            <w:szCs w:val="18"/>
          </w:rPr>
          <w:t>1</w:t>
        </w:r>
      </w:ins>
      <w:ins w:id="862" w:author="Jeff Wootton" w:date="2022-12-05T03:33:00Z">
        <w:r w:rsidR="00546E0E">
          <w:rPr>
            <w:sz w:val="18"/>
            <w:szCs w:val="18"/>
          </w:rPr>
          <w:t>1</w:t>
        </w:r>
      </w:ins>
      <w:ins w:id="863" w:author="Jeff Wootton" w:date="2022-12-04T21:25:00Z">
        <w:r w:rsidR="000975C4" w:rsidRPr="00C44B4D">
          <w:rPr>
            <w:sz w:val="18"/>
            <w:szCs w:val="18"/>
          </w:rPr>
          <w:t xml:space="preserve"> </w:t>
        </w:r>
      </w:ins>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70F576C9" w:rsidR="00E73EDF" w:rsidRPr="00C44B4D" w:rsidRDefault="007653F1" w:rsidP="00275D57">
      <w:pPr>
        <w:pStyle w:val="Caption"/>
        <w:spacing w:line="240" w:lineRule="auto"/>
        <w:jc w:val="center"/>
        <w:rPr>
          <w:sz w:val="18"/>
          <w:szCs w:val="18"/>
        </w:rPr>
      </w:pPr>
      <w:r w:rsidRPr="00C44B4D">
        <w:rPr>
          <w:sz w:val="18"/>
          <w:szCs w:val="18"/>
        </w:rPr>
        <w:t xml:space="preserve">Figure </w:t>
      </w:r>
      <w:ins w:id="864" w:author="Teh Stand" w:date="2022-06-10T12:27:00Z">
        <w:r w:rsidR="00275D57" w:rsidRPr="00C44B4D">
          <w:rPr>
            <w:sz w:val="18"/>
            <w:szCs w:val="18"/>
          </w:rPr>
          <w:t>4-</w:t>
        </w:r>
      </w:ins>
      <w:del w:id="865" w:author="Jeff Wootton" w:date="2022-12-04T21:26:00Z">
        <w:r w:rsidRPr="00C44B4D" w:rsidDel="000975C4">
          <w:rPr>
            <w:sz w:val="18"/>
            <w:szCs w:val="18"/>
          </w:rPr>
          <w:delText xml:space="preserve">14 </w:delText>
        </w:r>
      </w:del>
      <w:ins w:id="866" w:author="Jeff Wootton" w:date="2022-12-04T21:26:00Z">
        <w:r w:rsidR="000975C4" w:rsidRPr="00C44B4D">
          <w:rPr>
            <w:sz w:val="18"/>
            <w:szCs w:val="18"/>
          </w:rPr>
          <w:t>1</w:t>
        </w:r>
      </w:ins>
      <w:ins w:id="867" w:author="Jeff Wootton" w:date="2022-12-05T03:33:00Z">
        <w:r w:rsidR="00546E0E">
          <w:rPr>
            <w:sz w:val="18"/>
            <w:szCs w:val="18"/>
          </w:rPr>
          <w:t>2</w:t>
        </w:r>
      </w:ins>
      <w:ins w:id="868" w:author="Jeff Wootton" w:date="2022-12-04T21:26:00Z">
        <w:r w:rsidR="000975C4" w:rsidRPr="00C44B4D">
          <w:rPr>
            <w:sz w:val="18"/>
            <w:szCs w:val="18"/>
          </w:rPr>
          <w:t xml:space="preserve"> </w:t>
        </w:r>
      </w:ins>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7FDA969E" w:rsidR="00E73EDF" w:rsidRDefault="007653F1" w:rsidP="00275D57">
      <w:pPr>
        <w:pStyle w:val="Caption"/>
        <w:spacing w:line="240" w:lineRule="auto"/>
        <w:jc w:val="center"/>
        <w:rPr>
          <w:ins w:id="869" w:author="Jeff Wootton" w:date="2022-12-07T00:31:00Z"/>
          <w:sz w:val="18"/>
          <w:szCs w:val="18"/>
        </w:rPr>
      </w:pPr>
      <w:r w:rsidRPr="00C44B4D">
        <w:rPr>
          <w:sz w:val="18"/>
          <w:szCs w:val="18"/>
        </w:rPr>
        <w:t xml:space="preserve">Figure </w:t>
      </w:r>
      <w:ins w:id="870" w:author="Teh Stand" w:date="2022-06-10T12:27:00Z">
        <w:r w:rsidR="00275D57" w:rsidRPr="00C44B4D">
          <w:rPr>
            <w:sz w:val="18"/>
            <w:szCs w:val="18"/>
          </w:rPr>
          <w:t>4-</w:t>
        </w:r>
      </w:ins>
      <w:del w:id="871" w:author="Jeff Wootton" w:date="2022-12-04T21:26:00Z">
        <w:r w:rsidRPr="00C44B4D" w:rsidDel="000975C4">
          <w:rPr>
            <w:sz w:val="18"/>
            <w:szCs w:val="18"/>
          </w:rPr>
          <w:delText xml:space="preserve">15 </w:delText>
        </w:r>
      </w:del>
      <w:ins w:id="872" w:author="Jeff Wootton" w:date="2022-12-04T21:26:00Z">
        <w:r w:rsidR="000975C4" w:rsidRPr="00C44B4D">
          <w:rPr>
            <w:sz w:val="18"/>
            <w:szCs w:val="18"/>
          </w:rPr>
          <w:t>1</w:t>
        </w:r>
      </w:ins>
      <w:ins w:id="873" w:author="Jeff Wootton" w:date="2022-12-05T03:34:00Z">
        <w:r w:rsidR="00546E0E">
          <w:rPr>
            <w:sz w:val="18"/>
            <w:szCs w:val="18"/>
          </w:rPr>
          <w:t>3</w:t>
        </w:r>
      </w:ins>
      <w:ins w:id="874" w:author="Jeff Wootton" w:date="2022-12-04T21:26:00Z">
        <w:r w:rsidR="000975C4" w:rsidRPr="00C44B4D">
          <w:rPr>
            <w:sz w:val="18"/>
            <w:szCs w:val="18"/>
          </w:rPr>
          <w:t xml:space="preserve"> </w:t>
        </w:r>
      </w:ins>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875" w:name="_Toc439685276"/>
      <w:bookmarkStart w:id="876" w:name="_Toc121374439"/>
      <w:r w:rsidRPr="00284E7D">
        <w:t>Masking</w:t>
      </w:r>
      <w:bookmarkEnd w:id="875"/>
      <w:bookmarkEnd w:id="876"/>
    </w:p>
    <w:p w14:paraId="597D24BB" w14:textId="64836218"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del w:id="877" w:author="Teh Stand" w:date="2022-06-10T12:29:00Z">
        <w:r w:rsidRPr="00284E7D" w:rsidDel="00275D57">
          <w:rPr>
            <w:rFonts w:cs="Arial"/>
          </w:rPr>
          <w:delText xml:space="preserve">name </w:delText>
        </w:r>
      </w:del>
      <w:ins w:id="878" w:author="Teh Stand" w:date="2022-06-10T12:29:00Z">
        <w:r w:rsidR="00275D57">
          <w:rPr>
            <w:rFonts w:cs="Arial"/>
          </w:rPr>
          <w:t>N</w:t>
        </w:r>
        <w:r w:rsidR="00275D57" w:rsidRPr="00284E7D">
          <w:rPr>
            <w:rFonts w:cs="Arial"/>
          </w:rPr>
          <w:t xml:space="preserve">ame </w:t>
        </w:r>
      </w:ins>
      <w:r w:rsidRPr="00284E7D">
        <w:rPr>
          <w:rFonts w:cs="Arial"/>
        </w:rPr>
        <w:t xml:space="preserve">[RRNM] and Referenced Record </w:t>
      </w:r>
      <w:del w:id="879" w:author="Teh Stand" w:date="2022-06-10T12:29:00Z">
        <w:r w:rsidRPr="00284E7D" w:rsidDel="00275D57">
          <w:rPr>
            <w:rFonts w:cs="Arial"/>
          </w:rPr>
          <w:delText xml:space="preserve">identifier </w:delText>
        </w:r>
      </w:del>
      <w:ins w:id="880" w:author="Teh Stand" w:date="2022-06-10T12:29:00Z">
        <w:r w:rsidR="00275D57">
          <w:rPr>
            <w:rFonts w:cs="Arial"/>
          </w:rPr>
          <w:t>I</w:t>
        </w:r>
        <w:r w:rsidR="00275D57" w:rsidRPr="00284E7D">
          <w:rPr>
            <w:rFonts w:cs="Arial"/>
          </w:rPr>
          <w:t xml:space="preserve">dentifier </w:t>
        </w:r>
      </w:ins>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ins w:id="881" w:author="Teh Stand" w:date="2022-06-10T12:30:00Z">
        <w:r w:rsidR="00275D57">
          <w:rPr>
            <w:rFonts w:cs="Arial"/>
          </w:rPr>
          <w:t>-</w:t>
        </w:r>
      </w:ins>
      <w:r w:rsidR="00120B1F" w:rsidRPr="00284E7D">
        <w:rPr>
          <w:rFonts w:cs="Arial"/>
        </w:rPr>
        <w:t>5.1.33</w:t>
      </w:r>
      <w:r w:rsidRPr="00284E7D">
        <w:rPr>
          <w:rFonts w:cs="Arial"/>
        </w:rPr>
        <w:t>)</w:t>
      </w:r>
      <w:r w:rsidR="00120B1F" w:rsidRPr="00284E7D">
        <w:rPr>
          <w:rFonts w:cs="Arial"/>
        </w:rPr>
        <w:t>.</w:t>
      </w:r>
    </w:p>
    <w:p w14:paraId="30F70515" w14:textId="5928BD2C"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ins w:id="882" w:author="Teh Stand" w:date="2022-06-10T12:30:00Z">
        <w:r w:rsidR="00275D57">
          <w:rPr>
            <w:rFonts w:cs="Arial"/>
          </w:rPr>
          <w:t>4-</w:t>
        </w:r>
      </w:ins>
      <w:del w:id="883" w:author="Jeff Wootton" w:date="2022-12-04T21:27:00Z">
        <w:r w:rsidRPr="00284E7D" w:rsidDel="000975C4">
          <w:rPr>
            <w:rFonts w:cs="Arial"/>
          </w:rPr>
          <w:delText xml:space="preserve">16 </w:delText>
        </w:r>
      </w:del>
      <w:ins w:id="884" w:author="Jeff Wootton" w:date="2022-12-04T21:27:00Z">
        <w:r w:rsidR="000975C4" w:rsidRPr="00284E7D">
          <w:rPr>
            <w:rFonts w:cs="Arial"/>
          </w:rPr>
          <w:t>1</w:t>
        </w:r>
      </w:ins>
      <w:ins w:id="885" w:author="Jeff Wootton" w:date="2022-12-05T03:34:00Z">
        <w:r w:rsidR="00546E0E">
          <w:rPr>
            <w:rFonts w:cs="Arial"/>
          </w:rPr>
          <w:t>4</w:t>
        </w:r>
      </w:ins>
      <w:ins w:id="886" w:author="Jeff Wootton" w:date="2022-12-04T21:27:00Z">
        <w:r w:rsidR="000975C4" w:rsidRPr="00284E7D">
          <w:rPr>
            <w:rFonts w:cs="Arial"/>
          </w:rPr>
          <w:t xml:space="preserve"> </w:t>
        </w:r>
      </w:ins>
      <w:r w:rsidRPr="00284E7D">
        <w:rPr>
          <w:rFonts w:cs="Arial"/>
        </w:rPr>
        <w:t xml:space="preserve">is an example without masking and Figure </w:t>
      </w:r>
      <w:ins w:id="887" w:author="Teh Stand" w:date="2022-06-10T12:30:00Z">
        <w:r w:rsidR="00275D57">
          <w:rPr>
            <w:rFonts w:cs="Arial"/>
          </w:rPr>
          <w:t>4-</w:t>
        </w:r>
      </w:ins>
      <w:del w:id="888" w:author="Jeff Wootton" w:date="2022-12-04T21:27:00Z">
        <w:r w:rsidRPr="00284E7D" w:rsidDel="000975C4">
          <w:rPr>
            <w:rFonts w:cs="Arial"/>
          </w:rPr>
          <w:delText xml:space="preserve">17 </w:delText>
        </w:r>
      </w:del>
      <w:ins w:id="889" w:author="Jeff Wootton" w:date="2022-12-04T21:27:00Z">
        <w:r w:rsidR="000975C4" w:rsidRPr="00284E7D">
          <w:rPr>
            <w:rFonts w:cs="Arial"/>
          </w:rPr>
          <w:t>1</w:t>
        </w:r>
      </w:ins>
      <w:ins w:id="890" w:author="Jeff Wootton" w:date="2022-12-05T03:35:00Z">
        <w:r w:rsidR="00546E0E">
          <w:rPr>
            <w:rFonts w:cs="Arial"/>
          </w:rPr>
          <w:t>5</w:t>
        </w:r>
      </w:ins>
      <w:ins w:id="891" w:author="Jeff Wootton" w:date="2022-12-04T21:27:00Z">
        <w:r w:rsidR="000975C4" w:rsidRPr="00284E7D">
          <w:rPr>
            <w:rFonts w:cs="Arial"/>
          </w:rPr>
          <w:t xml:space="preserve"> </w:t>
        </w:r>
      </w:ins>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372B50E9" w:rsidR="00E73EDF" w:rsidRPr="00C44B4D" w:rsidRDefault="007653F1" w:rsidP="00275D57">
      <w:pPr>
        <w:pStyle w:val="Caption"/>
        <w:spacing w:line="240" w:lineRule="auto"/>
        <w:jc w:val="center"/>
        <w:rPr>
          <w:sz w:val="18"/>
          <w:szCs w:val="18"/>
        </w:rPr>
      </w:pPr>
      <w:r w:rsidRPr="00C44B4D">
        <w:rPr>
          <w:sz w:val="18"/>
          <w:szCs w:val="18"/>
        </w:rPr>
        <w:t xml:space="preserve">Figure </w:t>
      </w:r>
      <w:ins w:id="892" w:author="Teh Stand" w:date="2022-06-10T12:31:00Z">
        <w:r w:rsidR="00275D57" w:rsidRPr="00C44B4D">
          <w:rPr>
            <w:sz w:val="18"/>
            <w:szCs w:val="18"/>
          </w:rPr>
          <w:t>4-</w:t>
        </w:r>
      </w:ins>
      <w:del w:id="893" w:author="Jeff Wootton" w:date="2022-12-04T21:27:00Z">
        <w:r w:rsidRPr="00C44B4D" w:rsidDel="000975C4">
          <w:rPr>
            <w:sz w:val="18"/>
            <w:szCs w:val="18"/>
          </w:rPr>
          <w:delText xml:space="preserve">16 </w:delText>
        </w:r>
      </w:del>
      <w:ins w:id="894" w:author="Jeff Wootton" w:date="2022-12-04T21:27:00Z">
        <w:r w:rsidR="000975C4" w:rsidRPr="00C44B4D">
          <w:rPr>
            <w:sz w:val="18"/>
            <w:szCs w:val="18"/>
          </w:rPr>
          <w:t>1</w:t>
        </w:r>
      </w:ins>
      <w:ins w:id="895" w:author="Jeff Wootton" w:date="2022-12-05T03:34:00Z">
        <w:r w:rsidR="00546E0E">
          <w:rPr>
            <w:sz w:val="18"/>
            <w:szCs w:val="18"/>
          </w:rPr>
          <w:t>4</w:t>
        </w:r>
      </w:ins>
      <w:ins w:id="896" w:author="Jeff Wootton" w:date="2022-12-04T21:27:00Z">
        <w:r w:rsidR="000975C4" w:rsidRPr="00C44B4D">
          <w:rPr>
            <w:sz w:val="18"/>
            <w:szCs w:val="18"/>
          </w:rPr>
          <w:t xml:space="preserve"> </w:t>
        </w:r>
      </w:ins>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897" w:name="_Toc225648316"/>
      <w:bookmarkStart w:id="898" w:name="_Toc225065173"/>
    </w:p>
    <w:p w14:paraId="67914FE2" w14:textId="54606332" w:rsidR="00E73EDF" w:rsidRPr="00C44B4D" w:rsidRDefault="007653F1" w:rsidP="00275D57">
      <w:pPr>
        <w:pStyle w:val="Caption"/>
        <w:spacing w:line="240" w:lineRule="auto"/>
        <w:jc w:val="center"/>
        <w:rPr>
          <w:sz w:val="18"/>
          <w:szCs w:val="18"/>
        </w:rPr>
      </w:pPr>
      <w:r w:rsidRPr="00C44B4D">
        <w:rPr>
          <w:sz w:val="18"/>
          <w:szCs w:val="18"/>
        </w:rPr>
        <w:t xml:space="preserve">Figure </w:t>
      </w:r>
      <w:ins w:id="899" w:author="Teh Stand" w:date="2022-06-10T12:31:00Z">
        <w:r w:rsidR="00275D57" w:rsidRPr="00C44B4D">
          <w:rPr>
            <w:sz w:val="18"/>
            <w:szCs w:val="18"/>
          </w:rPr>
          <w:t>4-</w:t>
        </w:r>
      </w:ins>
      <w:del w:id="900" w:author="Jeff Wootton" w:date="2022-12-04T21:27:00Z">
        <w:r w:rsidRPr="00C44B4D" w:rsidDel="000975C4">
          <w:rPr>
            <w:sz w:val="18"/>
            <w:szCs w:val="18"/>
          </w:rPr>
          <w:delText xml:space="preserve">17 </w:delText>
        </w:r>
      </w:del>
      <w:ins w:id="901" w:author="Jeff Wootton" w:date="2022-12-04T21:27:00Z">
        <w:r w:rsidR="000975C4" w:rsidRPr="00C44B4D">
          <w:rPr>
            <w:sz w:val="18"/>
            <w:szCs w:val="18"/>
          </w:rPr>
          <w:t>1</w:t>
        </w:r>
      </w:ins>
      <w:ins w:id="902" w:author="Jeff Wootton" w:date="2022-12-05T03:34:00Z">
        <w:r w:rsidR="00546E0E">
          <w:rPr>
            <w:sz w:val="18"/>
            <w:szCs w:val="18"/>
          </w:rPr>
          <w:t>5</w:t>
        </w:r>
      </w:ins>
      <w:ins w:id="903" w:author="Jeff Wootton" w:date="2022-12-04T21:27:00Z">
        <w:r w:rsidR="000975C4" w:rsidRPr="00C44B4D">
          <w:rPr>
            <w:sz w:val="18"/>
            <w:szCs w:val="18"/>
          </w:rPr>
          <w:t xml:space="preserve"> </w:t>
        </w:r>
      </w:ins>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904" w:name="_Toc439685277"/>
      <w:bookmarkStart w:id="905" w:name="_Toc121374440"/>
      <w:r w:rsidRPr="00C44B4D">
        <w:t>Coordinate Reference Systems (CRS)</w:t>
      </w:r>
      <w:bookmarkEnd w:id="897"/>
      <w:bookmarkEnd w:id="898"/>
      <w:bookmarkEnd w:id="904"/>
      <w:bookmarkEnd w:id="905"/>
    </w:p>
    <w:p w14:paraId="27A18142" w14:textId="77777777" w:rsidR="00E73EDF" w:rsidRPr="00284E7D" w:rsidRDefault="007653F1" w:rsidP="00940AF0">
      <w:pPr>
        <w:pStyle w:val="Heading2"/>
        <w:tabs>
          <w:tab w:val="clear" w:pos="540"/>
        </w:tabs>
        <w:spacing w:before="120" w:after="200" w:line="240" w:lineRule="auto"/>
        <w:ind w:left="709" w:hanging="709"/>
      </w:pPr>
      <w:bookmarkStart w:id="906" w:name="_Toc439685278"/>
      <w:bookmarkStart w:id="907" w:name="_Toc225065174"/>
      <w:bookmarkStart w:id="908" w:name="_Toc225648317"/>
      <w:bookmarkStart w:id="909" w:name="_Toc121374441"/>
      <w:r w:rsidRPr="00284E7D">
        <w:t>Introduction</w:t>
      </w:r>
      <w:bookmarkEnd w:id="906"/>
      <w:bookmarkEnd w:id="907"/>
      <w:bookmarkEnd w:id="908"/>
      <w:bookmarkEnd w:id="909"/>
      <w:r w:rsidRPr="00284E7D">
        <w:t xml:space="preserve"> </w:t>
      </w:r>
    </w:p>
    <w:p w14:paraId="79E89173" w14:textId="18BF7194" w:rsidR="00E73EDF" w:rsidRDefault="007653F1" w:rsidP="00940AF0">
      <w:pPr>
        <w:spacing w:after="120" w:line="240" w:lineRule="auto"/>
        <w:rPr>
          <w:rFonts w:cs="Arial"/>
          <w:lang w:eastAsia="en-GB"/>
        </w:rPr>
      </w:pPr>
      <w:bookmarkStart w:id="910" w:name="_Toc225648318"/>
      <w:bookmarkStart w:id="911"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912" w:name="_Toc439685279"/>
      <w:bookmarkStart w:id="913" w:name="_Toc121374442"/>
      <w:r w:rsidRPr="00284E7D">
        <w:t xml:space="preserve">Horizontal </w:t>
      </w:r>
      <w:bookmarkEnd w:id="910"/>
      <w:bookmarkEnd w:id="911"/>
      <w:r w:rsidRPr="00284E7D">
        <w:t>Coordinate Reference System</w:t>
      </w:r>
      <w:bookmarkEnd w:id="912"/>
      <w:bookmarkEnd w:id="913"/>
      <w:r w:rsidRPr="00284E7D">
        <w:t xml:space="preserve"> </w:t>
      </w:r>
    </w:p>
    <w:p w14:paraId="09C22BF0" w14:textId="77777777" w:rsidR="00E73EDF" w:rsidRDefault="007653F1" w:rsidP="00940AF0">
      <w:pPr>
        <w:autoSpaceDE w:val="0"/>
        <w:autoSpaceDN w:val="0"/>
        <w:adjustRightInd w:val="0"/>
        <w:spacing w:after="120" w:line="240" w:lineRule="auto"/>
        <w:rPr>
          <w:rFonts w:eastAsia="Times New Roman" w:cs="Arial"/>
          <w:lang w:eastAsia="en-GB"/>
        </w:rPr>
      </w:pPr>
      <w:bookmarkStart w:id="914" w:name="_Toc225065177"/>
      <w:bookmarkStart w:id="915"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w:t>
      </w:r>
      <w:del w:id="916" w:author="Jeff Wootton" w:date="2022-10-25T22:42:00Z">
        <w:r w:rsidRPr="00284E7D" w:rsidDel="00C44B4D">
          <w:rPr>
            <w:rFonts w:eastAsia="Times New Roman" w:cs="Arial"/>
            <w:lang w:eastAsia="en-GB"/>
          </w:rPr>
          <w:delText xml:space="preserve"> </w:delText>
        </w:r>
      </w:del>
      <w:r w:rsidRPr="00284E7D">
        <w:rPr>
          <w:rFonts w:eastAsia="Times New Roman" w:cs="Arial"/>
          <w:lang w:eastAsia="en-GB"/>
        </w:rPr>
        <w:t xml:space="preserve">4326 can be </w:t>
      </w:r>
      <w:r>
        <w:rPr>
          <w:rFonts w:eastAsia="Times New Roman" w:cs="Arial"/>
          <w:lang w:eastAsia="en-GB"/>
        </w:rPr>
        <w:t xml:space="preserve">found at </w:t>
      </w:r>
      <w:hyperlink r:id="rId54"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917" w:name="_Toc288812326"/>
      <w:bookmarkStart w:id="918" w:name="_Toc288810279"/>
      <w:r w:rsidRPr="00284E7D">
        <w:t>EPSG:4326 (WGS84)</w:t>
      </w:r>
    </w:p>
    <w:p w14:paraId="6F665F8B" w14:textId="0E3FE03F" w:rsidR="00E73EDF" w:rsidRPr="00284E7D" w:rsidRDefault="007653F1" w:rsidP="00940AF0">
      <w:pPr>
        <w:spacing w:after="60" w:line="240" w:lineRule="auto"/>
        <w:ind w:left="4111" w:hanging="4111"/>
      </w:pPr>
      <w:bookmarkStart w:id="919" w:name="_Toc288810277"/>
      <w:bookmarkStart w:id="920" w:name="_Toc288812324"/>
      <w:r w:rsidRPr="00284E7D">
        <w:rPr>
          <w:b/>
        </w:rPr>
        <w:t xml:space="preserve">Projection: </w:t>
      </w:r>
      <w:r w:rsidRPr="00284E7D">
        <w:rPr>
          <w:b/>
        </w:rPr>
        <w:tab/>
      </w:r>
      <w:bookmarkEnd w:id="919"/>
      <w:bookmarkEnd w:id="920"/>
      <w:r w:rsidRPr="00284E7D">
        <w:t>None</w:t>
      </w:r>
    </w:p>
    <w:p w14:paraId="456C3F7F" w14:textId="03FE83FC" w:rsidR="00E73EDF" w:rsidRPr="00284E7D" w:rsidRDefault="00940AF0" w:rsidP="00940AF0">
      <w:pPr>
        <w:spacing w:after="60" w:line="240" w:lineRule="auto"/>
        <w:ind w:left="4111" w:hanging="4111"/>
      </w:pPr>
      <w:r>
        <w:rPr>
          <w:b/>
        </w:rPr>
        <w:t xml:space="preserve">Temporal reference system: </w:t>
      </w:r>
      <w:r>
        <w:rPr>
          <w:b/>
        </w:rPr>
        <w:tab/>
      </w:r>
      <w:r w:rsidR="007653F1" w:rsidRPr="00284E7D">
        <w:t>Gregorian calendar</w:t>
      </w:r>
      <w:r w:rsidR="007653F1" w:rsidRPr="00284E7D">
        <w:rPr>
          <w:b/>
        </w:rPr>
        <w:tab/>
      </w:r>
      <w:bookmarkEnd w:id="917"/>
      <w:bookmarkEnd w:id="918"/>
    </w:p>
    <w:p w14:paraId="64CCC978" w14:textId="3F7DF304" w:rsidR="00E73EDF" w:rsidRDefault="007653F1" w:rsidP="00940AF0">
      <w:pPr>
        <w:spacing w:after="60" w:line="240" w:lineRule="auto"/>
        <w:ind w:left="4111" w:hanging="4111"/>
      </w:pPr>
      <w:bookmarkStart w:id="921" w:name="_Toc288812327"/>
      <w:bookmarkStart w:id="922"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55" w:history="1">
        <w:r>
          <w:rPr>
            <w:rStyle w:val="Hyperlink"/>
            <w:lang w:val="en-US"/>
          </w:rPr>
          <w:t xml:space="preserve">EPSG Geodetic Parameter </w:t>
        </w:r>
        <w:bookmarkEnd w:id="921"/>
        <w:bookmarkEnd w:id="922"/>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923" w:name="_Toc288812329"/>
      <w:bookmarkStart w:id="924" w:name="_Toc288810282"/>
      <w:r w:rsidRPr="004A70BB">
        <w:rPr>
          <w:b/>
        </w:rPr>
        <w:t>Date type (according to ISO 19115):</w:t>
      </w:r>
      <w:r w:rsidRPr="004A70BB">
        <w:t xml:space="preserve">  </w:t>
      </w:r>
      <w:r w:rsidRPr="004A70BB">
        <w:tab/>
      </w:r>
      <w:bookmarkEnd w:id="923"/>
      <w:bookmarkEnd w:id="924"/>
      <w:r w:rsidRPr="004A70BB">
        <w:t>002- publication</w:t>
      </w:r>
    </w:p>
    <w:p w14:paraId="3A49E48D" w14:textId="7E593232" w:rsidR="00940AF0" w:rsidRDefault="007653F1" w:rsidP="00940AF0">
      <w:pPr>
        <w:spacing w:after="60" w:line="240" w:lineRule="auto"/>
        <w:ind w:left="4111" w:hanging="4111"/>
      </w:pPr>
      <w:bookmarkStart w:id="925" w:name="_Toc288812330"/>
      <w:bookmarkStart w:id="926" w:name="_Toc288810283"/>
      <w:r w:rsidRPr="004A70BB">
        <w:rPr>
          <w:b/>
        </w:rPr>
        <w:t>Responsible party:</w:t>
      </w:r>
      <w:r w:rsidR="00940AF0">
        <w:t xml:space="preserve">  </w:t>
      </w:r>
      <w:r w:rsidR="00940AF0">
        <w:tab/>
      </w:r>
      <w:r w:rsidRPr="004A70BB">
        <w:t>International Organisation of Oil and Gas Producers</w:t>
      </w:r>
      <w:bookmarkEnd w:id="925"/>
      <w:bookmarkEnd w:id="926"/>
      <w:r w:rsidRPr="004A70BB">
        <w:t xml:space="preserve"> (</w:t>
      </w:r>
      <w:r w:rsidR="0025683E" w:rsidRPr="004A70BB">
        <w:t>I</w:t>
      </w:r>
      <w:bookmarkStart w:id="927" w:name="_Toc288810284"/>
      <w:bookmarkStart w:id="928"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927"/>
      <w:bookmarkEnd w:id="928"/>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929" w:name="_Toc439685280"/>
      <w:bookmarkStart w:id="930" w:name="_Toc121374443"/>
      <w:r w:rsidRPr="004A70BB">
        <w:t xml:space="preserve">Vertical </w:t>
      </w:r>
      <w:bookmarkEnd w:id="914"/>
      <w:bookmarkEnd w:id="915"/>
      <w:r w:rsidRPr="004A70BB">
        <w:t>CRS for Soundings</w:t>
      </w:r>
      <w:bookmarkEnd w:id="929"/>
      <w:bookmarkEnd w:id="930"/>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33D2E8A"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del w:id="931" w:author="Jeff Wootton" w:date="2022-10-25T23:00:00Z">
        <w:r w:rsidRPr="004A70BB" w:rsidDel="00703037">
          <w:rPr>
            <w:rFonts w:ascii="Arial" w:eastAsia="MS Mincho" w:hAnsi="Arial" w:cs="Arial"/>
            <w:lang w:eastAsia="ja-JP"/>
          </w:rPr>
          <w:delText xml:space="preserve">of </w:delText>
        </w:r>
      </w:del>
      <w:ins w:id="932" w:author="Jeff Wootton" w:date="2022-10-25T23:00:00Z">
        <w:r w:rsidR="00703037">
          <w:rPr>
            <w:rFonts w:ascii="Arial" w:eastAsia="MS Mincho" w:hAnsi="Arial" w:cs="Arial"/>
            <w:lang w:eastAsia="ja-JP"/>
          </w:rPr>
          <w:t>for</w:t>
        </w:r>
        <w:r w:rsidR="00703037" w:rsidRPr="004A70BB">
          <w:rPr>
            <w:rFonts w:ascii="Arial" w:eastAsia="MS Mincho" w:hAnsi="Arial" w:cs="Arial"/>
            <w:lang w:eastAsia="ja-JP"/>
          </w:rPr>
          <w:t xml:space="preserve"> </w:t>
        </w:r>
      </w:ins>
      <w:r w:rsidRPr="004A70BB">
        <w:rPr>
          <w:rFonts w:ascii="Arial" w:eastAsia="MS Mincho" w:hAnsi="Arial" w:cs="Arial"/>
          <w:lang w:eastAsia="ja-JP"/>
        </w:rPr>
        <w:t>the Coordinate Reference System record</w:t>
      </w:r>
      <w:ins w:id="933" w:author="Jeff Wootton" w:date="2022-10-25T23:01:00Z">
        <w:r w:rsidR="00703037">
          <w:rPr>
            <w:rFonts w:ascii="Arial" w:eastAsia="MS Mincho" w:hAnsi="Arial" w:cs="Arial"/>
            <w:lang w:eastAsia="ja-JP"/>
          </w:rPr>
          <w:t xml:space="preserve"> </w:t>
        </w:r>
      </w:ins>
      <w:ins w:id="934" w:author="Jeff Wootton" w:date="2022-10-25T23:06:00Z">
        <w:r w:rsidR="00703037">
          <w:rPr>
            <w:rFonts w:ascii="Arial" w:eastAsia="MS Mincho" w:hAnsi="Arial" w:cs="Arial"/>
            <w:lang w:eastAsia="ja-JP"/>
          </w:rPr>
          <w:t xml:space="preserve">fields </w:t>
        </w:r>
      </w:ins>
      <w:ins w:id="935" w:author="Jeff Wootton" w:date="2022-10-25T23:01:00Z">
        <w:r w:rsidR="00703037">
          <w:rPr>
            <w:rFonts w:ascii="Arial" w:eastAsia="MS Mincho" w:hAnsi="Arial" w:cs="Arial"/>
            <w:lang w:eastAsia="ja-JP"/>
          </w:rPr>
          <w:t xml:space="preserve">can be found at </w:t>
        </w:r>
      </w:ins>
      <w:ins w:id="936" w:author="Jeff Wootton" w:date="2022-10-25T23:02:00Z">
        <w:r w:rsidR="00703037">
          <w:rPr>
            <w:rFonts w:ascii="Arial" w:eastAsia="MS Mincho" w:hAnsi="Arial" w:cs="Arial"/>
            <w:lang w:eastAsia="ja-JP"/>
          </w:rPr>
          <w:t xml:space="preserve">Annex B, </w:t>
        </w:r>
      </w:ins>
      <w:ins w:id="937" w:author="Jeff Wootton" w:date="2022-10-25T23:01:00Z">
        <w:r w:rsidR="00703037">
          <w:rPr>
            <w:rFonts w:ascii="Arial" w:eastAsia="MS Mincho" w:hAnsi="Arial" w:cs="Arial"/>
            <w:lang w:eastAsia="ja-JP"/>
          </w:rPr>
          <w:t>clauses</w:t>
        </w:r>
      </w:ins>
      <w:ins w:id="938" w:author="Jeff Wootton" w:date="2022-10-25T23:02:00Z">
        <w:r w:rsidR="00703037">
          <w:rPr>
            <w:rFonts w:ascii="Arial" w:eastAsia="MS Mincho" w:hAnsi="Arial" w:cs="Arial"/>
            <w:lang w:eastAsia="ja-JP"/>
          </w:rPr>
          <w:t xml:space="preserve"> B-5.1.9 to B-5.1.12; and</w:t>
        </w:r>
      </w:ins>
      <w:r w:rsidRPr="004A70BB">
        <w:rPr>
          <w:rFonts w:ascii="Arial" w:eastAsia="MS Mincho" w:hAnsi="Arial" w:cs="Arial"/>
          <w:lang w:eastAsia="ja-JP"/>
        </w:rPr>
        <w:t xml:space="preserve"> </w:t>
      </w:r>
      <w:del w:id="939" w:author="Jeff Wootton" w:date="2022-10-25T23:02:00Z">
        <w:r w:rsidRPr="004A70BB" w:rsidDel="00703037">
          <w:rPr>
            <w:rFonts w:ascii="Arial" w:eastAsia="MS Mincho" w:hAnsi="Arial" w:cs="Arial"/>
            <w:lang w:eastAsia="ja-JP"/>
          </w:rPr>
          <w:delText>will be</w:delText>
        </w:r>
      </w:del>
      <w:ins w:id="940" w:author="Jeff Wootton" w:date="2022-10-25T23:02:00Z">
        <w:r w:rsidR="00703037">
          <w:rPr>
            <w:rFonts w:ascii="Arial" w:eastAsia="MS Mincho" w:hAnsi="Arial" w:cs="Arial"/>
            <w:lang w:eastAsia="ja-JP"/>
          </w:rPr>
          <w:t>is</w:t>
        </w:r>
      </w:ins>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del w:id="941" w:author="Teh Stand" w:date="2022-06-10T12:43:00Z">
        <w:r w:rsidR="00E03E80" w:rsidRPr="004A70BB" w:rsidDel="00BE7F49">
          <w:rPr>
            <w:rFonts w:ascii="Arial" w:eastAsia="MS Mincho" w:hAnsi="Arial" w:cs="Arial"/>
            <w:lang w:eastAsia="ja-JP"/>
          </w:rPr>
          <w:delText xml:space="preserve">3 </w:delText>
        </w:r>
      </w:del>
      <w:ins w:id="942" w:author="Teh Stand" w:date="2022-06-10T12:43:00Z">
        <w:r w:rsidR="00BE7F49">
          <w:rPr>
            <w:rFonts w:ascii="Arial" w:eastAsia="MS Mincho" w:hAnsi="Arial" w:cs="Arial"/>
            <w:lang w:eastAsia="ja-JP"/>
          </w:rPr>
          <w:t>5-1</w:t>
        </w:r>
        <w:r w:rsidR="00BE7F49" w:rsidRPr="004A70BB">
          <w:rPr>
            <w:rFonts w:ascii="Arial" w:eastAsia="MS Mincho" w:hAnsi="Arial" w:cs="Arial"/>
            <w:lang w:eastAsia="ja-JP"/>
          </w:rPr>
          <w:t xml:space="preserve"> </w:t>
        </w:r>
      </w:ins>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391577E4" w:rsidR="00FC2543" w:rsidRPr="00044DEE" w:rsidRDefault="00FC2543" w:rsidP="00FC2543">
      <w:pPr>
        <w:pStyle w:val="Caption"/>
        <w:spacing w:line="240" w:lineRule="auto"/>
        <w:jc w:val="center"/>
        <w:rPr>
          <w:sz w:val="18"/>
          <w:szCs w:val="18"/>
        </w:rPr>
      </w:pPr>
      <w:r w:rsidRPr="00044DEE">
        <w:rPr>
          <w:sz w:val="18"/>
          <w:szCs w:val="18"/>
        </w:rPr>
        <w:t xml:space="preserve">Table </w:t>
      </w:r>
      <w:del w:id="943" w:author="Teh Stand" w:date="2022-06-10T12:43:00Z">
        <w:r w:rsidRPr="00044DEE" w:rsidDel="00BE7F49">
          <w:rPr>
            <w:sz w:val="18"/>
            <w:szCs w:val="18"/>
          </w:rPr>
          <w:delText xml:space="preserve">3 </w:delText>
        </w:r>
      </w:del>
      <w:ins w:id="944" w:author="Teh Stand" w:date="2022-06-10T12:43:00Z">
        <w:r w:rsidRPr="00044DEE">
          <w:rPr>
            <w:sz w:val="18"/>
            <w:szCs w:val="18"/>
          </w:rPr>
          <w:t xml:space="preserve">5-1 </w:t>
        </w:r>
      </w:ins>
      <w:r w:rsidRPr="00044DEE">
        <w:rPr>
          <w:sz w:val="18"/>
          <w:szCs w:val="18"/>
        </w:rPr>
        <w:t>–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Record Name </w:t>
            </w:r>
            <w:del w:id="945" w:author="Jeff Wootton" w:date="2022-10-25T23:07:00Z">
              <w:r w:rsidRPr="00BE7F49" w:rsidDel="00703037">
                <w:rPr>
                  <w:rFonts w:cs="Arial"/>
                  <w:snapToGrid w:val="0"/>
                  <w:sz w:val="18"/>
                  <w:szCs w:val="18"/>
                  <w:lang w:val="en-US" w:eastAsia="en-US"/>
                </w:rPr>
                <w:delText xml:space="preserve"> </w:delText>
              </w:r>
            </w:del>
            <w:r w:rsidRPr="00BE7F49">
              <w:rPr>
                <w:rFonts w:cs="Arial"/>
                <w:snapToGrid w:val="0"/>
                <w:sz w:val="18"/>
                <w:szCs w:val="18"/>
                <w:lang w:val="en-US" w:eastAsia="en-US"/>
              </w:rPr>
              <w:t>(15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Unit of Measure (4 = Metres)</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1037B22C"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del w:id="946" w:author="Teh Stand" w:date="2022-06-10T12:43:00Z">
        <w:r w:rsidR="000B6B36" w:rsidRPr="004A70BB" w:rsidDel="00BE7F49">
          <w:rPr>
            <w:rFonts w:cs="Arial"/>
          </w:rPr>
          <w:delText xml:space="preserve">4 </w:delText>
        </w:r>
      </w:del>
      <w:ins w:id="947" w:author="Teh Stand" w:date="2022-06-10T12:43:00Z">
        <w:r w:rsidR="00BE7F49">
          <w:rPr>
            <w:rFonts w:cs="Arial"/>
          </w:rPr>
          <w:t>5-2</w:t>
        </w:r>
        <w:r w:rsidR="00BE7F49" w:rsidRPr="004A70BB">
          <w:rPr>
            <w:rFonts w:cs="Arial"/>
          </w:rPr>
          <w:t xml:space="preserve"> </w:t>
        </w:r>
      </w:ins>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0771BF76" w:rsidR="00FC2543" w:rsidRPr="00044DEE" w:rsidRDefault="00FC2543" w:rsidP="00FC2543">
      <w:pPr>
        <w:pStyle w:val="Caption"/>
        <w:spacing w:line="240" w:lineRule="auto"/>
        <w:jc w:val="center"/>
        <w:rPr>
          <w:sz w:val="18"/>
          <w:szCs w:val="18"/>
        </w:rPr>
      </w:pPr>
      <w:r w:rsidRPr="00044DEE">
        <w:rPr>
          <w:sz w:val="18"/>
          <w:szCs w:val="18"/>
        </w:rPr>
        <w:t xml:space="preserve">Table </w:t>
      </w:r>
      <w:del w:id="948" w:author="Teh Stand" w:date="2022-06-10T12:43:00Z">
        <w:r w:rsidRPr="00044DEE" w:rsidDel="00BE7F49">
          <w:rPr>
            <w:sz w:val="18"/>
            <w:szCs w:val="18"/>
          </w:rPr>
          <w:delText xml:space="preserve">4 </w:delText>
        </w:r>
      </w:del>
      <w:ins w:id="949" w:author="Teh Stand" w:date="2022-06-10T12:43:00Z">
        <w:r w:rsidRPr="00044DEE">
          <w:rPr>
            <w:sz w:val="18"/>
            <w:szCs w:val="18"/>
          </w:rPr>
          <w:t xml:space="preserve">5-2 </w:t>
        </w:r>
      </w:ins>
      <w:r w:rsidRPr="00044DEE">
        <w:rPr>
          <w:sz w:val="18"/>
          <w:szCs w:val="18"/>
        </w:rPr>
        <w:t>–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Unit of Measure (4 = Metres)</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950" w:name="_Toc517858859"/>
      <w:bookmarkStart w:id="951" w:name="_Toc519859099"/>
      <w:bookmarkStart w:id="952" w:name="_Toc521495143"/>
      <w:bookmarkStart w:id="953" w:name="_Toc527117756"/>
      <w:bookmarkStart w:id="954" w:name="_Toc527620283"/>
      <w:bookmarkStart w:id="955" w:name="_Toc529974525"/>
      <w:bookmarkStart w:id="956" w:name="_Toc225648327"/>
      <w:bookmarkStart w:id="957" w:name="_Toc439685281"/>
      <w:bookmarkStart w:id="958" w:name="_Toc225065184"/>
      <w:bookmarkStart w:id="959" w:name="_Toc121374444"/>
      <w:bookmarkEnd w:id="950"/>
      <w:bookmarkEnd w:id="951"/>
      <w:bookmarkEnd w:id="952"/>
      <w:bookmarkEnd w:id="953"/>
      <w:bookmarkEnd w:id="954"/>
      <w:bookmarkEnd w:id="955"/>
      <w:r w:rsidRPr="004A70BB">
        <w:t>Data Quality</w:t>
      </w:r>
      <w:bookmarkEnd w:id="956"/>
      <w:bookmarkEnd w:id="957"/>
      <w:bookmarkEnd w:id="958"/>
      <w:bookmarkEnd w:id="959"/>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960" w:name="_Toc439685282"/>
      <w:bookmarkStart w:id="961" w:name="_Toc121374445"/>
      <w:bookmarkStart w:id="962" w:name="_Toc225648328"/>
      <w:bookmarkStart w:id="963" w:name="_Toc225065185"/>
      <w:bookmarkStart w:id="964" w:name="_Toc8629844"/>
      <w:bookmarkStart w:id="965" w:name="_Toc422735435"/>
      <w:bookmarkStart w:id="966" w:name="_Toc8629976"/>
      <w:bookmarkStart w:id="967" w:name="_Toc19077363"/>
      <w:bookmarkStart w:id="968" w:name="_Toc191284893"/>
      <w:r w:rsidRPr="004A70BB">
        <w:t>Introduction</w:t>
      </w:r>
      <w:bookmarkEnd w:id="960"/>
      <w:bookmarkEnd w:id="961"/>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ins w:id="969" w:author="Teh Stand" w:date="2022-06-10T14:42:00Z">
        <w:r w:rsidR="00F42AB4">
          <w:rPr>
            <w:lang w:val="en-US"/>
          </w:rPr>
          <w:t xml:space="preserve">scope for </w:t>
        </w:r>
      </w:ins>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F42AB4">
      <w:pPr>
        <w:numPr>
          <w:ilvl w:val="0"/>
          <w:numId w:val="30"/>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F42AB4">
      <w:pPr>
        <w:numPr>
          <w:ilvl w:val="0"/>
          <w:numId w:val="30"/>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F42AB4">
      <w:pPr>
        <w:numPr>
          <w:ilvl w:val="0"/>
          <w:numId w:val="30"/>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F42AB4">
      <w:pPr>
        <w:numPr>
          <w:ilvl w:val="0"/>
          <w:numId w:val="30"/>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F42AB4">
      <w:pPr>
        <w:numPr>
          <w:ilvl w:val="0"/>
          <w:numId w:val="30"/>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F42AB4">
      <w:pPr>
        <w:numPr>
          <w:ilvl w:val="0"/>
          <w:numId w:val="30"/>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F42AB4">
      <w:pPr>
        <w:numPr>
          <w:ilvl w:val="0"/>
          <w:numId w:val="30"/>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F42AB4">
      <w:pPr>
        <w:numPr>
          <w:ilvl w:val="0"/>
          <w:numId w:val="30"/>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F42AB4">
      <w:pPr>
        <w:numPr>
          <w:ilvl w:val="0"/>
          <w:numId w:val="30"/>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F42AB4">
      <w:pPr>
        <w:numPr>
          <w:ilvl w:val="0"/>
          <w:numId w:val="30"/>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F42AB4">
      <w:pPr>
        <w:numPr>
          <w:ilvl w:val="0"/>
          <w:numId w:val="31"/>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F42AB4">
      <w:pPr>
        <w:numPr>
          <w:ilvl w:val="0"/>
          <w:numId w:val="31"/>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4571E86" w:rsidR="00E73EDF" w:rsidRPr="00F74A0D" w:rsidRDefault="00793F40" w:rsidP="00F42AB4">
      <w:pPr>
        <w:spacing w:after="120" w:line="240" w:lineRule="auto"/>
      </w:pPr>
      <w:r w:rsidRPr="00F74A0D">
        <w:t>F</w:t>
      </w:r>
      <w:r w:rsidR="007653F1" w:rsidRPr="00F74A0D">
        <w:t xml:space="preserve">or S-101 </w:t>
      </w:r>
      <w:r w:rsidRPr="00F74A0D">
        <w:t xml:space="preserve">data quality </w:t>
      </w:r>
      <w:r w:rsidR="007653F1" w:rsidRPr="00F74A0D">
        <w:t>is divided into two parts – data compliance</w:t>
      </w:r>
      <w:r w:rsidR="00513327" w:rsidRPr="00F74A0D">
        <w:t>, usability</w:t>
      </w:r>
      <w:r w:rsidR="007653F1" w:rsidRPr="00F74A0D">
        <w:t xml:space="preserve"> and integrity against all requirements of S-101; and bathymetric data quality.  </w:t>
      </w:r>
    </w:p>
    <w:p w14:paraId="548082F7" w14:textId="58D87230" w:rsidR="00E73EDF" w:rsidRPr="00F74A0D" w:rsidRDefault="007653F1" w:rsidP="00F42AB4">
      <w:pPr>
        <w:pStyle w:val="Heading3"/>
        <w:tabs>
          <w:tab w:val="clear" w:pos="660"/>
          <w:tab w:val="clear" w:pos="880"/>
          <w:tab w:val="left" w:pos="851"/>
        </w:tabs>
        <w:spacing w:before="120" w:after="120" w:line="240" w:lineRule="auto"/>
        <w:ind w:left="851" w:hanging="851"/>
        <w:jc w:val="both"/>
      </w:pPr>
      <w:bookmarkStart w:id="970" w:name="_Toc439685283"/>
      <w:bookmarkStart w:id="971" w:name="_Toc121374446"/>
      <w:r w:rsidRPr="00F74A0D">
        <w:t xml:space="preserve">Data </w:t>
      </w:r>
      <w:r w:rsidR="00FF5200">
        <w:t>c</w:t>
      </w:r>
      <w:r w:rsidRPr="00F74A0D">
        <w:t xml:space="preserve">ompliance and </w:t>
      </w:r>
      <w:bookmarkEnd w:id="970"/>
      <w:r w:rsidR="00FF5200">
        <w:t>u</w:t>
      </w:r>
      <w:r w:rsidR="00C24C01" w:rsidRPr="00F74A0D">
        <w:t>sability</w:t>
      </w:r>
      <w:bookmarkEnd w:id="971"/>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FF5200">
      <w:pPr>
        <w:pStyle w:val="ListParagraph"/>
        <w:numPr>
          <w:ilvl w:val="0"/>
          <w:numId w:val="32"/>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8A7C148" w:rsidR="00513327" w:rsidRPr="00F74A0D" w:rsidRDefault="00600EB6" w:rsidP="00FF5200">
      <w:pPr>
        <w:pStyle w:val="ListParagraph"/>
        <w:numPr>
          <w:ilvl w:val="0"/>
          <w:numId w:val="32"/>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 and</w:t>
      </w:r>
    </w:p>
    <w:p w14:paraId="6E7EA7FE" w14:textId="0EC21898" w:rsidR="00513327" w:rsidRPr="00F74A0D" w:rsidRDefault="00513327" w:rsidP="00FF5200">
      <w:pPr>
        <w:pStyle w:val="ListParagraph"/>
        <w:numPr>
          <w:ilvl w:val="0"/>
          <w:numId w:val="32"/>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972" w:name="_Toc510784300"/>
      <w:bookmarkStart w:id="973" w:name="_Toc510785449"/>
      <w:bookmarkEnd w:id="972"/>
      <w:bookmarkEnd w:id="973"/>
    </w:p>
    <w:p w14:paraId="552BA760" w14:textId="77777777" w:rsidR="00E73EDF" w:rsidRPr="00F74A0D" w:rsidRDefault="007653F1" w:rsidP="004A47EC">
      <w:pPr>
        <w:pStyle w:val="Heading1"/>
        <w:tabs>
          <w:tab w:val="clear" w:pos="400"/>
        </w:tabs>
        <w:spacing w:before="120" w:after="200" w:line="240" w:lineRule="auto"/>
        <w:ind w:left="567" w:hanging="567"/>
      </w:pPr>
      <w:bookmarkStart w:id="974" w:name="_Toc225065206"/>
      <w:bookmarkStart w:id="975" w:name="_Toc225648349"/>
      <w:bookmarkStart w:id="976" w:name="_Toc439685287"/>
      <w:bookmarkStart w:id="977" w:name="_Toc121374447"/>
      <w:bookmarkEnd w:id="962"/>
      <w:bookmarkEnd w:id="963"/>
      <w:bookmarkEnd w:id="964"/>
      <w:bookmarkEnd w:id="965"/>
      <w:bookmarkEnd w:id="966"/>
      <w:bookmarkEnd w:id="967"/>
      <w:bookmarkEnd w:id="968"/>
      <w:r w:rsidRPr="00F74A0D">
        <w:t>Data Capture and Classification</w:t>
      </w:r>
      <w:bookmarkEnd w:id="974"/>
      <w:bookmarkEnd w:id="975"/>
      <w:bookmarkEnd w:id="976"/>
      <w:bookmarkEnd w:id="977"/>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978" w:name="_Toc191284919"/>
      <w:bookmarkStart w:id="979" w:name="_Toc8629863"/>
      <w:bookmarkStart w:id="980" w:name="_Toc19077382"/>
      <w:bookmarkStart w:id="981" w:name="_Toc8629995"/>
      <w:bookmarkStart w:id="982" w:name="_Toc225065208"/>
      <w:bookmarkStart w:id="983" w:name="_Toc439685289"/>
      <w:bookmarkStart w:id="984" w:name="_Toc225648351"/>
      <w:bookmarkStart w:id="985" w:name="_Toc121374448"/>
      <w:bookmarkEnd w:id="978"/>
      <w:bookmarkEnd w:id="979"/>
      <w:bookmarkEnd w:id="980"/>
      <w:bookmarkEnd w:id="981"/>
      <w:r w:rsidRPr="00F74A0D">
        <w:t>Maintenance</w:t>
      </w:r>
      <w:bookmarkEnd w:id="982"/>
      <w:bookmarkEnd w:id="983"/>
      <w:bookmarkEnd w:id="984"/>
      <w:bookmarkEnd w:id="985"/>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986" w:name="_Toc439685290"/>
      <w:bookmarkStart w:id="987" w:name="_Toc121374449"/>
      <w:r w:rsidRPr="00F74A0D">
        <w:t>Introduction</w:t>
      </w:r>
      <w:bookmarkEnd w:id="986"/>
      <w:bookmarkEnd w:id="987"/>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988" w:name="_Toc439685291"/>
      <w:bookmarkStart w:id="989" w:name="_Toc121374450"/>
      <w:r w:rsidRPr="00F74A0D">
        <w:t xml:space="preserve">Maintenance and </w:t>
      </w:r>
      <w:r w:rsidR="00636ED5">
        <w:t>u</w:t>
      </w:r>
      <w:r w:rsidRPr="00F74A0D">
        <w:t xml:space="preserve">pdate </w:t>
      </w:r>
      <w:r w:rsidR="00636ED5">
        <w:t>f</w:t>
      </w:r>
      <w:r w:rsidRPr="00F74A0D">
        <w:t>requency</w:t>
      </w:r>
      <w:bookmarkEnd w:id="988"/>
      <w:bookmarkEnd w:id="989"/>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4EBEC5BF" w:rsidR="00E73EDF" w:rsidRPr="00F74A0D" w:rsidRDefault="007653F1" w:rsidP="00975677">
      <w:pPr>
        <w:pStyle w:val="Heading2"/>
        <w:tabs>
          <w:tab w:val="clear" w:pos="540"/>
        </w:tabs>
        <w:spacing w:before="120" w:after="200" w:line="240" w:lineRule="auto"/>
        <w:ind w:left="709" w:hanging="709"/>
      </w:pPr>
      <w:bookmarkStart w:id="990" w:name="_Toc439685292"/>
      <w:bookmarkStart w:id="991" w:name="_Toc121374451"/>
      <w:r w:rsidRPr="00F74A0D">
        <w:t xml:space="preserve">Data </w:t>
      </w:r>
      <w:del w:id="992" w:author="Jeff Wootton" w:date="2022-10-11T04:28:00Z">
        <w:r w:rsidRPr="00F74A0D" w:rsidDel="00D24503">
          <w:delText>Source</w:delText>
        </w:r>
      </w:del>
      <w:bookmarkEnd w:id="990"/>
      <w:ins w:id="993" w:author="Jeff Wootton" w:date="2022-10-11T04:28:00Z">
        <w:r w:rsidR="00D24503">
          <w:t>s</w:t>
        </w:r>
        <w:r w:rsidR="00D24503" w:rsidRPr="00F74A0D">
          <w:t>ource</w:t>
        </w:r>
      </w:ins>
      <w:bookmarkEnd w:id="991"/>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7E738E5A" w:rsidR="00E73EDF" w:rsidRPr="00F74A0D" w:rsidRDefault="007653F1" w:rsidP="00975677">
      <w:pPr>
        <w:pStyle w:val="Heading2"/>
        <w:tabs>
          <w:tab w:val="clear" w:pos="540"/>
        </w:tabs>
        <w:spacing w:before="120" w:after="200" w:line="240" w:lineRule="auto"/>
        <w:ind w:left="709" w:hanging="709"/>
      </w:pPr>
      <w:bookmarkStart w:id="994" w:name="_Toc439685293"/>
      <w:bookmarkStart w:id="995" w:name="_Toc121374452"/>
      <w:r w:rsidRPr="00F74A0D">
        <w:t xml:space="preserve">Production </w:t>
      </w:r>
      <w:del w:id="996" w:author="Jeff Wootton" w:date="2022-10-11T04:29:00Z">
        <w:r w:rsidRPr="00F74A0D" w:rsidDel="00D24503">
          <w:delText>Process</w:delText>
        </w:r>
      </w:del>
      <w:bookmarkEnd w:id="994"/>
      <w:ins w:id="997" w:author="Jeff Wootton" w:date="2022-10-11T04:29:00Z">
        <w:r w:rsidR="00D24503">
          <w:t>p</w:t>
        </w:r>
        <w:r w:rsidR="00D24503" w:rsidRPr="00F74A0D">
          <w:t>rocess</w:t>
        </w:r>
      </w:ins>
      <w:bookmarkEnd w:id="995"/>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998" w:name="_Toc510785459"/>
      <w:bookmarkStart w:id="999" w:name="_Toc510784310"/>
      <w:bookmarkStart w:id="1000" w:name="_Toc439685294"/>
      <w:bookmarkStart w:id="1001" w:name="_Toc121374453"/>
      <w:bookmarkEnd w:id="998"/>
      <w:bookmarkEnd w:id="999"/>
      <w:r w:rsidRPr="003F76E9">
        <w:rPr>
          <w:lang w:val="en-AU"/>
        </w:rPr>
        <w:t xml:space="preserve">Feature and Portrayal Catalogue </w:t>
      </w:r>
      <w:r w:rsidR="00975677">
        <w:rPr>
          <w:lang w:val="en-AU"/>
        </w:rPr>
        <w:t>m</w:t>
      </w:r>
      <w:r w:rsidRPr="003F76E9">
        <w:rPr>
          <w:lang w:val="en-AU"/>
        </w:rPr>
        <w:t>anagement</w:t>
      </w:r>
      <w:bookmarkEnd w:id="1000"/>
      <w:bookmarkEnd w:id="1001"/>
    </w:p>
    <w:p w14:paraId="25E9A509" w14:textId="7EC49026"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ins w:id="1002" w:author="Jeff Wootton" w:date="2022-12-05T03:59:00Z">
        <w:r w:rsidR="00AD7D2D">
          <w:rPr>
            <w:lang w:val="en-AU"/>
          </w:rPr>
          <w:t>/or</w:t>
        </w:r>
      </w:ins>
      <w:r w:rsidRPr="003F76E9">
        <w:rPr>
          <w:lang w:val="en-AU"/>
        </w:rPr>
        <w:t xml:space="preserve"> </w:t>
      </w:r>
      <w:r w:rsidR="0012488D" w:rsidRPr="003F76E9">
        <w:rPr>
          <w:lang w:val="en-AU"/>
        </w:rPr>
        <w:t xml:space="preserve">Portrayal Catalogue </w:t>
      </w:r>
      <w:del w:id="1003" w:author="Jeff Wootton" w:date="2022-12-05T03:59:00Z">
        <w:r w:rsidR="00FA6483" w:rsidDel="00AD7D2D">
          <w:rPr>
            <w:lang w:val="en-AU"/>
          </w:rPr>
          <w:delText xml:space="preserve">will </w:delText>
        </w:r>
      </w:del>
      <w:ins w:id="1004" w:author="Jeff Wootton" w:date="2022-12-05T03:59:00Z">
        <w:r w:rsidR="00AD7D2D">
          <w:rPr>
            <w:lang w:val="en-AU"/>
          </w:rPr>
          <w:t>ma</w:t>
        </w:r>
      </w:ins>
      <w:ins w:id="1005" w:author="Jeff Wootton" w:date="2022-12-05T04:00:00Z">
        <w:r w:rsidR="00AD7D2D">
          <w:rPr>
            <w:lang w:val="en-AU"/>
          </w:rPr>
          <w:t>y</w:t>
        </w:r>
      </w:ins>
      <w:ins w:id="1006" w:author="Jeff Wootton" w:date="2022-12-05T03:59:00Z">
        <w:r w:rsidR="00AD7D2D">
          <w:rPr>
            <w:lang w:val="en-AU"/>
          </w:rPr>
          <w:t xml:space="preserve"> </w:t>
        </w:r>
      </w:ins>
      <w:r w:rsidR="00FA6483">
        <w:rPr>
          <w:lang w:val="en-AU"/>
        </w:rPr>
        <w:t xml:space="preserve">be released. </w:t>
      </w:r>
      <w:r w:rsidRPr="003F76E9">
        <w:rPr>
          <w:lang w:val="en-AU"/>
        </w:rPr>
        <w:t>The</w:t>
      </w:r>
      <w:ins w:id="1007" w:author="Jeff Wootton" w:date="2022-12-05T03:58:00Z">
        <w:r w:rsidR="00AD7D2D">
          <w:rPr>
            <w:lang w:val="en-AU"/>
          </w:rPr>
          <w:t xml:space="preserve"> management of Feature and Portrayal Catalogues in</w:t>
        </w:r>
      </w:ins>
      <w:r w:rsidRPr="003F76E9">
        <w:rPr>
          <w:lang w:val="en-AU"/>
        </w:rPr>
        <w:t xml:space="preserve"> end user system</w:t>
      </w:r>
      <w:ins w:id="1008" w:author="Jeff Wootton" w:date="2022-12-05T03:59:00Z">
        <w:r w:rsidR="00AD7D2D">
          <w:rPr>
            <w:lang w:val="en-AU"/>
          </w:rPr>
          <w:t>s</w:t>
        </w:r>
      </w:ins>
      <w:r w:rsidRPr="003F76E9">
        <w:rPr>
          <w:lang w:val="en-AU"/>
        </w:rPr>
        <w:t xml:space="preserve"> </w:t>
      </w:r>
      <w:del w:id="1009" w:author="Jeff Wootton" w:date="2022-12-05T04:00:00Z">
        <w:r w:rsidRPr="003F76E9" w:rsidDel="00AD7D2D">
          <w:rPr>
            <w:lang w:val="en-AU"/>
          </w:rPr>
          <w:delText xml:space="preserve">must be able to manage datasets and their </w:delText>
        </w:r>
        <w:r w:rsidR="00275B1C" w:rsidRPr="003F76E9" w:rsidDel="00AD7D2D">
          <w:rPr>
            <w:lang w:val="en-AU"/>
          </w:rPr>
          <w:delText xml:space="preserve">corresponding </w:delText>
        </w:r>
        <w:r w:rsidR="00FA6483" w:rsidDel="00AD7D2D">
          <w:rPr>
            <w:lang w:val="en-AU"/>
          </w:rPr>
          <w:delText>C</w:delText>
        </w:r>
        <w:r w:rsidRPr="003F76E9" w:rsidDel="00AD7D2D">
          <w:rPr>
            <w:lang w:val="en-AU"/>
          </w:rPr>
          <w:delText>atalogues that are created using different versions of the S-101 Product Specification</w:delText>
        </w:r>
      </w:del>
      <w:ins w:id="1010" w:author="Jeff Wootton" w:date="2022-12-05T04:00:00Z">
        <w:r w:rsidR="00AD7D2D">
          <w:rPr>
            <w:lang w:val="en-AU"/>
          </w:rPr>
          <w:t xml:space="preserve">is described in IHO Publication S-98 – </w:t>
        </w:r>
        <w:r w:rsidR="00AD7D2D">
          <w:rPr>
            <w:i/>
            <w:iCs/>
            <w:lang w:val="en-AU"/>
          </w:rPr>
          <w:t xml:space="preserve">Data Product Interoperability in S-100 </w:t>
        </w:r>
      </w:ins>
      <w:ins w:id="1011" w:author="Jeff Wootton" w:date="2022-12-05T04:01:00Z">
        <w:r w:rsidR="00AD7D2D">
          <w:rPr>
            <w:i/>
            <w:iCs/>
            <w:lang w:val="en-AU"/>
          </w:rPr>
          <w:t>Navigation Systems</w:t>
        </w:r>
      </w:ins>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1012" w:name="_Toc225065220"/>
      <w:bookmarkStart w:id="1013" w:name="_Toc439685295"/>
      <w:bookmarkStart w:id="1014" w:name="_Toc225648363"/>
      <w:bookmarkStart w:id="1015" w:name="_Toc121374454"/>
      <w:r w:rsidRPr="003F76E9">
        <w:t>Portrayal</w:t>
      </w:r>
      <w:bookmarkEnd w:id="1012"/>
      <w:bookmarkEnd w:id="1013"/>
      <w:bookmarkEnd w:id="1014"/>
      <w:bookmarkEnd w:id="1015"/>
    </w:p>
    <w:p w14:paraId="26AF6290" w14:textId="77777777" w:rsidR="00E73EDF" w:rsidRPr="003F76E9" w:rsidRDefault="007653F1" w:rsidP="00750665">
      <w:pPr>
        <w:pStyle w:val="Heading2"/>
        <w:tabs>
          <w:tab w:val="clear" w:pos="540"/>
        </w:tabs>
        <w:spacing w:before="120" w:after="200" w:line="240" w:lineRule="auto"/>
        <w:ind w:left="709" w:hanging="709"/>
      </w:pPr>
      <w:bookmarkStart w:id="1016" w:name="_Toc439685296"/>
      <w:bookmarkStart w:id="1017" w:name="_Toc121374455"/>
      <w:r w:rsidRPr="003F76E9">
        <w:t>Introduction</w:t>
      </w:r>
      <w:bookmarkEnd w:id="1016"/>
      <w:bookmarkEnd w:id="1017"/>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750665">
      <w:pPr>
        <w:numPr>
          <w:ilvl w:val="0"/>
          <w:numId w:val="16"/>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1018" w:name="_Toc439685297"/>
      <w:bookmarkStart w:id="1019" w:name="_Toc121374456"/>
      <w:r w:rsidRPr="003F76E9">
        <w:t>Portrayal Catalogue</w:t>
      </w:r>
      <w:bookmarkEnd w:id="1018"/>
      <w:bookmarkEnd w:id="1019"/>
    </w:p>
    <w:p w14:paraId="691D8645" w14:textId="616007DC" w:rsidR="00235F26" w:rsidRDefault="00235F26" w:rsidP="002D60A8">
      <w:pPr>
        <w:spacing w:after="120" w:line="240" w:lineRule="auto"/>
      </w:pPr>
      <w:r w:rsidRPr="003F76E9">
        <w:t xml:space="preserve">Citation information for the Portrayal Catalogue is provided in Table </w:t>
      </w:r>
      <w:del w:id="1020" w:author="Teh Stand" w:date="2022-06-10T15:18:00Z">
        <w:r w:rsidRPr="003F76E9" w:rsidDel="002D60A8">
          <w:delText xml:space="preserve">5 </w:delText>
        </w:r>
      </w:del>
      <w:ins w:id="1021" w:author="Teh Stand" w:date="2022-06-10T15:18:00Z">
        <w:r w:rsidR="002D60A8">
          <w:t>9-1</w:t>
        </w:r>
        <w:r w:rsidR="002D60A8" w:rsidRPr="003F76E9">
          <w:t xml:space="preserve"> </w:t>
        </w:r>
      </w:ins>
      <w:r w:rsidRPr="003F76E9">
        <w:t>below.</w:t>
      </w:r>
    </w:p>
    <w:p w14:paraId="3C1A66E0" w14:textId="17116544" w:rsidR="002D60A8" w:rsidRPr="004814D2" w:rsidRDefault="002D60A8" w:rsidP="002D60A8">
      <w:pPr>
        <w:pStyle w:val="Caption"/>
        <w:spacing w:line="240" w:lineRule="auto"/>
        <w:jc w:val="center"/>
        <w:rPr>
          <w:sz w:val="18"/>
          <w:szCs w:val="18"/>
        </w:rPr>
      </w:pPr>
      <w:r w:rsidRPr="004814D2">
        <w:rPr>
          <w:sz w:val="18"/>
          <w:szCs w:val="18"/>
        </w:rPr>
        <w:t xml:space="preserve">Table </w:t>
      </w:r>
      <w:del w:id="1022" w:author="Teh Stand" w:date="2022-06-10T15:19:00Z">
        <w:r w:rsidRPr="004814D2" w:rsidDel="002D60A8">
          <w:rPr>
            <w:sz w:val="18"/>
            <w:szCs w:val="18"/>
          </w:rPr>
          <w:delText xml:space="preserve">5 </w:delText>
        </w:r>
      </w:del>
      <w:ins w:id="1023" w:author="Teh Stand" w:date="2022-06-10T15:19:00Z">
        <w:r w:rsidRPr="004814D2">
          <w:rPr>
            <w:sz w:val="18"/>
            <w:szCs w:val="18"/>
          </w:rPr>
          <w:t xml:space="preserve">9-1 </w:t>
        </w:r>
      </w:ins>
      <w:r w:rsidRPr="004814D2">
        <w:rPr>
          <w:sz w:val="18"/>
          <w:szCs w:val="18"/>
        </w:rPr>
        <w:t>–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r w:rsidRPr="002D60A8">
              <w:rPr>
                <w:rFonts w:cs="Arial"/>
                <w:sz w:val="18"/>
                <w:szCs w:val="18"/>
              </w:rPr>
              <w:t>CI_Citation</w:t>
            </w:r>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2B02B507" w14:textId="428E82A0" w:rsidR="002B17B1" w:rsidRPr="002D60A8" w:rsidRDefault="002B17B1" w:rsidP="002233B4">
            <w:pPr>
              <w:spacing w:before="60" w:after="60" w:line="240" w:lineRule="auto"/>
              <w:rPr>
                <w:rFonts w:cs="Arial"/>
                <w:sz w:val="18"/>
                <w:szCs w:val="18"/>
              </w:rPr>
            </w:pPr>
            <w:del w:id="1024" w:author="Teh Stand" w:date="2022-06-10T15:21:00Z">
              <w:r w:rsidRPr="002D60A8" w:rsidDel="002233B4">
                <w:rPr>
                  <w:rFonts w:cs="Arial"/>
                  <w:sz w:val="18"/>
                  <w:szCs w:val="18"/>
                </w:rPr>
                <w:delText>2018</w:delText>
              </w:r>
            </w:del>
            <w:ins w:id="1025" w:author="Teh Stand" w:date="2022-06-10T15:21:00Z">
              <w:r w:rsidR="002233B4" w:rsidRPr="002D60A8">
                <w:rPr>
                  <w:rFonts w:cs="Arial"/>
                  <w:sz w:val="18"/>
                  <w:szCs w:val="18"/>
                </w:rPr>
                <w:t>20</w:t>
              </w:r>
              <w:r w:rsidR="002233B4">
                <w:rPr>
                  <w:rFonts w:cs="Arial"/>
                  <w:sz w:val="18"/>
                  <w:szCs w:val="18"/>
                </w:rPr>
                <w:t>22</w:t>
              </w:r>
            </w:ins>
            <w:r w:rsidRPr="002D60A8">
              <w:rPr>
                <w:rFonts w:cs="Arial"/>
                <w:sz w:val="18"/>
                <w:szCs w:val="18"/>
              </w:rPr>
              <w:t>-</w:t>
            </w:r>
            <w:del w:id="1026" w:author="Teh Stand" w:date="2022-06-10T15:22:00Z">
              <w:r w:rsidRPr="00102CF0" w:rsidDel="002233B4">
                <w:rPr>
                  <w:rFonts w:cs="Arial"/>
                  <w:color w:val="FF0000"/>
                  <w:sz w:val="18"/>
                  <w:szCs w:val="18"/>
                </w:rPr>
                <w:delText>12</w:delText>
              </w:r>
            </w:del>
            <w:ins w:id="1027" w:author="Teh Stand" w:date="2022-06-10T15:22:00Z">
              <w:r w:rsidR="002233B4">
                <w:rPr>
                  <w:rFonts w:cs="Arial"/>
                  <w:color w:val="FF0000"/>
                  <w:sz w:val="18"/>
                  <w:szCs w:val="18"/>
                </w:rPr>
                <w:t>xx</w:t>
              </w:r>
            </w:ins>
            <w:r w:rsidRPr="002D60A8">
              <w:rPr>
                <w:rFonts w:cs="Arial"/>
                <w:sz w:val="18"/>
                <w:szCs w:val="18"/>
              </w:rPr>
              <w:t>-</w:t>
            </w:r>
            <w:del w:id="1028" w:author="Teh Stand" w:date="2022-06-10T15:22:00Z">
              <w:r w:rsidRPr="00102CF0" w:rsidDel="002233B4">
                <w:rPr>
                  <w:rFonts w:cs="Arial"/>
                  <w:color w:val="FF0000"/>
                  <w:sz w:val="18"/>
                  <w:szCs w:val="18"/>
                </w:rPr>
                <w:delText>31</w:delText>
              </w:r>
              <w:r w:rsidRPr="002D60A8" w:rsidDel="002233B4">
                <w:rPr>
                  <w:rFonts w:cs="Arial"/>
                  <w:sz w:val="18"/>
                  <w:szCs w:val="18"/>
                </w:rPr>
                <w:delText>T00</w:delText>
              </w:r>
            </w:del>
            <w:ins w:id="1029" w:author="Teh Stand" w:date="2022-06-10T15:22:00Z">
              <w:r w:rsidR="002233B4">
                <w:rPr>
                  <w:rFonts w:cs="Arial"/>
                  <w:color w:val="FF0000"/>
                  <w:sz w:val="18"/>
                  <w:szCs w:val="18"/>
                </w:rPr>
                <w:t>xx</w:t>
              </w:r>
              <w:r w:rsidR="002233B4" w:rsidRPr="002D60A8">
                <w:rPr>
                  <w:rFonts w:cs="Arial"/>
                  <w:sz w:val="18"/>
                  <w:szCs w:val="18"/>
                </w:rPr>
                <w:t>T00</w:t>
              </w:r>
            </w:ins>
            <w:r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dateType</w:t>
            </w:r>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r w:rsidRPr="002D60A8">
              <w:rPr>
                <w:rFonts w:cs="Arial"/>
                <w:sz w:val="18"/>
                <w:szCs w:val="18"/>
              </w:rPr>
              <w:t>CI_DateTypeCode (ISO codelist)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64DC49B" w14:textId="4371EB33" w:rsidR="002B17B1" w:rsidRPr="002D60A8" w:rsidRDefault="002B17B1" w:rsidP="002233B4">
            <w:pPr>
              <w:spacing w:before="60" w:after="60" w:line="240" w:lineRule="auto"/>
              <w:rPr>
                <w:rFonts w:cs="Arial"/>
                <w:sz w:val="18"/>
                <w:szCs w:val="18"/>
              </w:rPr>
            </w:pPr>
            <w:r w:rsidRPr="002D60A8">
              <w:rPr>
                <w:rFonts w:cs="Arial"/>
                <w:sz w:val="18"/>
                <w:szCs w:val="18"/>
              </w:rPr>
              <w:t>1.</w:t>
            </w:r>
            <w:del w:id="1030" w:author="Teh Stand" w:date="2022-06-10T15:22:00Z">
              <w:r w:rsidRPr="002D60A8" w:rsidDel="002233B4">
                <w:rPr>
                  <w:rFonts w:cs="Arial"/>
                  <w:sz w:val="18"/>
                  <w:szCs w:val="18"/>
                </w:rPr>
                <w:delText>0</w:delText>
              </w:r>
            </w:del>
            <w:ins w:id="1031" w:author="Teh Stand" w:date="2022-06-10T15:22:00Z">
              <w:r w:rsidR="002233B4">
                <w:rPr>
                  <w:rFonts w:cs="Arial"/>
                  <w:sz w:val="18"/>
                  <w:szCs w:val="18"/>
                </w:rPr>
                <w:t>1</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editionDate</w:t>
            </w:r>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r w:rsidRPr="002D60A8">
              <w:rPr>
                <w:rFonts w:cs="Arial"/>
                <w:sz w:val="18"/>
                <w:szCs w:val="18"/>
              </w:rPr>
              <w:t>DateTime</w:t>
            </w:r>
          </w:p>
        </w:tc>
        <w:tc>
          <w:tcPr>
            <w:tcW w:w="4560" w:type="dxa"/>
            <w:tcBorders>
              <w:top w:val="single" w:sz="4" w:space="0" w:color="auto"/>
              <w:bottom w:val="single" w:sz="4" w:space="0" w:color="auto"/>
            </w:tcBorders>
          </w:tcPr>
          <w:p w14:paraId="371F95E3" w14:textId="25B6FEF2" w:rsidR="002B17B1" w:rsidRPr="002D60A8" w:rsidRDefault="002B17B1" w:rsidP="002233B4">
            <w:pPr>
              <w:spacing w:before="60" w:after="60" w:line="240" w:lineRule="auto"/>
              <w:rPr>
                <w:rFonts w:cs="Arial"/>
                <w:sz w:val="18"/>
                <w:szCs w:val="18"/>
              </w:rPr>
            </w:pPr>
            <w:del w:id="1032" w:author="Teh Stand" w:date="2022-06-10T15:22:00Z">
              <w:r w:rsidRPr="002D60A8" w:rsidDel="002233B4">
                <w:rPr>
                  <w:rFonts w:cs="Arial"/>
                  <w:sz w:val="18"/>
                  <w:szCs w:val="18"/>
                </w:rPr>
                <w:delText>2018</w:delText>
              </w:r>
            </w:del>
            <w:ins w:id="1033" w:author="Teh Stand" w:date="2022-06-10T15:22:00Z">
              <w:r w:rsidR="002233B4" w:rsidRPr="002D60A8">
                <w:rPr>
                  <w:rFonts w:cs="Arial"/>
                  <w:sz w:val="18"/>
                  <w:szCs w:val="18"/>
                </w:rPr>
                <w:t>20</w:t>
              </w:r>
              <w:r w:rsidR="002233B4">
                <w:rPr>
                  <w:rFonts w:cs="Arial"/>
                  <w:sz w:val="18"/>
                  <w:szCs w:val="18"/>
                </w:rPr>
                <w:t>22</w:t>
              </w:r>
            </w:ins>
            <w:r w:rsidRPr="002D60A8">
              <w:rPr>
                <w:rFonts w:cs="Arial"/>
                <w:sz w:val="18"/>
                <w:szCs w:val="18"/>
              </w:rPr>
              <w:t>-</w:t>
            </w:r>
            <w:del w:id="1034" w:author="Teh Stand" w:date="2022-06-10T15:22:00Z">
              <w:r w:rsidRPr="002233B4" w:rsidDel="002233B4">
                <w:rPr>
                  <w:rFonts w:cs="Arial"/>
                  <w:color w:val="FF0000"/>
                  <w:sz w:val="18"/>
                  <w:szCs w:val="18"/>
                  <w:rPrChange w:id="1035" w:author="Teh Stand" w:date="2022-06-10T15:22:00Z">
                    <w:rPr>
                      <w:rFonts w:cs="Arial"/>
                      <w:sz w:val="18"/>
                      <w:szCs w:val="18"/>
                    </w:rPr>
                  </w:rPrChange>
                </w:rPr>
                <w:delText>12</w:delText>
              </w:r>
            </w:del>
            <w:ins w:id="1036" w:author="Teh Stand" w:date="2022-06-10T15:22:00Z">
              <w:r w:rsidR="002233B4">
                <w:rPr>
                  <w:rFonts w:cs="Arial"/>
                  <w:color w:val="FF0000"/>
                  <w:sz w:val="18"/>
                  <w:szCs w:val="18"/>
                </w:rPr>
                <w:t>xx</w:t>
              </w:r>
            </w:ins>
            <w:r w:rsidRPr="002D60A8">
              <w:rPr>
                <w:rFonts w:cs="Arial"/>
                <w:sz w:val="18"/>
                <w:szCs w:val="18"/>
              </w:rPr>
              <w:t>-</w:t>
            </w:r>
            <w:del w:id="1037" w:author="Teh Stand" w:date="2022-06-10T15:22:00Z">
              <w:r w:rsidRPr="00102CF0" w:rsidDel="002233B4">
                <w:rPr>
                  <w:rFonts w:cs="Arial"/>
                  <w:color w:val="FF0000"/>
                  <w:sz w:val="18"/>
                  <w:szCs w:val="18"/>
                </w:rPr>
                <w:delText>31</w:delText>
              </w:r>
              <w:r w:rsidRPr="002D60A8" w:rsidDel="002233B4">
                <w:rPr>
                  <w:rFonts w:cs="Arial"/>
                  <w:sz w:val="18"/>
                  <w:szCs w:val="18"/>
                </w:rPr>
                <w:delText>T00</w:delText>
              </w:r>
            </w:del>
            <w:ins w:id="1038" w:author="Teh Stand" w:date="2022-06-10T15:22:00Z">
              <w:r w:rsidR="002233B4">
                <w:rPr>
                  <w:rFonts w:cs="Arial"/>
                  <w:color w:val="FF0000"/>
                  <w:sz w:val="18"/>
                  <w:szCs w:val="18"/>
                </w:rPr>
                <w:t>xx</w:t>
              </w:r>
              <w:r w:rsidR="002233B4" w:rsidRPr="002D60A8">
                <w:rPr>
                  <w:rFonts w:cs="Arial"/>
                  <w:sz w:val="18"/>
                  <w:szCs w:val="18"/>
                </w:rPr>
                <w:t>T00</w:t>
              </w:r>
            </w:ins>
            <w:r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citedResponsibleParty</w:t>
            </w:r>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r w:rsidRPr="002D60A8">
              <w:rPr>
                <w:rFonts w:cs="Arial"/>
                <w:sz w:val="18"/>
                <w:szCs w:val="18"/>
              </w:rPr>
              <w:t>CI_Responsibility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2D60A8">
            <w:pPr>
              <w:spacing w:before="60" w:after="60" w:line="240" w:lineRule="auto"/>
              <w:rPr>
                <w:rFonts w:cs="Arial"/>
                <w:sz w:val="18"/>
                <w:szCs w:val="18"/>
              </w:rPr>
            </w:pPr>
            <w:r w:rsidRPr="002D60A8">
              <w:rPr>
                <w:rFonts w:cs="Arial"/>
                <w:sz w:val="18"/>
                <w:szCs w:val="18"/>
              </w:rPr>
              <w:t>CI_RoleCode (ISO codelist)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r w:rsidRPr="002D60A8">
              <w:rPr>
                <w:rFonts w:cs="Arial"/>
                <w:sz w:val="18"/>
                <w:szCs w:val="18"/>
              </w:rPr>
              <w:t>CI_Organisation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otherCitationDetails</w:t>
            </w:r>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onlineResource</w:t>
            </w:r>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r w:rsidRPr="002D60A8">
              <w:rPr>
                <w:rFonts w:cs="Arial"/>
                <w:sz w:val="18"/>
                <w:szCs w:val="18"/>
              </w:rPr>
              <w:t>CI_OnlineResource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 (URL)</w:t>
            </w:r>
          </w:p>
        </w:tc>
        <w:tc>
          <w:tcPr>
            <w:tcW w:w="4560" w:type="dxa"/>
            <w:tcBorders>
              <w:top w:val="single" w:sz="4" w:space="0" w:color="auto"/>
              <w:bottom w:val="single" w:sz="4" w:space="0" w:color="auto"/>
            </w:tcBorders>
          </w:tcPr>
          <w:p w14:paraId="0931DB43" w14:textId="4C760DF7" w:rsidR="002B17B1" w:rsidRPr="002D60A8" w:rsidRDefault="00EE1331" w:rsidP="002233B4">
            <w:pPr>
              <w:spacing w:before="60" w:after="60" w:line="240" w:lineRule="auto"/>
              <w:rPr>
                <w:rFonts w:cs="Arial"/>
                <w:sz w:val="18"/>
                <w:szCs w:val="18"/>
              </w:rPr>
            </w:pPr>
            <w:hyperlink r:id="rId56"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r w:rsidRPr="002D60A8">
              <w:rPr>
                <w:rFonts w:cs="Arial"/>
                <w:sz w:val="18"/>
                <w:szCs w:val="18"/>
              </w:rPr>
              <w:t>CharacterString</w:t>
            </w:r>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B30DD0">
      <w:pPr>
        <w:pStyle w:val="ListParagraph1"/>
        <w:numPr>
          <w:ilvl w:val="0"/>
          <w:numId w:val="17"/>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B30DD0">
      <w:pPr>
        <w:pStyle w:val="ListParagraph1"/>
        <w:numPr>
          <w:ilvl w:val="0"/>
          <w:numId w:val="17"/>
        </w:numPr>
        <w:spacing w:after="120" w:line="240" w:lineRule="auto"/>
        <w:ind w:left="567" w:hanging="283"/>
        <w:rPr>
          <w:lang w:eastAsia="en-US"/>
        </w:rPr>
      </w:pPr>
      <w:r w:rsidRPr="00177DE2">
        <w:rPr>
          <w:lang w:eastAsia="en-US"/>
        </w:rPr>
        <w:t xml:space="preserve">Set of </w:t>
      </w:r>
      <w:r w:rsidR="00E8286A" w:rsidRPr="00177DE2">
        <w:t>pixmaps,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ins w:id="1039" w:author="Jeff Wootton" w:date="2022-10-26T00:22:00Z">
        <w:r w:rsidR="00D34F16">
          <w:rPr>
            <w:lang w:eastAsia="en-US"/>
          </w:rPr>
          <w:t>, clause 9-13</w:t>
        </w:r>
      </w:ins>
      <w:r w:rsidRPr="00177DE2">
        <w:rPr>
          <w:lang w:eastAsia="en-US"/>
        </w:rPr>
        <w:t>.</w:t>
      </w:r>
    </w:p>
    <w:p w14:paraId="046EFA8C" w14:textId="1D7B280A" w:rsidR="00E73EDF" w:rsidRPr="00177DE2" w:rsidDel="00A415DA" w:rsidRDefault="007653F1">
      <w:pPr>
        <w:spacing w:after="120" w:line="240" w:lineRule="auto"/>
        <w:rPr>
          <w:del w:id="1040" w:author="Jeff Wootton" w:date="2022-10-26T00:11:00Z"/>
          <w:rFonts w:cs="Arial"/>
        </w:rPr>
      </w:pPr>
      <w:r w:rsidRPr="00177DE2">
        <w:rPr>
          <w:rFonts w:cs="Arial"/>
        </w:rPr>
        <w:t xml:space="preserve">The S-101 Portrayal Catalogue </w:t>
      </w:r>
      <w:del w:id="1041" w:author="Jeff Wootton" w:date="2022-10-26T00:23:00Z">
        <w:r w:rsidRPr="00177DE2" w:rsidDel="00D34F16">
          <w:rPr>
            <w:rFonts w:cs="Arial"/>
          </w:rPr>
          <w:delText>will be</w:delText>
        </w:r>
      </w:del>
      <w:ins w:id="1042" w:author="Jeff Wootton" w:date="2022-10-26T00:23:00Z">
        <w:r w:rsidR="00D34F16">
          <w:rPr>
            <w:rFonts w:cs="Arial"/>
          </w:rPr>
          <w:t>is</w:t>
        </w:r>
      </w:ins>
      <w:r w:rsidRPr="00177DE2">
        <w:rPr>
          <w:rFonts w:cs="Arial"/>
        </w:rPr>
        <w:t xml:space="preserve"> available in an XML document which conforms to the S-100 XML Portrayal Catalogue Schema</w:t>
      </w:r>
      <w:ins w:id="1043" w:author="Jeff Wootton" w:date="2022-10-26T00:23:00Z">
        <w:r w:rsidR="00D34F16">
          <w:rPr>
            <w:rFonts w:cs="Arial"/>
          </w:rPr>
          <w:t xml:space="preserve">. The </w:t>
        </w:r>
      </w:ins>
      <w:ins w:id="1044" w:author="Jeff Wootton" w:date="2022-10-26T00:24:00Z">
        <w:r w:rsidR="004814D2">
          <w:rPr>
            <w:rFonts w:cs="Arial"/>
          </w:rPr>
          <w:t>structure</w:t>
        </w:r>
      </w:ins>
      <w:ins w:id="1045" w:author="Jeff Wootton" w:date="2022-10-26T00:23:00Z">
        <w:r w:rsidR="00D34F16">
          <w:rPr>
            <w:rFonts w:cs="Arial"/>
          </w:rPr>
          <w:t xml:space="preserve"> for the Portrayal Catalogue is described in S-100 Part 9, clause </w:t>
        </w:r>
      </w:ins>
      <w:ins w:id="1046" w:author="Jeff Wootton" w:date="2022-10-26T00:24:00Z">
        <w:r w:rsidR="004814D2">
          <w:rPr>
            <w:rFonts w:cs="Arial"/>
          </w:rPr>
          <w:t>9-13.2</w:t>
        </w:r>
      </w:ins>
      <w:ins w:id="1047" w:author="Jeff Wootton" w:date="2022-10-26T00:11:00Z">
        <w:r w:rsidR="00A415DA">
          <w:rPr>
            <w:rFonts w:cs="Arial"/>
          </w:rPr>
          <w:t>.</w:t>
        </w:r>
      </w:ins>
      <w:ins w:id="1048" w:author="Jeff Wootton" w:date="2022-10-26T00:23:00Z">
        <w:r w:rsidR="00D34F16">
          <w:rPr>
            <w:rFonts w:cs="Arial"/>
          </w:rPr>
          <w:t xml:space="preserve"> </w:t>
        </w:r>
      </w:ins>
      <w:del w:id="1049" w:author="Jeff Wootton" w:date="2022-10-26T00:11:00Z">
        <w:r w:rsidRPr="00177DE2" w:rsidDel="00A415DA">
          <w:rPr>
            <w:rFonts w:cs="Arial"/>
          </w:rPr>
          <w:delText xml:space="preserve"> and is structured as follows:</w:delText>
        </w:r>
      </w:del>
    </w:p>
    <w:p w14:paraId="308E8F2C" w14:textId="19A801F6" w:rsidR="00E73EDF" w:rsidRPr="00177DE2" w:rsidDel="00A415DA" w:rsidRDefault="007653F1" w:rsidP="00102CF0">
      <w:pPr>
        <w:spacing w:after="120" w:line="240" w:lineRule="auto"/>
        <w:rPr>
          <w:del w:id="1050" w:author="Jeff Wootton" w:date="2022-10-26T00:11:00Z"/>
          <w:rFonts w:cs="Arial"/>
        </w:rPr>
      </w:pPr>
      <w:del w:id="1051" w:author="Jeff Wootton" w:date="2022-10-26T00:11:00Z">
        <w:r w:rsidRPr="00177DE2" w:rsidDel="00A415DA">
          <w:rPr>
            <w:rFonts w:cs="Arial"/>
          </w:rPr>
          <w:delText>Root ---- (contains the catalogue named “</w:delText>
        </w:r>
        <w:r w:rsidRPr="00177DE2" w:rsidDel="00A415DA">
          <w:rPr>
            <w:rFonts w:cs="Arial"/>
            <w:b/>
          </w:rPr>
          <w:delText>portrayal_catalogue.xml</w:delText>
        </w:r>
        <w:r w:rsidRPr="00177DE2" w:rsidDel="00A415DA">
          <w:rPr>
            <w:rFonts w:cs="Arial"/>
          </w:rPr>
          <w:delText>”)</w:delText>
        </w:r>
      </w:del>
    </w:p>
    <w:p w14:paraId="68175B4E" w14:textId="4370D1EF" w:rsidR="00E73EDF" w:rsidRPr="00177DE2" w:rsidDel="00A415DA" w:rsidRDefault="007653F1" w:rsidP="00102CF0">
      <w:pPr>
        <w:spacing w:after="120" w:line="240" w:lineRule="auto"/>
        <w:rPr>
          <w:del w:id="1052" w:author="Jeff Wootton" w:date="2022-10-26T00:11:00Z"/>
          <w:rFonts w:cs="Arial"/>
        </w:rPr>
      </w:pPr>
      <w:del w:id="1053" w:author="Jeff Wootton" w:date="2022-10-26T00:11:00Z">
        <w:r w:rsidRPr="00177DE2" w:rsidDel="00A415DA">
          <w:rPr>
            <w:rFonts w:cs="Arial"/>
          </w:rPr>
          <w:delText xml:space="preserve">   |</w:delText>
        </w:r>
      </w:del>
    </w:p>
    <w:p w14:paraId="6316B4BF" w14:textId="63A05307" w:rsidR="00E73EDF" w:rsidRPr="00177DE2" w:rsidDel="00A415DA" w:rsidRDefault="007653F1" w:rsidP="00102CF0">
      <w:pPr>
        <w:spacing w:after="120" w:line="240" w:lineRule="auto"/>
        <w:rPr>
          <w:del w:id="1054" w:author="Jeff Wootton" w:date="2022-10-26T00:11:00Z"/>
          <w:rFonts w:cs="Arial"/>
        </w:rPr>
      </w:pPr>
      <w:del w:id="1055" w:author="Jeff Wootton" w:date="2022-10-26T00:11:00Z">
        <w:r w:rsidRPr="00177DE2" w:rsidDel="00A415DA">
          <w:rPr>
            <w:rFonts w:cs="Arial"/>
          </w:rPr>
          <w:delText xml:space="preserve">   |-- Pixmaps (contains XML files describing pixmaps)</w:delText>
        </w:r>
      </w:del>
    </w:p>
    <w:p w14:paraId="7920F56D" w14:textId="077C0057" w:rsidR="00E73EDF" w:rsidRPr="00177DE2" w:rsidDel="00A415DA" w:rsidRDefault="007653F1" w:rsidP="00102CF0">
      <w:pPr>
        <w:spacing w:after="120" w:line="240" w:lineRule="auto"/>
        <w:rPr>
          <w:del w:id="1056" w:author="Jeff Wootton" w:date="2022-10-26T00:11:00Z"/>
          <w:rFonts w:cs="Arial"/>
        </w:rPr>
      </w:pPr>
      <w:del w:id="1057" w:author="Jeff Wootton" w:date="2022-10-26T00:11:00Z">
        <w:r w:rsidRPr="00177DE2" w:rsidDel="00A415DA">
          <w:rPr>
            <w:rFonts w:cs="Arial"/>
          </w:rPr>
          <w:delText xml:space="preserve">   |</w:delText>
        </w:r>
      </w:del>
    </w:p>
    <w:p w14:paraId="007441F9" w14:textId="77788F03" w:rsidR="00E73EDF" w:rsidRPr="00177DE2" w:rsidDel="00A415DA" w:rsidRDefault="007653F1" w:rsidP="00102CF0">
      <w:pPr>
        <w:spacing w:after="120" w:line="240" w:lineRule="auto"/>
        <w:rPr>
          <w:del w:id="1058" w:author="Jeff Wootton" w:date="2022-10-26T00:11:00Z"/>
          <w:rFonts w:cs="Arial"/>
        </w:rPr>
      </w:pPr>
      <w:del w:id="1059" w:author="Jeff Wootton" w:date="2022-10-26T00:11:00Z">
        <w:r w:rsidRPr="00177DE2" w:rsidDel="00A415DA">
          <w:rPr>
            <w:rFonts w:cs="Arial"/>
          </w:rPr>
          <w:delText xml:space="preserve">   |-- ColorProfiles (contains XML files with colour profiles and CSS2 style sheets)</w:delText>
        </w:r>
      </w:del>
    </w:p>
    <w:p w14:paraId="0713AC2D" w14:textId="6E5C3C29" w:rsidR="00E73EDF" w:rsidRPr="00177DE2" w:rsidDel="00A415DA" w:rsidRDefault="007653F1" w:rsidP="00102CF0">
      <w:pPr>
        <w:spacing w:after="120" w:line="240" w:lineRule="auto"/>
        <w:rPr>
          <w:del w:id="1060" w:author="Jeff Wootton" w:date="2022-10-26T00:11:00Z"/>
          <w:rFonts w:cs="Arial"/>
        </w:rPr>
      </w:pPr>
      <w:del w:id="1061" w:author="Jeff Wootton" w:date="2022-10-26T00:11:00Z">
        <w:r w:rsidRPr="00177DE2" w:rsidDel="00A415DA">
          <w:rPr>
            <w:rFonts w:cs="Arial"/>
          </w:rPr>
          <w:delText xml:space="preserve">   |</w:delText>
        </w:r>
      </w:del>
    </w:p>
    <w:p w14:paraId="18C0EF1A" w14:textId="48ECD86A" w:rsidR="00E73EDF" w:rsidRPr="00177DE2" w:rsidDel="00A415DA" w:rsidRDefault="007653F1" w:rsidP="00102CF0">
      <w:pPr>
        <w:spacing w:after="120" w:line="240" w:lineRule="auto"/>
        <w:rPr>
          <w:del w:id="1062" w:author="Jeff Wootton" w:date="2022-10-26T00:11:00Z"/>
          <w:rFonts w:cs="Arial"/>
        </w:rPr>
      </w:pPr>
      <w:del w:id="1063" w:author="Jeff Wootton" w:date="2022-10-26T00:11:00Z">
        <w:r w:rsidRPr="00177DE2" w:rsidDel="00A415DA">
          <w:rPr>
            <w:rFonts w:cs="Arial"/>
          </w:rPr>
          <w:delText xml:space="preserve">   |-- Symbols (contains SVG files with symbols)</w:delText>
        </w:r>
      </w:del>
    </w:p>
    <w:p w14:paraId="3CA172A1" w14:textId="0005134F" w:rsidR="00E73EDF" w:rsidRPr="00177DE2" w:rsidDel="00A415DA" w:rsidRDefault="007653F1" w:rsidP="00102CF0">
      <w:pPr>
        <w:spacing w:after="120" w:line="240" w:lineRule="auto"/>
        <w:rPr>
          <w:del w:id="1064" w:author="Jeff Wootton" w:date="2022-10-26T00:11:00Z"/>
          <w:rFonts w:cs="Arial"/>
        </w:rPr>
      </w:pPr>
      <w:del w:id="1065" w:author="Jeff Wootton" w:date="2022-10-26T00:11:00Z">
        <w:r w:rsidRPr="00177DE2" w:rsidDel="00A415DA">
          <w:rPr>
            <w:rFonts w:cs="Arial"/>
          </w:rPr>
          <w:delText xml:space="preserve">   |</w:delText>
        </w:r>
      </w:del>
    </w:p>
    <w:p w14:paraId="18B752D6" w14:textId="0471A012" w:rsidR="00E73EDF" w:rsidRPr="00177DE2" w:rsidDel="00A415DA" w:rsidRDefault="007653F1" w:rsidP="00102CF0">
      <w:pPr>
        <w:spacing w:after="120" w:line="240" w:lineRule="auto"/>
        <w:rPr>
          <w:del w:id="1066" w:author="Jeff Wootton" w:date="2022-10-26T00:11:00Z"/>
          <w:rFonts w:cs="Arial"/>
        </w:rPr>
      </w:pPr>
      <w:del w:id="1067" w:author="Jeff Wootton" w:date="2022-10-26T00:11:00Z">
        <w:r w:rsidRPr="00177DE2" w:rsidDel="00A415DA">
          <w:rPr>
            <w:rFonts w:cs="Arial"/>
          </w:rPr>
          <w:delText xml:space="preserve">   |-- LineStyles (contains XML files with line styles)</w:delText>
        </w:r>
      </w:del>
    </w:p>
    <w:p w14:paraId="4BF18A59" w14:textId="7BC67A9A" w:rsidR="00E73EDF" w:rsidRPr="00177DE2" w:rsidDel="00A415DA" w:rsidRDefault="007653F1" w:rsidP="00102CF0">
      <w:pPr>
        <w:spacing w:after="120" w:line="240" w:lineRule="auto"/>
        <w:rPr>
          <w:del w:id="1068" w:author="Jeff Wootton" w:date="2022-10-26T00:11:00Z"/>
          <w:rFonts w:cs="Arial"/>
        </w:rPr>
      </w:pPr>
      <w:del w:id="1069" w:author="Jeff Wootton" w:date="2022-10-26T00:11:00Z">
        <w:r w:rsidRPr="00177DE2" w:rsidDel="00A415DA">
          <w:rPr>
            <w:rFonts w:cs="Arial"/>
          </w:rPr>
          <w:delText xml:space="preserve">   |</w:delText>
        </w:r>
      </w:del>
    </w:p>
    <w:p w14:paraId="0C55516D" w14:textId="776CBEEA" w:rsidR="00E73EDF" w:rsidRPr="00177DE2" w:rsidDel="00A415DA" w:rsidRDefault="007653F1" w:rsidP="00102CF0">
      <w:pPr>
        <w:spacing w:after="120" w:line="240" w:lineRule="auto"/>
        <w:rPr>
          <w:del w:id="1070" w:author="Jeff Wootton" w:date="2022-10-26T00:11:00Z"/>
          <w:rFonts w:cs="Arial"/>
        </w:rPr>
      </w:pPr>
      <w:del w:id="1071" w:author="Jeff Wootton" w:date="2022-10-26T00:11:00Z">
        <w:r w:rsidRPr="00177DE2" w:rsidDel="00A415DA">
          <w:rPr>
            <w:rFonts w:cs="Arial"/>
          </w:rPr>
          <w:delText xml:space="preserve">   |-- AreaFills (contains XML files area fills)</w:delText>
        </w:r>
      </w:del>
    </w:p>
    <w:p w14:paraId="402174F3" w14:textId="7C3B88D3" w:rsidR="00E73EDF" w:rsidRPr="00972F6C" w:rsidDel="00A415DA" w:rsidRDefault="007653F1" w:rsidP="00102CF0">
      <w:pPr>
        <w:spacing w:after="120" w:line="240" w:lineRule="auto"/>
        <w:rPr>
          <w:del w:id="1072" w:author="Jeff Wootton" w:date="2022-10-26T00:11:00Z"/>
          <w:rFonts w:cs="Arial"/>
          <w:lang w:val="en-US"/>
        </w:rPr>
      </w:pPr>
      <w:del w:id="1073" w:author="Jeff Wootton" w:date="2022-10-26T00:11:00Z">
        <w:r w:rsidRPr="00177DE2" w:rsidDel="00A415DA">
          <w:rPr>
            <w:rFonts w:cs="Arial"/>
          </w:rPr>
          <w:delText xml:space="preserve">   </w:delText>
        </w:r>
        <w:r w:rsidRPr="00972F6C" w:rsidDel="00A415DA">
          <w:rPr>
            <w:rFonts w:cs="Arial"/>
            <w:lang w:val="en-US"/>
          </w:rPr>
          <w:delText>|</w:delText>
        </w:r>
      </w:del>
    </w:p>
    <w:p w14:paraId="5E906A83" w14:textId="0CE37501" w:rsidR="00E73EDF" w:rsidRPr="00972F6C" w:rsidDel="00A415DA" w:rsidRDefault="007653F1" w:rsidP="00102CF0">
      <w:pPr>
        <w:spacing w:after="120" w:line="240" w:lineRule="auto"/>
        <w:rPr>
          <w:del w:id="1074" w:author="Jeff Wootton" w:date="2022-10-26T00:11:00Z"/>
          <w:rFonts w:cs="Arial"/>
          <w:lang w:val="en-US"/>
        </w:rPr>
      </w:pPr>
      <w:del w:id="1075" w:author="Jeff Wootton" w:date="2022-10-26T00:11:00Z">
        <w:r w:rsidRPr="00972F6C" w:rsidDel="00A415DA">
          <w:rPr>
            <w:rFonts w:cs="Arial"/>
            <w:lang w:val="en-US"/>
          </w:rPr>
          <w:delText xml:space="preserve">   |-- Fonts (contains TrueType font files)</w:delText>
        </w:r>
      </w:del>
    </w:p>
    <w:p w14:paraId="6553146E" w14:textId="1D6D22DA" w:rsidR="00E73EDF" w:rsidRPr="00177DE2" w:rsidDel="00A415DA" w:rsidRDefault="007653F1" w:rsidP="00102CF0">
      <w:pPr>
        <w:spacing w:after="120" w:line="240" w:lineRule="auto"/>
        <w:rPr>
          <w:del w:id="1076" w:author="Jeff Wootton" w:date="2022-10-26T00:11:00Z"/>
          <w:rFonts w:cs="Arial"/>
        </w:rPr>
      </w:pPr>
      <w:del w:id="1077" w:author="Jeff Wootton" w:date="2022-10-26T00:11:00Z">
        <w:r w:rsidRPr="00972F6C" w:rsidDel="00A415DA">
          <w:rPr>
            <w:rFonts w:cs="Arial"/>
            <w:lang w:val="en-US"/>
          </w:rPr>
          <w:delText xml:space="preserve">   </w:delText>
        </w:r>
        <w:r w:rsidRPr="00177DE2" w:rsidDel="00A415DA">
          <w:rPr>
            <w:rFonts w:cs="Arial"/>
          </w:rPr>
          <w:delText>|</w:delText>
        </w:r>
      </w:del>
    </w:p>
    <w:p w14:paraId="3F43AEEE" w14:textId="0C7DA3E7" w:rsidR="00E73EDF" w:rsidRPr="00177DE2" w:rsidRDefault="007653F1" w:rsidP="00102CF0">
      <w:pPr>
        <w:spacing w:after="120" w:line="240" w:lineRule="auto"/>
        <w:rPr>
          <w:rFonts w:cs="Arial"/>
        </w:rPr>
      </w:pPr>
      <w:del w:id="1078" w:author="Jeff Wootton" w:date="2022-10-26T00:11:00Z">
        <w:r w:rsidRPr="00177DE2" w:rsidDel="00A415DA">
          <w:rPr>
            <w:rFonts w:cs="Arial"/>
          </w:rPr>
          <w:delText xml:space="preserve">   |-- Rules (contains </w:delText>
        </w:r>
        <w:r w:rsidR="00A016D6" w:rsidRPr="00177DE2" w:rsidDel="00A415DA">
          <w:rPr>
            <w:rFonts w:cs="Arial"/>
          </w:rPr>
          <w:delText>files with rules which map features to drawing instructions</w:delText>
        </w:r>
        <w:r w:rsidRPr="00177DE2" w:rsidDel="00A415DA">
          <w:rPr>
            <w:rFonts w:cs="Arial"/>
          </w:rPr>
          <w:delText>)</w:delText>
        </w:r>
      </w:del>
    </w:p>
    <w:p w14:paraId="229ABAAD" w14:textId="77777777" w:rsidR="00E73EDF" w:rsidRPr="00177DE2" w:rsidRDefault="00E73EDF" w:rsidP="00B30DD0">
      <w:pPr>
        <w:spacing w:after="120" w:line="240" w:lineRule="auto"/>
        <w:rPr>
          <w:rFonts w:cs="Arial"/>
        </w:rPr>
      </w:pPr>
    </w:p>
    <w:p w14:paraId="64AEBDC8" w14:textId="01BCD8CF" w:rsidR="00E73EDF" w:rsidRPr="00177DE2" w:rsidRDefault="007653F1" w:rsidP="005F5259">
      <w:pPr>
        <w:pStyle w:val="Heading1"/>
        <w:tabs>
          <w:tab w:val="clear" w:pos="400"/>
        </w:tabs>
        <w:spacing w:before="120" w:after="200" w:line="240" w:lineRule="auto"/>
        <w:ind w:left="567" w:hanging="567"/>
      </w:pPr>
      <w:bookmarkStart w:id="1079" w:name="_Toc510785464"/>
      <w:bookmarkStart w:id="1080" w:name="_Toc510784315"/>
      <w:bookmarkStart w:id="1081" w:name="_Toc439685298"/>
      <w:bookmarkStart w:id="1082" w:name="_Toc121374457"/>
      <w:bookmarkEnd w:id="1079"/>
      <w:bookmarkEnd w:id="1080"/>
      <w:r w:rsidRPr="00177DE2">
        <w:t xml:space="preserve">Data Product </w:t>
      </w:r>
      <w:del w:id="1083" w:author="Jeff Wootton" w:date="2022-10-11T04:29:00Z">
        <w:r w:rsidRPr="00177DE2" w:rsidDel="00D24503">
          <w:delText xml:space="preserve">format </w:delText>
        </w:r>
      </w:del>
      <w:ins w:id="1084" w:author="Jeff Wootton" w:date="2022-10-11T04:29:00Z">
        <w:r w:rsidR="00D24503">
          <w:t>F</w:t>
        </w:r>
        <w:r w:rsidR="00D24503" w:rsidRPr="00177DE2">
          <w:t xml:space="preserve">ormat </w:t>
        </w:r>
      </w:ins>
      <w:r w:rsidRPr="00177DE2">
        <w:t>(</w:t>
      </w:r>
      <w:del w:id="1085" w:author="Jeff Wootton" w:date="2022-10-11T04:29:00Z">
        <w:r w:rsidRPr="00177DE2" w:rsidDel="00D24503">
          <w:delText>encoding</w:delText>
        </w:r>
      </w:del>
      <w:ins w:id="1086" w:author="Jeff Wootton" w:date="2022-10-11T04:29:00Z">
        <w:r w:rsidR="00D24503">
          <w:t>E</w:t>
        </w:r>
        <w:r w:rsidR="00D24503" w:rsidRPr="00177DE2">
          <w:t>ncoding</w:t>
        </w:r>
      </w:ins>
      <w:r w:rsidRPr="00177DE2">
        <w:t>)</w:t>
      </w:r>
      <w:bookmarkEnd w:id="1081"/>
      <w:bookmarkEnd w:id="1082"/>
    </w:p>
    <w:p w14:paraId="1EB3981F" w14:textId="77777777" w:rsidR="00E73EDF" w:rsidRPr="00177DE2" w:rsidRDefault="007653F1" w:rsidP="005F5259">
      <w:pPr>
        <w:pStyle w:val="Heading2"/>
        <w:tabs>
          <w:tab w:val="clear" w:pos="540"/>
        </w:tabs>
        <w:spacing w:before="120" w:after="200" w:line="240" w:lineRule="auto"/>
        <w:ind w:left="709" w:hanging="709"/>
      </w:pPr>
      <w:bookmarkStart w:id="1087" w:name="_Toc439685299"/>
      <w:bookmarkStart w:id="1088" w:name="_Toc121374458"/>
      <w:r w:rsidRPr="00177DE2">
        <w:t>Introduction</w:t>
      </w:r>
      <w:bookmarkEnd w:id="1087"/>
      <w:bookmarkEnd w:id="1088"/>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89" w:name="_Toc439685300"/>
      <w:bookmarkStart w:id="1090" w:name="_Toc121374459"/>
      <w:r w:rsidRPr="005B73F1">
        <w:t xml:space="preserve">Encoding of </w:t>
      </w:r>
      <w:r w:rsidR="005F5259">
        <w:t>l</w:t>
      </w:r>
      <w:r w:rsidRPr="005B73F1">
        <w:t xml:space="preserve">atitude and </w:t>
      </w:r>
      <w:r w:rsidR="005F5259">
        <w:t>l</w:t>
      </w:r>
      <w:r w:rsidRPr="005B73F1">
        <w:t>ongitude</w:t>
      </w:r>
      <w:bookmarkEnd w:id="1089"/>
      <w:bookmarkEnd w:id="1090"/>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ins w:id="1091" w:author="Teh Stand" w:date="2022-06-10T15:43:00Z">
        <w:r w:rsidR="005F5259">
          <w:t>-</w:t>
        </w:r>
      </w:ins>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92" w:name="_Toc439685301"/>
      <w:bookmarkStart w:id="1093" w:name="_Toc121374460"/>
      <w:bookmarkStart w:id="1094" w:name="_Toc225065183"/>
      <w:bookmarkStart w:id="1095" w:name="_Toc225648326"/>
      <w:r w:rsidRPr="005B73F1">
        <w:t xml:space="preserve">Encoding of </w:t>
      </w:r>
      <w:r w:rsidR="00B4398F">
        <w:t>d</w:t>
      </w:r>
      <w:r w:rsidRPr="005B73F1">
        <w:t>epths</w:t>
      </w:r>
      <w:bookmarkEnd w:id="1092"/>
      <w:ins w:id="1096" w:author="Jeff Wootton" w:date="2022-07-11T08:18:00Z">
        <w:r w:rsidR="00242BA7">
          <w:t xml:space="preserve"> as coordinates</w:t>
        </w:r>
      </w:ins>
      <w:bookmarkEnd w:id="1093"/>
    </w:p>
    <w:p w14:paraId="3890FC32" w14:textId="37FCB9A4"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ins w:id="1097" w:author="Teh Stand" w:date="2022-06-10T15:44:00Z">
        <w:r w:rsidR="005F5259">
          <w:t>-</w:t>
        </w:r>
      </w:ins>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del w:id="1098" w:author="Teh Stand" w:date="2022-03-15T07:36:00Z">
        <w:r w:rsidRPr="005B73F1" w:rsidDel="002307F6">
          <w:delText xml:space="preserve">two </w:delText>
        </w:r>
      </w:del>
      <w:ins w:id="1099" w:author="Teh Stand" w:date="2022-03-15T07:36:00Z">
        <w:r w:rsidR="002307F6">
          <w:t>one</w:t>
        </w:r>
        <w:r w:rsidR="002307F6" w:rsidRPr="005B73F1">
          <w:t xml:space="preserve"> </w:t>
        </w:r>
      </w:ins>
      <w:r w:rsidRPr="005B73F1">
        <w:t>decimal place</w:t>
      </w:r>
      <w:del w:id="1100" w:author="Teh Stand" w:date="2022-03-15T07:36:00Z">
        <w:r w:rsidRPr="005B73F1" w:rsidDel="002307F6">
          <w:delText>s</w:delText>
        </w:r>
      </w:del>
      <w:r w:rsidRPr="005B73F1">
        <w:t xml:space="preserve"> and therefore the [CMFZ] must be set to {10</w:t>
      </w:r>
      <w:del w:id="1101" w:author="Teh Stand" w:date="2022-03-15T07:36:00Z">
        <w:r w:rsidRPr="005B73F1" w:rsidDel="002307F6">
          <w:delText>0</w:delText>
        </w:r>
      </w:del>
      <w:r w:rsidRPr="005B73F1">
        <w:t xml:space="preserve">}. </w:t>
      </w:r>
      <w:bookmarkEnd w:id="1094"/>
      <w:bookmarkEnd w:id="1095"/>
    </w:p>
    <w:p w14:paraId="7BFDF8A0" w14:textId="77777777"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ins w:id="1102" w:author="Jeff Wootton" w:date="2022-07-11T08:20:00Z"/>
        </w:rPr>
      </w:pPr>
      <w:r w:rsidRPr="005B73F1">
        <w:t>EXAMPLE: A depth = 4.2 is converted in Z = depth*CMFZ = 4.2*10</w:t>
      </w:r>
      <w:del w:id="1103" w:author="Teh Stand" w:date="2022-03-15T07:36:00Z">
        <w:r w:rsidRPr="005B73F1" w:rsidDel="002307F6">
          <w:delText>0</w:delText>
        </w:r>
      </w:del>
      <w:r w:rsidRPr="005B73F1">
        <w:t xml:space="preserve"> = 42</w:t>
      </w:r>
    </w:p>
    <w:p w14:paraId="2D27E6B4" w14:textId="679083B1"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ins w:id="1104" w:author="Jeff Wootton" w:date="2022-07-11T08:20:00Z">
        <w:r>
          <w:t>Note: This does not apply to depth encoded as attributes.</w:t>
        </w:r>
      </w:ins>
      <w:del w:id="1105" w:author="Teh Stand" w:date="2022-03-15T07:36:00Z">
        <w:r w:rsidR="007653F1" w:rsidRPr="005B73F1" w:rsidDel="002307F6">
          <w:delText>0</w:delText>
        </w:r>
      </w:del>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106" w:name="_Toc225648294"/>
      <w:bookmarkStart w:id="1107" w:name="_Toc225065151"/>
      <w:bookmarkStart w:id="1108" w:name="_Toc439685302"/>
      <w:bookmarkStart w:id="1109" w:name="_Toc121374461"/>
      <w:r w:rsidRPr="005B73F1">
        <w:t xml:space="preserve">Numeric </w:t>
      </w:r>
      <w:r w:rsidR="00B4398F">
        <w:t>a</w:t>
      </w:r>
      <w:r w:rsidRPr="005B73F1">
        <w:t xml:space="preserve">ttribute </w:t>
      </w:r>
      <w:bookmarkEnd w:id="1106"/>
      <w:bookmarkEnd w:id="1107"/>
      <w:r w:rsidR="00B4398F">
        <w:t>e</w:t>
      </w:r>
      <w:r w:rsidRPr="005B73F1">
        <w:t>ncoding</w:t>
      </w:r>
      <w:bookmarkEnd w:id="1108"/>
      <w:bookmarkEnd w:id="1109"/>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1110" w:name="_Toc510784321"/>
      <w:bookmarkStart w:id="1111" w:name="_Toc510785470"/>
      <w:bookmarkStart w:id="1112" w:name="_Toc439685303"/>
      <w:bookmarkStart w:id="1113" w:name="_Toc121374462"/>
      <w:bookmarkEnd w:id="1110"/>
      <w:bookmarkEnd w:id="1111"/>
      <w:r w:rsidRPr="005B73F1">
        <w:t xml:space="preserve">Text </w:t>
      </w:r>
      <w:r w:rsidR="00B4398F">
        <w:t>a</w:t>
      </w:r>
      <w:r w:rsidRPr="005B73F1">
        <w:t xml:space="preserve">ttribute </w:t>
      </w:r>
      <w:r w:rsidR="00B4398F">
        <w:t>v</w:t>
      </w:r>
      <w:r w:rsidRPr="005B73F1">
        <w:t>alues</w:t>
      </w:r>
      <w:bookmarkEnd w:id="1112"/>
      <w:bookmarkEnd w:id="1113"/>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1114" w:name="_Toc517858879"/>
      <w:bookmarkStart w:id="1115" w:name="_Toc519859119"/>
      <w:bookmarkStart w:id="1116" w:name="_Toc521495163"/>
      <w:bookmarkStart w:id="1117" w:name="_Toc527117776"/>
      <w:bookmarkStart w:id="1118" w:name="_Toc527620303"/>
      <w:bookmarkStart w:id="1119" w:name="_Toc529974545"/>
      <w:bookmarkStart w:id="1120" w:name="_Toc517858880"/>
      <w:bookmarkStart w:id="1121" w:name="_Toc519859120"/>
      <w:bookmarkStart w:id="1122" w:name="_Toc521495164"/>
      <w:bookmarkStart w:id="1123" w:name="_Toc527117777"/>
      <w:bookmarkStart w:id="1124" w:name="_Toc527620304"/>
      <w:bookmarkStart w:id="1125" w:name="_Toc529974546"/>
      <w:bookmarkStart w:id="1126" w:name="_Toc517858881"/>
      <w:bookmarkStart w:id="1127" w:name="_Toc519859121"/>
      <w:bookmarkStart w:id="1128" w:name="_Toc521495165"/>
      <w:bookmarkStart w:id="1129" w:name="_Toc527117778"/>
      <w:bookmarkStart w:id="1130" w:name="_Toc527620305"/>
      <w:bookmarkStart w:id="1131" w:name="_Toc529974547"/>
      <w:bookmarkStart w:id="1132" w:name="_Toc517858882"/>
      <w:bookmarkStart w:id="1133" w:name="_Toc519859122"/>
      <w:bookmarkStart w:id="1134" w:name="_Toc521495166"/>
      <w:bookmarkStart w:id="1135" w:name="_Toc527117779"/>
      <w:bookmarkStart w:id="1136" w:name="_Toc527620306"/>
      <w:bookmarkStart w:id="1137" w:name="_Toc529974548"/>
      <w:bookmarkStart w:id="1138" w:name="_Toc517858883"/>
      <w:bookmarkStart w:id="1139" w:name="_Toc519859123"/>
      <w:bookmarkStart w:id="1140" w:name="_Toc521495167"/>
      <w:bookmarkStart w:id="1141" w:name="_Toc527117780"/>
      <w:bookmarkStart w:id="1142" w:name="_Toc527620307"/>
      <w:bookmarkStart w:id="1143" w:name="_Toc529974549"/>
      <w:bookmarkStart w:id="1144" w:name="_Toc517858884"/>
      <w:bookmarkStart w:id="1145" w:name="_Toc519859124"/>
      <w:bookmarkStart w:id="1146" w:name="_Toc521495168"/>
      <w:bookmarkStart w:id="1147" w:name="_Toc527117781"/>
      <w:bookmarkStart w:id="1148" w:name="_Toc527620308"/>
      <w:bookmarkStart w:id="1149" w:name="_Toc529974550"/>
      <w:bookmarkStart w:id="1150" w:name="_Toc517858885"/>
      <w:bookmarkStart w:id="1151" w:name="_Toc519859125"/>
      <w:bookmarkStart w:id="1152" w:name="_Toc521495169"/>
      <w:bookmarkStart w:id="1153" w:name="_Toc527117782"/>
      <w:bookmarkStart w:id="1154" w:name="_Toc527620309"/>
      <w:bookmarkStart w:id="1155" w:name="_Toc529974551"/>
      <w:bookmarkStart w:id="1156" w:name="_Toc517858886"/>
      <w:bookmarkStart w:id="1157" w:name="_Toc519859126"/>
      <w:bookmarkStart w:id="1158" w:name="_Toc521495170"/>
      <w:bookmarkStart w:id="1159" w:name="_Toc527117783"/>
      <w:bookmarkStart w:id="1160" w:name="_Toc527620310"/>
      <w:bookmarkStart w:id="1161" w:name="_Toc529974552"/>
      <w:bookmarkStart w:id="1162" w:name="_Toc517858887"/>
      <w:bookmarkStart w:id="1163" w:name="_Toc519859127"/>
      <w:bookmarkStart w:id="1164" w:name="_Toc521495171"/>
      <w:bookmarkStart w:id="1165" w:name="_Toc527117784"/>
      <w:bookmarkStart w:id="1166" w:name="_Toc527620311"/>
      <w:bookmarkStart w:id="1167" w:name="_Toc529974553"/>
      <w:bookmarkStart w:id="1168" w:name="_Toc510784324"/>
      <w:bookmarkStart w:id="1169" w:name="_Toc510785473"/>
      <w:bookmarkStart w:id="1170" w:name="_Toc439685305"/>
      <w:bookmarkStart w:id="1171" w:name="_Toc12137446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1170"/>
      <w:bookmarkEnd w:id="1171"/>
      <w:r w:rsidRPr="005B73F1">
        <w:rPr>
          <w:lang w:eastAsia="en-US"/>
        </w:rPr>
        <w:t xml:space="preserve"> </w:t>
      </w:r>
    </w:p>
    <w:p w14:paraId="7B6B9508" w14:textId="7056EA1F"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w:t>
      </w:r>
      <w:del w:id="1172" w:author="Jeff Wootton" w:date="2022-07-11T08:22:00Z">
        <w:r w:rsidRPr="005B73F1" w:rsidDel="00AA2E57">
          <w:rPr>
            <w:rFonts w:eastAsia="Times New Roman" w:cs="Arial"/>
            <w:lang w:eastAsia="en-US"/>
          </w:rPr>
          <w:delText xml:space="preserve"> </w:delText>
        </w:r>
      </w:del>
      <w:del w:id="1173" w:author="Teh Stand" w:date="2022-06-10T15:48:00Z">
        <w:r w:rsidRPr="005B73F1" w:rsidDel="00B4398F">
          <w:rPr>
            <w:rFonts w:eastAsia="Times New Roman" w:cs="Arial"/>
            <w:lang w:eastAsia="en-US"/>
          </w:rPr>
          <w:delText xml:space="preserve">and an </w:delText>
        </w:r>
        <w:r w:rsidR="00A72C31" w:rsidRPr="005B73F1" w:rsidDel="00B4398F">
          <w:rPr>
            <w:rFonts w:eastAsia="Times New Roman" w:cs="Arial"/>
            <w:lang w:eastAsia="en-US"/>
          </w:rPr>
          <w:delText xml:space="preserve">Update </w:delText>
        </w:r>
      </w:del>
      <w:del w:id="1174" w:author="Jeff Wootton" w:date="2022-07-11T08:22:00Z">
        <w:r w:rsidRPr="005B73F1" w:rsidDel="00AA2E57">
          <w:rPr>
            <w:rFonts w:eastAsia="Times New Roman" w:cs="Arial"/>
            <w:lang w:eastAsia="en-US"/>
          </w:rPr>
          <w:delText>dataset</w:delText>
        </w:r>
      </w:del>
      <w:r w:rsidRPr="005B73F1">
        <w:rPr>
          <w:rFonts w:eastAsia="Times New Roman" w:cs="Arial"/>
          <w:lang w:eastAsia="en-US"/>
        </w:rPr>
        <w:t>, when an attribute code is present</w:t>
      </w:r>
      <w:ins w:id="1175" w:author="Jeff Wootton" w:date="2022-07-11T08:22:00Z">
        <w:r w:rsidR="00AA2E57">
          <w:rPr>
            <w:rFonts w:eastAsia="Times New Roman" w:cs="Arial"/>
            <w:lang w:eastAsia="en-US"/>
          </w:rPr>
          <w:t>,</w:t>
        </w:r>
      </w:ins>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ins w:id="1176" w:author="Jeff Wootton" w:date="2022-07-11T08:22:00Z">
        <w:r w:rsidR="00AA2E57">
          <w:rPr>
            <w:rFonts w:eastAsia="Times New Roman" w:cs="Arial"/>
            <w:lang w:eastAsia="en-US"/>
          </w:rPr>
          <w:t>,</w:t>
        </w:r>
      </w:ins>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1177" w:name="_Toc510785475"/>
      <w:bookmarkStart w:id="1178" w:name="_Toc510784326"/>
      <w:bookmarkStart w:id="1179" w:name="_Toc510785476"/>
      <w:bookmarkStart w:id="1180" w:name="_Toc510784327"/>
      <w:bookmarkStart w:id="1181" w:name="_Toc439685306"/>
      <w:bookmarkStart w:id="1182" w:name="_Toc225648364"/>
      <w:bookmarkStart w:id="1183" w:name="_Toc225065221"/>
      <w:bookmarkStart w:id="1184" w:name="_Toc121374464"/>
      <w:bookmarkStart w:id="1185" w:name="_Toc225648340"/>
      <w:bookmarkStart w:id="1186" w:name="_Toc225065197"/>
      <w:bookmarkEnd w:id="1177"/>
      <w:bookmarkEnd w:id="1178"/>
      <w:bookmarkEnd w:id="1179"/>
      <w:bookmarkEnd w:id="1180"/>
      <w:r w:rsidRPr="005B73F1">
        <w:t>Data Product Delivery</w:t>
      </w:r>
      <w:bookmarkEnd w:id="1181"/>
      <w:bookmarkEnd w:id="1182"/>
      <w:bookmarkEnd w:id="1183"/>
      <w:bookmarkEnd w:id="1184"/>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1187" w:name="_Toc439685307"/>
      <w:bookmarkStart w:id="1188" w:name="_Toc121374465"/>
      <w:r w:rsidRPr="005B73F1">
        <w:t>Introduction</w:t>
      </w:r>
      <w:bookmarkEnd w:id="1187"/>
      <w:bookmarkEnd w:id="1188"/>
    </w:p>
    <w:p w14:paraId="1C453AB2" w14:textId="741E0857" w:rsidR="00E73EDF" w:rsidRDefault="007653F1" w:rsidP="00B96C77">
      <w:pPr>
        <w:spacing w:after="120" w:line="240" w:lineRule="auto"/>
        <w:rPr>
          <w:ins w:id="1189" w:author="Jeff Wootton" w:date="2022-12-05T04:14:00Z"/>
        </w:rPr>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rPr>
          <w:ins w:id="1190" w:author="Jeff Wootton" w:date="2022-12-05T04:10:00Z"/>
        </w:rPr>
      </w:pPr>
      <w:ins w:id="1191" w:author="Jeff Wootton" w:date="2022-12-05T04:14:00Z">
        <w:r>
          <w:t xml:space="preserve">The S-100 </w:t>
        </w:r>
      </w:ins>
      <w:ins w:id="1192" w:author="Jeff Wootton" w:date="2022-12-05T04:15:00Z">
        <w:r>
          <w:t>Exchange Set structure is described in S-100 Part 17, clause 17-4.1.</w:t>
        </w:r>
      </w:ins>
    </w:p>
    <w:p w14:paraId="3FA7EEF5" w14:textId="6D955BFB" w:rsidR="00AD7D2D" w:rsidRPr="005B73F1" w:rsidDel="003D2FE7" w:rsidRDefault="00AD7D2D" w:rsidP="00B96C77">
      <w:pPr>
        <w:spacing w:after="120" w:line="240" w:lineRule="auto"/>
        <w:rPr>
          <w:del w:id="1193" w:author="Jeff Wootton" w:date="2022-12-05T04:20:00Z"/>
        </w:rPr>
      </w:pPr>
    </w:p>
    <w:p w14:paraId="5E056ADD" w14:textId="0520689C" w:rsidR="001563C9" w:rsidRPr="005B73F1" w:rsidDel="003D2FE7" w:rsidRDefault="001563C9" w:rsidP="00C128E3">
      <w:pPr>
        <w:spacing w:line="240" w:lineRule="auto"/>
        <w:ind w:left="-142"/>
        <w:rPr>
          <w:del w:id="1194" w:author="Jeff Wootton" w:date="2022-12-05T04:20:00Z"/>
        </w:rPr>
      </w:pPr>
    </w:p>
    <w:p w14:paraId="32022265" w14:textId="4759CB83" w:rsidR="00C21056" w:rsidDel="003D2FE7" w:rsidRDefault="0016062C" w:rsidP="00C128E3">
      <w:pPr>
        <w:pStyle w:val="Caption"/>
        <w:spacing w:after="240" w:line="240" w:lineRule="auto"/>
        <w:jc w:val="center"/>
        <w:rPr>
          <w:ins w:id="1195" w:author="Thomas Richardson" w:date="2022-05-23T20:53:00Z"/>
          <w:del w:id="1196" w:author="Jeff Wootton" w:date="2022-12-05T04:20:00Z"/>
          <w:i/>
          <w:sz w:val="18"/>
          <w:szCs w:val="18"/>
        </w:rPr>
      </w:pPr>
      <w:ins w:id="1197" w:author="Thomas Richardson" w:date="2022-05-23T20:54:00Z">
        <w:del w:id="1198" w:author="Jeff Wootton" w:date="2022-07-11T09:19:00Z">
          <w:r w:rsidRPr="00102CF0" w:rsidDel="007A1F2D">
            <w:rPr>
              <w:i/>
              <w:noProof/>
              <w:sz w:val="18"/>
              <w:szCs w:val="18"/>
              <w:lang w:val="fr-FR" w:eastAsia="fr-FR"/>
              <w:rPrChange w:id="1199" w:author="Unknown">
                <w:rPr>
                  <w:noProof/>
                  <w:lang w:val="fr-FR" w:eastAsia="fr-FR"/>
                </w:rPr>
              </w:rPrChange>
            </w:rPr>
            <w:drawing>
              <wp:inline distT="0" distB="0" distL="0" distR="0" wp14:anchorId="57F1EA37" wp14:editId="5662D1C1">
                <wp:extent cx="5730875" cy="44380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4438015"/>
                        </a:xfrm>
                        <a:prstGeom prst="rect">
                          <a:avLst/>
                        </a:prstGeom>
                        <a:noFill/>
                      </pic:spPr>
                    </pic:pic>
                  </a:graphicData>
                </a:graphic>
              </wp:inline>
            </w:drawing>
          </w:r>
        </w:del>
      </w:ins>
    </w:p>
    <w:p w14:paraId="65483B30" w14:textId="1237C5AC" w:rsidR="00E73EDF" w:rsidRPr="004814D2" w:rsidDel="003D2FE7" w:rsidRDefault="007653F1" w:rsidP="00B96C77">
      <w:pPr>
        <w:pStyle w:val="Caption"/>
        <w:spacing w:line="240" w:lineRule="auto"/>
        <w:jc w:val="center"/>
        <w:rPr>
          <w:del w:id="1200" w:author="Jeff Wootton" w:date="2022-12-05T04:20:00Z"/>
          <w:sz w:val="18"/>
          <w:szCs w:val="18"/>
        </w:rPr>
      </w:pPr>
      <w:del w:id="1201" w:author="Jeff Wootton" w:date="2022-12-05T04:20:00Z">
        <w:r w:rsidRPr="004814D2" w:rsidDel="003D2FE7">
          <w:rPr>
            <w:sz w:val="18"/>
            <w:szCs w:val="18"/>
          </w:rPr>
          <w:delText xml:space="preserve">Figure 18 </w:delText>
        </w:r>
      </w:del>
      <w:ins w:id="1202" w:author="Teh Stand" w:date="2022-06-10T15:52:00Z">
        <w:del w:id="1203" w:author="Jeff Wootton" w:date="2022-12-05T04:20:00Z">
          <w:r w:rsidR="00B96C77" w:rsidRPr="004814D2" w:rsidDel="003D2FE7">
            <w:rPr>
              <w:sz w:val="18"/>
              <w:szCs w:val="18"/>
            </w:rPr>
            <w:delText xml:space="preserve">11-1 </w:delText>
          </w:r>
        </w:del>
      </w:ins>
      <w:del w:id="1204" w:author="Jeff Wootton" w:date="2022-12-05T04:20:00Z">
        <w:r w:rsidR="00B96C77" w:rsidRPr="004814D2" w:rsidDel="003D2FE7">
          <w:rPr>
            <w:sz w:val="18"/>
            <w:szCs w:val="18"/>
          </w:rPr>
          <w:delText>–</w:delText>
        </w:r>
        <w:r w:rsidRPr="004814D2" w:rsidDel="003D2FE7">
          <w:rPr>
            <w:sz w:val="18"/>
            <w:szCs w:val="18"/>
          </w:rPr>
          <w:delText xml:space="preserve"> Exchange Set Structure</w:delText>
        </w:r>
      </w:del>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1205" w:name="_Toc439685308"/>
      <w:bookmarkStart w:id="1206" w:name="_Toc121374466"/>
      <w:r w:rsidRPr="00AE200A">
        <w:rPr>
          <w:lang w:eastAsia="en-US"/>
        </w:rPr>
        <w:t>Exchange Set</w:t>
      </w:r>
      <w:bookmarkEnd w:id="1205"/>
      <w:bookmarkEnd w:id="1206"/>
    </w:p>
    <w:p w14:paraId="4B660F06" w14:textId="2331D596"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et consists of one or more ENC datasets with</w:t>
      </w:r>
      <w:del w:id="1207" w:author="Jeff Wootton" w:date="2022-12-07T00:14:00Z">
        <w:r w:rsidRPr="00DB4F6F" w:rsidDel="00D66E3F">
          <w:rPr>
            <w:rFonts w:cs="Arial"/>
          </w:rPr>
          <w:delText xml:space="preserve"> an associated XML metadata file and</w:delText>
        </w:r>
      </w:del>
      <w:r w:rsidRPr="00DB4F6F">
        <w:rPr>
          <w:rFonts w:cs="Arial"/>
        </w:rPr>
        <w:t xml:space="preserve"> a single Exchange Catalogue XML file containing metadata. </w:t>
      </w:r>
      <w:customXmlInsRangeStart w:id="1208" w:author="Jeff Wootton" w:date="2022-12-07T00:15:00Z"/>
      <w:sdt>
        <w:sdtPr>
          <w:tag w:val="goog_rdk_3"/>
          <w:id w:val="1554577415"/>
        </w:sdtPr>
        <w:sdtEndPr/>
        <w:sdtContent>
          <w:customXmlInsRangeEnd w:id="1208"/>
          <w:ins w:id="1209" w:author="Jeff Wootton" w:date="2022-12-07T00:15:00Z">
            <w:r w:rsidR="00D66E3F">
              <w:t xml:space="preserve">Optionally, an associated XML </w:t>
            </w:r>
          </w:ins>
          <w:ins w:id="1210" w:author="Jeff Wootton" w:date="2022-12-07T00:23:00Z">
            <w:r w:rsidR="00C95682">
              <w:t>M</w:t>
            </w:r>
          </w:ins>
          <w:ins w:id="1211" w:author="Jeff Wootton" w:date="2022-12-07T00:15:00Z">
            <w:r w:rsidR="00D66E3F">
              <w:t>etadata file (</w:t>
            </w:r>
            <w:r w:rsidR="00D66E3F" w:rsidRPr="00555076">
              <w:t>S100_ResourcePurpose</w:t>
            </w:r>
          </w:ins>
          <w:ins w:id="1212" w:author="Jeff Wootton" w:date="2022-12-07T00:26:00Z">
            <w:r w:rsidR="00C95682" w:rsidRPr="00555076">
              <w:t xml:space="preserve"> </w:t>
            </w:r>
          </w:ins>
          <w:ins w:id="1213" w:author="Jeff Wootton" w:date="2022-12-07T00:32:00Z">
            <w:r w:rsidR="00555076">
              <w:t>(</w:t>
            </w:r>
          </w:ins>
          <w:ins w:id="1214" w:author="Jeff Wootton" w:date="2022-12-07T00:15:00Z">
            <w:r w:rsidR="00D66E3F" w:rsidRPr="00555076">
              <w:t>ISOMetadata</w:t>
            </w:r>
          </w:ins>
          <w:ins w:id="1215" w:author="Jeff Wootton" w:date="2022-12-07T00:32:00Z">
            <w:r w:rsidR="00555076">
              <w:t>)</w:t>
            </w:r>
          </w:ins>
          <w:ins w:id="1216" w:author="Jeff Wootton" w:date="2022-12-07T00:46:00Z">
            <w:r w:rsidR="003F184F">
              <w:t xml:space="preserve"> – see S-100 Part 17, clause 17-4.5</w:t>
            </w:r>
          </w:ins>
          <w:ins w:id="1217" w:author="Jeff Wootton" w:date="2022-12-07T00:15:00Z">
            <w:r w:rsidR="00D66E3F">
              <w:t>) may be included</w:t>
            </w:r>
          </w:ins>
          <w:ins w:id="1218" w:author="Jeff Wootton" w:date="2022-12-07T00:23:00Z">
            <w:r w:rsidR="00C95682">
              <w:t xml:space="preserve"> (see clause 11.5)</w:t>
            </w:r>
          </w:ins>
          <w:ins w:id="1219" w:author="Jeff Wootton" w:date="2022-12-07T00:15:00Z">
            <w:r w:rsidR="00D66E3F">
              <w:t xml:space="preserve">. </w:t>
            </w:r>
          </w:ins>
          <w:customXmlInsRangeStart w:id="1220" w:author="Jeff Wootton" w:date="2022-12-07T00:15:00Z"/>
        </w:sdtContent>
      </w:sdt>
      <w:customXmlInsRangeEnd w:id="1220"/>
      <w:ins w:id="1221" w:author="Jeff Wootton" w:date="2022-12-07T00:15:00Z">
        <w:r w:rsidR="00D66E3F" w:rsidRPr="00DB4F6F">
          <w:rPr>
            <w:rFonts w:cs="Arial"/>
          </w:rPr>
          <w:t xml:space="preserve"> </w:t>
        </w:r>
      </w:ins>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ins w:id="1222" w:author="Jeff Wootton" w:date="2022-07-11T09:21:00Z">
        <w:r w:rsidR="007A1F2D">
          <w:rPr>
            <w:rFonts w:cs="Arial"/>
          </w:rPr>
          <w:t xml:space="preserve"> </w:t>
        </w:r>
      </w:ins>
      <w:ins w:id="1223" w:author="Jeff Wootton" w:date="2022-12-05T04:20:00Z">
        <w:r w:rsidR="003D2FE7">
          <w:t>Part 17, clause 17-4.1</w:t>
        </w:r>
      </w:ins>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01488660" w14:textId="762EF293" w:rsidR="00E73EDF" w:rsidRPr="00DB4F6F" w:rsidDel="000B20EC" w:rsidRDefault="007653F1" w:rsidP="00AE200A">
      <w:pPr>
        <w:spacing w:after="120" w:line="240" w:lineRule="auto"/>
        <w:rPr>
          <w:del w:id="1224" w:author="Jeff Wootton" w:date="2022-12-05T04:41:00Z"/>
        </w:rPr>
      </w:pPr>
      <w:del w:id="1225" w:author="Jeff Wootton" w:date="2022-12-05T04:41:00Z">
        <w:r w:rsidRPr="00DB4F6F" w:rsidDel="000B20EC">
          <w:delText>Each dataset must be contained in a physically separate, uniquely identified file on the transfer medium.</w:delText>
        </w:r>
      </w:del>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ins w:id="1226" w:author="Jeff Wootton" w:date="2022-12-05T04:41:00Z">
        <w:r w:rsidR="000B20EC">
          <w:t xml:space="preserve"> See S-100 Part 1</w:t>
        </w:r>
      </w:ins>
      <w:ins w:id="1227" w:author="Jeff Wootton" w:date="2022-12-05T04:42:00Z">
        <w:r w:rsidR="000B20EC">
          <w:t>7, clause</w:t>
        </w:r>
      </w:ins>
      <w:ins w:id="1228" w:author="Jeff Wootton" w:date="2022-12-05T04:43:00Z">
        <w:r w:rsidR="000B20EC">
          <w:t>s</w:t>
        </w:r>
      </w:ins>
      <w:ins w:id="1229" w:author="Jeff Wootton" w:date="2022-12-05T04:42:00Z">
        <w:r w:rsidR="000B20EC">
          <w:t xml:space="preserve"> 17-4.4</w:t>
        </w:r>
      </w:ins>
      <w:ins w:id="1230" w:author="Jeff Wootton" w:date="2022-12-05T04:43:00Z">
        <w:r w:rsidR="000B20EC">
          <w:t xml:space="preserve"> and</w:t>
        </w:r>
      </w:ins>
      <w:ins w:id="1231" w:author="Jeff Wootton" w:date="2022-12-05T04:44:00Z">
        <w:r w:rsidR="000B20EC">
          <w:t xml:space="preserve"> 17-4.5.</w:t>
        </w:r>
      </w:ins>
    </w:p>
    <w:p w14:paraId="667A5955" w14:textId="6F27726B" w:rsidR="00E73EDF" w:rsidRPr="00DB4F6F" w:rsidDel="000B20EC" w:rsidRDefault="007653F1" w:rsidP="00AE200A">
      <w:pPr>
        <w:spacing w:after="120" w:line="240" w:lineRule="auto"/>
        <w:rPr>
          <w:del w:id="1232" w:author="Jeff Wootton" w:date="2022-12-05T04:44:00Z"/>
        </w:rPr>
      </w:pPr>
      <w:del w:id="1233" w:author="Jeff Wootton" w:date="2022-12-05T04:44:00Z">
        <w:r w:rsidRPr="00DB4F6F" w:rsidDel="000B20EC">
          <w:delText xml:space="preserve">Support files are supplementary information which are linked to the features by the </w:delText>
        </w:r>
        <w:r w:rsidR="00E95C47" w:rsidRPr="00DB4F6F" w:rsidDel="000B20EC">
          <w:delText xml:space="preserve">complex attribute </w:delText>
        </w:r>
        <w:r w:rsidR="00E95C47" w:rsidRPr="00DB4F6F" w:rsidDel="000B20EC">
          <w:rPr>
            <w:b/>
          </w:rPr>
          <w:delText>information</w:delText>
        </w:r>
        <w:r w:rsidR="00E95C47" w:rsidRPr="00DB4F6F" w:rsidDel="000B20EC">
          <w:delText xml:space="preserve">, sub-attribute </w:delText>
        </w:r>
        <w:r w:rsidR="00775170" w:rsidRPr="00DB4F6F" w:rsidDel="000B20EC">
          <w:rPr>
            <w:b/>
          </w:rPr>
          <w:delText>file reference</w:delText>
        </w:r>
        <w:r w:rsidR="00775170" w:rsidRPr="00DB4F6F" w:rsidDel="000B20EC">
          <w:delText xml:space="preserve">; and by the simple attribute </w:delText>
        </w:r>
        <w:r w:rsidR="00775170" w:rsidRPr="00DB4F6F" w:rsidDel="000B20EC">
          <w:rPr>
            <w:b/>
          </w:rPr>
          <w:delText>pictorial representation</w:delText>
        </w:r>
        <w:r w:rsidR="00775170" w:rsidRPr="00DB4F6F" w:rsidDel="000B20EC">
          <w:delText>.</w:delText>
        </w:r>
      </w:del>
    </w:p>
    <w:p w14:paraId="7EC1F258" w14:textId="1EA06993" w:rsidR="00E73EDF" w:rsidRPr="00DB4F6F" w:rsidDel="000B20EC" w:rsidRDefault="007653F1" w:rsidP="00AE200A">
      <w:pPr>
        <w:spacing w:after="120" w:line="240" w:lineRule="auto"/>
        <w:rPr>
          <w:del w:id="1234" w:author="Jeff Wootton" w:date="2022-12-05T04:44:00Z"/>
        </w:rPr>
      </w:pPr>
      <w:del w:id="1235" w:author="Jeff Wootton" w:date="2022-12-05T04:44:00Z">
        <w:r w:rsidRPr="00DB4F6F" w:rsidDel="000B20EC">
          <w:delText xml:space="preserve">An </w:delText>
        </w:r>
        <w:r w:rsidR="00AE200A" w:rsidDel="000B20EC">
          <w:delText>E</w:delText>
        </w:r>
        <w:r w:rsidRPr="00DB4F6F" w:rsidDel="000B20EC">
          <w:delText xml:space="preserve">xchange </w:delText>
        </w:r>
        <w:r w:rsidR="00AE200A" w:rsidDel="000B20EC">
          <w:delText>S</w:delText>
        </w:r>
        <w:r w:rsidRPr="00DB4F6F" w:rsidDel="000B20EC">
          <w:delText xml:space="preserve">et is encapsulated into a form suitable for transmission by a mapping called an encoding. An encoding translates each of the elements of the </w:delText>
        </w:r>
        <w:r w:rsidR="00AE200A" w:rsidDel="000B20EC">
          <w:delText>E</w:delText>
        </w:r>
        <w:r w:rsidRPr="00DB4F6F" w:rsidDel="000B20EC">
          <w:delText xml:space="preserve">xchange </w:delText>
        </w:r>
        <w:r w:rsidR="00AE200A" w:rsidDel="000B20EC">
          <w:delText>S</w:delText>
        </w:r>
        <w:r w:rsidRPr="00DB4F6F" w:rsidDel="000B20EC">
          <w:delText xml:space="preserve">et into a logical form suitable for writing to media and for transmission online. An encoding may also define other elements in addition to the </w:delText>
        </w:r>
        <w:r w:rsidR="00AE200A" w:rsidDel="000B20EC">
          <w:delText>E</w:delText>
        </w:r>
        <w:r w:rsidRPr="00DB4F6F" w:rsidDel="000B20EC">
          <w:delText xml:space="preserve">xchange </w:delText>
        </w:r>
        <w:r w:rsidR="00AE200A" w:rsidDel="000B20EC">
          <w:delText>S</w:delText>
        </w:r>
        <w:r w:rsidRPr="00DB4F6F" w:rsidDel="000B20EC">
          <w:delText>et contents (t</w:delText>
        </w:r>
        <w:r w:rsidRPr="00DB4F6F" w:rsidDel="000B20EC">
          <w:rPr>
            <w:rFonts w:hint="eastAsia"/>
          </w:rPr>
          <w:delText>his is</w:delText>
        </w:r>
        <w:r w:rsidRPr="00DB4F6F" w:rsidDel="000B20EC">
          <w:delText xml:space="preserve"> media identification, data extents etc…) and also may define commercial constructs such as encryption and compression methods.</w:delText>
        </w:r>
      </w:del>
    </w:p>
    <w:p w14:paraId="717B2808" w14:textId="707D79C9" w:rsidR="00E73EDF" w:rsidRPr="00DB4F6F" w:rsidDel="000B20EC" w:rsidRDefault="007653F1" w:rsidP="00AE200A">
      <w:pPr>
        <w:spacing w:after="120" w:line="240" w:lineRule="auto"/>
        <w:rPr>
          <w:del w:id="1236" w:author="Jeff Wootton" w:date="2022-12-05T04:44:00Z"/>
          <w:rFonts w:cs="Arial"/>
        </w:rPr>
      </w:pPr>
      <w:del w:id="1237" w:author="Jeff Wootton" w:date="2022-12-05T04:44:00Z">
        <w:r w:rsidRPr="00DB4F6F" w:rsidDel="000B20EC">
          <w:rPr>
            <w:rFonts w:cs="Arial"/>
          </w:rPr>
          <w:delText xml:space="preserve">If the data is transformed in S-101 it must not be changed. </w:delText>
        </w:r>
      </w:del>
    </w:p>
    <w:p w14:paraId="1CBBA3BC" w14:textId="6598A165" w:rsidR="00E73EDF" w:rsidRPr="00DB4F6F" w:rsidDel="000B20EC" w:rsidRDefault="007653F1" w:rsidP="00AE200A">
      <w:pPr>
        <w:spacing w:after="120" w:line="240" w:lineRule="auto"/>
        <w:rPr>
          <w:del w:id="1238" w:author="Jeff Wootton" w:date="2022-12-05T04:44:00Z"/>
          <w:rFonts w:cs="Arial"/>
        </w:rPr>
      </w:pPr>
      <w:del w:id="1239" w:author="Jeff Wootton" w:date="2022-12-05T04:44:00Z">
        <w:r w:rsidRPr="00DB4F6F" w:rsidDel="000B20EC">
          <w:rPr>
            <w:rFonts w:cs="Arial"/>
          </w:rPr>
          <w:delText xml:space="preserve">This Product Specification defines the encoding which must be used as a default for transmission of data between parties. </w:delText>
        </w:r>
      </w:del>
    </w:p>
    <w:p w14:paraId="65851B44" w14:textId="6A396F00" w:rsidR="00E73EDF" w:rsidRPr="000F0F0F" w:rsidDel="000B20EC" w:rsidRDefault="007653F1" w:rsidP="00AE200A">
      <w:pPr>
        <w:spacing w:after="120" w:line="240" w:lineRule="auto"/>
        <w:rPr>
          <w:del w:id="1240" w:author="Jeff Wootton" w:date="2022-12-05T04:44:00Z"/>
          <w:rFonts w:cs="Arial"/>
        </w:rPr>
      </w:pPr>
      <w:del w:id="1241" w:author="Jeff Wootton" w:date="2022-12-05T04:44:00Z">
        <w:r w:rsidRPr="000F0F0F" w:rsidDel="000B20EC">
          <w:rPr>
            <w:rFonts w:cs="Arial"/>
          </w:rPr>
          <w:delText xml:space="preserve">The encoding encapsulates </w:delText>
        </w:r>
        <w:r w:rsidR="0017491C" w:rsidDel="000B20EC">
          <w:rPr>
            <w:rFonts w:cs="Arial"/>
          </w:rPr>
          <w:delText>E</w:delText>
        </w:r>
        <w:r w:rsidRPr="000F0F0F" w:rsidDel="000B20EC">
          <w:rPr>
            <w:rFonts w:cs="Arial"/>
          </w:rPr>
          <w:delText xml:space="preserve">xchange </w:delText>
        </w:r>
        <w:r w:rsidR="0017491C" w:rsidDel="000B20EC">
          <w:rPr>
            <w:rFonts w:cs="Arial"/>
          </w:rPr>
          <w:delText>S</w:delText>
        </w:r>
        <w:r w:rsidRPr="000F0F0F" w:rsidDel="000B20EC">
          <w:rPr>
            <w:rFonts w:cs="Arial"/>
          </w:rPr>
          <w:delText>et elements as follows:</w:delText>
        </w:r>
      </w:del>
    </w:p>
    <w:p w14:paraId="3E73F3D8" w14:textId="563734AB" w:rsidR="00E73EDF" w:rsidRPr="000F0F0F" w:rsidDel="000B20EC" w:rsidRDefault="007653F1" w:rsidP="0017491C">
      <w:pPr>
        <w:pStyle w:val="Heading3"/>
        <w:tabs>
          <w:tab w:val="clear" w:pos="660"/>
          <w:tab w:val="clear" w:pos="880"/>
          <w:tab w:val="left" w:pos="851"/>
        </w:tabs>
        <w:spacing w:before="120" w:after="120" w:line="240" w:lineRule="auto"/>
        <w:ind w:left="851" w:hanging="851"/>
        <w:jc w:val="both"/>
        <w:rPr>
          <w:del w:id="1242" w:author="Jeff Wootton" w:date="2022-12-05T04:44:00Z"/>
          <w:lang w:eastAsia="en-US"/>
        </w:rPr>
      </w:pPr>
      <w:del w:id="1243" w:author="Jeff Wootton" w:date="2022-12-05T04:44:00Z">
        <w:r w:rsidRPr="000F0F0F" w:rsidDel="000B20EC">
          <w:rPr>
            <w:lang w:eastAsia="en-US"/>
          </w:rPr>
          <w:delText xml:space="preserve">Mandatory </w:delText>
        </w:r>
        <w:r w:rsidR="0017491C" w:rsidDel="000B20EC">
          <w:rPr>
            <w:lang w:eastAsia="en-US"/>
          </w:rPr>
          <w:delText>e</w:delText>
        </w:r>
        <w:r w:rsidRPr="000F0F0F" w:rsidDel="000B20EC">
          <w:rPr>
            <w:lang w:eastAsia="en-US"/>
          </w:rPr>
          <w:delText xml:space="preserve">lements </w:delText>
        </w:r>
      </w:del>
    </w:p>
    <w:p w14:paraId="015E6DC7" w14:textId="4F01B7DF" w:rsidR="00E73EDF" w:rsidRPr="000F0F0F" w:rsidDel="000B20EC" w:rsidRDefault="007653F1" w:rsidP="0017491C">
      <w:pPr>
        <w:numPr>
          <w:ilvl w:val="0"/>
          <w:numId w:val="18"/>
        </w:numPr>
        <w:spacing w:after="120" w:line="240" w:lineRule="auto"/>
        <w:ind w:left="284" w:hanging="284"/>
        <w:rPr>
          <w:del w:id="1244" w:author="Jeff Wootton" w:date="2022-12-05T04:44:00Z"/>
        </w:rPr>
      </w:pPr>
      <w:del w:id="1245" w:author="Jeff Wootton" w:date="2022-12-05T04:44:00Z">
        <w:r w:rsidRPr="000F0F0F" w:rsidDel="000B20EC">
          <w:rPr>
            <w:rFonts w:cs="Arial"/>
          </w:rPr>
          <w:delText>ENC datasets – ISO</w:delText>
        </w:r>
        <w:r w:rsidR="00A72C31" w:rsidRPr="000F0F0F" w:rsidDel="000B20EC">
          <w:rPr>
            <w:rFonts w:cs="Arial"/>
          </w:rPr>
          <w:delText>/IEC</w:delText>
        </w:r>
        <w:r w:rsidRPr="000F0F0F" w:rsidDel="000B20EC">
          <w:rPr>
            <w:rFonts w:cs="Arial"/>
          </w:rPr>
          <w:delText xml:space="preserve"> 8211 encoding of features</w:delText>
        </w:r>
        <w:r w:rsidRPr="000F0F0F" w:rsidDel="000B20EC">
          <w:delText>/attributes and their associated geometry and metadata.</w:delText>
        </w:r>
      </w:del>
    </w:p>
    <w:p w14:paraId="1EA629A3" w14:textId="587A7D74" w:rsidR="00E73EDF" w:rsidRPr="000F0F0F" w:rsidDel="000B20EC" w:rsidRDefault="007653F1" w:rsidP="0017491C">
      <w:pPr>
        <w:numPr>
          <w:ilvl w:val="0"/>
          <w:numId w:val="18"/>
        </w:numPr>
        <w:spacing w:after="120" w:line="240" w:lineRule="auto"/>
        <w:ind w:left="284" w:hanging="284"/>
        <w:rPr>
          <w:del w:id="1246" w:author="Jeff Wootton" w:date="2022-12-05T04:44:00Z"/>
        </w:rPr>
      </w:pPr>
      <w:del w:id="1247" w:author="Jeff Wootton" w:date="2022-12-05T04:44:00Z">
        <w:r w:rsidRPr="000F0F0F" w:rsidDel="000B20EC">
          <w:delText xml:space="preserve">Exchange Catalogue – the XML encoded representation of </w:delText>
        </w:r>
        <w:r w:rsidR="0017491C" w:rsidDel="000B20EC">
          <w:delText>E</w:delText>
        </w:r>
        <w:r w:rsidRPr="000F0F0F" w:rsidDel="000B20EC">
          <w:delText xml:space="preserve">xchange </w:delText>
        </w:r>
        <w:r w:rsidR="0017491C" w:rsidDel="000B20EC">
          <w:delText>S</w:delText>
        </w:r>
        <w:r w:rsidRPr="000F0F0F" w:rsidDel="000B20EC">
          <w:delText xml:space="preserve">et </w:delText>
        </w:r>
        <w:r w:rsidR="0017491C" w:rsidDel="000B20EC">
          <w:delText>C</w:delText>
        </w:r>
        <w:r w:rsidRPr="000F0F0F" w:rsidDel="000B20EC">
          <w:delText>atalogue features [discovery metadata].</w:delText>
        </w:r>
      </w:del>
    </w:p>
    <w:p w14:paraId="0FC5BB52" w14:textId="131955BE" w:rsidR="00E73EDF" w:rsidRPr="000F0F0F" w:rsidDel="000B20EC" w:rsidRDefault="007653F1" w:rsidP="0017491C">
      <w:pPr>
        <w:pStyle w:val="Heading3"/>
        <w:tabs>
          <w:tab w:val="clear" w:pos="660"/>
          <w:tab w:val="clear" w:pos="880"/>
          <w:tab w:val="left" w:pos="851"/>
        </w:tabs>
        <w:spacing w:before="120" w:after="120" w:line="240" w:lineRule="auto"/>
        <w:ind w:left="851" w:hanging="851"/>
        <w:jc w:val="both"/>
        <w:rPr>
          <w:del w:id="1248" w:author="Jeff Wootton" w:date="2022-12-05T04:44:00Z"/>
          <w:lang w:eastAsia="en-US"/>
        </w:rPr>
      </w:pPr>
      <w:bookmarkStart w:id="1249" w:name="_Toc510784332"/>
      <w:bookmarkStart w:id="1250" w:name="_Toc510785481"/>
      <w:bookmarkStart w:id="1251" w:name="_Toc513198124"/>
      <w:bookmarkStart w:id="1252" w:name="_Toc515440376"/>
      <w:bookmarkStart w:id="1253" w:name="_Toc517858893"/>
      <w:bookmarkStart w:id="1254" w:name="_Toc519859133"/>
      <w:bookmarkStart w:id="1255" w:name="_Toc521495177"/>
      <w:bookmarkStart w:id="1256" w:name="_Toc527117790"/>
      <w:bookmarkStart w:id="1257" w:name="_Toc527620317"/>
      <w:bookmarkStart w:id="1258" w:name="_Toc529974559"/>
      <w:bookmarkStart w:id="1259" w:name="_Toc510784333"/>
      <w:bookmarkStart w:id="1260" w:name="_Toc510785482"/>
      <w:bookmarkStart w:id="1261" w:name="_Toc513198125"/>
      <w:bookmarkStart w:id="1262" w:name="_Toc515440377"/>
      <w:bookmarkStart w:id="1263" w:name="_Toc517858894"/>
      <w:bookmarkStart w:id="1264" w:name="_Toc519859134"/>
      <w:bookmarkStart w:id="1265" w:name="_Toc521495178"/>
      <w:bookmarkStart w:id="1266" w:name="_Toc527117791"/>
      <w:bookmarkStart w:id="1267" w:name="_Toc527620318"/>
      <w:bookmarkStart w:id="1268" w:name="_Toc529974560"/>
      <w:bookmarkStart w:id="1269" w:name="_Toc510785483"/>
      <w:bookmarkStart w:id="1270" w:name="_Toc510784334"/>
      <w:bookmarkStart w:id="1271" w:name="_Toc513198126"/>
      <w:bookmarkStart w:id="1272" w:name="_Toc515440378"/>
      <w:bookmarkStart w:id="1273" w:name="_Toc517858895"/>
      <w:bookmarkStart w:id="1274" w:name="_Toc519859135"/>
      <w:bookmarkStart w:id="1275" w:name="_Toc521495179"/>
      <w:bookmarkStart w:id="1276" w:name="_Toc527117792"/>
      <w:bookmarkStart w:id="1277" w:name="_Toc527620319"/>
      <w:bookmarkStart w:id="1278" w:name="_Toc529974561"/>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del w:id="1279" w:author="Jeff Wootton" w:date="2022-12-05T04:44:00Z">
        <w:r w:rsidRPr="000F0F0F" w:rsidDel="000B20EC">
          <w:rPr>
            <w:lang w:eastAsia="en-US"/>
          </w:rPr>
          <w:delText xml:space="preserve">Optional </w:delText>
        </w:r>
        <w:r w:rsidR="0017491C" w:rsidDel="000B20EC">
          <w:rPr>
            <w:lang w:eastAsia="en-US"/>
          </w:rPr>
          <w:delText>e</w:delText>
        </w:r>
        <w:r w:rsidRPr="000F0F0F" w:rsidDel="000B20EC">
          <w:rPr>
            <w:lang w:eastAsia="en-US"/>
          </w:rPr>
          <w:delText xml:space="preserve">lements </w:delText>
        </w:r>
      </w:del>
    </w:p>
    <w:p w14:paraId="2FAFE500" w14:textId="0BE18BAB" w:rsidR="00E73EDF" w:rsidRPr="000F0F0F" w:rsidDel="000B20EC" w:rsidRDefault="007653F1" w:rsidP="0017491C">
      <w:pPr>
        <w:numPr>
          <w:ilvl w:val="0"/>
          <w:numId w:val="18"/>
        </w:numPr>
        <w:spacing w:after="120" w:line="240" w:lineRule="auto"/>
        <w:ind w:left="284" w:hanging="284"/>
        <w:rPr>
          <w:del w:id="1280" w:author="Jeff Wootton" w:date="2022-12-05T04:44:00Z"/>
        </w:rPr>
      </w:pPr>
      <w:del w:id="1281" w:author="Jeff Wootton" w:date="2022-12-05T04:44:00Z">
        <w:r w:rsidRPr="000F0F0F" w:rsidDel="000B20EC">
          <w:delText xml:space="preserve">Supplementary files – These are contained within the </w:delText>
        </w:r>
        <w:r w:rsidR="0017491C" w:rsidDel="000B20EC">
          <w:delText>E</w:delText>
        </w:r>
        <w:r w:rsidRPr="000F0F0F" w:rsidDel="000B20EC">
          <w:delText xml:space="preserve">xchange </w:delText>
        </w:r>
        <w:r w:rsidR="0017491C" w:rsidDel="000B20EC">
          <w:delText>S</w:delText>
        </w:r>
        <w:r w:rsidRPr="000F0F0F" w:rsidDel="000B20EC">
          <w:delText>et as files</w:delText>
        </w:r>
        <w:r w:rsidR="00A72C31" w:rsidRPr="000F0F0F" w:rsidDel="000B20EC">
          <w:delText>;</w:delText>
        </w:r>
        <w:r w:rsidRPr="000F0F0F" w:rsidDel="000B20EC">
          <w:delText xml:space="preserve"> and the map</w:delText>
        </w:r>
        <w:r w:rsidR="00A72C31" w:rsidRPr="000F0F0F" w:rsidDel="000B20EC">
          <w:delText>ping</w:delText>
        </w:r>
        <w:r w:rsidRPr="000F0F0F" w:rsidDel="000B20EC">
          <w:delText xml:space="preserve"> from the name included within the dataset and the physical location on the media is defined within the Exchange Catalogue.</w:delText>
        </w:r>
      </w:del>
    </w:p>
    <w:p w14:paraId="09F0EAEC" w14:textId="24DBBB56" w:rsidR="00E73EDF" w:rsidRPr="000F0F0F" w:rsidDel="000B20EC" w:rsidRDefault="007653F1" w:rsidP="0017491C">
      <w:pPr>
        <w:numPr>
          <w:ilvl w:val="0"/>
          <w:numId w:val="18"/>
        </w:numPr>
        <w:spacing w:after="120" w:line="240" w:lineRule="auto"/>
        <w:ind w:left="284" w:hanging="284"/>
        <w:rPr>
          <w:del w:id="1282" w:author="Jeff Wootton" w:date="2022-12-05T04:44:00Z"/>
        </w:rPr>
      </w:pPr>
      <w:del w:id="1283" w:author="Jeff Wootton" w:date="2022-12-05T04:44:00Z">
        <w:r w:rsidRPr="000F0F0F" w:rsidDel="000B20EC">
          <w:delText xml:space="preserve">S-101 Feature Catalogue – If it is necessary to deliver the latest Feature Catalogue to the end user it may be done using the S-101 </w:delText>
        </w:r>
        <w:r w:rsidR="0017491C" w:rsidDel="000B20EC">
          <w:delText>E</w:delText>
        </w:r>
        <w:r w:rsidRPr="000F0F0F" w:rsidDel="000B20EC">
          <w:delText xml:space="preserve">xchange </w:delText>
        </w:r>
        <w:r w:rsidR="0017491C" w:rsidDel="000B20EC">
          <w:delText>S</w:delText>
        </w:r>
        <w:r w:rsidRPr="000F0F0F" w:rsidDel="000B20EC">
          <w:delText>et mechanism for datasets.</w:delText>
        </w:r>
      </w:del>
    </w:p>
    <w:p w14:paraId="7A7122DE" w14:textId="3688733F" w:rsidR="00E73EDF" w:rsidRPr="0017491C" w:rsidDel="000B20EC" w:rsidRDefault="007653F1" w:rsidP="0017491C">
      <w:pPr>
        <w:numPr>
          <w:ilvl w:val="0"/>
          <w:numId w:val="18"/>
        </w:numPr>
        <w:spacing w:after="120" w:line="240" w:lineRule="auto"/>
        <w:ind w:left="284" w:hanging="284"/>
        <w:rPr>
          <w:del w:id="1284" w:author="Jeff Wootton" w:date="2022-12-05T04:44:00Z"/>
        </w:rPr>
      </w:pPr>
      <w:del w:id="1285" w:author="Jeff Wootton" w:date="2022-12-05T04:44:00Z">
        <w:r w:rsidRPr="000F0F0F" w:rsidDel="000B20EC">
          <w:delText xml:space="preserve">S-101 Portrayal Catalogue </w:delText>
        </w:r>
        <w:r w:rsidR="0017491C" w:rsidDel="000B20EC">
          <w:delText>–</w:delText>
        </w:r>
        <w:r w:rsidRPr="000F0F0F" w:rsidDel="000B20EC">
          <w:delText xml:space="preserve"> If it is necessary to deliver the latest Portrayal Catalogue to the end user it may be done using the S-101 </w:delText>
        </w:r>
        <w:r w:rsidR="0017491C" w:rsidDel="000B20EC">
          <w:delText>E</w:delText>
        </w:r>
        <w:r w:rsidRPr="000F0F0F" w:rsidDel="000B20EC">
          <w:delText xml:space="preserve">xchange </w:delText>
        </w:r>
        <w:r w:rsidR="0017491C" w:rsidDel="000B20EC">
          <w:delText>S</w:delText>
        </w:r>
        <w:r w:rsidRPr="000F0F0F" w:rsidDel="000B20EC">
          <w:delText>et mechanism for datasets.</w:delText>
        </w:r>
      </w:del>
    </w:p>
    <w:p w14:paraId="3D8B38D0" w14:textId="77777777" w:rsidR="0017491C" w:rsidRPr="000F0F0F" w:rsidRDefault="0017491C" w:rsidP="0017491C">
      <w:pPr>
        <w:spacing w:after="120" w:line="240" w:lineRule="auto"/>
      </w:pPr>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1286" w:name="_Toc510784336"/>
      <w:bookmarkStart w:id="1287" w:name="_Toc510785485"/>
      <w:bookmarkStart w:id="1288" w:name="_Toc513198128"/>
      <w:bookmarkStart w:id="1289" w:name="_Toc515440380"/>
      <w:bookmarkStart w:id="1290" w:name="_Toc517858897"/>
      <w:bookmarkStart w:id="1291" w:name="_Toc519859137"/>
      <w:bookmarkStart w:id="1292" w:name="_Toc521495181"/>
      <w:bookmarkStart w:id="1293" w:name="_Toc527117794"/>
      <w:bookmarkStart w:id="1294" w:name="_Toc527620321"/>
      <w:bookmarkStart w:id="1295" w:name="_Toc529974563"/>
      <w:bookmarkStart w:id="1296" w:name="_Toc510785486"/>
      <w:bookmarkStart w:id="1297" w:name="_Toc510784337"/>
      <w:bookmarkStart w:id="1298" w:name="_Toc513198129"/>
      <w:bookmarkStart w:id="1299" w:name="_Toc515440381"/>
      <w:bookmarkStart w:id="1300" w:name="_Toc517858898"/>
      <w:bookmarkStart w:id="1301" w:name="_Toc519859138"/>
      <w:bookmarkStart w:id="1302" w:name="_Toc521495182"/>
      <w:bookmarkStart w:id="1303" w:name="_Toc527117795"/>
      <w:bookmarkStart w:id="1304" w:name="_Toc527620322"/>
      <w:bookmarkStart w:id="1305" w:name="_Toc529974564"/>
      <w:bookmarkStart w:id="1306" w:name="_Toc510784338"/>
      <w:bookmarkStart w:id="1307" w:name="_Toc510785487"/>
      <w:bookmarkStart w:id="1308" w:name="_Toc513198130"/>
      <w:bookmarkStart w:id="1309" w:name="_Toc515440382"/>
      <w:bookmarkStart w:id="1310" w:name="_Toc517858899"/>
      <w:bookmarkStart w:id="1311" w:name="_Toc519859139"/>
      <w:bookmarkStart w:id="1312" w:name="_Toc521495183"/>
      <w:bookmarkStart w:id="1313" w:name="_Toc527117796"/>
      <w:bookmarkStart w:id="1314" w:name="_Toc527620323"/>
      <w:bookmarkStart w:id="1315" w:name="_Toc529974565"/>
      <w:bookmarkStart w:id="1316" w:name="_Toc510785488"/>
      <w:bookmarkStart w:id="1317" w:name="_Toc510784339"/>
      <w:bookmarkStart w:id="1318" w:name="_Toc513198131"/>
      <w:bookmarkStart w:id="1319" w:name="_Toc515440383"/>
      <w:bookmarkStart w:id="1320" w:name="_Toc517858900"/>
      <w:bookmarkStart w:id="1321" w:name="_Toc519859140"/>
      <w:bookmarkStart w:id="1322" w:name="_Toc521495184"/>
      <w:bookmarkStart w:id="1323" w:name="_Toc527117797"/>
      <w:bookmarkStart w:id="1324" w:name="_Toc527620324"/>
      <w:bookmarkStart w:id="1325" w:name="_Toc529974566"/>
      <w:bookmarkStart w:id="1326" w:name="_Toc439685309"/>
      <w:bookmarkStart w:id="1327" w:name="_Toc121374467"/>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r w:rsidRPr="000F0F0F">
        <w:rPr>
          <w:lang w:eastAsia="en-US"/>
        </w:rPr>
        <w:t>Dataset</w:t>
      </w:r>
      <w:bookmarkEnd w:id="1326"/>
      <w:bookmarkEnd w:id="1327"/>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1328" w:name="_Toc225648341"/>
      <w:bookmarkStart w:id="1329" w:name="_Toc225648342"/>
      <w:bookmarkStart w:id="1330" w:name="_Toc439685310"/>
      <w:bookmarkStart w:id="1331" w:name="_Toc121374468"/>
      <w:r w:rsidRPr="000F0F0F">
        <w:rPr>
          <w:lang w:eastAsia="en-US"/>
        </w:rPr>
        <w:t>Datasets</w:t>
      </w:r>
      <w:bookmarkEnd w:id="1328"/>
      <w:bookmarkEnd w:id="1329"/>
      <w:bookmarkEnd w:id="1330"/>
      <w:bookmarkEnd w:id="1331"/>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57E375C3"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can also be ENC data that has previously been produced for this area and at the same maximum 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ins w:id="1332" w:author="Teh Stand" w:date="2022-06-13T12:17:00Z">
        <w:r w:rsidR="00A11156">
          <w:rPr>
            <w:rFonts w:eastAsia="Times New Roman" w:cs="Arial"/>
            <w:lang w:eastAsia="en-US"/>
          </w:rPr>
          <w:t>-</w:t>
        </w:r>
      </w:ins>
      <w:r w:rsidRPr="000F0F0F">
        <w:rPr>
          <w:rFonts w:eastAsia="Times New Roman" w:cs="Arial"/>
          <w:lang w:eastAsia="en-US"/>
        </w:rPr>
        <w:t>5.</w:t>
      </w:r>
    </w:p>
    <w:p w14:paraId="5957AC03" w14:textId="413C5F50"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ins w:id="1333" w:author="Jeff Wootton" w:date="2022-10-26T01:33:00Z">
        <w:r w:rsidR="00734289">
          <w:rPr>
            <w:rFonts w:eastAsia="Times New Roman" w:cs="Arial"/>
            <w:lang w:eastAsia="en-US"/>
          </w:rPr>
          <w:t xml:space="preserve"> </w:t>
        </w:r>
      </w:ins>
      <w:ins w:id="1334" w:author="Jeff Wootton" w:date="2022-10-26T01:35:00Z">
        <w:r w:rsidR="00734289">
          <w:rPr>
            <w:rFonts w:eastAsia="Times New Roman" w:cs="Arial"/>
            <w:lang w:eastAsia="en-US"/>
          </w:rPr>
          <w:t xml:space="preserve">Each </w:t>
        </w:r>
      </w:ins>
      <w:ins w:id="1335" w:author="Jeff Wootton" w:date="2022-10-26T01:33:00Z">
        <w:r w:rsidR="00734289" w:rsidRPr="00734289">
          <w:rPr>
            <w:rFonts w:eastAsia="Times New Roman" w:cs="Arial"/>
            <w:lang w:eastAsia="en-US"/>
          </w:rPr>
          <w:t xml:space="preserve">Update </w:t>
        </w:r>
      </w:ins>
      <w:ins w:id="1336" w:author="Jeff Wootton" w:date="2022-10-26T01:35:00Z">
        <w:r w:rsidR="00734289">
          <w:rPr>
            <w:rFonts w:eastAsia="Times New Roman" w:cs="Arial"/>
            <w:lang w:eastAsia="en-US"/>
          </w:rPr>
          <w:t>dataset</w:t>
        </w:r>
      </w:ins>
      <w:ins w:id="1337" w:author="Jeff Wootton" w:date="2022-10-26T01:33:00Z">
        <w:r w:rsidR="00734289" w:rsidRPr="00734289">
          <w:rPr>
            <w:rFonts w:eastAsia="Times New Roman" w:cs="Arial"/>
            <w:lang w:eastAsia="en-US"/>
          </w:rPr>
          <w:t xml:space="preserve"> file</w:t>
        </w:r>
      </w:ins>
      <w:ins w:id="1338" w:author="Jeff Wootton" w:date="2022-10-26T01:35:00Z">
        <w:r w:rsidR="00734289">
          <w:rPr>
            <w:rFonts w:eastAsia="Times New Roman" w:cs="Arial"/>
            <w:lang w:eastAsia="en-US"/>
          </w:rPr>
          <w:t xml:space="preserve"> must</w:t>
        </w:r>
      </w:ins>
      <w:ins w:id="1339" w:author="Jeff Wootton" w:date="2022-10-26T01:33:00Z">
        <w:r w:rsidR="00734289" w:rsidRPr="00734289">
          <w:rPr>
            <w:rFonts w:eastAsia="Times New Roman" w:cs="Arial"/>
            <w:lang w:eastAsia="en-US"/>
          </w:rPr>
          <w:t xml:space="preserve"> have the same name as the original base cell file, with an extension number greater than or equal to 001</w:t>
        </w:r>
      </w:ins>
      <w:ins w:id="1340" w:author="Jeff Wootton" w:date="2022-12-05T04:55:00Z">
        <w:r w:rsidR="003963E3">
          <w:rPr>
            <w:rFonts w:eastAsia="Times New Roman" w:cs="Arial"/>
            <w:lang w:eastAsia="en-US"/>
          </w:rPr>
          <w:t xml:space="preserve"> (see EEE </w:t>
        </w:r>
      </w:ins>
      <w:ins w:id="1341" w:author="Jeff Wootton" w:date="2022-12-05T04:56:00Z">
        <w:r w:rsidR="003963E3">
          <w:rPr>
            <w:rFonts w:eastAsia="Times New Roman" w:cs="Arial"/>
            <w:lang w:eastAsia="en-US"/>
          </w:rPr>
          <w:t xml:space="preserve">in </w:t>
        </w:r>
      </w:ins>
      <w:ins w:id="1342" w:author="Jeff Wootton" w:date="2022-12-05T04:55:00Z">
        <w:r w:rsidR="003963E3">
          <w:rPr>
            <w:rFonts w:eastAsia="Times New Roman" w:cs="Arial"/>
            <w:lang w:eastAsia="en-US"/>
          </w:rPr>
          <w:t>clause 11.3.2 below)</w:t>
        </w:r>
      </w:ins>
      <w:ins w:id="1343" w:author="Jeff Wootton" w:date="2022-10-26T01:33:00Z">
        <w:r w:rsidR="00734289" w:rsidRPr="00734289">
          <w:rPr>
            <w:rFonts w:eastAsia="Times New Roman" w:cs="Arial"/>
            <w:lang w:eastAsia="en-US"/>
          </w:rPr>
          <w:t>.</w:t>
        </w:r>
        <w:r w:rsidR="00734289" w:rsidRPr="00734289">
          <w:rPr>
            <w:rFonts w:eastAsia="Times New Roman" w:cs="Arial"/>
            <w:lang w:val="en-US" w:eastAsia="en-US"/>
          </w:rPr>
          <w:t xml:space="preserve"> They </w:t>
        </w:r>
      </w:ins>
      <w:ins w:id="1344" w:author="Jeff Wootton" w:date="2022-10-26T01:40:00Z">
        <w:r w:rsidR="00C25CC9">
          <w:rPr>
            <w:rFonts w:eastAsia="Times New Roman" w:cs="Arial"/>
            <w:lang w:val="en-US" w:eastAsia="en-US"/>
          </w:rPr>
          <w:t xml:space="preserve">must </w:t>
        </w:r>
      </w:ins>
      <w:ins w:id="1345" w:author="Jeff Wootton" w:date="2022-11-24T10:15:00Z">
        <w:r w:rsidR="00706AB7">
          <w:rPr>
            <w:rFonts w:eastAsia="Times New Roman" w:cs="Arial"/>
            <w:lang w:val="en-US" w:eastAsia="en-US"/>
          </w:rPr>
          <w:t xml:space="preserve">not </w:t>
        </w:r>
      </w:ins>
      <w:ins w:id="1346" w:author="Jeff Wootton" w:date="2022-11-24T10:14:00Z">
        <w:r w:rsidR="00706AB7">
          <w:rPr>
            <w:rFonts w:eastAsia="Times New Roman" w:cs="Arial"/>
            <w:lang w:val="en-US" w:eastAsia="en-US"/>
          </w:rPr>
          <w:t>extend the</w:t>
        </w:r>
      </w:ins>
      <w:ins w:id="1347" w:author="Jeff Wootton" w:date="2022-10-26T01:33:00Z">
        <w:r w:rsidR="00734289" w:rsidRPr="00734289">
          <w:rPr>
            <w:rFonts w:eastAsia="Times New Roman" w:cs="Arial"/>
            <w:lang w:val="en-US" w:eastAsia="en-US"/>
          </w:rPr>
          <w:t xml:space="preserve"> geographical area </w:t>
        </w:r>
      </w:ins>
      <w:ins w:id="1348" w:author="Jeff Wootton" w:date="2022-11-24T10:14:00Z">
        <w:r w:rsidR="00706AB7">
          <w:rPr>
            <w:rFonts w:eastAsia="Times New Roman" w:cs="Arial"/>
            <w:lang w:val="en-US" w:eastAsia="en-US"/>
          </w:rPr>
          <w:t>covered by</w:t>
        </w:r>
      </w:ins>
      <w:ins w:id="1349" w:author="Jeff Wootton" w:date="2022-10-26T01:33:00Z">
        <w:r w:rsidR="00734289" w:rsidRPr="00734289">
          <w:rPr>
            <w:rFonts w:eastAsia="Times New Roman" w:cs="Arial"/>
            <w:lang w:val="en-US" w:eastAsia="en-US"/>
          </w:rPr>
          <w:t xml:space="preserve"> the base cell file to which they apply</w:t>
        </w:r>
      </w:ins>
      <w:ins w:id="1350" w:author="Jeff Wootton" w:date="2022-11-24T10:16:00Z">
        <w:r w:rsidR="00706AB7">
          <w:rPr>
            <w:rFonts w:eastAsia="Times New Roman" w:cs="Arial"/>
            <w:lang w:val="en-US" w:eastAsia="en-US"/>
          </w:rPr>
          <w:t xml:space="preserve"> (see clause 4.5.2)</w:t>
        </w:r>
      </w:ins>
      <w:ins w:id="1351" w:author="Jeff Wootton" w:date="2022-10-26T01:33:00Z">
        <w:r w:rsidR="00734289">
          <w:rPr>
            <w:rFonts w:eastAsia="Times New Roman" w:cs="Arial"/>
            <w:i/>
            <w:iCs/>
            <w:lang w:val="en-US" w:eastAsia="en-US"/>
          </w:rPr>
          <w:t>.</w:t>
        </w:r>
      </w:ins>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ins w:id="1352" w:author="Teh Stand" w:date="2022-06-13T12:17:00Z">
        <w:r w:rsidR="00A11156">
          <w:rPr>
            <w:rFonts w:eastAsia="Times New Roman" w:cs="Arial"/>
            <w:lang w:eastAsia="en-US"/>
          </w:rPr>
          <w:t>-</w:t>
        </w:r>
      </w:ins>
      <w:r w:rsidRPr="000F0F0F">
        <w:rPr>
          <w:rFonts w:eastAsia="Times New Roman" w:cs="Arial"/>
          <w:lang w:eastAsia="en-US"/>
        </w:rPr>
        <w:t>6.</w:t>
      </w:r>
    </w:p>
    <w:p w14:paraId="20A59004" w14:textId="2FA2F75B" w:rsidR="00E73EDF" w:rsidRPr="000F0F0F" w:rsidRDefault="007653F1" w:rsidP="0017491C">
      <w:pPr>
        <w:numPr>
          <w:ilvl w:val="0"/>
          <w:numId w:val="18"/>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ins w:id="1353" w:author="Teh Stand" w:date="2022-06-13T12:17:00Z">
        <w:r w:rsidR="00A11156">
          <w:rPr>
            <w:rFonts w:cs="Arial"/>
            <w:lang w:val="en-US" w:eastAsia="en-US"/>
          </w:rPr>
          <w:t>-</w:t>
        </w:r>
      </w:ins>
      <w:r w:rsidRPr="000F0F0F">
        <w:rPr>
          <w:rFonts w:cs="Arial"/>
          <w:lang w:val="en-US" w:eastAsia="en-US"/>
        </w:rPr>
        <w:t>5.</w:t>
      </w:r>
    </w:p>
    <w:p w14:paraId="649124B5" w14:textId="162979ED" w:rsidR="00E73EDF" w:rsidRPr="000F0F0F" w:rsidRDefault="007653F1" w:rsidP="0017491C">
      <w:pPr>
        <w:numPr>
          <w:ilvl w:val="0"/>
          <w:numId w:val="18"/>
        </w:numPr>
        <w:autoSpaceDE w:val="0"/>
        <w:autoSpaceDN w:val="0"/>
        <w:adjustRightInd w:val="0"/>
        <w:spacing w:after="120" w:line="240" w:lineRule="auto"/>
        <w:ind w:left="567" w:hanging="283"/>
        <w:rPr>
          <w:rFonts w:eastAsia="Times New Roman" w:cs="Arial"/>
          <w:lang w:eastAsia="en-US"/>
        </w:rPr>
      </w:pPr>
      <w:r w:rsidRPr="000F0F0F">
        <w:rPr>
          <w:rFonts w:eastAsia="Times New Roman" w:cs="Arial"/>
          <w:lang w:eastAsia="en-US"/>
        </w:rPr>
        <w:t xml:space="preserve">Cancellation: The dataset is cancelled and is deleted from the system. </w:t>
      </w:r>
      <w:del w:id="1354" w:author="Jeff Wootton" w:date="2022-10-26T00:56:00Z">
        <w:r w:rsidR="00251EC0" w:rsidRPr="000F0F0F" w:rsidDel="00F13198">
          <w:rPr>
            <w:rFonts w:eastAsia="Times New Roman" w:cs="Arial"/>
            <w:lang w:eastAsia="en-US"/>
          </w:rPr>
          <w:delText xml:space="preserve"> </w:delText>
        </w:r>
      </w:del>
      <w:r w:rsidRPr="000F0F0F">
        <w:rPr>
          <w:rFonts w:eastAsia="Times New Roman" w:cs="Arial"/>
          <w:lang w:eastAsia="en-US"/>
        </w:rPr>
        <w:t xml:space="preserve">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ins w:id="1355" w:author="Teh Stand" w:date="2022-06-13T12:18:00Z">
        <w:r w:rsidR="00A11156">
          <w:rPr>
            <w:rFonts w:eastAsia="Times New Roman" w:cs="Arial"/>
            <w:lang w:eastAsia="en-US"/>
          </w:rPr>
          <w:t>-</w:t>
        </w:r>
      </w:ins>
      <w:r w:rsidRPr="000F0F0F">
        <w:rPr>
          <w:rFonts w:eastAsia="Times New Roman" w:cs="Arial"/>
          <w:lang w:eastAsia="en-US"/>
        </w:rPr>
        <w:t>7.</w:t>
      </w:r>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1356" w:name="_Toc510785491"/>
      <w:bookmarkStart w:id="1357" w:name="_Toc510784342"/>
      <w:bookmarkStart w:id="1358" w:name="_Toc225065200"/>
      <w:bookmarkStart w:id="1359" w:name="_Toc439685311"/>
      <w:bookmarkStart w:id="1360" w:name="_Toc225648343"/>
      <w:bookmarkStart w:id="1361" w:name="_Toc121374469"/>
      <w:bookmarkEnd w:id="1356"/>
      <w:bookmarkEnd w:id="1357"/>
      <w:r w:rsidRPr="000F0F0F">
        <w:rPr>
          <w:lang w:eastAsia="en-US"/>
        </w:rPr>
        <w:t>Dataset file naming</w:t>
      </w:r>
      <w:bookmarkEnd w:id="1358"/>
      <w:bookmarkEnd w:id="1359"/>
      <w:bookmarkEnd w:id="1360"/>
      <w:bookmarkEnd w:id="1361"/>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4C341359" w:rsidR="00E73EDF" w:rsidRPr="000F0F0F" w:rsidRDefault="007653F1"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del w:id="1362" w:author="Jeff Wootton" w:date="2022-12-05T04:59:00Z">
        <w:r w:rsidR="007935E1" w:rsidRPr="000F0F0F" w:rsidDel="003963E3">
          <w:rPr>
            <w:rFonts w:eastAsia="Times New Roman" w:cs="Arial"/>
            <w:lang w:eastAsia="en-US"/>
          </w:rPr>
          <w:delText>must</w:delText>
        </w:r>
        <w:r w:rsidR="00C90A8F" w:rsidRPr="000F0F0F" w:rsidDel="003963E3">
          <w:rPr>
            <w:rFonts w:eastAsia="Times New Roman" w:cs="Arial"/>
            <w:lang w:eastAsia="en-US"/>
          </w:rPr>
          <w:delText xml:space="preserve"> </w:delText>
        </w:r>
      </w:del>
      <w:ins w:id="1363" w:author="Jeff Wootton" w:date="2022-12-05T04:59:00Z">
        <w:r w:rsidR="003963E3">
          <w:rPr>
            <w:rFonts w:eastAsia="Times New Roman" w:cs="Arial"/>
            <w:lang w:eastAsia="en-US"/>
          </w:rPr>
          <w:t>may</w:t>
        </w:r>
        <w:r w:rsidR="003963E3" w:rsidRPr="000F0F0F">
          <w:rPr>
            <w:rFonts w:eastAsia="Times New Roman" w:cs="Arial"/>
            <w:lang w:eastAsia="en-US"/>
          </w:rPr>
          <w:t xml:space="preserve"> </w:t>
        </w:r>
      </w:ins>
      <w:r w:rsidR="00C90A8F" w:rsidRPr="000F0F0F">
        <w:rPr>
          <w:rFonts w:eastAsia="Times New Roman" w:cs="Arial"/>
          <w:lang w:eastAsia="en-US"/>
        </w:rPr>
        <w:t>be populated with zeros (“00” or “0” respectively)</w:t>
      </w:r>
      <w:r w:rsidR="007935E1" w:rsidRPr="000F0F0F">
        <w:rPr>
          <w:rFonts w:eastAsia="Times New Roman" w:cs="Arial"/>
          <w:lang w:eastAsia="en-US"/>
        </w:rPr>
        <w:t xml:space="preserve"> for the sixth and seventh characters of the dataset file name, as required</w:t>
      </w:r>
      <w:r w:rsidR="00C90A8F" w:rsidRPr="000F0F0F">
        <w:rPr>
          <w:rFonts w:eastAsia="Times New Roman" w:cs="Arial"/>
          <w:lang w:eastAsia="en-US"/>
        </w:rPr>
        <w:t>.</w:t>
      </w:r>
    </w:p>
    <w:p w14:paraId="57A6B1A5" w14:textId="11545A3D" w:rsidR="00E73EDF" w:rsidRPr="000F0F0F" w:rsidRDefault="00413A6F" w:rsidP="00A11156">
      <w:pPr>
        <w:numPr>
          <w:ilvl w:val="0"/>
          <w:numId w:val="19"/>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 xml:space="preserve">producer to provide the unique file name. </w:t>
      </w:r>
      <w:del w:id="1364" w:author="Jeff Wootton" w:date="2022-10-26T00:57:00Z">
        <w:r w:rsidR="00EE6A75" w:rsidRPr="000F0F0F" w:rsidDel="00F13198">
          <w:rPr>
            <w:lang w:eastAsia="en-US"/>
          </w:rPr>
          <w:delText xml:space="preserve"> </w:delText>
        </w:r>
      </w:del>
      <w:r w:rsidR="007653F1" w:rsidRPr="000F0F0F">
        <w:rPr>
          <w:lang w:eastAsia="en-US"/>
        </w:rPr>
        <w:t>The following characters are allowed in the dataset name</w:t>
      </w:r>
      <w:r w:rsidR="00EE6A75" w:rsidRPr="000F0F0F">
        <w:rPr>
          <w:lang w:eastAsia="en-US"/>
        </w:rPr>
        <w:t xml:space="preserve">: </w:t>
      </w:r>
      <w:r w:rsidR="007653F1" w:rsidRPr="000F0F0F">
        <w:rPr>
          <w:lang w:eastAsia="en-US"/>
        </w:rPr>
        <w:t>A to Z</w:t>
      </w:r>
      <w:ins w:id="1365" w:author="Jeff Wootton" w:date="2022-10-26T01:06:00Z">
        <w:r w:rsidR="007C151D">
          <w:rPr>
            <w:lang w:eastAsia="en-US"/>
          </w:rPr>
          <w:t xml:space="preserve"> (upper case characters only)</w:t>
        </w:r>
      </w:ins>
      <w:r w:rsidR="007653F1" w:rsidRPr="000F0F0F">
        <w:rPr>
          <w:lang w:eastAsia="en-US"/>
        </w:rPr>
        <w:t>, 0 to 9</w:t>
      </w:r>
      <w:r w:rsidR="007653F1" w:rsidRPr="000F0F0F">
        <w:t xml:space="preserve"> and the special character _ (underscore)</w:t>
      </w:r>
      <w:r w:rsidR="007653F1" w:rsidRPr="000F0F0F">
        <w:rPr>
          <w:lang w:eastAsia="en-US"/>
        </w:rPr>
        <w:t>.</w:t>
      </w:r>
      <w:ins w:id="1366" w:author="Jeff Wootton" w:date="2022-10-26T01:47:00Z">
        <w:r w:rsidR="00C25CC9">
          <w:rPr>
            <w:lang w:eastAsia="en-US"/>
          </w:rPr>
          <w:t xml:space="preserve"> It is not required to use all the available characters, however </w:t>
        </w:r>
      </w:ins>
      <w:ins w:id="1367" w:author="Jeff Wootton" w:date="2022-10-26T01:48:00Z">
        <w:r w:rsidR="00C25CC9">
          <w:rPr>
            <w:lang w:eastAsia="en-US"/>
          </w:rPr>
          <w:t>at least one character must be used.</w:t>
        </w:r>
      </w:ins>
    </w:p>
    <w:p w14:paraId="30F9F204" w14:textId="753EBFB3" w:rsidR="00E73EDF" w:rsidRPr="000F0F0F" w:rsidRDefault="007653F1" w:rsidP="006729B3">
      <w:pPr>
        <w:numPr>
          <w:ilvl w:val="0"/>
          <w:numId w:val="19"/>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1368" w:name="_Toc510785493"/>
      <w:bookmarkStart w:id="1369" w:name="_Toc510784344"/>
      <w:bookmarkStart w:id="1370" w:name="_Toc513198135"/>
      <w:bookmarkStart w:id="1371" w:name="_Toc515440387"/>
      <w:bookmarkStart w:id="1372" w:name="_Toc517858904"/>
      <w:bookmarkStart w:id="1373" w:name="_Toc519859144"/>
      <w:bookmarkStart w:id="1374" w:name="_Toc521495188"/>
      <w:bookmarkStart w:id="1375" w:name="_Toc527117801"/>
      <w:bookmarkStart w:id="1376" w:name="_Toc527620328"/>
      <w:bookmarkStart w:id="1377" w:name="_Toc529974570"/>
      <w:bookmarkStart w:id="1378" w:name="_Toc510784345"/>
      <w:bookmarkStart w:id="1379" w:name="_Toc510785494"/>
      <w:bookmarkStart w:id="1380" w:name="_Toc513198136"/>
      <w:bookmarkStart w:id="1381" w:name="_Toc515440388"/>
      <w:bookmarkStart w:id="1382" w:name="_Toc517858905"/>
      <w:bookmarkStart w:id="1383" w:name="_Toc519859145"/>
      <w:bookmarkStart w:id="1384" w:name="_Toc521495189"/>
      <w:bookmarkStart w:id="1385" w:name="_Toc527117802"/>
      <w:bookmarkStart w:id="1386" w:name="_Toc527620329"/>
      <w:bookmarkStart w:id="1387" w:name="_Toc529974571"/>
      <w:bookmarkStart w:id="1388" w:name="_Toc439685312"/>
      <w:bookmarkStart w:id="1389" w:name="_Toc121374470"/>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1388"/>
      <w:bookmarkEnd w:id="1389"/>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37248EBD" w14:textId="163D7FEA" w:rsidR="00E73EDF" w:rsidRPr="000F0F0F" w:rsidDel="00EC30DA" w:rsidRDefault="007653F1" w:rsidP="00D3695C">
      <w:pPr>
        <w:keepNext/>
        <w:keepLines/>
        <w:tabs>
          <w:tab w:val="left" w:pos="-12"/>
          <w:tab w:val="left" w:pos="2187"/>
        </w:tabs>
        <w:spacing w:after="120" w:line="240" w:lineRule="auto"/>
        <w:ind w:left="2160" w:hanging="2160"/>
        <w:rPr>
          <w:del w:id="1390" w:author="Jeff Wootton" w:date="2022-11-24T10:35:00Z"/>
        </w:rPr>
      </w:pPr>
      <w:del w:id="1391" w:author="Jeff Wootton" w:date="2022-11-24T10:35:00Z">
        <w:r w:rsidRPr="000F0F0F" w:rsidDel="00EC30DA">
          <w:rPr>
            <w:b/>
          </w:rPr>
          <w:delText>Update comment</w:delText>
        </w:r>
        <w:r w:rsidRPr="000F0F0F" w:rsidDel="00EC30DA">
          <w:rPr>
            <w:b/>
          </w:rPr>
          <w:tab/>
        </w:r>
        <w:r w:rsidR="00B658F6" w:rsidRPr="000F0F0F" w:rsidDel="00EC30DA">
          <w:delText xml:space="preserve">Comment </w:delText>
        </w:r>
        <w:r w:rsidRPr="000F0F0F" w:rsidDel="00EC30DA">
          <w:delText xml:space="preserve">for describing the change introduced by an </w:delText>
        </w:r>
        <w:r w:rsidR="00B303E4" w:rsidDel="00EC30DA">
          <w:delText>u</w:delText>
        </w:r>
        <w:r w:rsidRPr="000F0F0F" w:rsidDel="00EC30DA">
          <w:delText xml:space="preserve">pdate. </w:delText>
        </w:r>
      </w:del>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r w:rsidR="00B658F6" w:rsidRPr="000F0F0F">
        <w:t>D</w:t>
      </w:r>
      <w:r w:rsidRPr="000F0F0F">
        <w:t xml:space="preserve">ate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6A08BCAD"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del w:id="1392" w:author="Jeff Wootton" w:date="2022-10-26T01:58:00Z">
        <w:r w:rsidRPr="00EE1D62" w:rsidDel="00481F3C">
          <w:rPr>
            <w:rFonts w:eastAsia="Times New Roman" w:cs="Arial"/>
            <w:lang w:val="en-US" w:eastAsia="en-US"/>
          </w:rPr>
          <w:delText xml:space="preserve">message </w:delText>
        </w:r>
      </w:del>
      <w:ins w:id="1393" w:author="Jeff Wootton" w:date="2022-10-26T01:58:00Z">
        <w:r w:rsidR="00481F3C">
          <w:rPr>
            <w:rFonts w:eastAsia="Times New Roman" w:cs="Arial"/>
            <w:lang w:val="en-US" w:eastAsia="en-US"/>
          </w:rPr>
          <w:t>method</w:t>
        </w:r>
        <w:r w:rsidR="00481F3C" w:rsidRPr="00EE1D62">
          <w:rPr>
            <w:rFonts w:eastAsia="Times New Roman" w:cs="Arial"/>
            <w:lang w:val="en-US" w:eastAsia="en-US"/>
          </w:rPr>
          <w:t xml:space="preserve"> </w:t>
        </w:r>
      </w:ins>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1394" w:name="_Toc439685313"/>
      <w:bookmarkStart w:id="1395" w:name="_Toc121374471"/>
      <w:r w:rsidRPr="00EE1D62">
        <w:rPr>
          <w:lang w:eastAsia="en-US"/>
        </w:rPr>
        <w:t xml:space="preserve">Support </w:t>
      </w:r>
      <w:r w:rsidR="00EB36AC">
        <w:rPr>
          <w:lang w:eastAsia="en-US"/>
        </w:rPr>
        <w:t>f</w:t>
      </w:r>
      <w:r w:rsidRPr="00EE1D62">
        <w:rPr>
          <w:lang w:eastAsia="en-US"/>
        </w:rPr>
        <w:t>iles</w:t>
      </w:r>
      <w:bookmarkEnd w:id="1394"/>
      <w:bookmarkEnd w:id="1395"/>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2DDEBAFA" w:rsidR="00E73EDF" w:rsidRPr="00EE1D62" w:rsidRDefault="007653F1" w:rsidP="00B303E4">
      <w:pPr>
        <w:pStyle w:val="ListParagraph1"/>
        <w:numPr>
          <w:ilvl w:val="0"/>
          <w:numId w:val="20"/>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ext consisting only of printable characters and without HTML, XML, or other markup</w:t>
      </w:r>
      <w:r w:rsidR="0055057E">
        <w:t>)</w:t>
      </w:r>
      <w:r w:rsidRPr="00EE1D62">
        <w:t xml:space="preserve">. </w:t>
      </w:r>
      <w:del w:id="1396" w:author="Jeff Wootton" w:date="2022-10-26T02:01:00Z">
        <w:r w:rsidRPr="00EE1D62" w:rsidDel="00481F3C">
          <w:delText>(</w:delText>
        </w:r>
      </w:del>
      <w:r w:rsidRPr="00EE1D62">
        <w:t>Extensible mark-up language (XML) supports UTF-8 character encoding</w:t>
      </w:r>
      <w:r w:rsidR="00B658F6" w:rsidRPr="00EE1D62">
        <w:t>.</w:t>
      </w:r>
      <w:del w:id="1397" w:author="Jeff Wootton" w:date="2022-10-26T02:01:00Z">
        <w:r w:rsidRPr="00EE1D62" w:rsidDel="00481F3C">
          <w:delText>)</w:delText>
        </w:r>
      </w:del>
      <w:r w:rsidR="00B658F6" w:rsidRPr="00EE1D62">
        <w:t xml:space="preserve"> </w:t>
      </w:r>
      <w:del w:id="1398" w:author="Jeff Wootton" w:date="2022-10-26T02:04:00Z">
        <w:r w:rsidRPr="00EE1D62" w:rsidDel="00481F3C">
          <w:delText xml:space="preserve"> </w:delText>
        </w:r>
      </w:del>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2EBB5E6C" w:rsidR="00E73EDF" w:rsidRPr="00B303E4" w:rsidRDefault="007653F1" w:rsidP="00B303E4">
      <w:pPr>
        <w:pStyle w:val="ListParagraph1"/>
        <w:numPr>
          <w:ilvl w:val="0"/>
          <w:numId w:val="2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del w:id="1399" w:author="Jeff Wootton" w:date="2022-10-26T02:04:00Z">
        <w:r w:rsidRPr="00EE1D62" w:rsidDel="00481F3C">
          <w:delText xml:space="preserve"> </w:delText>
        </w:r>
      </w:del>
      <w:r w:rsidRPr="00EE1D62">
        <w:rPr>
          <w:b/>
        </w:rPr>
        <w:t>(TIFF)</w:t>
      </w:r>
      <w:r w:rsidR="00A937DD" w:rsidRPr="00EE1D62">
        <w:t>.</w:t>
      </w:r>
    </w:p>
    <w:p w14:paraId="1C3F5664" w14:textId="207ABB74" w:rsidR="00B303E4" w:rsidRPr="00190CF4" w:rsidRDefault="00190CF4" w:rsidP="00190CF4">
      <w:pPr>
        <w:pStyle w:val="Caption"/>
        <w:spacing w:line="240" w:lineRule="auto"/>
        <w:jc w:val="center"/>
        <w:rPr>
          <w:rFonts w:cs="Arial"/>
        </w:rPr>
      </w:pPr>
      <w:r w:rsidRPr="00190CF4">
        <w:t xml:space="preserve">Table </w:t>
      </w:r>
      <w:del w:id="1400" w:author="Teh Stand" w:date="2022-06-13T12:45:00Z">
        <w:r w:rsidRPr="00190CF4" w:rsidDel="00190CF4">
          <w:delText xml:space="preserve">6 </w:delText>
        </w:r>
      </w:del>
      <w:ins w:id="1401" w:author="Teh Stand" w:date="2022-06-13T12:45:00Z">
        <w:r>
          <w:t>11-1</w:t>
        </w:r>
        <w:r w:rsidRPr="00190CF4">
          <w:t xml:space="preserve"> </w:t>
        </w:r>
      </w:ins>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Javascript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08B028C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1402" w:name="_Toc510784348"/>
      <w:bookmarkStart w:id="1403" w:name="_Toc510785497"/>
      <w:bookmarkStart w:id="1404" w:name="_Toc226430998"/>
      <w:bookmarkStart w:id="1405" w:name="_Toc225065202"/>
      <w:bookmarkStart w:id="1406" w:name="_Toc439685314"/>
      <w:bookmarkStart w:id="1407" w:name="_Toc225648345"/>
      <w:bookmarkStart w:id="1408" w:name="_Toc121374472"/>
      <w:bookmarkEnd w:id="1402"/>
      <w:bookmarkEnd w:id="1403"/>
      <w:r w:rsidRPr="00EE1D62">
        <w:t xml:space="preserve">Support </w:t>
      </w:r>
      <w:del w:id="1409" w:author="Jeff Wootton" w:date="2022-10-11T04:29:00Z">
        <w:r w:rsidRPr="00EE1D62" w:rsidDel="00D24503">
          <w:delText xml:space="preserve">File </w:delText>
        </w:r>
      </w:del>
      <w:ins w:id="1410" w:author="Jeff Wootton" w:date="2022-10-11T04:29:00Z">
        <w:r w:rsidR="00D24503">
          <w:t>f</w:t>
        </w:r>
        <w:r w:rsidR="00D24503" w:rsidRPr="00EE1D62">
          <w:t xml:space="preserve">ile </w:t>
        </w:r>
      </w:ins>
      <w:r w:rsidRPr="00EE1D62">
        <w:t>Naming</w:t>
      </w:r>
      <w:bookmarkEnd w:id="1404"/>
      <w:bookmarkEnd w:id="1405"/>
      <w:bookmarkEnd w:id="1406"/>
      <w:bookmarkEnd w:id="1407"/>
      <w:bookmarkEnd w:id="1408"/>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E36276">
      <w:pPr>
        <w:numPr>
          <w:ilvl w:val="0"/>
          <w:numId w:val="19"/>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support file as applicable to an S-101 dataset (mandatory).</w:t>
      </w:r>
    </w:p>
    <w:p w14:paraId="1F569DBB" w14:textId="6B52ED78" w:rsidR="00E73EDF" w:rsidRPr="00EE1D62" w:rsidRDefault="00812B6A" w:rsidP="00E36276">
      <w:pPr>
        <w:numPr>
          <w:ilvl w:val="0"/>
          <w:numId w:val="19"/>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del w:id="1411" w:author="Jeff Wootton" w:date="2022-12-05T05:10:00Z">
        <w:r w:rsidR="00551E8F" w:rsidRPr="00EE1D62" w:rsidDel="003963E3">
          <w:rPr>
            <w:rFonts w:eastAsia="Times New Roman" w:cs="Arial"/>
            <w:lang w:eastAsia="en-US"/>
          </w:rPr>
          <w:delText>must</w:delText>
        </w:r>
        <w:r w:rsidR="00832DC9" w:rsidRPr="00EE1D62" w:rsidDel="003963E3">
          <w:rPr>
            <w:rFonts w:eastAsia="Times New Roman" w:cs="Arial"/>
            <w:lang w:eastAsia="en-US"/>
          </w:rPr>
          <w:delText xml:space="preserve"> </w:delText>
        </w:r>
      </w:del>
      <w:ins w:id="1412" w:author="Jeff Wootton" w:date="2022-12-05T05:10:00Z">
        <w:r w:rsidR="003963E3">
          <w:rPr>
            <w:rFonts w:eastAsia="Times New Roman" w:cs="Arial"/>
            <w:lang w:eastAsia="en-US"/>
          </w:rPr>
          <w:t>may</w:t>
        </w:r>
        <w:r w:rsidR="003963E3" w:rsidRPr="00EE1D62">
          <w:rPr>
            <w:rFonts w:eastAsia="Times New Roman" w:cs="Arial"/>
            <w:lang w:eastAsia="en-US"/>
          </w:rPr>
          <w:t xml:space="preserve"> </w:t>
        </w:r>
      </w:ins>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E36276">
      <w:pPr>
        <w:numPr>
          <w:ilvl w:val="0"/>
          <w:numId w:val="19"/>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ins w:id="1413" w:author="Jeff Wootton" w:date="2022-10-26T02:08:00Z">
        <w:r w:rsidR="00481F3C">
          <w:rPr>
            <w:lang w:eastAsia="en-US"/>
          </w:rPr>
          <w:t xml:space="preserve"> (upper case characters only)</w:t>
        </w:r>
      </w:ins>
      <w:r w:rsidR="007653F1" w:rsidRPr="00EE1D62">
        <w:rPr>
          <w:lang w:eastAsia="en-US"/>
        </w:rPr>
        <w:t>, 0 to 9</w:t>
      </w:r>
      <w:r w:rsidR="007653F1" w:rsidRPr="00EE1D62">
        <w:t xml:space="preserve"> and the special character _ (underscore)</w:t>
      </w:r>
      <w:r w:rsidR="00883E8E" w:rsidRPr="00EE1D62">
        <w:t>.</w:t>
      </w:r>
      <w:ins w:id="1414" w:author="Jeff Wootton" w:date="2022-10-26T01:49:00Z">
        <w:r w:rsidR="00C25CC9">
          <w:t xml:space="preserve"> </w:t>
        </w:r>
        <w:r w:rsidR="00C25CC9">
          <w:rPr>
            <w:lang w:eastAsia="en-US"/>
          </w:rPr>
          <w:t>It is not required to use all the available characters, however at least one character must be used.</w:t>
        </w:r>
      </w:ins>
    </w:p>
    <w:p w14:paraId="345F06C8" w14:textId="14AE4E67" w:rsidR="00E73EDF" w:rsidRPr="00EE1D62" w:rsidRDefault="007653F1" w:rsidP="00E36276">
      <w:pPr>
        <w:numPr>
          <w:ilvl w:val="0"/>
          <w:numId w:val="19"/>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1415" w:name="_Toc510784350"/>
      <w:bookmarkStart w:id="1416" w:name="_Toc510785499"/>
      <w:bookmarkStart w:id="1417" w:name="_Toc513198140"/>
      <w:bookmarkStart w:id="1418" w:name="_Toc515440392"/>
      <w:bookmarkStart w:id="1419" w:name="_Toc517858909"/>
      <w:bookmarkStart w:id="1420" w:name="_Toc519859149"/>
      <w:bookmarkStart w:id="1421" w:name="_Toc521495193"/>
      <w:bookmarkStart w:id="1422" w:name="_Toc527117806"/>
      <w:bookmarkStart w:id="1423" w:name="_Toc527620333"/>
      <w:bookmarkStart w:id="1424" w:name="_Toc529974575"/>
      <w:bookmarkStart w:id="1425" w:name="_Toc510784351"/>
      <w:bookmarkStart w:id="1426" w:name="_Toc510785500"/>
      <w:bookmarkStart w:id="1427" w:name="_Toc513198141"/>
      <w:bookmarkStart w:id="1428" w:name="_Toc515440393"/>
      <w:bookmarkStart w:id="1429" w:name="_Toc517858910"/>
      <w:bookmarkStart w:id="1430" w:name="_Toc519859150"/>
      <w:bookmarkStart w:id="1431" w:name="_Toc521495194"/>
      <w:bookmarkStart w:id="1432" w:name="_Toc527117807"/>
      <w:bookmarkStart w:id="1433" w:name="_Toc527620334"/>
      <w:bookmarkStart w:id="1434" w:name="_Toc529974576"/>
      <w:bookmarkStart w:id="1435" w:name="_Toc510785501"/>
      <w:bookmarkStart w:id="1436" w:name="_Toc510784352"/>
      <w:bookmarkStart w:id="1437" w:name="_Toc513198142"/>
      <w:bookmarkStart w:id="1438" w:name="_Toc515440394"/>
      <w:bookmarkStart w:id="1439" w:name="_Toc517858911"/>
      <w:bookmarkStart w:id="1440" w:name="_Toc519859151"/>
      <w:bookmarkStart w:id="1441" w:name="_Toc521495195"/>
      <w:bookmarkStart w:id="1442" w:name="_Toc527117808"/>
      <w:bookmarkStart w:id="1443" w:name="_Toc527620335"/>
      <w:bookmarkStart w:id="1444" w:name="_Toc529974577"/>
      <w:bookmarkStart w:id="1445" w:name="_Toc439685315"/>
      <w:bookmarkStart w:id="1446" w:name="_Toc121374473"/>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445"/>
      <w:bookmarkEnd w:id="1446"/>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200520E9"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“purpose”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363A6BC4"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del w:id="1447" w:author="Teh Stand" w:date="2022-06-13T14:17:00Z">
        <w:r w:rsidR="007F0E40" w:rsidRPr="00EC74DC" w:rsidDel="000559BE">
          <w:rPr>
            <w:rFonts w:cs="Arial"/>
            <w:lang w:val="en-US" w:eastAsia="en-US"/>
          </w:rPr>
          <w:delText>2</w:delText>
        </w:r>
        <w:r w:rsidR="00C33102" w:rsidRPr="00EC74DC" w:rsidDel="000559BE">
          <w:rPr>
            <w:rFonts w:cs="Arial"/>
            <w:lang w:val="en-US" w:eastAsia="en-US"/>
          </w:rPr>
          <w:delText>5</w:delText>
        </w:r>
        <w:r w:rsidR="007F0E40" w:rsidRPr="00EC74DC" w:rsidDel="000559BE">
          <w:rPr>
            <w:rFonts w:cs="Arial"/>
            <w:lang w:val="en-US" w:eastAsia="en-US"/>
          </w:rPr>
          <w:delText xml:space="preserve"> </w:delText>
        </w:r>
      </w:del>
      <w:ins w:id="1448" w:author="Teh Stand" w:date="2022-06-13T14:17:00Z">
        <w:r w:rsidR="000559BE">
          <w:rPr>
            <w:rFonts w:cs="Arial"/>
            <w:lang w:val="en-US" w:eastAsia="en-US"/>
          </w:rPr>
          <w:t>12-3</w:t>
        </w:r>
        <w:r w:rsidR="000559BE" w:rsidRPr="00EC74DC">
          <w:rPr>
            <w:rFonts w:cs="Arial"/>
            <w:lang w:val="en-US" w:eastAsia="en-US"/>
          </w:rPr>
          <w:t xml:space="preserve"> </w:t>
        </w:r>
      </w:ins>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ins w:id="1449" w:author="Jeff Wootton" w:date="2022-12-05T05:19:00Z">
        <w:r>
          <w:rPr>
            <w:rFonts w:eastAsia="Arial" w:cs="Arial"/>
            <w:lang w:val="en-US" w:eastAsia="en-US"/>
          </w:rPr>
          <w:t>Figure 11-</w:t>
        </w:r>
      </w:ins>
      <w:ins w:id="1450" w:author="Jeff Wootton" w:date="2022-12-05T05:20:00Z">
        <w:r>
          <w:rPr>
            <w:rFonts w:eastAsia="Arial" w:cs="Arial"/>
            <w:lang w:val="en-US" w:eastAsia="en-US"/>
          </w:rPr>
          <w:t xml:space="preserve">1: </w:t>
        </w:r>
      </w:ins>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29689407" w:rsidR="005D1F0B" w:rsidRPr="00E422B2" w:rsidRDefault="005D1F0B" w:rsidP="000559BE">
      <w:pPr>
        <w:pStyle w:val="Caption"/>
        <w:spacing w:line="240" w:lineRule="auto"/>
        <w:jc w:val="center"/>
        <w:rPr>
          <w:sz w:val="18"/>
          <w:szCs w:val="18"/>
        </w:rPr>
      </w:pPr>
      <w:r w:rsidRPr="00E422B2">
        <w:rPr>
          <w:sz w:val="18"/>
          <w:szCs w:val="18"/>
        </w:rPr>
        <w:t xml:space="preserve">Figure </w:t>
      </w:r>
      <w:del w:id="1451" w:author="Teh Stand" w:date="2022-06-13T14:19:00Z">
        <w:r w:rsidRPr="00E422B2" w:rsidDel="000559BE">
          <w:rPr>
            <w:sz w:val="18"/>
            <w:szCs w:val="18"/>
          </w:rPr>
          <w:delText xml:space="preserve">19 </w:delText>
        </w:r>
      </w:del>
      <w:ins w:id="1452" w:author="Teh Stand" w:date="2022-06-13T14:19:00Z">
        <w:r w:rsidR="000559BE" w:rsidRPr="00E422B2">
          <w:rPr>
            <w:sz w:val="18"/>
            <w:szCs w:val="18"/>
          </w:rPr>
          <w:t>11-</w:t>
        </w:r>
        <w:del w:id="1453" w:author="Jeff Wootton" w:date="2022-12-05T05:18:00Z">
          <w:r w:rsidR="000559BE" w:rsidRPr="00E422B2" w:rsidDel="003963E3">
            <w:rPr>
              <w:sz w:val="18"/>
              <w:szCs w:val="18"/>
            </w:rPr>
            <w:delText>2</w:delText>
          </w:r>
        </w:del>
      </w:ins>
      <w:ins w:id="1454" w:author="Jeff Wootton" w:date="2022-12-05T05:18:00Z">
        <w:r w:rsidR="003963E3">
          <w:rPr>
            <w:sz w:val="18"/>
            <w:szCs w:val="18"/>
          </w:rPr>
          <w:t>1</w:t>
        </w:r>
      </w:ins>
      <w:ins w:id="1455" w:author="Teh Stand" w:date="2022-06-13T14:19:00Z">
        <w:r w:rsidR="000559BE" w:rsidRPr="00E422B2">
          <w:rPr>
            <w:sz w:val="18"/>
            <w:szCs w:val="18"/>
          </w:rPr>
          <w:t xml:space="preserve"> </w:t>
        </w:r>
      </w:ins>
      <w:r w:rsidRPr="00E422B2">
        <w:rPr>
          <w:sz w:val="18"/>
          <w:szCs w:val="18"/>
        </w:rPr>
        <w:t>– Reference to new support file</w:t>
      </w:r>
    </w:p>
    <w:p w14:paraId="07BD048A" w14:textId="77777777" w:rsidR="003963E3" w:rsidRDefault="003963E3" w:rsidP="00C128E3">
      <w:pPr>
        <w:spacing w:after="120" w:line="240" w:lineRule="auto"/>
        <w:ind w:left="567"/>
        <w:rPr>
          <w:ins w:id="1456" w:author="Jeff Wootton" w:date="2022-12-05T05:19:00Z"/>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ins w:id="1457" w:author="Jeff Wootton" w:date="2022-12-05T05:20:00Z">
        <w:r>
          <w:rPr>
            <w:rFonts w:eastAsia="Arial" w:cs="Arial"/>
            <w:lang w:val="en-US" w:eastAsia="en-US"/>
          </w:rPr>
          <w:t xml:space="preserve">Figure 11-2: </w:t>
        </w:r>
      </w:ins>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232DB69F"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del w:id="1458" w:author="Teh Stand" w:date="2022-06-13T14:22:00Z">
        <w:r w:rsidRPr="00E422B2" w:rsidDel="003535C9">
          <w:rPr>
            <w:sz w:val="18"/>
            <w:szCs w:val="18"/>
          </w:rPr>
          <w:delText xml:space="preserve">20 </w:delText>
        </w:r>
      </w:del>
      <w:ins w:id="1459" w:author="Teh Stand" w:date="2022-06-13T14:22:00Z">
        <w:r w:rsidR="003535C9" w:rsidRPr="00E422B2">
          <w:rPr>
            <w:sz w:val="18"/>
            <w:szCs w:val="18"/>
          </w:rPr>
          <w:t>11-</w:t>
        </w:r>
        <w:del w:id="1460" w:author="Jeff Wootton" w:date="2022-12-05T05:19:00Z">
          <w:r w:rsidR="003535C9" w:rsidRPr="00E422B2" w:rsidDel="003963E3">
            <w:rPr>
              <w:sz w:val="18"/>
              <w:szCs w:val="18"/>
            </w:rPr>
            <w:delText>3</w:delText>
          </w:r>
        </w:del>
      </w:ins>
      <w:ins w:id="1461" w:author="Jeff Wootton" w:date="2022-12-05T05:19:00Z">
        <w:r w:rsidR="003963E3">
          <w:rPr>
            <w:sz w:val="18"/>
            <w:szCs w:val="18"/>
          </w:rPr>
          <w:t>2</w:t>
        </w:r>
      </w:ins>
      <w:ins w:id="1462" w:author="Teh Stand" w:date="2022-06-13T14:22:00Z">
        <w:r w:rsidR="003535C9" w:rsidRPr="00E422B2">
          <w:rPr>
            <w:sz w:val="18"/>
            <w:szCs w:val="18"/>
          </w:rPr>
          <w:t xml:space="preserve"> </w:t>
        </w:r>
      </w:ins>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ins w:id="1463" w:author="Jeff Wootton" w:date="2022-12-05T05:20:00Z"/>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ins w:id="1464" w:author="Jeff Wootton" w:date="2022-12-05T05:20:00Z">
        <w:r>
          <w:rPr>
            <w:rFonts w:eastAsia="Arial" w:cs="Arial"/>
            <w:lang w:val="en-US" w:eastAsia="en-US"/>
          </w:rPr>
          <w:t xml:space="preserve">Figure 11-3: </w:t>
        </w:r>
      </w:ins>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427AD907" w:rsidR="005D1F0B" w:rsidRPr="00E422B2" w:rsidRDefault="005D1F0B" w:rsidP="003535C9">
      <w:pPr>
        <w:pStyle w:val="Caption"/>
        <w:spacing w:line="240" w:lineRule="auto"/>
        <w:jc w:val="center"/>
        <w:rPr>
          <w:sz w:val="18"/>
          <w:szCs w:val="18"/>
        </w:rPr>
      </w:pPr>
      <w:r w:rsidRPr="00E422B2">
        <w:rPr>
          <w:sz w:val="18"/>
          <w:szCs w:val="18"/>
        </w:rPr>
        <w:t xml:space="preserve">Figure </w:t>
      </w:r>
      <w:del w:id="1465" w:author="Teh Stand" w:date="2022-06-13T14:24:00Z">
        <w:r w:rsidRPr="00E422B2" w:rsidDel="003535C9">
          <w:rPr>
            <w:sz w:val="18"/>
            <w:szCs w:val="18"/>
          </w:rPr>
          <w:delText xml:space="preserve">21 </w:delText>
        </w:r>
      </w:del>
      <w:ins w:id="1466" w:author="Teh Stand" w:date="2022-06-13T14:24:00Z">
        <w:r w:rsidR="003535C9" w:rsidRPr="00E422B2">
          <w:rPr>
            <w:sz w:val="18"/>
            <w:szCs w:val="18"/>
          </w:rPr>
          <w:t>11-</w:t>
        </w:r>
        <w:del w:id="1467" w:author="Jeff Wootton" w:date="2022-12-05T05:19:00Z">
          <w:r w:rsidR="003535C9" w:rsidRPr="00E422B2" w:rsidDel="003963E3">
            <w:rPr>
              <w:sz w:val="18"/>
              <w:szCs w:val="18"/>
            </w:rPr>
            <w:delText>4</w:delText>
          </w:r>
        </w:del>
      </w:ins>
      <w:ins w:id="1468" w:author="Jeff Wootton" w:date="2022-12-05T05:19:00Z">
        <w:r w:rsidR="003963E3">
          <w:rPr>
            <w:sz w:val="18"/>
            <w:szCs w:val="18"/>
          </w:rPr>
          <w:t>3</w:t>
        </w:r>
      </w:ins>
      <w:ins w:id="1469" w:author="Teh Stand" w:date="2022-06-13T14:24:00Z">
        <w:r w:rsidR="003535C9" w:rsidRPr="00E422B2">
          <w:rPr>
            <w:sz w:val="18"/>
            <w:szCs w:val="18"/>
          </w:rPr>
          <w:t xml:space="preserve"> </w:t>
        </w:r>
      </w:ins>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ins w:id="1470" w:author="Jeff Wootton" w:date="2022-12-05T05:20:00Z"/>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ins w:id="1471" w:author="Jeff Wootton" w:date="2022-12-05T05:20:00Z">
        <w:r>
          <w:rPr>
            <w:rFonts w:eastAsia="Arial" w:cs="Arial"/>
            <w:lang w:val="en-US" w:eastAsia="en-US"/>
          </w:rPr>
          <w:t xml:space="preserve">Figure 11-4: </w:t>
        </w:r>
      </w:ins>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2F85B695" w:rsidR="00E95C47" w:rsidRPr="00E422B2" w:rsidRDefault="00E95C47" w:rsidP="00E55914">
      <w:pPr>
        <w:pStyle w:val="Caption"/>
        <w:spacing w:line="240" w:lineRule="auto"/>
        <w:jc w:val="center"/>
        <w:rPr>
          <w:sz w:val="18"/>
          <w:szCs w:val="18"/>
        </w:rPr>
      </w:pPr>
      <w:r w:rsidRPr="00E422B2">
        <w:rPr>
          <w:sz w:val="18"/>
          <w:szCs w:val="18"/>
        </w:rPr>
        <w:t xml:space="preserve">Figure </w:t>
      </w:r>
      <w:del w:id="1472" w:author="Teh Stand" w:date="2022-06-13T14:28:00Z">
        <w:r w:rsidRPr="00E422B2" w:rsidDel="00E55914">
          <w:rPr>
            <w:sz w:val="18"/>
            <w:szCs w:val="18"/>
          </w:rPr>
          <w:delText>2</w:delText>
        </w:r>
        <w:r w:rsidR="00C33102" w:rsidRPr="00E422B2" w:rsidDel="00E55914">
          <w:rPr>
            <w:sz w:val="18"/>
            <w:szCs w:val="18"/>
          </w:rPr>
          <w:delText>2</w:delText>
        </w:r>
        <w:r w:rsidRPr="00E422B2" w:rsidDel="00E55914">
          <w:rPr>
            <w:sz w:val="18"/>
            <w:szCs w:val="18"/>
          </w:rPr>
          <w:delText xml:space="preserve"> </w:delText>
        </w:r>
      </w:del>
      <w:ins w:id="1473" w:author="Teh Stand" w:date="2022-06-13T14:28:00Z">
        <w:r w:rsidR="00E55914" w:rsidRPr="00E422B2">
          <w:rPr>
            <w:sz w:val="18"/>
            <w:szCs w:val="18"/>
          </w:rPr>
          <w:t>11-</w:t>
        </w:r>
        <w:del w:id="1474" w:author="Jeff Wootton" w:date="2022-12-05T05:20:00Z">
          <w:r w:rsidR="00E55914" w:rsidRPr="00E422B2" w:rsidDel="003963E3">
            <w:rPr>
              <w:sz w:val="18"/>
              <w:szCs w:val="18"/>
            </w:rPr>
            <w:delText>5</w:delText>
          </w:r>
        </w:del>
      </w:ins>
      <w:ins w:id="1475" w:author="Jeff Wootton" w:date="2022-12-05T05:20:00Z">
        <w:r w:rsidR="003963E3">
          <w:rPr>
            <w:sz w:val="18"/>
            <w:szCs w:val="18"/>
          </w:rPr>
          <w:t>4</w:t>
        </w:r>
      </w:ins>
      <w:ins w:id="1476" w:author="Teh Stand" w:date="2022-06-13T14:28:00Z">
        <w:r w:rsidR="00E55914" w:rsidRPr="00E422B2">
          <w:rPr>
            <w:sz w:val="18"/>
            <w:szCs w:val="18"/>
          </w:rPr>
          <w:t xml:space="preserve"> </w:t>
        </w:r>
      </w:ins>
      <w:r w:rsidRPr="00E422B2">
        <w:rPr>
          <w:sz w:val="18"/>
          <w:szCs w:val="18"/>
        </w:rPr>
        <w:t>– New support file affecting limited referenced features</w:t>
      </w:r>
    </w:p>
    <w:p w14:paraId="7241ADC0" w14:textId="21571033" w:rsidR="00E55914" w:rsidRDefault="00E55914" w:rsidP="00E55914">
      <w:pPr>
        <w:spacing w:after="120" w:line="240" w:lineRule="auto"/>
        <w:rPr>
          <w:ins w:id="1477" w:author="Jeff Wootton" w:date="2022-12-07T00:18:00Z"/>
        </w:rPr>
      </w:pPr>
    </w:p>
    <w:p w14:paraId="06872483" w14:textId="79A90F5C" w:rsidR="00C95682" w:rsidRPr="00EC74DC" w:rsidRDefault="00C95682" w:rsidP="00C95682">
      <w:pPr>
        <w:pStyle w:val="Heading2"/>
        <w:tabs>
          <w:tab w:val="clear" w:pos="540"/>
        </w:tabs>
        <w:spacing w:before="120" w:after="200" w:line="240" w:lineRule="auto"/>
        <w:ind w:left="709" w:hanging="709"/>
        <w:rPr>
          <w:ins w:id="1478" w:author="Jeff Wootton" w:date="2022-12-07T00:18:00Z"/>
          <w:lang w:eastAsia="en-US"/>
        </w:rPr>
      </w:pPr>
      <w:bookmarkStart w:id="1479" w:name="_Toc121374474"/>
      <w:ins w:id="1480" w:author="Jeff Wootton" w:date="2022-12-07T00:18:00Z">
        <w:r>
          <w:rPr>
            <w:lang w:eastAsia="en-US"/>
          </w:rPr>
          <w:t xml:space="preserve">Associated XML </w:t>
        </w:r>
      </w:ins>
      <w:ins w:id="1481" w:author="Jeff Wootton" w:date="2022-12-07T00:22:00Z">
        <w:r>
          <w:rPr>
            <w:lang w:eastAsia="en-US"/>
          </w:rPr>
          <w:t>M</w:t>
        </w:r>
      </w:ins>
      <w:ins w:id="1482" w:author="Jeff Wootton" w:date="2022-12-07T00:20:00Z">
        <w:r>
          <w:rPr>
            <w:lang w:eastAsia="en-US"/>
          </w:rPr>
          <w:t>etadata file</w:t>
        </w:r>
      </w:ins>
      <w:bookmarkEnd w:id="1479"/>
    </w:p>
    <w:p w14:paraId="2E663592" w14:textId="236BD939" w:rsidR="00C95682" w:rsidRDefault="00C95682" w:rsidP="00C95682">
      <w:pPr>
        <w:spacing w:after="120" w:line="240" w:lineRule="auto"/>
        <w:rPr>
          <w:ins w:id="1483" w:author="Jeff Wootton" w:date="2022-12-07T00:21:00Z"/>
        </w:rPr>
      </w:pPr>
      <w:ins w:id="1484" w:author="Jeff Wootton" w:date="2022-12-07T00:21:00Z">
        <w:r>
          <w:t>An associated XML Metadata file is expected to carry information specific to producing authorities’ internal production procedures, and is not intended for use within the end user systems.</w:t>
        </w:r>
      </w:ins>
    </w:p>
    <w:p w14:paraId="0A72D350" w14:textId="77777777" w:rsidR="00C95682" w:rsidRDefault="00C95682" w:rsidP="00C95682">
      <w:pPr>
        <w:spacing w:after="120" w:line="240" w:lineRule="auto"/>
        <w:rPr>
          <w:ins w:id="1485" w:author="Jeff Wootton" w:date="2022-12-07T00:21:00Z"/>
        </w:rPr>
      </w:pPr>
      <w:ins w:id="1486" w:author="Jeff Wootton" w:date="2022-12-07T00:21:00Z">
        <w:r>
          <w:t xml:space="preserve">If used, all associated XML Metadata files must have unique names. The name of the associated XML Metadata file should not be used to describe the physical content of the file. </w:t>
        </w:r>
      </w:ins>
    </w:p>
    <w:p w14:paraId="0610C4D3" w14:textId="77777777" w:rsidR="00C95682" w:rsidRDefault="00C95682" w:rsidP="00555076">
      <w:pPr>
        <w:spacing w:after="120" w:line="240" w:lineRule="auto"/>
        <w:rPr>
          <w:ins w:id="1487" w:author="Jeff Wootton" w:date="2022-12-07T00:21:00Z"/>
        </w:rPr>
      </w:pPr>
      <w:ins w:id="1488" w:author="Jeff Wootton" w:date="2022-12-07T00:21:00Z">
        <w:r>
          <w:t>The associated XML Metadata file must be named according to the specification given below:</w:t>
        </w:r>
      </w:ins>
    </w:p>
    <w:p w14:paraId="65DD0938" w14:textId="4C5B7BA3" w:rsidR="00C95682" w:rsidRPr="00555076" w:rsidRDefault="00C95682" w:rsidP="00555076">
      <w:pPr>
        <w:spacing w:after="120" w:line="240" w:lineRule="auto"/>
        <w:rPr>
          <w:ins w:id="1489" w:author="Jeff Wootton" w:date="2022-12-07T00:20:00Z"/>
        </w:rPr>
      </w:pPr>
      <w:ins w:id="1490" w:author="Jeff Wootton" w:date="2022-12-07T00:21:00Z">
        <w:r w:rsidRPr="00555076">
          <w:t>MD_&lt;data file base name&gt;.XML</w:t>
        </w:r>
      </w:ins>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491" w:name="_Toc517858913"/>
      <w:bookmarkStart w:id="1492" w:name="_Toc519859153"/>
      <w:bookmarkStart w:id="1493" w:name="_Toc521495197"/>
      <w:bookmarkStart w:id="1494" w:name="_Toc527117810"/>
      <w:bookmarkStart w:id="1495" w:name="_Toc527620337"/>
      <w:bookmarkStart w:id="1496" w:name="_Toc529974579"/>
      <w:bookmarkStart w:id="1497" w:name="_Toc439685316"/>
      <w:bookmarkStart w:id="1498" w:name="_Toc121374475"/>
      <w:bookmarkEnd w:id="1491"/>
      <w:bookmarkEnd w:id="1492"/>
      <w:bookmarkEnd w:id="1493"/>
      <w:bookmarkEnd w:id="1494"/>
      <w:bookmarkEnd w:id="1495"/>
      <w:bookmarkEnd w:id="1496"/>
      <w:r w:rsidRPr="00EC74DC">
        <w:rPr>
          <w:lang w:eastAsia="en-US"/>
        </w:rPr>
        <w:t xml:space="preserve">S-101 </w:t>
      </w:r>
      <w:r w:rsidR="007653F1" w:rsidRPr="00EC74DC">
        <w:rPr>
          <w:lang w:eastAsia="en-US"/>
        </w:rPr>
        <w:t>Exchange Catalogue</w:t>
      </w:r>
      <w:bookmarkEnd w:id="1497"/>
      <w:bookmarkEnd w:id="1498"/>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1185"/>
      <w:bookmarkEnd w:id="1186"/>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499" w:name="_Toc510784355"/>
      <w:bookmarkStart w:id="1500" w:name="_Toc510785504"/>
      <w:bookmarkStart w:id="1501" w:name="_Toc439685317"/>
      <w:bookmarkStart w:id="1502" w:name="_Toc121374476"/>
      <w:bookmarkEnd w:id="1499"/>
      <w:bookmarkEnd w:id="1500"/>
      <w:r w:rsidRPr="00EC74DC">
        <w:t>Data integrity and encryption</w:t>
      </w:r>
      <w:bookmarkEnd w:id="1501"/>
      <w:bookmarkEnd w:id="1502"/>
    </w:p>
    <w:p w14:paraId="718A55B6" w14:textId="1FBA2F0C" w:rsidR="00E73EDF" w:rsidRPr="00EC74DC" w:rsidRDefault="006D018A"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del w:id="1503" w:author="Jeff Wootton" w:date="2022-12-05T05:25:00Z">
        <w:r w:rsidRPr="00EC74DC" w:rsidDel="007E03FE">
          <w:delText>Out of scope for S-101 Edition 1.0.0.  Under development by S-100WG and will be included for Edition 2.0.0</w:delText>
        </w:r>
      </w:del>
      <w:ins w:id="1504" w:author="Jeff Wootton" w:date="2022-12-05T05:25:00Z">
        <w:r w:rsidR="007E03FE">
          <w:t>See S-100 Parts 15 and 17.</w:t>
        </w:r>
      </w:ins>
      <w:r w:rsidRPr="00EC74DC">
        <w:t>.</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505" w:name="_Toc510784360"/>
      <w:bookmarkStart w:id="1506" w:name="_Toc510785509"/>
      <w:bookmarkEnd w:id="1505"/>
      <w:bookmarkEnd w:id="1506"/>
    </w:p>
    <w:p w14:paraId="5C9C4538" w14:textId="77777777" w:rsidR="00E73EDF" w:rsidRPr="00EC74DC" w:rsidRDefault="007653F1" w:rsidP="00507FDE">
      <w:pPr>
        <w:pStyle w:val="Heading1"/>
        <w:tabs>
          <w:tab w:val="clear" w:pos="400"/>
        </w:tabs>
        <w:spacing w:before="120" w:after="200" w:line="240" w:lineRule="auto"/>
        <w:ind w:left="567" w:hanging="567"/>
      </w:pPr>
      <w:bookmarkStart w:id="1507" w:name="_Toc225648311"/>
      <w:bookmarkStart w:id="1508" w:name="_Toc225065168"/>
      <w:bookmarkStart w:id="1509" w:name="_Toc439685322"/>
      <w:bookmarkStart w:id="1510" w:name="_Toc121374477"/>
      <w:r w:rsidRPr="00EC74DC">
        <w:t>Metadata</w:t>
      </w:r>
      <w:bookmarkEnd w:id="1507"/>
      <w:bookmarkEnd w:id="1508"/>
      <w:bookmarkEnd w:id="1509"/>
      <w:bookmarkEnd w:id="1510"/>
    </w:p>
    <w:p w14:paraId="72185015" w14:textId="77777777" w:rsidR="00E73EDF" w:rsidRPr="00EC74DC" w:rsidRDefault="007653F1" w:rsidP="00507FDE">
      <w:pPr>
        <w:pStyle w:val="Heading2"/>
        <w:tabs>
          <w:tab w:val="clear" w:pos="540"/>
        </w:tabs>
        <w:spacing w:before="120" w:after="200" w:line="240" w:lineRule="auto"/>
        <w:ind w:left="709" w:hanging="709"/>
      </w:pPr>
      <w:bookmarkStart w:id="1511" w:name="_Toc439685323"/>
      <w:bookmarkStart w:id="1512" w:name="_Toc121374478"/>
      <w:r w:rsidRPr="00EC74DC">
        <w:t>Introduction</w:t>
      </w:r>
      <w:bookmarkEnd w:id="1511"/>
      <w:bookmarkEnd w:id="1512"/>
    </w:p>
    <w:p w14:paraId="29C51BD5" w14:textId="79A5EBDB"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del w:id="1513" w:author="Jeff Wootton" w:date="2022-12-07T00:57:00Z">
        <w:r w:rsidRPr="00EC74DC" w:rsidDel="0014297C">
          <w:rPr>
            <w:rFonts w:cs="Arial"/>
          </w:rPr>
          <w:delText xml:space="preserve">exchange </w:delText>
        </w:r>
      </w:del>
      <w:ins w:id="1514" w:author="Jeff Wootton" w:date="2022-12-07T00:57:00Z">
        <w:r w:rsidR="0014297C">
          <w:rPr>
            <w:rFonts w:cs="Arial"/>
          </w:rPr>
          <w:t>E</w:t>
        </w:r>
        <w:r w:rsidR="0014297C" w:rsidRPr="00EC74DC">
          <w:rPr>
            <w:rFonts w:cs="Arial"/>
          </w:rPr>
          <w:t xml:space="preserve">xchange </w:t>
        </w:r>
      </w:ins>
      <w:del w:id="1515" w:author="Jeff Wootton" w:date="2022-12-07T00:57:00Z">
        <w:r w:rsidRPr="00EC74DC" w:rsidDel="0014297C">
          <w:rPr>
            <w:rFonts w:cs="Arial"/>
          </w:rPr>
          <w:delText>catalogue</w:delText>
        </w:r>
      </w:del>
      <w:ins w:id="1516" w:author="Jeff Wootton" w:date="2022-12-07T00:57:00Z">
        <w:r w:rsidR="0014297C">
          <w:rPr>
            <w:rFonts w:cs="Arial"/>
          </w:rPr>
          <w:t>C</w:t>
        </w:r>
        <w:r w:rsidR="0014297C" w:rsidRPr="00EC74DC">
          <w:rPr>
            <w:rFonts w:cs="Arial"/>
          </w:rPr>
          <w:t>atalogue</w:t>
        </w:r>
      </w:ins>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5438F754" w:rsidR="00E73EDF" w:rsidRPr="00EC74DC" w:rsidRDefault="00C67643" w:rsidP="00507FDE">
      <w:pPr>
        <w:spacing w:after="120" w:line="240" w:lineRule="auto"/>
        <w:rPr>
          <w:rFonts w:cs="Arial"/>
        </w:rPr>
      </w:pPr>
      <w:ins w:id="1517" w:author="Jeff Wootton" w:date="2022-12-07T00:52:00Z">
        <w:r>
          <w:rPr>
            <w:rFonts w:cs="Arial"/>
          </w:rPr>
          <w:t xml:space="preserve">S-100 Part 17, </w:t>
        </w:r>
      </w:ins>
      <w:r w:rsidR="007653F1" w:rsidRPr="00EC74DC">
        <w:rPr>
          <w:rFonts w:cs="Arial"/>
        </w:rPr>
        <w:t xml:space="preserve">Figures </w:t>
      </w:r>
      <w:del w:id="1518" w:author="Teh Stand" w:date="2022-06-13T14:37:00Z">
        <w:r w:rsidR="00E95C47" w:rsidRPr="00EC74DC" w:rsidDel="00507FDE">
          <w:rPr>
            <w:rFonts w:cs="Arial"/>
          </w:rPr>
          <w:delText>2</w:delText>
        </w:r>
        <w:r w:rsidR="00C33102" w:rsidRPr="00EC74DC" w:rsidDel="00507FDE">
          <w:rPr>
            <w:rFonts w:cs="Arial"/>
          </w:rPr>
          <w:delText>3</w:delText>
        </w:r>
        <w:r w:rsidR="007653F1" w:rsidRPr="00EC74DC" w:rsidDel="00507FDE">
          <w:rPr>
            <w:rFonts w:cs="Arial"/>
          </w:rPr>
          <w:delText xml:space="preserve"> </w:delText>
        </w:r>
      </w:del>
      <w:ins w:id="1519" w:author="Teh Stand" w:date="2022-06-13T14:37:00Z">
        <w:r w:rsidR="00507FDE">
          <w:rPr>
            <w:rFonts w:cs="Arial"/>
          </w:rPr>
          <w:t>1</w:t>
        </w:r>
        <w:del w:id="1520" w:author="Jeff Wootton" w:date="2022-12-07T00:52:00Z">
          <w:r w:rsidR="00507FDE" w:rsidDel="00C67643">
            <w:rPr>
              <w:rFonts w:cs="Arial"/>
            </w:rPr>
            <w:delText>2</w:delText>
          </w:r>
        </w:del>
      </w:ins>
      <w:ins w:id="1521" w:author="Jeff Wootton" w:date="2022-12-07T00:52:00Z">
        <w:r>
          <w:rPr>
            <w:rFonts w:cs="Arial"/>
          </w:rPr>
          <w:t>7</w:t>
        </w:r>
      </w:ins>
      <w:ins w:id="1522" w:author="Teh Stand" w:date="2022-06-13T14:37:00Z">
        <w:r w:rsidR="00507FDE">
          <w:rPr>
            <w:rFonts w:cs="Arial"/>
          </w:rPr>
          <w:t>-1</w:t>
        </w:r>
      </w:ins>
      <w:ins w:id="1523" w:author="Jeff Wootton" w:date="2022-12-07T00:53:00Z">
        <w:r>
          <w:rPr>
            <w:rFonts w:cs="Arial"/>
          </w:rPr>
          <w:t>, 17-6</w:t>
        </w:r>
      </w:ins>
      <w:ins w:id="1524" w:author="Teh Stand" w:date="2022-06-13T14:37:00Z">
        <w:r w:rsidR="00507FDE" w:rsidRPr="00EC74DC">
          <w:rPr>
            <w:rFonts w:cs="Arial"/>
          </w:rPr>
          <w:t xml:space="preserve"> </w:t>
        </w:r>
      </w:ins>
      <w:del w:id="1525" w:author="Jeff Wootton" w:date="2022-12-07T00:53:00Z">
        <w:r w:rsidR="007653F1" w:rsidRPr="00EC74DC" w:rsidDel="00C67643">
          <w:rPr>
            <w:rFonts w:cs="Arial"/>
          </w:rPr>
          <w:delText xml:space="preserve">to </w:delText>
        </w:r>
      </w:del>
      <w:ins w:id="1526" w:author="Jeff Wootton" w:date="2022-12-07T00:53:00Z">
        <w:r>
          <w:rPr>
            <w:rFonts w:cs="Arial"/>
          </w:rPr>
          <w:t>and</w:t>
        </w:r>
        <w:r w:rsidRPr="00EC74DC">
          <w:rPr>
            <w:rFonts w:cs="Arial"/>
          </w:rPr>
          <w:t xml:space="preserve"> </w:t>
        </w:r>
      </w:ins>
      <w:del w:id="1527" w:author="Teh Stand" w:date="2022-06-13T14:37:00Z">
        <w:r w:rsidR="00E95C47" w:rsidRPr="00EC74DC" w:rsidDel="00507FDE">
          <w:rPr>
            <w:rFonts w:cs="Arial"/>
          </w:rPr>
          <w:delText>2</w:delText>
        </w:r>
        <w:r w:rsidR="00C33102" w:rsidRPr="00EC74DC" w:rsidDel="00507FDE">
          <w:rPr>
            <w:rFonts w:cs="Arial"/>
          </w:rPr>
          <w:delText>6</w:delText>
        </w:r>
        <w:r w:rsidR="007653F1" w:rsidRPr="00EC74DC" w:rsidDel="00507FDE">
          <w:rPr>
            <w:rFonts w:cs="Arial"/>
          </w:rPr>
          <w:delText xml:space="preserve"> </w:delText>
        </w:r>
      </w:del>
      <w:ins w:id="1528" w:author="Teh Stand" w:date="2022-06-13T14:37:00Z">
        <w:r w:rsidR="00507FDE">
          <w:rPr>
            <w:rFonts w:cs="Arial"/>
          </w:rPr>
          <w:t>1</w:t>
        </w:r>
        <w:del w:id="1529" w:author="Jeff Wootton" w:date="2022-12-07T00:53:00Z">
          <w:r w:rsidR="00507FDE" w:rsidDel="00C67643">
            <w:rPr>
              <w:rFonts w:cs="Arial"/>
            </w:rPr>
            <w:delText>2</w:delText>
          </w:r>
        </w:del>
      </w:ins>
      <w:ins w:id="1530" w:author="Jeff Wootton" w:date="2022-12-07T00:53:00Z">
        <w:r>
          <w:rPr>
            <w:rFonts w:cs="Arial"/>
          </w:rPr>
          <w:t>7</w:t>
        </w:r>
      </w:ins>
      <w:ins w:id="1531" w:author="Teh Stand" w:date="2022-06-13T14:37:00Z">
        <w:r w:rsidR="00507FDE">
          <w:rPr>
            <w:rFonts w:cs="Arial"/>
          </w:rPr>
          <w:t>-</w:t>
        </w:r>
        <w:del w:id="1532" w:author="Jeff Wootton" w:date="2022-07-11T09:38:00Z">
          <w:r w:rsidR="00507FDE" w:rsidDel="009D1EB7">
            <w:rPr>
              <w:rFonts w:cs="Arial"/>
            </w:rPr>
            <w:delText>4</w:delText>
          </w:r>
        </w:del>
      </w:ins>
      <w:ins w:id="1533" w:author="Jeff Wootton" w:date="2022-12-07T00:53:00Z">
        <w:r>
          <w:rPr>
            <w:rFonts w:cs="Arial"/>
          </w:rPr>
          <w:t>7</w:t>
        </w:r>
      </w:ins>
      <w:ins w:id="1534" w:author="Teh Stand" w:date="2022-06-13T14:37:00Z">
        <w:del w:id="1535" w:author="Jeff Wootton" w:date="2022-12-07T00:53:00Z">
          <w:r w:rsidR="00507FDE" w:rsidRPr="00EC74DC" w:rsidDel="00C67643">
            <w:rPr>
              <w:rFonts w:cs="Arial"/>
            </w:rPr>
            <w:delText xml:space="preserve"> </w:delText>
          </w:r>
        </w:del>
      </w:ins>
      <w:ins w:id="1536" w:author="Jeff Wootton" w:date="2022-07-11T09:38:00Z">
        <w:r w:rsidR="009D1EB7">
          <w:rPr>
            <w:rFonts w:cs="Arial"/>
          </w:rPr>
          <w:t xml:space="preserve"> </w:t>
        </w:r>
      </w:ins>
      <w:r w:rsidR="007653F1" w:rsidRPr="00EC74DC">
        <w:rPr>
          <w:rFonts w:cs="Arial"/>
        </w:rPr>
        <w:t>outline the overall concept of an S-</w:t>
      </w:r>
      <w:del w:id="1537" w:author="Jeff Wootton" w:date="2022-12-07T00:52:00Z">
        <w:r w:rsidR="007653F1" w:rsidRPr="00EC74DC" w:rsidDel="00C67643">
          <w:rPr>
            <w:rFonts w:cs="Arial"/>
          </w:rPr>
          <w:delText xml:space="preserve">101 </w:delText>
        </w:r>
      </w:del>
      <w:ins w:id="1538" w:author="Jeff Wootton" w:date="2022-12-07T00:52:00Z">
        <w:r w:rsidRPr="00EC74DC">
          <w:rPr>
            <w:rFonts w:cs="Arial"/>
          </w:rPr>
          <w:t>10</w:t>
        </w:r>
        <w:r>
          <w:rPr>
            <w:rFonts w:cs="Arial"/>
          </w:rPr>
          <w:t>0</w:t>
        </w:r>
        <w:r w:rsidRPr="00EC74DC">
          <w:rPr>
            <w:rFonts w:cs="Arial"/>
          </w:rPr>
          <w:t xml:space="preserve"> </w:t>
        </w:r>
      </w:ins>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del w:id="1539" w:author="Teh Stand" w:date="2022-06-13T14:48:00Z">
        <w:r w:rsidR="00E95C47" w:rsidRPr="00EC74DC" w:rsidDel="00FC4A19">
          <w:rPr>
            <w:rFonts w:cs="Arial"/>
          </w:rPr>
          <w:delText>2</w:delText>
        </w:r>
        <w:r w:rsidR="00C33102" w:rsidRPr="00EC74DC" w:rsidDel="00FC4A19">
          <w:rPr>
            <w:rFonts w:cs="Arial"/>
          </w:rPr>
          <w:delText>3</w:delText>
        </w:r>
        <w:r w:rsidR="007653F1" w:rsidRPr="00EC74DC" w:rsidDel="00FC4A19">
          <w:rPr>
            <w:rFonts w:cs="Arial"/>
          </w:rPr>
          <w:delText xml:space="preserve"> </w:delText>
        </w:r>
      </w:del>
      <w:ins w:id="1540" w:author="Teh Stand" w:date="2022-06-13T14:48:00Z">
        <w:r w:rsidR="00FC4A19">
          <w:rPr>
            <w:rFonts w:cs="Arial"/>
          </w:rPr>
          <w:t>1</w:t>
        </w:r>
        <w:del w:id="1541" w:author="Jeff Wootton" w:date="2022-12-07T00:55:00Z">
          <w:r w:rsidR="00FC4A19" w:rsidDel="00C67643">
            <w:rPr>
              <w:rFonts w:cs="Arial"/>
            </w:rPr>
            <w:delText>2</w:delText>
          </w:r>
        </w:del>
      </w:ins>
      <w:ins w:id="1542" w:author="Jeff Wootton" w:date="2022-12-07T00:55:00Z">
        <w:r>
          <w:rPr>
            <w:rFonts w:cs="Arial"/>
          </w:rPr>
          <w:t>7</w:t>
        </w:r>
      </w:ins>
      <w:ins w:id="1543" w:author="Teh Stand" w:date="2022-06-13T14:48:00Z">
        <w:r w:rsidR="00FC4A19">
          <w:rPr>
            <w:rFonts w:cs="Arial"/>
          </w:rPr>
          <w:t>-1</w:t>
        </w:r>
        <w:r w:rsidR="00FC4A19" w:rsidRPr="00EC74DC">
          <w:rPr>
            <w:rFonts w:cs="Arial"/>
          </w:rPr>
          <w:t xml:space="preserve"> </w:t>
        </w:r>
      </w:ins>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del w:id="1544" w:author="Jeff Wootton" w:date="2022-07-11T09:31:00Z">
        <w:r w:rsidR="00AD451B" w:rsidRPr="00EC74DC" w:rsidDel="00AD7750">
          <w:rPr>
            <w:rFonts w:cs="Arial"/>
          </w:rPr>
          <w:delText xml:space="preserve">, which is </w:delText>
        </w:r>
        <w:r w:rsidR="007653F1" w:rsidRPr="00EC74DC" w:rsidDel="00AD7750">
          <w:rPr>
            <w:rFonts w:cs="Arial"/>
          </w:rPr>
          <w:delText xml:space="preserve">modelled in Figures </w:delText>
        </w:r>
        <w:r w:rsidR="00E95C47" w:rsidRPr="00EC74DC" w:rsidDel="00AD7750">
          <w:rPr>
            <w:rFonts w:cs="Arial"/>
          </w:rPr>
          <w:delText>2</w:delText>
        </w:r>
        <w:r w:rsidR="00C33102" w:rsidRPr="00EC74DC" w:rsidDel="00AD7750">
          <w:rPr>
            <w:rFonts w:cs="Arial"/>
          </w:rPr>
          <w:delText>4</w:delText>
        </w:r>
        <w:r w:rsidR="007653F1" w:rsidRPr="00EC74DC" w:rsidDel="00AD7750">
          <w:rPr>
            <w:rFonts w:cs="Arial"/>
          </w:rPr>
          <w:delText xml:space="preserve"> </w:delText>
        </w:r>
      </w:del>
      <w:ins w:id="1545" w:author="Teh Stand" w:date="2022-06-13T14:48:00Z">
        <w:del w:id="1546" w:author="Jeff Wootton" w:date="2022-07-11T09:31:00Z">
          <w:r w:rsidR="00FC4A19" w:rsidDel="00AD7750">
            <w:rPr>
              <w:rFonts w:cs="Arial"/>
            </w:rPr>
            <w:delText>12-2</w:delText>
          </w:r>
          <w:r w:rsidR="00FC4A19" w:rsidRPr="00EC74DC" w:rsidDel="00AD7750">
            <w:rPr>
              <w:rFonts w:cs="Arial"/>
            </w:rPr>
            <w:delText xml:space="preserve"> </w:delText>
          </w:r>
        </w:del>
      </w:ins>
      <w:del w:id="1547" w:author="Jeff Wootton" w:date="2022-07-11T09:31:00Z">
        <w:r w:rsidR="007653F1" w:rsidRPr="00EC74DC" w:rsidDel="00AD7750">
          <w:rPr>
            <w:rFonts w:cs="Arial"/>
          </w:rPr>
          <w:delText xml:space="preserve">and </w:delText>
        </w:r>
        <w:r w:rsidR="00E95C47" w:rsidRPr="00EC74DC" w:rsidDel="00AD7750">
          <w:rPr>
            <w:rFonts w:cs="Arial"/>
          </w:rPr>
          <w:delText>2</w:delText>
        </w:r>
        <w:r w:rsidR="00C33102" w:rsidRPr="00EC74DC" w:rsidDel="00AD7750">
          <w:rPr>
            <w:rFonts w:cs="Arial"/>
          </w:rPr>
          <w:delText>5</w:delText>
        </w:r>
      </w:del>
      <w:ins w:id="1548" w:author="Teh Stand" w:date="2022-06-13T14:48:00Z">
        <w:del w:id="1549" w:author="Jeff Wootton" w:date="2022-07-11T09:31:00Z">
          <w:r w:rsidR="00FC4A19" w:rsidDel="00AD7750">
            <w:rPr>
              <w:rFonts w:cs="Arial"/>
            </w:rPr>
            <w:delText>12-3</w:delText>
          </w:r>
        </w:del>
      </w:ins>
      <w:ins w:id="1550" w:author="Jeff Wootton" w:date="2022-07-11T09:31:00Z">
        <w:r w:rsidR="00AD7750">
          <w:rPr>
            <w:rFonts w:cs="Arial"/>
          </w:rPr>
          <w:t xml:space="preserve">. </w:t>
        </w:r>
      </w:ins>
      <w:ins w:id="1551" w:author="Jeff Wootton" w:date="2022-07-11T09:32:00Z">
        <w:r w:rsidR="00AD7750">
          <w:rPr>
            <w:rFonts w:cs="Arial"/>
          </w:rPr>
          <w:t xml:space="preserve">Figure </w:t>
        </w:r>
      </w:ins>
      <w:ins w:id="1552" w:author="Jeff Wootton" w:date="2022-12-07T00:56:00Z">
        <w:r>
          <w:rPr>
            <w:rFonts w:cs="Arial"/>
          </w:rPr>
          <w:t>17-6</w:t>
        </w:r>
      </w:ins>
      <w:ins w:id="1553" w:author="Jeff Wootton" w:date="2022-07-11T09:32:00Z">
        <w:r w:rsidR="00AD7750">
          <w:rPr>
            <w:rFonts w:cs="Arial"/>
          </w:rPr>
          <w:t xml:space="preserve"> depicts the structure of the Exchan</w:t>
        </w:r>
      </w:ins>
      <w:ins w:id="1554" w:author="Jeff Wootton" w:date="2022-07-11T09:33:00Z">
        <w:r w:rsidR="00AD7750">
          <w:rPr>
            <w:rFonts w:cs="Arial"/>
          </w:rPr>
          <w:t xml:space="preserve">ge Set Catalogue and the structure of the Exchange Set </w:t>
        </w:r>
      </w:ins>
      <w:ins w:id="1555" w:author="Jeff Wootton" w:date="2022-12-07T01:04:00Z">
        <w:r w:rsidR="0014297C">
          <w:rPr>
            <w:rFonts w:cs="Arial"/>
          </w:rPr>
          <w:t>as</w:t>
        </w:r>
      </w:ins>
      <w:ins w:id="1556" w:author="Jeff Wootton" w:date="2022-07-11T09:33:00Z">
        <w:r w:rsidR="00AD7750">
          <w:rPr>
            <w:rFonts w:cs="Arial"/>
          </w:rPr>
          <w:t xml:space="preserve"> </w:t>
        </w:r>
      </w:ins>
      <w:ins w:id="1557" w:author="Jeff Wootton" w:date="2022-11-24T10:46:00Z">
        <w:r w:rsidR="002F5ED7">
          <w:rPr>
            <w:rFonts w:cs="Arial"/>
          </w:rPr>
          <w:t xml:space="preserve">included in </w:t>
        </w:r>
      </w:ins>
      <w:ins w:id="1558" w:author="Jeff Wootton" w:date="2022-12-07T01:05:00Z">
        <w:r w:rsidR="0014297C">
          <w:rPr>
            <w:rFonts w:cs="Arial"/>
          </w:rPr>
          <w:t xml:space="preserve">S-100 part 17, </w:t>
        </w:r>
      </w:ins>
      <w:ins w:id="1559" w:author="Jeff Wootton" w:date="2022-11-24T10:46:00Z">
        <w:r w:rsidR="002F5ED7">
          <w:rPr>
            <w:rFonts w:cs="Arial"/>
          </w:rPr>
          <w:t>Figure 17-1</w:t>
        </w:r>
      </w:ins>
      <w:ins w:id="1560" w:author="Jeff Wootton" w:date="2022-07-11T09:33:00Z">
        <w:r w:rsidR="00AD7750">
          <w:rPr>
            <w:rFonts w:cs="Arial"/>
          </w:rPr>
          <w:t xml:space="preserve"> </w:t>
        </w:r>
      </w:ins>
      <w:ins w:id="1561" w:author="Jeff Wootton" w:date="2022-12-07T01:05:00Z">
        <w:r w:rsidR="0014297C">
          <w:rPr>
            <w:rFonts w:cs="Arial"/>
          </w:rPr>
          <w:t>is also</w:t>
        </w:r>
      </w:ins>
      <w:ins w:id="1562" w:author="Jeff Wootton" w:date="2022-07-11T09:33:00Z">
        <w:r w:rsidR="00AD7750">
          <w:rPr>
            <w:rFonts w:cs="Arial"/>
          </w:rPr>
          <w:t xml:space="preserve"> </w:t>
        </w:r>
      </w:ins>
      <w:ins w:id="1563" w:author="Jeff Wootton" w:date="2022-07-11T09:35:00Z">
        <w:r w:rsidR="009D1EB7">
          <w:rPr>
            <w:rFonts w:cs="Arial"/>
          </w:rPr>
          <w:t xml:space="preserve">described in </w:t>
        </w:r>
      </w:ins>
      <w:ins w:id="1564" w:author="Jeff Wootton" w:date="2022-07-11T09:33:00Z">
        <w:r w:rsidR="00AD7750">
          <w:rPr>
            <w:rFonts w:cs="Arial"/>
          </w:rPr>
          <w:t xml:space="preserve">clause </w:t>
        </w:r>
      </w:ins>
      <w:ins w:id="1565" w:author="Jeff Wootton" w:date="2022-07-11T09:34:00Z">
        <w:r w:rsidR="00AD7750">
          <w:rPr>
            <w:rFonts w:cs="Arial"/>
          </w:rPr>
          <w:t>11.2</w:t>
        </w:r>
      </w:ins>
      <w:ins w:id="1566" w:author="Jeff Wootton" w:date="2022-12-07T01:05:00Z">
        <w:r w:rsidR="0014297C">
          <w:rPr>
            <w:rFonts w:cs="Arial"/>
          </w:rPr>
          <w:t xml:space="preserve"> above</w:t>
        </w:r>
      </w:ins>
      <w:r w:rsidR="007653F1" w:rsidRPr="00EC74DC">
        <w:rPr>
          <w:rFonts w:cs="Arial"/>
        </w:rPr>
        <w:t xml:space="preserve">. More detailed information about the various classes is shown in Figure </w:t>
      </w:r>
      <w:del w:id="1567" w:author="Teh Stand" w:date="2022-06-13T14:48:00Z">
        <w:r w:rsidR="00E95C47" w:rsidRPr="00EC74DC" w:rsidDel="00FC4A19">
          <w:rPr>
            <w:rFonts w:cs="Arial"/>
          </w:rPr>
          <w:delText>2</w:delText>
        </w:r>
        <w:r w:rsidR="00C33102" w:rsidRPr="00EC74DC" w:rsidDel="00FC4A19">
          <w:rPr>
            <w:rFonts w:cs="Arial"/>
          </w:rPr>
          <w:delText>6</w:delText>
        </w:r>
        <w:r w:rsidR="007653F1" w:rsidRPr="00EC74DC" w:rsidDel="00FC4A19">
          <w:rPr>
            <w:rFonts w:cs="Arial"/>
          </w:rPr>
          <w:delText xml:space="preserve"> </w:delText>
        </w:r>
      </w:del>
      <w:ins w:id="1568" w:author="Teh Stand" w:date="2022-06-13T14:48:00Z">
        <w:del w:id="1569" w:author="Jeff Wootton" w:date="2022-12-07T00:57:00Z">
          <w:r w:rsidR="00FC4A19" w:rsidDel="0014297C">
            <w:rPr>
              <w:rFonts w:cs="Arial"/>
            </w:rPr>
            <w:delText>12-</w:delText>
          </w:r>
        </w:del>
        <w:del w:id="1570" w:author="Jeff Wootton" w:date="2022-07-11T09:34:00Z">
          <w:r w:rsidR="00FC4A19" w:rsidDel="009D1EB7">
            <w:rPr>
              <w:rFonts w:cs="Arial"/>
            </w:rPr>
            <w:delText>4</w:delText>
          </w:r>
        </w:del>
      </w:ins>
      <w:ins w:id="1571" w:author="Jeff Wootton" w:date="2022-12-07T00:57:00Z">
        <w:r w:rsidR="0014297C">
          <w:rPr>
            <w:rFonts w:cs="Arial"/>
          </w:rPr>
          <w:t>17-</w:t>
        </w:r>
      </w:ins>
      <w:ins w:id="1572" w:author="Jeff Wootton" w:date="2022-12-07T00:58:00Z">
        <w:r w:rsidR="0014297C">
          <w:rPr>
            <w:rFonts w:cs="Arial"/>
          </w:rPr>
          <w:t>7</w:t>
        </w:r>
      </w:ins>
      <w:ins w:id="1573" w:author="Teh Stand" w:date="2022-06-13T14:48:00Z">
        <w:r w:rsidR="00FC4A19" w:rsidRPr="00EC74DC">
          <w:rPr>
            <w:rFonts w:cs="Arial"/>
          </w:rPr>
          <w:t xml:space="preserve"> </w:t>
        </w:r>
      </w:ins>
      <w:r w:rsidR="007653F1" w:rsidRPr="00EC74DC">
        <w:rPr>
          <w:rFonts w:cs="Arial"/>
        </w:rPr>
        <w:t xml:space="preserve">and a textual description in the </w:t>
      </w:r>
      <w:r w:rsidR="00FC4A19">
        <w:rPr>
          <w:rFonts w:cs="Arial"/>
        </w:rPr>
        <w:t>T</w:t>
      </w:r>
      <w:r w:rsidR="007653F1" w:rsidRPr="00EC74DC">
        <w:rPr>
          <w:rFonts w:cs="Arial"/>
        </w:rPr>
        <w:t>ables</w:t>
      </w:r>
      <w:ins w:id="1574" w:author="Jeff Wootton" w:date="2022-12-07T01:31:00Z">
        <w:r w:rsidR="00496009">
          <w:rPr>
            <w:rFonts w:cs="Arial"/>
          </w:rPr>
          <w:t xml:space="preserve"> is included</w:t>
        </w:r>
      </w:ins>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ins w:id="1575" w:author="Jeff Wootton" w:date="2022-12-07T01:31:00Z">
        <w:r w:rsidR="00496009">
          <w:rPr>
            <w:rFonts w:cs="Arial"/>
          </w:rPr>
          <w:t xml:space="preserve"> below</w:t>
        </w:r>
      </w:ins>
      <w:r w:rsidR="007653F1" w:rsidRPr="00EC74DC">
        <w:rPr>
          <w:rFonts w:cs="Arial"/>
        </w:rPr>
        <w:t>.</w:t>
      </w:r>
    </w:p>
    <w:p w14:paraId="1B33FA67" w14:textId="201D0CAC" w:rsidR="00E73EDF" w:rsidDel="00496009" w:rsidRDefault="007653F1" w:rsidP="00496009">
      <w:pPr>
        <w:autoSpaceDE w:val="0"/>
        <w:autoSpaceDN w:val="0"/>
        <w:adjustRightInd w:val="0"/>
        <w:spacing w:after="120" w:line="240" w:lineRule="auto"/>
        <w:rPr>
          <w:del w:id="1576" w:author="Jeff Wootton" w:date="2022-12-07T01:32:00Z"/>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157BE985" w14:textId="77777777" w:rsidR="00496009" w:rsidRDefault="00496009" w:rsidP="00FC4A19">
      <w:pPr>
        <w:spacing w:after="120" w:line="240" w:lineRule="auto"/>
        <w:rPr>
          <w:ins w:id="1577" w:author="Jeff Wootton" w:date="2022-12-07T01:34:00Z"/>
          <w:rFonts w:cs="Arial"/>
        </w:rPr>
      </w:pPr>
    </w:p>
    <w:p w14:paraId="25DA7ABD" w14:textId="77777777" w:rsidR="00496009" w:rsidRPr="00BB5EA2" w:rsidRDefault="00496009" w:rsidP="00496009">
      <w:pPr>
        <w:autoSpaceDE w:val="0"/>
        <w:autoSpaceDN w:val="0"/>
        <w:adjustRightInd w:val="0"/>
        <w:spacing w:after="120" w:line="240" w:lineRule="auto"/>
        <w:rPr>
          <w:ins w:id="1578" w:author="Jeff Wootton" w:date="2022-12-07T01:34:00Z"/>
          <w:lang w:eastAsia="de-DE"/>
        </w:rPr>
      </w:pPr>
      <w:ins w:id="1579" w:author="Jeff Wootton" w:date="2022-12-07T01:34:00Z">
        <w:r w:rsidRPr="00BB5EA2">
          <w:rPr>
            <w:lang w:eastAsia="de-DE"/>
          </w:rPr>
          <w:t>The following clauses define the mandatory and optional metadata needed for S-101. In some cases the metadata may be repeated in a national language. If this is the case it is noted in the Remarks column.</w:t>
        </w:r>
      </w:ins>
    </w:p>
    <w:p w14:paraId="10E579D8" w14:textId="3BB79D7A" w:rsidR="00496009" w:rsidRPr="00EC74DC" w:rsidRDefault="00496009" w:rsidP="00496009">
      <w:pPr>
        <w:spacing w:after="120" w:line="240" w:lineRule="auto"/>
        <w:rPr>
          <w:ins w:id="1580" w:author="Jeff Wootton" w:date="2022-12-07T01:34:00Z"/>
          <w:rFonts w:cs="Arial"/>
        </w:rPr>
      </w:pPr>
      <w:ins w:id="1581" w:author="Jeff Wootton" w:date="2022-12-07T01:34:00Z">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ins>
    </w:p>
    <w:p w14:paraId="341A078D" w14:textId="512A5EDB" w:rsidR="00E73EDF" w:rsidDel="00496009" w:rsidRDefault="00F04D9E" w:rsidP="00C128E3">
      <w:pPr>
        <w:spacing w:line="240" w:lineRule="auto"/>
        <w:jc w:val="center"/>
        <w:rPr>
          <w:del w:id="1582" w:author="Jeff Wootton" w:date="2022-12-07T01:32:00Z"/>
        </w:rPr>
      </w:pPr>
      <w:del w:id="1583" w:author="Jeff Wootton" w:date="2022-07-11T09:24:00Z">
        <w:r w:rsidRPr="00F04D9E" w:rsidDel="003314BE">
          <w:rPr>
            <w:noProof/>
            <w:lang w:val="fr-FR" w:eastAsia="fr-FR"/>
          </w:rPr>
          <w:drawing>
            <wp:inline distT="0" distB="0" distL="0" distR="0" wp14:anchorId="75B81875" wp14:editId="69DF107C">
              <wp:extent cx="5770880" cy="4977384"/>
              <wp:effectExtent l="0" t="0" r="1270" b="0"/>
              <wp:docPr id="27" name="Picture 27" descr="D:\My Documents\Technical Standards Latest Draft\S-101 Main Document Edition 1.0.0\S-101 UML Figures 20180705\Fig 22 (V4.0 Fig 4a-D1 Realization of the Exchange set 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Technical Standards Latest Draft\S-101 Main Document Edition 1.0.0\S-101 UML Figures 20180705\Fig 22 (V4.0 Fig 4a-D1 Realization of the Exchange set Class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0880" cy="4977384"/>
                      </a:xfrm>
                      <a:prstGeom prst="rect">
                        <a:avLst/>
                      </a:prstGeom>
                      <a:noFill/>
                      <a:ln>
                        <a:noFill/>
                      </a:ln>
                    </pic:spPr>
                  </pic:pic>
                </a:graphicData>
              </a:graphic>
            </wp:inline>
          </w:drawing>
        </w:r>
      </w:del>
    </w:p>
    <w:p w14:paraId="5A5AE473" w14:textId="0BD399F1" w:rsidR="00E73EDF" w:rsidRPr="00E422B2" w:rsidDel="00496009" w:rsidRDefault="007653F1" w:rsidP="00FC4A19">
      <w:pPr>
        <w:pStyle w:val="Caption"/>
        <w:spacing w:line="240" w:lineRule="auto"/>
        <w:jc w:val="center"/>
        <w:rPr>
          <w:del w:id="1584" w:author="Jeff Wootton" w:date="2022-12-07T01:32:00Z"/>
          <w:rFonts w:cs="Arial"/>
          <w:sz w:val="18"/>
          <w:szCs w:val="18"/>
        </w:rPr>
      </w:pPr>
      <w:del w:id="1585" w:author="Jeff Wootton" w:date="2022-12-07T01:32:00Z">
        <w:r w:rsidRPr="00E422B2" w:rsidDel="00496009">
          <w:rPr>
            <w:rFonts w:cs="Arial"/>
            <w:sz w:val="18"/>
            <w:szCs w:val="18"/>
          </w:rPr>
          <w:delText xml:space="preserve">Figure </w:delText>
        </w:r>
        <w:r w:rsidR="00E95C47" w:rsidRPr="00E422B2" w:rsidDel="00496009">
          <w:rPr>
            <w:rFonts w:cs="Arial"/>
            <w:sz w:val="18"/>
            <w:szCs w:val="18"/>
          </w:rPr>
          <w:delText>2</w:delText>
        </w:r>
        <w:r w:rsidR="00C33102" w:rsidRPr="00E422B2" w:rsidDel="00496009">
          <w:rPr>
            <w:rFonts w:cs="Arial"/>
            <w:sz w:val="18"/>
            <w:szCs w:val="18"/>
          </w:rPr>
          <w:delText>3</w:delText>
        </w:r>
        <w:r w:rsidRPr="00E422B2" w:rsidDel="00496009">
          <w:rPr>
            <w:rFonts w:cs="Arial"/>
            <w:sz w:val="18"/>
            <w:szCs w:val="18"/>
          </w:rPr>
          <w:delText xml:space="preserve"> </w:delText>
        </w:r>
      </w:del>
      <w:ins w:id="1586" w:author="Teh Stand" w:date="2022-06-13T14:51:00Z">
        <w:del w:id="1587" w:author="Jeff Wootton" w:date="2022-12-07T01:32:00Z">
          <w:r w:rsidR="00FC4A19" w:rsidRPr="00E422B2" w:rsidDel="00496009">
            <w:rPr>
              <w:rFonts w:cs="Arial"/>
              <w:sz w:val="18"/>
              <w:szCs w:val="18"/>
            </w:rPr>
            <w:delText xml:space="preserve">12-1 </w:delText>
          </w:r>
        </w:del>
      </w:ins>
      <w:del w:id="1588" w:author="Jeff Wootton" w:date="2022-12-07T01:32:00Z">
        <w:r w:rsidR="00FC4A19" w:rsidRPr="00E422B2" w:rsidDel="00496009">
          <w:rPr>
            <w:rFonts w:cs="Arial"/>
            <w:sz w:val="18"/>
            <w:szCs w:val="18"/>
          </w:rPr>
          <w:delText xml:space="preserve">– </w:delText>
        </w:r>
        <w:r w:rsidRPr="00E422B2" w:rsidDel="00496009">
          <w:rPr>
            <w:rFonts w:cs="Arial"/>
            <w:sz w:val="18"/>
            <w:szCs w:val="18"/>
          </w:rPr>
          <w:delText xml:space="preserve">Realization of the Exchange Set </w:delText>
        </w:r>
        <w:r w:rsidR="00FC4A19" w:rsidRPr="00E422B2" w:rsidDel="00496009">
          <w:rPr>
            <w:rFonts w:cs="Arial"/>
            <w:sz w:val="18"/>
            <w:szCs w:val="18"/>
          </w:rPr>
          <w:delText>c</w:delText>
        </w:r>
        <w:r w:rsidRPr="00E422B2" w:rsidDel="00496009">
          <w:rPr>
            <w:rFonts w:cs="Arial"/>
            <w:sz w:val="18"/>
            <w:szCs w:val="18"/>
          </w:rPr>
          <w:delText>lasses</w:delText>
        </w:r>
      </w:del>
    </w:p>
    <w:p w14:paraId="6BFAEE8F" w14:textId="664621A5" w:rsidR="00E73EDF" w:rsidDel="00496009" w:rsidRDefault="00AB7075" w:rsidP="00C128E3">
      <w:pPr>
        <w:pStyle w:val="Caption"/>
        <w:keepLines/>
        <w:spacing w:line="240" w:lineRule="auto"/>
        <w:jc w:val="center"/>
        <w:rPr>
          <w:del w:id="1589" w:author="Jeff Wootton" w:date="2022-12-07T01:32:00Z"/>
          <w:rFonts w:cs="Arial"/>
          <w:sz w:val="24"/>
          <w:szCs w:val="24"/>
        </w:rPr>
      </w:pPr>
      <w:del w:id="1590" w:author="Jeff Wootton" w:date="2022-07-11T09:26:00Z">
        <w:r w:rsidRPr="00102CF0" w:rsidDel="003314BE">
          <w:rPr>
            <w:noProof/>
            <w:lang w:val="fr-FR" w:eastAsia="fr-FR"/>
          </w:rPr>
          <w:drawing>
            <wp:inline distT="0" distB="0" distL="0" distR="0" wp14:anchorId="46FEC30B" wp14:editId="188C746C">
              <wp:extent cx="4371975" cy="3374858"/>
              <wp:effectExtent l="0" t="0" r="0" b="0"/>
              <wp:docPr id="31" name="Picture 31" descr="D:\My Documents\Technical Standards Latest Draft\S-101 Main Document Edition 1.0.0\Issues Raised by Stakeholders\S-100WG Review_November 2018\20181219_3 Fig 24 S-101 Exchange Set Catalo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Issues Raised by Stakeholders\S-100WG Review_November 2018\20181219_3 Fig 24 S-101 Exchange Set Catalogu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0287" cy="3388994"/>
                      </a:xfrm>
                      <a:prstGeom prst="rect">
                        <a:avLst/>
                      </a:prstGeom>
                      <a:noFill/>
                      <a:ln>
                        <a:noFill/>
                      </a:ln>
                    </pic:spPr>
                  </pic:pic>
                </a:graphicData>
              </a:graphic>
            </wp:inline>
          </w:drawing>
        </w:r>
      </w:del>
    </w:p>
    <w:p w14:paraId="149EDB8A" w14:textId="534D16B4" w:rsidR="00E73EDF" w:rsidRPr="00E422B2" w:rsidDel="00496009" w:rsidRDefault="007653F1" w:rsidP="00FC4A19">
      <w:pPr>
        <w:pStyle w:val="Caption"/>
        <w:keepLines/>
        <w:spacing w:line="240" w:lineRule="auto"/>
        <w:jc w:val="center"/>
        <w:rPr>
          <w:del w:id="1591" w:author="Jeff Wootton" w:date="2022-12-07T01:32:00Z"/>
          <w:rFonts w:cs="Arial"/>
          <w:sz w:val="18"/>
          <w:szCs w:val="18"/>
        </w:rPr>
      </w:pPr>
      <w:del w:id="1592" w:author="Jeff Wootton" w:date="2022-12-07T01:32:00Z">
        <w:r w:rsidRPr="00E422B2" w:rsidDel="00496009">
          <w:rPr>
            <w:rFonts w:cs="Arial"/>
            <w:sz w:val="18"/>
            <w:szCs w:val="18"/>
          </w:rPr>
          <w:delText>Figure 2</w:delText>
        </w:r>
        <w:r w:rsidR="00C33102" w:rsidRPr="00E422B2" w:rsidDel="00496009">
          <w:rPr>
            <w:rFonts w:cs="Arial"/>
            <w:sz w:val="18"/>
            <w:szCs w:val="18"/>
          </w:rPr>
          <w:delText>4</w:delText>
        </w:r>
        <w:r w:rsidRPr="00E422B2" w:rsidDel="00496009">
          <w:rPr>
            <w:rFonts w:cs="Arial"/>
            <w:sz w:val="18"/>
            <w:szCs w:val="18"/>
          </w:rPr>
          <w:delText xml:space="preserve"> </w:delText>
        </w:r>
      </w:del>
      <w:ins w:id="1593" w:author="Teh Stand" w:date="2022-06-13T14:52:00Z">
        <w:del w:id="1594" w:author="Jeff Wootton" w:date="2022-12-07T01:32:00Z">
          <w:r w:rsidR="00FC4A19" w:rsidRPr="00E422B2" w:rsidDel="00496009">
            <w:rPr>
              <w:rFonts w:cs="Arial"/>
              <w:sz w:val="18"/>
              <w:szCs w:val="18"/>
            </w:rPr>
            <w:delText xml:space="preserve">12-2 </w:delText>
          </w:r>
        </w:del>
      </w:ins>
      <w:del w:id="1595" w:author="Jeff Wootton" w:date="2022-12-07T01:32:00Z">
        <w:r w:rsidRPr="00E422B2" w:rsidDel="00496009">
          <w:rPr>
            <w:rFonts w:cs="Arial"/>
            <w:sz w:val="18"/>
            <w:szCs w:val="18"/>
          </w:rPr>
          <w:delText xml:space="preserve">– S-101 Exchange Set </w:delText>
        </w:r>
        <w:r w:rsidR="00437BD4" w:rsidRPr="00E422B2" w:rsidDel="00496009">
          <w:rPr>
            <w:rFonts w:cs="Arial"/>
            <w:sz w:val="18"/>
            <w:szCs w:val="18"/>
          </w:rPr>
          <w:delText>C</w:delText>
        </w:r>
        <w:r w:rsidRPr="00E422B2" w:rsidDel="00496009">
          <w:rPr>
            <w:rFonts w:cs="Arial"/>
            <w:sz w:val="18"/>
            <w:szCs w:val="18"/>
          </w:rPr>
          <w:delText>atalogue</w:delText>
        </w:r>
      </w:del>
    </w:p>
    <w:p w14:paraId="4DC50FFA" w14:textId="72E901B6" w:rsidR="00601644" w:rsidRDefault="00601644" w:rsidP="00FC4A19">
      <w:pPr>
        <w:spacing w:after="120" w:line="240" w:lineRule="auto"/>
      </w:pPr>
    </w:p>
    <w:p w14:paraId="6FF394DB" w14:textId="77777777" w:rsidR="00601644" w:rsidRDefault="00601644">
      <w:pPr>
        <w:spacing w:after="160" w:line="259" w:lineRule="auto"/>
        <w:jc w:val="left"/>
      </w:pPr>
      <w:r>
        <w:br w:type="page"/>
      </w:r>
    </w:p>
    <w:p w14:paraId="12C08383" w14:textId="77777777" w:rsidR="00601644" w:rsidRPr="00E61AD8" w:rsidRDefault="00601644" w:rsidP="00601644">
      <w:pPr>
        <w:spacing w:line="240" w:lineRule="auto"/>
        <w:rPr>
          <w:lang w:val="en-US"/>
        </w:rPr>
      </w:pPr>
    </w:p>
    <w:p w14:paraId="7E81E133" w14:textId="77777777" w:rsidR="00601644" w:rsidRPr="00E61AD8" w:rsidRDefault="00601644" w:rsidP="00601644">
      <w:pPr>
        <w:spacing w:line="240" w:lineRule="auto"/>
        <w:rPr>
          <w:lang w:val="en-US"/>
        </w:rPr>
      </w:pPr>
    </w:p>
    <w:p w14:paraId="57A94C99" w14:textId="77777777" w:rsidR="00601644" w:rsidRPr="00E61AD8" w:rsidRDefault="00601644" w:rsidP="00601644">
      <w:pPr>
        <w:spacing w:line="240" w:lineRule="auto"/>
        <w:rPr>
          <w:lang w:val="en-US"/>
        </w:rPr>
      </w:pPr>
    </w:p>
    <w:p w14:paraId="14EC7927" w14:textId="77777777" w:rsidR="00601644" w:rsidRPr="00E61AD8" w:rsidRDefault="00601644" w:rsidP="00601644">
      <w:pPr>
        <w:spacing w:line="240" w:lineRule="auto"/>
        <w:rPr>
          <w:lang w:val="en-US"/>
        </w:rPr>
      </w:pPr>
    </w:p>
    <w:p w14:paraId="4EF09267" w14:textId="77777777" w:rsidR="00601644" w:rsidRPr="00E61AD8" w:rsidRDefault="00601644" w:rsidP="00601644">
      <w:pPr>
        <w:spacing w:line="240" w:lineRule="auto"/>
        <w:rPr>
          <w:lang w:val="en-US"/>
        </w:rPr>
      </w:pPr>
    </w:p>
    <w:p w14:paraId="7E2D4CF6" w14:textId="77777777" w:rsidR="00601644" w:rsidRPr="00E61AD8" w:rsidRDefault="00601644" w:rsidP="00601644">
      <w:pPr>
        <w:spacing w:line="240" w:lineRule="auto"/>
        <w:rPr>
          <w:lang w:val="en-US"/>
        </w:rPr>
      </w:pPr>
    </w:p>
    <w:p w14:paraId="2AEE6783" w14:textId="77777777" w:rsidR="00601644" w:rsidRPr="00E61AD8" w:rsidRDefault="00601644" w:rsidP="00601644">
      <w:pPr>
        <w:spacing w:line="240" w:lineRule="auto"/>
        <w:rPr>
          <w:lang w:val="en-US"/>
        </w:rPr>
      </w:pPr>
    </w:p>
    <w:p w14:paraId="1705E708" w14:textId="77777777" w:rsidR="00601644" w:rsidRPr="00E61AD8" w:rsidRDefault="00601644" w:rsidP="00601644">
      <w:pPr>
        <w:spacing w:line="240" w:lineRule="auto"/>
        <w:rPr>
          <w:lang w:val="en-US"/>
        </w:rPr>
      </w:pPr>
    </w:p>
    <w:p w14:paraId="587CDA99" w14:textId="77777777" w:rsidR="00601644" w:rsidRPr="00E61AD8" w:rsidRDefault="00601644" w:rsidP="00601644">
      <w:pPr>
        <w:spacing w:line="240" w:lineRule="auto"/>
        <w:rPr>
          <w:lang w:val="en-US"/>
        </w:rPr>
      </w:pPr>
    </w:p>
    <w:p w14:paraId="48DAFE5E" w14:textId="77777777" w:rsidR="00601644" w:rsidRPr="00E61AD8" w:rsidRDefault="00601644" w:rsidP="00601644">
      <w:pPr>
        <w:spacing w:line="240" w:lineRule="auto"/>
        <w:rPr>
          <w:lang w:val="en-US"/>
        </w:rPr>
      </w:pPr>
    </w:p>
    <w:p w14:paraId="145D2D60" w14:textId="77777777" w:rsidR="00601644" w:rsidRPr="00E61AD8" w:rsidRDefault="00601644" w:rsidP="00601644">
      <w:pPr>
        <w:spacing w:line="240" w:lineRule="auto"/>
        <w:rPr>
          <w:lang w:val="en-US"/>
        </w:rPr>
      </w:pPr>
    </w:p>
    <w:p w14:paraId="55A26B74" w14:textId="77777777" w:rsidR="00601644" w:rsidRPr="00E61AD8" w:rsidRDefault="00601644" w:rsidP="00601644">
      <w:pPr>
        <w:spacing w:line="240" w:lineRule="auto"/>
        <w:rPr>
          <w:lang w:val="en-US"/>
        </w:rPr>
      </w:pPr>
    </w:p>
    <w:p w14:paraId="53012817" w14:textId="77777777" w:rsidR="00601644" w:rsidRPr="00E61AD8" w:rsidRDefault="00601644" w:rsidP="00601644">
      <w:pPr>
        <w:spacing w:line="240" w:lineRule="auto"/>
        <w:rPr>
          <w:lang w:val="en-US"/>
        </w:rPr>
      </w:pPr>
    </w:p>
    <w:p w14:paraId="6E6BEA39" w14:textId="77777777" w:rsidR="00601644" w:rsidRPr="00E61AD8" w:rsidRDefault="00601644" w:rsidP="00601644">
      <w:pPr>
        <w:spacing w:line="240" w:lineRule="auto"/>
        <w:rPr>
          <w:lang w:val="en-US"/>
        </w:rPr>
      </w:pPr>
    </w:p>
    <w:p w14:paraId="3D056DD1" w14:textId="77777777" w:rsidR="00601644" w:rsidRPr="00E61AD8"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1452ADFD" w14:textId="77777777" w:rsidR="00601644" w:rsidRPr="00E61AD8" w:rsidRDefault="00601644" w:rsidP="00601644">
      <w:pPr>
        <w:spacing w:line="240" w:lineRule="auto"/>
        <w:rPr>
          <w:lang w:val="en-US"/>
        </w:rPr>
      </w:pPr>
    </w:p>
    <w:p w14:paraId="463B7AF6" w14:textId="77777777" w:rsidR="00716509" w:rsidRPr="00716509" w:rsidRDefault="00716509" w:rsidP="00FC4A19">
      <w:pPr>
        <w:spacing w:after="120" w:line="240" w:lineRule="auto"/>
      </w:pPr>
    </w:p>
    <w:p w14:paraId="477DE912" w14:textId="24DC8B1F" w:rsidR="00E73EDF" w:rsidDel="009D1EB7" w:rsidRDefault="000546CE" w:rsidP="00C128E3">
      <w:pPr>
        <w:keepNext/>
        <w:spacing w:line="240" w:lineRule="auto"/>
        <w:jc w:val="center"/>
        <w:rPr>
          <w:del w:id="1596" w:author="Jeff Wootton" w:date="2022-07-11T09:36:00Z"/>
        </w:rPr>
      </w:pPr>
      <w:del w:id="1597" w:author="Jeff Wootton" w:date="2022-07-11T09:36:00Z">
        <w:r w:rsidDel="009D1EB7">
          <w:rPr>
            <w:noProof/>
            <w:lang w:val="fr-FR" w:eastAsia="fr-FR"/>
          </w:rPr>
          <w:drawing>
            <wp:inline distT="0" distB="0" distL="0" distR="0" wp14:anchorId="029025B7" wp14:editId="49B769EF">
              <wp:extent cx="5770880" cy="30886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25 S-100 Exchange set.jpg"/>
                      <pic:cNvPicPr/>
                    </pic:nvPicPr>
                    <pic:blipFill>
                      <a:blip r:embed="rId64"/>
                      <a:stretch>
                        <a:fillRect/>
                      </a:stretch>
                    </pic:blipFill>
                    <pic:spPr>
                      <a:xfrm>
                        <a:off x="0" y="0"/>
                        <a:ext cx="5770880" cy="3088640"/>
                      </a:xfrm>
                      <a:prstGeom prst="rect">
                        <a:avLst/>
                      </a:prstGeom>
                    </pic:spPr>
                  </pic:pic>
                </a:graphicData>
              </a:graphic>
            </wp:inline>
          </w:drawing>
        </w:r>
      </w:del>
    </w:p>
    <w:p w14:paraId="36FFF6FE" w14:textId="5ABB29A9" w:rsidR="00462D34" w:rsidRPr="00FC4A19" w:rsidDel="009D1EB7" w:rsidRDefault="007653F1" w:rsidP="00FC4A19">
      <w:pPr>
        <w:pStyle w:val="Caption"/>
        <w:spacing w:line="240" w:lineRule="auto"/>
        <w:jc w:val="center"/>
        <w:rPr>
          <w:del w:id="1598" w:author="Jeff Wootton" w:date="2022-07-11T09:36:00Z"/>
        </w:rPr>
      </w:pPr>
      <w:del w:id="1599" w:author="Jeff Wootton" w:date="2022-07-11T09:36:00Z">
        <w:r w:rsidRPr="00FC4A19" w:rsidDel="009D1EB7">
          <w:delText>Figure 2</w:delText>
        </w:r>
        <w:r w:rsidR="00C33102" w:rsidRPr="00FC4A19" w:rsidDel="009D1EB7">
          <w:delText>5</w:delText>
        </w:r>
        <w:r w:rsidRPr="00FC4A19" w:rsidDel="009D1EB7">
          <w:delText xml:space="preserve"> </w:delText>
        </w:r>
      </w:del>
      <w:ins w:id="1600" w:author="Teh Stand" w:date="2022-06-13T14:53:00Z">
        <w:del w:id="1601" w:author="Jeff Wootton" w:date="2022-07-11T09:36:00Z">
          <w:r w:rsidR="00437BD4" w:rsidDel="009D1EB7">
            <w:delText>12-3</w:delText>
          </w:r>
          <w:r w:rsidR="00437BD4" w:rsidRPr="00FC4A19" w:rsidDel="009D1EB7">
            <w:delText xml:space="preserve"> </w:delText>
          </w:r>
        </w:del>
      </w:ins>
      <w:del w:id="1602" w:author="Jeff Wootton" w:date="2022-07-11T09:36:00Z">
        <w:r w:rsidR="00437BD4" w:rsidDel="009D1EB7">
          <w:delText>–</w:delText>
        </w:r>
        <w:r w:rsidRPr="00FC4A19" w:rsidDel="009D1EB7">
          <w:delText xml:space="preserve"> S-101 Exchange Set</w:delText>
        </w:r>
      </w:del>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235F26">
          <w:headerReference w:type="default" r:id="rId65"/>
          <w:pgSz w:w="11906" w:h="16838"/>
          <w:pgMar w:top="1440" w:right="1400" w:bottom="1440" w:left="1418" w:header="709" w:footer="709" w:gutter="0"/>
          <w:pgNumType w:start="1"/>
          <w:cols w:space="720"/>
          <w:docGrid w:linePitch="272"/>
        </w:sectPr>
      </w:pPr>
    </w:p>
    <w:p w14:paraId="18231EE9" w14:textId="68C522A8" w:rsidR="009B3233" w:rsidRPr="00BB5EA2" w:rsidDel="00496009" w:rsidRDefault="009B3233" w:rsidP="009B3233">
      <w:pPr>
        <w:autoSpaceDE w:val="0"/>
        <w:autoSpaceDN w:val="0"/>
        <w:adjustRightInd w:val="0"/>
        <w:spacing w:after="120" w:line="240" w:lineRule="auto"/>
        <w:rPr>
          <w:del w:id="1603" w:author="Jeff Wootton" w:date="2022-12-07T01:36:00Z"/>
          <w:lang w:eastAsia="de-DE"/>
        </w:rPr>
      </w:pPr>
      <w:bookmarkStart w:id="1604" w:name="_Toc510784364"/>
      <w:bookmarkStart w:id="1605" w:name="_Toc510785513"/>
      <w:bookmarkStart w:id="1606" w:name="_Toc439685324"/>
      <w:bookmarkEnd w:id="1604"/>
      <w:bookmarkEnd w:id="1605"/>
      <w:commentRangeStart w:id="1607"/>
      <w:del w:id="1608" w:author="Jeff Wootton" w:date="2022-12-07T01:33:00Z">
        <w:r w:rsidRPr="00E422B2" w:rsidDel="00496009">
          <w:rPr>
            <w:b/>
            <w:bCs/>
            <w:sz w:val="18"/>
            <w:szCs w:val="18"/>
          </w:rPr>
          <w:delText>Figure – S-101 Exchange Set - class details</w:delText>
        </w:r>
        <w:commentRangeEnd w:id="1607"/>
        <w:r w:rsidR="007D3578" w:rsidRPr="00E422B2" w:rsidDel="00496009">
          <w:rPr>
            <w:rStyle w:val="CommentReference"/>
            <w:b/>
            <w:bCs/>
            <w:sz w:val="18"/>
            <w:szCs w:val="18"/>
          </w:rPr>
          <w:commentReference w:id="1607"/>
        </w:r>
      </w:del>
      <w:del w:id="1609" w:author="Jeff Wootton" w:date="2022-12-07T01:36:00Z">
        <w:r w:rsidRPr="00BB5EA2" w:rsidDel="00496009">
          <w:rPr>
            <w:lang w:eastAsia="de-DE"/>
          </w:rPr>
          <w:delText>The following clauses define the mandatory and optional metadata needed for S-101. In some cases the metadata may be repeated in a national language. If this is the case it is noted in the Remarks column.</w:delText>
        </w:r>
        <w:bookmarkStart w:id="1610" w:name="_Toc121374479"/>
        <w:bookmarkEnd w:id="1610"/>
      </w:del>
    </w:p>
    <w:p w14:paraId="3776700E" w14:textId="3A877195" w:rsidR="00E73EDF" w:rsidRPr="00651940" w:rsidRDefault="009B3233" w:rsidP="00960DB7">
      <w:pPr>
        <w:pStyle w:val="Heading3"/>
        <w:tabs>
          <w:tab w:val="clear" w:pos="660"/>
          <w:tab w:val="clear" w:pos="880"/>
          <w:tab w:val="left" w:pos="851"/>
        </w:tabs>
        <w:spacing w:before="120" w:after="120" w:line="240" w:lineRule="auto"/>
        <w:ind w:left="851" w:hanging="851"/>
        <w:jc w:val="both"/>
      </w:pPr>
      <w:commentRangeStart w:id="1611"/>
      <w:del w:id="1612" w:author="Jeff Wootton" w:date="2022-12-07T01:36:00Z">
        <w:r w:rsidRPr="00BB5EA2" w:rsidDel="00496009">
          <w:rPr>
            <w:lang w:eastAsia="de-DE"/>
          </w:rPr>
          <w:delText>In the following clauses, wherever S-101 makes an optional S-100 metadata attribute mandatory (that is, restricts multiplicity from 0.. to 1..), the restricted multiplicity is shown in place of the multiplicity given in S-100 Part4a</w:delText>
        </w:r>
        <w:r w:rsidDel="00496009">
          <w:rPr>
            <w:lang w:eastAsia="de-DE"/>
          </w:rPr>
          <w:delText xml:space="preserve"> </w:delText>
        </w:r>
        <w:r w:rsidRPr="00BB5EA2" w:rsidDel="00496009">
          <w:rPr>
            <w:lang w:eastAsia="de-DE"/>
          </w:rPr>
          <w:delText xml:space="preserve">. These attributes are named in the note in Figure . Further, enumerations in Figure and the following clauses show only the values allowed in S-101 </w:delText>
        </w:r>
        <w:r w:rsidDel="00496009">
          <w:rPr>
            <w:lang w:eastAsia="de-DE"/>
          </w:rPr>
          <w:delText>E</w:delText>
        </w:r>
        <w:r w:rsidRPr="00BB5EA2" w:rsidDel="00496009">
          <w:rPr>
            <w:lang w:eastAsia="de-DE"/>
          </w:rPr>
          <w:delText xml:space="preserve">xchange </w:delText>
        </w:r>
        <w:r w:rsidDel="00496009">
          <w:rPr>
            <w:lang w:eastAsia="de-DE"/>
          </w:rPr>
          <w:delText>C</w:delText>
        </w:r>
        <w:r w:rsidRPr="00BB5EA2" w:rsidDel="00496009">
          <w:rPr>
            <w:lang w:eastAsia="de-DE"/>
          </w:rPr>
          <w:delText>atalogues.</w:delText>
        </w:r>
        <w:commentRangeEnd w:id="1611"/>
        <w:r w:rsidR="002A7EC8" w:rsidDel="00496009">
          <w:rPr>
            <w:rStyle w:val="CommentReference"/>
          </w:rPr>
          <w:commentReference w:id="1611"/>
        </w:r>
      </w:del>
      <w:bookmarkStart w:id="1613" w:name="_Toc121374480"/>
      <w:r w:rsidR="00E4720B" w:rsidRPr="00651940">
        <w:t>S100</w:t>
      </w:r>
      <w:r w:rsidR="007653F1" w:rsidRPr="00651940">
        <w:t>_ExchangeCatalogue</w:t>
      </w:r>
      <w:bookmarkEnd w:id="1606"/>
      <w:bookmarkEnd w:id="1613"/>
    </w:p>
    <w:p w14:paraId="55B5A9F8" w14:textId="5DEA62BC" w:rsidR="00E73EDF" w:rsidRPr="00651940" w:rsidRDefault="007653F1" w:rsidP="00960DB7">
      <w:pPr>
        <w:autoSpaceDE w:val="0"/>
        <w:autoSpaceDN w:val="0"/>
        <w:adjustRightInd w:val="0"/>
        <w:spacing w:after="120" w:line="240" w:lineRule="auto"/>
        <w:rPr>
          <w:lang w:eastAsia="de-DE"/>
        </w:rPr>
      </w:pPr>
      <w:del w:id="1614" w:author="Jeff Wootton" w:date="2022-10-26T03:29:00Z">
        <w:r w:rsidRPr="00651940" w:rsidDel="002A7EC8">
          <w:rPr>
            <w:lang w:eastAsia="de-DE"/>
          </w:rPr>
          <w:delText xml:space="preserve">The </w:delText>
        </w:r>
        <w:r w:rsidR="00985790" w:rsidDel="002A7EC8">
          <w:rPr>
            <w:lang w:eastAsia="de-DE"/>
          </w:rPr>
          <w:delText>C</w:delText>
        </w:r>
        <w:r w:rsidRPr="00651940" w:rsidDel="002A7EC8">
          <w:rPr>
            <w:lang w:eastAsia="de-DE"/>
          </w:rPr>
          <w:delText xml:space="preserve">atalogue file is defined in XML </w:delText>
        </w:r>
        <w:r w:rsidR="00985790" w:rsidDel="002A7EC8">
          <w:rPr>
            <w:lang w:eastAsia="de-DE"/>
          </w:rPr>
          <w:delText>S</w:delText>
        </w:r>
        <w:r w:rsidRPr="00651940" w:rsidDel="002A7EC8">
          <w:rPr>
            <w:lang w:eastAsia="de-DE"/>
          </w:rPr>
          <w:delText xml:space="preserve">chema language. </w:delText>
        </w:r>
      </w:del>
      <w:del w:id="1615" w:author="Jeff Wootton" w:date="2022-10-26T03:04:00Z">
        <w:r w:rsidRPr="00651940" w:rsidDel="00E422B2">
          <w:rPr>
            <w:lang w:eastAsia="de-DE"/>
          </w:rPr>
          <w:delText xml:space="preserve"> </w:delText>
        </w:r>
      </w:del>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ins w:id="1616" w:author="Jeff Wootton" w:date="2022-12-07T02:22:00Z">
        <w:r w:rsidR="004A21EE">
          <w:rPr>
            <w:lang w:eastAsia="de-DE"/>
          </w:rPr>
          <w:t xml:space="preserve"> Part 17</w:t>
        </w:r>
      </w:ins>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38"/>
        <w:gridCol w:w="131"/>
        <w:gridCol w:w="3317"/>
        <w:gridCol w:w="1166"/>
        <w:gridCol w:w="63"/>
        <w:gridCol w:w="802"/>
        <w:gridCol w:w="2759"/>
        <w:gridCol w:w="3454"/>
        <w:gridCol w:w="104"/>
        <w:tblGridChange w:id="1617">
          <w:tblGrid>
            <w:gridCol w:w="1814"/>
            <w:gridCol w:w="724"/>
            <w:gridCol w:w="131"/>
            <w:gridCol w:w="1679"/>
            <w:gridCol w:w="1638"/>
            <w:gridCol w:w="1166"/>
            <w:gridCol w:w="63"/>
            <w:gridCol w:w="309"/>
            <w:gridCol w:w="493"/>
            <w:gridCol w:w="189"/>
            <w:gridCol w:w="2570"/>
            <w:gridCol w:w="1810"/>
            <w:gridCol w:w="1644"/>
            <w:gridCol w:w="104"/>
            <w:gridCol w:w="1706"/>
          </w:tblGrid>
        </w:tblGridChange>
      </w:tblGrid>
      <w:tr w:rsidR="00130A33" w:rsidRPr="00651940" w14:paraId="6A5F2C9E" w14:textId="77777777" w:rsidTr="00130A33">
        <w:trPr>
          <w:gridAfter w:val="1"/>
          <w:wAfter w:w="103" w:type="dxa"/>
        </w:trPr>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gridSpan w:val="4"/>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209F7396" w:rsidR="00E73EDF" w:rsidRPr="00651940" w:rsidRDefault="007653F1" w:rsidP="00E170AC">
            <w:pPr>
              <w:spacing w:before="60" w:after="60" w:line="240" w:lineRule="auto"/>
              <w:jc w:val="left"/>
              <w:rPr>
                <w:rFonts w:cs="Arial"/>
                <w:b/>
                <w:bCs/>
                <w:sz w:val="16"/>
                <w:szCs w:val="16"/>
                <w:lang w:val="en-AU" w:eastAsia="en-US"/>
              </w:rPr>
            </w:pPr>
            <w:del w:id="1618" w:author="Jeff Wootton" w:date="2022-07-11T10:29:00Z">
              <w:r w:rsidRPr="00651940" w:rsidDel="00E37327">
                <w:rPr>
                  <w:rFonts w:cs="Arial"/>
                  <w:b/>
                  <w:bCs/>
                  <w:sz w:val="16"/>
                  <w:szCs w:val="16"/>
                  <w:lang w:val="en-AU" w:eastAsia="en-US"/>
                </w:rPr>
                <w:delText>Multiplicity</w:delText>
              </w:r>
            </w:del>
            <w:ins w:id="1619" w:author="Jeff Wootton" w:date="2022-07-11T10:29:00Z">
              <w:r w:rsidR="00E37327">
                <w:rPr>
                  <w:rFonts w:cs="Arial"/>
                  <w:b/>
                  <w:bCs/>
                  <w:sz w:val="16"/>
                  <w:szCs w:val="16"/>
                  <w:lang w:val="en-AU" w:eastAsia="en-US"/>
                </w:rPr>
                <w:t>Description</w:t>
              </w:r>
            </w:ins>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D85DFA0" w:rsidR="00E73EDF" w:rsidRPr="00651940" w:rsidRDefault="00E37327" w:rsidP="00E37327">
            <w:pPr>
              <w:spacing w:before="60" w:after="60" w:line="240" w:lineRule="auto"/>
              <w:jc w:val="center"/>
              <w:rPr>
                <w:rFonts w:cs="Arial"/>
                <w:b/>
                <w:bCs/>
                <w:sz w:val="16"/>
                <w:szCs w:val="16"/>
                <w:lang w:val="en-AU" w:eastAsia="en-US"/>
              </w:rPr>
            </w:pPr>
            <w:ins w:id="1620" w:author="Jeff Wootton" w:date="2022-07-11T10:24:00Z">
              <w:r w:rsidRPr="00651940">
                <w:rPr>
                  <w:rFonts w:cs="Arial"/>
                  <w:b/>
                  <w:bCs/>
                  <w:sz w:val="16"/>
                  <w:szCs w:val="16"/>
                  <w:lang w:val="en-AU" w:eastAsia="en-US"/>
                </w:rPr>
                <w:t>Mult</w:t>
              </w:r>
            </w:ins>
            <w:commentRangeStart w:id="1621"/>
            <w:del w:id="1622" w:author="Jeff Wootton" w:date="2022-07-11T10:24:00Z">
              <w:r w:rsidR="007653F1" w:rsidRPr="00651940" w:rsidDel="00E37327">
                <w:rPr>
                  <w:rFonts w:cs="Arial"/>
                  <w:b/>
                  <w:bCs/>
                  <w:sz w:val="16"/>
                  <w:szCs w:val="16"/>
                  <w:lang w:val="en-AU" w:eastAsia="en-US"/>
                </w:rPr>
                <w:delText>Value</w:delText>
              </w:r>
              <w:commentRangeEnd w:id="1621"/>
              <w:r w:rsidR="00A361F5" w:rsidDel="00E37327">
                <w:rPr>
                  <w:rStyle w:val="CommentReference"/>
                </w:rPr>
                <w:commentReference w:id="1621"/>
              </w:r>
            </w:del>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19B2ED39" w:rsidR="00E73EDF" w:rsidRPr="00651940" w:rsidRDefault="00090884" w:rsidP="00E170AC">
            <w:pPr>
              <w:spacing w:before="60" w:after="60" w:line="240" w:lineRule="auto"/>
              <w:jc w:val="left"/>
              <w:rPr>
                <w:rFonts w:cs="Arial"/>
                <w:b/>
                <w:bCs/>
                <w:sz w:val="16"/>
                <w:szCs w:val="16"/>
                <w:lang w:val="en-AU" w:eastAsia="en-US"/>
              </w:rPr>
            </w:pPr>
            <w:ins w:id="1623" w:author="Jeff Wootton" w:date="2022-07-11T10:36: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del w:id="1624" w:author="Jeff Wootton" w:date="2022-07-11T10:36:00Z">
              <w:r w:rsidR="00E170AC" w:rsidRPr="003A450C" w:rsidDel="00090884">
                <w:rPr>
                  <w:sz w:val="16"/>
                  <w:szCs w:val="16"/>
                </w:rPr>
                <w:delText xml:space="preserve">An </w:delText>
              </w:r>
              <w:r w:rsidR="00E170AC" w:rsidDel="00090884">
                <w:rPr>
                  <w:sz w:val="16"/>
                  <w:szCs w:val="16"/>
                </w:rPr>
                <w:delText>E</w:delText>
              </w:r>
              <w:r w:rsidR="00E170AC" w:rsidRPr="003A450C" w:rsidDel="00090884">
                <w:rPr>
                  <w:sz w:val="16"/>
                  <w:szCs w:val="16"/>
                </w:rPr>
                <w:delText xml:space="preserve">xchange </w:delText>
              </w:r>
              <w:r w:rsidR="00E170AC" w:rsidDel="00090884">
                <w:rPr>
                  <w:sz w:val="16"/>
                  <w:szCs w:val="16"/>
                </w:rPr>
                <w:delText>C</w:delText>
              </w:r>
              <w:r w:rsidR="00E170AC" w:rsidRPr="003A450C" w:rsidDel="00090884">
                <w:rPr>
                  <w:sz w:val="16"/>
                  <w:szCs w:val="16"/>
                </w:rPr>
                <w:delText>atalogue contains the discovery metadata about the exchange datasets and support files</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385291C4" w:rsidR="00E73EDF" w:rsidRPr="0071300B" w:rsidRDefault="007653F1" w:rsidP="00960DB7">
            <w:pPr>
              <w:spacing w:before="60" w:after="60" w:line="240" w:lineRule="auto"/>
              <w:jc w:val="left"/>
              <w:rPr>
                <w:rFonts w:cs="Arial"/>
                <w:b/>
                <w:bCs/>
                <w:sz w:val="16"/>
                <w:szCs w:val="16"/>
                <w:lang w:val="en-AU" w:eastAsia="en-US"/>
              </w:rPr>
            </w:pPr>
            <w:del w:id="1625" w:author="Jeff Wootton" w:date="2022-07-11T10:35:00Z">
              <w:r w:rsidRPr="0071300B" w:rsidDel="00090884">
                <w:rPr>
                  <w:rFonts w:cs="Arial"/>
                  <w:sz w:val="16"/>
                  <w:szCs w:val="16"/>
                  <w:lang w:val="en-AU" w:eastAsia="en-US"/>
                </w:rPr>
                <w:delText>An exchange catalogue contains the discovery metadata about the exchange datasets and support files</w:delText>
              </w:r>
            </w:del>
            <w:ins w:id="1626" w:author="Jeff Wootton" w:date="2022-07-11T10:35:00Z">
              <w:r w:rsidR="00090884" w:rsidRPr="0071300B">
                <w:rPr>
                  <w:rFonts w:cs="Arial"/>
                  <w:sz w:val="16"/>
                  <w:szCs w:val="16"/>
                  <w:lang w:val="en-AU" w:eastAsia="en-US"/>
                </w:rPr>
                <w:t>-</w:t>
              </w:r>
            </w:ins>
          </w:p>
        </w:tc>
      </w:tr>
      <w:tr w:rsidR="00130A33" w:rsidRPr="000669C1" w14:paraId="6E3BD3F6"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28E3A17B" w:rsidR="00E73EDF" w:rsidRPr="00102CF0" w:rsidRDefault="00090884" w:rsidP="00E170AC">
            <w:pPr>
              <w:spacing w:before="60" w:after="60" w:line="240" w:lineRule="auto"/>
              <w:jc w:val="left"/>
              <w:rPr>
                <w:rFonts w:cs="Arial"/>
                <w:b/>
                <w:bCs/>
                <w:sz w:val="16"/>
                <w:szCs w:val="16"/>
                <w:lang w:val="fr-FR" w:eastAsia="en-US"/>
              </w:rPr>
            </w:pPr>
            <w:ins w:id="1627" w:author="Jeff Wootton" w:date="2022-07-11T10:36: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del w:id="1628" w:author="Jeff Wootton" w:date="2022-07-11T10:36:00Z">
              <w:r w:rsidR="007653F1" w:rsidRPr="00102CF0" w:rsidDel="00090884">
                <w:rPr>
                  <w:rFonts w:cs="Arial"/>
                  <w:sz w:val="16"/>
                  <w:szCs w:val="16"/>
                  <w:lang w:val="fr-FR"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ins w:id="1629" w:author="Jeff Wootton" w:date="2022-07-11T10:04:00Z">
              <w:r w:rsidR="00A361F5">
                <w:rPr>
                  <w:rFonts w:cs="Arial"/>
                  <w:sz w:val="16"/>
                  <w:szCs w:val="16"/>
                  <w:lang w:val="en-AU" w:eastAsia="en-US"/>
                </w:rPr>
                <w:t>Exchange</w:t>
              </w:r>
            </w:ins>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ins w:id="1630" w:author="Jeff Wootton" w:date="2022-10-26T03:09:00Z">
              <w:r w:rsidRPr="00CA7F2D">
                <w:rPr>
                  <w:rFonts w:cs="Arial"/>
                  <w:sz w:val="16"/>
                  <w:szCs w:val="16"/>
                  <w:lang w:eastAsia="en-US"/>
                </w:rPr>
                <w:t>0..1 multiplicity in S-100 restricted to 1 in S-101</w:t>
              </w:r>
            </w:ins>
          </w:p>
        </w:tc>
      </w:tr>
      <w:tr w:rsidR="00130A33" w:rsidRPr="00651940" w14:paraId="6EDAE6AD"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752A416" w:rsidR="00E73EDF" w:rsidRPr="00651940" w:rsidRDefault="00090884" w:rsidP="00E170AC">
            <w:pPr>
              <w:spacing w:before="60" w:after="60" w:line="240" w:lineRule="auto"/>
              <w:jc w:val="left"/>
              <w:rPr>
                <w:rFonts w:cs="Arial"/>
                <w:b/>
                <w:bCs/>
                <w:sz w:val="16"/>
                <w:szCs w:val="16"/>
                <w:lang w:val="en-AU" w:eastAsia="en-US"/>
              </w:rPr>
            </w:pPr>
            <w:ins w:id="1631" w:author="Jeff Wootton" w:date="2022-07-11T10:38:00Z">
              <w:r w:rsidRPr="003A450C">
                <w:rPr>
                  <w:sz w:val="16"/>
                  <w:szCs w:val="16"/>
                </w:rPr>
                <w:t xml:space="preserve">Details about the issuer of this </w:t>
              </w:r>
              <w:r w:rsidRPr="00327FED">
                <w:rPr>
                  <w:sz w:val="16"/>
                  <w:szCs w:val="16"/>
                </w:rPr>
                <w:t>Exchange Catalogue</w:t>
              </w:r>
            </w:ins>
            <w:del w:id="1632" w:author="Jeff Wootton" w:date="2022-07-11T10:38:00Z">
              <w:r w:rsidR="007653F1" w:rsidRPr="00651940" w:rsidDel="00090884">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4313DCD4"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del w:id="1633" w:author="Jeff Wootton" w:date="2022-10-26T03:19:00Z">
              <w:r w:rsidRPr="00651940" w:rsidDel="002A7EC8">
                <w:rPr>
                  <w:rFonts w:cs="Arial"/>
                  <w:sz w:val="16"/>
                  <w:szCs w:val="16"/>
                  <w:lang w:val="en-AU" w:eastAsia="en-US"/>
                </w:rPr>
                <w:delText>CataloguePointofContact</w:delText>
              </w:r>
            </w:del>
            <w:ins w:id="1634" w:author="Jeff Wootton" w:date="2022-10-26T03:19:00Z">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ins>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ins w:id="1635" w:author="Jeff Wootton" w:date="2022-10-26T03:09:00Z">
              <w:r w:rsidRPr="00CA7F2D">
                <w:rPr>
                  <w:rFonts w:cs="Arial"/>
                  <w:sz w:val="16"/>
                  <w:szCs w:val="16"/>
                  <w:lang w:eastAsia="en-US"/>
                </w:rPr>
                <w:t>0..1 multiplicity in S-100 restricted to 1 in S-101</w:t>
              </w:r>
            </w:ins>
          </w:p>
        </w:tc>
      </w:tr>
      <w:tr w:rsidR="00130A33" w:rsidRPr="00651940" w14:paraId="24921B89"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productSpecification</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77084E8E" w:rsidR="00E73EDF" w:rsidRPr="00651940" w:rsidRDefault="0071300B" w:rsidP="00E170AC">
            <w:pPr>
              <w:spacing w:before="60" w:after="60" w:line="240" w:lineRule="auto"/>
              <w:jc w:val="left"/>
              <w:rPr>
                <w:rFonts w:cs="Arial"/>
                <w:b/>
                <w:bCs/>
                <w:sz w:val="16"/>
                <w:szCs w:val="16"/>
                <w:lang w:val="en-AU" w:eastAsia="en-US"/>
              </w:rPr>
            </w:pPr>
            <w:ins w:id="1636" w:author="Jeff Wootton" w:date="2022-07-11T10:4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del w:id="1637" w:author="Jeff Wootton" w:date="2022-07-11T10:43:00Z">
              <w:r w:rsidR="007653F1" w:rsidRPr="00651940" w:rsidDel="0071300B">
                <w:rPr>
                  <w:rFonts w:cs="Arial"/>
                  <w:sz w:val="16"/>
                  <w:szCs w:val="16"/>
                  <w:lang w:val="en-AU" w:eastAsia="en-US"/>
                </w:rPr>
                <w:delText>1</w:delText>
              </w:r>
            </w:del>
            <w:ins w:id="1638" w:author="Thomas Richardson" w:date="2022-05-23T21:00:00Z">
              <w:del w:id="1639" w:author="Jeff Wootton" w:date="2022-07-11T10:43:00Z">
                <w:r w:rsidR="007C5196" w:rsidDel="0071300B">
                  <w:rPr>
                    <w:rFonts w:cs="Arial"/>
                    <w:sz w:val="16"/>
                    <w:szCs w:val="16"/>
                    <w:lang w:val="en-AU" w:eastAsia="en-US"/>
                  </w:rPr>
                  <w:delText>,*</w:delText>
                </w:r>
              </w:del>
            </w:ins>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ins w:id="1640" w:author="Jeff Wootton" w:date="2022-07-11T10:31:00Z">
              <w:r w:rsidR="00E170AC">
                <w:rPr>
                  <w:rFonts w:cs="Arial"/>
                  <w:sz w:val="16"/>
                  <w:szCs w:val="16"/>
                  <w:lang w:val="en-AU" w:eastAsia="en-US"/>
                </w:rPr>
                <w:t>,</w:t>
              </w:r>
            </w:ins>
            <w:ins w:id="1641" w:author="Jeff Wootton" w:date="2022-10-26T03:10:00Z">
              <w:r w:rsidR="00E422B2">
                <w:rPr>
                  <w:rFonts w:cs="Arial"/>
                  <w:sz w:val="16"/>
                  <w:szCs w:val="16"/>
                  <w:lang w:val="en-AU" w:eastAsia="en-US"/>
                </w:rPr>
                <w:t>.</w:t>
              </w:r>
            </w:ins>
            <w:ins w:id="1642" w:author="Jeff Wootton" w:date="2022-07-11T10:31:00Z">
              <w:r w:rsidR="00E170AC">
                <w:rPr>
                  <w:rFonts w:cs="Arial"/>
                  <w:sz w:val="16"/>
                  <w:szCs w:val="16"/>
                  <w:lang w:val="en-AU" w:eastAsia="en-US"/>
                </w:rPr>
                <w:t>*</w:t>
              </w:r>
            </w:ins>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7777777" w:rsidR="00E73EDF" w:rsidRDefault="007653F1" w:rsidP="0071300B">
            <w:pPr>
              <w:spacing w:before="60" w:after="60" w:line="240" w:lineRule="auto"/>
              <w:jc w:val="left"/>
              <w:rPr>
                <w:ins w:id="1643" w:author="Jeff Wootton" w:date="2022-10-26T03:09:00Z"/>
                <w:rFonts w:cs="Arial"/>
                <w:sz w:val="16"/>
                <w:szCs w:val="16"/>
                <w:lang w:val="en-AU" w:eastAsia="en-US"/>
              </w:rPr>
            </w:pPr>
            <w:del w:id="1644" w:author="Jeff Wootton" w:date="2022-07-11T10:44:00Z">
              <w:r w:rsidRPr="00651940" w:rsidDel="0071300B">
                <w:rPr>
                  <w:rFonts w:cs="Arial"/>
                  <w:sz w:val="16"/>
                  <w:szCs w:val="16"/>
                  <w:lang w:val="en-AU" w:eastAsia="en-US"/>
                </w:rPr>
                <w:delText> </w:delText>
              </w:r>
            </w:del>
            <w:ins w:id="1645" w:author="Jeff Wootton" w:date="2022-07-11T10:43:00Z">
              <w:r w:rsidR="0071300B">
                <w:rPr>
                  <w:rFonts w:cs="Arial"/>
                  <w:sz w:val="16"/>
                  <w:szCs w:val="16"/>
                  <w:lang w:val="en-AU" w:eastAsia="en-US"/>
                </w:rPr>
                <w:t>The Exchange Catalogue may contain datase</w:t>
              </w:r>
            </w:ins>
            <w:ins w:id="1646" w:author="Jeff Wootton" w:date="2022-07-11T10:44:00Z">
              <w:r w:rsidR="0071300B">
                <w:rPr>
                  <w:rFonts w:cs="Arial"/>
                  <w:sz w:val="16"/>
                  <w:szCs w:val="16"/>
                  <w:lang w:val="en-AU" w:eastAsia="en-US"/>
                </w:rPr>
                <w:t>ts from Product Specifications other than S-101</w:t>
              </w:r>
            </w:ins>
          </w:p>
          <w:p w14:paraId="37286AB3" w14:textId="49C886DF" w:rsidR="00E422B2" w:rsidRPr="00651940" w:rsidRDefault="00E422B2" w:rsidP="0071300B">
            <w:pPr>
              <w:spacing w:before="60" w:after="60" w:line="240" w:lineRule="auto"/>
              <w:jc w:val="left"/>
              <w:rPr>
                <w:rFonts w:cs="Arial"/>
                <w:b/>
                <w:bCs/>
                <w:sz w:val="16"/>
                <w:szCs w:val="16"/>
                <w:lang w:val="en-AU" w:eastAsia="en-US"/>
              </w:rPr>
            </w:pPr>
            <w:ins w:id="1647" w:author="Jeff Wootton" w:date="2022-10-26T03:09: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ins>
            <w:ins w:id="1648" w:author="Jeff Wootton" w:date="2022-10-26T03:10:00Z">
              <w:r>
                <w:rPr>
                  <w:rFonts w:cs="Arial"/>
                  <w:sz w:val="16"/>
                  <w:szCs w:val="16"/>
                  <w:lang w:eastAsia="en-US"/>
                </w:rPr>
                <w:t>..*</w:t>
              </w:r>
            </w:ins>
            <w:ins w:id="1649" w:author="Jeff Wootton" w:date="2022-10-26T03:09:00Z">
              <w:r w:rsidRPr="00CA7F2D">
                <w:rPr>
                  <w:rFonts w:cs="Arial"/>
                  <w:sz w:val="16"/>
                  <w:szCs w:val="16"/>
                  <w:lang w:eastAsia="en-US"/>
                </w:rPr>
                <w:t xml:space="preserve"> in S-101</w:t>
              </w:r>
            </w:ins>
          </w:p>
        </w:tc>
      </w:tr>
      <w:tr w:rsidR="00130A33" w:rsidRPr="00651940" w14:paraId="3A9D33F2"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57D3C949" w:rsidR="00E73EDF" w:rsidRPr="00651940" w:rsidRDefault="007653F1" w:rsidP="00960DB7">
            <w:pPr>
              <w:spacing w:before="60" w:after="60" w:line="240" w:lineRule="auto"/>
              <w:rPr>
                <w:rFonts w:cs="Arial"/>
                <w:b/>
                <w:bCs/>
                <w:sz w:val="16"/>
                <w:szCs w:val="16"/>
                <w:lang w:val="en-AU" w:eastAsia="en-US"/>
              </w:rPr>
            </w:pPr>
            <w:del w:id="1650" w:author="Thomas Richardson" w:date="2022-05-23T21:04:00Z">
              <w:r w:rsidRPr="00651940" w:rsidDel="0046748D">
                <w:rPr>
                  <w:rFonts w:cs="Arial"/>
                  <w:sz w:val="16"/>
                  <w:szCs w:val="16"/>
                  <w:lang w:val="en-AU" w:eastAsia="en-US"/>
                </w:rPr>
                <w:delText>metadataLanguage</w:delText>
              </w:r>
            </w:del>
            <w:ins w:id="1651" w:author="Thomas Richardson" w:date="2022-05-23T21:04:00Z">
              <w:r w:rsidR="0046748D">
                <w:rPr>
                  <w:rFonts w:cs="Arial"/>
                  <w:sz w:val="16"/>
                  <w:szCs w:val="16"/>
                  <w:lang w:val="en-AU" w:eastAsia="en-US"/>
                </w:rPr>
                <w:t>defaultLocale</w:t>
              </w:r>
            </w:ins>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372983E0" w:rsidR="00E73EDF" w:rsidRPr="00651940" w:rsidRDefault="0071300B" w:rsidP="00E170AC">
            <w:pPr>
              <w:spacing w:before="60" w:after="60" w:line="240" w:lineRule="auto"/>
              <w:jc w:val="left"/>
              <w:rPr>
                <w:rFonts w:cs="Arial"/>
                <w:b/>
                <w:bCs/>
                <w:sz w:val="16"/>
                <w:szCs w:val="16"/>
                <w:lang w:val="en-AU" w:eastAsia="en-US"/>
              </w:rPr>
            </w:pPr>
            <w:ins w:id="1652" w:author="Jeff Wootton" w:date="2022-07-11T10:46:00Z">
              <w:r w:rsidRPr="005F1D4D">
                <w:rPr>
                  <w:rFonts w:cs="Arial"/>
                  <w:sz w:val="16"/>
                  <w:szCs w:val="16"/>
                </w:rPr>
                <w:t xml:space="preserve">Default language and character set used for all metadata records in this </w:t>
              </w:r>
              <w:r w:rsidRPr="00327FED">
                <w:rPr>
                  <w:rFonts w:cs="Arial"/>
                  <w:sz w:val="16"/>
                  <w:szCs w:val="16"/>
                </w:rPr>
                <w:t>Exchange Catalogue</w:t>
              </w:r>
            </w:ins>
            <w:del w:id="1653" w:author="Jeff Wootton" w:date="2022-07-11T10:46:00Z">
              <w:r w:rsidR="007653F1" w:rsidRPr="00651940" w:rsidDel="0071300B">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77EC38E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del w:id="1654" w:author="Thomas Richardson" w:date="2022-05-23T21:14:00Z">
              <w:r w:rsidR="007653F1" w:rsidRPr="00E37327" w:rsidDel="00A72867">
                <w:rPr>
                  <w:rFonts w:cs="Arial"/>
                  <w:sz w:val="16"/>
                  <w:szCs w:val="16"/>
                  <w:lang w:val="en-AU" w:eastAsia="en-US"/>
                </w:rPr>
                <w:delText>English</w:delText>
              </w:r>
            </w:del>
            <w:ins w:id="1655" w:author="Thomas Richardson" w:date="2022-05-23T21:14:00Z">
              <w:del w:id="1656" w:author="Jeff Wootton" w:date="2022-07-11T10:04:00Z">
                <w:r w:rsidR="00A72867" w:rsidRPr="00E37327" w:rsidDel="00A361F5">
                  <w:rPr>
                    <w:rFonts w:cs="Arial"/>
                    <w:sz w:val="16"/>
                    <w:szCs w:val="16"/>
                    <w:lang w:val="en-AU" w:eastAsia="en-US"/>
                  </w:rPr>
                  <w:delText>eng</w:delText>
                </w:r>
              </w:del>
            </w:ins>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79542A86" w:rsidR="00E73EDF" w:rsidRPr="00651940" w:rsidRDefault="007653F1" w:rsidP="00960DB7">
            <w:pPr>
              <w:spacing w:before="60" w:after="60" w:line="240" w:lineRule="auto"/>
              <w:rPr>
                <w:rFonts w:cs="Arial"/>
                <w:b/>
                <w:bCs/>
                <w:sz w:val="16"/>
                <w:szCs w:val="16"/>
                <w:lang w:val="en-AU" w:eastAsia="en-US"/>
              </w:rPr>
            </w:pPr>
            <w:del w:id="1657" w:author="Jeff Wootton" w:date="2022-07-11T10:08:00Z">
              <w:r w:rsidRPr="00651940" w:rsidDel="00D7535C">
                <w:rPr>
                  <w:rFonts w:cs="Arial"/>
                  <w:sz w:val="16"/>
                  <w:szCs w:val="16"/>
                  <w:lang w:val="en-AU" w:eastAsia="en-US"/>
                </w:rPr>
                <w:delText>CharacterString</w:delText>
              </w:r>
            </w:del>
            <w:ins w:id="1658" w:author="Jeff Wootton" w:date="2022-07-11T10:08:00Z">
              <w:r w:rsidR="00D7535C">
                <w:rPr>
                  <w:rFonts w:cs="Arial"/>
                  <w:sz w:val="16"/>
                  <w:szCs w:val="16"/>
                  <w:lang w:val="en-AU" w:eastAsia="en-US"/>
                </w:rPr>
                <w:t>PT_Locale</w:t>
              </w:r>
            </w:ins>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ins w:id="1659" w:author="Jeff Wootton" w:date="2022-10-26T03:15:00Z"/>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ins w:id="1660" w:author="Thomas Richardson" w:date="2022-05-23T21:04:00Z">
              <w:r w:rsidR="0046748D">
                <w:rPr>
                  <w:rFonts w:cs="Arial"/>
                  <w:sz w:val="16"/>
                  <w:szCs w:val="16"/>
                  <w:lang w:val="en-AU" w:eastAsia="en-US"/>
                </w:rPr>
                <w:t xml:space="preserve"> as default locale</w:t>
              </w:r>
            </w:ins>
          </w:p>
          <w:p w14:paraId="54F0F2BE" w14:textId="71343DB1" w:rsidR="002A7EC8" w:rsidRPr="00651940" w:rsidRDefault="002A7EC8" w:rsidP="00960DB7">
            <w:pPr>
              <w:spacing w:before="60" w:after="60" w:line="240" w:lineRule="auto"/>
              <w:jc w:val="left"/>
              <w:rPr>
                <w:rFonts w:cs="Arial"/>
                <w:b/>
                <w:bCs/>
                <w:sz w:val="16"/>
                <w:szCs w:val="16"/>
                <w:lang w:val="en-AU" w:eastAsia="en-US"/>
              </w:rPr>
            </w:pPr>
            <w:ins w:id="1661" w:author="Jeff Wootton" w:date="2022-10-26T03:15:00Z">
              <w:r w:rsidRPr="00CA7F2D">
                <w:rPr>
                  <w:rFonts w:cs="Arial"/>
                  <w:sz w:val="16"/>
                  <w:szCs w:val="16"/>
                  <w:lang w:eastAsia="en-US"/>
                </w:rPr>
                <w:t>0..1 multiplicity in S-100 restricted to 1 in S-101</w:t>
              </w:r>
            </w:ins>
          </w:p>
        </w:tc>
      </w:tr>
      <w:tr w:rsidR="00130A33" w:rsidRPr="00651940" w14:paraId="2ACD3786"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660840D" w:rsidR="00E73EDF" w:rsidRPr="00651940" w:rsidRDefault="007653F1" w:rsidP="00960DB7">
            <w:pPr>
              <w:spacing w:before="60" w:after="60" w:line="240" w:lineRule="auto"/>
              <w:rPr>
                <w:rFonts w:cs="Arial"/>
                <w:b/>
                <w:bCs/>
                <w:sz w:val="16"/>
                <w:szCs w:val="16"/>
                <w:lang w:val="en-AU" w:eastAsia="en-US"/>
              </w:rPr>
            </w:pPr>
            <w:del w:id="1662" w:author="Thomas Richardson" w:date="2022-05-23T21:03:00Z">
              <w:r w:rsidRPr="00651940" w:rsidDel="004F6C35">
                <w:rPr>
                  <w:rFonts w:cs="Arial"/>
                  <w:sz w:val="16"/>
                  <w:szCs w:val="16"/>
                  <w:lang w:val="en-AU" w:eastAsia="en-US"/>
                </w:rPr>
                <w:delText>exchangeCatalogueName</w:delText>
              </w:r>
            </w:del>
            <w:ins w:id="1663" w:author="Thomas Richardson" w:date="2022-05-23T21:03:00Z">
              <w:r w:rsidR="004F6C35">
                <w:rPr>
                  <w:rFonts w:cs="Arial"/>
                  <w:sz w:val="16"/>
                  <w:szCs w:val="16"/>
                  <w:lang w:val="en-AU" w:eastAsia="en-US"/>
                </w:rPr>
                <w:t>otherLocale</w:t>
              </w:r>
            </w:ins>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798321C0" w:rsidR="00E73EDF" w:rsidRPr="00651940" w:rsidRDefault="0071300B" w:rsidP="00E170AC">
            <w:pPr>
              <w:spacing w:before="60" w:after="60" w:line="240" w:lineRule="auto"/>
              <w:jc w:val="left"/>
              <w:rPr>
                <w:rFonts w:cs="Arial"/>
                <w:b/>
                <w:bCs/>
                <w:sz w:val="16"/>
                <w:szCs w:val="16"/>
                <w:lang w:val="en-AU" w:eastAsia="en-US"/>
              </w:rPr>
            </w:pPr>
            <w:ins w:id="1664" w:author="Jeff Wootton" w:date="2022-07-11T10:47: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ins w:id="1665" w:author="Thomas Richardson" w:date="2022-05-23T21:03:00Z">
              <w:del w:id="1666" w:author="Jeff Wootton" w:date="2022-07-11T10:47:00Z">
                <w:r w:rsidR="004F6C35" w:rsidRPr="00651940" w:rsidDel="0071300B">
                  <w:rPr>
                    <w:rFonts w:cs="Arial"/>
                    <w:sz w:val="16"/>
                    <w:szCs w:val="16"/>
                  </w:rPr>
                  <w:delText>0..*</w:delText>
                </w:r>
              </w:del>
            </w:ins>
            <w:del w:id="1667" w:author="Thomas Richardson" w:date="2022-05-23T21:03:00Z">
              <w:r w:rsidR="007653F1" w:rsidRPr="00651940" w:rsidDel="004F6C35">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55637D76" w:rsidR="00E73EDF" w:rsidRPr="00E37327" w:rsidRDefault="00E170AC" w:rsidP="00E37327">
            <w:pPr>
              <w:spacing w:before="60" w:after="60" w:line="240" w:lineRule="auto"/>
              <w:jc w:val="center"/>
              <w:rPr>
                <w:rFonts w:cs="Arial"/>
                <w:sz w:val="16"/>
                <w:szCs w:val="16"/>
                <w:lang w:val="en-AU" w:eastAsia="en-US"/>
              </w:rPr>
            </w:pPr>
            <w:ins w:id="1668" w:author="Jeff Wootton" w:date="2022-07-11T10:32:00Z">
              <w:r>
                <w:rPr>
                  <w:rFonts w:cs="Arial"/>
                  <w:sz w:val="16"/>
                  <w:szCs w:val="16"/>
                  <w:lang w:val="en-AU"/>
                </w:rPr>
                <w:t>0..*</w:t>
              </w:r>
            </w:ins>
            <w:del w:id="1669" w:author="Thomas Richardson" w:date="2022-05-23T21:03:00Z">
              <w:r w:rsidR="002E4370" w:rsidRPr="00E37327" w:rsidDel="004F6C35">
                <w:rPr>
                  <w:rFonts w:cs="Arial"/>
                  <w:sz w:val="16"/>
                  <w:szCs w:val="16"/>
                  <w:lang w:val="en-AU"/>
                </w:rPr>
                <w:delText>CATALOG.XML</w:delText>
              </w:r>
            </w:del>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39520F5C" w:rsidR="00E73EDF" w:rsidRPr="00651940" w:rsidRDefault="007653F1" w:rsidP="00960DB7">
            <w:pPr>
              <w:spacing w:before="60" w:after="60" w:line="240" w:lineRule="auto"/>
              <w:rPr>
                <w:rFonts w:cs="Arial"/>
                <w:b/>
                <w:bCs/>
                <w:sz w:val="16"/>
                <w:szCs w:val="16"/>
                <w:lang w:val="en-AU" w:eastAsia="en-US"/>
              </w:rPr>
            </w:pPr>
            <w:del w:id="1670" w:author="Jeff Wootton" w:date="2022-07-11T10:08:00Z">
              <w:r w:rsidRPr="00651940" w:rsidDel="00D7535C">
                <w:rPr>
                  <w:rFonts w:cs="Arial"/>
                  <w:sz w:val="16"/>
                  <w:szCs w:val="16"/>
                  <w:lang w:val="en-AU" w:eastAsia="en-US"/>
                </w:rPr>
                <w:delText>CharacterString</w:delText>
              </w:r>
            </w:del>
            <w:ins w:id="1671" w:author="Jeff Wootton" w:date="2022-07-11T10:08:00Z">
              <w:r w:rsidR="00D7535C">
                <w:rPr>
                  <w:rFonts w:cs="Arial"/>
                  <w:sz w:val="16"/>
                  <w:szCs w:val="16"/>
                  <w:lang w:val="en-AU" w:eastAsia="en-US"/>
                </w:rPr>
                <w:t>PT_Locale</w:t>
              </w:r>
            </w:ins>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3B776BD4" w:rsidR="00E73EDF" w:rsidRPr="00651940" w:rsidRDefault="0057422A" w:rsidP="00960DB7">
            <w:pPr>
              <w:spacing w:before="60" w:after="60" w:line="240" w:lineRule="auto"/>
              <w:jc w:val="left"/>
              <w:rPr>
                <w:rFonts w:cs="Arial"/>
                <w:b/>
                <w:bCs/>
                <w:sz w:val="16"/>
                <w:szCs w:val="16"/>
                <w:lang w:val="en-AU" w:eastAsia="en-US"/>
              </w:rPr>
            </w:pPr>
            <w:ins w:id="1672" w:author="Thomas Richardson" w:date="2022-05-23T21:04:00Z">
              <w:r w:rsidRPr="0034240D">
                <w:rPr>
                  <w:sz w:val="16"/>
                  <w:szCs w:val="16"/>
                </w:rPr>
                <w:t xml:space="preserve">Required if any localized entries are present in the </w:t>
              </w:r>
              <w:r w:rsidRPr="00327FED">
                <w:rPr>
                  <w:sz w:val="16"/>
                  <w:szCs w:val="16"/>
                </w:rPr>
                <w:t>Exchange Catalogue</w:t>
              </w:r>
            </w:ins>
            <w:del w:id="1673" w:author="Thomas Richardson" w:date="2022-05-23T21:04:00Z">
              <w:r w:rsidR="007653F1" w:rsidRPr="00651940" w:rsidDel="0057422A">
                <w:rPr>
                  <w:rFonts w:cs="Arial"/>
                  <w:sz w:val="16"/>
                  <w:szCs w:val="16"/>
                  <w:lang w:val="en-AU" w:eastAsia="en-US"/>
                </w:rPr>
                <w:delText xml:space="preserve">Catalogue filename </w:delText>
              </w:r>
            </w:del>
          </w:p>
        </w:tc>
      </w:tr>
      <w:tr w:rsidR="00130A33" w:rsidRPr="00651940" w14:paraId="23191BDF"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exchangeCatalogueDescription</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6354BF11" w:rsidR="00E73EDF" w:rsidRPr="00651940" w:rsidRDefault="00BD587E" w:rsidP="00E170AC">
            <w:pPr>
              <w:spacing w:before="60" w:after="60" w:line="240" w:lineRule="auto"/>
              <w:jc w:val="left"/>
              <w:rPr>
                <w:rFonts w:cs="Arial"/>
                <w:b/>
                <w:bCs/>
                <w:sz w:val="16"/>
                <w:szCs w:val="16"/>
                <w:lang w:val="en-AU" w:eastAsia="en-US"/>
              </w:rPr>
            </w:pPr>
            <w:ins w:id="1674" w:author="Jeff Wootton" w:date="2022-07-11T10:48: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ins w:id="1675" w:author="Thomas Richardson" w:date="2022-05-23T21:03:00Z">
              <w:del w:id="1676" w:author="Jeff Wootton" w:date="2022-07-11T10:48:00Z">
                <w:r w:rsidR="00D14D3B" w:rsidRPr="00651940" w:rsidDel="00BD587E">
                  <w:rPr>
                    <w:rFonts w:cs="Arial"/>
                    <w:sz w:val="16"/>
                    <w:szCs w:val="16"/>
                    <w:lang w:val="en-AU" w:eastAsia="en-US"/>
                  </w:rPr>
                  <w:delText>0..1</w:delText>
                </w:r>
              </w:del>
            </w:ins>
            <w:del w:id="1677" w:author="Thomas Richardson" w:date="2022-05-23T21:03:00Z">
              <w:r w:rsidR="007653F1" w:rsidRPr="00651940" w:rsidDel="00D14D3B">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ins w:id="1678" w:author="Jeff Wootton" w:date="2022-07-11T10:32:00Z">
              <w:r>
                <w:rPr>
                  <w:rFonts w:cs="Arial"/>
                  <w:sz w:val="16"/>
                  <w:szCs w:val="16"/>
                  <w:lang w:val="en-AU" w:eastAsia="en-US"/>
                </w:rPr>
                <w:t>0..1</w:t>
              </w:r>
            </w:ins>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A0A3AF" w14:textId="30290EB1" w:rsidR="00E73EDF" w:rsidRPr="00651940" w:rsidDel="00D14D3B" w:rsidRDefault="007653F1" w:rsidP="00960DB7">
            <w:pPr>
              <w:spacing w:before="60" w:after="60" w:line="240" w:lineRule="auto"/>
              <w:jc w:val="left"/>
              <w:rPr>
                <w:del w:id="1679" w:author="Thomas Richardson" w:date="2022-05-23T21:03:00Z"/>
                <w:rFonts w:cs="Arial"/>
                <w:b/>
                <w:bCs/>
                <w:sz w:val="16"/>
                <w:szCs w:val="16"/>
                <w:lang w:val="en-AU" w:eastAsia="en-US"/>
              </w:rPr>
            </w:pPr>
            <w:del w:id="1680" w:author="Thomas Richardson" w:date="2022-05-23T21:03:00Z">
              <w:r w:rsidRPr="00651940" w:rsidDel="00D14D3B">
                <w:rPr>
                  <w:rFonts w:cs="Arial"/>
                  <w:sz w:val="16"/>
                  <w:szCs w:val="16"/>
                  <w:lang w:val="en-AU" w:eastAsia="en-US"/>
                </w:rPr>
                <w:delText>Description of what the exchange catalogue contains</w:delText>
              </w:r>
            </w:del>
          </w:p>
          <w:p w14:paraId="54B4471E" w14:textId="322572D8" w:rsidR="00E73EDF" w:rsidRPr="00651940" w:rsidRDefault="007653F1" w:rsidP="00960DB7">
            <w:pPr>
              <w:spacing w:before="60" w:after="60" w:line="240" w:lineRule="auto"/>
              <w:jc w:val="left"/>
              <w:rPr>
                <w:rFonts w:cs="Arial"/>
                <w:b/>
                <w:bCs/>
                <w:sz w:val="16"/>
                <w:szCs w:val="16"/>
                <w:lang w:val="en-AU" w:eastAsia="en-US"/>
              </w:rPr>
            </w:pPr>
            <w:del w:id="1681" w:author="Thomas Richardson" w:date="2022-05-23T21:03:00Z">
              <w:r w:rsidRPr="00651940" w:rsidDel="00D14D3B">
                <w:rPr>
                  <w:rFonts w:cs="Arial"/>
                  <w:sz w:val="16"/>
                  <w:szCs w:val="16"/>
                  <w:lang w:val="en-AU" w:eastAsia="en-US"/>
                </w:rPr>
                <w:delText>NATIONAL LANGUAGE enabled</w:delText>
              </w:r>
            </w:del>
          </w:p>
        </w:tc>
      </w:tr>
      <w:tr w:rsidR="00130A33" w:rsidRPr="00651940" w14:paraId="571981FC"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exchangeCatalogueComment</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7DB39E66" w:rsidR="00E73EDF" w:rsidRPr="00651940" w:rsidRDefault="00BD587E" w:rsidP="00E170AC">
            <w:pPr>
              <w:spacing w:before="60" w:after="60" w:line="240" w:lineRule="auto"/>
              <w:jc w:val="left"/>
              <w:rPr>
                <w:rFonts w:cs="Arial"/>
                <w:b/>
                <w:bCs/>
                <w:sz w:val="16"/>
                <w:szCs w:val="16"/>
                <w:lang w:val="en-AU" w:eastAsia="en-US"/>
              </w:rPr>
            </w:pPr>
            <w:ins w:id="1682" w:author="Jeff Wootton" w:date="2022-07-11T10:51:00Z">
              <w:r w:rsidRPr="003A450C">
                <w:rPr>
                  <w:rFonts w:cs="Arial"/>
                  <w:sz w:val="16"/>
                  <w:szCs w:val="16"/>
                </w:rPr>
                <w:t>Any additional Information</w:t>
              </w:r>
            </w:ins>
            <w:del w:id="1683" w:author="Jeff Wootton" w:date="2022-07-11T10:51:00Z">
              <w:r w:rsidR="007653F1" w:rsidRPr="00651940" w:rsidDel="00BD587E">
                <w:rPr>
                  <w:rFonts w:cs="Arial"/>
                  <w:sz w:val="16"/>
                  <w:szCs w:val="16"/>
                  <w:lang w:val="en-AU" w:eastAsia="en-US"/>
                </w:rPr>
                <w:delText>0..1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CharacterString</w:t>
            </w:r>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6565CD" w14:textId="55FB19CD" w:rsidR="00E73EDF" w:rsidRPr="00651940" w:rsidDel="00343C2B" w:rsidRDefault="007653F1" w:rsidP="00960DB7">
            <w:pPr>
              <w:spacing w:before="60" w:after="60" w:line="240" w:lineRule="auto"/>
              <w:jc w:val="left"/>
              <w:rPr>
                <w:del w:id="1684" w:author="Thomas Richardson" w:date="2022-05-23T21:02:00Z"/>
                <w:rFonts w:cs="Arial"/>
                <w:sz w:val="16"/>
                <w:szCs w:val="16"/>
                <w:lang w:val="en-AU" w:eastAsia="en-US"/>
              </w:rPr>
            </w:pPr>
            <w:del w:id="1685" w:author="Thomas Richardson" w:date="2022-05-23T21:02:00Z">
              <w:r w:rsidRPr="00651940" w:rsidDel="00343C2B">
                <w:rPr>
                  <w:rFonts w:cs="Arial"/>
                  <w:sz w:val="16"/>
                  <w:szCs w:val="16"/>
                  <w:lang w:val="en-AU" w:eastAsia="en-US"/>
                </w:rPr>
                <w:delText>Any additional Information</w:delText>
              </w:r>
            </w:del>
          </w:p>
          <w:p w14:paraId="37FF457C" w14:textId="1D19B028" w:rsidR="00E73EDF" w:rsidRPr="00651940" w:rsidRDefault="007653F1" w:rsidP="00960DB7">
            <w:pPr>
              <w:spacing w:before="60" w:after="60" w:line="240" w:lineRule="auto"/>
              <w:jc w:val="left"/>
              <w:rPr>
                <w:rFonts w:cs="Arial"/>
                <w:b/>
                <w:bCs/>
                <w:sz w:val="16"/>
                <w:szCs w:val="16"/>
                <w:lang w:val="en-AU" w:eastAsia="en-US"/>
              </w:rPr>
            </w:pPr>
            <w:del w:id="1686" w:author="Thomas Richardson" w:date="2022-05-23T21:02:00Z">
              <w:r w:rsidRPr="00651940" w:rsidDel="00343C2B">
                <w:rPr>
                  <w:rFonts w:cs="Arial"/>
                  <w:sz w:val="16"/>
                  <w:szCs w:val="16"/>
                  <w:lang w:val="en-AU" w:eastAsia="en-US"/>
                </w:rPr>
                <w:delText>NATIONAL LANGUAGE enabled</w:delText>
              </w:r>
            </w:del>
          </w:p>
        </w:tc>
      </w:tr>
      <w:tr w:rsidR="000E5D07" w:rsidRPr="00651940" w:rsidDel="00343C2B" w14:paraId="6586AC35" w14:textId="77777777" w:rsidTr="00130A33">
        <w:trPr>
          <w:del w:id="1687" w:author="Thomas Richardson" w:date="2022-05-23T21:02:00Z"/>
        </w:trPr>
        <w:tc>
          <w:tcPr>
            <w:tcW w:w="26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C7585" w14:textId="5C2AF0AB" w:rsidR="00E73EDF" w:rsidRPr="00651940" w:rsidDel="00343C2B" w:rsidRDefault="007653F1" w:rsidP="00960DB7">
            <w:pPr>
              <w:spacing w:before="60" w:after="60" w:line="240" w:lineRule="auto"/>
              <w:rPr>
                <w:del w:id="1688" w:author="Thomas Richardson" w:date="2022-05-23T21:02:00Z"/>
                <w:rFonts w:cs="Arial"/>
                <w:b/>
                <w:bCs/>
                <w:sz w:val="16"/>
                <w:szCs w:val="16"/>
                <w:lang w:val="en-AU"/>
              </w:rPr>
            </w:pPr>
            <w:del w:id="1689" w:author="Thomas Richardson" w:date="2022-05-23T21:02:00Z">
              <w:r w:rsidRPr="00651940" w:rsidDel="00343C2B">
                <w:rPr>
                  <w:rFonts w:cs="Arial"/>
                  <w:sz w:val="16"/>
                  <w:szCs w:val="16"/>
                  <w:lang w:val="en-AU"/>
                </w:rPr>
                <w:delText>compressionFlag</w:delText>
              </w:r>
            </w:del>
          </w:p>
        </w:tc>
        <w:tc>
          <w:tcPr>
            <w:tcW w:w="329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555220A" w14:textId="537780F4" w:rsidR="00E73EDF" w:rsidRPr="00651940" w:rsidDel="00343C2B" w:rsidRDefault="007653F1" w:rsidP="00E170AC">
            <w:pPr>
              <w:spacing w:before="60" w:after="60" w:line="240" w:lineRule="auto"/>
              <w:jc w:val="left"/>
              <w:rPr>
                <w:del w:id="1690" w:author="Thomas Richardson" w:date="2022-05-23T21:02:00Z"/>
                <w:rFonts w:cs="Arial"/>
                <w:b/>
                <w:bCs/>
                <w:sz w:val="16"/>
                <w:szCs w:val="16"/>
                <w:lang w:val="en-AU"/>
              </w:rPr>
            </w:pPr>
            <w:del w:id="1691" w:author="Thomas Richardson" w:date="2022-05-23T21:02:00Z">
              <w:r w:rsidRPr="00651940" w:rsidDel="00343C2B">
                <w:rPr>
                  <w:rFonts w:cs="Arial"/>
                  <w:sz w:val="16"/>
                  <w:szCs w:val="16"/>
                  <w:lang w:val="en-AU"/>
                </w:rPr>
                <w:delText>0..1</w:delText>
              </w:r>
            </w:del>
          </w:p>
        </w:tc>
        <w:tc>
          <w:tcPr>
            <w:tcW w:w="1157"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E07D8B6" w14:textId="2A9AFFE9" w:rsidR="00E73EDF" w:rsidRPr="00E37327" w:rsidDel="00343C2B" w:rsidRDefault="00E73EDF" w:rsidP="00E170AC">
            <w:pPr>
              <w:spacing w:before="60" w:after="60" w:line="240" w:lineRule="auto"/>
              <w:jc w:val="left"/>
              <w:rPr>
                <w:del w:id="1692" w:author="Thomas Richardson" w:date="2022-05-23T21:02:00Z"/>
                <w:rFonts w:cs="Arial"/>
                <w:sz w:val="16"/>
                <w:szCs w:val="16"/>
                <w:lang w:val="en-AU"/>
              </w:rPr>
            </w:pPr>
          </w:p>
        </w:tc>
        <w:tc>
          <w:tcPr>
            <w:tcW w:w="3592" w:type="dxa"/>
            <w:gridSpan w:val="3"/>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119A5A" w14:textId="3402C32E" w:rsidR="00E73EDF" w:rsidRPr="00651940" w:rsidDel="00343C2B" w:rsidRDefault="007653F1" w:rsidP="00E170AC">
            <w:pPr>
              <w:spacing w:before="60" w:after="60" w:line="240" w:lineRule="auto"/>
              <w:jc w:val="left"/>
              <w:rPr>
                <w:del w:id="1693" w:author="Thomas Richardson" w:date="2022-05-23T21:02:00Z"/>
                <w:rFonts w:cs="Arial"/>
                <w:b/>
                <w:bCs/>
                <w:sz w:val="16"/>
                <w:szCs w:val="16"/>
                <w:lang w:val="en-AU"/>
              </w:rPr>
            </w:pPr>
            <w:del w:id="1694" w:author="Thomas Richardson" w:date="2022-05-23T21:02:00Z">
              <w:r w:rsidRPr="00651940" w:rsidDel="00343C2B">
                <w:rPr>
                  <w:rFonts w:cs="Arial"/>
                  <w:sz w:val="16"/>
                  <w:szCs w:val="16"/>
                  <w:lang w:val="en-AU"/>
                </w:rPr>
                <w:delText>Boolean</w:delText>
              </w:r>
            </w:del>
          </w:p>
        </w:tc>
        <w:tc>
          <w:tcPr>
            <w:tcW w:w="3530" w:type="dxa"/>
            <w:gridSpan w:val="2"/>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45B5F8A" w14:textId="73048E80" w:rsidR="00E73EDF" w:rsidRPr="00651940" w:rsidDel="00343C2B" w:rsidRDefault="00153B25" w:rsidP="00E170AC">
            <w:pPr>
              <w:spacing w:before="60" w:after="60" w:line="240" w:lineRule="auto"/>
              <w:jc w:val="left"/>
              <w:rPr>
                <w:del w:id="1695" w:author="Thomas Richardson" w:date="2022-05-23T21:02:00Z"/>
                <w:rFonts w:cs="Arial"/>
                <w:b/>
                <w:bCs/>
                <w:sz w:val="16"/>
                <w:szCs w:val="16"/>
                <w:lang w:val="en-AU"/>
              </w:rPr>
            </w:pPr>
            <w:del w:id="1696" w:author="Thomas Richardson" w:date="2022-05-23T21:02:00Z">
              <w:r w:rsidDel="00343C2B">
                <w:rPr>
                  <w:rFonts w:cs="Arial"/>
                  <w:sz w:val="16"/>
                  <w:szCs w:val="16"/>
                  <w:lang w:val="en-AU"/>
                </w:rPr>
                <w:delText>True</w:delText>
              </w:r>
              <w:r w:rsidRPr="00651940" w:rsidDel="00343C2B">
                <w:rPr>
                  <w:rFonts w:cs="Arial"/>
                  <w:sz w:val="16"/>
                  <w:szCs w:val="16"/>
                  <w:lang w:val="en-AU"/>
                </w:rPr>
                <w:delText xml:space="preserve"> </w:delText>
              </w:r>
              <w:r w:rsidR="007653F1" w:rsidRPr="00651940" w:rsidDel="00343C2B">
                <w:rPr>
                  <w:rFonts w:cs="Arial"/>
                  <w:sz w:val="16"/>
                  <w:szCs w:val="16"/>
                  <w:lang w:val="en-AU"/>
                </w:rPr>
                <w:delText xml:space="preserve">or </w:delText>
              </w:r>
              <w:r w:rsidDel="00343C2B">
                <w:rPr>
                  <w:rFonts w:cs="Arial"/>
                  <w:sz w:val="16"/>
                  <w:szCs w:val="16"/>
                  <w:lang w:val="en-AU"/>
                </w:rPr>
                <w:delText>False</w:delText>
              </w:r>
            </w:del>
          </w:p>
        </w:tc>
      </w:tr>
      <w:tr w:rsidR="000E5D07" w:rsidRPr="00651940" w:rsidDel="00343C2B" w14:paraId="26D9156D" w14:textId="77777777" w:rsidTr="00130A33">
        <w:trPr>
          <w:del w:id="1697" w:author="Thomas Richardson" w:date="2022-05-23T21:02:00Z"/>
        </w:trPr>
        <w:tc>
          <w:tcPr>
            <w:tcW w:w="26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CCEE870" w14:textId="542887E9" w:rsidR="00E73EDF" w:rsidRPr="00651940" w:rsidDel="00343C2B" w:rsidRDefault="007653F1" w:rsidP="00E170AC">
            <w:pPr>
              <w:spacing w:before="60" w:after="60" w:line="240" w:lineRule="auto"/>
              <w:jc w:val="left"/>
              <w:rPr>
                <w:del w:id="1698" w:author="Thomas Richardson" w:date="2022-05-23T21:02:00Z"/>
                <w:rFonts w:cs="Arial"/>
                <w:b/>
                <w:bCs/>
                <w:sz w:val="16"/>
                <w:szCs w:val="16"/>
                <w:lang w:val="en-AU"/>
              </w:rPr>
            </w:pPr>
            <w:del w:id="1699" w:author="Thomas Richardson" w:date="2022-05-23T21:02:00Z">
              <w:r w:rsidRPr="00651940" w:rsidDel="00343C2B">
                <w:rPr>
                  <w:rFonts w:cs="Arial"/>
                  <w:sz w:val="16"/>
                  <w:szCs w:val="16"/>
                  <w:lang w:val="en-AU"/>
                </w:rPr>
                <w:delText>sourceMedia</w:delText>
              </w:r>
            </w:del>
          </w:p>
        </w:tc>
        <w:tc>
          <w:tcPr>
            <w:tcW w:w="329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8B7F8FE" w14:textId="4F24EAA5" w:rsidR="00E73EDF" w:rsidRPr="00651940" w:rsidDel="00343C2B" w:rsidRDefault="007653F1" w:rsidP="00E170AC">
            <w:pPr>
              <w:spacing w:before="60" w:after="60" w:line="240" w:lineRule="auto"/>
              <w:jc w:val="left"/>
              <w:rPr>
                <w:del w:id="1700" w:author="Thomas Richardson" w:date="2022-05-23T21:02:00Z"/>
                <w:rFonts w:cs="Arial"/>
                <w:b/>
                <w:bCs/>
                <w:sz w:val="16"/>
                <w:szCs w:val="16"/>
                <w:lang w:val="en-AU"/>
              </w:rPr>
            </w:pPr>
            <w:del w:id="1701" w:author="Thomas Richardson" w:date="2022-05-23T21:02:00Z">
              <w:r w:rsidRPr="00651940" w:rsidDel="00343C2B">
                <w:rPr>
                  <w:rFonts w:cs="Arial"/>
                  <w:sz w:val="16"/>
                  <w:szCs w:val="16"/>
                  <w:lang w:val="en-AU"/>
                </w:rPr>
                <w:delText>1</w:delText>
              </w:r>
            </w:del>
          </w:p>
        </w:tc>
        <w:tc>
          <w:tcPr>
            <w:tcW w:w="1157"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4D7E424" w14:textId="564A916F" w:rsidR="00E73EDF" w:rsidRPr="00E37327" w:rsidDel="00343C2B" w:rsidRDefault="00E73EDF" w:rsidP="00E170AC">
            <w:pPr>
              <w:spacing w:before="60" w:after="60" w:line="240" w:lineRule="auto"/>
              <w:jc w:val="left"/>
              <w:rPr>
                <w:del w:id="1702" w:author="Thomas Richardson" w:date="2022-05-23T21:02:00Z"/>
                <w:rFonts w:cs="Arial"/>
                <w:sz w:val="16"/>
                <w:szCs w:val="16"/>
                <w:lang w:val="en-AU"/>
              </w:rPr>
            </w:pPr>
          </w:p>
        </w:tc>
        <w:tc>
          <w:tcPr>
            <w:tcW w:w="3592" w:type="dxa"/>
            <w:gridSpan w:val="3"/>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5817F0" w14:textId="533CD13F" w:rsidR="00E73EDF" w:rsidRPr="00651940" w:rsidDel="00343C2B" w:rsidRDefault="002E4370" w:rsidP="00E170AC">
            <w:pPr>
              <w:spacing w:before="60" w:after="60" w:line="240" w:lineRule="auto"/>
              <w:jc w:val="left"/>
              <w:rPr>
                <w:del w:id="1703" w:author="Thomas Richardson" w:date="2022-05-23T21:02:00Z"/>
                <w:rFonts w:cs="Arial"/>
                <w:b/>
                <w:bCs/>
                <w:sz w:val="16"/>
                <w:szCs w:val="16"/>
                <w:lang w:val="en-AU"/>
              </w:rPr>
            </w:pPr>
            <w:del w:id="1704" w:author="Thomas Richardson" w:date="2022-05-23T21:02:00Z">
              <w:r w:rsidRPr="00651940" w:rsidDel="00343C2B">
                <w:rPr>
                  <w:rFonts w:cs="Arial"/>
                  <w:sz w:val="16"/>
                  <w:szCs w:val="16"/>
                  <w:lang w:val="en-AU"/>
                </w:rPr>
                <w:delText>CharacterString</w:delText>
              </w:r>
            </w:del>
          </w:p>
        </w:tc>
        <w:tc>
          <w:tcPr>
            <w:tcW w:w="3530" w:type="dxa"/>
            <w:gridSpan w:val="2"/>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39B2A61" w14:textId="5F343CBF" w:rsidR="00E73EDF" w:rsidRPr="00651940" w:rsidDel="00343C2B" w:rsidRDefault="00E73EDF" w:rsidP="00E170AC">
            <w:pPr>
              <w:spacing w:before="60" w:after="60" w:line="240" w:lineRule="auto"/>
              <w:jc w:val="left"/>
              <w:rPr>
                <w:del w:id="1705" w:author="Thomas Richardson" w:date="2022-05-23T21:02:00Z"/>
                <w:rFonts w:cs="Arial"/>
                <w:b/>
                <w:bCs/>
                <w:sz w:val="16"/>
                <w:szCs w:val="16"/>
                <w:lang w:val="en-AU"/>
              </w:rPr>
            </w:pPr>
          </w:p>
        </w:tc>
      </w:tr>
      <w:tr w:rsidR="00130A33" w:rsidRPr="00651940" w14:paraId="576816AC" w14:textId="77777777" w:rsidTr="00130A33">
        <w:tblPrEx>
          <w:tblW w:w="14334" w:type="dxa"/>
          <w:tblInd w:w="-108" w:type="dxa"/>
          <w:tblLayout w:type="fixed"/>
          <w:tblCellMar>
            <w:left w:w="0" w:type="dxa"/>
            <w:right w:w="0" w:type="dxa"/>
          </w:tblCellMar>
          <w:tblPrExChange w:id="1706" w:author="Jeff Wootton" w:date="2022-07-11T16:54:00Z">
            <w:tblPrEx>
              <w:tblW w:w="14329" w:type="dxa"/>
              <w:tblInd w:w="-108" w:type="dxa"/>
              <w:tblLayout w:type="fixed"/>
              <w:tblCellMar>
                <w:left w:w="0" w:type="dxa"/>
                <w:right w:w="0" w:type="dxa"/>
              </w:tblCellMar>
            </w:tblPrEx>
          </w:tblPrExChange>
        </w:tblPrEx>
        <w:trPr>
          <w:gridAfter w:val="1"/>
          <w:wAfter w:w="103" w:type="dxa"/>
          <w:trPrChange w:id="1707"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08"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5C572FC6" w14:textId="54110C0C" w:rsidR="00E73EDF" w:rsidRPr="00651940" w:rsidRDefault="00CC1B0B" w:rsidP="00E170AC">
            <w:pPr>
              <w:spacing w:before="60" w:after="60" w:line="240" w:lineRule="auto"/>
              <w:jc w:val="left"/>
              <w:rPr>
                <w:rFonts w:cs="Arial"/>
                <w:b/>
                <w:bCs/>
                <w:sz w:val="16"/>
                <w:szCs w:val="16"/>
                <w:lang w:val="en-AU"/>
              </w:rPr>
            </w:pPr>
            <w:ins w:id="1709" w:author="Thomas Richardson" w:date="2022-05-23T21:01:00Z">
              <w:r>
                <w:rPr>
                  <w:rFonts w:cs="Arial"/>
                  <w:sz w:val="16"/>
                  <w:szCs w:val="16"/>
                  <w:lang w:val="en-AU"/>
                </w:rPr>
                <w:t>certificates</w:t>
              </w:r>
            </w:ins>
            <w:del w:id="1710" w:author="Thomas Richardson" w:date="2022-05-23T21:01:00Z">
              <w:r w:rsidR="007653F1" w:rsidRPr="00651940" w:rsidDel="00E34467">
                <w:rPr>
                  <w:rFonts w:cs="Arial"/>
                  <w:sz w:val="16"/>
                  <w:szCs w:val="16"/>
                  <w:lang w:val="en-AU"/>
                </w:rPr>
                <w:delText>replacedData</w:delText>
              </w:r>
            </w:del>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11"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17D0AB47" w14:textId="60F92225" w:rsidR="00E73EDF" w:rsidRPr="00651940" w:rsidRDefault="00BD587E" w:rsidP="00E170AC">
            <w:pPr>
              <w:spacing w:before="60" w:after="60" w:line="240" w:lineRule="auto"/>
              <w:jc w:val="left"/>
              <w:rPr>
                <w:rFonts w:cs="Arial"/>
                <w:b/>
                <w:bCs/>
                <w:sz w:val="16"/>
                <w:szCs w:val="16"/>
                <w:lang w:val="en-AU"/>
              </w:rPr>
            </w:pPr>
            <w:ins w:id="1712" w:author="Jeff Wootton" w:date="2022-07-11T10:52: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ins w:id="1713" w:author="Thomas Richardson" w:date="2022-05-23T21:02:00Z">
              <w:del w:id="1714" w:author="Jeff Wootton" w:date="2022-07-11T10:52:00Z">
                <w:r w:rsidR="00CC1B0B" w:rsidRPr="00651940" w:rsidDel="00BD587E">
                  <w:rPr>
                    <w:rFonts w:cs="Arial"/>
                    <w:sz w:val="16"/>
                    <w:szCs w:val="16"/>
                  </w:rPr>
                  <w:delText>0..*</w:delText>
                </w:r>
              </w:del>
            </w:ins>
            <w:del w:id="1715" w:author="Thomas Richardson" w:date="2022-05-23T21:02:00Z">
              <w:r w:rsidR="007653F1" w:rsidRPr="00651940" w:rsidDel="00CC1B0B">
                <w:rPr>
                  <w:rFonts w:cs="Arial"/>
                  <w:sz w:val="16"/>
                  <w:szCs w:val="16"/>
                  <w:lang w:val="en-AU"/>
                </w:rPr>
                <w:delText>1</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16"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3B478F4C" w14:textId="37763065" w:rsidR="00E73EDF" w:rsidRPr="00E37327" w:rsidRDefault="00E170AC" w:rsidP="00E37327">
            <w:pPr>
              <w:spacing w:before="60" w:after="60" w:line="240" w:lineRule="auto"/>
              <w:jc w:val="center"/>
              <w:rPr>
                <w:rFonts w:cs="Arial"/>
                <w:sz w:val="16"/>
                <w:szCs w:val="16"/>
                <w:lang w:val="en-AU"/>
              </w:rPr>
            </w:pPr>
            <w:ins w:id="1717" w:author="Jeff Wootton" w:date="2022-07-11T10:32:00Z">
              <w:r>
                <w:rPr>
                  <w:rFonts w:cs="Arial"/>
                  <w:sz w:val="16"/>
                  <w:szCs w:val="16"/>
                  <w:lang w:val="en-AU"/>
                </w:rPr>
                <w:t>0..*</w:t>
              </w:r>
            </w:ins>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18"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43511B8B" w14:textId="370C5DE3" w:rsidR="00E73EDF" w:rsidRPr="00651940" w:rsidRDefault="00EF1B19" w:rsidP="00960DB7">
            <w:pPr>
              <w:spacing w:before="60" w:after="60" w:line="240" w:lineRule="auto"/>
              <w:rPr>
                <w:rFonts w:cs="Arial"/>
                <w:b/>
                <w:bCs/>
                <w:sz w:val="16"/>
                <w:szCs w:val="16"/>
                <w:lang w:val="en-AU"/>
              </w:rPr>
            </w:pPr>
            <w:ins w:id="1719" w:author="Thomas Richardson" w:date="2022-05-23T21:02:00Z">
              <w:r>
                <w:rPr>
                  <w:rFonts w:cs="Arial"/>
                  <w:sz w:val="16"/>
                  <w:szCs w:val="16"/>
                </w:rPr>
                <w:t>S100_SE_CertificateContainer</w:t>
              </w:r>
            </w:ins>
            <w:del w:id="1720" w:author="Thomas Richardson" w:date="2022-05-23T21:02:00Z">
              <w:r w:rsidR="007653F1" w:rsidRPr="00651940" w:rsidDel="00EF1B19">
                <w:rPr>
                  <w:rFonts w:cs="Arial"/>
                  <w:sz w:val="16"/>
                  <w:szCs w:val="16"/>
                  <w:lang w:val="en-AU"/>
                </w:rPr>
                <w:delText>Boolean</w:delText>
              </w:r>
            </w:del>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21"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199A8189" w14:textId="523741ED" w:rsidR="00E73EDF" w:rsidRPr="00651940" w:rsidRDefault="00343C2B" w:rsidP="00960DB7">
            <w:pPr>
              <w:spacing w:before="60" w:after="60" w:line="240" w:lineRule="auto"/>
              <w:jc w:val="left"/>
              <w:rPr>
                <w:rFonts w:cs="Arial"/>
                <w:b/>
                <w:bCs/>
                <w:sz w:val="16"/>
                <w:szCs w:val="16"/>
                <w:lang w:val="en-AU"/>
              </w:rPr>
            </w:pPr>
            <w:ins w:id="1722" w:author="Thomas Richardson" w:date="2022-05-23T21:02:00Z">
              <w:r>
                <w:rPr>
                  <w:sz w:val="16"/>
                  <w:szCs w:val="16"/>
                </w:rPr>
                <w:t>Content defined in S-100 Part 15. All certificates used, except the SA root certificate (installed separately by the implementing system) shall be included</w:t>
              </w:r>
            </w:ins>
            <w:del w:id="1723" w:author="Thomas Richardson" w:date="2022-05-23T21:02:00Z">
              <w:r w:rsidR="007653F1" w:rsidRPr="00651940" w:rsidDel="00343C2B">
                <w:rPr>
                  <w:rFonts w:cs="Arial"/>
                  <w:sz w:val="16"/>
                  <w:szCs w:val="16"/>
                  <w:lang w:val="en-AU"/>
                </w:rPr>
                <w:delText>If a data file is cancelled is it replaced by another data file</w:delText>
              </w:r>
            </w:del>
          </w:p>
        </w:tc>
      </w:tr>
      <w:tr w:rsidR="00130A33" w:rsidRPr="00651940" w14:paraId="332C6C31" w14:textId="77777777" w:rsidTr="00130A33">
        <w:tblPrEx>
          <w:tblW w:w="14334" w:type="dxa"/>
          <w:tblInd w:w="-108" w:type="dxa"/>
          <w:tblLayout w:type="fixed"/>
          <w:tblCellMar>
            <w:left w:w="0" w:type="dxa"/>
            <w:right w:w="0" w:type="dxa"/>
          </w:tblCellMar>
          <w:tblPrExChange w:id="1724" w:author="Jeff Wootton" w:date="2022-07-11T16:54:00Z">
            <w:tblPrEx>
              <w:tblW w:w="14329" w:type="dxa"/>
              <w:tblInd w:w="-108" w:type="dxa"/>
              <w:tblLayout w:type="fixed"/>
              <w:tblCellMar>
                <w:left w:w="0" w:type="dxa"/>
                <w:right w:w="0" w:type="dxa"/>
              </w:tblCellMar>
            </w:tblPrEx>
          </w:tblPrExChange>
        </w:tblPrEx>
        <w:trPr>
          <w:gridAfter w:val="1"/>
          <w:wAfter w:w="103" w:type="dxa"/>
          <w:trPrChange w:id="1725"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26"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4F3A9D46" w14:textId="33AC8351" w:rsidR="00E73EDF" w:rsidRPr="00651940" w:rsidRDefault="007653F1" w:rsidP="00960DB7">
            <w:pPr>
              <w:spacing w:before="60" w:after="60" w:line="240" w:lineRule="auto"/>
              <w:rPr>
                <w:rFonts w:cs="Arial"/>
                <w:b/>
                <w:bCs/>
                <w:sz w:val="16"/>
                <w:szCs w:val="16"/>
                <w:lang w:val="en-AU"/>
              </w:rPr>
            </w:pPr>
            <w:del w:id="1727" w:author="Thomas Richardson" w:date="2022-05-23T21:01:00Z">
              <w:r w:rsidRPr="00651940" w:rsidDel="00E34467">
                <w:rPr>
                  <w:rFonts w:cs="Arial"/>
                  <w:sz w:val="16"/>
                  <w:szCs w:val="16"/>
                  <w:lang w:val="en-AU"/>
                </w:rPr>
                <w:delText>dataReplacement</w:delText>
              </w:r>
            </w:del>
            <w:ins w:id="1728" w:author="Thomas Richardson" w:date="2022-05-23T21:01:00Z">
              <w:r w:rsidR="00E34467">
                <w:rPr>
                  <w:rFonts w:cs="Arial"/>
                  <w:sz w:val="16"/>
                  <w:szCs w:val="16"/>
                  <w:lang w:val="en-AU"/>
                </w:rPr>
                <w:t>dataServerIdentifier</w:t>
              </w:r>
            </w:ins>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29"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16B069A3" w14:textId="21A14741" w:rsidR="00E73EDF" w:rsidRPr="00651940" w:rsidRDefault="00BD587E" w:rsidP="00E170AC">
            <w:pPr>
              <w:spacing w:before="60" w:after="60" w:line="240" w:lineRule="auto"/>
              <w:jc w:val="left"/>
              <w:rPr>
                <w:rFonts w:cs="Arial"/>
                <w:b/>
                <w:bCs/>
                <w:sz w:val="16"/>
                <w:szCs w:val="16"/>
                <w:lang w:val="en-AU"/>
              </w:rPr>
            </w:pPr>
            <w:ins w:id="1730" w:author="Jeff Wootton" w:date="2022-07-11T10:53:00Z">
              <w:r>
                <w:rPr>
                  <w:rFonts w:cs="Arial"/>
                  <w:sz w:val="16"/>
                  <w:szCs w:val="16"/>
                </w:rPr>
                <w:t>Identifies the data server for the permit</w:t>
              </w:r>
            </w:ins>
            <w:del w:id="1731" w:author="Jeff Wootton" w:date="2022-07-11T10:53:00Z">
              <w:r w:rsidR="007653F1" w:rsidRPr="00651940" w:rsidDel="00BD587E">
                <w:rPr>
                  <w:rFonts w:cs="Arial"/>
                  <w:sz w:val="16"/>
                  <w:szCs w:val="16"/>
                  <w:lang w:val="en-AU"/>
                </w:rPr>
                <w:delText>0..1</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32"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33"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43F72E4B" w14:textId="248F49E3" w:rsidR="00E73EDF" w:rsidRPr="00651940" w:rsidRDefault="002E4370" w:rsidP="00960DB7">
            <w:pPr>
              <w:spacing w:before="60" w:after="60" w:line="240" w:lineRule="auto"/>
              <w:rPr>
                <w:rFonts w:cs="Arial"/>
                <w:b/>
                <w:bCs/>
                <w:sz w:val="16"/>
                <w:szCs w:val="16"/>
                <w:lang w:val="en-AU"/>
              </w:rPr>
            </w:pPr>
            <w:r w:rsidRPr="00651940">
              <w:rPr>
                <w:rFonts w:cs="Arial"/>
                <w:sz w:val="16"/>
                <w:szCs w:val="16"/>
                <w:lang w:val="en-AU"/>
              </w:rPr>
              <w:t>CharacterString</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34"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7CB7D327" w14:textId="45208182" w:rsidR="00E73EDF" w:rsidRPr="00651940" w:rsidRDefault="007653F1" w:rsidP="00960DB7">
            <w:pPr>
              <w:spacing w:before="60" w:after="60" w:line="240" w:lineRule="auto"/>
              <w:jc w:val="left"/>
              <w:rPr>
                <w:rFonts w:cs="Arial"/>
                <w:b/>
                <w:bCs/>
                <w:sz w:val="16"/>
                <w:szCs w:val="16"/>
                <w:lang w:val="en-AU"/>
              </w:rPr>
            </w:pPr>
            <w:del w:id="1735" w:author="Thomas Richardson" w:date="2022-05-23T21:01:00Z">
              <w:r w:rsidRPr="00651940" w:rsidDel="00E34467">
                <w:rPr>
                  <w:rFonts w:cs="Arial"/>
                  <w:sz w:val="16"/>
                  <w:szCs w:val="16"/>
                  <w:lang w:val="en-AU"/>
                </w:rPr>
                <w:delText>Dataset name</w:delText>
              </w:r>
            </w:del>
          </w:p>
        </w:tc>
      </w:tr>
      <w:tr w:rsidR="00130A33" w:rsidRPr="00651940" w14:paraId="5C61ABAA" w14:textId="77777777" w:rsidTr="00130A33">
        <w:tblPrEx>
          <w:tblW w:w="14334" w:type="dxa"/>
          <w:tblInd w:w="-108" w:type="dxa"/>
          <w:tblLayout w:type="fixed"/>
          <w:tblCellMar>
            <w:left w:w="0" w:type="dxa"/>
            <w:right w:w="0" w:type="dxa"/>
          </w:tblCellMar>
          <w:tblPrExChange w:id="1736" w:author="Jeff Wootton" w:date="2022-07-11T16:54:00Z">
            <w:tblPrEx>
              <w:tblW w:w="14329" w:type="dxa"/>
              <w:tblInd w:w="-108" w:type="dxa"/>
              <w:tblLayout w:type="fixed"/>
              <w:tblCellMar>
                <w:left w:w="0" w:type="dxa"/>
                <w:right w:w="0" w:type="dxa"/>
              </w:tblCellMar>
            </w:tblPrEx>
          </w:tblPrExChange>
        </w:tblPrEx>
        <w:trPr>
          <w:gridAfter w:val="1"/>
          <w:wAfter w:w="103" w:type="dxa"/>
          <w:cantSplit/>
          <w:trPrChange w:id="1737" w:author="Jeff Wootton" w:date="2022-07-11T16:54:00Z">
            <w:trPr>
              <w:gridBefore w:val="1"/>
              <w:cantSplit/>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38"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3A2B84BF" w14:textId="26B5FA52" w:rsidR="007C6390" w:rsidRPr="00651940" w:rsidRDefault="007C6390" w:rsidP="00960DB7">
            <w:pPr>
              <w:spacing w:before="60" w:after="60" w:line="240" w:lineRule="auto"/>
              <w:rPr>
                <w:rFonts w:cs="Arial"/>
                <w:sz w:val="16"/>
                <w:szCs w:val="16"/>
                <w:lang w:val="en-AU"/>
              </w:rPr>
            </w:pPr>
            <w:r w:rsidRPr="00651940">
              <w:rPr>
                <w:rFonts w:cs="Arial"/>
                <w:sz w:val="16"/>
                <w:szCs w:val="16"/>
              </w:rPr>
              <w:t>datasetDiscoveryMetadata</w:t>
            </w:r>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39"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32905DB7" w14:textId="6D064FDB" w:rsidR="007C6390" w:rsidRPr="00651940" w:rsidRDefault="00BD587E" w:rsidP="00E170AC">
            <w:pPr>
              <w:spacing w:before="60" w:after="60" w:line="240" w:lineRule="auto"/>
              <w:jc w:val="left"/>
              <w:rPr>
                <w:rFonts w:cs="Arial"/>
                <w:sz w:val="16"/>
                <w:szCs w:val="16"/>
                <w:lang w:val="en-AU"/>
              </w:rPr>
            </w:pPr>
            <w:ins w:id="1740" w:author="Jeff Wootton" w:date="2022-07-11T10:54: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del w:id="1741" w:author="Jeff Wootton" w:date="2022-07-11T10:54:00Z">
              <w:r w:rsidR="007C6390" w:rsidRPr="00651940" w:rsidDel="00BD587E">
                <w:rPr>
                  <w:rFonts w:cs="Arial"/>
                  <w:sz w:val="16"/>
                  <w:szCs w:val="16"/>
                </w:rPr>
                <w:delText>0..*</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42"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43"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44"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130A33">
        <w:tblPrEx>
          <w:tblW w:w="14334" w:type="dxa"/>
          <w:tblInd w:w="-108" w:type="dxa"/>
          <w:tblLayout w:type="fixed"/>
          <w:tblCellMar>
            <w:left w:w="0" w:type="dxa"/>
            <w:right w:w="0" w:type="dxa"/>
          </w:tblCellMar>
          <w:tblPrExChange w:id="1745" w:author="Jeff Wootton" w:date="2022-07-11T16:54:00Z">
            <w:tblPrEx>
              <w:tblW w:w="14329" w:type="dxa"/>
              <w:tblInd w:w="-108" w:type="dxa"/>
              <w:tblLayout w:type="fixed"/>
              <w:tblCellMar>
                <w:left w:w="0" w:type="dxa"/>
                <w:right w:w="0" w:type="dxa"/>
              </w:tblCellMar>
            </w:tblPrEx>
          </w:tblPrExChange>
        </w:tblPrEx>
        <w:trPr>
          <w:gridAfter w:val="1"/>
          <w:wAfter w:w="103" w:type="dxa"/>
          <w:trPrChange w:id="1746"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47"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4F792D5B" w14:textId="35A514B1" w:rsidR="007C6390" w:rsidRPr="00651940" w:rsidRDefault="00821DC3" w:rsidP="00960DB7">
            <w:pPr>
              <w:spacing w:before="60" w:after="60" w:line="240" w:lineRule="auto"/>
              <w:rPr>
                <w:rFonts w:cs="Arial"/>
                <w:sz w:val="16"/>
                <w:szCs w:val="16"/>
                <w:lang w:val="en-AU"/>
              </w:rPr>
            </w:pPr>
            <w:ins w:id="1748" w:author="Thomas Richardson" w:date="2022-05-23T21:00:00Z">
              <w:r>
                <w:rPr>
                  <w:rFonts w:cs="Arial"/>
                  <w:sz w:val="16"/>
                  <w:szCs w:val="16"/>
                </w:rPr>
                <w:t>catalogueDiscoveryMetadata</w:t>
              </w:r>
            </w:ins>
            <w:del w:id="1749" w:author="Thomas Richardson" w:date="2022-05-23T21:00:00Z">
              <w:r w:rsidR="007C6390" w:rsidRPr="00651940" w:rsidDel="00821DC3">
                <w:rPr>
                  <w:rFonts w:cs="Arial"/>
                  <w:sz w:val="16"/>
                  <w:szCs w:val="16"/>
                </w:rPr>
                <w:delText>--</w:delText>
              </w:r>
            </w:del>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50"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76CDCA0E" w14:textId="600C3AE5" w:rsidR="007C6390" w:rsidRPr="00651940" w:rsidRDefault="00BD587E" w:rsidP="00E170AC">
            <w:pPr>
              <w:spacing w:before="60" w:after="60" w:line="240" w:lineRule="auto"/>
              <w:jc w:val="left"/>
              <w:rPr>
                <w:rFonts w:cs="Arial"/>
                <w:sz w:val="16"/>
                <w:szCs w:val="16"/>
                <w:lang w:val="en-AU"/>
              </w:rPr>
            </w:pPr>
            <w:ins w:id="1751" w:author="Jeff Wootton" w:date="2022-07-11T10:57:00Z">
              <w:r w:rsidRPr="003A450C">
                <w:rPr>
                  <w:rFonts w:cs="Arial"/>
                  <w:sz w:val="16"/>
                  <w:szCs w:val="16"/>
                </w:rPr>
                <w:t xml:space="preserve">Metadata for </w:t>
              </w:r>
              <w:r>
                <w:rPr>
                  <w:rFonts w:cs="Arial"/>
                  <w:sz w:val="16"/>
                  <w:szCs w:val="16"/>
                </w:rPr>
                <w:t>C</w:t>
              </w:r>
              <w:r w:rsidRPr="003A450C">
                <w:rPr>
                  <w:rFonts w:cs="Arial"/>
                  <w:sz w:val="16"/>
                  <w:szCs w:val="16"/>
                </w:rPr>
                <w:t>atalogue</w:t>
              </w:r>
            </w:ins>
            <w:del w:id="1752" w:author="Jeff Wootton" w:date="2022-07-11T10:57:00Z">
              <w:r w:rsidR="007C6390" w:rsidRPr="00651940" w:rsidDel="00BD587E">
                <w:rPr>
                  <w:rFonts w:cs="Arial"/>
                  <w:sz w:val="16"/>
                  <w:szCs w:val="16"/>
                </w:rPr>
                <w:delText>0..*</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53"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54"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ins w:id="1755" w:author="Thomas Richardson" w:date="2022-05-23T21:01:00Z">
              <w:r w:rsidR="000A528C">
                <w:rPr>
                  <w:sz w:val="16"/>
                  <w:szCs w:val="16"/>
                </w:rPr>
                <w:t>Discovery</w:t>
              </w:r>
            </w:ins>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56"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02C6990F" w14:textId="4D2C18E1"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del w:id="1757" w:author="Jeff Wootton" w:date="2022-07-11T10:58:00Z">
              <w:r w:rsidRPr="00651940" w:rsidDel="00BD587E">
                <w:rPr>
                  <w:rFonts w:cs="Arial"/>
                  <w:sz w:val="16"/>
                  <w:szCs w:val="16"/>
                </w:rPr>
                <w:delText>feature</w:delText>
              </w:r>
            </w:del>
            <w:ins w:id="1758" w:author="Jeff Wootton" w:date="2022-07-11T10:58:00Z">
              <w:r w:rsidR="00BD587E">
                <w:rPr>
                  <w:rFonts w:cs="Arial"/>
                  <w:sz w:val="16"/>
                  <w:szCs w:val="16"/>
                </w:rPr>
                <w:t>F</w:t>
              </w:r>
              <w:r w:rsidR="00BD587E" w:rsidRPr="00651940">
                <w:rPr>
                  <w:rFonts w:cs="Arial"/>
                  <w:sz w:val="16"/>
                  <w:szCs w:val="16"/>
                </w:rPr>
                <w:t>eature</w:t>
              </w:r>
            </w:ins>
            <w:r w:rsidRPr="00651940">
              <w:rPr>
                <w:rFonts w:cs="Arial"/>
                <w:sz w:val="16"/>
                <w:szCs w:val="16"/>
              </w:rPr>
              <w:t xml:space="preserve">, </w:t>
            </w:r>
            <w:del w:id="1759" w:author="Jeff Wootton" w:date="2022-07-11T10:58:00Z">
              <w:r w:rsidRPr="00651940" w:rsidDel="00BD587E">
                <w:rPr>
                  <w:rFonts w:cs="Arial"/>
                  <w:sz w:val="16"/>
                  <w:szCs w:val="16"/>
                </w:rPr>
                <w:delText>portrayal</w:delText>
              </w:r>
            </w:del>
            <w:ins w:id="1760" w:author="Jeff Wootton" w:date="2022-07-11T10:58:00Z">
              <w:r w:rsidR="00BD587E">
                <w:rPr>
                  <w:rFonts w:cs="Arial"/>
                  <w:sz w:val="16"/>
                  <w:szCs w:val="16"/>
                </w:rPr>
                <w:t>P</w:t>
              </w:r>
              <w:r w:rsidR="00BD587E" w:rsidRPr="00651940">
                <w:rPr>
                  <w:rFonts w:cs="Arial"/>
                  <w:sz w:val="16"/>
                  <w:szCs w:val="16"/>
                </w:rPr>
                <w:t>ortrayal</w:t>
              </w:r>
            </w:ins>
            <w:r w:rsidRPr="00651940">
              <w:rPr>
                <w:rFonts w:cs="Arial"/>
                <w:sz w:val="16"/>
                <w:szCs w:val="16"/>
              </w:rPr>
              <w:t xml:space="preserve">, and </w:t>
            </w:r>
            <w:del w:id="1761" w:author="Jeff Wootton" w:date="2022-07-11T10:58:00Z">
              <w:r w:rsidRPr="00651940" w:rsidDel="00BD587E">
                <w:rPr>
                  <w:rFonts w:cs="Arial"/>
                  <w:sz w:val="16"/>
                  <w:szCs w:val="16"/>
                </w:rPr>
                <w:delText xml:space="preserve">interoperability </w:delText>
              </w:r>
            </w:del>
            <w:ins w:id="1762" w:author="Jeff Wootton" w:date="2022-07-11T10:58:00Z">
              <w:r w:rsidR="00BD587E">
                <w:rPr>
                  <w:rFonts w:cs="Arial"/>
                  <w:sz w:val="16"/>
                  <w:szCs w:val="16"/>
                </w:rPr>
                <w:t>I</w:t>
              </w:r>
              <w:r w:rsidR="00BD587E" w:rsidRPr="00651940">
                <w:rPr>
                  <w:rFonts w:cs="Arial"/>
                  <w:sz w:val="16"/>
                  <w:szCs w:val="16"/>
                </w:rPr>
                <w:t xml:space="preserve">nteroperability </w:t>
              </w:r>
            </w:ins>
            <w:del w:id="1763" w:author="Jeff Wootton" w:date="2022-07-11T10:58:00Z">
              <w:r w:rsidRPr="00651940" w:rsidDel="00BD587E">
                <w:rPr>
                  <w:rFonts w:cs="Arial"/>
                  <w:sz w:val="16"/>
                  <w:szCs w:val="16"/>
                </w:rPr>
                <w:delText>catalogues</w:delText>
              </w:r>
            </w:del>
            <w:ins w:id="1764" w:author="Jeff Wootton" w:date="2022-07-11T10:58:00Z">
              <w:r w:rsidR="00BD587E">
                <w:rPr>
                  <w:rFonts w:cs="Arial"/>
                  <w:sz w:val="16"/>
                  <w:szCs w:val="16"/>
                </w:rPr>
                <w:t>C</w:t>
              </w:r>
              <w:r w:rsidR="00BD587E" w:rsidRPr="00651940">
                <w:rPr>
                  <w:rFonts w:cs="Arial"/>
                  <w:sz w:val="16"/>
                  <w:szCs w:val="16"/>
                </w:rPr>
                <w:t>atalogues</w:t>
              </w:r>
            </w:ins>
            <w:r w:rsidRPr="00651940">
              <w:rPr>
                <w:rFonts w:cs="Arial"/>
                <w:sz w:val="16"/>
                <w:szCs w:val="16"/>
              </w:rPr>
              <w:t>, if any</w:t>
            </w:r>
          </w:p>
        </w:tc>
      </w:tr>
      <w:tr w:rsidR="00130A33" w:rsidRPr="00651940" w14:paraId="43444894" w14:textId="77777777" w:rsidTr="00130A33">
        <w:tblPrEx>
          <w:tblW w:w="14334" w:type="dxa"/>
          <w:tblInd w:w="-108" w:type="dxa"/>
          <w:tblLayout w:type="fixed"/>
          <w:tblCellMar>
            <w:left w:w="0" w:type="dxa"/>
            <w:right w:w="0" w:type="dxa"/>
          </w:tblCellMar>
          <w:tblPrExChange w:id="1765" w:author="Jeff Wootton" w:date="2022-07-11T16:54:00Z">
            <w:tblPrEx>
              <w:tblW w:w="14329" w:type="dxa"/>
              <w:tblInd w:w="-108" w:type="dxa"/>
              <w:tblLayout w:type="fixed"/>
              <w:tblCellMar>
                <w:left w:w="0" w:type="dxa"/>
                <w:right w:w="0" w:type="dxa"/>
              </w:tblCellMar>
            </w:tblPrEx>
          </w:tblPrExChange>
        </w:tblPrEx>
        <w:trPr>
          <w:gridAfter w:val="1"/>
          <w:wAfter w:w="103" w:type="dxa"/>
          <w:trPrChange w:id="1766"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67"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13211961" w14:textId="7167E49E" w:rsidR="007C6390" w:rsidRPr="00651940" w:rsidRDefault="007C6390" w:rsidP="00960DB7">
            <w:pPr>
              <w:spacing w:before="60" w:after="60" w:line="240" w:lineRule="auto"/>
              <w:rPr>
                <w:rFonts w:cs="Arial"/>
                <w:sz w:val="16"/>
                <w:szCs w:val="16"/>
                <w:lang w:val="en-AU"/>
              </w:rPr>
            </w:pPr>
            <w:r w:rsidRPr="00651940">
              <w:rPr>
                <w:rFonts w:cs="Arial"/>
                <w:sz w:val="16"/>
                <w:szCs w:val="16"/>
              </w:rPr>
              <w:t>supportFileDiscoveryMetadata</w:t>
            </w:r>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68"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77D74BF1" w14:textId="0A5E1180" w:rsidR="007C6390" w:rsidRPr="00651940" w:rsidRDefault="00BD587E" w:rsidP="00E170AC">
            <w:pPr>
              <w:spacing w:before="60" w:after="60" w:line="240" w:lineRule="auto"/>
              <w:jc w:val="left"/>
              <w:rPr>
                <w:rFonts w:cs="Arial"/>
                <w:sz w:val="16"/>
                <w:szCs w:val="16"/>
                <w:lang w:val="en-AU"/>
              </w:rPr>
            </w:pPr>
            <w:ins w:id="1769" w:author="Jeff Wootton" w:date="2022-07-11T10:59: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del w:id="1770" w:author="Jeff Wootton" w:date="2022-07-11T10:59:00Z">
              <w:r w:rsidR="007C6390" w:rsidRPr="00651940" w:rsidDel="00BD587E">
                <w:rPr>
                  <w:rFonts w:cs="Arial"/>
                  <w:sz w:val="16"/>
                  <w:szCs w:val="16"/>
                </w:rPr>
                <w:delText>0..*</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71"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72"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73"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7A47AD52" w14:textId="3CA1DD50" w:rsidR="00E73EDF" w:rsidRPr="00651940" w:rsidDel="00341423" w:rsidRDefault="00E73EDF" w:rsidP="00681EDD">
      <w:pPr>
        <w:spacing w:after="0" w:line="240" w:lineRule="auto"/>
        <w:rPr>
          <w:del w:id="1774" w:author="Jeff Wootton" w:date="2022-12-07T01:45:00Z"/>
          <w:lang w:val="en-AU"/>
        </w:rPr>
      </w:pPr>
    </w:p>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w:t>
      </w:r>
      <w:ins w:id="1775" w:author="Thomas Richardson" w:date="2022-05-23T21:05:00Z">
        <w:r w:rsidR="006C2A2E">
          <w:t>E</w:t>
        </w:r>
      </w:ins>
      <w:ins w:id="1776" w:author="Thomas Richardson" w:date="2022-05-23T21:06:00Z">
        <w:r w:rsidR="006C2A2E">
          <w:t>xchange</w:t>
        </w:r>
      </w:ins>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8"/>
        <w:gridCol w:w="3139"/>
        <w:gridCol w:w="3508"/>
        <w:gridCol w:w="825"/>
        <w:gridCol w:w="2499"/>
        <w:gridCol w:w="3139"/>
        <w:gridCol w:w="116"/>
      </w:tblGrid>
      <w:tr w:rsidR="00E73EDF" w:rsidRPr="00651940" w14:paraId="0BCA40DD" w14:textId="77777777" w:rsidTr="007B1DD6">
        <w:trPr>
          <w:gridAfter w:val="1"/>
          <w:wAfter w:w="113" w:type="dxa"/>
        </w:trPr>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rPr>
          <w:gridAfter w:val="1"/>
          <w:wAfter w:w="113" w:type="dxa"/>
        </w:trPr>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ins w:id="1777" w:author="Thomas Richardson" w:date="2022-05-23T21:14:00Z">
              <w:r w:rsidR="000D1BB3">
                <w:rPr>
                  <w:sz w:val="16"/>
                  <w:szCs w:val="16"/>
                  <w:lang w:val="en-AU" w:eastAsia="ar-SA"/>
                </w:rPr>
                <w:t>Exchange</w:t>
              </w:r>
            </w:ins>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r>
      <w:tr w:rsidR="00E73EDF" w:rsidRPr="00651940" w14:paraId="6DA62FE7" w14:textId="77777777" w:rsidTr="007B1DD6">
        <w:trPr>
          <w:gridAfter w:val="1"/>
          <w:wAfter w:w="113" w:type="dxa"/>
        </w:trPr>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r w:rsidRPr="00651940">
              <w:rPr>
                <w:sz w:val="16"/>
                <w:szCs w:val="16"/>
                <w:lang w:val="fr-FR" w:eastAsia="ar-SA"/>
              </w:rPr>
              <w:t xml:space="preserve">Uniquely identifies this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CharacterString</w:t>
            </w:r>
          </w:p>
        </w:tc>
        <w:tc>
          <w:tcPr>
            <w:tcW w:w="3060" w:type="dxa"/>
          </w:tcPr>
          <w:p w14:paraId="25649FD3" w14:textId="34966587" w:rsidR="00E73EDF" w:rsidRPr="00776AC3" w:rsidDel="000F25DA" w:rsidRDefault="000F25DA" w:rsidP="00776AC3">
            <w:pPr>
              <w:spacing w:before="60" w:after="120" w:line="240" w:lineRule="auto"/>
              <w:jc w:val="left"/>
              <w:rPr>
                <w:del w:id="1778" w:author="Thomas Richardson" w:date="2022-05-23T22:40:00Z"/>
                <w:sz w:val="16"/>
              </w:rPr>
            </w:pPr>
            <w:ins w:id="1779" w:author="Thomas Richardson" w:date="2022-05-23T22:40:00Z">
              <w:r w:rsidRPr="00C67C46">
                <w:rPr>
                  <w:sz w:val="16"/>
                </w:rPr>
                <w:t>&lt;S100XC:identifier&gt;US_101_20200101_120101_01&lt;/S100XC:identifier&gt;</w:t>
              </w:r>
            </w:ins>
            <w:del w:id="1780" w:author="Thomas Richardson" w:date="2022-05-23T22:40:00Z">
              <w:r w:rsidR="007653F1" w:rsidRPr="00651940" w:rsidDel="000F25DA">
                <w:rPr>
                  <w:rFonts w:cs="Arial"/>
                  <w:sz w:val="16"/>
                  <w:szCs w:val="16"/>
                  <w:lang w:val="en-AU" w:eastAsia="en-US"/>
                </w:rPr>
                <w:delText xml:space="preserve">The file name must be unique.  Each </w:delText>
              </w:r>
              <w:r w:rsidR="00F75B21" w:rsidRPr="00651940" w:rsidDel="000F25DA">
                <w:rPr>
                  <w:rFonts w:cs="Arial"/>
                  <w:sz w:val="16"/>
                  <w:szCs w:val="16"/>
                  <w:lang w:val="en-AU" w:eastAsia="en-US"/>
                </w:rPr>
                <w:delText xml:space="preserve">metadata </w:delText>
              </w:r>
              <w:r w:rsidR="007653F1" w:rsidRPr="00651940" w:rsidDel="000F25DA">
                <w:rPr>
                  <w:rFonts w:cs="Arial"/>
                  <w:sz w:val="16"/>
                  <w:szCs w:val="16"/>
                  <w:lang w:val="en-AU" w:eastAsia="en-US"/>
                </w:rPr>
                <w:delText xml:space="preserve">file name must have a MD prefix added to the S-101 </w:delText>
              </w:r>
              <w:r w:rsidR="00F75B21" w:rsidRPr="00651940" w:rsidDel="000F25DA">
                <w:rPr>
                  <w:rFonts w:cs="Arial"/>
                  <w:sz w:val="16"/>
                  <w:szCs w:val="16"/>
                  <w:lang w:val="en-AU" w:eastAsia="en-US"/>
                </w:rPr>
                <w:delText xml:space="preserve">dataset </w:delText>
              </w:r>
              <w:r w:rsidR="007653F1" w:rsidRPr="00651940" w:rsidDel="000F25DA">
                <w:rPr>
                  <w:rFonts w:cs="Arial"/>
                  <w:sz w:val="16"/>
                  <w:szCs w:val="16"/>
                  <w:lang w:val="en-AU" w:eastAsia="en-US"/>
                </w:rPr>
                <w:delText>file name.</w:delText>
              </w:r>
            </w:del>
          </w:p>
          <w:p w14:paraId="55EC16F3" w14:textId="3883AA13" w:rsidR="00E73EDF" w:rsidRPr="00651940" w:rsidDel="000F25DA" w:rsidRDefault="007653F1" w:rsidP="00C128E3">
            <w:pPr>
              <w:keepNext/>
              <w:tabs>
                <w:tab w:val="left" w:pos="1695"/>
              </w:tabs>
              <w:spacing w:before="60" w:after="60" w:line="240" w:lineRule="auto"/>
              <w:jc w:val="left"/>
              <w:rPr>
                <w:del w:id="1781" w:author="Thomas Richardson" w:date="2022-05-23T22:40:00Z"/>
                <w:rFonts w:cs="Arial"/>
                <w:b/>
                <w:bCs/>
                <w:sz w:val="16"/>
                <w:szCs w:val="16"/>
                <w:lang w:val="en-AU"/>
              </w:rPr>
            </w:pPr>
            <w:del w:id="1782" w:author="Thomas Richardson" w:date="2022-05-23T22:40:00Z">
              <w:r w:rsidRPr="00651940" w:rsidDel="000F25DA">
                <w:rPr>
                  <w:rFonts w:cs="Arial"/>
                  <w:sz w:val="16"/>
                  <w:szCs w:val="16"/>
                  <w:lang w:val="en-AU"/>
                </w:rPr>
                <w:delText>Dataset:</w:delText>
              </w:r>
            </w:del>
          </w:p>
          <w:p w14:paraId="5D395931" w14:textId="70E3CE03" w:rsidR="00E73EDF" w:rsidRPr="00651940" w:rsidDel="000F25DA" w:rsidRDefault="00F813A1" w:rsidP="00C128E3">
            <w:pPr>
              <w:keepNext/>
              <w:tabs>
                <w:tab w:val="left" w:pos="1695"/>
              </w:tabs>
              <w:spacing w:before="60" w:after="60" w:line="240" w:lineRule="auto"/>
              <w:jc w:val="left"/>
              <w:rPr>
                <w:del w:id="1783" w:author="Thomas Richardson" w:date="2022-05-23T22:40:00Z"/>
                <w:rFonts w:cs="Arial"/>
                <w:b/>
                <w:bCs/>
                <w:sz w:val="16"/>
                <w:szCs w:val="16"/>
                <w:lang w:val="en-AU"/>
              </w:rPr>
            </w:pPr>
            <w:del w:id="1784" w:author="Thomas Richardson" w:date="2022-05-23T22:40:00Z">
              <w:r w:rsidRPr="00651940" w:rsidDel="000F25DA">
                <w:rPr>
                  <w:rFonts w:cs="Arial"/>
                  <w:sz w:val="16"/>
                  <w:szCs w:val="16"/>
                  <w:lang w:val="en-AU"/>
                </w:rPr>
                <w:delText>101</w:delText>
              </w:r>
              <w:r w:rsidR="007653F1" w:rsidRPr="00651940" w:rsidDel="000F25DA">
                <w:rPr>
                  <w:rFonts w:cs="Arial"/>
                  <w:sz w:val="16"/>
                  <w:szCs w:val="16"/>
                  <w:lang w:val="en-AU"/>
                </w:rPr>
                <w:delText>GB</w:delText>
              </w:r>
              <w:r w:rsidR="00F75B21" w:rsidRPr="00651940" w:rsidDel="000F25DA">
                <w:rPr>
                  <w:rFonts w:cs="Arial"/>
                  <w:sz w:val="16"/>
                  <w:szCs w:val="16"/>
                  <w:lang w:val="en-AU"/>
                </w:rPr>
                <w:delText>00</w:delText>
              </w:r>
              <w:r w:rsidR="007653F1" w:rsidRPr="00651940" w:rsidDel="000F25DA">
                <w:rPr>
                  <w:rFonts w:cs="Arial"/>
                  <w:sz w:val="16"/>
                  <w:szCs w:val="16"/>
                  <w:lang w:val="en-AU"/>
                </w:rPr>
                <w:delText>45678.000</w:delText>
              </w:r>
            </w:del>
          </w:p>
          <w:p w14:paraId="7C1FA2BC" w14:textId="7258B00E" w:rsidR="00E73EDF" w:rsidRPr="00651940" w:rsidDel="000F25DA" w:rsidRDefault="007653F1" w:rsidP="00C128E3">
            <w:pPr>
              <w:keepNext/>
              <w:tabs>
                <w:tab w:val="left" w:pos="1695"/>
              </w:tabs>
              <w:spacing w:before="60" w:after="60" w:line="240" w:lineRule="auto"/>
              <w:jc w:val="left"/>
              <w:rPr>
                <w:del w:id="1785" w:author="Thomas Richardson" w:date="2022-05-23T22:40:00Z"/>
                <w:rFonts w:cs="Arial"/>
                <w:b/>
                <w:bCs/>
                <w:sz w:val="16"/>
                <w:szCs w:val="16"/>
                <w:lang w:val="en-AU"/>
              </w:rPr>
            </w:pPr>
            <w:del w:id="1786" w:author="Thomas Richardson" w:date="2022-05-23T22:40:00Z">
              <w:r w:rsidRPr="00651940" w:rsidDel="000F25DA">
                <w:rPr>
                  <w:rFonts w:cs="Arial"/>
                  <w:sz w:val="16"/>
                  <w:szCs w:val="16"/>
                  <w:lang w:val="en-AU"/>
                </w:rPr>
                <w:delText>Metadata:</w:delText>
              </w:r>
            </w:del>
          </w:p>
          <w:p w14:paraId="64B302C0" w14:textId="1049E0C3" w:rsidR="00E73EDF" w:rsidRPr="00651940" w:rsidDel="000F25DA" w:rsidRDefault="007653F1" w:rsidP="00C128E3">
            <w:pPr>
              <w:keepNext/>
              <w:tabs>
                <w:tab w:val="left" w:pos="1695"/>
              </w:tabs>
              <w:spacing w:before="60" w:after="120" w:line="240" w:lineRule="auto"/>
              <w:jc w:val="left"/>
              <w:rPr>
                <w:del w:id="1787" w:author="Thomas Richardson" w:date="2022-05-23T22:40:00Z"/>
                <w:rFonts w:cs="Arial"/>
                <w:b/>
                <w:bCs/>
                <w:sz w:val="16"/>
                <w:szCs w:val="16"/>
                <w:lang w:val="en-AU"/>
              </w:rPr>
            </w:pPr>
            <w:del w:id="1788" w:author="Thomas Richardson" w:date="2022-05-23T22:40:00Z">
              <w:r w:rsidRPr="00651940" w:rsidDel="000F25DA">
                <w:rPr>
                  <w:rFonts w:cs="Arial"/>
                  <w:sz w:val="16"/>
                  <w:szCs w:val="16"/>
                  <w:lang w:val="en-AU"/>
                </w:rPr>
                <w:delText>MD_</w:delText>
              </w:r>
              <w:r w:rsidR="00F813A1" w:rsidRPr="00651940" w:rsidDel="000F25DA">
                <w:rPr>
                  <w:rFonts w:cs="Arial"/>
                  <w:sz w:val="16"/>
                  <w:szCs w:val="16"/>
                  <w:lang w:val="en-AU"/>
                </w:rPr>
                <w:delText>101</w:delText>
              </w:r>
              <w:r w:rsidRPr="00651940" w:rsidDel="000F25DA">
                <w:rPr>
                  <w:rFonts w:cs="Arial"/>
                  <w:sz w:val="16"/>
                  <w:szCs w:val="16"/>
                  <w:lang w:val="en-AU"/>
                </w:rPr>
                <w:delText>GB</w:delText>
              </w:r>
              <w:r w:rsidR="00F75B21" w:rsidRPr="00651940" w:rsidDel="000F25DA">
                <w:rPr>
                  <w:rFonts w:cs="Arial"/>
                  <w:sz w:val="16"/>
                  <w:szCs w:val="16"/>
                  <w:lang w:val="en-AU"/>
                </w:rPr>
                <w:delText>00</w:delText>
              </w:r>
              <w:r w:rsidRPr="00651940" w:rsidDel="000F25DA">
                <w:rPr>
                  <w:rFonts w:cs="Arial"/>
                  <w:sz w:val="16"/>
                  <w:szCs w:val="16"/>
                  <w:lang w:val="en-AU"/>
                </w:rPr>
                <w:delText>45678_000.xml</w:delText>
              </w:r>
            </w:del>
          </w:p>
          <w:p w14:paraId="61F358B6" w14:textId="28158195" w:rsidR="00E73EDF" w:rsidRPr="00651940" w:rsidDel="000F25DA" w:rsidRDefault="007653F1" w:rsidP="00C128E3">
            <w:pPr>
              <w:keepNext/>
              <w:tabs>
                <w:tab w:val="left" w:pos="1695"/>
              </w:tabs>
              <w:spacing w:before="60" w:after="60" w:line="240" w:lineRule="auto"/>
              <w:jc w:val="left"/>
              <w:rPr>
                <w:del w:id="1789" w:author="Thomas Richardson" w:date="2022-05-23T22:40:00Z"/>
                <w:rFonts w:cs="Arial"/>
                <w:b/>
                <w:bCs/>
                <w:sz w:val="16"/>
                <w:szCs w:val="16"/>
                <w:lang w:val="en-AU"/>
              </w:rPr>
            </w:pPr>
            <w:del w:id="1790" w:author="Thomas Richardson" w:date="2022-05-23T22:40:00Z">
              <w:r w:rsidRPr="00651940" w:rsidDel="000F25DA">
                <w:rPr>
                  <w:rFonts w:cs="Arial"/>
                  <w:sz w:val="16"/>
                  <w:szCs w:val="16"/>
                  <w:lang w:val="en-AU"/>
                </w:rPr>
                <w:delText>Update 1:</w:delText>
              </w:r>
            </w:del>
          </w:p>
          <w:p w14:paraId="4F9F1BDA" w14:textId="162D0D6F" w:rsidR="00E73EDF" w:rsidRPr="00651940" w:rsidDel="000F25DA" w:rsidRDefault="00F813A1" w:rsidP="00C128E3">
            <w:pPr>
              <w:keepNext/>
              <w:tabs>
                <w:tab w:val="left" w:pos="1695"/>
              </w:tabs>
              <w:spacing w:before="60" w:after="60" w:line="240" w:lineRule="auto"/>
              <w:jc w:val="left"/>
              <w:rPr>
                <w:del w:id="1791" w:author="Thomas Richardson" w:date="2022-05-23T22:40:00Z"/>
                <w:rFonts w:cs="Arial"/>
                <w:b/>
                <w:bCs/>
                <w:sz w:val="16"/>
                <w:szCs w:val="16"/>
                <w:lang w:val="en-AU"/>
              </w:rPr>
            </w:pPr>
            <w:del w:id="1792" w:author="Thomas Richardson" w:date="2022-05-23T22:40:00Z">
              <w:r w:rsidRPr="00651940" w:rsidDel="000F25DA">
                <w:rPr>
                  <w:rFonts w:cs="Arial"/>
                  <w:sz w:val="16"/>
                  <w:szCs w:val="16"/>
                  <w:lang w:val="en-AU"/>
                </w:rPr>
                <w:delText>101</w:delText>
              </w:r>
              <w:r w:rsidR="007653F1" w:rsidRPr="00651940" w:rsidDel="000F25DA">
                <w:rPr>
                  <w:rFonts w:cs="Arial"/>
                  <w:sz w:val="16"/>
                  <w:szCs w:val="16"/>
                  <w:lang w:val="en-AU"/>
                </w:rPr>
                <w:delText>GB</w:delText>
              </w:r>
              <w:r w:rsidR="00F75B21" w:rsidRPr="00651940" w:rsidDel="000F25DA">
                <w:rPr>
                  <w:rFonts w:cs="Arial"/>
                  <w:sz w:val="16"/>
                  <w:szCs w:val="16"/>
                  <w:lang w:val="en-AU"/>
                </w:rPr>
                <w:delText>00</w:delText>
              </w:r>
              <w:r w:rsidR="007653F1" w:rsidRPr="00651940" w:rsidDel="000F25DA">
                <w:rPr>
                  <w:rFonts w:cs="Arial"/>
                  <w:sz w:val="16"/>
                  <w:szCs w:val="16"/>
                  <w:lang w:val="en-AU"/>
                </w:rPr>
                <w:delText>45678.001</w:delText>
              </w:r>
            </w:del>
          </w:p>
          <w:p w14:paraId="25FC5CF4" w14:textId="302FCBB6" w:rsidR="00E73EDF" w:rsidRPr="00651940" w:rsidDel="000F25DA" w:rsidRDefault="007653F1" w:rsidP="00C128E3">
            <w:pPr>
              <w:keepNext/>
              <w:tabs>
                <w:tab w:val="left" w:pos="1695"/>
              </w:tabs>
              <w:spacing w:before="60" w:after="60" w:line="240" w:lineRule="auto"/>
              <w:jc w:val="left"/>
              <w:rPr>
                <w:del w:id="1793" w:author="Thomas Richardson" w:date="2022-05-23T22:40:00Z"/>
                <w:rFonts w:cs="Arial"/>
                <w:b/>
                <w:bCs/>
                <w:sz w:val="16"/>
                <w:szCs w:val="16"/>
                <w:lang w:val="en-AU"/>
              </w:rPr>
            </w:pPr>
            <w:del w:id="1794" w:author="Thomas Richardson" w:date="2022-05-23T22:40:00Z">
              <w:r w:rsidRPr="00651940" w:rsidDel="000F25DA">
                <w:rPr>
                  <w:rFonts w:cs="Arial"/>
                  <w:sz w:val="16"/>
                  <w:szCs w:val="16"/>
                  <w:lang w:val="en-AU"/>
                </w:rPr>
                <w:delText>Metadata:</w:delText>
              </w:r>
            </w:del>
          </w:p>
          <w:p w14:paraId="156F65EF" w14:textId="466BAE35" w:rsidR="00E73EDF" w:rsidRPr="00651940" w:rsidRDefault="007653F1" w:rsidP="00C128E3">
            <w:pPr>
              <w:keepNext/>
              <w:tabs>
                <w:tab w:val="left" w:pos="1695"/>
              </w:tabs>
              <w:spacing w:before="60" w:after="60" w:line="240" w:lineRule="auto"/>
              <w:jc w:val="left"/>
              <w:rPr>
                <w:b/>
                <w:bCs/>
                <w:sz w:val="16"/>
                <w:szCs w:val="16"/>
                <w:lang w:val="en-AU" w:eastAsia="ar-SA"/>
              </w:rPr>
            </w:pPr>
            <w:del w:id="1795" w:author="Thomas Richardson" w:date="2022-05-23T22:40:00Z">
              <w:r w:rsidRPr="00651940" w:rsidDel="000F25DA">
                <w:rPr>
                  <w:rFonts w:cs="Arial"/>
                  <w:sz w:val="16"/>
                  <w:szCs w:val="16"/>
                  <w:lang w:val="en-AU"/>
                </w:rPr>
                <w:delText>MD_</w:delText>
              </w:r>
              <w:r w:rsidR="00F813A1" w:rsidRPr="00651940" w:rsidDel="000F25DA">
                <w:rPr>
                  <w:rFonts w:cs="Arial"/>
                  <w:sz w:val="16"/>
                  <w:szCs w:val="16"/>
                  <w:lang w:val="en-AU"/>
                </w:rPr>
                <w:delText>101</w:delText>
              </w:r>
              <w:r w:rsidRPr="00651940" w:rsidDel="000F25DA">
                <w:rPr>
                  <w:rFonts w:cs="Arial"/>
                  <w:sz w:val="16"/>
                  <w:szCs w:val="16"/>
                  <w:lang w:val="en-AU"/>
                </w:rPr>
                <w:delText>GB</w:delText>
              </w:r>
              <w:r w:rsidR="00F75B21" w:rsidRPr="00651940" w:rsidDel="000F25DA">
                <w:rPr>
                  <w:rFonts w:cs="Arial"/>
                  <w:sz w:val="16"/>
                  <w:szCs w:val="16"/>
                  <w:lang w:val="en-AU"/>
                </w:rPr>
                <w:delText>00</w:delText>
              </w:r>
              <w:r w:rsidRPr="00651940" w:rsidDel="000F25DA">
                <w:rPr>
                  <w:rFonts w:cs="Arial"/>
                  <w:sz w:val="16"/>
                  <w:szCs w:val="16"/>
                  <w:lang w:val="en-AU"/>
                </w:rPr>
                <w:delText>45678_001.xml</w:delText>
              </w:r>
            </w:del>
          </w:p>
        </w:tc>
      </w:tr>
      <w:tr w:rsidR="000E5D07" w:rsidRPr="00651940" w:rsidDel="00B700C4" w14:paraId="768D78FA" w14:textId="77777777" w:rsidTr="007B1DD6">
        <w:trPr>
          <w:del w:id="1796" w:author="Thomas Richardson" w:date="2022-05-23T22:42:00Z"/>
        </w:trPr>
        <w:tc>
          <w:tcPr>
            <w:tcW w:w="1080" w:type="dxa"/>
          </w:tcPr>
          <w:p w14:paraId="1B88A5F5" w14:textId="6C0797C3" w:rsidR="00E73EDF" w:rsidRPr="00651940" w:rsidDel="00B700C4" w:rsidRDefault="007653F1" w:rsidP="00C128E3">
            <w:pPr>
              <w:suppressAutoHyphens/>
              <w:snapToGrid w:val="0"/>
              <w:spacing w:before="60" w:after="60" w:line="240" w:lineRule="auto"/>
              <w:rPr>
                <w:del w:id="1797" w:author="Thomas Richardson" w:date="2022-05-23T22:42:00Z"/>
                <w:b/>
                <w:bCs/>
                <w:sz w:val="16"/>
                <w:szCs w:val="16"/>
                <w:lang w:val="en-AU" w:eastAsia="ar-SA"/>
              </w:rPr>
            </w:pPr>
            <w:del w:id="1798" w:author="Thomas Richardson" w:date="2022-05-23T22:42:00Z">
              <w:r w:rsidRPr="00651940" w:rsidDel="00B700C4">
                <w:rPr>
                  <w:sz w:val="16"/>
                  <w:szCs w:val="16"/>
                  <w:lang w:val="en-AU" w:eastAsia="ar-SA"/>
                </w:rPr>
                <w:delText>Attribute</w:delText>
              </w:r>
            </w:del>
          </w:p>
        </w:tc>
        <w:tc>
          <w:tcPr>
            <w:tcW w:w="3060" w:type="dxa"/>
          </w:tcPr>
          <w:p w14:paraId="6453775A" w14:textId="4ED68F29" w:rsidR="00E73EDF" w:rsidRPr="00651940" w:rsidDel="00B700C4" w:rsidRDefault="007653F1" w:rsidP="00C128E3">
            <w:pPr>
              <w:suppressAutoHyphens/>
              <w:snapToGrid w:val="0"/>
              <w:spacing w:before="60" w:after="60" w:line="240" w:lineRule="auto"/>
              <w:rPr>
                <w:del w:id="1799" w:author="Thomas Richardson" w:date="2022-05-23T22:42:00Z"/>
                <w:b/>
                <w:bCs/>
                <w:sz w:val="16"/>
                <w:szCs w:val="16"/>
                <w:lang w:val="en-AU" w:eastAsia="ar-SA"/>
              </w:rPr>
            </w:pPr>
            <w:del w:id="1800" w:author="Thomas Richardson" w:date="2022-05-23T22:42:00Z">
              <w:r w:rsidRPr="00651940" w:rsidDel="00B700C4">
                <w:rPr>
                  <w:sz w:val="16"/>
                  <w:szCs w:val="16"/>
                  <w:lang w:val="en-AU" w:eastAsia="ar-SA"/>
                </w:rPr>
                <w:delText>editionNumber</w:delText>
              </w:r>
            </w:del>
          </w:p>
        </w:tc>
        <w:tc>
          <w:tcPr>
            <w:tcW w:w="3420" w:type="dxa"/>
          </w:tcPr>
          <w:p w14:paraId="71169F3E" w14:textId="41CC8AF8" w:rsidR="00E73EDF" w:rsidRPr="00651940" w:rsidDel="00B700C4" w:rsidRDefault="007653F1" w:rsidP="00C128E3">
            <w:pPr>
              <w:suppressAutoHyphens/>
              <w:snapToGrid w:val="0"/>
              <w:spacing w:before="60" w:after="60" w:line="240" w:lineRule="auto"/>
              <w:jc w:val="left"/>
              <w:rPr>
                <w:del w:id="1801" w:author="Thomas Richardson" w:date="2022-05-23T22:42:00Z"/>
                <w:b/>
                <w:bCs/>
                <w:sz w:val="16"/>
                <w:szCs w:val="16"/>
                <w:lang w:val="en-AU" w:eastAsia="ar-SA"/>
              </w:rPr>
            </w:pPr>
            <w:del w:id="1802" w:author="Thomas Richardson" w:date="2022-05-23T22:42:00Z">
              <w:r w:rsidRPr="00651940" w:rsidDel="00B700C4">
                <w:rPr>
                  <w:sz w:val="16"/>
                  <w:szCs w:val="16"/>
                  <w:lang w:val="en-AU" w:eastAsia="ar-SA"/>
                </w:rPr>
                <w:delText>The edition number of this exchange catalogue</w:delText>
              </w:r>
            </w:del>
          </w:p>
        </w:tc>
        <w:tc>
          <w:tcPr>
            <w:tcW w:w="804" w:type="dxa"/>
          </w:tcPr>
          <w:p w14:paraId="0BE80EC7" w14:textId="0A36D447" w:rsidR="00E73EDF" w:rsidRPr="00651940" w:rsidDel="00B700C4" w:rsidRDefault="007653F1" w:rsidP="00C128E3">
            <w:pPr>
              <w:suppressAutoHyphens/>
              <w:snapToGrid w:val="0"/>
              <w:spacing w:before="60" w:after="60" w:line="240" w:lineRule="auto"/>
              <w:jc w:val="center"/>
              <w:rPr>
                <w:del w:id="1803" w:author="Thomas Richardson" w:date="2022-05-23T22:42:00Z"/>
                <w:b/>
                <w:bCs/>
                <w:sz w:val="16"/>
                <w:szCs w:val="16"/>
                <w:lang w:val="en-AU" w:eastAsia="ar-SA"/>
              </w:rPr>
            </w:pPr>
            <w:del w:id="1804" w:author="Thomas Richardson" w:date="2022-05-23T22:42:00Z">
              <w:r w:rsidRPr="00651940" w:rsidDel="00B700C4">
                <w:rPr>
                  <w:sz w:val="16"/>
                  <w:szCs w:val="16"/>
                  <w:lang w:val="en-AU" w:eastAsia="ar-SA"/>
                </w:rPr>
                <w:delText>1</w:delText>
              </w:r>
            </w:del>
          </w:p>
        </w:tc>
        <w:tc>
          <w:tcPr>
            <w:tcW w:w="2436" w:type="dxa"/>
          </w:tcPr>
          <w:p w14:paraId="608BA881" w14:textId="12EFD00E" w:rsidR="00E73EDF" w:rsidRPr="00651940" w:rsidDel="00B700C4" w:rsidRDefault="007653F1" w:rsidP="00C128E3">
            <w:pPr>
              <w:suppressAutoHyphens/>
              <w:snapToGrid w:val="0"/>
              <w:spacing w:before="60" w:after="60" w:line="240" w:lineRule="auto"/>
              <w:rPr>
                <w:del w:id="1805" w:author="Thomas Richardson" w:date="2022-05-23T22:42:00Z"/>
                <w:b/>
                <w:bCs/>
                <w:sz w:val="16"/>
                <w:szCs w:val="16"/>
                <w:lang w:val="en-AU" w:eastAsia="ar-SA"/>
              </w:rPr>
            </w:pPr>
            <w:del w:id="1806" w:author="Thomas Richardson" w:date="2022-05-23T22:42:00Z">
              <w:r w:rsidRPr="00651940" w:rsidDel="00B700C4">
                <w:rPr>
                  <w:sz w:val="16"/>
                  <w:szCs w:val="16"/>
                  <w:lang w:val="en-AU" w:eastAsia="ar-SA"/>
                </w:rPr>
                <w:delText>CharacterString</w:delText>
              </w:r>
            </w:del>
          </w:p>
        </w:tc>
        <w:tc>
          <w:tcPr>
            <w:tcW w:w="3060" w:type="dxa"/>
            <w:gridSpan w:val="2"/>
          </w:tcPr>
          <w:p w14:paraId="68CC5040" w14:textId="150D63C2" w:rsidR="00E73EDF" w:rsidRPr="00651940" w:rsidDel="00B700C4" w:rsidRDefault="00E73EDF" w:rsidP="00C128E3">
            <w:pPr>
              <w:suppressAutoHyphens/>
              <w:snapToGrid w:val="0"/>
              <w:spacing w:before="60" w:after="60" w:line="240" w:lineRule="auto"/>
              <w:rPr>
                <w:del w:id="1807" w:author="Thomas Richardson" w:date="2022-05-23T22:42:00Z"/>
                <w:b/>
                <w:bCs/>
                <w:sz w:val="16"/>
                <w:szCs w:val="16"/>
                <w:lang w:val="en-AU" w:eastAsia="ar-SA"/>
              </w:rPr>
            </w:pPr>
          </w:p>
        </w:tc>
      </w:tr>
      <w:tr w:rsidR="00E73EDF" w:rsidRPr="00651940" w14:paraId="20BE1FBB" w14:textId="77777777" w:rsidTr="007B1DD6">
        <w:trPr>
          <w:gridAfter w:val="1"/>
          <w:wAfter w:w="113" w:type="dxa"/>
        </w:trPr>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date</w:t>
            </w:r>
            <w:ins w:id="1808" w:author="Thomas Richardson" w:date="2022-05-23T22:41:00Z">
              <w:r w:rsidR="00C33E5C">
                <w:rPr>
                  <w:sz w:val="16"/>
                  <w:szCs w:val="16"/>
                  <w:lang w:val="en-AU" w:eastAsia="ar-SA"/>
                </w:rPr>
                <w:t>Time</w:t>
              </w:r>
            </w:ins>
          </w:p>
        </w:tc>
        <w:tc>
          <w:tcPr>
            <w:tcW w:w="3420" w:type="dxa"/>
          </w:tcPr>
          <w:p w14:paraId="3DCE4FFB" w14:textId="451FAB4B" w:rsidR="00E73EDF" w:rsidRPr="00651940" w:rsidRDefault="003A28A3" w:rsidP="00C128E3">
            <w:pPr>
              <w:suppressAutoHyphens/>
              <w:snapToGrid w:val="0"/>
              <w:spacing w:before="60" w:after="60" w:line="240" w:lineRule="auto"/>
              <w:jc w:val="left"/>
              <w:rPr>
                <w:b/>
                <w:bCs/>
                <w:sz w:val="16"/>
                <w:szCs w:val="16"/>
                <w:lang w:val="en-AU" w:eastAsia="ar-SA"/>
              </w:rPr>
            </w:pPr>
            <w:ins w:id="1809" w:author="Thomas Richardson" w:date="2022-05-23T22:41: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del w:id="1810" w:author="Thomas Richardson" w:date="2022-05-23T22:41:00Z">
              <w:r w:rsidR="007653F1" w:rsidRPr="00651940" w:rsidDel="003A28A3">
                <w:rPr>
                  <w:sz w:val="16"/>
                  <w:szCs w:val="16"/>
                  <w:lang w:val="en-AU" w:eastAsia="ar-SA"/>
                </w:rPr>
                <w:delText>Creation date of the exchange catalogue</w:delText>
              </w:r>
            </w:del>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r w:rsidRPr="00651940">
              <w:rPr>
                <w:sz w:val="16"/>
                <w:szCs w:val="16"/>
                <w:lang w:val="en-AU" w:eastAsia="ar-SA"/>
              </w:rPr>
              <w:t>Date</w:t>
            </w:r>
            <w:ins w:id="1811" w:author="Thomas Richardson" w:date="2022-05-23T22:42:00Z">
              <w:r w:rsidR="00B700C4">
                <w:rPr>
                  <w:sz w:val="16"/>
                  <w:szCs w:val="16"/>
                  <w:lang w:val="en-AU" w:eastAsia="ar-SA"/>
                </w:rPr>
                <w:t>Time</w:t>
              </w:r>
            </w:ins>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ins w:id="1812" w:author="Thomas Richardson" w:date="2022-05-23T22:41:00Z">
              <w:r>
                <w:rPr>
                  <w:sz w:val="16"/>
                  <w:szCs w:val="16"/>
                </w:rPr>
                <w:t>Format:  yyyy</w:t>
              </w:r>
            </w:ins>
            <w:ins w:id="1813" w:author="Jeff Wootton" w:date="2022-07-11T10:13:00Z">
              <w:r w:rsidR="005248BA">
                <w:rPr>
                  <w:sz w:val="16"/>
                  <w:szCs w:val="16"/>
                </w:rPr>
                <w:t>-</w:t>
              </w:r>
            </w:ins>
            <w:ins w:id="1814" w:author="Thomas Richardson" w:date="2022-05-23T22:41:00Z">
              <w:r>
                <w:rPr>
                  <w:sz w:val="16"/>
                  <w:szCs w:val="16"/>
                </w:rPr>
                <w:t>mm</w:t>
              </w:r>
            </w:ins>
            <w:ins w:id="1815" w:author="Jeff Wootton" w:date="2022-07-11T10:13:00Z">
              <w:r w:rsidR="005248BA">
                <w:rPr>
                  <w:sz w:val="16"/>
                  <w:szCs w:val="16"/>
                </w:rPr>
                <w:t>-</w:t>
              </w:r>
            </w:ins>
            <w:ins w:id="1816" w:author="Thomas Richardson" w:date="2022-05-23T22:41:00Z">
              <w:r>
                <w:rPr>
                  <w:sz w:val="16"/>
                  <w:szCs w:val="16"/>
                </w:rPr>
                <w:t>ddThh</w:t>
              </w:r>
            </w:ins>
            <w:ins w:id="1817" w:author="Jeff Wootton" w:date="2022-07-11T10:14:00Z">
              <w:r w:rsidR="005248BA">
                <w:rPr>
                  <w:sz w:val="16"/>
                  <w:szCs w:val="16"/>
                </w:rPr>
                <w:t>:</w:t>
              </w:r>
            </w:ins>
            <w:ins w:id="1818" w:author="Thomas Richardson" w:date="2022-05-23T22:41:00Z">
              <w:r>
                <w:rPr>
                  <w:sz w:val="16"/>
                  <w:szCs w:val="16"/>
                </w:rPr>
                <w:t>mm</w:t>
              </w:r>
            </w:ins>
            <w:ins w:id="1819" w:author="Jeff Wootton" w:date="2022-07-11T10:14:00Z">
              <w:r w:rsidR="005248BA">
                <w:rPr>
                  <w:sz w:val="16"/>
                  <w:szCs w:val="16"/>
                </w:rPr>
                <w:t>:</w:t>
              </w:r>
            </w:ins>
            <w:ins w:id="1820" w:author="Thomas Richardson" w:date="2022-05-23T22:41:00Z">
              <w:r>
                <w:rPr>
                  <w:sz w:val="16"/>
                  <w:szCs w:val="16"/>
                </w:rPr>
                <w:t>ssZ</w:t>
              </w:r>
            </w:ins>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CharacterString</w:t>
            </w:r>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182DE885"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del w:id="1821" w:author="Jeff Wootton" w:date="2022-10-26T03:35:00Z">
              <w:r w:rsidRPr="00651940" w:rsidDel="002A7EC8">
                <w:rPr>
                  <w:sz w:val="16"/>
                  <w:szCs w:val="16"/>
                  <w:lang w:eastAsia="ar-SA"/>
                </w:rPr>
                <w:delText xml:space="preserve">edition </w:delText>
              </w:r>
            </w:del>
            <w:ins w:id="1822" w:author="Jeff Wootton" w:date="2022-10-26T03:35:00Z">
              <w:r w:rsidR="002A7EC8">
                <w:rPr>
                  <w:sz w:val="16"/>
                  <w:szCs w:val="16"/>
                  <w:lang w:eastAsia="ar-SA"/>
                </w:rPr>
                <w:t>phone</w:t>
              </w:r>
              <w:r w:rsidR="002A7EC8" w:rsidRPr="00651940">
                <w:rPr>
                  <w:sz w:val="16"/>
                  <w:szCs w:val="16"/>
                  <w:lang w:eastAsia="ar-SA"/>
                </w:rPr>
                <w:t xml:space="preserve"> </w:t>
              </w:r>
            </w:ins>
            <w:r w:rsidRPr="00651940">
              <w:rPr>
                <w:sz w:val="16"/>
                <w:szCs w:val="16"/>
                <w:lang w:eastAsia="ar-SA"/>
              </w:rPr>
              <w:t xml:space="preserve">number of </w:t>
            </w:r>
            <w:del w:id="1823" w:author="Jeff Wootton" w:date="2022-10-26T03:36:00Z">
              <w:r w:rsidRPr="00651940" w:rsidDel="002A7EC8">
                <w:rPr>
                  <w:sz w:val="16"/>
                  <w:szCs w:val="16"/>
                  <w:lang w:eastAsia="ar-SA"/>
                </w:rPr>
                <w:delText xml:space="preserve">this </w:delText>
              </w:r>
              <w:r w:rsidR="00776AC3" w:rsidDel="002A7EC8">
                <w:rPr>
                  <w:sz w:val="16"/>
                  <w:szCs w:val="16"/>
                  <w:lang w:eastAsia="ar-SA"/>
                </w:rPr>
                <w:delText>E</w:delText>
              </w:r>
              <w:r w:rsidRPr="00651940" w:rsidDel="002A7EC8">
                <w:rPr>
                  <w:sz w:val="16"/>
                  <w:szCs w:val="16"/>
                  <w:lang w:eastAsia="ar-SA"/>
                </w:rPr>
                <w:delText xml:space="preserve">xchange </w:delText>
              </w:r>
              <w:r w:rsidR="00776AC3" w:rsidDel="002A7EC8">
                <w:rPr>
                  <w:sz w:val="16"/>
                  <w:szCs w:val="16"/>
                  <w:lang w:eastAsia="ar-SA"/>
                </w:rPr>
                <w:delText>C</w:delText>
              </w:r>
              <w:r w:rsidRPr="00651940" w:rsidDel="002A7EC8">
                <w:rPr>
                  <w:sz w:val="16"/>
                  <w:szCs w:val="16"/>
                  <w:lang w:eastAsia="ar-SA"/>
                </w:rPr>
                <w:delText>atalogue</w:delText>
              </w:r>
            </w:del>
            <w:ins w:id="1824" w:author="Jeff Wootton" w:date="2022-10-26T03:36:00Z">
              <w:r w:rsidR="002A7EC8">
                <w:rPr>
                  <w:sz w:val="16"/>
                  <w:szCs w:val="16"/>
                  <w:lang w:eastAsia="ar-SA"/>
                </w:rPr>
                <w:t>the organization</w:t>
              </w:r>
            </w:ins>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CI_Telephone</w:t>
            </w:r>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CI_Address</w:t>
            </w:r>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825" w:name="_Toc510785515"/>
      <w:bookmarkStart w:id="1826" w:name="_Toc510784366"/>
      <w:bookmarkStart w:id="1827" w:name="_Toc439685325"/>
      <w:bookmarkStart w:id="1828" w:name="_Toc121374481"/>
      <w:bookmarkEnd w:id="1825"/>
      <w:bookmarkEnd w:id="1826"/>
      <w:r w:rsidRPr="00130A33">
        <w:t>S100</w:t>
      </w:r>
      <w:r w:rsidR="007653F1" w:rsidRPr="00130A33">
        <w:t>_DatasetDiscoveryMetadata</w:t>
      </w:r>
      <w:bookmarkEnd w:id="1827"/>
      <w:bookmarkEnd w:id="1828"/>
    </w:p>
    <w:tbl>
      <w:tblPr>
        <w:tblW w:w="14278" w:type="dxa"/>
        <w:tblInd w:w="-108" w:type="dxa"/>
        <w:tblLayout w:type="fixed"/>
        <w:tblCellMar>
          <w:left w:w="0" w:type="dxa"/>
          <w:right w:w="0" w:type="dxa"/>
        </w:tblCellMar>
        <w:tblLook w:val="04A0" w:firstRow="1" w:lastRow="0" w:firstColumn="1" w:lastColumn="0" w:noHBand="0" w:noVBand="1"/>
      </w:tblPr>
      <w:tblGrid>
        <w:gridCol w:w="2648"/>
        <w:gridCol w:w="392"/>
        <w:gridCol w:w="23"/>
        <w:gridCol w:w="1583"/>
        <w:gridCol w:w="12"/>
        <w:gridCol w:w="18"/>
        <w:gridCol w:w="1051"/>
        <w:gridCol w:w="791"/>
        <w:gridCol w:w="31"/>
        <w:gridCol w:w="635"/>
        <w:gridCol w:w="43"/>
        <w:gridCol w:w="807"/>
        <w:gridCol w:w="2088"/>
        <w:gridCol w:w="27"/>
        <w:gridCol w:w="16"/>
        <w:gridCol w:w="61"/>
        <w:gridCol w:w="498"/>
        <w:gridCol w:w="3554"/>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gridSpan w:val="9"/>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1DCCAD0E" w:rsidR="00E73EDF" w:rsidRPr="00BD587E" w:rsidRDefault="007653F1" w:rsidP="00BD587E">
            <w:pPr>
              <w:spacing w:before="60" w:after="60" w:line="240" w:lineRule="auto"/>
              <w:jc w:val="left"/>
              <w:rPr>
                <w:rFonts w:cs="Arial"/>
                <w:b/>
                <w:bCs/>
                <w:sz w:val="16"/>
                <w:szCs w:val="16"/>
                <w:lang w:eastAsia="en-US"/>
              </w:rPr>
            </w:pPr>
            <w:del w:id="1829" w:author="Jeff Wootton" w:date="2022-07-11T16:25:00Z">
              <w:r w:rsidRPr="00BD587E" w:rsidDel="00130A33">
                <w:rPr>
                  <w:rFonts w:cs="Arial"/>
                  <w:b/>
                  <w:bCs/>
                  <w:sz w:val="16"/>
                  <w:szCs w:val="16"/>
                  <w:lang w:eastAsia="en-US"/>
                </w:rPr>
                <w:delText>Multipli</w:delText>
              </w:r>
              <w:r w:rsidR="001C6990" w:rsidRPr="00BD587E" w:rsidDel="00130A33">
                <w:rPr>
                  <w:rFonts w:cs="Arial"/>
                  <w:b/>
                  <w:bCs/>
                  <w:sz w:val="16"/>
                  <w:szCs w:val="16"/>
                  <w:lang w:eastAsia="en-US"/>
                </w:rPr>
                <w:delText>ci</w:delText>
              </w:r>
              <w:r w:rsidRPr="00BD587E" w:rsidDel="00130A33">
                <w:rPr>
                  <w:rFonts w:cs="Arial"/>
                  <w:b/>
                  <w:bCs/>
                  <w:sz w:val="16"/>
                  <w:szCs w:val="16"/>
                  <w:lang w:eastAsia="en-US"/>
                </w:rPr>
                <w:delText>ty</w:delText>
              </w:r>
            </w:del>
            <w:ins w:id="1830" w:author="Jeff Wootton" w:date="2022-07-11T16:25:00Z">
              <w:r w:rsidR="00130A33">
                <w:rPr>
                  <w:rFonts w:cs="Arial"/>
                  <w:b/>
                  <w:bCs/>
                  <w:sz w:val="16"/>
                  <w:szCs w:val="16"/>
                  <w:lang w:eastAsia="en-US"/>
                </w:rPr>
                <w:t>Description</w:t>
              </w:r>
            </w:ins>
          </w:p>
        </w:tc>
        <w:tc>
          <w:tcPr>
            <w:tcW w:w="850" w:type="dxa"/>
            <w:gridSpan w:val="2"/>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337E98E4" w:rsidR="00E73EDF" w:rsidRPr="003440C2" w:rsidRDefault="007653F1" w:rsidP="00130A33">
            <w:pPr>
              <w:keepNext/>
              <w:keepLines/>
              <w:spacing w:before="60" w:after="60" w:line="240" w:lineRule="auto"/>
              <w:jc w:val="center"/>
              <w:rPr>
                <w:rFonts w:cs="Arial"/>
                <w:b/>
                <w:bCs/>
                <w:sz w:val="16"/>
                <w:szCs w:val="16"/>
                <w:lang w:eastAsia="en-US"/>
              </w:rPr>
            </w:pPr>
            <w:del w:id="1831" w:author="Jeff Wootton" w:date="2022-07-11T16:25:00Z">
              <w:r w:rsidRPr="003440C2" w:rsidDel="00130A33">
                <w:rPr>
                  <w:rFonts w:cs="Arial"/>
                  <w:b/>
                  <w:bCs/>
                  <w:sz w:val="16"/>
                  <w:szCs w:val="16"/>
                  <w:lang w:eastAsia="en-US"/>
                </w:rPr>
                <w:delText>Value</w:delText>
              </w:r>
            </w:del>
            <w:ins w:id="1832" w:author="Jeff Wootton" w:date="2022-07-11T16:25:00Z">
              <w:r w:rsidR="00130A33">
                <w:rPr>
                  <w:rFonts w:cs="Arial"/>
                  <w:b/>
                  <w:bCs/>
                  <w:sz w:val="16"/>
                  <w:szCs w:val="16"/>
                  <w:lang w:eastAsia="en-US"/>
                </w:rPr>
                <w:t>Mult</w:t>
              </w:r>
            </w:ins>
          </w:p>
        </w:tc>
        <w:tc>
          <w:tcPr>
            <w:tcW w:w="2691" w:type="dxa"/>
            <w:gridSpan w:val="5"/>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183C830C" w:rsidR="00130A33" w:rsidRPr="003440C2" w:rsidRDefault="00130A33" w:rsidP="00130A33">
            <w:pPr>
              <w:keepNext/>
              <w:keepLines/>
              <w:spacing w:before="60" w:after="60" w:line="240" w:lineRule="auto"/>
              <w:jc w:val="left"/>
              <w:rPr>
                <w:rFonts w:cs="Arial"/>
                <w:b/>
                <w:bCs/>
                <w:sz w:val="16"/>
                <w:szCs w:val="16"/>
                <w:lang w:eastAsia="en-US"/>
              </w:rPr>
            </w:pPr>
            <w:ins w:id="1833" w:author="Jeff Wootton" w:date="2022-07-11T16:35: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del w:id="1834" w:author="Jeff Wootton" w:date="2022-07-11T16:35:00Z">
              <w:r w:rsidRPr="003440C2" w:rsidDel="00130A33">
                <w:rPr>
                  <w:rFonts w:cs="Arial"/>
                  <w:sz w:val="16"/>
                  <w:szCs w:val="16"/>
                  <w:lang w:eastAsia="en-US"/>
                </w:rPr>
                <w:delText>-</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fileName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70F893E3" w:rsidR="00130A33" w:rsidRPr="003440C2" w:rsidRDefault="00130A33" w:rsidP="00130A33">
            <w:pPr>
              <w:spacing w:before="60" w:after="60" w:line="240" w:lineRule="auto"/>
              <w:jc w:val="left"/>
              <w:rPr>
                <w:rFonts w:cs="Arial"/>
                <w:b/>
                <w:bCs/>
                <w:sz w:val="16"/>
                <w:szCs w:val="16"/>
                <w:lang w:eastAsia="en-US"/>
              </w:rPr>
            </w:pPr>
            <w:ins w:id="1835" w:author="Jeff Wootton" w:date="2022-07-11T16:37:00Z">
              <w:r w:rsidRPr="002A5288">
                <w:rPr>
                  <w:sz w:val="16"/>
                  <w:szCs w:val="16"/>
                </w:rPr>
                <w:t>Dataset file name</w:t>
              </w:r>
            </w:ins>
            <w:del w:id="1836" w:author="Jeff Wootton" w:date="2022-07-11T16:37: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3F4D9033" w:rsidR="00130A33" w:rsidRPr="003440C2" w:rsidRDefault="00130A33" w:rsidP="00130A33">
            <w:pPr>
              <w:spacing w:before="60" w:after="60" w:line="240" w:lineRule="auto"/>
              <w:jc w:val="left"/>
              <w:rPr>
                <w:rFonts w:cs="Arial"/>
                <w:b/>
                <w:bCs/>
                <w:sz w:val="16"/>
                <w:szCs w:val="16"/>
                <w:lang w:eastAsia="en-US"/>
              </w:rPr>
            </w:pPr>
            <w:del w:id="1837" w:author="Jeff Wootton" w:date="2022-07-11T16:39:00Z">
              <w:r w:rsidRPr="003440C2" w:rsidDel="00130A33">
                <w:rPr>
                  <w:rFonts w:cs="Arial"/>
                  <w:sz w:val="16"/>
                  <w:szCs w:val="16"/>
                  <w:lang w:eastAsia="en-US"/>
                </w:rPr>
                <w:delText>CharacterString</w:delText>
              </w:r>
            </w:del>
            <w:ins w:id="1838" w:author="Jeff Wootton" w:date="2022-07-11T16:39: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000F4D63" w:rsidR="00130A33" w:rsidRPr="003440C2" w:rsidRDefault="00130A33" w:rsidP="00130A33">
            <w:pPr>
              <w:spacing w:before="60" w:after="60" w:line="240" w:lineRule="auto"/>
              <w:jc w:val="left"/>
              <w:rPr>
                <w:rFonts w:cs="Arial"/>
                <w:b/>
                <w:bCs/>
                <w:sz w:val="16"/>
                <w:szCs w:val="16"/>
                <w:lang w:eastAsia="en-US"/>
              </w:rPr>
            </w:pPr>
            <w:ins w:id="1839" w:author="Jeff Wootton" w:date="2022-07-11T16:40:00Z">
              <w:r>
                <w:rPr>
                  <w:sz w:val="16"/>
                  <w:szCs w:val="16"/>
                </w:rPr>
                <w:t>See S-100 Part 1, clause 1-4.6</w:t>
              </w:r>
            </w:ins>
            <w:del w:id="1840" w:author="Thomas Richardson" w:date="2022-05-23T22:43:00Z">
              <w:r w:rsidRPr="003440C2" w:rsidDel="00B47FF5">
                <w:rPr>
                  <w:rFonts w:cs="Arial"/>
                  <w:sz w:val="16"/>
                  <w:szCs w:val="16"/>
                  <w:lang w:eastAsia="en-US"/>
                </w:rPr>
                <w:delText>Dataset file name</w:delText>
              </w:r>
            </w:del>
          </w:p>
        </w:tc>
      </w:tr>
      <w:tr w:rsidR="000E5D07" w:rsidRPr="003440C2" w:rsidDel="00130A33" w14:paraId="22419E4F" w14:textId="77777777" w:rsidTr="00681EDD">
        <w:trPr>
          <w:cantSplit/>
          <w:del w:id="1841" w:author="Jeff Wootton" w:date="2022-07-11T16:39: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0736224" w14:textId="5ABBD620" w:rsidR="00130A33" w:rsidRPr="003440C2" w:rsidDel="00130A33" w:rsidRDefault="00130A33" w:rsidP="00130A33">
            <w:pPr>
              <w:spacing w:before="60" w:after="60" w:line="240" w:lineRule="auto"/>
              <w:jc w:val="left"/>
              <w:rPr>
                <w:del w:id="1842" w:author="Jeff Wootton" w:date="2022-07-11T16:39:00Z"/>
                <w:rFonts w:cs="Arial"/>
                <w:b/>
                <w:bCs/>
                <w:sz w:val="16"/>
                <w:szCs w:val="16"/>
                <w:lang w:eastAsia="en-US"/>
              </w:rPr>
            </w:pPr>
            <w:del w:id="1843" w:author="Jeff Wootton" w:date="2022-07-11T16:39:00Z">
              <w:r w:rsidRPr="003440C2" w:rsidDel="00130A33">
                <w:rPr>
                  <w:rFonts w:cs="Arial"/>
                  <w:sz w:val="16"/>
                  <w:szCs w:val="16"/>
                  <w:lang w:eastAsia="en-US"/>
                </w:rPr>
                <w:delText>filePath</w:delText>
              </w:r>
            </w:del>
            <w:ins w:id="1844" w:author="Thomas Richardson" w:date="2022-05-23T22:42:00Z">
              <w:del w:id="1845" w:author="Jeff Wootton" w:date="2022-07-11T16:39:00Z">
                <w:r w:rsidRPr="003440C2" w:rsidDel="00130A33">
                  <w:rPr>
                    <w:rFonts w:cs="Arial"/>
                    <w:sz w:val="16"/>
                    <w:szCs w:val="16"/>
                    <w:lang w:eastAsia="en-US"/>
                  </w:rPr>
                  <w:delText>fileLocation</w:delText>
                </w:r>
              </w:del>
            </w:ins>
          </w:p>
        </w:tc>
        <w:tc>
          <w:tcPr>
            <w:tcW w:w="3482" w:type="dxa"/>
            <w:gridSpan w:val="6"/>
            <w:tcBorders>
              <w:top w:val="single" w:sz="8" w:space="0" w:color="000000"/>
              <w:left w:val="nil"/>
              <w:bottom w:val="single" w:sz="8" w:space="0" w:color="000000"/>
              <w:right w:val="single" w:sz="4" w:space="0" w:color="auto"/>
            </w:tcBorders>
            <w:shd w:val="clear" w:color="auto" w:fill="auto"/>
            <w:tcMar>
              <w:left w:w="108" w:type="dxa"/>
              <w:right w:w="108" w:type="dxa"/>
            </w:tcMar>
          </w:tcPr>
          <w:p w14:paraId="3588ABE3" w14:textId="27D42BFC" w:rsidR="00130A33" w:rsidRPr="003440C2" w:rsidDel="00130A33" w:rsidRDefault="00130A33" w:rsidP="00130A33">
            <w:pPr>
              <w:spacing w:before="60" w:after="60" w:line="240" w:lineRule="auto"/>
              <w:jc w:val="left"/>
              <w:rPr>
                <w:del w:id="1846" w:author="Jeff Wootton" w:date="2022-07-11T16:39:00Z"/>
                <w:rFonts w:cs="Arial"/>
                <w:b/>
                <w:bCs/>
                <w:sz w:val="16"/>
                <w:szCs w:val="16"/>
                <w:lang w:eastAsia="en-US"/>
              </w:rPr>
            </w:pPr>
            <w:del w:id="1847" w:author="Jeff Wootton" w:date="2022-07-11T16:39:00Z">
              <w:r w:rsidRPr="003440C2" w:rsidDel="00130A33">
                <w:rPr>
                  <w:rFonts w:cs="Arial"/>
                  <w:sz w:val="16"/>
                  <w:szCs w:val="16"/>
                  <w:lang w:eastAsia="en-US"/>
                </w:rPr>
                <w:delText>1</w:delText>
              </w:r>
            </w:del>
          </w:p>
        </w:tc>
        <w:tc>
          <w:tcPr>
            <w:tcW w:w="678"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36EEC4" w14:textId="7B641330" w:rsidR="00130A33" w:rsidRPr="003440C2" w:rsidDel="00130A33" w:rsidRDefault="00130A33" w:rsidP="00130A33">
            <w:pPr>
              <w:spacing w:before="60" w:after="60" w:line="240" w:lineRule="auto"/>
              <w:jc w:val="center"/>
              <w:rPr>
                <w:del w:id="1848" w:author="Jeff Wootton" w:date="2022-07-11T16:39:00Z"/>
                <w:rFonts w:cs="Arial"/>
                <w:b/>
                <w:bCs/>
                <w:sz w:val="16"/>
                <w:szCs w:val="16"/>
                <w:lang w:eastAsia="en-US"/>
              </w:rPr>
            </w:pPr>
            <w:del w:id="1849" w:author="Jeff Wootton" w:date="2022-07-11T16:39:00Z">
              <w:r w:rsidRPr="003440C2" w:rsidDel="00130A33">
                <w:rPr>
                  <w:rFonts w:cs="Arial"/>
                  <w:sz w:val="16"/>
                  <w:szCs w:val="16"/>
                  <w:lang w:eastAsia="en-US"/>
                </w:rPr>
                <w:delText>1</w:delText>
              </w:r>
            </w:del>
          </w:p>
        </w:tc>
        <w:tc>
          <w:tcPr>
            <w:tcW w:w="3000"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72C418" w14:textId="62805022" w:rsidR="00130A33" w:rsidRPr="003440C2" w:rsidDel="00130A33" w:rsidRDefault="00130A33" w:rsidP="00130A33">
            <w:pPr>
              <w:spacing w:before="60" w:after="60" w:line="240" w:lineRule="auto"/>
              <w:jc w:val="left"/>
              <w:rPr>
                <w:del w:id="1850" w:author="Jeff Wootton" w:date="2022-07-11T16:39:00Z"/>
                <w:rFonts w:cs="Arial"/>
                <w:b/>
                <w:bCs/>
                <w:sz w:val="16"/>
                <w:szCs w:val="16"/>
                <w:lang w:eastAsia="en-US"/>
              </w:rPr>
            </w:pPr>
            <w:del w:id="1851" w:author="Jeff Wootton" w:date="2022-07-11T16:39:00Z">
              <w:r w:rsidRPr="003440C2" w:rsidDel="00130A33">
                <w:rPr>
                  <w:rFonts w:cs="Arial"/>
                  <w:sz w:val="16"/>
                  <w:szCs w:val="16"/>
                  <w:lang w:eastAsia="en-US"/>
                </w:rPr>
                <w:delText>CharacterString</w:delText>
              </w:r>
            </w:del>
          </w:p>
        </w:tc>
        <w:tc>
          <w:tcPr>
            <w:tcW w:w="4053" w:type="dxa"/>
            <w:gridSpan w:val="2"/>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AD9C653" w14:textId="7558ECCF" w:rsidR="00130A33" w:rsidRPr="003440C2" w:rsidDel="00130A33" w:rsidRDefault="00130A33" w:rsidP="00130A33">
            <w:pPr>
              <w:spacing w:before="60" w:after="60" w:line="240" w:lineRule="auto"/>
              <w:jc w:val="left"/>
              <w:rPr>
                <w:del w:id="1852" w:author="Jeff Wootton" w:date="2022-07-11T16:39:00Z"/>
                <w:rFonts w:cs="Arial"/>
                <w:b/>
                <w:bCs/>
                <w:sz w:val="16"/>
                <w:szCs w:val="16"/>
                <w:lang w:eastAsia="en-US"/>
              </w:rPr>
            </w:pPr>
            <w:ins w:id="1853" w:author="Thomas Richardson" w:date="2022-05-23T22:43:00Z">
              <w:del w:id="1854" w:author="Jeff Wootton" w:date="2022-07-11T16:39:00Z">
                <w:r w:rsidRPr="003440C2" w:rsidDel="00130A33">
                  <w:rPr>
                    <w:rFonts w:cs="Arial"/>
                    <w:sz w:val="16"/>
                    <w:szCs w:val="16"/>
                  </w:rPr>
                  <w:delText>Path relative to the root directory of the Exchange Set.  The location of the file after the Exchange Set is unpacked into a directory &lt;ROOT&gt; will be &lt;ROOT&gt;/S100_ROOT/&lt;fileLocation&gt;/&lt;filename&gt;</w:delText>
                </w:r>
              </w:del>
            </w:ins>
            <w:del w:id="1855" w:author="Jeff Wootton" w:date="2022-07-11T16:39:00Z">
              <w:r w:rsidRPr="003440C2" w:rsidDel="00130A33">
                <w:rPr>
                  <w:rFonts w:cs="Arial"/>
                  <w:sz w:val="16"/>
                  <w:szCs w:val="16"/>
                </w:rPr>
                <w:delText>Path to the dataset file, relative to the root directory of the exchange set. The location of the dataset file after the exchange set is unpacked into directory &lt;EXCH_ROOT&gt; will be: &lt;EXCH_ROOT&gt;/&lt;filePath&gt;/&lt;fileName&gt;</w:delText>
              </w:r>
            </w:del>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498D0C58" w:rsidR="00130A33" w:rsidRPr="00BD587E" w:rsidRDefault="00130A33" w:rsidP="00130A33">
            <w:pPr>
              <w:spacing w:before="60" w:after="60" w:line="240" w:lineRule="auto"/>
              <w:jc w:val="left"/>
              <w:rPr>
                <w:rFonts w:cs="Arial"/>
                <w:sz w:val="16"/>
                <w:szCs w:val="16"/>
                <w:lang w:eastAsia="en-US"/>
              </w:rPr>
            </w:pPr>
            <w:ins w:id="1856" w:author="Jeff Wootton" w:date="2022-07-11T16:39:00Z">
              <w:r w:rsidRPr="004F10CB">
                <w:rPr>
                  <w:sz w:val="16"/>
                  <w:szCs w:val="16"/>
                </w:rPr>
                <w:t>Short description giving the area or location covered by the dataset</w:t>
              </w:r>
            </w:ins>
            <w:del w:id="1857" w:author="Jeff Wootton" w:date="2022-07-11T16:39: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08C7950F" w:rsidR="00130A33" w:rsidRPr="00BD587E" w:rsidRDefault="00130A33" w:rsidP="00130A33">
            <w:pPr>
              <w:spacing w:before="60" w:after="60" w:line="240" w:lineRule="auto"/>
              <w:jc w:val="center"/>
              <w:rPr>
                <w:rFonts w:cs="Arial"/>
                <w:sz w:val="16"/>
                <w:szCs w:val="16"/>
                <w:lang w:eastAsia="en-US"/>
              </w:rPr>
            </w:pPr>
            <w:ins w:id="1858" w:author="Thomas Richardson" w:date="2022-05-23T22:43:00Z">
              <w:r w:rsidRPr="003440C2">
                <w:rPr>
                  <w:rFonts w:cs="Arial"/>
                  <w:sz w:val="16"/>
                  <w:szCs w:val="16"/>
                  <w:lang w:eastAsia="en-US"/>
                </w:rPr>
                <w:t>0..1</w:t>
              </w:r>
            </w:ins>
            <w:del w:id="1859" w:author="Thomas Richardson" w:date="2022-05-23T22:43:00Z">
              <w:r w:rsidRPr="003440C2" w:rsidDel="00370042">
                <w:rPr>
                  <w:rFonts w:cs="Arial"/>
                  <w:sz w:val="16"/>
                  <w:szCs w:val="16"/>
                  <w:lang w:eastAsia="en-US"/>
                </w:rPr>
                <w:delText>1</w:delText>
              </w:r>
            </w:del>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CharacterString</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10A104" w14:textId="79A711E0" w:rsidR="00130A33" w:rsidRPr="00BD587E" w:rsidDel="00370042" w:rsidRDefault="00130A33" w:rsidP="00130A33">
            <w:pPr>
              <w:spacing w:before="60" w:after="60" w:line="240" w:lineRule="auto"/>
              <w:jc w:val="left"/>
              <w:rPr>
                <w:del w:id="1860" w:author="Thomas Richardson" w:date="2022-05-23T22:43:00Z"/>
                <w:rFonts w:cs="Arial"/>
                <w:sz w:val="16"/>
                <w:szCs w:val="16"/>
                <w:lang w:eastAsia="en-US"/>
              </w:rPr>
            </w:pPr>
            <w:ins w:id="1861" w:author="Thomas Richardson" w:date="2022-05-23T22:43:00Z">
              <w:r w:rsidRPr="003440C2">
                <w:rPr>
                  <w:rFonts w:cs="Arial"/>
                  <w:sz w:val="16"/>
                  <w:szCs w:val="16"/>
                  <w:lang w:eastAsia="en-US"/>
                </w:rPr>
                <w:t>For example, a harbour or port name, between two named locations etc</w:t>
              </w:r>
            </w:ins>
            <w:del w:id="1862" w:author="Thomas Richardson" w:date="2022-05-23T22:43:00Z">
              <w:r w:rsidRPr="003440C2" w:rsidDel="00370042">
                <w:rPr>
                  <w:rFonts w:cs="Arial"/>
                  <w:sz w:val="16"/>
                  <w:szCs w:val="16"/>
                  <w:lang w:eastAsia="en-US"/>
                </w:rPr>
                <w:delText>Short description of the area covered by dataset harbour or port name, between two named locations etc</w:delText>
              </w:r>
            </w:del>
          </w:p>
          <w:p w14:paraId="00FDCE6E" w14:textId="32FB9C47" w:rsidR="00130A33" w:rsidRPr="00BD587E" w:rsidRDefault="00130A33" w:rsidP="00130A33">
            <w:pPr>
              <w:spacing w:before="60" w:after="60" w:line="240" w:lineRule="auto"/>
              <w:jc w:val="left"/>
              <w:rPr>
                <w:rFonts w:cs="Arial"/>
                <w:sz w:val="16"/>
                <w:szCs w:val="16"/>
                <w:lang w:eastAsia="en-US"/>
              </w:rPr>
            </w:pPr>
            <w:del w:id="1863" w:author="Thomas Richardson" w:date="2022-05-23T22:43:00Z">
              <w:r w:rsidRPr="003440C2" w:rsidDel="00370042">
                <w:rPr>
                  <w:rFonts w:cs="Arial"/>
                  <w:sz w:val="16"/>
                  <w:szCs w:val="16"/>
                  <w:lang w:eastAsia="en-US"/>
                </w:rPr>
                <w:delText>NATIONAL LANGUAGE enabled</w:delText>
              </w:r>
            </w:del>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ins w:id="1864" w:author="Thomas Richardson" w:date="2022-05-23T22:43:00Z">
              <w:r w:rsidRPr="003440C2">
                <w:rPr>
                  <w:rFonts w:cs="Arial"/>
                  <w:sz w:val="16"/>
                  <w:szCs w:val="16"/>
                  <w:lang w:eastAsia="en-US"/>
                </w:rPr>
                <w:t>datasetID</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75B876F0" w:rsidR="00130A33" w:rsidRPr="003440C2" w:rsidRDefault="00130A33" w:rsidP="00130A33">
            <w:pPr>
              <w:spacing w:before="60" w:after="60" w:line="240" w:lineRule="auto"/>
              <w:jc w:val="left"/>
              <w:rPr>
                <w:rFonts w:cs="Arial"/>
                <w:sz w:val="16"/>
                <w:szCs w:val="16"/>
                <w:lang w:eastAsia="en-US"/>
              </w:rPr>
            </w:pPr>
            <w:ins w:id="1865" w:author="Jeff Wootton" w:date="2022-07-11T16:41:00Z">
              <w:r>
                <w:rPr>
                  <w:sz w:val="16"/>
                  <w:szCs w:val="16"/>
                </w:rPr>
                <w:t>Dataset ID expressed as a Marine Resource Name</w:t>
              </w:r>
            </w:ins>
            <w:del w:id="1866" w:author="Jeff Wootton" w:date="2022-07-11T16:41: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ins w:id="1867" w:author="Thomas Richardson" w:date="2022-05-23T22:44:00Z">
              <w:r w:rsidRPr="003440C2">
                <w:rPr>
                  <w:rFonts w:cs="Arial"/>
                  <w:sz w:val="16"/>
                  <w:szCs w:val="16"/>
                  <w:lang w:eastAsia="en-US"/>
                </w:rPr>
                <w:t>0..1</w:t>
              </w:r>
            </w:ins>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ins w:id="1868" w:author="Thomas Richardson" w:date="2022-05-23T22:44: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ins w:id="1869" w:author="Thomas Richardson" w:date="2022-05-23T22:44:00Z">
              <w:r w:rsidRPr="003440C2">
                <w:rPr>
                  <w:rFonts w:cs="Arial"/>
                  <w:sz w:val="16"/>
                  <w:szCs w:val="16"/>
                  <w:lang w:eastAsia="en-US"/>
                </w:rPr>
                <w:t>The URN must be an MRN</w:t>
              </w:r>
            </w:ins>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ins w:id="1870" w:author="Thomas Richardson" w:date="2022-05-23T22:43:00Z">
              <w:r w:rsidRPr="003440C2">
                <w:rPr>
                  <w:rFonts w:cs="Arial"/>
                  <w:sz w:val="16"/>
                  <w:szCs w:val="16"/>
                  <w:lang w:eastAsia="en-US"/>
                </w:rPr>
                <w:t>compressionFlag</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0B2A97ED" w:rsidR="00130A33" w:rsidRPr="003440C2" w:rsidRDefault="00130A33" w:rsidP="00130A33">
            <w:pPr>
              <w:spacing w:before="60" w:after="60" w:line="240" w:lineRule="auto"/>
              <w:jc w:val="left"/>
              <w:rPr>
                <w:rFonts w:cs="Arial"/>
                <w:sz w:val="16"/>
                <w:szCs w:val="16"/>
                <w:lang w:eastAsia="en-US"/>
              </w:rPr>
            </w:pPr>
            <w:ins w:id="1871" w:author="Jeff Wootton" w:date="2022-07-11T16:42:00Z">
              <w:r w:rsidRPr="00EA3D52">
                <w:rPr>
                  <w:sz w:val="16"/>
                  <w:szCs w:val="16"/>
                </w:rPr>
                <w:t>Indicates if the resource is compressed</w:t>
              </w:r>
            </w:ins>
            <w:del w:id="1872" w:author="Jeff Wootton" w:date="2022-07-11T16:4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ins w:id="1873" w:author="Thomas Richardson" w:date="2022-05-23T22:44: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ins w:id="1874" w:author="Thomas Richardson" w:date="2022-05-23T22:44: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ins w:id="1875" w:author="Thomas Richardson" w:date="2022-05-23T22:44:00Z"/>
                <w:rFonts w:cs="Arial"/>
                <w:sz w:val="16"/>
                <w:szCs w:val="16"/>
                <w:lang w:eastAsia="en-US"/>
              </w:rPr>
            </w:pPr>
            <w:ins w:id="1876" w:author="Thomas Richardson" w:date="2022-05-23T22:44: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3BF5A6DE" w14:textId="71BCB5AB" w:rsidR="00130A33" w:rsidRPr="003440C2" w:rsidRDefault="00130A33" w:rsidP="00130A33">
            <w:pPr>
              <w:spacing w:before="60" w:after="60" w:line="240" w:lineRule="auto"/>
              <w:jc w:val="left"/>
              <w:rPr>
                <w:rFonts w:cs="Arial"/>
                <w:sz w:val="16"/>
                <w:szCs w:val="16"/>
                <w:lang w:eastAsia="en-US"/>
              </w:rPr>
            </w:pPr>
            <w:ins w:id="1877" w:author="Thomas Richardson" w:date="2022-05-23T22:44: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dataProtection</w:t>
            </w:r>
          </w:p>
        </w:tc>
        <w:tc>
          <w:tcPr>
            <w:tcW w:w="4537" w:type="dxa"/>
            <w:gridSpan w:val="9"/>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63AE9434" w:rsidR="00130A33" w:rsidRPr="003440C2" w:rsidRDefault="00130A33" w:rsidP="00130A33">
            <w:pPr>
              <w:spacing w:before="60" w:after="60" w:line="240" w:lineRule="auto"/>
              <w:jc w:val="left"/>
              <w:rPr>
                <w:rFonts w:cs="Arial"/>
                <w:sz w:val="16"/>
                <w:szCs w:val="16"/>
                <w:lang w:eastAsia="en-US"/>
              </w:rPr>
            </w:pPr>
            <w:ins w:id="1878" w:author="Jeff Wootton" w:date="2022-07-11T16:45:00Z">
              <w:r w:rsidRPr="003A450C">
                <w:rPr>
                  <w:sz w:val="16"/>
                  <w:szCs w:val="16"/>
                </w:rPr>
                <w:t>Indicates if the data is encrypted</w:t>
              </w:r>
            </w:ins>
            <w:del w:id="1879" w:author="Jeff Wootton" w:date="2022-07-11T16:45: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ins w:id="1880" w:author="Thomas Richardson" w:date="2022-05-23T22:44:00Z"/>
                <w:rFonts w:cs="Arial"/>
                <w:sz w:val="16"/>
                <w:szCs w:val="16"/>
              </w:rPr>
            </w:pPr>
            <w:ins w:id="1881" w:author="Thomas Richardson" w:date="2022-05-23T22:44:00Z">
              <w:r w:rsidRPr="003440C2">
                <w:rPr>
                  <w:rFonts w:cs="Arial"/>
                  <w:i/>
                  <w:sz w:val="16"/>
                  <w:szCs w:val="16"/>
                </w:rPr>
                <w:t>True</w:t>
              </w:r>
              <w:r w:rsidRPr="003440C2">
                <w:rPr>
                  <w:rFonts w:cs="Arial"/>
                  <w:sz w:val="16"/>
                  <w:szCs w:val="16"/>
                </w:rPr>
                <w:t xml:space="preserve"> indicates an encrypted dataset resource</w:t>
              </w:r>
            </w:ins>
          </w:p>
          <w:p w14:paraId="1C7690B0" w14:textId="7EBA7377" w:rsidR="00130A33" w:rsidRPr="003440C2" w:rsidDel="00502774" w:rsidRDefault="00130A33" w:rsidP="00130A33">
            <w:pPr>
              <w:spacing w:before="60" w:after="60" w:line="240" w:lineRule="auto"/>
              <w:jc w:val="left"/>
              <w:rPr>
                <w:del w:id="1882" w:author="Thomas Richardson" w:date="2022-05-23T22:44:00Z"/>
                <w:rFonts w:cs="Arial"/>
                <w:b/>
                <w:bCs/>
                <w:sz w:val="16"/>
                <w:szCs w:val="16"/>
                <w:lang w:eastAsia="en-US"/>
              </w:rPr>
            </w:pPr>
            <w:ins w:id="1883" w:author="Thomas Richardson" w:date="2022-05-23T22:44:00Z">
              <w:r w:rsidRPr="003440C2">
                <w:rPr>
                  <w:rFonts w:cs="Arial"/>
                  <w:i/>
                  <w:sz w:val="16"/>
                  <w:szCs w:val="16"/>
                </w:rPr>
                <w:t>False</w:t>
              </w:r>
              <w:r w:rsidRPr="003440C2">
                <w:rPr>
                  <w:rFonts w:cs="Arial"/>
                  <w:sz w:val="16"/>
                  <w:szCs w:val="16"/>
                </w:rPr>
                <w:t xml:space="preserve"> indicates an unencrypted dataset resource</w:t>
              </w:r>
              <w:del w:id="1884" w:author="Jeff Wootton" w:date="2022-07-11T16:45:00Z">
                <w:r w:rsidRPr="003440C2" w:rsidDel="00130A33">
                  <w:rPr>
                    <w:rFonts w:cs="Arial"/>
                    <w:sz w:val="16"/>
                    <w:szCs w:val="16"/>
                  </w:rPr>
                  <w:delText>s</w:delText>
                </w:r>
              </w:del>
            </w:ins>
            <w:del w:id="1885" w:author="Thomas Richardson" w:date="2022-05-23T22:44:00Z">
              <w:r w:rsidRPr="003440C2" w:rsidDel="00502774">
                <w:rPr>
                  <w:rFonts w:cs="Arial"/>
                  <w:sz w:val="16"/>
                  <w:szCs w:val="16"/>
                  <w:lang w:eastAsia="en-US"/>
                </w:rPr>
                <w:delText>True = Encrypted</w:delText>
              </w:r>
            </w:del>
          </w:p>
          <w:p w14:paraId="0B99794C" w14:textId="4C124100" w:rsidR="00130A33" w:rsidRPr="003440C2" w:rsidDel="00502774" w:rsidRDefault="00130A33" w:rsidP="00130A33">
            <w:pPr>
              <w:spacing w:before="60" w:after="120" w:line="240" w:lineRule="auto"/>
              <w:jc w:val="left"/>
              <w:rPr>
                <w:del w:id="1886" w:author="Thomas Richardson" w:date="2022-05-23T22:44:00Z"/>
                <w:rFonts w:cs="Arial"/>
                <w:b/>
                <w:bCs/>
                <w:sz w:val="16"/>
                <w:szCs w:val="16"/>
                <w:lang w:eastAsia="en-US"/>
              </w:rPr>
            </w:pPr>
            <w:del w:id="1887" w:author="Thomas Richardson" w:date="2022-05-23T22:44:00Z">
              <w:r w:rsidRPr="003440C2" w:rsidDel="00502774">
                <w:rPr>
                  <w:rFonts w:cs="Arial"/>
                  <w:sz w:val="16"/>
                  <w:szCs w:val="16"/>
                  <w:lang w:eastAsia="en-US"/>
                </w:rPr>
                <w:delText>False = Unencrypted</w:delText>
              </w:r>
            </w:del>
          </w:p>
          <w:p w14:paraId="1AA8AF7A" w14:textId="0904176E" w:rsidR="00130A33" w:rsidRPr="003440C2" w:rsidDel="00502774" w:rsidRDefault="00130A33" w:rsidP="00130A33">
            <w:pPr>
              <w:spacing w:before="60" w:after="60" w:line="240" w:lineRule="auto"/>
              <w:jc w:val="left"/>
              <w:rPr>
                <w:del w:id="1888" w:author="Thomas Richardson" w:date="2022-05-23T22:44:00Z"/>
                <w:rFonts w:cs="Arial"/>
                <w:sz w:val="16"/>
                <w:szCs w:val="16"/>
              </w:rPr>
            </w:pPr>
            <w:del w:id="1889" w:author="Thomas Richardson" w:date="2022-05-23T22:44:00Z">
              <w:r w:rsidRPr="003440C2" w:rsidDel="00502774">
                <w:rPr>
                  <w:rFonts w:cs="Arial"/>
                  <w:sz w:val="16"/>
                  <w:szCs w:val="16"/>
                </w:rPr>
                <w:delText>A value of True indicates the presence of encryption.  Otherwise, the value must be False</w:delText>
              </w:r>
            </w:del>
          </w:p>
          <w:p w14:paraId="19CF056B" w14:textId="7D0389FC" w:rsidR="00130A33" w:rsidRPr="003440C2" w:rsidRDefault="00130A33" w:rsidP="00130A33">
            <w:pPr>
              <w:spacing w:before="60" w:after="60" w:line="240" w:lineRule="auto"/>
              <w:jc w:val="left"/>
              <w:rPr>
                <w:rFonts w:cs="Arial"/>
                <w:bCs/>
                <w:sz w:val="16"/>
                <w:szCs w:val="16"/>
                <w:lang w:eastAsia="en-US"/>
              </w:rPr>
            </w:pPr>
            <w:del w:id="1890" w:author="Thomas Richardson" w:date="2022-05-23T22:44:00Z">
              <w:r w:rsidRPr="003440C2" w:rsidDel="00502774">
                <w:rPr>
                  <w:rFonts w:cs="Arial"/>
                  <w:bCs/>
                  <w:sz w:val="16"/>
                  <w:szCs w:val="16"/>
                  <w:lang w:eastAsia="en-US"/>
                </w:rPr>
                <w:delText>0..1 multiplicity in S-100 restricted to 1 in S-101</w:delText>
              </w:r>
            </w:del>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protectionScheme</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17CB9724" w:rsidR="00130A33" w:rsidRPr="003440C2" w:rsidRDefault="00130A33" w:rsidP="00130A33">
            <w:pPr>
              <w:spacing w:before="60" w:after="60" w:line="240" w:lineRule="auto"/>
              <w:jc w:val="left"/>
              <w:rPr>
                <w:rFonts w:cs="Arial"/>
                <w:b/>
                <w:bCs/>
                <w:sz w:val="16"/>
                <w:szCs w:val="16"/>
                <w:lang w:eastAsia="en-US"/>
              </w:rPr>
            </w:pPr>
            <w:ins w:id="1891" w:author="Jeff Wootton" w:date="2022-07-11T17:1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del w:id="1892" w:author="Jeff Wootton" w:date="2022-07-11T17:18:00Z">
              <w:r w:rsidRPr="003440C2" w:rsidDel="00130A33">
                <w:rPr>
                  <w:rFonts w:cs="Arial"/>
                  <w:sz w:val="16"/>
                  <w:szCs w:val="16"/>
                  <w:lang w:eastAsia="en-US"/>
                </w:rPr>
                <w:delText>0..1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24C18B0B" w:rsidR="00130A33" w:rsidRPr="003440C2" w:rsidRDefault="00130A33" w:rsidP="00130A33">
            <w:pPr>
              <w:spacing w:before="60" w:after="60" w:line="240" w:lineRule="auto"/>
              <w:jc w:val="left"/>
              <w:rPr>
                <w:rFonts w:cs="Arial"/>
                <w:b/>
                <w:bCs/>
                <w:sz w:val="16"/>
                <w:szCs w:val="16"/>
                <w:lang w:eastAsia="en-US"/>
              </w:rPr>
            </w:pPr>
            <w:del w:id="1893" w:author="Thomas Richardson" w:date="2022-05-23T22:45:00Z">
              <w:r w:rsidRPr="003440C2" w:rsidDel="00F470CA">
                <w:rPr>
                  <w:rFonts w:cs="Arial"/>
                  <w:sz w:val="16"/>
                  <w:szCs w:val="16"/>
                </w:rPr>
                <w:delText>For example,</w:delText>
              </w:r>
              <w:r w:rsidRPr="003440C2" w:rsidDel="00F470CA">
                <w:rPr>
                  <w:rFonts w:cs="Arial"/>
                  <w:sz w:val="16"/>
                  <w:szCs w:val="16"/>
                  <w:lang w:eastAsia="en-US"/>
                </w:rPr>
                <w:delText xml:space="preserve"> S-100</w:delText>
              </w:r>
            </w:del>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digitalSignatureReference</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6AAF79E6" w:rsidR="00130A33" w:rsidRPr="003440C2" w:rsidRDefault="00130A33" w:rsidP="00130A33">
            <w:pPr>
              <w:spacing w:before="60" w:after="60" w:line="240" w:lineRule="auto"/>
              <w:jc w:val="left"/>
              <w:rPr>
                <w:rFonts w:cs="Arial"/>
                <w:b/>
                <w:bCs/>
                <w:sz w:val="16"/>
                <w:szCs w:val="16"/>
                <w:lang w:eastAsia="en-US"/>
              </w:rPr>
            </w:pPr>
            <w:ins w:id="1894" w:author="Jeff Wootton" w:date="2022-07-11T17:19:00Z">
              <w:r w:rsidRPr="003A450C">
                <w:rPr>
                  <w:rFonts w:cs="Arial"/>
                  <w:sz w:val="16"/>
                  <w:szCs w:val="16"/>
                </w:rPr>
                <w:t>Specifies the algorithm used to compute digitalSignatureValue</w:t>
              </w:r>
            </w:ins>
            <w:del w:id="1895" w:author="Jeff Wootton" w:date="2022-07-11T17:19: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4637934"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S100_DigitalSignature</w:t>
            </w:r>
            <w:ins w:id="1896" w:author="Thomas Richardson" w:date="2022-05-23T22:45:00Z">
              <w:r w:rsidRPr="003440C2">
                <w:rPr>
                  <w:rFonts w:cs="Arial"/>
                  <w:sz w:val="16"/>
                  <w:szCs w:val="16"/>
                </w:rPr>
                <w:t>Reference (see S-100 Pa</w:t>
              </w:r>
            </w:ins>
            <w:ins w:id="1897" w:author="Jeff Wootton" w:date="2022-07-11T17:19:00Z">
              <w:r>
                <w:rPr>
                  <w:rFonts w:cs="Arial"/>
                  <w:sz w:val="16"/>
                  <w:szCs w:val="16"/>
                </w:rPr>
                <w:t>r</w:t>
              </w:r>
            </w:ins>
            <w:ins w:id="1898" w:author="Thomas Richardson" w:date="2022-05-23T22:45:00Z">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digitalSignatureValue</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24352D3" w:rsidR="00130A33" w:rsidRPr="003440C2" w:rsidRDefault="00130A33" w:rsidP="00130A33">
            <w:pPr>
              <w:spacing w:before="60" w:after="60" w:line="240" w:lineRule="auto"/>
              <w:jc w:val="left"/>
              <w:rPr>
                <w:rFonts w:cs="Arial"/>
                <w:sz w:val="16"/>
                <w:szCs w:val="16"/>
                <w:lang w:eastAsia="en-US"/>
              </w:rPr>
            </w:pPr>
            <w:ins w:id="1899" w:author="Jeff Wootton" w:date="2022-07-11T17:23:00Z">
              <w:r w:rsidRPr="003A450C">
                <w:rPr>
                  <w:sz w:val="16"/>
                  <w:szCs w:val="16"/>
                </w:rPr>
                <w:t>Value derived from the digital signature</w:t>
              </w:r>
            </w:ins>
            <w:del w:id="1900" w:author="Jeff Wootton" w:date="2022-07-11T17:23:00Z">
              <w:r w:rsidRPr="003440C2" w:rsidDel="00130A33">
                <w:rPr>
                  <w:rFonts w:cs="Arial"/>
                  <w:sz w:val="16"/>
                  <w:szCs w:val="16"/>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0A892FDD" w:rsidR="00130A33" w:rsidRPr="003440C2" w:rsidRDefault="00130A33" w:rsidP="00130A33">
            <w:pPr>
              <w:spacing w:before="60" w:after="60" w:line="240" w:lineRule="auto"/>
              <w:jc w:val="center"/>
              <w:rPr>
                <w:rFonts w:cs="Arial"/>
                <w:b/>
                <w:bCs/>
                <w:sz w:val="16"/>
                <w:szCs w:val="16"/>
                <w:lang w:eastAsia="en-US"/>
              </w:rPr>
            </w:pPr>
            <w:ins w:id="1901" w:author="Thomas Richardson" w:date="2022-05-23T22:45:00Z">
              <w:r w:rsidRPr="003440C2">
                <w:rPr>
                  <w:rFonts w:cs="Arial"/>
                  <w:sz w:val="16"/>
                  <w:szCs w:val="16"/>
                </w:rPr>
                <w:t>1..*</w:t>
              </w:r>
            </w:ins>
            <w:del w:id="1902" w:author="Thomas Richardson" w:date="2022-05-23T22:45:00Z">
              <w:r w:rsidRPr="003440C2" w:rsidDel="00F90265">
                <w:rPr>
                  <w:rFonts w:cs="Arial"/>
                  <w:sz w:val="16"/>
                  <w:szCs w:val="16"/>
                  <w:lang w:eastAsia="en-US"/>
                </w:rPr>
                <w:delText>1</w:delText>
              </w:r>
            </w:del>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41487EC1" w:rsidR="00130A33" w:rsidRPr="003440C2" w:rsidRDefault="00130A33" w:rsidP="00130A33">
            <w:pPr>
              <w:spacing w:before="60" w:after="60" w:line="240" w:lineRule="auto"/>
              <w:jc w:val="left"/>
              <w:rPr>
                <w:rFonts w:cs="Arial"/>
                <w:sz w:val="16"/>
                <w:szCs w:val="16"/>
              </w:rPr>
            </w:pPr>
            <w:r w:rsidRPr="003440C2">
              <w:rPr>
                <w:rFonts w:cs="Arial"/>
                <w:sz w:val="16"/>
                <w:szCs w:val="16"/>
              </w:rPr>
              <w:t>S100_DigitalSignatureValue</w:t>
            </w:r>
            <w:ins w:id="1903" w:author="Thomas Richardson" w:date="2022-05-23T22:45:00Z">
              <w:r w:rsidRPr="003440C2">
                <w:rPr>
                  <w:rFonts w:cs="Arial"/>
                  <w:sz w:val="16"/>
                  <w:szCs w:val="16"/>
                </w:rPr>
                <w:t xml:space="preserv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The value resulting from application of digitalSignatureReference.</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5799A7A5" w:rsidR="00130A33" w:rsidRPr="003440C2" w:rsidRDefault="00130A33" w:rsidP="00130A33">
            <w:pPr>
              <w:spacing w:before="60" w:after="60" w:line="240" w:lineRule="auto"/>
              <w:jc w:val="left"/>
              <w:rPr>
                <w:rFonts w:cs="Arial"/>
                <w:b/>
                <w:bCs/>
                <w:sz w:val="16"/>
                <w:szCs w:val="16"/>
                <w:lang w:eastAsia="en-US"/>
              </w:rPr>
            </w:pPr>
            <w:ins w:id="1904" w:author="Jeff Wootton" w:date="2022-07-11T17:25:00Z">
              <w:r w:rsidRPr="003A450C">
                <w:rPr>
                  <w:sz w:val="16"/>
                  <w:szCs w:val="16"/>
                </w:rPr>
                <w:t>Indicates if the dataset is copyrighted</w:t>
              </w:r>
            </w:ins>
            <w:del w:id="1905" w:author="Jeff Wootton" w:date="2022-07-11T17:25: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4BFDF146" w:rsidR="00130A33" w:rsidRPr="003440C2" w:rsidRDefault="00130A33" w:rsidP="00130A33">
            <w:pPr>
              <w:spacing w:before="60" w:after="60" w:line="240" w:lineRule="auto"/>
              <w:jc w:val="center"/>
              <w:rPr>
                <w:rFonts w:cs="Arial"/>
                <w:b/>
                <w:bCs/>
                <w:sz w:val="16"/>
                <w:szCs w:val="16"/>
                <w:lang w:eastAsia="en-US"/>
              </w:rPr>
            </w:pPr>
            <w:ins w:id="1906" w:author="Thomas Richardson" w:date="2022-05-23T22:46:00Z">
              <w:r w:rsidRPr="003440C2">
                <w:rPr>
                  <w:rFonts w:cs="Arial"/>
                  <w:sz w:val="16"/>
                  <w:szCs w:val="16"/>
                  <w:lang w:eastAsia="en-US"/>
                </w:rPr>
                <w:t>1</w:t>
              </w:r>
            </w:ins>
            <w:del w:id="1907" w:author="Thomas Richardson" w:date="2022-05-23T22:46:00Z">
              <w:r w:rsidRPr="003440C2" w:rsidDel="00956AA0">
                <w:rPr>
                  <w:rFonts w:cs="Arial"/>
                  <w:sz w:val="16"/>
                  <w:szCs w:val="16"/>
                  <w:lang w:eastAsia="en-US"/>
                </w:rPr>
                <w:delText>0..1</w:delText>
              </w:r>
            </w:del>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2F1E382" w:rsidR="00130A33" w:rsidRPr="003440C2" w:rsidRDefault="00130A33" w:rsidP="00130A33">
            <w:pPr>
              <w:spacing w:before="60" w:after="60" w:line="240" w:lineRule="auto"/>
              <w:jc w:val="left"/>
              <w:rPr>
                <w:rFonts w:cs="Arial"/>
                <w:b/>
                <w:bCs/>
                <w:sz w:val="16"/>
                <w:szCs w:val="16"/>
                <w:lang w:eastAsia="en-US"/>
              </w:rPr>
            </w:pPr>
            <w:del w:id="1908" w:author="Thomas Richardson" w:date="2022-05-23T22:46:00Z">
              <w:r w:rsidRPr="003440C2" w:rsidDel="00956AA0">
                <w:rPr>
                  <w:rFonts w:cs="Arial"/>
                  <w:sz w:val="16"/>
                  <w:szCs w:val="16"/>
                </w:rPr>
                <w:delText>MD_LegalConstraints -&gt;MD_RestrictionCode &lt;copyright&gt; (ISO 19115-1)</w:delText>
              </w:r>
            </w:del>
            <w:ins w:id="1909" w:author="Thomas Richardson" w:date="2022-05-23T22:4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ins w:id="1910" w:author="Thomas Richardson" w:date="2022-05-23T22:46:00Z"/>
                <w:rFonts w:cs="Arial"/>
                <w:sz w:val="16"/>
                <w:szCs w:val="16"/>
              </w:rPr>
            </w:pPr>
            <w:ins w:id="1911" w:author="Thomas Richardson" w:date="2022-05-23T22:46:00Z">
              <w:r w:rsidRPr="003440C2">
                <w:rPr>
                  <w:rFonts w:cs="Arial"/>
                  <w:i/>
                  <w:sz w:val="16"/>
                  <w:szCs w:val="16"/>
                </w:rPr>
                <w:t>True</w:t>
              </w:r>
              <w:r w:rsidRPr="003440C2">
                <w:rPr>
                  <w:rFonts w:cs="Arial"/>
                  <w:sz w:val="16"/>
                  <w:szCs w:val="16"/>
                </w:rPr>
                <w:t xml:space="preserve"> indicates the resource is copyrighted</w:t>
              </w:r>
            </w:ins>
          </w:p>
          <w:p w14:paraId="1818D85B" w14:textId="5A8962EF" w:rsidR="00130A33" w:rsidRPr="003440C2" w:rsidRDefault="00130A33" w:rsidP="00130A33">
            <w:pPr>
              <w:spacing w:before="60" w:after="60" w:line="240" w:lineRule="auto"/>
              <w:jc w:val="left"/>
              <w:rPr>
                <w:rFonts w:cs="Arial"/>
                <w:b/>
                <w:bCs/>
                <w:sz w:val="16"/>
                <w:szCs w:val="16"/>
                <w:lang w:eastAsia="en-US"/>
              </w:rPr>
            </w:pPr>
            <w:ins w:id="1912" w:author="Thomas Richardson" w:date="2022-05-23T22:46:00Z">
              <w:r w:rsidRPr="003440C2">
                <w:rPr>
                  <w:rFonts w:cs="Arial"/>
                  <w:i/>
                  <w:sz w:val="16"/>
                  <w:szCs w:val="16"/>
                </w:rPr>
                <w:t>False</w:t>
              </w:r>
              <w:r w:rsidRPr="003440C2">
                <w:rPr>
                  <w:rFonts w:cs="Arial"/>
                  <w:sz w:val="16"/>
                  <w:szCs w:val="16"/>
                </w:rPr>
                <w:t xml:space="preserve"> </w:t>
              </w:r>
              <w:del w:id="1913" w:author="Jeff Wootton" w:date="2022-10-26T03:54:00Z">
                <w:r w:rsidRPr="003440C2" w:rsidDel="00AE0A7C">
                  <w:rPr>
                    <w:rFonts w:cs="Arial"/>
                    <w:sz w:val="16"/>
                    <w:szCs w:val="16"/>
                  </w:rPr>
                  <w:delText>I</w:delText>
                </w:r>
              </w:del>
            </w:ins>
            <w:ins w:id="1914" w:author="Jeff Wootton" w:date="2022-10-26T03:54:00Z">
              <w:r w:rsidR="00AE0A7C">
                <w:rPr>
                  <w:rFonts w:cs="Arial"/>
                  <w:sz w:val="16"/>
                  <w:szCs w:val="16"/>
                </w:rPr>
                <w:t>i</w:t>
              </w:r>
            </w:ins>
            <w:ins w:id="1915" w:author="Thomas Richardson" w:date="2022-05-23T22:46:00Z">
              <w:r w:rsidRPr="003440C2">
                <w:rPr>
                  <w:rFonts w:cs="Arial"/>
                  <w:sz w:val="16"/>
                  <w:szCs w:val="16"/>
                </w:rPr>
                <w:t>ndicates the resource is not copyrighted</w:t>
              </w:r>
            </w:ins>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9732FAB" w:rsidR="00130A33" w:rsidRPr="003440C2" w:rsidRDefault="00130A33" w:rsidP="00130A33">
            <w:pPr>
              <w:spacing w:before="60" w:after="60" w:line="240" w:lineRule="auto"/>
              <w:jc w:val="left"/>
              <w:rPr>
                <w:rFonts w:cs="Arial"/>
                <w:b/>
                <w:bCs/>
                <w:sz w:val="16"/>
                <w:szCs w:val="16"/>
                <w:lang w:eastAsia="en-US"/>
              </w:rPr>
            </w:pPr>
            <w:ins w:id="1916" w:author="Jeff Wootton" w:date="2022-07-11T17:26:00Z">
              <w:r w:rsidRPr="003A450C">
                <w:rPr>
                  <w:sz w:val="16"/>
                  <w:szCs w:val="16"/>
                </w:rPr>
                <w:t>Indicates the security classification of the dataset</w:t>
              </w:r>
            </w:ins>
            <w:del w:id="1917" w:author="Jeff Wootton" w:date="2022-07-11T17:26: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r w:rsidRPr="003440C2">
              <w:rPr>
                <w:rFonts w:cs="Arial"/>
                <w:sz w:val="16"/>
                <w:szCs w:val="16"/>
                <w:lang w:val="fr-FR"/>
              </w:rPr>
              <w:t>MD_SecurityConstraints&gt;MD_ClassificationCode (codelist)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ins w:id="1918" w:author="Jeff Wootton" w:date="2022-10-26T03:50:00Z"/>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ins w:id="1919" w:author="Jeff Wootton" w:date="2022-10-26T03:50:00Z">
              <w:r w:rsidRPr="00CA7F2D">
                <w:rPr>
                  <w:rFonts w:cs="Arial"/>
                  <w:sz w:val="16"/>
                  <w:szCs w:val="16"/>
                  <w:lang w:eastAsia="en-US"/>
                </w:rPr>
                <w:t>0..1 multiplicity in S-100 restricted to 1 in S-101</w:t>
              </w:r>
            </w:ins>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351C57B2" w:rsidR="00130A33" w:rsidRPr="003440C2" w:rsidRDefault="00130A33" w:rsidP="00130A33">
            <w:pPr>
              <w:spacing w:before="60" w:after="60" w:line="240" w:lineRule="auto"/>
              <w:jc w:val="left"/>
              <w:rPr>
                <w:rFonts w:cs="Arial"/>
                <w:sz w:val="16"/>
                <w:szCs w:val="16"/>
                <w:lang w:eastAsia="en-US"/>
              </w:rPr>
            </w:pPr>
            <w:ins w:id="1920" w:author="Jeff Wootton" w:date="2022-07-11T17:28:00Z">
              <w:r w:rsidRPr="003A450C">
                <w:rPr>
                  <w:sz w:val="16"/>
                  <w:szCs w:val="16"/>
                </w:rPr>
                <w:t>The purpose for which the dataset has been issued</w:t>
              </w:r>
            </w:ins>
            <w:del w:id="1921" w:author="Jeff Wootton" w:date="2022-07-11T17:28: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7FA57F1" w14:textId="0E1C8DDA" w:rsidR="00130A33" w:rsidRPr="003440C2" w:rsidDel="00A85EDF" w:rsidRDefault="00130A33" w:rsidP="00130A33">
            <w:pPr>
              <w:spacing w:before="60" w:after="120" w:line="240" w:lineRule="auto"/>
              <w:jc w:val="left"/>
              <w:rPr>
                <w:del w:id="1922" w:author="Thomas Richardson" w:date="2022-05-23T22:46:00Z"/>
                <w:rFonts w:cs="Arial"/>
                <w:b/>
                <w:bCs/>
                <w:sz w:val="16"/>
                <w:szCs w:val="16"/>
                <w:lang w:eastAsia="en-US"/>
              </w:rPr>
            </w:pPr>
            <w:del w:id="1923" w:author="Thomas Richardson" w:date="2022-05-23T22:46:00Z">
              <w:r w:rsidRPr="003440C2" w:rsidDel="00A85EDF">
                <w:rPr>
                  <w:rFonts w:cs="Arial"/>
                  <w:sz w:val="16"/>
                  <w:szCs w:val="16"/>
                  <w:lang w:eastAsia="en-US"/>
                </w:rPr>
                <w:delText>CharacterString</w:delText>
              </w:r>
            </w:del>
          </w:p>
          <w:p w14:paraId="25CED848" w14:textId="70174961" w:rsidR="00130A33" w:rsidRPr="003440C2" w:rsidRDefault="00130A33" w:rsidP="00130A33">
            <w:pPr>
              <w:spacing w:before="60" w:after="60" w:line="240" w:lineRule="auto"/>
              <w:jc w:val="left"/>
              <w:rPr>
                <w:rFonts w:cs="Arial"/>
                <w:b/>
                <w:bCs/>
                <w:sz w:val="16"/>
                <w:szCs w:val="16"/>
              </w:rPr>
            </w:pPr>
            <w:del w:id="1924" w:author="Thomas Richardson" w:date="2022-05-23T22:46:00Z">
              <w:r w:rsidRPr="003440C2" w:rsidDel="00A85EDF">
                <w:rPr>
                  <w:rFonts w:cs="Arial"/>
                  <w:sz w:val="16"/>
                  <w:szCs w:val="16"/>
                </w:rPr>
                <w:delText>MD_Identification&gt;purpose (character string)</w:delText>
              </w:r>
            </w:del>
            <w:ins w:id="1925" w:author="Thomas Richardson" w:date="2022-05-23T22:4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4C03CC" w14:textId="51A5EA9E" w:rsidR="00130A33" w:rsidRPr="003440C2" w:rsidDel="00A85EDF" w:rsidRDefault="00AE0A7C">
            <w:pPr>
              <w:spacing w:before="60" w:after="0" w:line="240" w:lineRule="auto"/>
              <w:jc w:val="left"/>
              <w:rPr>
                <w:del w:id="1926" w:author="Thomas Richardson" w:date="2022-05-23T22:46:00Z"/>
                <w:rFonts w:cs="Arial"/>
                <w:b/>
                <w:bCs/>
                <w:sz w:val="16"/>
                <w:szCs w:val="16"/>
                <w:lang w:eastAsia="en-US"/>
              </w:rPr>
            </w:pPr>
            <w:ins w:id="1927" w:author="Jeff Wootton" w:date="2022-10-26T03:51:00Z">
              <w:r w:rsidRPr="00CA7F2D">
                <w:rPr>
                  <w:rFonts w:cs="Arial"/>
                  <w:sz w:val="16"/>
                  <w:szCs w:val="16"/>
                  <w:lang w:eastAsia="en-US"/>
                </w:rPr>
                <w:t>0..1 multiplicity in S-100 restricted to 1 in S-101</w:t>
              </w:r>
            </w:ins>
            <w:del w:id="1928" w:author="Thomas Richardson" w:date="2022-05-23T22:46:00Z">
              <w:r w:rsidR="00130A33" w:rsidRPr="003440C2" w:rsidDel="00A85EDF">
                <w:rPr>
                  <w:rFonts w:cs="Arial"/>
                  <w:sz w:val="16"/>
                  <w:szCs w:val="16"/>
                  <w:lang w:eastAsia="en-US"/>
                </w:rPr>
                <w:delText>1. New Dataset</w:delText>
              </w:r>
            </w:del>
          </w:p>
          <w:p w14:paraId="7E3A6114" w14:textId="4FAAB407" w:rsidR="00130A33" w:rsidRPr="003440C2" w:rsidDel="00A85EDF" w:rsidRDefault="00130A33" w:rsidP="0050482B">
            <w:pPr>
              <w:spacing w:before="60" w:after="0" w:line="240" w:lineRule="auto"/>
              <w:jc w:val="left"/>
              <w:rPr>
                <w:del w:id="1929" w:author="Thomas Richardson" w:date="2022-05-23T22:46:00Z"/>
                <w:rFonts w:cs="Arial"/>
                <w:b/>
                <w:bCs/>
                <w:sz w:val="16"/>
                <w:szCs w:val="16"/>
                <w:lang w:eastAsia="en-US"/>
              </w:rPr>
            </w:pPr>
            <w:del w:id="1930" w:author="Thomas Richardson" w:date="2022-05-23T22:46:00Z">
              <w:r w:rsidRPr="003440C2" w:rsidDel="00A85EDF">
                <w:rPr>
                  <w:rFonts w:cs="Arial"/>
                  <w:sz w:val="16"/>
                  <w:szCs w:val="16"/>
                  <w:lang w:eastAsia="en-US"/>
                </w:rPr>
                <w:delText>2. New Edition</w:delText>
              </w:r>
            </w:del>
          </w:p>
          <w:p w14:paraId="20AB3068" w14:textId="5EDE4748" w:rsidR="00130A33" w:rsidRPr="003440C2" w:rsidDel="00A85EDF" w:rsidRDefault="00130A33" w:rsidP="0050482B">
            <w:pPr>
              <w:spacing w:before="60" w:after="0" w:line="240" w:lineRule="auto"/>
              <w:jc w:val="left"/>
              <w:rPr>
                <w:del w:id="1931" w:author="Thomas Richardson" w:date="2022-05-23T22:46:00Z"/>
                <w:rFonts w:cs="Arial"/>
                <w:b/>
                <w:bCs/>
                <w:sz w:val="16"/>
                <w:szCs w:val="16"/>
                <w:lang w:eastAsia="en-US"/>
              </w:rPr>
            </w:pPr>
            <w:del w:id="1932" w:author="Thomas Richardson" w:date="2022-05-23T22:46:00Z">
              <w:r w:rsidRPr="003440C2" w:rsidDel="00A85EDF">
                <w:rPr>
                  <w:rFonts w:cs="Arial"/>
                  <w:sz w:val="16"/>
                  <w:szCs w:val="16"/>
                  <w:lang w:eastAsia="en-US"/>
                </w:rPr>
                <w:delText xml:space="preserve">3. Update </w:delText>
              </w:r>
            </w:del>
          </w:p>
          <w:p w14:paraId="626CCE3C" w14:textId="06C0893B" w:rsidR="00130A33" w:rsidRPr="003440C2" w:rsidDel="00A85EDF" w:rsidRDefault="00130A33" w:rsidP="0050482B">
            <w:pPr>
              <w:spacing w:before="60" w:after="0" w:line="240" w:lineRule="auto"/>
              <w:jc w:val="left"/>
              <w:rPr>
                <w:del w:id="1933" w:author="Thomas Richardson" w:date="2022-05-23T22:46:00Z"/>
                <w:rFonts w:cs="Arial"/>
                <w:b/>
                <w:bCs/>
                <w:sz w:val="16"/>
                <w:szCs w:val="16"/>
                <w:lang w:eastAsia="en-US"/>
              </w:rPr>
            </w:pPr>
            <w:del w:id="1934" w:author="Thomas Richardson" w:date="2022-05-23T22:46:00Z">
              <w:r w:rsidRPr="003440C2" w:rsidDel="00A85EDF">
                <w:rPr>
                  <w:rFonts w:cs="Arial"/>
                  <w:sz w:val="16"/>
                  <w:szCs w:val="16"/>
                  <w:lang w:eastAsia="en-US"/>
                </w:rPr>
                <w:delText>4. Re-issue</w:delText>
              </w:r>
            </w:del>
          </w:p>
          <w:p w14:paraId="469AFD81" w14:textId="508FAFA1" w:rsidR="00130A33" w:rsidRPr="003440C2" w:rsidDel="00A85EDF" w:rsidRDefault="00130A33" w:rsidP="0050482B">
            <w:pPr>
              <w:spacing w:before="60" w:after="60" w:line="240" w:lineRule="auto"/>
              <w:jc w:val="left"/>
              <w:rPr>
                <w:del w:id="1935" w:author="Thomas Richardson" w:date="2022-05-23T22:46:00Z"/>
                <w:rFonts w:cs="Arial"/>
                <w:sz w:val="16"/>
                <w:szCs w:val="16"/>
                <w:lang w:eastAsia="en-US"/>
              </w:rPr>
            </w:pPr>
            <w:del w:id="1936" w:author="Thomas Richardson" w:date="2022-05-23T22:46:00Z">
              <w:r w:rsidRPr="003440C2" w:rsidDel="00A85EDF">
                <w:rPr>
                  <w:rFonts w:cs="Arial"/>
                  <w:sz w:val="16"/>
                  <w:szCs w:val="16"/>
                  <w:lang w:eastAsia="en-US"/>
                </w:rPr>
                <w:delText xml:space="preserve">5.Cancellation </w:delText>
              </w:r>
            </w:del>
          </w:p>
          <w:p w14:paraId="0330C671" w14:textId="3351A707" w:rsidR="00130A33" w:rsidRPr="003440C2" w:rsidRDefault="00130A33" w:rsidP="0050482B">
            <w:pPr>
              <w:spacing w:before="60" w:after="60" w:line="240" w:lineRule="auto"/>
              <w:jc w:val="left"/>
              <w:rPr>
                <w:rFonts w:cs="Arial"/>
                <w:b/>
                <w:bCs/>
                <w:sz w:val="16"/>
                <w:szCs w:val="16"/>
                <w:lang w:eastAsia="en-US"/>
              </w:rPr>
            </w:pPr>
            <w:del w:id="1937" w:author="Thomas Richardson" w:date="2022-05-23T22:46:00Z">
              <w:r w:rsidRPr="003440C2" w:rsidDel="00A85EDF">
                <w:rPr>
                  <w:rFonts w:cs="Arial"/>
                  <w:bCs/>
                  <w:sz w:val="16"/>
                  <w:szCs w:val="16"/>
                  <w:lang w:eastAsia="en-US"/>
                </w:rPr>
                <w:delText>0..1 multiplicity in S-100 restricted to 1 in S-101</w:delText>
              </w:r>
            </w:del>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ins w:id="1938" w:author="Thomas Richardson" w:date="2022-06-07T21:13:00Z">
              <w:r w:rsidRPr="003440C2">
                <w:rPr>
                  <w:rFonts w:cs="Arial"/>
                  <w:sz w:val="16"/>
                  <w:szCs w:val="16"/>
                  <w:lang w:eastAsia="en-US"/>
                </w:rPr>
                <w:t>notForNavigation</w:t>
              </w:r>
            </w:ins>
          </w:p>
        </w:tc>
        <w:tc>
          <w:tcPr>
            <w:tcW w:w="4537" w:type="dxa"/>
            <w:gridSpan w:val="9"/>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2D8EAB82" w:rsidR="00130A33" w:rsidRPr="003440C2" w:rsidRDefault="00130A33" w:rsidP="00130A33">
            <w:pPr>
              <w:spacing w:before="60" w:after="60" w:line="240" w:lineRule="auto"/>
              <w:jc w:val="left"/>
              <w:rPr>
                <w:rFonts w:cs="Arial"/>
                <w:sz w:val="16"/>
                <w:szCs w:val="16"/>
                <w:lang w:eastAsia="en-US"/>
              </w:rPr>
            </w:pPr>
            <w:ins w:id="1939" w:author="Jeff Wootton" w:date="2022-07-11T17:34:00Z">
              <w:r>
                <w:rPr>
                  <w:sz w:val="16"/>
                  <w:szCs w:val="16"/>
                </w:rPr>
                <w:t>Indicates the dataset is not intended to be used for navigation</w:t>
              </w:r>
            </w:ins>
            <w:del w:id="1940" w:author="Jeff Wootton" w:date="2022-07-11T17:34: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ins w:id="1941" w:author="Thomas Richardson" w:date="2022-06-07T21:13:00Z">
              <w:r w:rsidRPr="003440C2">
                <w:rPr>
                  <w:rFonts w:cs="Arial"/>
                  <w:sz w:val="16"/>
                  <w:szCs w:val="16"/>
                  <w:lang w:eastAsia="en-US"/>
                </w:rPr>
                <w:t>1</w:t>
              </w:r>
            </w:ins>
          </w:p>
        </w:tc>
        <w:tc>
          <w:tcPr>
            <w:tcW w:w="2691" w:type="dxa"/>
            <w:gridSpan w:val="5"/>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ins w:id="1942" w:author="Thomas Richardson" w:date="2022-06-07T21:13: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ins w:id="1943" w:author="Thomas Richardson" w:date="2022-06-07T21:13:00Z"/>
                <w:rFonts w:cs="Arial"/>
                <w:sz w:val="16"/>
                <w:szCs w:val="16"/>
                <w:lang w:eastAsia="en-US"/>
              </w:rPr>
            </w:pPr>
            <w:ins w:id="1944" w:author="Thomas Richardson" w:date="2022-06-07T21:13: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5EA7DD5C" w14:textId="43ACB7E1" w:rsidR="00130A33" w:rsidRPr="003440C2" w:rsidRDefault="00130A33" w:rsidP="00130A33">
            <w:pPr>
              <w:spacing w:before="60" w:after="0" w:line="240" w:lineRule="auto"/>
              <w:jc w:val="left"/>
              <w:rPr>
                <w:rFonts w:cs="Arial"/>
                <w:sz w:val="16"/>
                <w:szCs w:val="16"/>
              </w:rPr>
            </w:pPr>
            <w:ins w:id="1945" w:author="Thomas Richardson" w:date="2022-06-07T21:13: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specificUsage</w:t>
            </w:r>
          </w:p>
        </w:tc>
        <w:tc>
          <w:tcPr>
            <w:tcW w:w="4537" w:type="dxa"/>
            <w:gridSpan w:val="9"/>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2A7B267D" w:rsidR="00130A33" w:rsidRPr="003440C2" w:rsidRDefault="00130A33" w:rsidP="00130A33">
            <w:pPr>
              <w:spacing w:before="60" w:after="60" w:line="240" w:lineRule="auto"/>
              <w:jc w:val="left"/>
              <w:rPr>
                <w:rFonts w:cs="Arial"/>
                <w:b/>
                <w:bCs/>
                <w:sz w:val="16"/>
                <w:szCs w:val="16"/>
                <w:lang w:eastAsia="en-US"/>
              </w:rPr>
            </w:pPr>
            <w:ins w:id="1946" w:author="Jeff Wootton" w:date="2022-07-11T17:36:00Z">
              <w:r w:rsidRPr="003A450C">
                <w:rPr>
                  <w:sz w:val="16"/>
                  <w:szCs w:val="16"/>
                </w:rPr>
                <w:t>The use for which the dataset is intended</w:t>
              </w:r>
            </w:ins>
            <w:del w:id="1947" w:author="Jeff Wootton" w:date="2022-07-11T17:36: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ins w:id="1948" w:author="Jeff Wootton" w:date="2022-07-11T17:45:00Z">
              <w:r>
                <w:rPr>
                  <w:rFonts w:cs="Arial"/>
                  <w:sz w:val="16"/>
                  <w:szCs w:val="16"/>
                  <w:lang w:eastAsia="en-US"/>
                </w:rPr>
                <w:t>0..</w:t>
              </w:r>
            </w:ins>
            <w:r w:rsidRPr="003440C2">
              <w:rPr>
                <w:rFonts w:cs="Arial"/>
                <w:sz w:val="16"/>
                <w:szCs w:val="16"/>
                <w:lang w:eastAsia="en-US"/>
              </w:rPr>
              <w:t>1</w:t>
            </w:r>
          </w:p>
        </w:tc>
        <w:tc>
          <w:tcPr>
            <w:tcW w:w="2691" w:type="dxa"/>
            <w:gridSpan w:val="5"/>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AC672B1" w14:textId="4205412E" w:rsidR="00130A33" w:rsidRPr="003440C2" w:rsidDel="00130A33" w:rsidRDefault="00130A33" w:rsidP="00130A33">
            <w:pPr>
              <w:spacing w:before="60" w:after="60" w:line="240" w:lineRule="auto"/>
              <w:jc w:val="left"/>
              <w:rPr>
                <w:del w:id="1949" w:author="Jeff Wootton" w:date="2022-07-11T17:39:00Z"/>
                <w:rFonts w:cs="Arial"/>
                <w:b/>
                <w:bCs/>
                <w:sz w:val="16"/>
                <w:szCs w:val="16"/>
                <w:lang w:eastAsia="en-US"/>
              </w:rPr>
            </w:pPr>
            <w:del w:id="1950" w:author="Jeff Wootton" w:date="2022-07-11T17:39:00Z">
              <w:r w:rsidRPr="003440C2" w:rsidDel="00130A33">
                <w:rPr>
                  <w:rFonts w:cs="Arial"/>
                  <w:sz w:val="16"/>
                  <w:szCs w:val="16"/>
                  <w:lang w:eastAsia="en-US"/>
                </w:rPr>
                <w:delText>CharacterString</w:delText>
              </w:r>
            </w:del>
          </w:p>
          <w:p w14:paraId="168B3966" w14:textId="4631CB7C" w:rsidR="00130A33" w:rsidRPr="003440C2" w:rsidDel="00130A33" w:rsidRDefault="00130A33" w:rsidP="00130A33">
            <w:pPr>
              <w:spacing w:before="60" w:after="60" w:line="240" w:lineRule="auto"/>
              <w:jc w:val="left"/>
              <w:rPr>
                <w:del w:id="1951" w:author="Jeff Wootton" w:date="2022-07-11T17:39:00Z"/>
                <w:rFonts w:cs="Arial"/>
                <w:sz w:val="16"/>
                <w:szCs w:val="16"/>
              </w:rPr>
            </w:pPr>
            <w:r w:rsidRPr="003440C2">
              <w:rPr>
                <w:rFonts w:cs="Arial"/>
                <w:sz w:val="16"/>
                <w:szCs w:val="16"/>
              </w:rPr>
              <w:t>MD_USAGE&gt;specificUsage (</w:t>
            </w:r>
            <w:del w:id="1952" w:author="Jeff Wootton" w:date="2022-07-11T17:39:00Z">
              <w:r w:rsidRPr="003440C2" w:rsidDel="00130A33">
                <w:rPr>
                  <w:rFonts w:cs="Arial"/>
                  <w:sz w:val="16"/>
                  <w:szCs w:val="16"/>
                </w:rPr>
                <w:delText>CharacterString</w:delText>
              </w:r>
            </w:del>
            <w:ins w:id="1953" w:author="Jeff Wootton" w:date="2022-07-11T17:39:00Z">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r w:rsidRPr="003440C2">
              <w:rPr>
                <w:rFonts w:cs="Arial"/>
                <w:sz w:val="16"/>
                <w:szCs w:val="16"/>
              </w:rPr>
              <w:t>)</w:t>
            </w:r>
          </w:p>
          <w:p w14:paraId="7625C5AF" w14:textId="038611EA" w:rsidR="00130A33" w:rsidRPr="003440C2" w:rsidRDefault="00130A33" w:rsidP="00130A33">
            <w:pPr>
              <w:spacing w:before="60" w:after="60" w:line="240" w:lineRule="auto"/>
              <w:jc w:val="left"/>
              <w:rPr>
                <w:rFonts w:cs="Arial"/>
                <w:b/>
                <w:bCs/>
                <w:sz w:val="16"/>
                <w:szCs w:val="16"/>
                <w:lang w:val="fr-FR" w:eastAsia="en-US"/>
              </w:rPr>
            </w:pPr>
            <w:del w:id="1954" w:author="Jeff Wootton" w:date="2022-07-11T17:39:00Z">
              <w:r w:rsidRPr="003440C2" w:rsidDel="00130A33">
                <w:rPr>
                  <w:rFonts w:cs="Arial"/>
                  <w:sz w:val="16"/>
                  <w:szCs w:val="16"/>
                  <w:lang w:val="fr-FR" w:eastAsia="en-US"/>
                </w:rPr>
                <w:delText>MD_USAGE&gt;userContactInfo (CI_Responsibility)</w:delText>
              </w:r>
            </w:del>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1DBD4B" w14:textId="10DAC134" w:rsidR="00130A33" w:rsidRPr="003440C2" w:rsidDel="00130A33" w:rsidRDefault="00130A33" w:rsidP="00130A33">
            <w:pPr>
              <w:spacing w:before="60" w:after="0" w:line="240" w:lineRule="auto"/>
              <w:jc w:val="left"/>
              <w:rPr>
                <w:del w:id="1955" w:author="Jeff Wootton" w:date="2022-07-11T17:39:00Z"/>
                <w:rFonts w:cs="Arial"/>
                <w:b/>
                <w:bCs/>
                <w:sz w:val="16"/>
                <w:szCs w:val="16"/>
              </w:rPr>
            </w:pPr>
            <w:del w:id="1956" w:author="Jeff Wootton" w:date="2022-07-11T17:39:00Z">
              <w:r w:rsidRPr="003440C2" w:rsidDel="00130A33">
                <w:rPr>
                  <w:rFonts w:cs="Arial"/>
                  <w:sz w:val="16"/>
                  <w:szCs w:val="16"/>
                </w:rPr>
                <w:delText>1. Port Entry – A dataset containing data required:</w:delText>
              </w:r>
            </w:del>
          </w:p>
          <w:p w14:paraId="69F39D51" w14:textId="365CE3E2" w:rsidR="00130A33" w:rsidRPr="003440C2" w:rsidDel="00130A33" w:rsidRDefault="00130A33" w:rsidP="00130A33">
            <w:pPr>
              <w:spacing w:after="0" w:line="240" w:lineRule="auto"/>
              <w:ind w:left="407"/>
              <w:jc w:val="left"/>
              <w:rPr>
                <w:del w:id="1957" w:author="Jeff Wootton" w:date="2022-07-11T17:39:00Z"/>
                <w:rFonts w:cs="Arial"/>
                <w:sz w:val="16"/>
                <w:szCs w:val="16"/>
              </w:rPr>
            </w:pPr>
            <w:del w:id="1958" w:author="Jeff Wootton" w:date="2022-07-11T17:39:00Z">
              <w:r w:rsidRPr="003440C2" w:rsidDel="00130A33">
                <w:rPr>
                  <w:rFonts w:cs="Arial"/>
                  <w:sz w:val="16"/>
                  <w:szCs w:val="16"/>
                </w:rPr>
                <w:delText>for navigating the approaches to ports</w:delText>
              </w:r>
            </w:del>
          </w:p>
          <w:p w14:paraId="0D614FF0" w14:textId="08EA0FF6" w:rsidR="00130A33" w:rsidRPr="003440C2" w:rsidDel="00130A33" w:rsidRDefault="00130A33" w:rsidP="00130A33">
            <w:pPr>
              <w:numPr>
                <w:ilvl w:val="0"/>
                <w:numId w:val="21"/>
              </w:numPr>
              <w:spacing w:after="0" w:line="240" w:lineRule="auto"/>
              <w:ind w:left="407" w:hanging="1"/>
              <w:jc w:val="left"/>
              <w:rPr>
                <w:del w:id="1959" w:author="Jeff Wootton" w:date="2022-07-11T17:39:00Z"/>
                <w:rFonts w:cs="Arial"/>
                <w:b/>
                <w:bCs/>
                <w:sz w:val="16"/>
                <w:szCs w:val="16"/>
              </w:rPr>
            </w:pPr>
            <w:del w:id="1960" w:author="Jeff Wootton" w:date="2022-07-11T17:39:00Z">
              <w:r w:rsidRPr="003440C2" w:rsidDel="00130A33">
                <w:rPr>
                  <w:rFonts w:cs="Arial"/>
                  <w:sz w:val="16"/>
                  <w:szCs w:val="16"/>
                </w:rPr>
                <w:delText xml:space="preserve">for navigating within ports, harbours, bays, rivers and canals </w:delText>
              </w:r>
            </w:del>
          </w:p>
          <w:p w14:paraId="41E719AC" w14:textId="54DA6D7A" w:rsidR="00130A33" w:rsidRPr="003440C2" w:rsidDel="00130A33" w:rsidRDefault="00130A33" w:rsidP="00130A33">
            <w:pPr>
              <w:numPr>
                <w:ilvl w:val="0"/>
                <w:numId w:val="21"/>
              </w:numPr>
              <w:spacing w:after="0" w:line="240" w:lineRule="auto"/>
              <w:ind w:left="407" w:hanging="1"/>
              <w:jc w:val="left"/>
              <w:rPr>
                <w:del w:id="1961" w:author="Jeff Wootton" w:date="2022-07-11T17:39:00Z"/>
                <w:rFonts w:cs="Arial"/>
                <w:b/>
                <w:bCs/>
                <w:sz w:val="16"/>
                <w:szCs w:val="16"/>
              </w:rPr>
            </w:pPr>
            <w:del w:id="1962" w:author="Jeff Wootton" w:date="2022-07-11T17:39:00Z">
              <w:r w:rsidRPr="003440C2" w:rsidDel="00130A33">
                <w:rPr>
                  <w:rFonts w:cs="Arial"/>
                  <w:sz w:val="16"/>
                  <w:szCs w:val="16"/>
                </w:rPr>
                <w:delText>for anchorages</w:delText>
              </w:r>
            </w:del>
          </w:p>
          <w:p w14:paraId="59D0AEE1" w14:textId="4AD9B4E2" w:rsidR="00130A33" w:rsidRPr="003440C2" w:rsidDel="00130A33" w:rsidRDefault="00130A33" w:rsidP="00130A33">
            <w:pPr>
              <w:spacing w:after="0" w:line="240" w:lineRule="auto"/>
              <w:ind w:left="407"/>
              <w:jc w:val="left"/>
              <w:rPr>
                <w:del w:id="1963" w:author="Jeff Wootton" w:date="2022-07-11T17:39:00Z"/>
                <w:rFonts w:cs="Arial"/>
                <w:b/>
                <w:bCs/>
                <w:sz w:val="16"/>
                <w:szCs w:val="16"/>
              </w:rPr>
            </w:pPr>
            <w:del w:id="1964" w:author="Jeff Wootton" w:date="2022-07-11T17:39:00Z">
              <w:r w:rsidRPr="003440C2" w:rsidDel="00130A33">
                <w:rPr>
                  <w:rFonts w:cs="Arial"/>
                  <w:sz w:val="16"/>
                  <w:szCs w:val="16"/>
                </w:rPr>
                <w:delText>as an aid to berthing</w:delText>
              </w:r>
            </w:del>
          </w:p>
          <w:p w14:paraId="4CD69F72" w14:textId="606D20C5" w:rsidR="00130A33" w:rsidRPr="003440C2" w:rsidDel="00130A33" w:rsidRDefault="00130A33" w:rsidP="00130A33">
            <w:pPr>
              <w:spacing w:after="60" w:line="240" w:lineRule="auto"/>
              <w:ind w:left="407"/>
              <w:jc w:val="left"/>
              <w:rPr>
                <w:del w:id="1965" w:author="Jeff Wootton" w:date="2022-07-11T17:39:00Z"/>
                <w:rFonts w:cs="Arial"/>
                <w:b/>
                <w:bCs/>
                <w:sz w:val="16"/>
                <w:szCs w:val="16"/>
              </w:rPr>
            </w:pPr>
            <w:del w:id="1966" w:author="Jeff Wootton" w:date="2022-07-11T17:39:00Z">
              <w:r w:rsidRPr="003440C2" w:rsidDel="00130A33">
                <w:rPr>
                  <w:rFonts w:cs="Arial"/>
                  <w:sz w:val="16"/>
                  <w:szCs w:val="16"/>
                </w:rPr>
                <w:delText>or any combination of the above.</w:delText>
              </w:r>
            </w:del>
          </w:p>
          <w:p w14:paraId="4E8462BA" w14:textId="6DE1DD34" w:rsidR="00130A33" w:rsidRPr="003440C2" w:rsidDel="00130A33" w:rsidRDefault="00130A33" w:rsidP="00130A33">
            <w:pPr>
              <w:spacing w:before="60" w:after="0" w:line="240" w:lineRule="auto"/>
              <w:jc w:val="left"/>
              <w:rPr>
                <w:del w:id="1967" w:author="Jeff Wootton" w:date="2022-07-11T17:39:00Z"/>
                <w:rFonts w:cs="Arial"/>
                <w:b/>
                <w:bCs/>
                <w:sz w:val="16"/>
                <w:szCs w:val="16"/>
              </w:rPr>
            </w:pPr>
            <w:del w:id="1968" w:author="Jeff Wootton" w:date="2022-07-11T17:39:00Z">
              <w:r w:rsidRPr="003440C2" w:rsidDel="00130A33">
                <w:rPr>
                  <w:rFonts w:cs="Arial"/>
                  <w:sz w:val="16"/>
                  <w:szCs w:val="16"/>
                </w:rPr>
                <w:delText>2.</w:delText>
              </w:r>
              <w:r w:rsidDel="00130A33">
                <w:rPr>
                  <w:rFonts w:cs="Arial"/>
                  <w:sz w:val="16"/>
                  <w:szCs w:val="16"/>
                </w:rPr>
                <w:delText xml:space="preserve"> </w:delText>
              </w:r>
              <w:r w:rsidRPr="003440C2" w:rsidDel="00130A33">
                <w:rPr>
                  <w:rFonts w:cs="Arial"/>
                  <w:sz w:val="16"/>
                  <w:szCs w:val="16"/>
                </w:rPr>
                <w:delText>Transit – A dataset containing data required:</w:delText>
              </w:r>
            </w:del>
          </w:p>
          <w:p w14:paraId="47CC4CE4" w14:textId="5539E568" w:rsidR="00130A33" w:rsidRPr="003440C2" w:rsidDel="00130A33" w:rsidRDefault="00130A33" w:rsidP="00130A33">
            <w:pPr>
              <w:spacing w:after="0" w:line="240" w:lineRule="auto"/>
              <w:ind w:left="407"/>
              <w:jc w:val="left"/>
              <w:rPr>
                <w:del w:id="1969" w:author="Jeff Wootton" w:date="2022-07-11T17:39:00Z"/>
                <w:rFonts w:cs="Arial"/>
                <w:b/>
                <w:bCs/>
                <w:sz w:val="16"/>
                <w:szCs w:val="16"/>
              </w:rPr>
            </w:pPr>
            <w:del w:id="1970" w:author="Jeff Wootton" w:date="2022-07-11T17:39:00Z">
              <w:r w:rsidRPr="003440C2" w:rsidDel="00130A33">
                <w:rPr>
                  <w:rFonts w:cs="Arial"/>
                  <w:sz w:val="16"/>
                  <w:szCs w:val="16"/>
                </w:rPr>
                <w:delText>for navigating along the coastline either inshore or offshore</w:delText>
              </w:r>
            </w:del>
          </w:p>
          <w:p w14:paraId="03AEA012" w14:textId="1A3C23F8" w:rsidR="00130A33" w:rsidRPr="003440C2" w:rsidDel="00130A33" w:rsidRDefault="00130A33" w:rsidP="00130A33">
            <w:pPr>
              <w:spacing w:after="0" w:line="240" w:lineRule="auto"/>
              <w:ind w:left="407"/>
              <w:jc w:val="left"/>
              <w:rPr>
                <w:del w:id="1971" w:author="Jeff Wootton" w:date="2022-07-11T17:39:00Z"/>
                <w:rFonts w:cs="Arial"/>
                <w:b/>
                <w:bCs/>
                <w:sz w:val="16"/>
                <w:szCs w:val="16"/>
              </w:rPr>
            </w:pPr>
            <w:del w:id="1972" w:author="Jeff Wootton" w:date="2022-07-11T17:39:00Z">
              <w:r w:rsidRPr="003440C2" w:rsidDel="00130A33">
                <w:rPr>
                  <w:rFonts w:cs="Arial"/>
                  <w:sz w:val="16"/>
                  <w:szCs w:val="16"/>
                </w:rPr>
                <w:delText>for navigating oceans, approaching coasts</w:delText>
              </w:r>
            </w:del>
          </w:p>
          <w:p w14:paraId="5D3F92D3" w14:textId="0B6654B9" w:rsidR="00130A33" w:rsidRPr="003440C2" w:rsidDel="00130A33" w:rsidRDefault="00130A33" w:rsidP="00130A33">
            <w:pPr>
              <w:spacing w:after="0" w:line="240" w:lineRule="auto"/>
              <w:ind w:left="407"/>
              <w:jc w:val="left"/>
              <w:rPr>
                <w:del w:id="1973" w:author="Jeff Wootton" w:date="2022-07-11T17:39:00Z"/>
                <w:rFonts w:cs="Arial"/>
                <w:b/>
                <w:bCs/>
                <w:sz w:val="16"/>
                <w:szCs w:val="16"/>
              </w:rPr>
            </w:pPr>
            <w:del w:id="1974" w:author="Jeff Wootton" w:date="2022-07-11T17:39:00Z">
              <w:r w:rsidRPr="003440C2" w:rsidDel="00130A33">
                <w:rPr>
                  <w:rFonts w:cs="Arial"/>
                  <w:sz w:val="16"/>
                  <w:szCs w:val="16"/>
                </w:rPr>
                <w:delText>for route planning</w:delText>
              </w:r>
            </w:del>
          </w:p>
          <w:p w14:paraId="2CAA7552" w14:textId="24BE8C4B" w:rsidR="00130A33" w:rsidRPr="003440C2" w:rsidDel="00130A33" w:rsidRDefault="00130A33" w:rsidP="00130A33">
            <w:pPr>
              <w:spacing w:after="60" w:line="240" w:lineRule="auto"/>
              <w:ind w:left="407"/>
              <w:jc w:val="left"/>
              <w:rPr>
                <w:del w:id="1975" w:author="Jeff Wootton" w:date="2022-07-11T17:39:00Z"/>
                <w:rFonts w:cs="Arial"/>
                <w:b/>
                <w:bCs/>
                <w:sz w:val="16"/>
                <w:szCs w:val="16"/>
              </w:rPr>
            </w:pPr>
            <w:del w:id="1976" w:author="Jeff Wootton" w:date="2022-07-11T17:39:00Z">
              <w:r w:rsidRPr="003440C2" w:rsidDel="00130A33">
                <w:rPr>
                  <w:rFonts w:cs="Arial"/>
                  <w:sz w:val="16"/>
                  <w:szCs w:val="16"/>
                </w:rPr>
                <w:delText>or any combination of the above.</w:delText>
              </w:r>
            </w:del>
          </w:p>
          <w:p w14:paraId="22638C5A" w14:textId="022DC744" w:rsidR="00130A33" w:rsidRPr="003440C2" w:rsidDel="00130A33" w:rsidRDefault="00130A33" w:rsidP="00130A33">
            <w:pPr>
              <w:spacing w:before="60" w:after="0" w:line="240" w:lineRule="auto"/>
              <w:jc w:val="left"/>
              <w:rPr>
                <w:del w:id="1977" w:author="Jeff Wootton" w:date="2022-07-11T17:39:00Z"/>
                <w:rFonts w:cs="Arial"/>
                <w:b/>
                <w:bCs/>
                <w:sz w:val="16"/>
                <w:szCs w:val="16"/>
              </w:rPr>
            </w:pPr>
            <w:del w:id="1978" w:author="Jeff Wootton" w:date="2022-07-11T17:39:00Z">
              <w:r w:rsidRPr="003440C2" w:rsidDel="00130A33">
                <w:rPr>
                  <w:rFonts w:cs="Arial"/>
                  <w:sz w:val="16"/>
                  <w:szCs w:val="16"/>
                </w:rPr>
                <w:delText>3.</w:delText>
              </w:r>
              <w:r w:rsidDel="00130A33">
                <w:rPr>
                  <w:rFonts w:cs="Arial"/>
                  <w:sz w:val="16"/>
                  <w:szCs w:val="16"/>
                </w:rPr>
                <w:delText xml:space="preserve"> </w:delText>
              </w:r>
              <w:r w:rsidRPr="003440C2" w:rsidDel="00130A33">
                <w:rPr>
                  <w:rFonts w:cs="Arial"/>
                  <w:sz w:val="16"/>
                  <w:szCs w:val="16"/>
                </w:rPr>
                <w:delText>Overview – A dataset containing data required for:</w:delText>
              </w:r>
            </w:del>
          </w:p>
          <w:p w14:paraId="600C300F" w14:textId="50052CD2" w:rsidR="00130A33" w:rsidRPr="003440C2" w:rsidDel="00130A33" w:rsidRDefault="00130A33" w:rsidP="00130A33">
            <w:pPr>
              <w:spacing w:after="0" w:line="240" w:lineRule="auto"/>
              <w:ind w:left="407"/>
              <w:jc w:val="left"/>
              <w:rPr>
                <w:del w:id="1979" w:author="Jeff Wootton" w:date="2022-07-11T17:39:00Z"/>
                <w:rFonts w:cs="Arial"/>
                <w:b/>
                <w:bCs/>
                <w:sz w:val="16"/>
                <w:szCs w:val="16"/>
              </w:rPr>
            </w:pPr>
            <w:del w:id="1980" w:author="Jeff Wootton" w:date="2022-07-11T17:39:00Z">
              <w:r w:rsidRPr="003440C2" w:rsidDel="00130A33">
                <w:rPr>
                  <w:rFonts w:cs="Arial"/>
                  <w:sz w:val="16"/>
                  <w:szCs w:val="16"/>
                </w:rPr>
                <w:delText>ocean crossing</w:delText>
              </w:r>
            </w:del>
          </w:p>
          <w:p w14:paraId="6019BC01" w14:textId="0802B83E" w:rsidR="00130A33" w:rsidRPr="003440C2" w:rsidDel="00130A33" w:rsidRDefault="00130A33" w:rsidP="00130A33">
            <w:pPr>
              <w:spacing w:after="60" w:line="240" w:lineRule="auto"/>
              <w:ind w:left="407"/>
              <w:jc w:val="left"/>
              <w:rPr>
                <w:del w:id="1981" w:author="Jeff Wootton" w:date="2022-07-11T17:39:00Z"/>
                <w:rFonts w:cs="Arial"/>
                <w:sz w:val="16"/>
                <w:szCs w:val="16"/>
              </w:rPr>
            </w:pPr>
            <w:del w:id="1982" w:author="Jeff Wootton" w:date="2022-07-11T17:39:00Z">
              <w:r w:rsidRPr="003440C2" w:rsidDel="00130A33">
                <w:rPr>
                  <w:rFonts w:cs="Arial"/>
                  <w:sz w:val="16"/>
                  <w:szCs w:val="16"/>
                </w:rPr>
                <w:delText>route planning</w:delText>
              </w:r>
            </w:del>
          </w:p>
          <w:p w14:paraId="6ADAB90C" w14:textId="6B62CEA7" w:rsidR="00130A33" w:rsidRPr="003440C2" w:rsidRDefault="00130A33" w:rsidP="00130A33">
            <w:pPr>
              <w:spacing w:before="60" w:after="60" w:line="240" w:lineRule="auto"/>
              <w:jc w:val="left"/>
              <w:rPr>
                <w:rFonts w:cs="Arial"/>
                <w:b/>
                <w:bCs/>
                <w:sz w:val="16"/>
                <w:szCs w:val="16"/>
                <w:lang w:eastAsia="en-US"/>
              </w:rPr>
            </w:pPr>
            <w:del w:id="1983" w:author="Jeff Wootton" w:date="2022-07-11T17:39:00Z">
              <w:r w:rsidRPr="003440C2" w:rsidDel="00130A33">
                <w:rPr>
                  <w:rFonts w:cs="Arial"/>
                  <w:bCs/>
                  <w:sz w:val="16"/>
                  <w:szCs w:val="16"/>
                  <w:lang w:eastAsia="en-US"/>
                </w:rPr>
                <w:delText>0..1 multiplicity in S-100 restricted to 1 in S-101</w:delText>
              </w:r>
            </w:del>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editionNumber</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3B4893C4" w:rsidR="00130A33" w:rsidRPr="003440C2" w:rsidRDefault="00130A33" w:rsidP="00130A33">
            <w:pPr>
              <w:spacing w:before="60" w:after="60" w:line="240" w:lineRule="auto"/>
              <w:jc w:val="left"/>
              <w:rPr>
                <w:rFonts w:cs="Arial"/>
                <w:b/>
                <w:bCs/>
                <w:sz w:val="16"/>
                <w:szCs w:val="16"/>
                <w:lang w:eastAsia="en-US"/>
              </w:rPr>
            </w:pPr>
            <w:ins w:id="1984" w:author="Jeff Wootton" w:date="2022-07-11T17:41:00Z">
              <w:r w:rsidRPr="003A450C">
                <w:rPr>
                  <w:sz w:val="16"/>
                  <w:szCs w:val="16"/>
                </w:rPr>
                <w:t xml:space="preserve">The </w:t>
              </w:r>
              <w:r>
                <w:rPr>
                  <w:sz w:val="16"/>
                  <w:szCs w:val="16"/>
                </w:rPr>
                <w:t>E</w:t>
              </w:r>
              <w:r w:rsidRPr="003A450C">
                <w:rPr>
                  <w:sz w:val="16"/>
                  <w:szCs w:val="16"/>
                </w:rPr>
                <w:t>dition number of the dataset</w:t>
              </w:r>
            </w:ins>
            <w:del w:id="1985" w:author="Jeff Wootton" w:date="2022-07-11T17:41: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6973317E" w:rsidR="00130A33" w:rsidRPr="003440C2" w:rsidRDefault="00130A33" w:rsidP="00130A33">
            <w:pPr>
              <w:spacing w:before="60" w:after="60" w:line="240" w:lineRule="auto"/>
              <w:jc w:val="left"/>
              <w:rPr>
                <w:rFonts w:cs="Arial"/>
                <w:b/>
                <w:bCs/>
                <w:sz w:val="16"/>
                <w:szCs w:val="16"/>
                <w:lang w:eastAsia="en-US"/>
              </w:rPr>
            </w:pPr>
            <w:del w:id="1986" w:author="Jeff Wootton" w:date="2022-07-11T17:42:00Z">
              <w:r w:rsidRPr="003440C2" w:rsidDel="00130A33">
                <w:rPr>
                  <w:rFonts w:cs="Arial"/>
                  <w:sz w:val="16"/>
                  <w:szCs w:val="16"/>
                  <w:lang w:eastAsia="en-US"/>
                </w:rPr>
                <w:delText>CharacterString</w:delText>
              </w:r>
            </w:del>
            <w:ins w:id="1987" w:author="Jeff Wootton" w:date="2022-07-11T17:42: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11FE1D25" w14:textId="5E4A18BA" w:rsidR="00130A33" w:rsidRPr="003440C2" w:rsidDel="00130A33" w:rsidRDefault="00130A33" w:rsidP="00130A33">
            <w:pPr>
              <w:spacing w:before="60" w:after="60" w:line="240" w:lineRule="auto"/>
              <w:jc w:val="left"/>
              <w:rPr>
                <w:del w:id="1988" w:author="Jeff Wootton" w:date="2022-07-11T17:43:00Z"/>
                <w:rFonts w:cs="Arial"/>
                <w:sz w:val="16"/>
                <w:szCs w:val="16"/>
                <w:lang w:eastAsia="en-US"/>
              </w:rPr>
            </w:pPr>
            <w:del w:id="1989" w:author="Jeff Wootton" w:date="2022-07-11T17:43:00Z">
              <w:r w:rsidRPr="003440C2" w:rsidDel="00130A33">
                <w:rPr>
                  <w:rFonts w:cs="Arial"/>
                  <w:sz w:val="16"/>
                  <w:szCs w:val="16"/>
                  <w:lang w:eastAsia="en-US"/>
                </w:rPr>
                <w:delText>Characters forming the editionNumber must be integers</w:delText>
              </w:r>
            </w:del>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updateNumber</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F81061C" w:rsidR="00130A33" w:rsidRPr="003440C2" w:rsidRDefault="00130A33" w:rsidP="00130A33">
            <w:pPr>
              <w:spacing w:before="60" w:after="60" w:line="240" w:lineRule="auto"/>
              <w:jc w:val="left"/>
              <w:rPr>
                <w:rFonts w:cs="Arial"/>
                <w:b/>
                <w:bCs/>
                <w:sz w:val="16"/>
                <w:szCs w:val="16"/>
                <w:lang w:eastAsia="en-US"/>
              </w:rPr>
            </w:pPr>
            <w:ins w:id="1990" w:author="Jeff Wootton" w:date="2022-07-11T17:46:00Z">
              <w:r w:rsidRPr="003A450C">
                <w:rPr>
                  <w:sz w:val="16"/>
                  <w:szCs w:val="16"/>
                </w:rPr>
                <w:t>Update number assigned to the dataset and increased by one for each subsequent update</w:t>
              </w:r>
            </w:ins>
            <w:del w:id="1991" w:author="Jeff Wootton" w:date="2022-07-11T17:46: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252CC72D" w:rsidR="00130A33" w:rsidRPr="003440C2" w:rsidRDefault="00130A33" w:rsidP="00130A33">
            <w:pPr>
              <w:spacing w:before="60" w:after="60" w:line="240" w:lineRule="auto"/>
              <w:jc w:val="left"/>
              <w:rPr>
                <w:rFonts w:cs="Arial"/>
                <w:b/>
                <w:bCs/>
                <w:sz w:val="16"/>
                <w:szCs w:val="16"/>
                <w:lang w:eastAsia="en-US"/>
              </w:rPr>
            </w:pPr>
            <w:del w:id="1992" w:author="Jeff Wootton" w:date="2022-07-11T17:43:00Z">
              <w:r w:rsidRPr="003440C2" w:rsidDel="00130A33">
                <w:rPr>
                  <w:rFonts w:cs="Arial"/>
                  <w:sz w:val="16"/>
                  <w:szCs w:val="16"/>
                  <w:lang w:eastAsia="en-US"/>
                </w:rPr>
                <w:delText>CharacterString</w:delText>
              </w:r>
            </w:del>
            <w:ins w:id="1993" w:author="Jeff Wootton" w:date="2022-07-11T17:43: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2C95C7F3" w14:textId="6F40A7B6" w:rsidR="00130A33" w:rsidRPr="003440C2" w:rsidDel="00130A33" w:rsidRDefault="00130A33" w:rsidP="00130A33">
            <w:pPr>
              <w:spacing w:before="60" w:after="60" w:line="240" w:lineRule="auto"/>
              <w:jc w:val="left"/>
              <w:rPr>
                <w:del w:id="1994" w:author="Jeff Wootton" w:date="2022-07-11T17:44:00Z"/>
                <w:rFonts w:cs="Arial"/>
                <w:b/>
                <w:bCs/>
                <w:sz w:val="16"/>
                <w:szCs w:val="16"/>
                <w:lang w:eastAsia="en-US"/>
              </w:rPr>
            </w:pPr>
            <w:del w:id="1995" w:author="Jeff Wootton" w:date="2022-07-11T17:44:00Z">
              <w:r w:rsidRPr="003440C2" w:rsidDel="00130A33">
                <w:rPr>
                  <w:rFonts w:cs="Arial"/>
                  <w:sz w:val="16"/>
                  <w:szCs w:val="16"/>
                  <w:lang w:eastAsia="en-US"/>
                </w:rPr>
                <w:delText>Characters forming the updateNumber must be integers</w:delText>
              </w:r>
            </w:del>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updateApplicationDate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50DA9504" w:rsidR="00130A33" w:rsidRPr="003440C2" w:rsidRDefault="00130A33" w:rsidP="00130A33">
            <w:pPr>
              <w:spacing w:before="60" w:after="60" w:line="240" w:lineRule="auto"/>
              <w:jc w:val="left"/>
              <w:rPr>
                <w:rFonts w:cs="Arial"/>
                <w:b/>
                <w:bCs/>
                <w:sz w:val="16"/>
                <w:szCs w:val="16"/>
                <w:lang w:eastAsia="en-US"/>
              </w:rPr>
            </w:pPr>
            <w:ins w:id="1996" w:author="Jeff Wootton" w:date="2022-07-11T17:47: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del w:id="1997" w:author="Jeff Wootton" w:date="2022-07-11T17:47: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7F57B13E" w:rsidR="00130A33" w:rsidRPr="003440C2" w:rsidRDefault="00130A33" w:rsidP="00130A33">
            <w:pPr>
              <w:snapToGrid w:val="0"/>
              <w:spacing w:before="60" w:after="60" w:line="240" w:lineRule="auto"/>
              <w:jc w:val="left"/>
              <w:rPr>
                <w:rFonts w:eastAsia="Times New Roman" w:cs="Arial"/>
                <w:sz w:val="16"/>
                <w:szCs w:val="16"/>
              </w:rPr>
            </w:pPr>
            <w:del w:id="1998" w:author="Jeff Wootton" w:date="2022-07-11T17:48:00Z">
              <w:r w:rsidRPr="003440C2" w:rsidDel="00130A33">
                <w:rPr>
                  <w:rFonts w:eastAsia="Times New Roman" w:cs="Arial"/>
                  <w:sz w:val="16"/>
                  <w:szCs w:val="16"/>
                </w:rPr>
                <w:delText>This date is only used for the base dataset files (</w:delText>
              </w:r>
              <w:r w:rsidRPr="003440C2" w:rsidDel="00130A33">
                <w:rPr>
                  <w:rFonts w:eastAsiaTheme="minorEastAsia" w:cs="Arial"/>
                  <w:sz w:val="16"/>
                  <w:szCs w:val="16"/>
                </w:rPr>
                <w:delText>that is</w:delText>
              </w:r>
              <w:r w:rsidRPr="003440C2" w:rsidDel="00130A33">
                <w:rPr>
                  <w:rFonts w:eastAsia="Times New Roman" w:cs="Arial"/>
                  <w:sz w:val="16"/>
                  <w:szCs w:val="16"/>
                </w:rPr>
                <w:delText xml:space="preserve"> new dataset, re-issue and new edition), not update dataset files. All updates dated on or before this date must have been applied by the producer</w:delText>
              </w:r>
            </w:del>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ins w:id="1999" w:author="Thomas Richardson" w:date="2022-06-07T21:09:00Z">
              <w:r w:rsidRPr="003440C2">
                <w:rPr>
                  <w:rFonts w:cs="Arial"/>
                  <w:sz w:val="16"/>
                  <w:szCs w:val="16"/>
                  <w:lang w:eastAsia="en-US"/>
                </w:rPr>
                <w:t>referenceID</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67A42B19" w:rsidR="00130A33" w:rsidRPr="003440C2" w:rsidRDefault="00130A33" w:rsidP="00130A33">
            <w:pPr>
              <w:spacing w:before="60" w:after="60" w:line="240" w:lineRule="auto"/>
              <w:jc w:val="left"/>
              <w:rPr>
                <w:rFonts w:cs="Arial"/>
                <w:sz w:val="16"/>
                <w:szCs w:val="16"/>
                <w:lang w:eastAsia="en-US"/>
              </w:rPr>
            </w:pPr>
            <w:ins w:id="2000" w:author="Jeff Wootton" w:date="2022-07-11T17:49:00Z">
              <w:r>
                <w:rPr>
                  <w:sz w:val="16"/>
                  <w:szCs w:val="16"/>
                </w:rPr>
                <w:t>Reference back to the datasetID</w:t>
              </w:r>
            </w:ins>
            <w:del w:id="2001" w:author="Jeff Wootton" w:date="2022-07-11T17:49: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ins w:id="2002" w:author="Thomas Richardson" w:date="2022-06-07T21:09:00Z">
              <w:r w:rsidRPr="003440C2">
                <w:rPr>
                  <w:rFonts w:cs="Arial"/>
                  <w:sz w:val="16"/>
                  <w:szCs w:val="16"/>
                  <w:lang w:eastAsia="en-US"/>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ins w:id="2003" w:author="Thomas Richardson" w:date="2022-06-07T21:10: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ins w:id="2004" w:author="Thomas Richardson" w:date="2022-06-07T21:10:00Z"/>
                <w:rFonts w:cs="Arial"/>
                <w:sz w:val="16"/>
                <w:szCs w:val="16"/>
              </w:rPr>
            </w:pPr>
            <w:ins w:id="2005" w:author="Thomas Richardson" w:date="2022-06-07T21:10:00Z">
              <w:r w:rsidRPr="003440C2">
                <w:rPr>
                  <w:rFonts w:cs="Arial"/>
                  <w:sz w:val="16"/>
                  <w:szCs w:val="16"/>
                </w:rPr>
                <w:t>Update metadata refers to the datasetID of the dataset metadata. This is used if and only if the dataset is an update</w:t>
              </w:r>
            </w:ins>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ins w:id="2006" w:author="Thomas Richardson" w:date="2022-06-07T21:10:00Z">
              <w:r w:rsidRPr="003440C2">
                <w:rPr>
                  <w:rFonts w:cs="Arial"/>
                  <w:sz w:val="16"/>
                  <w:szCs w:val="16"/>
                </w:rPr>
                <w:t>The URN must be an MRN</w:t>
              </w:r>
            </w:ins>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issueDate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03FB64FA" w:rsidR="00130A33" w:rsidRPr="003440C2" w:rsidRDefault="00130A33" w:rsidP="00130A33">
            <w:pPr>
              <w:spacing w:before="60" w:after="60" w:line="240" w:lineRule="auto"/>
              <w:jc w:val="left"/>
              <w:rPr>
                <w:rFonts w:cs="Arial"/>
                <w:b/>
                <w:bCs/>
                <w:sz w:val="16"/>
                <w:szCs w:val="16"/>
                <w:lang w:eastAsia="en-US"/>
              </w:rPr>
            </w:pPr>
            <w:ins w:id="2007" w:author="Jeff Wootton" w:date="2022-07-11T17:52: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del w:id="2008" w:author="Jeff Wootton" w:date="2022-07-11T17:5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290EA296" w:rsidR="00130A33" w:rsidRPr="003440C2" w:rsidRDefault="00130A33" w:rsidP="00130A33">
            <w:pPr>
              <w:spacing w:before="60" w:after="60" w:line="240" w:lineRule="auto"/>
              <w:jc w:val="left"/>
              <w:rPr>
                <w:rFonts w:cs="Arial"/>
                <w:b/>
                <w:bCs/>
                <w:sz w:val="16"/>
                <w:szCs w:val="16"/>
                <w:lang w:eastAsia="en-US"/>
              </w:rPr>
            </w:pPr>
            <w:del w:id="2009" w:author="Jeff Wootton" w:date="2022-07-11T17:52:00Z">
              <w:r w:rsidRPr="003440C2" w:rsidDel="00130A33">
                <w:rPr>
                  <w:rFonts w:cs="Arial"/>
                  <w:sz w:val="16"/>
                  <w:szCs w:val="16"/>
                  <w:lang w:eastAsia="en-US"/>
                </w:rPr>
                <w:delText>Date on which the data was made available by the data producer</w:delText>
              </w:r>
            </w:del>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issueTime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38F98F5E" w:rsidR="00130A33" w:rsidRPr="003440C2" w:rsidRDefault="00130A33" w:rsidP="00130A33">
            <w:pPr>
              <w:spacing w:before="60" w:after="60" w:line="240" w:lineRule="auto"/>
              <w:jc w:val="left"/>
              <w:rPr>
                <w:rFonts w:cs="Arial"/>
                <w:sz w:val="16"/>
                <w:szCs w:val="16"/>
                <w:lang w:eastAsia="en-US"/>
              </w:rPr>
            </w:pPr>
            <w:ins w:id="2010" w:author="Jeff Wootton" w:date="2022-07-11T17:54: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del w:id="2011" w:author="Jeff Wootton" w:date="2022-07-11T17:54: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ins w:id="2012" w:author="Thomas Richardson" w:date="2022-06-07T21:10:00Z">
              <w:r w:rsidRPr="003440C2">
                <w:rPr>
                  <w:rFonts w:cs="Arial"/>
                  <w:sz w:val="16"/>
                  <w:szCs w:val="16"/>
                  <w:lang w:eastAsia="en-US"/>
                </w:rPr>
                <w:t>boun</w:t>
              </w:r>
            </w:ins>
            <w:ins w:id="2013" w:author="Thomas Richardson" w:date="2022-06-07T21:11:00Z">
              <w:r w:rsidRPr="003440C2">
                <w:rPr>
                  <w:rFonts w:cs="Arial"/>
                  <w:sz w:val="16"/>
                  <w:szCs w:val="16"/>
                  <w:lang w:eastAsia="en-US"/>
                </w:rPr>
                <w:t>d</w:t>
              </w:r>
            </w:ins>
            <w:ins w:id="2014" w:author="Thomas Richardson" w:date="2022-06-07T21:10:00Z">
              <w:r w:rsidRPr="003440C2">
                <w:rPr>
                  <w:rFonts w:cs="Arial"/>
                  <w:sz w:val="16"/>
                  <w:szCs w:val="16"/>
                  <w:lang w:eastAsia="en-US"/>
                </w:rPr>
                <w:t>ingBox</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77EDBC6" w:rsidR="00130A33" w:rsidRPr="003440C2" w:rsidRDefault="00130A33" w:rsidP="00130A33">
            <w:pPr>
              <w:spacing w:before="60" w:after="60" w:line="240" w:lineRule="auto"/>
              <w:jc w:val="left"/>
              <w:rPr>
                <w:rFonts w:cs="Arial"/>
                <w:sz w:val="16"/>
                <w:szCs w:val="16"/>
                <w:lang w:eastAsia="en-US"/>
              </w:rPr>
            </w:pPr>
            <w:ins w:id="2015" w:author="Jeff Wootton" w:date="2022-07-11T17:55:00Z">
              <w:r w:rsidRPr="00434BE4">
                <w:rPr>
                  <w:sz w:val="16"/>
                  <w:szCs w:val="16"/>
                </w:rPr>
                <w:t>The extent of the dataset limits</w:t>
              </w:r>
            </w:ins>
            <w:del w:id="2016" w:author="Jeff Wootton" w:date="2022-07-11T17:55: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ins w:id="2017" w:author="Thomas Richardson" w:date="2022-06-07T21:10: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ins w:id="2018" w:author="Thomas Richardson" w:date="2022-06-07T21:10: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ins w:id="2019" w:author="Jeff Wootton" w:date="2022-07-11T17:55:00Z">
              <w:r w:rsidRPr="00CA7F2D">
                <w:rPr>
                  <w:rFonts w:cs="Arial"/>
                  <w:sz w:val="16"/>
                  <w:szCs w:val="16"/>
                  <w:lang w:eastAsia="en-US"/>
                </w:rPr>
                <w:t>0..1 multiplicity in S-100 restricted to 1 in S-101</w:t>
              </w:r>
            </w:ins>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ins w:id="2020" w:author="Thomas Richardson" w:date="2022-06-07T21:11:00Z">
              <w:r w:rsidRPr="00130A33">
                <w:rPr>
                  <w:rFonts w:cs="Arial"/>
                  <w:bCs/>
                  <w:sz w:val="16"/>
                  <w:szCs w:val="16"/>
                </w:rPr>
                <w:t>temporalExtent</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ins w:id="2021" w:author="Jeff Wootton" w:date="2022-07-11T18:01:00Z">
              <w:r w:rsidRPr="009033DF">
                <w:rPr>
                  <w:sz w:val="16"/>
                  <w:szCs w:val="16"/>
                </w:rPr>
                <w:t>Specification of the temporal extent of the dataset</w:t>
              </w:r>
            </w:ins>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ins w:id="2022" w:author="Thomas Richardson" w:date="2022-06-07T21:11:00Z">
              <w:r w:rsidRPr="00130A33">
                <w:rPr>
                  <w:rFonts w:cs="Arial"/>
                  <w:bCs/>
                  <w:sz w:val="16"/>
                  <w:szCs w:val="16"/>
                  <w:lang w:eastAsia="en-US"/>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ins w:id="2023" w:author="Thomas Richardson" w:date="2022-06-07T21:11: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ins w:id="2024" w:author="Thomas Richardson" w:date="2022-06-07T21:11:00Z"/>
                <w:rFonts w:cs="Arial"/>
                <w:bCs/>
                <w:sz w:val="16"/>
                <w:szCs w:val="16"/>
              </w:rPr>
            </w:pPr>
            <w:ins w:id="2025" w:author="Thomas Richardson" w:date="2022-06-07T21:11:00Z">
              <w:r w:rsidRPr="00130A33">
                <w:rPr>
                  <w:rFonts w:cs="Arial"/>
                  <w:bCs/>
                  <w:sz w:val="16"/>
                  <w:szCs w:val="16"/>
                </w:rPr>
                <w:t>The temporal extent is encoded as the date/time of the earliest and latest data records (in coverage datasets) or date/time ranges (in vector datasets)</w:t>
              </w:r>
            </w:ins>
          </w:p>
          <w:p w14:paraId="1ABEDDC3" w14:textId="77777777" w:rsidR="00130A33" w:rsidRPr="00130A33" w:rsidRDefault="00130A33" w:rsidP="00130A33">
            <w:pPr>
              <w:snapToGrid w:val="0"/>
              <w:spacing w:before="60" w:after="60" w:line="240" w:lineRule="auto"/>
              <w:jc w:val="left"/>
              <w:rPr>
                <w:ins w:id="2026" w:author="Thomas Richardson" w:date="2022-06-07T21:11:00Z"/>
                <w:rFonts w:cs="Arial"/>
                <w:bCs/>
                <w:sz w:val="16"/>
                <w:szCs w:val="16"/>
              </w:rPr>
            </w:pPr>
            <w:ins w:id="2027" w:author="Thomas Richardson" w:date="2022-06-07T21:11: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274E4FEB" w14:textId="77777777" w:rsidR="00130A33" w:rsidRPr="00130A33" w:rsidRDefault="00130A33" w:rsidP="00130A33">
            <w:pPr>
              <w:snapToGrid w:val="0"/>
              <w:spacing w:before="60" w:after="60" w:line="240" w:lineRule="auto"/>
              <w:jc w:val="left"/>
              <w:rPr>
                <w:ins w:id="2028" w:author="Thomas Richardson" w:date="2022-06-07T21:11:00Z"/>
                <w:rFonts w:cs="Arial"/>
                <w:bCs/>
                <w:sz w:val="16"/>
                <w:szCs w:val="16"/>
              </w:rPr>
            </w:pPr>
            <w:ins w:id="2029" w:author="Thomas Richardson" w:date="2022-06-07T21:11: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6DE61BEA" w14:textId="025CA831" w:rsidR="00130A33" w:rsidRPr="00130A33" w:rsidRDefault="00130A33" w:rsidP="00130A33">
            <w:pPr>
              <w:spacing w:before="60" w:after="60" w:line="240" w:lineRule="auto"/>
              <w:jc w:val="left"/>
              <w:rPr>
                <w:rFonts w:cs="Arial"/>
                <w:bCs/>
                <w:sz w:val="16"/>
                <w:szCs w:val="16"/>
              </w:rPr>
            </w:pPr>
            <w:ins w:id="2030" w:author="Thomas Richardson" w:date="2022-06-07T21:11:00Z">
              <w:r w:rsidRPr="00130A33">
                <w:rPr>
                  <w:rFonts w:cs="Arial"/>
                  <w:bCs/>
                  <w:sz w:val="16"/>
                  <w:szCs w:val="16"/>
                </w:rPr>
                <w:t>This attribute is encoded if and only if at least one of the start and end of the temporal extent is known</w:t>
              </w:r>
            </w:ins>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productSpecification</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C31B396" w:rsidR="00130A33" w:rsidRPr="003440C2" w:rsidRDefault="00130A33" w:rsidP="00130A33">
            <w:pPr>
              <w:spacing w:before="60" w:after="60" w:line="240" w:lineRule="auto"/>
              <w:jc w:val="left"/>
              <w:rPr>
                <w:rFonts w:cs="Arial"/>
                <w:b/>
                <w:bCs/>
                <w:sz w:val="16"/>
                <w:szCs w:val="16"/>
                <w:lang w:eastAsia="en-US"/>
              </w:rPr>
            </w:pPr>
            <w:ins w:id="2031" w:author="Jeff Wootton" w:date="2022-07-11T18:02: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del w:id="2032" w:author="Jeff Wootton" w:date="2022-07-11T18:0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producingAgency</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52AEB089" w:rsidR="00130A33" w:rsidRPr="003440C2" w:rsidRDefault="00130A33" w:rsidP="00130A33">
            <w:pPr>
              <w:spacing w:before="60" w:after="60" w:line="240" w:lineRule="auto"/>
              <w:jc w:val="left"/>
              <w:rPr>
                <w:rFonts w:cs="Arial"/>
                <w:b/>
                <w:bCs/>
                <w:sz w:val="16"/>
                <w:szCs w:val="16"/>
                <w:lang w:eastAsia="en-US"/>
              </w:rPr>
            </w:pPr>
            <w:ins w:id="2033" w:author="Jeff Wootton" w:date="2022-07-11T18:03:00Z">
              <w:r w:rsidRPr="003A450C">
                <w:rPr>
                  <w:sz w:val="16"/>
                  <w:szCs w:val="16"/>
                  <w:lang w:val="en-CA"/>
                </w:rPr>
                <w:t>Agency responsible for producing the data</w:t>
              </w:r>
            </w:ins>
            <w:del w:id="2034" w:author="Jeff Wootton" w:date="2022-07-11T18:03: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DB6B5" w14:textId="2F8D968B" w:rsidR="00130A33" w:rsidRPr="003440C2" w:rsidDel="005A540D" w:rsidRDefault="00130A33" w:rsidP="00130A33">
            <w:pPr>
              <w:snapToGrid w:val="0"/>
              <w:spacing w:before="60" w:after="60" w:line="240" w:lineRule="auto"/>
              <w:rPr>
                <w:del w:id="2035" w:author="Thomas Richardson" w:date="2022-06-07T21:11:00Z"/>
                <w:rFonts w:cs="Arial"/>
                <w:sz w:val="16"/>
                <w:szCs w:val="16"/>
                <w:lang w:val="fr-FR"/>
              </w:rPr>
            </w:pPr>
            <w:r w:rsidRPr="003440C2">
              <w:rPr>
                <w:rFonts w:cs="Arial"/>
                <w:sz w:val="16"/>
                <w:szCs w:val="16"/>
                <w:lang w:val="fr-FR"/>
              </w:rPr>
              <w:t>CI_Responsibility&gt;CI_Organisation</w:t>
            </w:r>
            <w:del w:id="2036" w:author="Thomas Richardson" w:date="2022-06-07T21:11:00Z">
              <w:r w:rsidRPr="003440C2" w:rsidDel="005A540D">
                <w:rPr>
                  <w:rFonts w:cs="Arial"/>
                  <w:sz w:val="16"/>
                  <w:szCs w:val="16"/>
                  <w:lang w:val="fr-FR"/>
                </w:rPr>
                <w:delText xml:space="preserve"> or</w:delText>
              </w:r>
            </w:del>
          </w:p>
          <w:p w14:paraId="183A9BAA" w14:textId="77777777" w:rsidR="00130A33" w:rsidRPr="003440C2" w:rsidRDefault="00130A33" w:rsidP="00130A33">
            <w:pPr>
              <w:snapToGrid w:val="0"/>
              <w:spacing w:before="60" w:after="60" w:line="240" w:lineRule="auto"/>
              <w:rPr>
                <w:ins w:id="2037" w:author="Thomas Richardson" w:date="2022-06-07T21:11:00Z"/>
                <w:rFonts w:cs="Arial"/>
                <w:sz w:val="16"/>
                <w:szCs w:val="16"/>
                <w:lang w:val="fr-FR"/>
              </w:rPr>
            </w:pPr>
            <w:del w:id="2038" w:author="Thomas Richardson" w:date="2022-06-07T21:11:00Z">
              <w:r w:rsidRPr="003440C2" w:rsidDel="005A540D">
                <w:rPr>
                  <w:rFonts w:cs="Arial"/>
                  <w:sz w:val="16"/>
                  <w:szCs w:val="16"/>
                  <w:lang w:val="fr-FR"/>
                </w:rPr>
                <w:delText>CI_Responsibility&gt;CI_Individual</w:delText>
              </w:r>
            </w:del>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DC3F4DF" w14:textId="62AEB7D7" w:rsidR="00130A33" w:rsidRPr="003440C2" w:rsidDel="005A540D" w:rsidRDefault="00130A33" w:rsidP="00130A33">
            <w:pPr>
              <w:spacing w:before="60" w:after="60" w:line="240" w:lineRule="auto"/>
              <w:jc w:val="left"/>
              <w:rPr>
                <w:del w:id="2039" w:author="Thomas Richardson" w:date="2022-06-07T21:11:00Z"/>
                <w:rFonts w:cs="Arial"/>
                <w:sz w:val="16"/>
                <w:szCs w:val="16"/>
                <w:lang w:eastAsia="en-US"/>
              </w:rPr>
            </w:pPr>
            <w:ins w:id="2040" w:author="Thomas Richardson" w:date="2022-06-07T21:11:00Z">
              <w:r w:rsidRPr="003440C2">
                <w:rPr>
                  <w:rFonts w:cs="Arial"/>
                  <w:sz w:val="16"/>
                  <w:szCs w:val="16"/>
                </w:rPr>
                <w:t>See</w:t>
              </w:r>
            </w:ins>
            <w:ins w:id="2041" w:author="Jeff Wootton" w:date="2022-07-11T18:03:00Z">
              <w:r>
                <w:rPr>
                  <w:rFonts w:cs="Arial"/>
                  <w:sz w:val="16"/>
                  <w:szCs w:val="16"/>
                </w:rPr>
                <w:t xml:space="preserve"> S-100 Part 17,</w:t>
              </w:r>
            </w:ins>
            <w:ins w:id="2042" w:author="Thomas Richardson" w:date="2022-06-07T21:11:00Z">
              <w:r w:rsidRPr="003440C2">
                <w:rPr>
                  <w:rFonts w:cs="Arial"/>
                  <w:sz w:val="16"/>
                  <w:szCs w:val="16"/>
                </w:rPr>
                <w:t xml:space="preserve"> Table 17-3</w:t>
              </w:r>
            </w:ins>
            <w:del w:id="2043" w:author="Thomas Richardson" w:date="2022-06-07T21:11:00Z">
              <w:r w:rsidRPr="003440C2" w:rsidDel="005A540D">
                <w:rPr>
                  <w:rFonts w:cs="Arial"/>
                  <w:sz w:val="16"/>
                  <w:szCs w:val="16"/>
                  <w:lang w:eastAsia="en-US"/>
                </w:rPr>
                <w:delText>Agency responsible for producing the data</w:delText>
              </w:r>
            </w:del>
          </w:p>
          <w:p w14:paraId="7DA2C1A0" w14:textId="72CFFD07" w:rsidR="00130A33" w:rsidRPr="003440C2" w:rsidRDefault="00130A33" w:rsidP="00130A33">
            <w:pPr>
              <w:spacing w:before="60" w:after="60" w:line="240" w:lineRule="auto"/>
              <w:jc w:val="left"/>
              <w:rPr>
                <w:rFonts w:cs="Arial"/>
                <w:b/>
                <w:bCs/>
                <w:sz w:val="16"/>
                <w:szCs w:val="16"/>
                <w:lang w:eastAsia="en-US"/>
              </w:rPr>
            </w:pPr>
            <w:del w:id="2044" w:author="Thomas Richardson" w:date="2022-06-07T21:11:00Z">
              <w:r w:rsidRPr="003440C2" w:rsidDel="005A540D">
                <w:rPr>
                  <w:rFonts w:cs="Arial"/>
                  <w:sz w:val="16"/>
                  <w:szCs w:val="16"/>
                </w:rPr>
                <w:delText>See Part 4a Tables 4a-2 and 4a-3</w:delText>
              </w:r>
            </w:del>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ins w:id="2045" w:author="Thomas Richardson" w:date="2022-06-07T21:14:00Z">
              <w:r w:rsidRPr="003440C2">
                <w:rPr>
                  <w:rFonts w:cs="Arial"/>
                  <w:sz w:val="16"/>
                  <w:szCs w:val="16"/>
                  <w:lang w:eastAsia="en-US"/>
                </w:rPr>
                <w:t>producerCode</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B959F95" w:rsidR="00130A33" w:rsidRPr="003440C2" w:rsidRDefault="00130A33" w:rsidP="00130A33">
            <w:pPr>
              <w:spacing w:before="60" w:after="60" w:line="240" w:lineRule="auto"/>
              <w:jc w:val="left"/>
              <w:rPr>
                <w:rFonts w:cs="Arial"/>
                <w:sz w:val="16"/>
                <w:szCs w:val="16"/>
                <w:lang w:eastAsia="en-US"/>
              </w:rPr>
            </w:pPr>
            <w:ins w:id="2046" w:author="Jeff Wootton" w:date="2022-07-11T18:05:00Z">
              <w:r>
                <w:rPr>
                  <w:sz w:val="16"/>
                  <w:szCs w:val="16"/>
                </w:rPr>
                <w:t>The official IHO Producer Code from S-62</w:t>
              </w:r>
            </w:ins>
            <w:del w:id="2047" w:author="Jeff Wootton" w:date="2022-07-11T18:05: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ins w:id="2048" w:author="Thomas Richardson" w:date="2022-06-07T21:14: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ins w:id="2049" w:author="Thomas Richardson" w:date="2022-06-07T21:14: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6462F6A0" w:rsidR="00130A33" w:rsidRPr="003440C2" w:rsidRDefault="00130A33" w:rsidP="00130A33">
            <w:pPr>
              <w:spacing w:before="60" w:after="60" w:line="240" w:lineRule="auto"/>
              <w:jc w:val="left"/>
              <w:rPr>
                <w:rFonts w:cs="Arial"/>
                <w:sz w:val="16"/>
                <w:szCs w:val="16"/>
                <w:lang w:eastAsia="en-US"/>
              </w:rPr>
            </w:pPr>
            <w:ins w:id="2050" w:author="Jeff Wootton" w:date="2022-07-11T18:06:00Z">
              <w:r w:rsidRPr="00CA7F2D">
                <w:rPr>
                  <w:rFonts w:cs="Arial"/>
                  <w:sz w:val="16"/>
                  <w:szCs w:val="16"/>
                  <w:lang w:eastAsia="en-US"/>
                </w:rPr>
                <w:t>0..1 multiplicity in S-100 restricted to 1 in S-101</w:t>
              </w:r>
            </w:ins>
            <w:ins w:id="2051" w:author="Thomas Richardson" w:date="2022-06-07T21:15:00Z">
              <w:del w:id="2052" w:author="Jeff Wootton" w:date="2022-07-11T18:06:00Z">
                <w:r w:rsidRPr="003440C2" w:rsidDel="00130A33">
                  <w:rPr>
                    <w:rFonts w:cs="Arial"/>
                    <w:sz w:val="16"/>
                    <w:szCs w:val="16"/>
                    <w:lang w:eastAsia="en-US"/>
                  </w:rPr>
                  <w:delText>See S-62</w:delText>
                </w:r>
              </w:del>
            </w:ins>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ins w:id="2053" w:author="Thomas Richardson" w:date="2022-06-07T21:15:00Z">
              <w:r w:rsidRPr="003440C2">
                <w:rPr>
                  <w:rFonts w:cs="Arial"/>
                  <w:sz w:val="16"/>
                  <w:szCs w:val="16"/>
                  <w:lang w:eastAsia="en-US"/>
                </w:rPr>
                <w:t>encodingFormat</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2C5AE846" w:rsidR="00130A33" w:rsidRPr="003440C2" w:rsidRDefault="00130A33" w:rsidP="00130A33">
            <w:pPr>
              <w:spacing w:before="60" w:after="60" w:line="240" w:lineRule="auto"/>
              <w:jc w:val="left"/>
              <w:rPr>
                <w:rFonts w:cs="Arial"/>
                <w:sz w:val="16"/>
                <w:szCs w:val="16"/>
                <w:lang w:eastAsia="en-US"/>
              </w:rPr>
            </w:pPr>
            <w:ins w:id="2054" w:author="Jeff Wootton" w:date="2022-07-11T18:09:00Z">
              <w:r w:rsidRPr="003A450C">
                <w:rPr>
                  <w:sz w:val="16"/>
                  <w:szCs w:val="16"/>
                </w:rPr>
                <w:t>The encoding format of the dataset</w:t>
              </w:r>
            </w:ins>
            <w:del w:id="2055" w:author="Jeff Wootton" w:date="2022-07-11T18:09: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ins w:id="2056" w:author="Thomas Richardson" w:date="2022-06-07T21:15: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ins w:id="2057" w:author="Thomas Richardson" w:date="2022-06-07T21:15: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ins w:id="2058" w:author="Jeff Wootton" w:date="2022-07-11T18:11:00Z">
              <w:r>
                <w:rPr>
                  <w:rFonts w:cs="Arial"/>
                  <w:sz w:val="16"/>
                  <w:szCs w:val="16"/>
                </w:rPr>
                <w:t>For S-101 datasets m</w:t>
              </w:r>
            </w:ins>
            <w:ins w:id="2059" w:author="Jeff Wootton" w:date="2022-07-11T18:12:00Z">
              <w:r>
                <w:rPr>
                  <w:rFonts w:cs="Arial"/>
                  <w:sz w:val="16"/>
                  <w:szCs w:val="16"/>
                </w:rPr>
                <w:t xml:space="preserve">ust be </w:t>
              </w:r>
              <w:r w:rsidRPr="003A450C">
                <w:rPr>
                  <w:sz w:val="16"/>
                  <w:szCs w:val="16"/>
                </w:rPr>
                <w:t>ISO/IEC 8211</w:t>
              </w:r>
            </w:ins>
          </w:p>
        </w:tc>
      </w:tr>
      <w:tr w:rsidR="000E5D07" w:rsidRPr="003440C2" w:rsidDel="00F12512" w14:paraId="171A9B45" w14:textId="77777777" w:rsidTr="00681EDD">
        <w:trPr>
          <w:cantSplit/>
          <w:del w:id="2060"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1E5580" w14:textId="0AEE4FAF" w:rsidR="00130A33" w:rsidRPr="003440C2" w:rsidDel="00F12512" w:rsidRDefault="00130A33" w:rsidP="00130A33">
            <w:pPr>
              <w:spacing w:before="60" w:after="60" w:line="240" w:lineRule="auto"/>
              <w:jc w:val="left"/>
              <w:rPr>
                <w:del w:id="2061" w:author="Thomas Richardson" w:date="2022-06-07T21:16:00Z"/>
                <w:rFonts w:cs="Arial"/>
                <w:b/>
                <w:bCs/>
                <w:sz w:val="16"/>
                <w:szCs w:val="16"/>
                <w:lang w:eastAsia="en-US"/>
              </w:rPr>
            </w:pPr>
            <w:del w:id="2062" w:author="Thomas Richardson" w:date="2022-06-07T21:16:00Z">
              <w:r w:rsidRPr="003440C2" w:rsidDel="008B6087">
                <w:rPr>
                  <w:rFonts w:cs="Arial"/>
                  <w:sz w:val="16"/>
                  <w:szCs w:val="16"/>
                  <w:lang w:eastAsia="en-US"/>
                </w:rPr>
                <w:delText>maximumDisplayScale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20C2E3DF" w14:textId="33E17AA4" w:rsidR="00130A33" w:rsidRPr="003440C2" w:rsidDel="00F12512" w:rsidRDefault="00130A33" w:rsidP="00130A33">
            <w:pPr>
              <w:spacing w:before="60" w:after="60" w:line="240" w:lineRule="auto"/>
              <w:jc w:val="left"/>
              <w:rPr>
                <w:del w:id="2063" w:author="Thomas Richardson" w:date="2022-06-07T21:16:00Z"/>
                <w:rFonts w:cs="Arial"/>
                <w:b/>
                <w:bCs/>
                <w:sz w:val="16"/>
                <w:szCs w:val="16"/>
                <w:lang w:eastAsia="en-US"/>
              </w:rPr>
            </w:pPr>
            <w:del w:id="2064"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ACA9B7" w14:textId="767AD4D0" w:rsidR="00130A33" w:rsidRPr="003440C2" w:rsidDel="00F12512" w:rsidRDefault="00130A33" w:rsidP="00130A33">
            <w:pPr>
              <w:spacing w:before="60" w:after="60" w:line="240" w:lineRule="auto"/>
              <w:jc w:val="left"/>
              <w:rPr>
                <w:del w:id="2065" w:author="Thomas Richardson" w:date="2022-06-07T21:16:00Z"/>
                <w:rFonts w:cs="Arial"/>
                <w:b/>
                <w:bCs/>
                <w:sz w:val="16"/>
                <w:szCs w:val="16"/>
                <w:lang w:eastAsia="en-US"/>
              </w:rPr>
            </w:pPr>
            <w:del w:id="2066" w:author="Thomas Richardson" w:date="2022-06-07T21:16:00Z">
              <w:r w:rsidRPr="003440C2" w:rsidDel="008B6087">
                <w:rPr>
                  <w:rFonts w:cs="Arial"/>
                  <w:sz w:val="16"/>
                  <w:szCs w:val="16"/>
                  <w:lang w:eastAsia="en-US"/>
                </w:rPr>
                <w:delText>maximumDisplayScale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F7CB2A" w14:textId="69DFA01F" w:rsidR="00130A33" w:rsidRPr="003440C2" w:rsidDel="00F12512" w:rsidRDefault="00130A33" w:rsidP="00130A33">
            <w:pPr>
              <w:spacing w:before="60" w:after="60" w:line="240" w:lineRule="auto"/>
              <w:jc w:val="left"/>
              <w:rPr>
                <w:del w:id="2067" w:author="Thomas Richardson" w:date="2022-06-07T21:16:00Z"/>
                <w:rFonts w:cs="Arial"/>
                <w:b/>
                <w:bCs/>
                <w:sz w:val="16"/>
                <w:szCs w:val="16"/>
                <w:lang w:eastAsia="en-US"/>
              </w:rPr>
            </w:pPr>
            <w:del w:id="2068"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14DAFE5" w14:textId="0D1BF9EA" w:rsidR="00130A33" w:rsidRPr="003440C2" w:rsidDel="008B6087" w:rsidRDefault="00130A33" w:rsidP="00130A33">
            <w:pPr>
              <w:spacing w:before="60" w:after="60" w:line="240" w:lineRule="auto"/>
              <w:jc w:val="left"/>
              <w:rPr>
                <w:del w:id="2069" w:author="Thomas Richardson" w:date="2022-06-07T21:16:00Z"/>
                <w:rFonts w:cs="Arial"/>
                <w:sz w:val="16"/>
                <w:szCs w:val="16"/>
                <w:lang w:eastAsia="en-US"/>
              </w:rPr>
            </w:pPr>
            <w:del w:id="2070" w:author="Thomas Richardson" w:date="2022-06-07T21:16:00Z">
              <w:r w:rsidRPr="003440C2" w:rsidDel="008B6087">
                <w:rPr>
                  <w:rFonts w:cs="Arial"/>
                  <w:sz w:val="16"/>
                  <w:szCs w:val="16"/>
                  <w:lang w:eastAsia="en-US"/>
                </w:rPr>
                <w:delText>Must be one of the following values:</w:delText>
              </w:r>
            </w:del>
          </w:p>
          <w:p w14:paraId="3639E380" w14:textId="49BF2E57" w:rsidR="00130A33" w:rsidRPr="003440C2" w:rsidDel="008B6087" w:rsidRDefault="00130A33" w:rsidP="00130A33">
            <w:pPr>
              <w:spacing w:before="60" w:after="0" w:line="240" w:lineRule="auto"/>
              <w:jc w:val="left"/>
              <w:rPr>
                <w:del w:id="2071" w:author="Thomas Richardson" w:date="2022-06-07T21:16:00Z"/>
                <w:rFonts w:cs="Arial"/>
                <w:b/>
                <w:bCs/>
                <w:sz w:val="16"/>
                <w:szCs w:val="16"/>
                <w:lang w:eastAsia="en-US"/>
              </w:rPr>
            </w:pPr>
            <w:del w:id="2072" w:author="Thomas Richardson" w:date="2022-06-07T21:16:00Z">
              <w:r w:rsidRPr="003440C2" w:rsidDel="008B6087">
                <w:rPr>
                  <w:rFonts w:cs="Arial"/>
                  <w:sz w:val="16"/>
                  <w:szCs w:val="16"/>
                  <w:lang w:eastAsia="en-US"/>
                </w:rPr>
                <w:delText>1000</w:delText>
              </w:r>
            </w:del>
          </w:p>
          <w:p w14:paraId="65D965C9" w14:textId="2BE91DD3" w:rsidR="00130A33" w:rsidRPr="003440C2" w:rsidDel="008B6087" w:rsidRDefault="00130A33" w:rsidP="00130A33">
            <w:pPr>
              <w:spacing w:after="0" w:line="240" w:lineRule="auto"/>
              <w:jc w:val="left"/>
              <w:rPr>
                <w:del w:id="2073" w:author="Thomas Richardson" w:date="2022-06-07T21:16:00Z"/>
                <w:rFonts w:cs="Arial"/>
                <w:b/>
                <w:bCs/>
                <w:sz w:val="16"/>
                <w:szCs w:val="16"/>
                <w:lang w:eastAsia="en-US"/>
              </w:rPr>
            </w:pPr>
            <w:del w:id="2074" w:author="Thomas Richardson" w:date="2022-06-07T21:16:00Z">
              <w:r w:rsidRPr="003440C2" w:rsidDel="008B6087">
                <w:rPr>
                  <w:rFonts w:cs="Arial"/>
                  <w:sz w:val="16"/>
                  <w:szCs w:val="16"/>
                  <w:lang w:eastAsia="en-US"/>
                </w:rPr>
                <w:delText>2000</w:delText>
              </w:r>
            </w:del>
          </w:p>
          <w:p w14:paraId="6022CA60" w14:textId="4AAD9A46" w:rsidR="00130A33" w:rsidRPr="003440C2" w:rsidDel="008B6087" w:rsidRDefault="00130A33" w:rsidP="00130A33">
            <w:pPr>
              <w:spacing w:after="0" w:line="240" w:lineRule="auto"/>
              <w:jc w:val="left"/>
              <w:rPr>
                <w:del w:id="2075" w:author="Thomas Richardson" w:date="2022-06-07T21:16:00Z"/>
                <w:rFonts w:cs="Arial"/>
                <w:b/>
                <w:bCs/>
                <w:sz w:val="16"/>
                <w:szCs w:val="16"/>
                <w:lang w:eastAsia="en-US"/>
              </w:rPr>
            </w:pPr>
            <w:del w:id="2076" w:author="Thomas Richardson" w:date="2022-06-07T21:16:00Z">
              <w:r w:rsidRPr="003440C2" w:rsidDel="008B6087">
                <w:rPr>
                  <w:rFonts w:cs="Arial"/>
                  <w:sz w:val="16"/>
                  <w:szCs w:val="16"/>
                  <w:lang w:eastAsia="en-US"/>
                </w:rPr>
                <w:delText>3000</w:delText>
              </w:r>
            </w:del>
          </w:p>
          <w:p w14:paraId="31BAB678" w14:textId="1D5BE3A7" w:rsidR="00130A33" w:rsidRPr="003440C2" w:rsidDel="008B6087" w:rsidRDefault="00130A33" w:rsidP="00130A33">
            <w:pPr>
              <w:spacing w:after="0" w:line="240" w:lineRule="auto"/>
              <w:jc w:val="left"/>
              <w:rPr>
                <w:del w:id="2077" w:author="Thomas Richardson" w:date="2022-06-07T21:16:00Z"/>
                <w:rFonts w:cs="Arial"/>
                <w:b/>
                <w:bCs/>
                <w:sz w:val="16"/>
                <w:szCs w:val="16"/>
                <w:lang w:eastAsia="en-US"/>
              </w:rPr>
            </w:pPr>
            <w:del w:id="2078" w:author="Thomas Richardson" w:date="2022-06-07T21:16:00Z">
              <w:r w:rsidRPr="003440C2" w:rsidDel="008B6087">
                <w:rPr>
                  <w:rFonts w:cs="Arial"/>
                  <w:sz w:val="16"/>
                  <w:szCs w:val="16"/>
                  <w:lang w:eastAsia="en-US"/>
                </w:rPr>
                <w:delText>4000</w:delText>
              </w:r>
            </w:del>
          </w:p>
          <w:p w14:paraId="62F6DB27" w14:textId="55A00D44" w:rsidR="00130A33" w:rsidRPr="003440C2" w:rsidDel="008B6087" w:rsidRDefault="00130A33" w:rsidP="00130A33">
            <w:pPr>
              <w:spacing w:after="0" w:line="240" w:lineRule="auto"/>
              <w:jc w:val="left"/>
              <w:rPr>
                <w:del w:id="2079" w:author="Thomas Richardson" w:date="2022-06-07T21:16:00Z"/>
                <w:rFonts w:cs="Arial"/>
                <w:b/>
                <w:bCs/>
                <w:sz w:val="16"/>
                <w:szCs w:val="16"/>
                <w:lang w:eastAsia="en-US"/>
              </w:rPr>
            </w:pPr>
            <w:del w:id="2080" w:author="Thomas Richardson" w:date="2022-06-07T21:16:00Z">
              <w:r w:rsidRPr="003440C2" w:rsidDel="008B6087">
                <w:rPr>
                  <w:rFonts w:cs="Arial"/>
                  <w:sz w:val="16"/>
                  <w:szCs w:val="16"/>
                  <w:lang w:eastAsia="en-US"/>
                </w:rPr>
                <w:delText>8000</w:delText>
              </w:r>
            </w:del>
          </w:p>
          <w:p w14:paraId="334264E6" w14:textId="7467E6DD" w:rsidR="00130A33" w:rsidRPr="003440C2" w:rsidDel="008B6087" w:rsidRDefault="00130A33" w:rsidP="00130A33">
            <w:pPr>
              <w:spacing w:after="0" w:line="240" w:lineRule="auto"/>
              <w:jc w:val="left"/>
              <w:rPr>
                <w:del w:id="2081" w:author="Thomas Richardson" w:date="2022-06-07T21:16:00Z"/>
                <w:rFonts w:cs="Arial"/>
                <w:b/>
                <w:bCs/>
                <w:sz w:val="16"/>
                <w:szCs w:val="16"/>
                <w:lang w:eastAsia="en-US"/>
              </w:rPr>
            </w:pPr>
            <w:del w:id="2082" w:author="Thomas Richardson" w:date="2022-06-07T21:16:00Z">
              <w:r w:rsidRPr="003440C2" w:rsidDel="008B6087">
                <w:rPr>
                  <w:rFonts w:cs="Arial"/>
                  <w:sz w:val="16"/>
                  <w:szCs w:val="16"/>
                  <w:lang w:eastAsia="en-US"/>
                </w:rPr>
                <w:delText>12000</w:delText>
              </w:r>
            </w:del>
          </w:p>
          <w:p w14:paraId="15259D74" w14:textId="07FB060F" w:rsidR="00130A33" w:rsidRPr="003440C2" w:rsidDel="008B6087" w:rsidRDefault="00130A33" w:rsidP="00130A33">
            <w:pPr>
              <w:spacing w:after="0" w:line="240" w:lineRule="auto"/>
              <w:jc w:val="left"/>
              <w:rPr>
                <w:del w:id="2083" w:author="Thomas Richardson" w:date="2022-06-07T21:16:00Z"/>
                <w:rFonts w:cs="Arial"/>
                <w:b/>
                <w:bCs/>
                <w:sz w:val="16"/>
                <w:szCs w:val="16"/>
                <w:lang w:eastAsia="en-US"/>
              </w:rPr>
            </w:pPr>
            <w:del w:id="2084" w:author="Thomas Richardson" w:date="2022-06-07T21:16:00Z">
              <w:r w:rsidRPr="003440C2" w:rsidDel="008B6087">
                <w:rPr>
                  <w:rFonts w:cs="Arial"/>
                  <w:sz w:val="16"/>
                  <w:szCs w:val="16"/>
                  <w:lang w:eastAsia="en-US"/>
                </w:rPr>
                <w:delText>22000</w:delText>
              </w:r>
            </w:del>
          </w:p>
          <w:p w14:paraId="5F163312" w14:textId="36B730CD" w:rsidR="00130A33" w:rsidRPr="003440C2" w:rsidDel="008B6087" w:rsidRDefault="00130A33" w:rsidP="00130A33">
            <w:pPr>
              <w:spacing w:after="0" w:line="240" w:lineRule="auto"/>
              <w:jc w:val="left"/>
              <w:rPr>
                <w:del w:id="2085" w:author="Thomas Richardson" w:date="2022-06-07T21:16:00Z"/>
                <w:rFonts w:cs="Arial"/>
                <w:b/>
                <w:bCs/>
                <w:sz w:val="16"/>
                <w:szCs w:val="16"/>
                <w:lang w:eastAsia="en-US"/>
              </w:rPr>
            </w:pPr>
            <w:del w:id="2086" w:author="Thomas Richardson" w:date="2022-06-07T21:16:00Z">
              <w:r w:rsidRPr="003440C2" w:rsidDel="008B6087">
                <w:rPr>
                  <w:rFonts w:cs="Arial"/>
                  <w:sz w:val="16"/>
                  <w:szCs w:val="16"/>
                  <w:lang w:eastAsia="en-US"/>
                </w:rPr>
                <w:delText>45000</w:delText>
              </w:r>
            </w:del>
          </w:p>
          <w:p w14:paraId="71B221C3" w14:textId="72A48DD9" w:rsidR="00130A33" w:rsidRPr="003440C2" w:rsidDel="008B6087" w:rsidRDefault="00130A33" w:rsidP="00130A33">
            <w:pPr>
              <w:spacing w:after="0" w:line="240" w:lineRule="auto"/>
              <w:jc w:val="left"/>
              <w:rPr>
                <w:del w:id="2087" w:author="Thomas Richardson" w:date="2022-06-07T21:16:00Z"/>
                <w:rFonts w:cs="Arial"/>
                <w:b/>
                <w:bCs/>
                <w:sz w:val="16"/>
                <w:szCs w:val="16"/>
                <w:lang w:eastAsia="en-US"/>
              </w:rPr>
            </w:pPr>
            <w:del w:id="2088" w:author="Thomas Richardson" w:date="2022-06-07T21:16:00Z">
              <w:r w:rsidRPr="003440C2" w:rsidDel="008B6087">
                <w:rPr>
                  <w:rFonts w:cs="Arial"/>
                  <w:sz w:val="16"/>
                  <w:szCs w:val="16"/>
                  <w:lang w:eastAsia="en-US"/>
                </w:rPr>
                <w:delText>90000</w:delText>
              </w:r>
            </w:del>
          </w:p>
          <w:p w14:paraId="59C62914" w14:textId="6D95DD1E" w:rsidR="00130A33" w:rsidRPr="003440C2" w:rsidDel="008B6087" w:rsidRDefault="00130A33" w:rsidP="00130A33">
            <w:pPr>
              <w:spacing w:after="0" w:line="240" w:lineRule="auto"/>
              <w:jc w:val="left"/>
              <w:rPr>
                <w:del w:id="2089" w:author="Thomas Richardson" w:date="2022-06-07T21:16:00Z"/>
                <w:rFonts w:cs="Arial"/>
                <w:b/>
                <w:bCs/>
                <w:sz w:val="16"/>
                <w:szCs w:val="16"/>
                <w:lang w:eastAsia="en-US"/>
              </w:rPr>
            </w:pPr>
            <w:del w:id="2090" w:author="Thomas Richardson" w:date="2022-06-07T21:16:00Z">
              <w:r w:rsidRPr="003440C2" w:rsidDel="008B6087">
                <w:rPr>
                  <w:rFonts w:cs="Arial"/>
                  <w:sz w:val="16"/>
                  <w:szCs w:val="16"/>
                  <w:lang w:eastAsia="en-US"/>
                </w:rPr>
                <w:delText>180000</w:delText>
              </w:r>
            </w:del>
          </w:p>
          <w:p w14:paraId="2222CC31" w14:textId="1750AADA" w:rsidR="00130A33" w:rsidRPr="003440C2" w:rsidDel="008B6087" w:rsidRDefault="00130A33" w:rsidP="00130A33">
            <w:pPr>
              <w:spacing w:after="0" w:line="240" w:lineRule="auto"/>
              <w:jc w:val="left"/>
              <w:rPr>
                <w:del w:id="2091" w:author="Thomas Richardson" w:date="2022-06-07T21:16:00Z"/>
                <w:rFonts w:cs="Arial"/>
                <w:b/>
                <w:bCs/>
                <w:sz w:val="16"/>
                <w:szCs w:val="16"/>
                <w:lang w:eastAsia="en-US"/>
              </w:rPr>
            </w:pPr>
            <w:del w:id="2092" w:author="Thomas Richardson" w:date="2022-06-07T21:16:00Z">
              <w:r w:rsidRPr="003440C2" w:rsidDel="008B6087">
                <w:rPr>
                  <w:rFonts w:cs="Arial"/>
                  <w:sz w:val="16"/>
                  <w:szCs w:val="16"/>
                  <w:lang w:eastAsia="en-US"/>
                </w:rPr>
                <w:delText>350000</w:delText>
              </w:r>
            </w:del>
          </w:p>
          <w:p w14:paraId="2C004B2B" w14:textId="6B9AB38E" w:rsidR="00130A33" w:rsidRPr="003440C2" w:rsidDel="008B6087" w:rsidRDefault="00130A33" w:rsidP="00130A33">
            <w:pPr>
              <w:spacing w:after="0" w:line="240" w:lineRule="auto"/>
              <w:jc w:val="left"/>
              <w:rPr>
                <w:del w:id="2093" w:author="Thomas Richardson" w:date="2022-06-07T21:16:00Z"/>
                <w:rFonts w:cs="Arial"/>
                <w:b/>
                <w:bCs/>
                <w:sz w:val="16"/>
                <w:szCs w:val="16"/>
                <w:lang w:eastAsia="en-US"/>
              </w:rPr>
            </w:pPr>
            <w:del w:id="2094" w:author="Thomas Richardson" w:date="2022-06-07T21:16:00Z">
              <w:r w:rsidRPr="003440C2" w:rsidDel="008B6087">
                <w:rPr>
                  <w:rFonts w:cs="Arial"/>
                  <w:sz w:val="16"/>
                  <w:szCs w:val="16"/>
                  <w:lang w:eastAsia="en-US"/>
                </w:rPr>
                <w:delText>700000</w:delText>
              </w:r>
            </w:del>
          </w:p>
          <w:p w14:paraId="22508285" w14:textId="4A67E858" w:rsidR="00130A33" w:rsidRPr="003440C2" w:rsidDel="008B6087" w:rsidRDefault="00130A33" w:rsidP="00130A33">
            <w:pPr>
              <w:spacing w:after="0" w:line="240" w:lineRule="auto"/>
              <w:jc w:val="left"/>
              <w:rPr>
                <w:del w:id="2095" w:author="Thomas Richardson" w:date="2022-06-07T21:16:00Z"/>
                <w:rFonts w:cs="Arial"/>
                <w:b/>
                <w:bCs/>
                <w:sz w:val="16"/>
                <w:szCs w:val="16"/>
                <w:lang w:eastAsia="en-US"/>
              </w:rPr>
            </w:pPr>
            <w:del w:id="2096" w:author="Thomas Richardson" w:date="2022-06-07T21:16:00Z">
              <w:r w:rsidRPr="003440C2" w:rsidDel="008B6087">
                <w:rPr>
                  <w:rFonts w:cs="Arial"/>
                  <w:sz w:val="16"/>
                  <w:szCs w:val="16"/>
                  <w:lang w:eastAsia="en-US"/>
                </w:rPr>
                <w:delText>1500000</w:delText>
              </w:r>
            </w:del>
          </w:p>
          <w:p w14:paraId="05ABF040" w14:textId="08D77AC4" w:rsidR="00130A33" w:rsidRPr="003440C2" w:rsidDel="008B6087" w:rsidRDefault="00130A33" w:rsidP="00130A33">
            <w:pPr>
              <w:spacing w:after="0" w:line="240" w:lineRule="auto"/>
              <w:jc w:val="left"/>
              <w:rPr>
                <w:del w:id="2097" w:author="Thomas Richardson" w:date="2022-06-07T21:16:00Z"/>
                <w:rFonts w:cs="Arial"/>
                <w:b/>
                <w:bCs/>
                <w:sz w:val="16"/>
                <w:szCs w:val="16"/>
                <w:lang w:eastAsia="en-US"/>
              </w:rPr>
            </w:pPr>
            <w:del w:id="2098" w:author="Thomas Richardson" w:date="2022-06-07T21:16:00Z">
              <w:r w:rsidRPr="003440C2" w:rsidDel="008B6087">
                <w:rPr>
                  <w:rFonts w:cs="Arial"/>
                  <w:sz w:val="16"/>
                  <w:szCs w:val="16"/>
                  <w:lang w:eastAsia="en-US"/>
                </w:rPr>
                <w:delText>3500000</w:delText>
              </w:r>
            </w:del>
          </w:p>
          <w:p w14:paraId="60B55284" w14:textId="445F18C1" w:rsidR="00130A33" w:rsidRPr="003440C2" w:rsidDel="008B6087" w:rsidRDefault="00130A33" w:rsidP="00130A33">
            <w:pPr>
              <w:spacing w:after="0" w:line="240" w:lineRule="auto"/>
              <w:jc w:val="left"/>
              <w:rPr>
                <w:del w:id="2099" w:author="Thomas Richardson" w:date="2022-06-07T21:16:00Z"/>
                <w:rFonts w:cs="Arial"/>
                <w:sz w:val="16"/>
                <w:szCs w:val="16"/>
                <w:lang w:eastAsia="en-US"/>
              </w:rPr>
            </w:pPr>
            <w:del w:id="2100" w:author="Thomas Richardson" w:date="2022-06-07T21:16:00Z">
              <w:r w:rsidRPr="003440C2" w:rsidDel="008B6087">
                <w:rPr>
                  <w:rFonts w:cs="Arial"/>
                  <w:sz w:val="16"/>
                  <w:szCs w:val="16"/>
                  <w:lang w:eastAsia="en-US"/>
                </w:rPr>
                <w:delText>10000000</w:delText>
              </w:r>
            </w:del>
          </w:p>
          <w:p w14:paraId="302C891D" w14:textId="1EC6A178" w:rsidR="00130A33" w:rsidRPr="003440C2" w:rsidDel="00F12512" w:rsidRDefault="00130A33" w:rsidP="00130A33">
            <w:pPr>
              <w:spacing w:before="60" w:after="60" w:line="240" w:lineRule="auto"/>
              <w:jc w:val="left"/>
              <w:rPr>
                <w:del w:id="2101" w:author="Thomas Richardson" w:date="2022-06-07T21:16:00Z"/>
                <w:rFonts w:cs="Arial"/>
                <w:b/>
                <w:bCs/>
                <w:sz w:val="16"/>
                <w:szCs w:val="16"/>
                <w:lang w:eastAsia="en-US"/>
              </w:rPr>
            </w:pPr>
            <w:del w:id="2102" w:author="Thomas Richardson" w:date="2022-06-07T21:16:00Z">
              <w:r w:rsidRPr="003440C2" w:rsidDel="008B6087">
                <w:rPr>
                  <w:rFonts w:cs="Arial"/>
                  <w:bCs/>
                  <w:sz w:val="16"/>
                  <w:szCs w:val="16"/>
                  <w:lang w:eastAsia="en-US"/>
                </w:rPr>
                <w:delText>0..1 multiplicity in S-100 restricted to 1 in S-101</w:delText>
              </w:r>
            </w:del>
          </w:p>
        </w:tc>
      </w:tr>
      <w:tr w:rsidR="000E5D07" w:rsidRPr="003440C2" w:rsidDel="00F12512" w14:paraId="732C031E" w14:textId="77777777" w:rsidTr="00681EDD">
        <w:trPr>
          <w:cantSplit/>
          <w:del w:id="2103"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F1A5EB" w14:textId="1328B0EA" w:rsidR="00130A33" w:rsidRPr="003440C2" w:rsidDel="00F12512" w:rsidRDefault="00130A33" w:rsidP="00130A33">
            <w:pPr>
              <w:spacing w:before="60" w:after="60" w:line="240" w:lineRule="auto"/>
              <w:jc w:val="left"/>
              <w:rPr>
                <w:del w:id="2104" w:author="Thomas Richardson" w:date="2022-06-07T21:16:00Z"/>
                <w:rFonts w:cs="Arial"/>
                <w:b/>
                <w:bCs/>
                <w:sz w:val="16"/>
                <w:szCs w:val="16"/>
                <w:lang w:eastAsia="en-US"/>
              </w:rPr>
            </w:pPr>
            <w:del w:id="2105" w:author="Thomas Richardson" w:date="2022-06-07T21:16:00Z">
              <w:r w:rsidRPr="003440C2" w:rsidDel="00F12512">
                <w:rPr>
                  <w:rFonts w:cs="Arial"/>
                  <w:sz w:val="16"/>
                  <w:szCs w:val="16"/>
                  <w:lang w:eastAsia="en-US"/>
                </w:rPr>
                <w:delText>horizontalDatumReference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5F77182A" w14:textId="7A1A2C32" w:rsidR="00130A33" w:rsidRPr="003440C2" w:rsidDel="00F12512" w:rsidRDefault="00130A33" w:rsidP="00130A33">
            <w:pPr>
              <w:spacing w:before="60" w:after="60" w:line="240" w:lineRule="auto"/>
              <w:jc w:val="left"/>
              <w:rPr>
                <w:del w:id="2106" w:author="Thomas Richardson" w:date="2022-06-07T21:16:00Z"/>
                <w:rFonts w:cs="Arial"/>
                <w:b/>
                <w:bCs/>
                <w:sz w:val="16"/>
                <w:szCs w:val="16"/>
                <w:lang w:eastAsia="en-US"/>
              </w:rPr>
            </w:pPr>
            <w:del w:id="2107"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E6DD65" w14:textId="27FF604F" w:rsidR="00130A33" w:rsidRPr="003440C2" w:rsidDel="00F12512" w:rsidRDefault="00130A33" w:rsidP="00130A33">
            <w:pPr>
              <w:spacing w:before="60" w:after="60" w:line="240" w:lineRule="auto"/>
              <w:jc w:val="left"/>
              <w:rPr>
                <w:del w:id="2108" w:author="Thomas Richardson" w:date="2022-06-07T21:16:00Z"/>
                <w:rFonts w:cs="Arial"/>
                <w:b/>
                <w:bCs/>
                <w:sz w:val="16"/>
                <w:szCs w:val="16"/>
                <w:lang w:eastAsia="en-US"/>
              </w:rPr>
            </w:pPr>
            <w:del w:id="2109" w:author="Thomas Richardson" w:date="2022-06-07T21:16:00Z">
              <w:r w:rsidRPr="003440C2" w:rsidDel="00F12512">
                <w:rPr>
                  <w:rFonts w:cs="Arial"/>
                  <w:sz w:val="16"/>
                  <w:szCs w:val="16"/>
                  <w:lang w:eastAsia="en-US"/>
                </w:rPr>
                <w:delText>horizontalDatumReference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C8593D" w14:textId="2E70B1BF" w:rsidR="00130A33" w:rsidRPr="003440C2" w:rsidDel="00F12512" w:rsidRDefault="00130A33" w:rsidP="00130A33">
            <w:pPr>
              <w:spacing w:before="60" w:after="60" w:line="240" w:lineRule="auto"/>
              <w:jc w:val="left"/>
              <w:rPr>
                <w:del w:id="2110" w:author="Thomas Richardson" w:date="2022-06-07T21:16:00Z"/>
                <w:rFonts w:cs="Arial"/>
                <w:b/>
                <w:bCs/>
                <w:sz w:val="16"/>
                <w:szCs w:val="16"/>
                <w:lang w:eastAsia="en-US"/>
              </w:rPr>
            </w:pPr>
            <w:del w:id="2111"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E144237" w14:textId="22A1DD03" w:rsidR="00130A33" w:rsidRPr="003440C2" w:rsidDel="00F12512" w:rsidRDefault="00130A33" w:rsidP="00130A33">
            <w:pPr>
              <w:spacing w:before="60" w:after="60" w:line="240" w:lineRule="auto"/>
              <w:jc w:val="left"/>
              <w:rPr>
                <w:del w:id="2112" w:author="Thomas Richardson" w:date="2022-06-07T21:16:00Z"/>
                <w:rFonts w:cs="Arial"/>
                <w:b/>
                <w:bCs/>
                <w:sz w:val="16"/>
                <w:szCs w:val="16"/>
                <w:lang w:eastAsia="en-US"/>
              </w:rPr>
            </w:pPr>
          </w:p>
        </w:tc>
      </w:tr>
      <w:tr w:rsidR="000E5D07" w:rsidRPr="003440C2" w:rsidDel="00F12512" w14:paraId="44D6CE93" w14:textId="77777777" w:rsidTr="00681EDD">
        <w:trPr>
          <w:cantSplit/>
          <w:del w:id="2113"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74105E" w14:textId="3FE45593" w:rsidR="00130A33" w:rsidRPr="003440C2" w:rsidDel="00F12512" w:rsidRDefault="00130A33" w:rsidP="00130A33">
            <w:pPr>
              <w:spacing w:before="60" w:after="60" w:line="240" w:lineRule="auto"/>
              <w:jc w:val="left"/>
              <w:rPr>
                <w:del w:id="2114" w:author="Thomas Richardson" w:date="2022-06-07T21:16:00Z"/>
                <w:rFonts w:cs="Arial"/>
                <w:b/>
                <w:bCs/>
                <w:sz w:val="16"/>
                <w:szCs w:val="16"/>
                <w:lang w:eastAsia="en-US"/>
              </w:rPr>
            </w:pPr>
            <w:del w:id="2115" w:author="Thomas Richardson" w:date="2022-06-07T21:16:00Z">
              <w:r w:rsidRPr="003440C2" w:rsidDel="00F12512">
                <w:rPr>
                  <w:rFonts w:cs="Arial"/>
                  <w:sz w:val="16"/>
                  <w:szCs w:val="16"/>
                  <w:lang w:eastAsia="en-US"/>
                </w:rPr>
                <w:delText>horizontalDatumValue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43A4AD41" w14:textId="4BDF19D1" w:rsidR="00130A33" w:rsidRPr="003440C2" w:rsidDel="00F12512" w:rsidRDefault="00130A33" w:rsidP="00130A33">
            <w:pPr>
              <w:spacing w:before="60" w:after="60" w:line="240" w:lineRule="auto"/>
              <w:jc w:val="left"/>
              <w:rPr>
                <w:del w:id="2116" w:author="Thomas Richardson" w:date="2022-06-07T21:16:00Z"/>
                <w:rFonts w:cs="Arial"/>
                <w:b/>
                <w:bCs/>
                <w:sz w:val="16"/>
                <w:szCs w:val="16"/>
                <w:lang w:eastAsia="en-US"/>
              </w:rPr>
            </w:pPr>
            <w:del w:id="2117"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F977EEA" w14:textId="56F72B41" w:rsidR="00130A33" w:rsidRPr="003440C2" w:rsidDel="00F12512" w:rsidRDefault="00130A33" w:rsidP="00130A33">
            <w:pPr>
              <w:spacing w:before="60" w:after="60" w:line="240" w:lineRule="auto"/>
              <w:jc w:val="left"/>
              <w:rPr>
                <w:del w:id="2118" w:author="Thomas Richardson" w:date="2022-06-07T21:16:00Z"/>
                <w:rFonts w:cs="Arial"/>
                <w:b/>
                <w:bCs/>
                <w:sz w:val="16"/>
                <w:szCs w:val="16"/>
                <w:lang w:eastAsia="en-US"/>
              </w:rPr>
            </w:pPr>
            <w:del w:id="2119" w:author="Thomas Richardson" w:date="2022-06-07T21:16:00Z">
              <w:r w:rsidRPr="003440C2" w:rsidDel="00F12512">
                <w:rPr>
                  <w:rFonts w:cs="Arial"/>
                  <w:sz w:val="16"/>
                  <w:szCs w:val="16"/>
                  <w:lang w:eastAsia="en-US"/>
                </w:rPr>
                <w:delText>horizontalDatumValue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ECAADB" w14:textId="249B312B" w:rsidR="00130A33" w:rsidRPr="003440C2" w:rsidDel="00F12512" w:rsidRDefault="00130A33" w:rsidP="00130A33">
            <w:pPr>
              <w:spacing w:before="60" w:after="60" w:line="240" w:lineRule="auto"/>
              <w:jc w:val="left"/>
              <w:rPr>
                <w:del w:id="2120" w:author="Thomas Richardson" w:date="2022-06-07T21:16:00Z"/>
                <w:rFonts w:cs="Arial"/>
                <w:b/>
                <w:bCs/>
                <w:sz w:val="16"/>
                <w:szCs w:val="16"/>
                <w:lang w:eastAsia="en-US"/>
              </w:rPr>
            </w:pPr>
            <w:del w:id="2121"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6350DA" w14:textId="002FBEB1" w:rsidR="00130A33" w:rsidRPr="003440C2" w:rsidDel="00F12512" w:rsidRDefault="00130A33" w:rsidP="00130A33">
            <w:pPr>
              <w:spacing w:before="60" w:after="60" w:line="240" w:lineRule="auto"/>
              <w:jc w:val="left"/>
              <w:rPr>
                <w:del w:id="2122" w:author="Thomas Richardson" w:date="2022-06-07T21:16:00Z"/>
                <w:rFonts w:cs="Arial"/>
                <w:b/>
                <w:bCs/>
                <w:sz w:val="16"/>
                <w:szCs w:val="16"/>
                <w:lang w:eastAsia="en-US"/>
              </w:rPr>
            </w:pPr>
            <w:del w:id="2123" w:author="Thomas Richardson" w:date="2022-06-07T21:16:00Z">
              <w:r w:rsidRPr="003440C2" w:rsidDel="00F12512">
                <w:rPr>
                  <w:rFonts w:cs="Arial"/>
                  <w:sz w:val="16"/>
                  <w:szCs w:val="16"/>
                  <w:lang w:eastAsia="en-US"/>
                </w:rPr>
                <w:delText>WGS84</w:delText>
              </w:r>
            </w:del>
          </w:p>
        </w:tc>
      </w:tr>
      <w:tr w:rsidR="000E5D07" w:rsidRPr="003440C2" w:rsidDel="00F12512" w14:paraId="637B090E" w14:textId="77777777" w:rsidTr="00681EDD">
        <w:trPr>
          <w:cantSplit/>
          <w:del w:id="2124" w:author="Thomas Richardson" w:date="2022-06-07T21:16:00Z"/>
        </w:trPr>
        <w:tc>
          <w:tcPr>
            <w:tcW w:w="3065"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99BD1EB" w14:textId="30F005CB" w:rsidR="00130A33" w:rsidRPr="003440C2" w:rsidDel="00F12512" w:rsidRDefault="00130A33" w:rsidP="00130A33">
            <w:pPr>
              <w:spacing w:before="60" w:after="60" w:line="240" w:lineRule="auto"/>
              <w:jc w:val="left"/>
              <w:rPr>
                <w:del w:id="2125" w:author="Thomas Richardson" w:date="2022-06-07T21:16:00Z"/>
                <w:rFonts w:cs="Arial"/>
                <w:sz w:val="16"/>
                <w:szCs w:val="16"/>
                <w:lang w:eastAsia="en-US"/>
              </w:rPr>
            </w:pPr>
            <w:del w:id="2126" w:author="Thomas Richardson" w:date="2022-06-07T21:16:00Z">
              <w:r w:rsidRPr="003440C2" w:rsidDel="00F12512">
                <w:rPr>
                  <w:rFonts w:cs="Arial"/>
                  <w:sz w:val="16"/>
                  <w:szCs w:val="16"/>
                </w:rPr>
                <w:delText>epoch</w:delText>
              </w:r>
            </w:del>
          </w:p>
        </w:tc>
        <w:tc>
          <w:tcPr>
            <w:tcW w:w="1614" w:type="dxa"/>
            <w:gridSpan w:val="3"/>
            <w:tcBorders>
              <w:top w:val="single" w:sz="8" w:space="0" w:color="000000"/>
              <w:left w:val="nil"/>
              <w:bottom w:val="single" w:sz="4" w:space="0" w:color="auto"/>
              <w:right w:val="single" w:sz="4" w:space="0" w:color="auto"/>
            </w:tcBorders>
            <w:shd w:val="clear" w:color="auto" w:fill="auto"/>
            <w:tcMar>
              <w:left w:w="108" w:type="dxa"/>
              <w:right w:w="108" w:type="dxa"/>
            </w:tcMar>
          </w:tcPr>
          <w:p w14:paraId="69D11297" w14:textId="407AD2F5" w:rsidR="00130A33" w:rsidRPr="003440C2" w:rsidDel="00F12512" w:rsidRDefault="00130A33" w:rsidP="00130A33">
            <w:pPr>
              <w:spacing w:before="60" w:after="60" w:line="240" w:lineRule="auto"/>
              <w:jc w:val="left"/>
              <w:rPr>
                <w:del w:id="2127" w:author="Thomas Richardson" w:date="2022-06-07T21:16:00Z"/>
                <w:rFonts w:cs="Arial"/>
                <w:sz w:val="16"/>
                <w:szCs w:val="16"/>
                <w:lang w:eastAsia="en-US"/>
              </w:rPr>
            </w:pPr>
            <w:del w:id="2128" w:author="Thomas Richardson" w:date="2022-06-07T21:16:00Z">
              <w:r w:rsidRPr="003440C2" w:rsidDel="00F12512">
                <w:rPr>
                  <w:rFonts w:cs="Arial"/>
                  <w:sz w:val="16"/>
                  <w:szCs w:val="16"/>
                  <w:lang w:eastAsia="en-US"/>
                </w:rPr>
                <w:delText>0..1</w:delText>
              </w:r>
            </w:del>
          </w:p>
        </w:tc>
        <w:tc>
          <w:tcPr>
            <w:tcW w:w="1868"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4C30C31" w14:textId="70BA0367" w:rsidR="00130A33" w:rsidRPr="003440C2" w:rsidDel="00F12512" w:rsidRDefault="00130A33" w:rsidP="00130A33">
            <w:pPr>
              <w:spacing w:before="60" w:after="60" w:line="240" w:lineRule="auto"/>
              <w:jc w:val="left"/>
              <w:rPr>
                <w:del w:id="2129" w:author="Thomas Richardson" w:date="2022-06-07T21:16:00Z"/>
                <w:rFonts w:cs="Arial"/>
                <w:sz w:val="16"/>
                <w:szCs w:val="16"/>
                <w:lang w:eastAsia="en-US"/>
              </w:rPr>
            </w:pPr>
            <w:del w:id="2130" w:author="Thomas Richardson" w:date="2022-06-07T21:16:00Z">
              <w:r w:rsidRPr="003440C2" w:rsidDel="00F12512">
                <w:rPr>
                  <w:rFonts w:cs="Arial"/>
                  <w:sz w:val="16"/>
                  <w:szCs w:val="16"/>
                </w:rPr>
                <w:delText>epoch</w:delText>
              </w:r>
            </w:del>
          </w:p>
        </w:tc>
        <w:tc>
          <w:tcPr>
            <w:tcW w:w="3574" w:type="dxa"/>
            <w:gridSpan w:val="4"/>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B76568" w14:textId="3EC0A452" w:rsidR="00130A33" w:rsidRPr="003440C2" w:rsidDel="00F12512" w:rsidRDefault="00130A33" w:rsidP="00130A33">
            <w:pPr>
              <w:spacing w:before="60" w:after="60" w:line="240" w:lineRule="auto"/>
              <w:jc w:val="left"/>
              <w:rPr>
                <w:del w:id="2131" w:author="Thomas Richardson" w:date="2022-06-07T21:16:00Z"/>
                <w:rFonts w:cs="Arial"/>
                <w:sz w:val="16"/>
                <w:szCs w:val="16"/>
                <w:lang w:eastAsia="en-US"/>
              </w:rPr>
            </w:pPr>
            <w:del w:id="2132" w:author="Thomas Richardson" w:date="2022-06-07T21:16:00Z">
              <w:r w:rsidRPr="003440C2" w:rsidDel="00F12512">
                <w:rPr>
                  <w:rFonts w:cs="Arial"/>
                  <w:sz w:val="16"/>
                  <w:szCs w:val="16"/>
                  <w:lang w:eastAsia="en-US"/>
                </w:rPr>
                <w:delText>0..1</w:delText>
              </w:r>
            </w:del>
          </w:p>
        </w:tc>
        <w:tc>
          <w:tcPr>
            <w:tcW w:w="4157" w:type="dxa"/>
            <w:gridSpan w:val="5"/>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BBA03B3" w14:textId="4ADC8917" w:rsidR="00130A33" w:rsidRPr="003440C2" w:rsidDel="00F12512" w:rsidRDefault="00130A33" w:rsidP="00130A33">
            <w:pPr>
              <w:autoSpaceDE w:val="0"/>
              <w:autoSpaceDN w:val="0"/>
              <w:adjustRightInd w:val="0"/>
              <w:spacing w:before="60" w:after="60" w:line="240" w:lineRule="auto"/>
              <w:jc w:val="left"/>
              <w:rPr>
                <w:del w:id="2133" w:author="Thomas Richardson" w:date="2022-06-07T21:16:00Z"/>
                <w:rFonts w:cs="Arial"/>
                <w:sz w:val="16"/>
                <w:szCs w:val="16"/>
                <w:lang w:eastAsia="en-US"/>
              </w:rPr>
            </w:pPr>
            <w:del w:id="2134" w:author="Thomas Richardson" w:date="2022-06-07T21:16:00Z">
              <w:r w:rsidRPr="003440C2" w:rsidDel="00F12512">
                <w:rPr>
                  <w:rFonts w:cs="Arial"/>
                  <w:sz w:val="16"/>
                  <w:szCs w:val="16"/>
                </w:rPr>
                <w:delText>For example, G1762 for the 2013-10-16 realization of the geodetic datum for WGS84</w:delText>
              </w:r>
            </w:del>
          </w:p>
        </w:tc>
      </w:tr>
      <w:tr w:rsidR="000E5D07" w:rsidRPr="003440C2" w:rsidDel="00F12512" w14:paraId="2A6AC0C5" w14:textId="77777777" w:rsidTr="00681EDD">
        <w:trPr>
          <w:cantSplit/>
          <w:del w:id="2135" w:author="Thomas Richardson" w:date="2022-06-07T21:16:00Z"/>
        </w:trPr>
        <w:tc>
          <w:tcPr>
            <w:tcW w:w="3065"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00F8279F" w14:textId="207BFB01" w:rsidR="00130A33" w:rsidRPr="003440C2" w:rsidDel="00F12512" w:rsidRDefault="00130A33" w:rsidP="00130A33">
            <w:pPr>
              <w:spacing w:before="60" w:after="60" w:line="240" w:lineRule="auto"/>
              <w:jc w:val="left"/>
              <w:rPr>
                <w:del w:id="2136" w:author="Thomas Richardson" w:date="2022-06-07T21:16:00Z"/>
                <w:rFonts w:cs="Arial"/>
                <w:b/>
                <w:bCs/>
                <w:sz w:val="16"/>
                <w:szCs w:val="16"/>
                <w:lang w:eastAsia="en-US"/>
              </w:rPr>
            </w:pPr>
            <w:del w:id="2137" w:author="Thomas Richardson" w:date="2022-06-07T21:16:00Z">
              <w:r w:rsidRPr="003440C2" w:rsidDel="00F12512">
                <w:rPr>
                  <w:rFonts w:cs="Arial"/>
                  <w:sz w:val="16"/>
                  <w:szCs w:val="16"/>
                  <w:lang w:eastAsia="en-US"/>
                </w:rPr>
                <w:delText>verticalDatum</w:delText>
              </w:r>
            </w:del>
          </w:p>
        </w:tc>
        <w:tc>
          <w:tcPr>
            <w:tcW w:w="1614" w:type="dxa"/>
            <w:gridSpan w:val="3"/>
            <w:tcBorders>
              <w:top w:val="single" w:sz="8" w:space="0" w:color="000000"/>
              <w:left w:val="nil"/>
              <w:bottom w:val="single" w:sz="4" w:space="0" w:color="auto"/>
              <w:right w:val="single" w:sz="4" w:space="0" w:color="auto"/>
            </w:tcBorders>
            <w:shd w:val="clear" w:color="auto" w:fill="auto"/>
            <w:tcMar>
              <w:left w:w="108" w:type="dxa"/>
              <w:right w:w="108" w:type="dxa"/>
            </w:tcMar>
          </w:tcPr>
          <w:p w14:paraId="4B14B157" w14:textId="273060B5" w:rsidR="00130A33" w:rsidRPr="003440C2" w:rsidDel="00F12512" w:rsidRDefault="00130A33" w:rsidP="00130A33">
            <w:pPr>
              <w:spacing w:before="60" w:after="60" w:line="240" w:lineRule="auto"/>
              <w:jc w:val="left"/>
              <w:rPr>
                <w:del w:id="2138" w:author="Thomas Richardson" w:date="2022-06-07T21:16:00Z"/>
                <w:rFonts w:cs="Arial"/>
                <w:b/>
                <w:bCs/>
                <w:sz w:val="16"/>
                <w:szCs w:val="16"/>
                <w:lang w:eastAsia="en-US"/>
              </w:rPr>
            </w:pPr>
            <w:del w:id="2139"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3E42162" w14:textId="7F6CBCCB" w:rsidR="00130A33" w:rsidRPr="003440C2" w:rsidDel="00F12512" w:rsidRDefault="00130A33" w:rsidP="00130A33">
            <w:pPr>
              <w:spacing w:before="60" w:after="60" w:line="240" w:lineRule="auto"/>
              <w:jc w:val="left"/>
              <w:rPr>
                <w:del w:id="2140" w:author="Thomas Richardson" w:date="2022-06-07T21:16:00Z"/>
                <w:rFonts w:cs="Arial"/>
                <w:b/>
                <w:bCs/>
                <w:sz w:val="16"/>
                <w:szCs w:val="16"/>
                <w:lang w:eastAsia="en-US"/>
              </w:rPr>
            </w:pPr>
            <w:del w:id="2141" w:author="Thomas Richardson" w:date="2022-06-07T21:16:00Z">
              <w:r w:rsidRPr="003440C2" w:rsidDel="00F12512">
                <w:rPr>
                  <w:rFonts w:cs="Arial"/>
                  <w:sz w:val="16"/>
                  <w:szCs w:val="16"/>
                  <w:lang w:eastAsia="en-US"/>
                </w:rPr>
                <w:delText>verticalDatum</w:delText>
              </w:r>
            </w:del>
          </w:p>
        </w:tc>
        <w:tc>
          <w:tcPr>
            <w:tcW w:w="3574" w:type="dxa"/>
            <w:gridSpan w:val="4"/>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1E19C8C" w14:textId="04DC21D2" w:rsidR="00130A33" w:rsidRPr="003440C2" w:rsidDel="00F12512" w:rsidRDefault="00130A33" w:rsidP="00130A33">
            <w:pPr>
              <w:spacing w:before="60" w:after="60" w:line="240" w:lineRule="auto"/>
              <w:jc w:val="left"/>
              <w:rPr>
                <w:del w:id="2142" w:author="Thomas Richardson" w:date="2022-06-07T21:16:00Z"/>
                <w:rFonts w:cs="Arial"/>
                <w:b/>
                <w:bCs/>
                <w:sz w:val="16"/>
                <w:szCs w:val="16"/>
                <w:lang w:eastAsia="en-US"/>
              </w:rPr>
            </w:pPr>
            <w:del w:id="2143"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173F68B9" w14:textId="67FFE230" w:rsidR="00130A33" w:rsidRPr="003440C2" w:rsidDel="00F12512" w:rsidRDefault="00130A33" w:rsidP="00130A33">
            <w:pPr>
              <w:autoSpaceDE w:val="0"/>
              <w:autoSpaceDN w:val="0"/>
              <w:adjustRightInd w:val="0"/>
              <w:spacing w:before="60" w:after="60" w:line="240" w:lineRule="auto"/>
              <w:jc w:val="left"/>
              <w:rPr>
                <w:del w:id="2144" w:author="Thomas Richardson" w:date="2022-06-07T21:16:00Z"/>
                <w:rFonts w:cs="Arial"/>
                <w:b/>
                <w:bCs/>
                <w:sz w:val="16"/>
                <w:szCs w:val="16"/>
                <w:lang w:eastAsia="en-US"/>
              </w:rPr>
            </w:pPr>
            <w:del w:id="2145" w:author="Thomas Richardson" w:date="2022-06-07T21:16:00Z">
              <w:r w:rsidRPr="003440C2" w:rsidDel="00F12512">
                <w:rPr>
                  <w:rFonts w:cs="Arial"/>
                  <w:sz w:val="16"/>
                  <w:szCs w:val="16"/>
                  <w:lang w:eastAsia="en-US"/>
                </w:rPr>
                <w:delText> </w:delText>
              </w:r>
              <w:r w:rsidRPr="003440C2" w:rsidDel="00F12512">
                <w:rPr>
                  <w:rFonts w:cs="Arial"/>
                  <w:bCs/>
                  <w:sz w:val="16"/>
                  <w:szCs w:val="16"/>
                  <w:lang w:eastAsia="en-US"/>
                </w:rPr>
                <w:delText>0..1 multiplicity in S-100 restricted to 1 in S-101</w:delText>
              </w:r>
            </w:del>
          </w:p>
        </w:tc>
      </w:tr>
      <w:tr w:rsidR="000E5D07" w:rsidRPr="003440C2" w:rsidDel="00F12512" w14:paraId="2EF6E8E7" w14:textId="77777777" w:rsidTr="00681EDD">
        <w:trPr>
          <w:cantSplit/>
          <w:del w:id="2146" w:author="Thomas Richardson" w:date="2022-06-07T21:16:00Z"/>
        </w:trPr>
        <w:tc>
          <w:tcPr>
            <w:tcW w:w="3065" w:type="dxa"/>
            <w:gridSpan w:val="3"/>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53D6368" w14:textId="05902B1E" w:rsidR="00130A33" w:rsidRPr="003440C2" w:rsidDel="00F12512" w:rsidRDefault="00130A33" w:rsidP="00130A33">
            <w:pPr>
              <w:spacing w:before="60" w:after="60" w:line="240" w:lineRule="auto"/>
              <w:jc w:val="left"/>
              <w:rPr>
                <w:del w:id="2147" w:author="Thomas Richardson" w:date="2022-06-07T21:16:00Z"/>
                <w:rFonts w:cs="Arial"/>
                <w:b/>
                <w:bCs/>
                <w:sz w:val="16"/>
                <w:szCs w:val="16"/>
                <w:lang w:eastAsia="en-US"/>
              </w:rPr>
            </w:pPr>
            <w:del w:id="2148" w:author="Thomas Richardson" w:date="2022-06-07T21:16:00Z">
              <w:r w:rsidRPr="003440C2" w:rsidDel="00F12512">
                <w:rPr>
                  <w:rFonts w:cs="Arial"/>
                  <w:sz w:val="16"/>
                  <w:szCs w:val="16"/>
                  <w:lang w:eastAsia="en-US"/>
                </w:rPr>
                <w:delText>soundingDatum</w:delText>
              </w:r>
            </w:del>
          </w:p>
        </w:tc>
        <w:tc>
          <w:tcPr>
            <w:tcW w:w="1614" w:type="dxa"/>
            <w:gridSpan w:val="3"/>
            <w:tcBorders>
              <w:top w:val="single" w:sz="4" w:space="0" w:color="auto"/>
              <w:left w:val="nil"/>
              <w:bottom w:val="single" w:sz="8" w:space="0" w:color="000000"/>
              <w:right w:val="single" w:sz="4" w:space="0" w:color="auto"/>
            </w:tcBorders>
            <w:shd w:val="clear" w:color="auto" w:fill="auto"/>
            <w:tcMar>
              <w:left w:w="108" w:type="dxa"/>
              <w:right w:w="108" w:type="dxa"/>
            </w:tcMar>
          </w:tcPr>
          <w:p w14:paraId="3F1B5649" w14:textId="5F8C2EFF" w:rsidR="00130A33" w:rsidRPr="003440C2" w:rsidDel="00F12512" w:rsidRDefault="00130A33" w:rsidP="00130A33">
            <w:pPr>
              <w:spacing w:before="60" w:after="60" w:line="240" w:lineRule="auto"/>
              <w:jc w:val="left"/>
              <w:rPr>
                <w:del w:id="2149" w:author="Thomas Richardson" w:date="2022-06-07T21:16:00Z"/>
                <w:rFonts w:cs="Arial"/>
                <w:b/>
                <w:bCs/>
                <w:sz w:val="16"/>
                <w:szCs w:val="16"/>
                <w:lang w:eastAsia="en-US"/>
              </w:rPr>
            </w:pPr>
            <w:del w:id="2150" w:author="Thomas Richardson" w:date="2022-06-07T21:16:00Z">
              <w:r w:rsidRPr="003440C2" w:rsidDel="00F12512">
                <w:rPr>
                  <w:rFonts w:cs="Arial"/>
                  <w:sz w:val="16"/>
                  <w:szCs w:val="16"/>
                  <w:lang w:eastAsia="en-US"/>
                </w:rPr>
                <w:delText>1</w:delText>
              </w:r>
            </w:del>
          </w:p>
        </w:tc>
        <w:tc>
          <w:tcPr>
            <w:tcW w:w="1868" w:type="dxa"/>
            <w:gridSpan w:val="3"/>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CA0FA1" w14:textId="0C0A179C" w:rsidR="00130A33" w:rsidRPr="003440C2" w:rsidDel="00F12512" w:rsidRDefault="00130A33" w:rsidP="00130A33">
            <w:pPr>
              <w:spacing w:before="60" w:after="60" w:line="240" w:lineRule="auto"/>
              <w:jc w:val="left"/>
              <w:rPr>
                <w:del w:id="2151" w:author="Thomas Richardson" w:date="2022-06-07T21:16:00Z"/>
                <w:rFonts w:cs="Arial"/>
                <w:b/>
                <w:bCs/>
                <w:sz w:val="16"/>
                <w:szCs w:val="16"/>
                <w:lang w:eastAsia="en-US"/>
              </w:rPr>
            </w:pPr>
            <w:del w:id="2152" w:author="Thomas Richardson" w:date="2022-06-07T21:16:00Z">
              <w:r w:rsidRPr="003440C2" w:rsidDel="00F12512">
                <w:rPr>
                  <w:rFonts w:cs="Arial"/>
                  <w:sz w:val="16"/>
                  <w:szCs w:val="16"/>
                  <w:lang w:eastAsia="en-US"/>
                </w:rPr>
                <w:delText>soundingDatum</w:delText>
              </w:r>
            </w:del>
          </w:p>
        </w:tc>
        <w:tc>
          <w:tcPr>
            <w:tcW w:w="3574" w:type="dxa"/>
            <w:gridSpan w:val="4"/>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C6568C" w14:textId="632689CD" w:rsidR="00130A33" w:rsidRPr="003440C2" w:rsidDel="00F12512" w:rsidRDefault="00130A33" w:rsidP="00130A33">
            <w:pPr>
              <w:spacing w:before="60" w:after="60" w:line="240" w:lineRule="auto"/>
              <w:jc w:val="left"/>
              <w:rPr>
                <w:del w:id="2153" w:author="Thomas Richardson" w:date="2022-06-07T21:16:00Z"/>
                <w:rFonts w:cs="Arial"/>
                <w:b/>
                <w:bCs/>
                <w:sz w:val="16"/>
                <w:szCs w:val="16"/>
                <w:lang w:eastAsia="en-US"/>
              </w:rPr>
            </w:pPr>
            <w:del w:id="2154" w:author="Thomas Richardson" w:date="2022-06-07T21:16:00Z">
              <w:r w:rsidRPr="003440C2" w:rsidDel="00F12512">
                <w:rPr>
                  <w:rFonts w:cs="Arial"/>
                  <w:sz w:val="16"/>
                  <w:szCs w:val="16"/>
                  <w:lang w:eastAsia="en-US"/>
                </w:rPr>
                <w:delText>1</w:delText>
              </w:r>
            </w:del>
          </w:p>
        </w:tc>
        <w:tc>
          <w:tcPr>
            <w:tcW w:w="4157" w:type="dxa"/>
            <w:gridSpan w:val="5"/>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33F32881" w14:textId="0979BA48" w:rsidR="00130A33" w:rsidRPr="003440C2" w:rsidDel="00F12512" w:rsidRDefault="00130A33" w:rsidP="00130A33">
            <w:pPr>
              <w:autoSpaceDE w:val="0"/>
              <w:autoSpaceDN w:val="0"/>
              <w:adjustRightInd w:val="0"/>
              <w:spacing w:before="60" w:after="60" w:line="240" w:lineRule="auto"/>
              <w:jc w:val="left"/>
              <w:rPr>
                <w:del w:id="2155" w:author="Thomas Richardson" w:date="2022-06-07T21:16:00Z"/>
                <w:rFonts w:cs="Arial"/>
                <w:b/>
                <w:bCs/>
                <w:sz w:val="16"/>
                <w:szCs w:val="16"/>
                <w:lang w:eastAsia="en-US"/>
              </w:rPr>
            </w:pPr>
            <w:del w:id="2156" w:author="Thomas Richardson" w:date="2022-06-07T21:16:00Z">
              <w:r w:rsidRPr="003440C2" w:rsidDel="00F12512">
                <w:rPr>
                  <w:rFonts w:cs="Arial"/>
                  <w:sz w:val="16"/>
                  <w:szCs w:val="16"/>
                  <w:lang w:eastAsia="en-US"/>
                </w:rPr>
                <w:delText> </w:delText>
              </w:r>
              <w:r w:rsidRPr="003440C2" w:rsidDel="00F12512">
                <w:rPr>
                  <w:rFonts w:cs="Arial"/>
                  <w:bCs/>
                  <w:sz w:val="16"/>
                  <w:szCs w:val="16"/>
                  <w:lang w:eastAsia="en-US"/>
                </w:rPr>
                <w:delText>0..1 multiplicity in S-100 restricted to 1 in S-101</w:delText>
              </w:r>
            </w:del>
          </w:p>
        </w:tc>
      </w:tr>
      <w:tr w:rsidR="000E5D07" w:rsidRPr="003440C2" w:rsidDel="00F12512" w14:paraId="59299C9A" w14:textId="77777777" w:rsidTr="00681EDD">
        <w:trPr>
          <w:cantSplit/>
          <w:del w:id="2157"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13C099" w14:textId="49FD2293" w:rsidR="00130A33" w:rsidRPr="003440C2" w:rsidDel="00F12512" w:rsidRDefault="00130A33" w:rsidP="00130A33">
            <w:pPr>
              <w:spacing w:before="60" w:after="60" w:line="240" w:lineRule="auto"/>
              <w:jc w:val="left"/>
              <w:rPr>
                <w:del w:id="2158" w:author="Thomas Richardson" w:date="2022-06-07T21:16:00Z"/>
                <w:rFonts w:cs="Arial"/>
                <w:b/>
                <w:bCs/>
                <w:sz w:val="16"/>
                <w:szCs w:val="16"/>
                <w:lang w:eastAsia="en-US"/>
              </w:rPr>
            </w:pPr>
            <w:del w:id="2159" w:author="Thomas Richardson" w:date="2022-06-07T21:16:00Z">
              <w:r w:rsidRPr="003440C2" w:rsidDel="00F12512">
                <w:rPr>
                  <w:rFonts w:cs="Arial"/>
                  <w:sz w:val="16"/>
                  <w:szCs w:val="16"/>
                  <w:lang w:eastAsia="en-US"/>
                </w:rPr>
                <w:delText>dataType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4DD09C1A" w14:textId="79E80360" w:rsidR="00130A33" w:rsidRPr="003440C2" w:rsidDel="00F12512" w:rsidRDefault="00130A33" w:rsidP="00130A33">
            <w:pPr>
              <w:spacing w:before="60" w:after="60" w:line="240" w:lineRule="auto"/>
              <w:jc w:val="left"/>
              <w:rPr>
                <w:del w:id="2160" w:author="Thomas Richardson" w:date="2022-06-07T21:16:00Z"/>
                <w:rFonts w:cs="Arial"/>
                <w:b/>
                <w:bCs/>
                <w:sz w:val="16"/>
                <w:szCs w:val="16"/>
                <w:lang w:eastAsia="en-US"/>
              </w:rPr>
            </w:pPr>
            <w:del w:id="2161"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016836" w14:textId="77A5CB36" w:rsidR="00130A33" w:rsidRPr="003440C2" w:rsidDel="00F12512" w:rsidRDefault="00130A33" w:rsidP="00130A33">
            <w:pPr>
              <w:spacing w:before="60" w:after="60" w:line="240" w:lineRule="auto"/>
              <w:jc w:val="left"/>
              <w:rPr>
                <w:del w:id="2162" w:author="Thomas Richardson" w:date="2022-06-07T21:16:00Z"/>
                <w:rFonts w:cs="Arial"/>
                <w:b/>
                <w:bCs/>
                <w:sz w:val="16"/>
                <w:szCs w:val="16"/>
                <w:lang w:eastAsia="en-US"/>
              </w:rPr>
            </w:pPr>
            <w:del w:id="2163" w:author="Thomas Richardson" w:date="2022-06-07T21:16:00Z">
              <w:r w:rsidRPr="003440C2" w:rsidDel="00F12512">
                <w:rPr>
                  <w:rFonts w:cs="Arial"/>
                  <w:sz w:val="16"/>
                  <w:szCs w:val="16"/>
                  <w:lang w:eastAsia="en-US"/>
                </w:rPr>
                <w:delText>dataType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C07C67E" w14:textId="5E346017" w:rsidR="00130A33" w:rsidRPr="003440C2" w:rsidDel="00F12512" w:rsidRDefault="00130A33" w:rsidP="00130A33">
            <w:pPr>
              <w:spacing w:before="60" w:after="60" w:line="240" w:lineRule="auto"/>
              <w:jc w:val="left"/>
              <w:rPr>
                <w:del w:id="2164" w:author="Thomas Richardson" w:date="2022-06-07T21:16:00Z"/>
                <w:rFonts w:cs="Arial"/>
                <w:b/>
                <w:bCs/>
                <w:sz w:val="16"/>
                <w:szCs w:val="16"/>
                <w:lang w:eastAsia="en-US"/>
              </w:rPr>
            </w:pPr>
            <w:del w:id="2165"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156B8AD" w14:textId="22C1355C" w:rsidR="00130A33" w:rsidRPr="003440C2" w:rsidDel="00F12512" w:rsidRDefault="00130A33" w:rsidP="00130A33">
            <w:pPr>
              <w:spacing w:before="60" w:after="60" w:line="240" w:lineRule="auto"/>
              <w:jc w:val="left"/>
              <w:rPr>
                <w:del w:id="2166" w:author="Thomas Richardson" w:date="2022-06-07T21:16:00Z"/>
                <w:rFonts w:cs="Arial"/>
                <w:b/>
                <w:bCs/>
                <w:sz w:val="16"/>
                <w:szCs w:val="16"/>
                <w:lang w:eastAsia="en-US"/>
              </w:rPr>
            </w:pPr>
            <w:del w:id="2167" w:author="Thomas Richardson" w:date="2022-06-07T21:16:00Z">
              <w:r w:rsidRPr="003440C2" w:rsidDel="00F12512">
                <w:rPr>
                  <w:rFonts w:cs="Arial"/>
                  <w:sz w:val="16"/>
                  <w:szCs w:val="16"/>
                  <w:lang w:eastAsia="en-US"/>
                </w:rPr>
                <w:delText> </w:delText>
              </w:r>
            </w:del>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dataCoverage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2B071282" w:rsidR="00130A33" w:rsidRPr="003440C2" w:rsidRDefault="00130A33" w:rsidP="00130A33">
            <w:pPr>
              <w:spacing w:before="60" w:after="60" w:line="240" w:lineRule="auto"/>
              <w:jc w:val="left"/>
              <w:rPr>
                <w:rFonts w:cs="Arial"/>
                <w:b/>
                <w:bCs/>
                <w:sz w:val="16"/>
                <w:szCs w:val="16"/>
                <w:lang w:eastAsia="en-US"/>
              </w:rPr>
            </w:pPr>
            <w:ins w:id="2168" w:author="Jeff Wootton" w:date="2022-07-11T18:12:00Z">
              <w:r w:rsidRPr="003A450C">
                <w:rPr>
                  <w:rFonts w:eastAsia="Times New Roman"/>
                  <w:sz w:val="16"/>
                  <w:szCs w:val="16"/>
                </w:rPr>
                <w:t>Provides information about data coverages within the dataset</w:t>
              </w:r>
            </w:ins>
            <w:del w:id="2169" w:author="Jeff Wootton" w:date="2022-07-11T18:1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21CB0731" w:rsidR="00130A33" w:rsidRPr="003440C2" w:rsidRDefault="00130A33" w:rsidP="00130A33">
            <w:pPr>
              <w:spacing w:before="60" w:after="60" w:line="240" w:lineRule="auto"/>
              <w:jc w:val="left"/>
              <w:rPr>
                <w:rFonts w:cs="Arial"/>
                <w:b/>
                <w:bCs/>
                <w:sz w:val="16"/>
                <w:szCs w:val="16"/>
                <w:lang w:eastAsia="en-US"/>
              </w:rPr>
            </w:pPr>
            <w:del w:id="2170" w:author="Teh Stand" w:date="2020-09-14T07:59:00Z">
              <w:r w:rsidRPr="003440C2" w:rsidDel="006A1052">
                <w:rPr>
                  <w:rFonts w:cs="Arial"/>
                  <w:sz w:val="16"/>
                  <w:szCs w:val="16"/>
                  <w:lang w:eastAsia="en-US"/>
                </w:rPr>
                <w:delText>S101</w:delText>
              </w:r>
            </w:del>
            <w:ins w:id="2171" w:author="Teh Stand" w:date="2020-09-14T07:59:00Z">
              <w:r w:rsidRPr="003440C2">
                <w:rPr>
                  <w:rFonts w:cs="Arial"/>
                  <w:sz w:val="16"/>
                  <w:szCs w:val="16"/>
                  <w:lang w:eastAsia="en-US"/>
                </w:rPr>
                <w:t>S100</w:t>
              </w:r>
            </w:ins>
            <w:r w:rsidRPr="003440C2">
              <w:rPr>
                <w:rFonts w:cs="Arial"/>
                <w:sz w:val="16"/>
                <w:szCs w:val="16"/>
                <w:lang w:eastAsia="en-US"/>
              </w:rPr>
              <w:t>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4C9950C0"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w:t>
            </w:r>
            <w:ins w:id="2172" w:author="Thomas Richardson" w:date="2022-06-07T21:17:00Z">
              <w:r w:rsidRPr="003440C2">
                <w:rPr>
                  <w:rFonts w:cs="Arial"/>
                  <w:bCs/>
                  <w:sz w:val="16"/>
                  <w:szCs w:val="16"/>
                  <w:lang w:eastAsia="en-US"/>
                </w:rPr>
                <w:t>*</w:t>
              </w:r>
            </w:ins>
            <w:del w:id="2173" w:author="Thomas Richardson" w:date="2022-06-07T21:17:00Z">
              <w:r w:rsidRPr="003440C2" w:rsidDel="00F12512">
                <w:rPr>
                  <w:rFonts w:cs="Arial"/>
                  <w:bCs/>
                  <w:sz w:val="16"/>
                  <w:szCs w:val="16"/>
                  <w:lang w:eastAsia="en-US"/>
                </w:rPr>
                <w:delText>1</w:delText>
              </w:r>
            </w:del>
            <w:r w:rsidRPr="003440C2">
              <w:rPr>
                <w:rFonts w:cs="Arial"/>
                <w:bCs/>
                <w:sz w:val="16"/>
                <w:szCs w:val="16"/>
                <w:lang w:eastAsia="en-US"/>
              </w:rPr>
              <w:t xml:space="preserve"> multiplicity in S-100 restricted to 1</w:t>
            </w:r>
            <w:ins w:id="2174" w:author="Jeff Wootton" w:date="2022-08-18T08:36:00Z">
              <w:r w:rsidR="00541D94">
                <w:rPr>
                  <w:rFonts w:cs="Arial"/>
                  <w:bCs/>
                  <w:sz w:val="16"/>
                  <w:szCs w:val="16"/>
                  <w:lang w:eastAsia="en-US"/>
                </w:rPr>
                <w:t>..*</w:t>
              </w:r>
            </w:ins>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1D728489" w:rsidR="00130A33" w:rsidRPr="003440C2" w:rsidRDefault="00130A33" w:rsidP="00130A33">
            <w:pPr>
              <w:spacing w:before="60" w:after="60" w:line="240" w:lineRule="auto"/>
              <w:jc w:val="left"/>
              <w:rPr>
                <w:rFonts w:cs="Arial"/>
                <w:b/>
                <w:bCs/>
                <w:sz w:val="16"/>
                <w:szCs w:val="16"/>
                <w:lang w:eastAsia="en-US"/>
              </w:rPr>
            </w:pPr>
            <w:ins w:id="2175" w:author="Jeff Wootton" w:date="2022-07-11T18:16:00Z">
              <w:r w:rsidRPr="003A450C">
                <w:rPr>
                  <w:sz w:val="16"/>
                  <w:szCs w:val="16"/>
                  <w:lang w:val="en-CA"/>
                </w:rPr>
                <w:t>Any additional information</w:t>
              </w:r>
            </w:ins>
            <w:del w:id="2176" w:author="Jeff Wootton" w:date="2022-07-11T18:16: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CharacterString</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0E5D07" w:rsidRPr="003440C2" w:rsidDel="0049250B" w14:paraId="4DFC42A2" w14:textId="77777777" w:rsidTr="00681EDD">
        <w:trPr>
          <w:cantSplit/>
          <w:del w:id="2177" w:author="Thomas Richardson" w:date="2022-06-07T21:17: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84D71A" w14:textId="210FC061" w:rsidR="00130A33" w:rsidRPr="003440C2" w:rsidDel="0049250B" w:rsidRDefault="00130A33" w:rsidP="00130A33">
            <w:pPr>
              <w:spacing w:before="60" w:after="60" w:line="240" w:lineRule="auto"/>
              <w:jc w:val="left"/>
              <w:rPr>
                <w:del w:id="2178" w:author="Thomas Richardson" w:date="2022-06-07T21:17:00Z"/>
                <w:rFonts w:cs="Arial"/>
                <w:sz w:val="16"/>
                <w:szCs w:val="16"/>
                <w:lang w:eastAsia="en-US"/>
              </w:rPr>
            </w:pPr>
            <w:del w:id="2179" w:author="Thomas Richardson" w:date="2022-06-07T21:17:00Z">
              <w:r w:rsidRPr="003440C2" w:rsidDel="0049250B">
                <w:rPr>
                  <w:rFonts w:cs="Arial"/>
                  <w:sz w:val="16"/>
                  <w:szCs w:val="16"/>
                </w:rPr>
                <w:delText>layerID</w:delText>
              </w:r>
            </w:del>
          </w:p>
        </w:tc>
        <w:tc>
          <w:tcPr>
            <w:tcW w:w="1596" w:type="dxa"/>
            <w:gridSpan w:val="2"/>
            <w:tcBorders>
              <w:top w:val="single" w:sz="8" w:space="0" w:color="000000"/>
              <w:left w:val="nil"/>
              <w:bottom w:val="single" w:sz="8" w:space="0" w:color="000000"/>
              <w:right w:val="single" w:sz="4" w:space="0" w:color="auto"/>
            </w:tcBorders>
            <w:shd w:val="clear" w:color="auto" w:fill="auto"/>
            <w:tcMar>
              <w:left w:w="108" w:type="dxa"/>
              <w:right w:w="108" w:type="dxa"/>
            </w:tcMar>
          </w:tcPr>
          <w:p w14:paraId="003CB68C" w14:textId="57F868C9" w:rsidR="00130A33" w:rsidRPr="003440C2" w:rsidDel="0049250B" w:rsidRDefault="00130A33" w:rsidP="00130A33">
            <w:pPr>
              <w:spacing w:before="60" w:after="60" w:line="240" w:lineRule="auto"/>
              <w:jc w:val="left"/>
              <w:rPr>
                <w:del w:id="2180" w:author="Thomas Richardson" w:date="2022-06-07T21:17:00Z"/>
                <w:rFonts w:cs="Arial"/>
                <w:sz w:val="16"/>
                <w:szCs w:val="16"/>
                <w:lang w:eastAsia="en-US"/>
              </w:rPr>
            </w:pPr>
            <w:del w:id="2181" w:author="Thomas Richardson" w:date="2022-06-07T21:17:00Z">
              <w:r w:rsidRPr="003440C2" w:rsidDel="0049250B">
                <w:rPr>
                  <w:rFonts w:cs="Arial"/>
                  <w:sz w:val="16"/>
                  <w:szCs w:val="16"/>
                </w:rPr>
                <w:delText>0..*</w:delText>
              </w:r>
            </w:del>
          </w:p>
        </w:tc>
        <w:tc>
          <w:tcPr>
            <w:tcW w:w="1891" w:type="dxa"/>
            <w:gridSpan w:val="4"/>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33D1E1" w14:textId="7E6303B6" w:rsidR="00130A33" w:rsidRPr="003440C2" w:rsidDel="0049250B" w:rsidRDefault="00130A33" w:rsidP="00130A33">
            <w:pPr>
              <w:spacing w:before="60" w:after="60" w:line="240" w:lineRule="auto"/>
              <w:jc w:val="left"/>
              <w:rPr>
                <w:del w:id="2182" w:author="Thomas Richardson" w:date="2022-06-07T21:17:00Z"/>
                <w:rFonts w:cs="Arial"/>
                <w:b/>
                <w:bCs/>
                <w:sz w:val="16"/>
                <w:szCs w:val="16"/>
                <w:lang w:eastAsia="en-US"/>
              </w:rPr>
            </w:pPr>
            <w:del w:id="2183" w:author="Thomas Richardson" w:date="2022-06-07T21:17:00Z">
              <w:r w:rsidRPr="003440C2" w:rsidDel="0049250B">
                <w:rPr>
                  <w:rFonts w:cs="Arial"/>
                  <w:sz w:val="16"/>
                  <w:szCs w:val="16"/>
                </w:rPr>
                <w:delText>layerID</w:delText>
              </w:r>
            </w:del>
          </w:p>
        </w:tc>
        <w:tc>
          <w:tcPr>
            <w:tcW w:w="3569"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3078758" w14:textId="01E84903" w:rsidR="00130A33" w:rsidRPr="003440C2" w:rsidDel="0049250B" w:rsidRDefault="00130A33" w:rsidP="00130A33">
            <w:pPr>
              <w:spacing w:before="60" w:after="60" w:line="240" w:lineRule="auto"/>
              <w:jc w:val="left"/>
              <w:rPr>
                <w:del w:id="2184" w:author="Thomas Richardson" w:date="2022-06-07T21:17:00Z"/>
                <w:rFonts w:cs="Arial"/>
                <w:sz w:val="16"/>
                <w:szCs w:val="16"/>
                <w:lang w:eastAsia="en-US"/>
              </w:rPr>
            </w:pPr>
            <w:del w:id="2185" w:author="Thomas Richardson" w:date="2022-06-07T21:17:00Z">
              <w:r w:rsidRPr="003440C2" w:rsidDel="0049250B">
                <w:rPr>
                  <w:rFonts w:cs="Arial"/>
                  <w:sz w:val="16"/>
                  <w:szCs w:val="16"/>
                </w:rPr>
                <w:delText>0..*</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E024B2" w14:textId="6F2A7C19" w:rsidR="00130A33" w:rsidRPr="003440C2" w:rsidDel="0049250B" w:rsidRDefault="00130A33" w:rsidP="00130A33">
            <w:pPr>
              <w:spacing w:before="60" w:after="60" w:line="240" w:lineRule="auto"/>
              <w:jc w:val="left"/>
              <w:rPr>
                <w:del w:id="2186" w:author="Thomas Richardson" w:date="2022-06-07T21:17:00Z"/>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defaultLocale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0A9EDCEE" w:rsidR="00130A33" w:rsidRPr="003440C2" w:rsidRDefault="00130A33" w:rsidP="00130A33">
            <w:pPr>
              <w:spacing w:before="60" w:after="60" w:line="240" w:lineRule="auto"/>
              <w:jc w:val="left"/>
              <w:rPr>
                <w:rFonts w:cs="Arial"/>
                <w:sz w:val="16"/>
                <w:szCs w:val="16"/>
                <w:lang w:eastAsia="en-US"/>
              </w:rPr>
            </w:pPr>
            <w:ins w:id="2187" w:author="Jeff Wootton" w:date="2022-07-11T18:16:00Z">
              <w:r w:rsidRPr="00693888">
                <w:rPr>
                  <w:sz w:val="16"/>
                  <w:szCs w:val="16"/>
                </w:rPr>
                <w:t>Default language and character set used in the dataset</w:t>
              </w:r>
            </w:ins>
            <w:del w:id="2188" w:author="Jeff Wootton" w:date="2022-07-11T18:16: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474596F6" w:rsidR="00130A33" w:rsidRPr="003440C2" w:rsidRDefault="00130A33" w:rsidP="00130A33">
            <w:pPr>
              <w:spacing w:before="60" w:after="60" w:line="240" w:lineRule="auto"/>
              <w:jc w:val="center"/>
              <w:rPr>
                <w:rFonts w:cs="Arial"/>
                <w:b/>
                <w:bCs/>
                <w:sz w:val="16"/>
                <w:szCs w:val="16"/>
                <w:lang w:eastAsia="en-US"/>
              </w:rPr>
            </w:pPr>
            <w:ins w:id="2189" w:author="Thomas Richardson" w:date="2022-06-07T21:17:00Z">
              <w:r w:rsidRPr="003440C2">
                <w:rPr>
                  <w:rFonts w:cs="Arial"/>
                  <w:sz w:val="16"/>
                  <w:szCs w:val="16"/>
                  <w:lang w:eastAsia="en-US"/>
                </w:rPr>
                <w:t>0..1</w:t>
              </w:r>
            </w:ins>
            <w:del w:id="2190" w:author="Thomas Richardson" w:date="2022-06-07T21:17:00Z">
              <w:r w:rsidRPr="003440C2" w:rsidDel="006C2B7D">
                <w:rPr>
                  <w:rFonts w:cs="Arial"/>
                  <w:sz w:val="16"/>
                  <w:szCs w:val="16"/>
                </w:rPr>
                <w:delText>1</w:delText>
              </w:r>
            </w:del>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ins w:id="2191" w:author="Thomas Richardson" w:date="2022-06-07T21:17:00Z">
              <w:r w:rsidRPr="003440C2">
                <w:rPr>
                  <w:rFonts w:cs="Arial"/>
                  <w:sz w:val="16"/>
                  <w:szCs w:val="16"/>
                </w:rPr>
                <w:t>In absence of defaultLocale the language is English, UTF-8</w:t>
              </w:r>
            </w:ins>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otherLocale</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7FEC9E1F" w:rsidR="00130A33" w:rsidRPr="003440C2" w:rsidRDefault="00130A33" w:rsidP="00130A33">
            <w:pPr>
              <w:spacing w:before="60" w:after="60" w:line="240" w:lineRule="auto"/>
              <w:jc w:val="left"/>
              <w:rPr>
                <w:rFonts w:cs="Arial"/>
                <w:sz w:val="16"/>
                <w:szCs w:val="16"/>
                <w:lang w:eastAsia="en-US"/>
              </w:rPr>
            </w:pPr>
            <w:ins w:id="2192" w:author="Jeff Wootton" w:date="2022-07-11T18:18:00Z">
              <w:r w:rsidRPr="003A450C">
                <w:rPr>
                  <w:sz w:val="16"/>
                  <w:szCs w:val="16"/>
                </w:rPr>
                <w:t xml:space="preserve">Other languages and character sets used in the </w:t>
              </w:r>
              <w:r>
                <w:rPr>
                  <w:sz w:val="16"/>
                  <w:szCs w:val="16"/>
                </w:rPr>
                <w:t>dataset</w:t>
              </w:r>
            </w:ins>
            <w:del w:id="2193" w:author="Jeff Wootton" w:date="2022-07-11T18:18:00Z">
              <w:r w:rsidRPr="003440C2" w:rsidDel="00130A33">
                <w:rPr>
                  <w:rFonts w:cs="Arial"/>
                  <w:sz w:val="16"/>
                  <w:szCs w:val="16"/>
                </w:rPr>
                <w:delText>0..*</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PT_Locale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0E5D07" w:rsidRPr="003440C2" w:rsidDel="009D1F61" w14:paraId="5146D286" w14:textId="77777777" w:rsidTr="00681EDD">
        <w:trPr>
          <w:cantSplit/>
          <w:del w:id="2194" w:author="Thomas Richardson" w:date="2022-06-07T21:18: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02A4A0" w14:textId="49DAF7CC" w:rsidR="00130A33" w:rsidRPr="003440C2" w:rsidDel="009D1F61" w:rsidRDefault="00130A33" w:rsidP="00130A33">
            <w:pPr>
              <w:spacing w:before="60" w:after="60" w:line="240" w:lineRule="auto"/>
              <w:jc w:val="left"/>
              <w:rPr>
                <w:del w:id="2195" w:author="Thomas Richardson" w:date="2022-06-07T21:18:00Z"/>
                <w:rFonts w:cs="Arial"/>
                <w:sz w:val="16"/>
                <w:szCs w:val="16"/>
                <w:lang w:eastAsia="en-US"/>
              </w:rPr>
            </w:pPr>
            <w:del w:id="2196" w:author="Thomas Richardson" w:date="2022-06-07T21:18:00Z">
              <w:r w:rsidRPr="003440C2" w:rsidDel="009D1F61">
                <w:rPr>
                  <w:rFonts w:cs="Arial"/>
                  <w:sz w:val="16"/>
                  <w:szCs w:val="16"/>
                </w:rPr>
                <w:delText>metadataFileIdentifier</w:delText>
              </w:r>
            </w:del>
          </w:p>
        </w:tc>
        <w:tc>
          <w:tcPr>
            <w:tcW w:w="2665"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157257EF" w14:textId="5AD801AC" w:rsidR="00130A33" w:rsidRPr="003440C2" w:rsidDel="009D1F61" w:rsidRDefault="00130A33" w:rsidP="00130A33">
            <w:pPr>
              <w:spacing w:before="60" w:after="60" w:line="240" w:lineRule="auto"/>
              <w:jc w:val="left"/>
              <w:rPr>
                <w:del w:id="2197" w:author="Thomas Richardson" w:date="2022-06-07T21:18:00Z"/>
                <w:rFonts w:cs="Arial"/>
                <w:sz w:val="16"/>
                <w:szCs w:val="16"/>
                <w:lang w:eastAsia="en-US"/>
              </w:rPr>
            </w:pPr>
            <w:del w:id="2198" w:author="Thomas Richardson" w:date="2022-06-07T21:18:00Z">
              <w:r w:rsidRPr="003440C2" w:rsidDel="009D1F61">
                <w:rPr>
                  <w:rFonts w:cs="Arial"/>
                  <w:sz w:val="16"/>
                  <w:szCs w:val="16"/>
                </w:rPr>
                <w:delText>1</w:delText>
              </w:r>
            </w:del>
          </w:p>
        </w:tc>
        <w:tc>
          <w:tcPr>
            <w:tcW w:w="822"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A41C14" w14:textId="1BBDA5CB" w:rsidR="00130A33" w:rsidRPr="003440C2" w:rsidDel="009D1F61" w:rsidRDefault="00130A33" w:rsidP="00130A33">
            <w:pPr>
              <w:spacing w:before="60" w:after="60" w:line="240" w:lineRule="auto"/>
              <w:jc w:val="left"/>
              <w:rPr>
                <w:del w:id="2199" w:author="Thomas Richardson" w:date="2022-06-07T21:18:00Z"/>
                <w:rFonts w:cs="Arial"/>
                <w:b/>
                <w:bCs/>
                <w:sz w:val="16"/>
                <w:szCs w:val="16"/>
                <w:lang w:eastAsia="en-US"/>
              </w:rPr>
            </w:pPr>
            <w:del w:id="2200" w:author="Thomas Richardson" w:date="2022-06-07T21:18:00Z">
              <w:r w:rsidRPr="003440C2" w:rsidDel="009D1F61">
                <w:rPr>
                  <w:rFonts w:cs="Arial"/>
                  <w:sz w:val="16"/>
                  <w:szCs w:val="16"/>
                </w:rPr>
                <w:delText>metadataFileIdentifier</w:delText>
              </w:r>
            </w:del>
          </w:p>
        </w:tc>
        <w:tc>
          <w:tcPr>
            <w:tcW w:w="360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8D60434" w14:textId="4A865909" w:rsidR="00130A33" w:rsidRPr="003440C2" w:rsidDel="009D1F61" w:rsidRDefault="00130A33" w:rsidP="00130A33">
            <w:pPr>
              <w:spacing w:before="60" w:after="60" w:line="240" w:lineRule="auto"/>
              <w:jc w:val="left"/>
              <w:rPr>
                <w:del w:id="2201" w:author="Thomas Richardson" w:date="2022-06-07T21:18:00Z"/>
                <w:rFonts w:cs="Arial"/>
                <w:sz w:val="16"/>
                <w:szCs w:val="16"/>
                <w:lang w:val="fr-FR" w:eastAsia="en-US"/>
              </w:rPr>
            </w:pPr>
            <w:del w:id="2202" w:author="Thomas Richardson" w:date="2022-06-07T21:18:00Z">
              <w:r w:rsidRPr="003440C2" w:rsidDel="009D1F61">
                <w:rPr>
                  <w:rFonts w:cs="Arial"/>
                  <w:sz w:val="16"/>
                  <w:szCs w:val="16"/>
                </w:rPr>
                <w:delText>1</w:delText>
              </w:r>
            </w:del>
          </w:p>
        </w:tc>
        <w:tc>
          <w:tcPr>
            <w:tcW w:w="4125" w:type="dxa"/>
            <w:gridSpan w:val="4"/>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6C3009" w14:textId="47A5FE99" w:rsidR="00130A33" w:rsidRPr="003440C2" w:rsidDel="009D1F61" w:rsidRDefault="00130A33" w:rsidP="00130A33">
            <w:pPr>
              <w:spacing w:before="60" w:after="60" w:line="240" w:lineRule="auto"/>
              <w:jc w:val="left"/>
              <w:rPr>
                <w:del w:id="2203" w:author="Thomas Richardson" w:date="2022-06-07T21:18:00Z"/>
                <w:rFonts w:cs="Arial"/>
                <w:b/>
                <w:bCs/>
                <w:sz w:val="16"/>
                <w:szCs w:val="16"/>
                <w:lang w:val="en-US" w:eastAsia="en-US"/>
              </w:rPr>
            </w:pPr>
            <w:del w:id="2204" w:author="Thomas Richardson" w:date="2022-06-07T21:18:00Z">
              <w:r w:rsidRPr="003440C2" w:rsidDel="009D1F61">
                <w:rPr>
                  <w:rFonts w:cs="Arial"/>
                  <w:sz w:val="16"/>
                  <w:szCs w:val="16"/>
                </w:rPr>
                <w:delText>For example, for ISO 19115-3 metadata file</w:delText>
              </w:r>
            </w:del>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metadataPointOfContact</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15F71E45" w:rsidR="00130A33" w:rsidRPr="003440C2" w:rsidRDefault="00130A33" w:rsidP="00130A33">
            <w:pPr>
              <w:spacing w:before="60" w:after="60" w:line="240" w:lineRule="auto"/>
              <w:jc w:val="left"/>
              <w:rPr>
                <w:rFonts w:cs="Arial"/>
                <w:sz w:val="16"/>
                <w:szCs w:val="16"/>
                <w:lang w:eastAsia="en-US"/>
              </w:rPr>
            </w:pPr>
            <w:ins w:id="2205" w:author="Jeff Wootton" w:date="2022-07-11T18:18:00Z">
              <w:r w:rsidRPr="00CE709D">
                <w:rPr>
                  <w:sz w:val="16"/>
                  <w:szCs w:val="16"/>
                </w:rPr>
                <w:t>Point of contact for metadata</w:t>
              </w:r>
            </w:ins>
            <w:del w:id="2206" w:author="Jeff Wootton" w:date="2022-07-11T18:18: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1F129539" w:rsidR="00130A33" w:rsidRPr="003440C2" w:rsidRDefault="00130A33" w:rsidP="00130A33">
            <w:pPr>
              <w:spacing w:before="60" w:after="60" w:line="240" w:lineRule="auto"/>
              <w:jc w:val="center"/>
              <w:rPr>
                <w:rFonts w:cs="Arial"/>
                <w:b/>
                <w:bCs/>
                <w:sz w:val="16"/>
                <w:szCs w:val="16"/>
                <w:lang w:eastAsia="en-US"/>
              </w:rPr>
            </w:pPr>
            <w:ins w:id="2207" w:author="Thomas Richardson" w:date="2022-06-07T21:18:00Z">
              <w:r w:rsidRPr="003440C2">
                <w:rPr>
                  <w:rFonts w:cs="Arial"/>
                  <w:sz w:val="16"/>
                  <w:szCs w:val="16"/>
                </w:rPr>
                <w:t>0..1</w:t>
              </w:r>
            </w:ins>
            <w:del w:id="2208" w:author="Thomas Richardson" w:date="2022-06-07T21:18:00Z">
              <w:r w:rsidRPr="003440C2" w:rsidDel="000049B4">
                <w:rPr>
                  <w:rFonts w:cs="Arial"/>
                  <w:sz w:val="16"/>
                  <w:szCs w:val="16"/>
                </w:rPr>
                <w:delText>1</w:delText>
              </w:r>
            </w:del>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3440C2" w:rsidRDefault="00130A33" w:rsidP="00130A33">
            <w:pPr>
              <w:snapToGrid w:val="0"/>
              <w:spacing w:before="60" w:after="60" w:line="240" w:lineRule="auto"/>
              <w:jc w:val="left"/>
              <w:rPr>
                <w:rFonts w:cs="Arial"/>
                <w:sz w:val="16"/>
                <w:szCs w:val="16"/>
                <w:lang w:val="fr-FR"/>
              </w:rPr>
            </w:pPr>
            <w:r w:rsidRPr="003440C2">
              <w:rPr>
                <w:rFonts w:cs="Arial"/>
                <w:sz w:val="16"/>
                <w:szCs w:val="16"/>
                <w:lang w:val="fr-FR"/>
              </w:rPr>
              <w:t>CI_Responsibility&gt;CI_Individual or</w:t>
            </w:r>
          </w:p>
          <w:p w14:paraId="4CDC1173" w14:textId="366C8B38" w:rsidR="00130A33" w:rsidRPr="003440C2" w:rsidRDefault="00130A33" w:rsidP="00130A33">
            <w:pPr>
              <w:spacing w:before="60" w:after="60" w:line="240" w:lineRule="auto"/>
              <w:jc w:val="left"/>
              <w:rPr>
                <w:rFonts w:cs="Arial"/>
                <w:sz w:val="16"/>
                <w:szCs w:val="16"/>
                <w:lang w:val="fr-FR" w:eastAsia="en-US"/>
              </w:rPr>
            </w:pPr>
            <w:r w:rsidRPr="003440C2">
              <w:rPr>
                <w:rFonts w:cs="Arial"/>
                <w:sz w:val="16"/>
                <w:szCs w:val="16"/>
                <w:lang w:val="fr-FR"/>
              </w:rPr>
              <w:t>CI_Responsibility&gt;CI_Organisation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ins w:id="2209" w:author="Thomas Richardson" w:date="2022-06-07T21:18:00Z">
              <w:r w:rsidRPr="003440C2">
                <w:rPr>
                  <w:rFonts w:cs="Arial"/>
                  <w:sz w:val="16"/>
                  <w:szCs w:val="16"/>
                  <w:lang w:val="en-US"/>
                </w:rPr>
                <w:t>Only if metadataPointOfContact is different to producingAgency</w:t>
              </w:r>
            </w:ins>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metadataDateStamp</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38F4BA8D" w:rsidR="00130A33" w:rsidRPr="003440C2" w:rsidRDefault="00130A33" w:rsidP="00130A33">
            <w:pPr>
              <w:spacing w:before="60" w:after="60" w:line="240" w:lineRule="auto"/>
              <w:jc w:val="left"/>
              <w:rPr>
                <w:rFonts w:cs="Arial"/>
                <w:sz w:val="16"/>
                <w:szCs w:val="16"/>
                <w:lang w:eastAsia="en-US"/>
              </w:rPr>
            </w:pPr>
            <w:ins w:id="2210" w:author="Jeff Wootton" w:date="2022-07-11T18:21:00Z">
              <w:r w:rsidRPr="003A450C">
                <w:rPr>
                  <w:sz w:val="16"/>
                  <w:szCs w:val="16"/>
                </w:rPr>
                <w:t>Date stamp for metadata</w:t>
              </w:r>
            </w:ins>
            <w:del w:id="2211" w:author="Jeff Wootton" w:date="2022-07-11T18:21: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26F37537" w:rsidR="00130A33" w:rsidRPr="003440C2" w:rsidRDefault="00130A33" w:rsidP="00130A33">
            <w:pPr>
              <w:spacing w:before="60" w:after="60" w:line="240" w:lineRule="auto"/>
              <w:jc w:val="center"/>
              <w:rPr>
                <w:rFonts w:cs="Arial"/>
                <w:b/>
                <w:bCs/>
                <w:sz w:val="16"/>
                <w:szCs w:val="16"/>
                <w:lang w:eastAsia="en-US"/>
              </w:rPr>
            </w:pPr>
            <w:ins w:id="2212" w:author="Thomas Richardson" w:date="2022-06-07T21:18:00Z">
              <w:r w:rsidRPr="003440C2">
                <w:rPr>
                  <w:rFonts w:cs="Arial"/>
                  <w:sz w:val="16"/>
                  <w:szCs w:val="16"/>
                </w:rPr>
                <w:t>0..1</w:t>
              </w:r>
            </w:ins>
            <w:del w:id="2213" w:author="Thomas Richardson" w:date="2022-06-07T21:18:00Z">
              <w:r w:rsidRPr="003440C2" w:rsidDel="00734634">
                <w:rPr>
                  <w:rFonts w:cs="Arial"/>
                  <w:sz w:val="16"/>
                  <w:szCs w:val="16"/>
                </w:rPr>
                <w:delText>1</w:delText>
              </w:r>
            </w:del>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ins w:id="2214" w:author="Thomas Richardson" w:date="2022-06-07T21:20:00Z">
              <w:r w:rsidRPr="003440C2">
                <w:rPr>
                  <w:rFonts w:cs="Arial"/>
                  <w:sz w:val="16"/>
                  <w:szCs w:val="16"/>
                </w:rPr>
                <w:t>replacedData</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44146EC6" w:rsidR="00533D87" w:rsidRPr="003440C2" w:rsidRDefault="00533D87" w:rsidP="00533D87">
            <w:pPr>
              <w:spacing w:before="60" w:after="60" w:line="240" w:lineRule="auto"/>
              <w:jc w:val="left"/>
              <w:rPr>
                <w:rFonts w:cs="Arial"/>
                <w:sz w:val="16"/>
                <w:szCs w:val="16"/>
              </w:rPr>
            </w:pPr>
            <w:ins w:id="2215" w:author="Jeff Wootton" w:date="2022-07-11T18:22:00Z">
              <w:r w:rsidRPr="003A450C">
                <w:rPr>
                  <w:rFonts w:cs="Arial"/>
                  <w:sz w:val="16"/>
                  <w:szCs w:val="16"/>
                </w:rPr>
                <w:t>If a data file is cancelled is it replaced by another data file</w:t>
              </w:r>
            </w:ins>
            <w:del w:id="2216" w:author="Jeff Wootton" w:date="2022-07-11T18:22: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ins w:id="2217" w:author="Thomas Richardson" w:date="2022-06-07T21:21:00Z">
              <w:r w:rsidRPr="003440C2">
                <w:rPr>
                  <w:rFonts w:cs="Arial"/>
                  <w:sz w:val="16"/>
                  <w:szCs w:val="16"/>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ins w:id="2218" w:author="Thomas Richardson" w:date="2022-06-07T21:21: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8BA8D2" w14:textId="29A140A4" w:rsidR="00533D87" w:rsidRPr="003440C2" w:rsidRDefault="00533D87" w:rsidP="00533D87">
            <w:pPr>
              <w:spacing w:before="60" w:after="60" w:line="240" w:lineRule="auto"/>
              <w:jc w:val="left"/>
              <w:rPr>
                <w:ins w:id="2219" w:author="Jeff Wootton" w:date="2022-10-26T04:09:00Z"/>
                <w:rFonts w:cs="Arial"/>
                <w:sz w:val="16"/>
                <w:szCs w:val="16"/>
                <w:lang w:eastAsia="en-US"/>
              </w:rPr>
            </w:pPr>
            <w:ins w:id="2220" w:author="Jeff Wootton" w:date="2022-10-26T04:09:00Z">
              <w:r w:rsidRPr="003440C2">
                <w:rPr>
                  <w:rFonts w:cs="Arial"/>
                  <w:i/>
                  <w:sz w:val="16"/>
                  <w:szCs w:val="16"/>
                  <w:lang w:eastAsia="en-US"/>
                </w:rPr>
                <w:t>True</w:t>
              </w:r>
              <w:r w:rsidRPr="003440C2">
                <w:rPr>
                  <w:rFonts w:cs="Arial"/>
                  <w:sz w:val="16"/>
                  <w:szCs w:val="16"/>
                  <w:lang w:eastAsia="en-US"/>
                </w:rPr>
                <w:t xml:space="preserve"> indicates the </w:t>
              </w:r>
            </w:ins>
            <w:ins w:id="2221" w:author="Jeff Wootton" w:date="2022-10-26T04:11:00Z">
              <w:r>
                <w:rPr>
                  <w:rFonts w:cs="Arial"/>
                  <w:sz w:val="16"/>
                  <w:szCs w:val="16"/>
                  <w:lang w:eastAsia="en-US"/>
                </w:rPr>
                <w:t>cancelled dataset is to be replaced</w:t>
              </w:r>
            </w:ins>
          </w:p>
          <w:p w14:paraId="14B61111" w14:textId="7649413C" w:rsidR="00533D87" w:rsidRPr="003440C2" w:rsidRDefault="00533D87" w:rsidP="00533D87">
            <w:pPr>
              <w:spacing w:before="60" w:after="60" w:line="240" w:lineRule="auto"/>
              <w:jc w:val="left"/>
              <w:rPr>
                <w:rFonts w:cs="Arial"/>
                <w:sz w:val="16"/>
                <w:szCs w:val="16"/>
              </w:rPr>
            </w:pPr>
            <w:ins w:id="2222" w:author="Jeff Wootton" w:date="2022-10-26T04:09:00Z">
              <w:r w:rsidRPr="003440C2">
                <w:rPr>
                  <w:rFonts w:cs="Arial"/>
                  <w:i/>
                  <w:sz w:val="16"/>
                  <w:szCs w:val="16"/>
                  <w:lang w:eastAsia="en-US"/>
                </w:rPr>
                <w:t>False</w:t>
              </w:r>
              <w:r w:rsidRPr="003440C2">
                <w:rPr>
                  <w:rFonts w:cs="Arial"/>
                  <w:sz w:val="16"/>
                  <w:szCs w:val="16"/>
                  <w:lang w:eastAsia="en-US"/>
                </w:rPr>
                <w:t xml:space="preserve"> indicates the </w:t>
              </w:r>
            </w:ins>
            <w:ins w:id="2223" w:author="Jeff Wootton" w:date="2022-10-26T04:11:00Z">
              <w:r>
                <w:rPr>
                  <w:rFonts w:cs="Arial"/>
                  <w:sz w:val="16"/>
                  <w:szCs w:val="16"/>
                  <w:lang w:eastAsia="en-US"/>
                </w:rPr>
                <w:t xml:space="preserve">cancelled dataset is </w:t>
              </w:r>
            </w:ins>
            <w:ins w:id="2224" w:author="Jeff Wootton" w:date="2022-10-26T04:12:00Z">
              <w:r>
                <w:rPr>
                  <w:rFonts w:cs="Arial"/>
                  <w:sz w:val="16"/>
                  <w:szCs w:val="16"/>
                  <w:lang w:eastAsia="en-US"/>
                </w:rPr>
                <w:t xml:space="preserve">not </w:t>
              </w:r>
            </w:ins>
            <w:ins w:id="2225" w:author="Jeff Wootton" w:date="2022-10-26T04:11:00Z">
              <w:r>
                <w:rPr>
                  <w:rFonts w:cs="Arial"/>
                  <w:sz w:val="16"/>
                  <w:szCs w:val="16"/>
                  <w:lang w:eastAsia="en-US"/>
                </w:rPr>
                <w:t>to be replaced</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ins w:id="2226" w:author="Thomas Richardson" w:date="2022-06-07T21:20:00Z">
              <w:r w:rsidRPr="003440C2">
                <w:rPr>
                  <w:rFonts w:cs="Arial"/>
                  <w:sz w:val="16"/>
                  <w:szCs w:val="16"/>
                </w:rPr>
                <w:t>dataReplacement</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6BC4F339" w:rsidR="00130A33" w:rsidRPr="003440C2" w:rsidRDefault="00130A33" w:rsidP="00130A33">
            <w:pPr>
              <w:spacing w:before="60" w:after="60" w:line="240" w:lineRule="auto"/>
              <w:jc w:val="left"/>
              <w:rPr>
                <w:rFonts w:cs="Arial"/>
                <w:sz w:val="16"/>
                <w:szCs w:val="16"/>
              </w:rPr>
            </w:pPr>
            <w:ins w:id="2227" w:author="Jeff Wootton" w:date="2022-07-11T18:23:00Z">
              <w:r w:rsidRPr="003A450C">
                <w:rPr>
                  <w:rFonts w:cs="Arial"/>
                  <w:sz w:val="16"/>
                  <w:szCs w:val="16"/>
                </w:rPr>
                <w:t>Cell name</w:t>
              </w:r>
            </w:ins>
            <w:del w:id="2228" w:author="Jeff Wootton" w:date="2022-07-11T18:23:00Z">
              <w:r w:rsidRPr="003440C2" w:rsidDel="00130A33">
                <w:rPr>
                  <w:rFonts w:cs="Arial"/>
                  <w:sz w:val="16"/>
                  <w:szCs w:val="16"/>
                </w:rPr>
                <w:delText>0..*</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ins w:id="2229" w:author="Thomas Richardson" w:date="2022-06-07T21:20:00Z">
              <w:r w:rsidRPr="003440C2">
                <w:rPr>
                  <w:rFonts w:cs="Arial"/>
                  <w:sz w:val="16"/>
                  <w:szCs w:val="16"/>
                </w:rPr>
                <w:t>0..*</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ins w:id="2230" w:author="Thomas Richardson" w:date="2022-06-07T21:21: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604645F" w14:textId="763D6140" w:rsidR="00130A33" w:rsidRPr="003440C2" w:rsidRDefault="00130A33" w:rsidP="00130A33">
            <w:pPr>
              <w:spacing w:before="60" w:after="60" w:line="240" w:lineRule="auto"/>
              <w:jc w:val="left"/>
              <w:rPr>
                <w:rFonts w:cs="Arial"/>
                <w:sz w:val="16"/>
                <w:szCs w:val="16"/>
              </w:rPr>
            </w:pPr>
            <w:ins w:id="2231" w:author="Thomas Richardson" w:date="2022-06-07T21:21:00Z">
              <w:r w:rsidRPr="003440C2">
                <w:rPr>
                  <w:rFonts w:cs="Arial"/>
                  <w:sz w:val="16"/>
                  <w:szCs w:val="16"/>
                </w:rPr>
                <w:t>A dataset may be replaced by 1 or more datasets</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ins w:id="2232" w:author="Thomas Richardson" w:date="2022-06-07T21:19:00Z">
              <w:r w:rsidRPr="003440C2">
                <w:rPr>
                  <w:rFonts w:cs="Arial"/>
                  <w:sz w:val="16"/>
                  <w:szCs w:val="16"/>
                </w:rPr>
                <w:t>navigationPurpose</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7C2034D" w:rsidR="00130A33" w:rsidRPr="003440C2" w:rsidRDefault="00130A33" w:rsidP="00130A33">
            <w:pPr>
              <w:spacing w:before="60" w:after="60" w:line="240" w:lineRule="auto"/>
              <w:jc w:val="left"/>
              <w:rPr>
                <w:rFonts w:cs="Arial"/>
                <w:sz w:val="16"/>
                <w:szCs w:val="16"/>
              </w:rPr>
            </w:pPr>
            <w:ins w:id="2233" w:author="Jeff Wootton" w:date="2022-07-11T18:23: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del w:id="2234" w:author="Jeff Wootton" w:date="2022-07-11T18:23:00Z">
              <w:r w:rsidRPr="003440C2" w:rsidDel="00130A33">
                <w:rPr>
                  <w:rFonts w:cs="Arial"/>
                  <w:sz w:val="16"/>
                  <w:szCs w:val="16"/>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ins w:id="2235" w:author="Thomas Richardson" w:date="2022-06-07T21:20:00Z">
              <w:r w:rsidRPr="003440C2">
                <w:rPr>
                  <w:rFonts w:cs="Arial"/>
                  <w:sz w:val="16"/>
                  <w:szCs w:val="16"/>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ins w:id="2236" w:author="Thomas Richardson" w:date="2022-06-07T21:20: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ins w:id="2237" w:author="Jeff Wootton" w:date="2022-07-11T18:24: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ins w:id="2238" w:author="Thomas Richardson" w:date="2022-06-07T21:19:00Z">
              <w:r w:rsidRPr="003440C2">
                <w:rPr>
                  <w:rFonts w:cs="Arial"/>
                  <w:sz w:val="16"/>
                  <w:szCs w:val="16"/>
                </w:rPr>
                <w:t>resourceMaintenance</w:t>
              </w:r>
            </w:ins>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26E9EB25" w:rsidR="00130A33" w:rsidRPr="003440C2" w:rsidRDefault="00130A33" w:rsidP="00130A33">
            <w:pPr>
              <w:spacing w:before="60" w:after="60" w:line="240" w:lineRule="auto"/>
              <w:jc w:val="left"/>
              <w:rPr>
                <w:rFonts w:cs="Arial"/>
                <w:sz w:val="16"/>
                <w:szCs w:val="16"/>
              </w:rPr>
            </w:pPr>
            <w:ins w:id="2239" w:author="Jeff Wootton" w:date="2022-07-11T18:25:00Z">
              <w:r w:rsidRPr="00E77DEE">
                <w:rPr>
                  <w:sz w:val="16"/>
                  <w:szCs w:val="16"/>
                </w:rPr>
                <w:t>Information about the frequency of resource updates, and the scope of those updates</w:t>
              </w:r>
            </w:ins>
            <w:del w:id="2240" w:author="Jeff Wootton" w:date="2022-07-11T18:25: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ins w:id="2241" w:author="Thomas Richardson" w:date="2022-06-07T21:21:00Z">
              <w:r w:rsidRPr="003440C2">
                <w:rPr>
                  <w:rFonts w:cs="Arial"/>
                  <w:sz w:val="16"/>
                  <w:szCs w:val="16"/>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ins w:id="2242" w:author="Thomas Richardson" w:date="2022-06-07T21:21: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ins w:id="2243" w:author="Jeff Wootton" w:date="2022-07-11T18:26:00Z"/>
                <w:sz w:val="16"/>
                <w:szCs w:val="16"/>
              </w:rPr>
            </w:pPr>
            <w:ins w:id="2244" w:author="Jeff Wootton" w:date="2022-07-11T18:26: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7B4D86FF" w14:textId="48E7D294" w:rsidR="00130A33" w:rsidRPr="003440C2" w:rsidRDefault="00130A33" w:rsidP="00130A33">
            <w:pPr>
              <w:spacing w:before="60" w:after="60" w:line="240" w:lineRule="auto"/>
              <w:jc w:val="left"/>
              <w:rPr>
                <w:rFonts w:cs="Arial"/>
                <w:sz w:val="16"/>
                <w:szCs w:val="16"/>
              </w:rPr>
            </w:pPr>
            <w:ins w:id="2245" w:author="Jeff Wootton" w:date="2022-07-11T18:26: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r w:rsidR="00E33502" w:rsidRPr="00E343E2" w:rsidDel="00734634" w14:paraId="130A2F7B" w14:textId="77777777" w:rsidTr="00681EDD">
        <w:trPr>
          <w:cantSplit/>
          <w:del w:id="2246" w:author="Thomas Richardson" w:date="2022-06-07T21:19:00Z"/>
        </w:trPr>
        <w:tc>
          <w:tcPr>
            <w:tcW w:w="3042"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C069A2" w14:textId="46FEFA81" w:rsidR="00130A33" w:rsidRPr="00E343E2" w:rsidDel="00734634" w:rsidRDefault="00130A33" w:rsidP="00130A33">
            <w:pPr>
              <w:spacing w:before="60" w:after="60" w:line="240" w:lineRule="auto"/>
              <w:jc w:val="left"/>
              <w:rPr>
                <w:del w:id="2247" w:author="Thomas Richardson" w:date="2022-06-07T21:19:00Z"/>
                <w:rFonts w:cs="Arial"/>
                <w:sz w:val="16"/>
                <w:szCs w:val="16"/>
                <w:lang w:eastAsia="en-US"/>
              </w:rPr>
            </w:pPr>
            <w:del w:id="2248" w:author="Thomas Richardson" w:date="2022-06-07T21:19:00Z">
              <w:r w:rsidRPr="00E343E2" w:rsidDel="00734634">
                <w:rPr>
                  <w:sz w:val="16"/>
                  <w:szCs w:val="16"/>
                </w:rPr>
                <w:delText>metadataLanguage</w:delText>
              </w:r>
            </w:del>
          </w:p>
        </w:tc>
        <w:tc>
          <w:tcPr>
            <w:tcW w:w="1607" w:type="dxa"/>
            <w:gridSpan w:val="2"/>
            <w:tcBorders>
              <w:top w:val="single" w:sz="8" w:space="0" w:color="000000"/>
              <w:left w:val="nil"/>
              <w:bottom w:val="single" w:sz="8" w:space="0" w:color="000000"/>
              <w:right w:val="single" w:sz="4" w:space="0" w:color="auto"/>
            </w:tcBorders>
            <w:shd w:val="clear" w:color="auto" w:fill="auto"/>
            <w:tcMar>
              <w:left w:w="108" w:type="dxa"/>
              <w:right w:w="108" w:type="dxa"/>
            </w:tcMar>
          </w:tcPr>
          <w:p w14:paraId="49A1392D" w14:textId="3EFAF05D" w:rsidR="00130A33" w:rsidRPr="00E343E2" w:rsidDel="00734634" w:rsidRDefault="00130A33" w:rsidP="00130A33">
            <w:pPr>
              <w:spacing w:before="60" w:after="60" w:line="240" w:lineRule="auto"/>
              <w:jc w:val="center"/>
              <w:rPr>
                <w:del w:id="2249" w:author="Thomas Richardson" w:date="2022-06-07T21:19:00Z"/>
                <w:rFonts w:cs="Arial"/>
                <w:sz w:val="16"/>
                <w:szCs w:val="16"/>
                <w:lang w:eastAsia="en-US"/>
              </w:rPr>
            </w:pPr>
            <w:del w:id="2250" w:author="Thomas Richardson" w:date="2022-06-07T21:19:00Z">
              <w:r w:rsidRPr="00E343E2" w:rsidDel="00734634">
                <w:rPr>
                  <w:sz w:val="16"/>
                  <w:szCs w:val="16"/>
                </w:rPr>
                <w:delText>1..*</w:delText>
              </w:r>
            </w:del>
          </w:p>
        </w:tc>
        <w:tc>
          <w:tcPr>
            <w:tcW w:w="1872" w:type="dxa"/>
            <w:gridSpan w:val="4"/>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91B5E92" w14:textId="3BE408AF" w:rsidR="00130A33" w:rsidRPr="00E343E2" w:rsidDel="00734634" w:rsidRDefault="00130A33" w:rsidP="00130A33">
            <w:pPr>
              <w:spacing w:before="60" w:after="60" w:line="240" w:lineRule="auto"/>
              <w:jc w:val="left"/>
              <w:rPr>
                <w:del w:id="2251" w:author="Thomas Richardson" w:date="2022-06-07T21:19:00Z"/>
                <w:rFonts w:cs="Arial"/>
                <w:b/>
                <w:bCs/>
                <w:sz w:val="16"/>
                <w:szCs w:val="16"/>
                <w:lang w:eastAsia="en-US"/>
              </w:rPr>
            </w:pPr>
          </w:p>
        </w:tc>
        <w:tc>
          <w:tcPr>
            <w:tcW w:w="3648" w:type="dxa"/>
            <w:gridSpan w:val="7"/>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A07DE1B" w14:textId="1EC7CF86" w:rsidR="00130A33" w:rsidRPr="00E343E2" w:rsidDel="00734634" w:rsidRDefault="00130A33" w:rsidP="00130A33">
            <w:pPr>
              <w:spacing w:before="60" w:after="60" w:line="240" w:lineRule="auto"/>
              <w:jc w:val="left"/>
              <w:rPr>
                <w:del w:id="2252" w:author="Thomas Richardson" w:date="2022-06-07T21:19:00Z"/>
                <w:rFonts w:cs="Arial"/>
                <w:sz w:val="16"/>
                <w:szCs w:val="16"/>
                <w:lang w:eastAsia="en-US"/>
              </w:rPr>
            </w:pPr>
            <w:del w:id="2253" w:author="Thomas Richardson" w:date="2022-06-07T21:19:00Z">
              <w:r w:rsidRPr="00E343E2" w:rsidDel="00734634">
                <w:rPr>
                  <w:sz w:val="16"/>
                  <w:szCs w:val="16"/>
                </w:rPr>
                <w:delText>CharacterString</w:delText>
              </w:r>
            </w:del>
          </w:p>
        </w:tc>
        <w:tc>
          <w:tcPr>
            <w:tcW w:w="4109" w:type="dxa"/>
            <w:gridSpan w:val="3"/>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E08E32" w14:textId="7271147A" w:rsidR="00130A33" w:rsidRPr="00E343E2" w:rsidDel="00734634" w:rsidRDefault="00130A33" w:rsidP="00130A33">
            <w:pPr>
              <w:spacing w:before="60" w:after="60" w:line="240" w:lineRule="auto"/>
              <w:jc w:val="left"/>
              <w:rPr>
                <w:del w:id="2254" w:author="Thomas Richardson" w:date="2022-06-07T21:19:00Z"/>
                <w:rFonts w:cs="Arial"/>
                <w:b/>
                <w:bCs/>
                <w:sz w:val="16"/>
                <w:szCs w:val="16"/>
                <w:lang w:eastAsia="en-US"/>
              </w:rPr>
            </w:pPr>
          </w:p>
        </w:tc>
      </w:tr>
      <w:tr w:rsidR="00E33502" w:rsidRPr="00E343E2" w:rsidDel="00734634" w14:paraId="12BDC815" w14:textId="77777777" w:rsidTr="00681EDD">
        <w:trPr>
          <w:cantSplit/>
          <w:del w:id="2255" w:author="Thomas Richardson" w:date="2022-06-07T21:19:00Z"/>
        </w:trPr>
        <w:tc>
          <w:tcPr>
            <w:tcW w:w="3042"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129AAC9" w14:textId="135347FF" w:rsidR="00130A33" w:rsidRPr="00E343E2" w:rsidDel="00734634" w:rsidRDefault="00130A33" w:rsidP="00130A33">
            <w:pPr>
              <w:spacing w:before="60" w:after="60" w:line="240" w:lineRule="auto"/>
              <w:jc w:val="left"/>
              <w:rPr>
                <w:del w:id="2256" w:author="Thomas Richardson" w:date="2022-06-07T21:19:00Z"/>
                <w:rFonts w:cs="Arial"/>
                <w:sz w:val="16"/>
                <w:szCs w:val="16"/>
                <w:lang w:eastAsia="en-US"/>
              </w:rPr>
            </w:pPr>
            <w:del w:id="2257" w:author="Thomas Richardson" w:date="2022-06-07T21:19:00Z">
              <w:r w:rsidRPr="00E343E2" w:rsidDel="00734634">
                <w:rPr>
                  <w:sz w:val="16"/>
                  <w:szCs w:val="16"/>
                </w:rPr>
                <w:delText>--</w:delText>
              </w:r>
            </w:del>
          </w:p>
        </w:tc>
        <w:tc>
          <w:tcPr>
            <w:tcW w:w="1607" w:type="dxa"/>
            <w:gridSpan w:val="2"/>
            <w:tcBorders>
              <w:top w:val="single" w:sz="8" w:space="0" w:color="000000"/>
              <w:left w:val="nil"/>
              <w:bottom w:val="single" w:sz="8" w:space="0" w:color="000000"/>
              <w:right w:val="single" w:sz="4" w:space="0" w:color="auto"/>
            </w:tcBorders>
            <w:shd w:val="clear" w:color="auto" w:fill="auto"/>
            <w:tcMar>
              <w:left w:w="108" w:type="dxa"/>
              <w:right w:w="108" w:type="dxa"/>
            </w:tcMar>
          </w:tcPr>
          <w:p w14:paraId="368986DC" w14:textId="2AE0994E" w:rsidR="00130A33" w:rsidRPr="00E343E2" w:rsidDel="00734634" w:rsidRDefault="00130A33" w:rsidP="00130A33">
            <w:pPr>
              <w:spacing w:before="60" w:after="60" w:line="240" w:lineRule="auto"/>
              <w:jc w:val="center"/>
              <w:rPr>
                <w:del w:id="2258" w:author="Thomas Richardson" w:date="2022-06-07T21:19:00Z"/>
                <w:rFonts w:cs="Arial"/>
                <w:sz w:val="16"/>
                <w:szCs w:val="16"/>
                <w:lang w:eastAsia="en-US"/>
              </w:rPr>
            </w:pPr>
            <w:del w:id="2259" w:author="Thomas Richardson" w:date="2022-06-07T21:19:00Z">
              <w:r w:rsidRPr="00E343E2" w:rsidDel="00734634">
                <w:rPr>
                  <w:sz w:val="16"/>
                  <w:szCs w:val="16"/>
                </w:rPr>
                <w:delText>0..*</w:delText>
              </w:r>
            </w:del>
          </w:p>
        </w:tc>
        <w:tc>
          <w:tcPr>
            <w:tcW w:w="1872" w:type="dxa"/>
            <w:gridSpan w:val="4"/>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5077559" w14:textId="056613A4" w:rsidR="00130A33" w:rsidRPr="00E343E2" w:rsidDel="00734634" w:rsidRDefault="00130A33" w:rsidP="00130A33">
            <w:pPr>
              <w:spacing w:before="60" w:after="60" w:line="240" w:lineRule="auto"/>
              <w:jc w:val="left"/>
              <w:rPr>
                <w:del w:id="2260" w:author="Thomas Richardson" w:date="2022-06-07T21:19:00Z"/>
                <w:rFonts w:cs="Arial"/>
                <w:b/>
                <w:bCs/>
                <w:sz w:val="16"/>
                <w:szCs w:val="16"/>
                <w:lang w:eastAsia="en-US"/>
              </w:rPr>
            </w:pPr>
          </w:p>
        </w:tc>
        <w:tc>
          <w:tcPr>
            <w:tcW w:w="3648" w:type="dxa"/>
            <w:gridSpan w:val="7"/>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2DAAF4" w14:textId="0BB5C042" w:rsidR="00130A33" w:rsidRPr="00E343E2" w:rsidDel="00734634" w:rsidRDefault="00130A33" w:rsidP="00130A33">
            <w:pPr>
              <w:spacing w:before="60" w:after="60" w:line="240" w:lineRule="auto"/>
              <w:jc w:val="left"/>
              <w:rPr>
                <w:del w:id="2261" w:author="Thomas Richardson" w:date="2022-06-07T21:19:00Z"/>
                <w:rFonts w:cs="Arial"/>
                <w:sz w:val="16"/>
                <w:szCs w:val="16"/>
                <w:lang w:eastAsia="en-US"/>
              </w:rPr>
            </w:pPr>
            <w:del w:id="2262" w:author="Thomas Richardson" w:date="2022-06-07T21:19:00Z">
              <w:r w:rsidRPr="00E343E2" w:rsidDel="00734634">
                <w:rPr>
                  <w:sz w:val="16"/>
                  <w:szCs w:val="16"/>
                </w:rPr>
                <w:delText>Aggregation S100_SupportFileDiscoveryMetadata</w:delText>
              </w:r>
            </w:del>
          </w:p>
        </w:tc>
        <w:tc>
          <w:tcPr>
            <w:tcW w:w="4109" w:type="dxa"/>
            <w:gridSpan w:val="3"/>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5042163" w14:textId="569D4E9C" w:rsidR="00130A33" w:rsidRPr="00E343E2" w:rsidDel="00734634" w:rsidRDefault="00130A33" w:rsidP="00130A33">
            <w:pPr>
              <w:spacing w:before="60" w:after="60" w:line="240" w:lineRule="auto"/>
              <w:jc w:val="left"/>
              <w:rPr>
                <w:del w:id="2263" w:author="Thomas Richardson" w:date="2022-06-07T21:19:00Z"/>
                <w:rFonts w:cs="Arial"/>
                <w:b/>
                <w:bCs/>
                <w:sz w:val="16"/>
                <w:szCs w:val="16"/>
                <w:lang w:eastAsia="en-US"/>
              </w:rPr>
            </w:pPr>
          </w:p>
        </w:tc>
      </w:tr>
    </w:tbl>
    <w:p w14:paraId="66591107" w14:textId="77777777" w:rsidR="00130A33" w:rsidRPr="00130A33" w:rsidRDefault="00130A33" w:rsidP="00102CF0">
      <w:pPr>
        <w:spacing w:after="0"/>
        <w:rPr>
          <w:ins w:id="2264" w:author="Jeff Wootton" w:date="2022-07-11T17:31:00Z"/>
        </w:rPr>
      </w:pP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rPr>
          <w:ins w:id="2265" w:author="Teh Stand" w:date="2022-06-13T15:28:00Z"/>
        </w:rPr>
      </w:pPr>
      <w:ins w:id="2266" w:author="Teh Stand" w:date="2022-06-13T15:2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ins w:id="2267" w:author="Thomas Richardson" w:date="2022-06-07T21:06:00Z"/>
        </w:trPr>
        <w:tc>
          <w:tcPr>
            <w:tcW w:w="1393" w:type="dxa"/>
            <w:shd w:val="clear" w:color="auto" w:fill="D9D9D9" w:themeFill="background1" w:themeFillShade="D9"/>
          </w:tcPr>
          <w:p w14:paraId="6C6B5D20" w14:textId="77777777" w:rsidR="00A12CC3" w:rsidRPr="00A04EA2" w:rsidRDefault="00A12CC3" w:rsidP="00A37DD1">
            <w:pPr>
              <w:snapToGrid w:val="0"/>
              <w:spacing w:before="60" w:after="60" w:line="240" w:lineRule="auto"/>
              <w:rPr>
                <w:ins w:id="2268" w:author="Thomas Richardson" w:date="2022-06-07T21:06:00Z"/>
                <w:rFonts w:cs="Arial"/>
                <w:b/>
                <w:sz w:val="16"/>
                <w:szCs w:val="16"/>
              </w:rPr>
            </w:pPr>
            <w:bookmarkStart w:id="2269" w:name="_Hlk91097681"/>
            <w:ins w:id="2270" w:author="Thomas Richardson" w:date="2022-06-07T21:06:00Z">
              <w:r w:rsidRPr="00A04EA2">
                <w:rPr>
                  <w:rFonts w:cs="Arial"/>
                  <w:b/>
                  <w:sz w:val="16"/>
                  <w:szCs w:val="16"/>
                </w:rPr>
                <w:t>Role Name</w:t>
              </w:r>
            </w:ins>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ins w:id="2271" w:author="Thomas Richardson" w:date="2022-06-07T21:06:00Z"/>
                <w:rFonts w:cs="Arial"/>
                <w:b/>
                <w:sz w:val="16"/>
                <w:szCs w:val="16"/>
              </w:rPr>
            </w:pPr>
            <w:ins w:id="2272" w:author="Thomas Richardson" w:date="2022-06-07T21:06:00Z">
              <w:r w:rsidRPr="00A04EA2">
                <w:rPr>
                  <w:rFonts w:cs="Arial"/>
                  <w:b/>
                  <w:sz w:val="16"/>
                  <w:szCs w:val="16"/>
                </w:rPr>
                <w:t>Name</w:t>
              </w:r>
            </w:ins>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ins w:id="2273" w:author="Thomas Richardson" w:date="2022-06-07T21:06:00Z"/>
                <w:rFonts w:cs="Arial"/>
                <w:b/>
                <w:sz w:val="16"/>
                <w:szCs w:val="16"/>
              </w:rPr>
            </w:pPr>
            <w:ins w:id="2274" w:author="Thomas Richardson" w:date="2022-06-07T21:06:00Z">
              <w:r w:rsidRPr="00A04EA2">
                <w:rPr>
                  <w:rFonts w:cs="Arial"/>
                  <w:b/>
                  <w:sz w:val="16"/>
                  <w:szCs w:val="16"/>
                </w:rPr>
                <w:t>Description</w:t>
              </w:r>
            </w:ins>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ins w:id="2275" w:author="Thomas Richardson" w:date="2022-06-07T21:06:00Z"/>
                <w:rFonts w:cs="Arial"/>
                <w:b/>
                <w:sz w:val="16"/>
                <w:szCs w:val="16"/>
              </w:rPr>
            </w:pPr>
            <w:ins w:id="2276" w:author="Thomas Richardson" w:date="2022-06-07T21:06:00Z">
              <w:r w:rsidRPr="00A04EA2">
                <w:rPr>
                  <w:rFonts w:cs="Arial"/>
                  <w:b/>
                  <w:sz w:val="16"/>
                  <w:szCs w:val="16"/>
                </w:rPr>
                <w:t>Code</w:t>
              </w:r>
            </w:ins>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ins w:id="2277" w:author="Thomas Richardson" w:date="2022-06-07T21:06:00Z"/>
                <w:rFonts w:cs="Arial"/>
                <w:b/>
                <w:sz w:val="16"/>
                <w:szCs w:val="16"/>
              </w:rPr>
            </w:pPr>
            <w:ins w:id="2278" w:author="Thomas Richardson" w:date="2022-06-07T21:06:00Z">
              <w:r w:rsidRPr="00A04EA2">
                <w:rPr>
                  <w:rFonts w:cs="Arial"/>
                  <w:b/>
                  <w:sz w:val="16"/>
                  <w:szCs w:val="16"/>
                </w:rPr>
                <w:t>Remarks</w:t>
              </w:r>
            </w:ins>
          </w:p>
        </w:tc>
      </w:tr>
      <w:tr w:rsidR="00A12CC3" w:rsidRPr="00A04EA2" w14:paraId="4AB79712" w14:textId="77777777" w:rsidTr="009B43C4">
        <w:trPr>
          <w:cantSplit/>
          <w:trHeight w:val="305"/>
          <w:ins w:id="2279" w:author="Thomas Richardson" w:date="2022-06-07T21:06:00Z"/>
        </w:trPr>
        <w:tc>
          <w:tcPr>
            <w:tcW w:w="1393" w:type="dxa"/>
          </w:tcPr>
          <w:p w14:paraId="284B2F95" w14:textId="77777777" w:rsidR="00A12CC3" w:rsidRPr="00A04EA2" w:rsidRDefault="00A12CC3" w:rsidP="00A37DD1">
            <w:pPr>
              <w:snapToGrid w:val="0"/>
              <w:spacing w:before="60" w:after="60" w:line="240" w:lineRule="auto"/>
              <w:rPr>
                <w:ins w:id="2280" w:author="Thomas Richardson" w:date="2022-06-07T21:06:00Z"/>
                <w:rFonts w:cs="Arial"/>
                <w:sz w:val="16"/>
                <w:szCs w:val="16"/>
              </w:rPr>
            </w:pPr>
            <w:ins w:id="2281" w:author="Thomas Richardson" w:date="2022-06-07T21:06:00Z">
              <w:r w:rsidRPr="00A04EA2">
                <w:rPr>
                  <w:rFonts w:cs="Arial"/>
                  <w:sz w:val="16"/>
                  <w:szCs w:val="16"/>
                </w:rPr>
                <w:t>Enumeration</w:t>
              </w:r>
            </w:ins>
          </w:p>
        </w:tc>
        <w:tc>
          <w:tcPr>
            <w:tcW w:w="3006" w:type="dxa"/>
          </w:tcPr>
          <w:p w14:paraId="676D422A" w14:textId="77777777" w:rsidR="00A12CC3" w:rsidRPr="00A04EA2" w:rsidRDefault="00A12CC3" w:rsidP="00A37DD1">
            <w:pPr>
              <w:snapToGrid w:val="0"/>
              <w:spacing w:before="60" w:after="60" w:line="240" w:lineRule="auto"/>
              <w:rPr>
                <w:ins w:id="2282" w:author="Thomas Richardson" w:date="2022-06-07T21:06:00Z"/>
                <w:rFonts w:cs="Arial"/>
                <w:sz w:val="16"/>
                <w:szCs w:val="16"/>
              </w:rPr>
            </w:pPr>
            <w:ins w:id="2283" w:author="Thomas Richardson" w:date="2022-06-07T21:06:00Z">
              <w:r w:rsidRPr="00A04EA2">
                <w:rPr>
                  <w:rFonts w:cs="Arial"/>
                  <w:sz w:val="16"/>
                  <w:szCs w:val="16"/>
                </w:rPr>
                <w:t>S100_NavigationPurpose</w:t>
              </w:r>
            </w:ins>
          </w:p>
        </w:tc>
        <w:tc>
          <w:tcPr>
            <w:tcW w:w="3420" w:type="dxa"/>
          </w:tcPr>
          <w:p w14:paraId="659039B2" w14:textId="77777777" w:rsidR="00A12CC3" w:rsidRPr="00A04EA2" w:rsidRDefault="00A12CC3" w:rsidP="00A37DD1">
            <w:pPr>
              <w:snapToGrid w:val="0"/>
              <w:spacing w:before="60" w:after="60" w:line="240" w:lineRule="auto"/>
              <w:rPr>
                <w:ins w:id="2284" w:author="Thomas Richardson" w:date="2022-06-07T21:06:00Z"/>
                <w:rFonts w:cs="Arial"/>
                <w:sz w:val="16"/>
                <w:szCs w:val="16"/>
              </w:rPr>
            </w:pPr>
            <w:ins w:id="2285" w:author="Thomas Richardson" w:date="2022-06-07T21:06: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690245D7" w14:textId="77777777" w:rsidR="00A12CC3" w:rsidRPr="00A04EA2" w:rsidRDefault="00A12CC3" w:rsidP="00A37DD1">
            <w:pPr>
              <w:snapToGrid w:val="0"/>
              <w:spacing w:before="60" w:after="60" w:line="240" w:lineRule="auto"/>
              <w:jc w:val="center"/>
              <w:rPr>
                <w:ins w:id="2286" w:author="Thomas Richardson" w:date="2022-06-07T21:06:00Z"/>
                <w:rFonts w:cs="Arial"/>
                <w:sz w:val="16"/>
                <w:szCs w:val="16"/>
              </w:rPr>
            </w:pPr>
            <w:ins w:id="2287" w:author="Thomas Richardson" w:date="2022-06-07T21:06:00Z">
              <w:r w:rsidRPr="00A04EA2">
                <w:rPr>
                  <w:rFonts w:cs="Arial"/>
                  <w:sz w:val="16"/>
                  <w:szCs w:val="16"/>
                </w:rPr>
                <w:t>-</w:t>
              </w:r>
            </w:ins>
          </w:p>
        </w:tc>
        <w:tc>
          <w:tcPr>
            <w:tcW w:w="5528" w:type="dxa"/>
          </w:tcPr>
          <w:p w14:paraId="173E43B1" w14:textId="77777777" w:rsidR="00A12CC3" w:rsidRPr="00A04EA2" w:rsidRDefault="00A12CC3" w:rsidP="00A37DD1">
            <w:pPr>
              <w:spacing w:before="60" w:after="60" w:line="240" w:lineRule="auto"/>
              <w:rPr>
                <w:ins w:id="2288" w:author="Thomas Richardson" w:date="2022-06-07T21:06:00Z"/>
                <w:rFonts w:cs="Arial"/>
                <w:sz w:val="16"/>
                <w:szCs w:val="16"/>
              </w:rPr>
            </w:pPr>
            <w:ins w:id="2289" w:author="Thomas Richardson" w:date="2022-06-07T21:06:00Z">
              <w:r w:rsidRPr="00A04EA2" w:rsidDel="006A2EDF">
                <w:rPr>
                  <w:rFonts w:cs="Arial"/>
                  <w:sz w:val="16"/>
                  <w:szCs w:val="16"/>
                  <w:lang w:eastAsia="en-US"/>
                </w:rPr>
                <w:t xml:space="preserve"> </w:t>
              </w:r>
            </w:ins>
          </w:p>
        </w:tc>
      </w:tr>
      <w:tr w:rsidR="00A12CC3" w:rsidRPr="00A04EA2" w14:paraId="00663389" w14:textId="77777777" w:rsidTr="009B43C4">
        <w:trPr>
          <w:cantSplit/>
          <w:trHeight w:val="277"/>
          <w:ins w:id="2290" w:author="Thomas Richardson" w:date="2022-06-07T21:06:00Z"/>
        </w:trPr>
        <w:tc>
          <w:tcPr>
            <w:tcW w:w="1393" w:type="dxa"/>
          </w:tcPr>
          <w:p w14:paraId="002B691B" w14:textId="77777777" w:rsidR="00A12CC3" w:rsidRPr="00A04EA2" w:rsidRDefault="00A12CC3" w:rsidP="00A37DD1">
            <w:pPr>
              <w:snapToGrid w:val="0"/>
              <w:spacing w:before="60" w:after="60" w:line="240" w:lineRule="auto"/>
              <w:rPr>
                <w:ins w:id="2291" w:author="Thomas Richardson" w:date="2022-06-07T21:06:00Z"/>
                <w:rFonts w:cs="Arial"/>
                <w:sz w:val="16"/>
                <w:szCs w:val="16"/>
              </w:rPr>
            </w:pPr>
            <w:ins w:id="2292" w:author="Thomas Richardson" w:date="2022-06-07T21:06:00Z">
              <w:r w:rsidRPr="00A04EA2">
                <w:rPr>
                  <w:rFonts w:cs="Arial"/>
                  <w:sz w:val="16"/>
                  <w:szCs w:val="16"/>
                </w:rPr>
                <w:t>Value</w:t>
              </w:r>
            </w:ins>
          </w:p>
        </w:tc>
        <w:tc>
          <w:tcPr>
            <w:tcW w:w="3006" w:type="dxa"/>
          </w:tcPr>
          <w:p w14:paraId="1C6BE2F0" w14:textId="77777777" w:rsidR="00A12CC3" w:rsidRPr="00A04EA2" w:rsidRDefault="00A12CC3" w:rsidP="00A37DD1">
            <w:pPr>
              <w:snapToGrid w:val="0"/>
              <w:spacing w:before="60" w:after="60" w:line="240" w:lineRule="auto"/>
              <w:rPr>
                <w:ins w:id="2293" w:author="Thomas Richardson" w:date="2022-06-07T21:06:00Z"/>
                <w:rFonts w:cs="Arial"/>
                <w:sz w:val="16"/>
                <w:szCs w:val="16"/>
              </w:rPr>
            </w:pPr>
            <w:ins w:id="2294" w:author="Thomas Richardson" w:date="2022-06-07T21:06:00Z">
              <w:r w:rsidRPr="00A04EA2">
                <w:rPr>
                  <w:rFonts w:cs="Arial"/>
                  <w:sz w:val="16"/>
                  <w:szCs w:val="16"/>
                </w:rPr>
                <w:t>port</w:t>
              </w:r>
            </w:ins>
          </w:p>
        </w:tc>
        <w:tc>
          <w:tcPr>
            <w:tcW w:w="3420" w:type="dxa"/>
          </w:tcPr>
          <w:p w14:paraId="71EDD885" w14:textId="77777777" w:rsidR="00A12CC3" w:rsidRPr="00A04EA2" w:rsidRDefault="00A12CC3" w:rsidP="00A37DD1">
            <w:pPr>
              <w:snapToGrid w:val="0"/>
              <w:spacing w:before="60" w:after="60" w:line="240" w:lineRule="auto"/>
              <w:rPr>
                <w:ins w:id="2295" w:author="Thomas Richardson" w:date="2022-06-07T21:06:00Z"/>
                <w:rFonts w:cs="Arial"/>
                <w:sz w:val="16"/>
                <w:szCs w:val="16"/>
              </w:rPr>
            </w:pPr>
            <w:ins w:id="2296" w:author="Thomas Richardson" w:date="2022-06-07T21:06:00Z">
              <w:r w:rsidRPr="00A04EA2">
                <w:rPr>
                  <w:rFonts w:cs="Arial"/>
                  <w:sz w:val="16"/>
                  <w:szCs w:val="16"/>
                </w:rPr>
                <w:t>For port and near shore operations</w:t>
              </w:r>
            </w:ins>
          </w:p>
        </w:tc>
        <w:tc>
          <w:tcPr>
            <w:tcW w:w="804" w:type="dxa"/>
          </w:tcPr>
          <w:p w14:paraId="4C984B8B" w14:textId="77777777" w:rsidR="00A12CC3" w:rsidRPr="00A04EA2" w:rsidRDefault="00A12CC3" w:rsidP="00A37DD1">
            <w:pPr>
              <w:snapToGrid w:val="0"/>
              <w:spacing w:before="60" w:after="60" w:line="240" w:lineRule="auto"/>
              <w:jc w:val="center"/>
              <w:rPr>
                <w:ins w:id="2297" w:author="Thomas Richardson" w:date="2022-06-07T21:06:00Z"/>
                <w:rFonts w:cs="Arial"/>
                <w:sz w:val="16"/>
                <w:szCs w:val="16"/>
              </w:rPr>
            </w:pPr>
            <w:ins w:id="2298" w:author="Thomas Richardson" w:date="2022-06-07T21:06:00Z">
              <w:r w:rsidRPr="00A04EA2">
                <w:rPr>
                  <w:rFonts w:cs="Arial"/>
                  <w:sz w:val="16"/>
                  <w:szCs w:val="16"/>
                </w:rPr>
                <w:t>1</w:t>
              </w:r>
            </w:ins>
          </w:p>
        </w:tc>
        <w:tc>
          <w:tcPr>
            <w:tcW w:w="5528" w:type="dxa"/>
          </w:tcPr>
          <w:p w14:paraId="0996FCA0" w14:textId="77777777" w:rsidR="00A12CC3" w:rsidRPr="00A04EA2" w:rsidRDefault="00A12CC3" w:rsidP="00A37DD1">
            <w:pPr>
              <w:snapToGrid w:val="0"/>
              <w:spacing w:before="60" w:after="60" w:line="240" w:lineRule="auto"/>
              <w:rPr>
                <w:ins w:id="2299" w:author="Thomas Richardson" w:date="2022-06-07T21:06:00Z"/>
                <w:rFonts w:cs="Arial"/>
                <w:sz w:val="16"/>
                <w:szCs w:val="16"/>
              </w:rPr>
            </w:pPr>
            <w:ins w:id="2300" w:author="Thomas Richardson" w:date="2022-06-07T21:06:00Z">
              <w:r w:rsidRPr="00A04EA2">
                <w:rPr>
                  <w:rFonts w:cs="Arial"/>
                  <w:sz w:val="16"/>
                  <w:szCs w:val="16"/>
                </w:rPr>
                <w:t>-</w:t>
              </w:r>
            </w:ins>
          </w:p>
        </w:tc>
      </w:tr>
      <w:tr w:rsidR="00A12CC3" w:rsidRPr="00A04EA2" w14:paraId="714922C7" w14:textId="77777777" w:rsidTr="009B43C4">
        <w:trPr>
          <w:cantSplit/>
          <w:trHeight w:val="277"/>
          <w:ins w:id="2301" w:author="Thomas Richardson" w:date="2022-06-07T21:06:00Z"/>
        </w:trPr>
        <w:tc>
          <w:tcPr>
            <w:tcW w:w="1393" w:type="dxa"/>
          </w:tcPr>
          <w:p w14:paraId="6BD3C517" w14:textId="77777777" w:rsidR="00A12CC3" w:rsidRPr="00A04EA2" w:rsidRDefault="00A12CC3" w:rsidP="00A37DD1">
            <w:pPr>
              <w:snapToGrid w:val="0"/>
              <w:spacing w:before="60" w:after="60" w:line="240" w:lineRule="auto"/>
              <w:rPr>
                <w:ins w:id="2302" w:author="Thomas Richardson" w:date="2022-06-07T21:06:00Z"/>
                <w:rFonts w:cs="Arial"/>
                <w:sz w:val="16"/>
                <w:szCs w:val="16"/>
              </w:rPr>
            </w:pPr>
            <w:ins w:id="2303" w:author="Thomas Richardson" w:date="2022-06-07T21:06:00Z">
              <w:r w:rsidRPr="00A04EA2">
                <w:rPr>
                  <w:rFonts w:cs="Arial"/>
                  <w:sz w:val="16"/>
                  <w:szCs w:val="16"/>
                </w:rPr>
                <w:t>Value</w:t>
              </w:r>
            </w:ins>
          </w:p>
        </w:tc>
        <w:tc>
          <w:tcPr>
            <w:tcW w:w="3006" w:type="dxa"/>
          </w:tcPr>
          <w:p w14:paraId="363CF7A6" w14:textId="77777777" w:rsidR="00A12CC3" w:rsidRPr="00A04EA2" w:rsidRDefault="00A12CC3" w:rsidP="00A37DD1">
            <w:pPr>
              <w:snapToGrid w:val="0"/>
              <w:spacing w:before="60" w:after="60" w:line="240" w:lineRule="auto"/>
              <w:rPr>
                <w:ins w:id="2304" w:author="Thomas Richardson" w:date="2022-06-07T21:06:00Z"/>
                <w:rFonts w:cs="Arial"/>
                <w:sz w:val="16"/>
                <w:szCs w:val="16"/>
              </w:rPr>
            </w:pPr>
            <w:ins w:id="2305" w:author="Thomas Richardson" w:date="2022-06-07T21:06:00Z">
              <w:r w:rsidRPr="00A04EA2">
                <w:rPr>
                  <w:rFonts w:cs="Arial"/>
                  <w:sz w:val="16"/>
                  <w:szCs w:val="16"/>
                </w:rPr>
                <w:t>transit</w:t>
              </w:r>
            </w:ins>
          </w:p>
        </w:tc>
        <w:tc>
          <w:tcPr>
            <w:tcW w:w="3420" w:type="dxa"/>
          </w:tcPr>
          <w:p w14:paraId="5BF55992" w14:textId="77777777" w:rsidR="00A12CC3" w:rsidRPr="00A04EA2" w:rsidRDefault="00A12CC3" w:rsidP="00A37DD1">
            <w:pPr>
              <w:snapToGrid w:val="0"/>
              <w:spacing w:before="60" w:after="60" w:line="240" w:lineRule="auto"/>
              <w:rPr>
                <w:ins w:id="2306" w:author="Thomas Richardson" w:date="2022-06-07T21:06:00Z"/>
                <w:rFonts w:cs="Arial"/>
                <w:sz w:val="16"/>
                <w:szCs w:val="16"/>
              </w:rPr>
            </w:pPr>
            <w:ins w:id="2307" w:author="Thomas Richardson" w:date="2022-06-07T21:06:00Z">
              <w:r w:rsidRPr="00A04EA2">
                <w:rPr>
                  <w:rFonts w:cs="Arial"/>
                  <w:sz w:val="16"/>
                  <w:szCs w:val="16"/>
                </w:rPr>
                <w:t>For coast and planning purposes</w:t>
              </w:r>
            </w:ins>
          </w:p>
        </w:tc>
        <w:tc>
          <w:tcPr>
            <w:tcW w:w="804" w:type="dxa"/>
          </w:tcPr>
          <w:p w14:paraId="6E7A0DB4" w14:textId="77777777" w:rsidR="00A12CC3" w:rsidRPr="00A04EA2" w:rsidRDefault="00A12CC3" w:rsidP="00A37DD1">
            <w:pPr>
              <w:snapToGrid w:val="0"/>
              <w:spacing w:before="60" w:after="60" w:line="240" w:lineRule="auto"/>
              <w:jc w:val="center"/>
              <w:rPr>
                <w:ins w:id="2308" w:author="Thomas Richardson" w:date="2022-06-07T21:06:00Z"/>
                <w:rFonts w:cs="Arial"/>
                <w:sz w:val="16"/>
                <w:szCs w:val="16"/>
              </w:rPr>
            </w:pPr>
            <w:ins w:id="2309" w:author="Thomas Richardson" w:date="2022-06-07T21:06:00Z">
              <w:r w:rsidRPr="00A04EA2">
                <w:rPr>
                  <w:rFonts w:cs="Arial"/>
                  <w:sz w:val="16"/>
                  <w:szCs w:val="16"/>
                </w:rPr>
                <w:t>2</w:t>
              </w:r>
            </w:ins>
          </w:p>
        </w:tc>
        <w:tc>
          <w:tcPr>
            <w:tcW w:w="5528" w:type="dxa"/>
          </w:tcPr>
          <w:p w14:paraId="5B6CA029" w14:textId="77777777" w:rsidR="00A12CC3" w:rsidRPr="00A04EA2" w:rsidRDefault="00A12CC3" w:rsidP="00A37DD1">
            <w:pPr>
              <w:snapToGrid w:val="0"/>
              <w:spacing w:before="60" w:after="60" w:line="240" w:lineRule="auto"/>
              <w:rPr>
                <w:ins w:id="2310" w:author="Thomas Richardson" w:date="2022-06-07T21:06:00Z"/>
                <w:rFonts w:cs="Arial"/>
                <w:sz w:val="16"/>
                <w:szCs w:val="16"/>
              </w:rPr>
            </w:pPr>
            <w:ins w:id="2311" w:author="Thomas Richardson" w:date="2022-06-07T21:06:00Z">
              <w:r w:rsidRPr="00A04EA2">
                <w:rPr>
                  <w:rFonts w:cs="Arial"/>
                  <w:sz w:val="16"/>
                  <w:szCs w:val="16"/>
                </w:rPr>
                <w:t>-</w:t>
              </w:r>
            </w:ins>
          </w:p>
        </w:tc>
      </w:tr>
      <w:tr w:rsidR="00A12CC3" w:rsidRPr="00A04EA2" w14:paraId="62FC50F2" w14:textId="77777777" w:rsidTr="009B43C4">
        <w:trPr>
          <w:cantSplit/>
          <w:trHeight w:val="305"/>
          <w:ins w:id="2312" w:author="Thomas Richardson" w:date="2022-06-07T21:06:00Z"/>
        </w:trPr>
        <w:tc>
          <w:tcPr>
            <w:tcW w:w="1393" w:type="dxa"/>
          </w:tcPr>
          <w:p w14:paraId="1DC81CFD" w14:textId="77777777" w:rsidR="00A12CC3" w:rsidRPr="00A04EA2" w:rsidRDefault="00A12CC3" w:rsidP="00A37DD1">
            <w:pPr>
              <w:snapToGrid w:val="0"/>
              <w:spacing w:before="60" w:after="60" w:line="240" w:lineRule="auto"/>
              <w:rPr>
                <w:ins w:id="2313" w:author="Thomas Richardson" w:date="2022-06-07T21:06:00Z"/>
                <w:rFonts w:cs="Arial"/>
                <w:sz w:val="16"/>
                <w:szCs w:val="16"/>
              </w:rPr>
            </w:pPr>
            <w:ins w:id="2314" w:author="Thomas Richardson" w:date="2022-06-07T21:06:00Z">
              <w:r w:rsidRPr="00A04EA2">
                <w:rPr>
                  <w:rFonts w:cs="Arial"/>
                  <w:sz w:val="16"/>
                  <w:szCs w:val="16"/>
                </w:rPr>
                <w:t>Value</w:t>
              </w:r>
            </w:ins>
          </w:p>
        </w:tc>
        <w:tc>
          <w:tcPr>
            <w:tcW w:w="3006" w:type="dxa"/>
          </w:tcPr>
          <w:p w14:paraId="210CD095" w14:textId="77777777" w:rsidR="00A12CC3" w:rsidRPr="00A04EA2" w:rsidRDefault="00A12CC3" w:rsidP="00A37DD1">
            <w:pPr>
              <w:snapToGrid w:val="0"/>
              <w:spacing w:before="60" w:after="60" w:line="240" w:lineRule="auto"/>
              <w:rPr>
                <w:ins w:id="2315" w:author="Thomas Richardson" w:date="2022-06-07T21:06:00Z"/>
                <w:rFonts w:cs="Arial"/>
                <w:sz w:val="16"/>
                <w:szCs w:val="16"/>
              </w:rPr>
            </w:pPr>
            <w:ins w:id="2316" w:author="Thomas Richardson" w:date="2022-06-07T21:06:00Z">
              <w:r w:rsidRPr="00A04EA2">
                <w:rPr>
                  <w:rFonts w:cs="Arial"/>
                  <w:sz w:val="16"/>
                  <w:szCs w:val="16"/>
                </w:rPr>
                <w:t>overview</w:t>
              </w:r>
            </w:ins>
          </w:p>
        </w:tc>
        <w:tc>
          <w:tcPr>
            <w:tcW w:w="3420" w:type="dxa"/>
          </w:tcPr>
          <w:p w14:paraId="03AAA03A" w14:textId="77777777" w:rsidR="00A12CC3" w:rsidRPr="00A04EA2" w:rsidRDefault="00A12CC3" w:rsidP="00A37DD1">
            <w:pPr>
              <w:snapToGrid w:val="0"/>
              <w:spacing w:before="60" w:after="60" w:line="240" w:lineRule="auto"/>
              <w:rPr>
                <w:ins w:id="2317" w:author="Thomas Richardson" w:date="2022-06-07T21:06:00Z"/>
                <w:rFonts w:cs="Arial"/>
                <w:sz w:val="16"/>
                <w:szCs w:val="16"/>
              </w:rPr>
            </w:pPr>
            <w:ins w:id="2318" w:author="Thomas Richardson" w:date="2022-06-07T21:06:00Z">
              <w:r w:rsidRPr="00A04EA2">
                <w:rPr>
                  <w:rFonts w:cs="Arial"/>
                  <w:sz w:val="16"/>
                  <w:szCs w:val="16"/>
                </w:rPr>
                <w:t>For ocean crossing and planning purposes</w:t>
              </w:r>
            </w:ins>
          </w:p>
        </w:tc>
        <w:tc>
          <w:tcPr>
            <w:tcW w:w="804" w:type="dxa"/>
          </w:tcPr>
          <w:p w14:paraId="43D1781C" w14:textId="77777777" w:rsidR="00A12CC3" w:rsidRPr="00A04EA2" w:rsidRDefault="00A12CC3" w:rsidP="00A37DD1">
            <w:pPr>
              <w:snapToGrid w:val="0"/>
              <w:spacing w:before="60" w:after="60" w:line="240" w:lineRule="auto"/>
              <w:jc w:val="center"/>
              <w:rPr>
                <w:ins w:id="2319" w:author="Thomas Richardson" w:date="2022-06-07T21:06:00Z"/>
                <w:rFonts w:cs="Arial"/>
                <w:sz w:val="16"/>
                <w:szCs w:val="16"/>
              </w:rPr>
            </w:pPr>
            <w:ins w:id="2320" w:author="Thomas Richardson" w:date="2022-06-07T21:06:00Z">
              <w:r w:rsidRPr="00A04EA2">
                <w:rPr>
                  <w:rFonts w:cs="Arial"/>
                  <w:sz w:val="16"/>
                  <w:szCs w:val="16"/>
                </w:rPr>
                <w:t>3</w:t>
              </w:r>
            </w:ins>
          </w:p>
        </w:tc>
        <w:tc>
          <w:tcPr>
            <w:tcW w:w="5528" w:type="dxa"/>
          </w:tcPr>
          <w:p w14:paraId="55F99600" w14:textId="77777777" w:rsidR="00A12CC3" w:rsidRPr="00A04EA2" w:rsidRDefault="00A12CC3" w:rsidP="00A37DD1">
            <w:pPr>
              <w:snapToGrid w:val="0"/>
              <w:spacing w:before="60" w:after="60" w:line="240" w:lineRule="auto"/>
              <w:rPr>
                <w:ins w:id="2321" w:author="Thomas Richardson" w:date="2022-06-07T21:06:00Z"/>
                <w:rFonts w:cs="Arial"/>
                <w:sz w:val="16"/>
                <w:szCs w:val="16"/>
              </w:rPr>
            </w:pPr>
            <w:ins w:id="2322" w:author="Thomas Richardson" w:date="2022-06-07T21:06:00Z">
              <w:r w:rsidRPr="00A04EA2">
                <w:rPr>
                  <w:rFonts w:cs="Arial"/>
                  <w:sz w:val="16"/>
                  <w:szCs w:val="16"/>
                </w:rPr>
                <w:t>-</w:t>
              </w:r>
            </w:ins>
          </w:p>
        </w:tc>
      </w:tr>
      <w:bookmarkEnd w:id="2269"/>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del w:id="2323" w:author="Jeff Wootton" w:date="2022-07-11T18:36:00Z">
              <w:r w:rsidRPr="009F0C13" w:rsidDel="00241305">
                <w:rPr>
                  <w:rFonts w:cs="Arial"/>
                  <w:b/>
                  <w:bCs/>
                  <w:sz w:val="16"/>
                  <w:szCs w:val="16"/>
                  <w:lang w:eastAsia="en-US"/>
                </w:rPr>
                <w:delText>iplicity</w:delText>
              </w:r>
            </w:del>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241305" w:rsidRPr="009F0C13" w:rsidDel="00511D9A" w14:paraId="51DDDFFA" w14:textId="77777777" w:rsidTr="00681EDD">
        <w:trPr>
          <w:cantSplit/>
          <w:del w:id="2324" w:author="Thomas Richardson" w:date="2022-05-23T22:36: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660205" w14:textId="0932D12C" w:rsidR="00E73EDF" w:rsidRPr="009F0C13" w:rsidDel="00511D9A" w:rsidRDefault="007653F1" w:rsidP="00C128E3">
            <w:pPr>
              <w:spacing w:before="60" w:after="60" w:line="240" w:lineRule="auto"/>
              <w:rPr>
                <w:del w:id="2325" w:author="Thomas Richardson" w:date="2022-05-23T22:36:00Z"/>
                <w:rFonts w:cs="Arial"/>
                <w:b/>
                <w:bCs/>
                <w:sz w:val="16"/>
                <w:szCs w:val="16"/>
                <w:lang w:eastAsia="en-US"/>
              </w:rPr>
            </w:pPr>
            <w:del w:id="2326" w:author="Thomas Richardson" w:date="2022-05-23T22:36:00Z">
              <w:r w:rsidRPr="009F0C13" w:rsidDel="00511D9A">
                <w:rPr>
                  <w:rFonts w:cs="Arial"/>
                  <w:sz w:val="16"/>
                  <w:szCs w:val="16"/>
                  <w:lang w:eastAsia="en-US"/>
                </w:rPr>
                <w:delText>ID</w:delText>
              </w:r>
            </w:del>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268553A" w14:textId="7CB79E8B" w:rsidR="00E73EDF" w:rsidRPr="009F0C13" w:rsidDel="00511D9A" w:rsidRDefault="007653F1" w:rsidP="00C128E3">
            <w:pPr>
              <w:spacing w:before="60" w:after="60" w:line="240" w:lineRule="auto"/>
              <w:jc w:val="center"/>
              <w:rPr>
                <w:del w:id="2327" w:author="Thomas Richardson" w:date="2022-05-23T22:36:00Z"/>
                <w:rFonts w:cs="Arial"/>
                <w:b/>
                <w:bCs/>
                <w:sz w:val="16"/>
                <w:szCs w:val="16"/>
                <w:lang w:eastAsia="en-US"/>
              </w:rPr>
            </w:pPr>
            <w:del w:id="2328" w:author="Thomas Richardson" w:date="2022-05-23T22:36:00Z">
              <w:r w:rsidRPr="009F0C13" w:rsidDel="00511D9A">
                <w:rPr>
                  <w:rFonts w:cs="Arial"/>
                  <w:sz w:val="16"/>
                  <w:szCs w:val="16"/>
                  <w:lang w:eastAsia="en-US"/>
                </w:rPr>
                <w:delText>1</w:delText>
              </w:r>
            </w:del>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9A82FD" w14:textId="2B4A239F" w:rsidR="00E73EDF" w:rsidRPr="009F0C13" w:rsidDel="00511D9A" w:rsidRDefault="00E73EDF" w:rsidP="00C128E3">
            <w:pPr>
              <w:spacing w:before="60" w:after="60" w:line="240" w:lineRule="auto"/>
              <w:rPr>
                <w:del w:id="2329" w:author="Thomas Richardson" w:date="2022-05-23T22:36: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9FF38E" w14:textId="3E4B43F7" w:rsidR="00E73EDF" w:rsidRPr="009F0C13" w:rsidDel="00511D9A" w:rsidRDefault="007653F1" w:rsidP="00C128E3">
            <w:pPr>
              <w:spacing w:before="60" w:after="60" w:line="240" w:lineRule="auto"/>
              <w:rPr>
                <w:del w:id="2330" w:author="Thomas Richardson" w:date="2022-05-23T22:36:00Z"/>
                <w:rFonts w:cs="Arial"/>
                <w:b/>
                <w:bCs/>
                <w:sz w:val="16"/>
                <w:szCs w:val="16"/>
                <w:lang w:eastAsia="en-US"/>
              </w:rPr>
            </w:pPr>
            <w:del w:id="2331" w:author="Thomas Richardson" w:date="2022-05-23T22:36:00Z">
              <w:r w:rsidRPr="009F0C13" w:rsidDel="00511D9A">
                <w:rPr>
                  <w:rFonts w:cs="Arial"/>
                  <w:sz w:val="16"/>
                  <w:szCs w:val="16"/>
                  <w:lang w:eastAsia="en-US"/>
                </w:rPr>
                <w:delText>Integer</w:delText>
              </w:r>
            </w:del>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4F9203" w14:textId="57357263" w:rsidR="00E73EDF" w:rsidRPr="009F0C13" w:rsidDel="00511D9A" w:rsidRDefault="007653F1" w:rsidP="00C128E3">
            <w:pPr>
              <w:spacing w:before="60" w:after="60" w:line="240" w:lineRule="auto"/>
              <w:rPr>
                <w:del w:id="2332" w:author="Thomas Richardson" w:date="2022-05-23T22:36:00Z"/>
                <w:rFonts w:cs="Arial"/>
                <w:b/>
                <w:bCs/>
                <w:sz w:val="16"/>
                <w:szCs w:val="16"/>
                <w:lang w:eastAsia="en-US"/>
              </w:rPr>
            </w:pPr>
            <w:del w:id="2333" w:author="Thomas Richardson" w:date="2022-05-23T22:36:00Z">
              <w:r w:rsidRPr="009F0C13" w:rsidDel="00511D9A">
                <w:rPr>
                  <w:rFonts w:cs="Arial"/>
                  <w:sz w:val="16"/>
                  <w:szCs w:val="16"/>
                  <w:lang w:eastAsia="en-US"/>
                </w:rPr>
                <w:delText>Uniquely identifies the coverage</w:delText>
              </w:r>
            </w:del>
          </w:p>
        </w:tc>
      </w:tr>
      <w:tr w:rsidR="00241305" w:rsidRPr="009F0C13" w:rsidDel="00BC235D" w14:paraId="66389657" w14:textId="77777777" w:rsidTr="00681EDD">
        <w:trPr>
          <w:cantSplit/>
          <w:del w:id="2334" w:author="Thomas Richardson" w:date="2022-05-23T22:36: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65484" w14:textId="20CBE45E" w:rsidR="00E73EDF" w:rsidRPr="009F0C13" w:rsidDel="00BC235D" w:rsidRDefault="007653F1" w:rsidP="00C128E3">
            <w:pPr>
              <w:spacing w:before="60" w:after="60" w:line="240" w:lineRule="auto"/>
              <w:rPr>
                <w:del w:id="2335" w:author="Thomas Richardson" w:date="2022-05-23T22:36:00Z"/>
                <w:rFonts w:cs="Arial"/>
                <w:b/>
                <w:bCs/>
                <w:sz w:val="16"/>
                <w:szCs w:val="16"/>
                <w:lang w:eastAsia="en-US"/>
              </w:rPr>
            </w:pPr>
            <w:del w:id="2336" w:author="Thomas Richardson" w:date="2022-05-23T22:36:00Z">
              <w:r w:rsidRPr="009F0C13" w:rsidDel="00BC235D">
                <w:rPr>
                  <w:rFonts w:cs="Arial"/>
                  <w:sz w:val="16"/>
                  <w:szCs w:val="16"/>
                  <w:lang w:eastAsia="en-US"/>
                </w:rPr>
                <w:delText>boundingBox</w:delText>
              </w:r>
            </w:del>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E25220B" w14:textId="50B58515" w:rsidR="00E73EDF" w:rsidRPr="009F0C13" w:rsidDel="00BC235D" w:rsidRDefault="007653F1" w:rsidP="00C128E3">
            <w:pPr>
              <w:spacing w:before="60" w:after="60" w:line="240" w:lineRule="auto"/>
              <w:jc w:val="center"/>
              <w:rPr>
                <w:del w:id="2337" w:author="Thomas Richardson" w:date="2022-05-23T22:36:00Z"/>
                <w:rFonts w:cs="Arial"/>
                <w:b/>
                <w:bCs/>
                <w:sz w:val="16"/>
                <w:szCs w:val="16"/>
                <w:lang w:eastAsia="en-US"/>
              </w:rPr>
            </w:pPr>
            <w:del w:id="2338" w:author="Thomas Richardson" w:date="2022-05-23T22:36:00Z">
              <w:r w:rsidRPr="009F0C13" w:rsidDel="00BC235D">
                <w:rPr>
                  <w:rFonts w:cs="Arial"/>
                  <w:sz w:val="16"/>
                  <w:szCs w:val="16"/>
                  <w:lang w:eastAsia="en-US"/>
                </w:rPr>
                <w:delText>1</w:delText>
              </w:r>
            </w:del>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97F4E3" w14:textId="5EBF5DBB" w:rsidR="00E73EDF" w:rsidRPr="009F0C13" w:rsidDel="00BC235D" w:rsidRDefault="00E73EDF" w:rsidP="00C128E3">
            <w:pPr>
              <w:spacing w:before="60" w:after="60" w:line="240" w:lineRule="auto"/>
              <w:rPr>
                <w:del w:id="2339" w:author="Thomas Richardson" w:date="2022-05-23T22:36: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D9A69BA" w14:textId="18AA89BE" w:rsidR="00E73EDF" w:rsidRPr="009F0C13" w:rsidDel="00BC235D" w:rsidRDefault="007653F1" w:rsidP="00C128E3">
            <w:pPr>
              <w:spacing w:before="60" w:after="60" w:line="240" w:lineRule="auto"/>
              <w:rPr>
                <w:del w:id="2340" w:author="Thomas Richardson" w:date="2022-05-23T22:36:00Z"/>
                <w:rFonts w:cs="Arial"/>
                <w:b/>
                <w:bCs/>
                <w:sz w:val="16"/>
                <w:szCs w:val="16"/>
                <w:lang w:eastAsia="en-US"/>
              </w:rPr>
            </w:pPr>
            <w:del w:id="2341" w:author="Thomas Richardson" w:date="2022-05-23T22:36:00Z">
              <w:r w:rsidRPr="009F0C13" w:rsidDel="00BC235D">
                <w:rPr>
                  <w:rFonts w:cs="Arial"/>
                  <w:sz w:val="16"/>
                  <w:szCs w:val="16"/>
                  <w:lang w:eastAsia="en-US"/>
                </w:rPr>
                <w:delText>EX_GeographicBoundingBox</w:delText>
              </w:r>
            </w:del>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D6E66E" w14:textId="141FF0B9" w:rsidR="00E73EDF" w:rsidRPr="009F0C13" w:rsidDel="00BC235D" w:rsidRDefault="007653F1" w:rsidP="00C128E3">
            <w:pPr>
              <w:spacing w:before="60" w:after="60" w:line="240" w:lineRule="auto"/>
              <w:rPr>
                <w:del w:id="2342" w:author="Thomas Richardson" w:date="2022-05-23T22:36:00Z"/>
                <w:rFonts w:cs="Arial"/>
                <w:b/>
                <w:bCs/>
                <w:sz w:val="16"/>
                <w:szCs w:val="16"/>
                <w:lang w:eastAsia="en-US"/>
              </w:rPr>
            </w:pPr>
            <w:del w:id="2343" w:author="Thomas Richardson" w:date="2022-05-23T22:36:00Z">
              <w:r w:rsidRPr="009F0C13" w:rsidDel="00BC235D">
                <w:rPr>
                  <w:rFonts w:cs="Arial"/>
                  <w:sz w:val="16"/>
                  <w:szCs w:val="16"/>
                  <w:lang w:eastAsia="en-US"/>
                </w:rPr>
                <w:delText> </w:delText>
              </w:r>
            </w:del>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boundingPolygon</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del w:id="2344" w:author="Thomas Richardson" w:date="2022-05-23T22:37:00Z">
              <w:r w:rsidRPr="009F0C13" w:rsidDel="00706206">
                <w:rPr>
                  <w:rFonts w:cs="Arial"/>
                  <w:sz w:val="16"/>
                  <w:szCs w:val="16"/>
                  <w:lang w:eastAsia="en-US"/>
                </w:rPr>
                <w:delText>..*</w:delText>
              </w:r>
            </w:del>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EX_BoundingPolygon</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ins w:id="2345" w:author="Thomas Richardson" w:date="2022-05-23T22:37: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ins w:id="2346" w:author="Thomas Richardson" w:date="2022-05-23T22:37:00Z"/>
                <w:rFonts w:cs="Arial"/>
                <w:sz w:val="16"/>
                <w:szCs w:val="16"/>
                <w:lang w:eastAsia="en-US"/>
              </w:rPr>
            </w:pPr>
            <w:ins w:id="2347" w:author="Thomas Richardson" w:date="2022-05-23T22:37:00Z">
              <w:r>
                <w:rPr>
                  <w:rFonts w:cs="Arial"/>
                  <w:sz w:val="16"/>
                  <w:szCs w:val="16"/>
                  <w:lang w:eastAsia="en-US"/>
                </w:rPr>
                <w:t>temporalExtent</w:t>
              </w:r>
            </w:ins>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ins w:id="2348" w:author="Thomas Richardson" w:date="2022-05-23T22:37:00Z"/>
                <w:rFonts w:cs="Arial"/>
                <w:sz w:val="16"/>
                <w:szCs w:val="16"/>
                <w:lang w:eastAsia="en-US"/>
              </w:rPr>
            </w:pPr>
            <w:ins w:id="2349" w:author="Thomas Richardson" w:date="2022-05-23T22:38:00Z">
              <w:r>
                <w:rPr>
                  <w:sz w:val="16"/>
                  <w:szCs w:val="16"/>
                </w:rPr>
                <w:t>0..1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ins w:id="2350" w:author="Thomas Richardson" w:date="2022-05-23T22:37: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ins w:id="2351" w:author="Thomas Richardson" w:date="2022-05-23T22:37:00Z"/>
                <w:rFonts w:cs="Arial"/>
                <w:sz w:val="16"/>
                <w:szCs w:val="16"/>
                <w:lang w:eastAsia="en-US"/>
              </w:rPr>
            </w:pPr>
            <w:ins w:id="2352" w:author="Thomas Richardson" w:date="2022-05-23T22:38:00Z">
              <w:r w:rsidRPr="00CD5836">
                <w:rPr>
                  <w:sz w:val="16"/>
                  <w:szCs w:val="16"/>
                </w:rPr>
                <w:t>S100_TemporalExtent</w:t>
              </w:r>
            </w:ins>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ins w:id="2353" w:author="Thomas Richardson" w:date="2022-05-23T22:37:00Z"/>
                <w:rFonts w:cs="Arial"/>
                <w:sz w:val="16"/>
                <w:szCs w:val="16"/>
                <w:lang w:eastAsia="en-US"/>
              </w:rPr>
            </w:pPr>
            <w:ins w:id="2354" w:author="Jeff Wootton" w:date="2022-07-11T18: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241305" w:rsidRPr="009F0C13" w14:paraId="41FF6BE3" w14:textId="77777777" w:rsidTr="00681EDD">
        <w:trPr>
          <w:cantSplit/>
          <w:ins w:id="2355" w:author="Thomas Richardson" w:date="2022-05-23T22:37: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706206" w:rsidRPr="009F0C13" w:rsidRDefault="004102D9" w:rsidP="00C128E3">
            <w:pPr>
              <w:spacing w:before="60" w:after="60" w:line="240" w:lineRule="auto"/>
              <w:rPr>
                <w:ins w:id="2356" w:author="Thomas Richardson" w:date="2022-05-23T22:37:00Z"/>
                <w:rFonts w:cs="Arial"/>
                <w:sz w:val="16"/>
                <w:szCs w:val="16"/>
                <w:lang w:eastAsia="en-US"/>
              </w:rPr>
            </w:pPr>
            <w:ins w:id="2357" w:author="Thomas Richardson" w:date="2022-05-23T22:37:00Z">
              <w:r>
                <w:rPr>
                  <w:rFonts w:cs="Arial"/>
                  <w:sz w:val="16"/>
                  <w:szCs w:val="16"/>
                  <w:lang w:eastAsia="en-US"/>
                </w:rPr>
                <w:t>optimumDisplayScale</w:t>
              </w:r>
            </w:ins>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1716E358" w:rsidR="00706206" w:rsidRPr="009F0C13" w:rsidRDefault="007A14D6" w:rsidP="00C128E3">
            <w:pPr>
              <w:spacing w:before="60" w:after="60" w:line="240" w:lineRule="auto"/>
              <w:jc w:val="center"/>
              <w:rPr>
                <w:ins w:id="2358" w:author="Thomas Richardson" w:date="2022-05-23T22:37:00Z"/>
                <w:rFonts w:cs="Arial"/>
                <w:sz w:val="16"/>
                <w:szCs w:val="16"/>
                <w:lang w:eastAsia="en-US"/>
              </w:rPr>
            </w:pPr>
            <w:ins w:id="2359" w:author="Teh Stand" w:date="2022-10-21T15:25:00Z">
              <w:r>
                <w:rPr>
                  <w:rFonts w:cs="Arial"/>
                  <w:sz w:val="16"/>
                  <w:szCs w:val="16"/>
                  <w:lang w:eastAsia="en-US"/>
                </w:rPr>
                <w:t>0..</w:t>
              </w:r>
            </w:ins>
            <w:ins w:id="2360" w:author="Thomas Richardson" w:date="2022-05-23T22:38:00Z">
              <w:r w:rsidR="00761202">
                <w:rPr>
                  <w:rFonts w:cs="Arial"/>
                  <w:sz w:val="16"/>
                  <w:szCs w:val="16"/>
                  <w:lang w:eastAsia="en-US"/>
                </w:rPr>
                <w:t>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706206" w:rsidRPr="009F0C13" w:rsidRDefault="00706206" w:rsidP="00C128E3">
            <w:pPr>
              <w:spacing w:before="60" w:after="60" w:line="240" w:lineRule="auto"/>
              <w:rPr>
                <w:ins w:id="2361" w:author="Thomas Richardson" w:date="2022-05-23T22:37: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706206" w:rsidRPr="009F0C13" w:rsidRDefault="00761202" w:rsidP="00C128E3">
            <w:pPr>
              <w:spacing w:before="60" w:after="60" w:line="240" w:lineRule="auto"/>
              <w:rPr>
                <w:ins w:id="2362" w:author="Thomas Richardson" w:date="2022-05-23T22:37:00Z"/>
                <w:rFonts w:cs="Arial"/>
                <w:sz w:val="16"/>
                <w:szCs w:val="16"/>
                <w:lang w:eastAsia="en-US"/>
              </w:rPr>
            </w:pPr>
            <w:ins w:id="2363" w:author="Thomas Richardson" w:date="2022-05-23T22:37:00Z">
              <w:r>
                <w:rPr>
                  <w:rFonts w:cs="Arial"/>
                  <w:sz w:val="16"/>
                  <w:szCs w:val="16"/>
                  <w:lang w:eastAsia="en-US"/>
                </w:rPr>
                <w:t>Integer</w:t>
              </w:r>
            </w:ins>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288A898" w14:textId="4C77BB6F" w:rsidR="00706206" w:rsidRPr="009F0C13" w:rsidRDefault="00DE54D2" w:rsidP="00C128E3">
            <w:pPr>
              <w:spacing w:before="60" w:after="60" w:line="240" w:lineRule="auto"/>
              <w:jc w:val="left"/>
              <w:rPr>
                <w:ins w:id="2364" w:author="Thomas Richardson" w:date="2022-05-23T22:37:00Z"/>
                <w:rFonts w:cs="Arial"/>
                <w:sz w:val="16"/>
                <w:szCs w:val="16"/>
                <w:lang w:eastAsia="en-US"/>
              </w:rPr>
            </w:pPr>
            <w:ins w:id="2365" w:author="Thomas Richardson" w:date="2022-06-07T21:06:00Z">
              <w:r w:rsidRPr="00210382">
                <w:rPr>
                  <w:sz w:val="16"/>
                  <w:szCs w:val="16"/>
                </w:rPr>
                <w:t>Example: A scale of 1:2</w:t>
              </w:r>
              <w:del w:id="2366" w:author="Jeff Wootton" w:date="2022-10-26T04:21:00Z">
                <w:r w:rsidRPr="00210382" w:rsidDel="00533D87">
                  <w:rPr>
                    <w:sz w:val="16"/>
                    <w:szCs w:val="16"/>
                  </w:rPr>
                  <w:delText>5</w:delText>
                </w:r>
              </w:del>
            </w:ins>
            <w:ins w:id="2367" w:author="Jeff Wootton" w:date="2022-10-26T04:21:00Z">
              <w:r w:rsidR="00533D87">
                <w:rPr>
                  <w:sz w:val="16"/>
                  <w:szCs w:val="16"/>
                </w:rPr>
                <w:t>2</w:t>
              </w:r>
            </w:ins>
            <w:ins w:id="2368" w:author="Thomas Richardson" w:date="2022-06-07T21:06:00Z">
              <w:r w:rsidRPr="00210382">
                <w:rPr>
                  <w:sz w:val="16"/>
                  <w:szCs w:val="16"/>
                </w:rPr>
                <w:t>000 is encoded as 2</w:t>
              </w:r>
              <w:del w:id="2369" w:author="Jeff Wootton" w:date="2022-10-26T04:21:00Z">
                <w:r w:rsidRPr="00210382" w:rsidDel="00533D87">
                  <w:rPr>
                    <w:sz w:val="16"/>
                    <w:szCs w:val="16"/>
                  </w:rPr>
                  <w:delText>5</w:delText>
                </w:r>
              </w:del>
            </w:ins>
            <w:ins w:id="2370" w:author="Jeff Wootton" w:date="2022-10-26T04:21:00Z">
              <w:r w:rsidR="00533D87">
                <w:rPr>
                  <w:sz w:val="16"/>
                  <w:szCs w:val="16"/>
                </w:rPr>
                <w:t>2</w:t>
              </w:r>
            </w:ins>
            <w:ins w:id="2371" w:author="Thomas Richardson" w:date="2022-06-07T21:06:00Z">
              <w:r w:rsidRPr="00210382">
                <w:rPr>
                  <w:sz w:val="16"/>
                  <w:szCs w:val="16"/>
                </w:rPr>
                <w:t>000</w:t>
              </w:r>
            </w:ins>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maximumDisplayScale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E2DE974" w14:textId="77777777" w:rsidR="00C80D69" w:rsidRPr="009F0C13" w:rsidRDefault="00C80D69" w:rsidP="00C128E3">
            <w:pPr>
              <w:spacing w:before="60" w:after="0" w:line="240" w:lineRule="auto"/>
              <w:jc w:val="left"/>
              <w:rPr>
                <w:rFonts w:cs="Arial"/>
                <w:b/>
                <w:bCs/>
                <w:sz w:val="16"/>
                <w:szCs w:val="16"/>
                <w:lang w:eastAsia="en-US"/>
              </w:rPr>
            </w:pPr>
            <w:r w:rsidRPr="009F0C13">
              <w:rPr>
                <w:rFonts w:cs="Arial"/>
                <w:sz w:val="16"/>
                <w:szCs w:val="16"/>
                <w:lang w:eastAsia="en-US"/>
              </w:rPr>
              <w:t>1000</w:t>
            </w:r>
          </w:p>
          <w:p w14:paraId="5261E75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10F523DE"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276DA9A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351259B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1C097AFC"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32BFC86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78BDE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6D19817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0688571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378232B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18E0B87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0011EEE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4B079BF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EBFAD21"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10000000</w:t>
            </w:r>
          </w:p>
          <w:p w14:paraId="54FE27CC" w14:textId="77FFF5C7"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minimumDisplayScale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ins w:id="2372" w:author="Teh Stand" w:date="2022-06-13T15:48: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ins w:id="2373" w:author="Thomas Richardson" w:date="2022-06-07T21:05:00Z"/>
        </w:trPr>
        <w:tc>
          <w:tcPr>
            <w:tcW w:w="1140" w:type="dxa"/>
            <w:shd w:val="clear" w:color="auto" w:fill="D9D9D9" w:themeFill="background1" w:themeFillShade="D9"/>
          </w:tcPr>
          <w:p w14:paraId="12917021" w14:textId="77777777" w:rsidR="00DC684D" w:rsidRPr="003A450C" w:rsidRDefault="00DC684D" w:rsidP="004B466C">
            <w:pPr>
              <w:snapToGrid w:val="0"/>
              <w:spacing w:before="60" w:after="60" w:line="240" w:lineRule="auto"/>
              <w:jc w:val="left"/>
              <w:rPr>
                <w:ins w:id="2374" w:author="Thomas Richardson" w:date="2022-06-07T21:05:00Z"/>
                <w:b/>
                <w:sz w:val="16"/>
                <w:szCs w:val="16"/>
              </w:rPr>
            </w:pPr>
            <w:ins w:id="2375" w:author="Thomas Richardson" w:date="2022-06-07T21:05:00Z">
              <w:r w:rsidRPr="003A450C">
                <w:rPr>
                  <w:b/>
                  <w:sz w:val="16"/>
                  <w:szCs w:val="16"/>
                </w:rPr>
                <w:t>Role Name</w:t>
              </w:r>
            </w:ins>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ins w:id="2376" w:author="Thomas Richardson" w:date="2022-06-07T21:05:00Z"/>
                <w:b/>
                <w:sz w:val="16"/>
                <w:szCs w:val="16"/>
              </w:rPr>
            </w:pPr>
            <w:ins w:id="2377" w:author="Thomas Richardson" w:date="2022-06-07T21:05:00Z">
              <w:r w:rsidRPr="003A450C">
                <w:rPr>
                  <w:b/>
                  <w:sz w:val="16"/>
                  <w:szCs w:val="16"/>
                </w:rPr>
                <w:t>Name</w:t>
              </w:r>
            </w:ins>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ins w:id="2378" w:author="Thomas Richardson" w:date="2022-06-07T21:05:00Z"/>
                <w:b/>
                <w:sz w:val="16"/>
                <w:szCs w:val="16"/>
              </w:rPr>
            </w:pPr>
            <w:ins w:id="2379" w:author="Thomas Richardson" w:date="2022-06-07T21:05:00Z">
              <w:r w:rsidRPr="003A450C">
                <w:rPr>
                  <w:b/>
                  <w:sz w:val="16"/>
                  <w:szCs w:val="16"/>
                </w:rPr>
                <w:t>Description</w:t>
              </w:r>
            </w:ins>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ins w:id="2380" w:author="Thomas Richardson" w:date="2022-06-07T21:05:00Z"/>
                <w:b/>
                <w:sz w:val="16"/>
                <w:szCs w:val="16"/>
              </w:rPr>
            </w:pPr>
            <w:ins w:id="2381" w:author="Thomas Richardson" w:date="2022-06-07T21:05:00Z">
              <w:r w:rsidRPr="003A450C">
                <w:rPr>
                  <w:b/>
                  <w:sz w:val="16"/>
                  <w:szCs w:val="16"/>
                </w:rPr>
                <w:t>Code</w:t>
              </w:r>
            </w:ins>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ins w:id="2382" w:author="Thomas Richardson" w:date="2022-06-07T21:05:00Z"/>
                <w:b/>
                <w:sz w:val="16"/>
                <w:szCs w:val="16"/>
              </w:rPr>
            </w:pPr>
            <w:ins w:id="2383" w:author="Thomas Richardson" w:date="2022-06-07T21:05:00Z">
              <w:r w:rsidRPr="003A450C">
                <w:rPr>
                  <w:b/>
                  <w:sz w:val="16"/>
                  <w:szCs w:val="16"/>
                </w:rPr>
                <w:t>Remarks</w:t>
              </w:r>
            </w:ins>
          </w:p>
        </w:tc>
      </w:tr>
      <w:tr w:rsidR="00DC684D" w:rsidRPr="003A450C" w14:paraId="1327191E" w14:textId="77777777" w:rsidTr="004B466C">
        <w:trPr>
          <w:cantSplit/>
          <w:trHeight w:val="305"/>
          <w:ins w:id="2384" w:author="Thomas Richardson" w:date="2022-06-07T21:05:00Z"/>
        </w:trPr>
        <w:tc>
          <w:tcPr>
            <w:tcW w:w="1140" w:type="dxa"/>
          </w:tcPr>
          <w:p w14:paraId="1222452E" w14:textId="77777777" w:rsidR="00DC684D" w:rsidRPr="003A450C" w:rsidRDefault="00DC684D" w:rsidP="004B466C">
            <w:pPr>
              <w:snapToGrid w:val="0"/>
              <w:spacing w:before="60" w:after="60" w:line="240" w:lineRule="auto"/>
              <w:jc w:val="left"/>
              <w:rPr>
                <w:ins w:id="2385" w:author="Thomas Richardson" w:date="2022-06-07T21:05:00Z"/>
                <w:sz w:val="16"/>
                <w:szCs w:val="16"/>
              </w:rPr>
            </w:pPr>
            <w:ins w:id="2386" w:author="Thomas Richardson" w:date="2022-06-07T21:05:00Z">
              <w:r w:rsidRPr="003A450C">
                <w:rPr>
                  <w:sz w:val="16"/>
                  <w:szCs w:val="16"/>
                </w:rPr>
                <w:t>Enumeration</w:t>
              </w:r>
            </w:ins>
          </w:p>
        </w:tc>
        <w:tc>
          <w:tcPr>
            <w:tcW w:w="3024" w:type="dxa"/>
          </w:tcPr>
          <w:p w14:paraId="47C4B912" w14:textId="77777777" w:rsidR="00DC684D" w:rsidRPr="003A450C" w:rsidRDefault="00DC684D" w:rsidP="004B466C">
            <w:pPr>
              <w:snapToGrid w:val="0"/>
              <w:spacing w:before="60" w:after="60" w:line="240" w:lineRule="auto"/>
              <w:jc w:val="left"/>
              <w:rPr>
                <w:ins w:id="2387" w:author="Thomas Richardson" w:date="2022-06-07T21:05:00Z"/>
                <w:sz w:val="16"/>
                <w:szCs w:val="16"/>
              </w:rPr>
            </w:pPr>
            <w:ins w:id="2388" w:author="Thomas Richardson" w:date="2022-06-07T21:05:00Z">
              <w:r>
                <w:rPr>
                  <w:sz w:val="16"/>
                  <w:szCs w:val="16"/>
                </w:rPr>
                <w:t>S100_Purpose</w:t>
              </w:r>
            </w:ins>
          </w:p>
        </w:tc>
        <w:tc>
          <w:tcPr>
            <w:tcW w:w="3440" w:type="dxa"/>
          </w:tcPr>
          <w:p w14:paraId="60FCCCB1" w14:textId="77777777" w:rsidR="00DC684D" w:rsidRPr="003A450C" w:rsidRDefault="00DC684D" w:rsidP="004B466C">
            <w:pPr>
              <w:snapToGrid w:val="0"/>
              <w:spacing w:before="60" w:after="60" w:line="240" w:lineRule="auto"/>
              <w:jc w:val="left"/>
              <w:rPr>
                <w:ins w:id="2389" w:author="Thomas Richardson" w:date="2022-06-07T21:05:00Z"/>
                <w:sz w:val="16"/>
                <w:szCs w:val="16"/>
              </w:rPr>
            </w:pPr>
            <w:ins w:id="2390" w:author="Thomas Richardson" w:date="2022-06-07T21:05:00Z">
              <w:r>
                <w:rPr>
                  <w:sz w:val="16"/>
                  <w:szCs w:val="16"/>
                </w:rPr>
                <w:t>The purpose of the dataset</w:t>
              </w:r>
            </w:ins>
          </w:p>
        </w:tc>
        <w:tc>
          <w:tcPr>
            <w:tcW w:w="809" w:type="dxa"/>
          </w:tcPr>
          <w:p w14:paraId="5D458461" w14:textId="77777777" w:rsidR="00DC684D" w:rsidRPr="003A450C" w:rsidRDefault="00DC684D" w:rsidP="004B466C">
            <w:pPr>
              <w:snapToGrid w:val="0"/>
              <w:spacing w:before="60" w:after="60" w:line="240" w:lineRule="auto"/>
              <w:jc w:val="center"/>
              <w:rPr>
                <w:ins w:id="2391" w:author="Thomas Richardson" w:date="2022-06-07T21:05:00Z"/>
                <w:sz w:val="16"/>
                <w:szCs w:val="16"/>
              </w:rPr>
            </w:pPr>
            <w:ins w:id="2392" w:author="Thomas Richardson" w:date="2022-06-07T21:05:00Z">
              <w:r w:rsidRPr="003A450C">
                <w:rPr>
                  <w:sz w:val="16"/>
                  <w:szCs w:val="16"/>
                </w:rPr>
                <w:t>-</w:t>
              </w:r>
            </w:ins>
          </w:p>
        </w:tc>
        <w:tc>
          <w:tcPr>
            <w:tcW w:w="5921" w:type="dxa"/>
          </w:tcPr>
          <w:p w14:paraId="4EF47486" w14:textId="77777777" w:rsidR="00DC684D" w:rsidRPr="003A450C" w:rsidRDefault="00DC684D" w:rsidP="004B466C">
            <w:pPr>
              <w:spacing w:before="60" w:after="60" w:line="240" w:lineRule="auto"/>
              <w:jc w:val="left"/>
              <w:rPr>
                <w:ins w:id="2393" w:author="Thomas Richardson" w:date="2022-06-07T21:05:00Z"/>
                <w:sz w:val="16"/>
                <w:szCs w:val="16"/>
              </w:rPr>
            </w:pPr>
            <w:ins w:id="2394" w:author="Thomas Richardson" w:date="2022-06-07T21:05:00Z">
              <w:r w:rsidRPr="003A450C" w:rsidDel="006A2EDF">
                <w:rPr>
                  <w:rFonts w:cs="Arial"/>
                  <w:sz w:val="16"/>
                  <w:szCs w:val="16"/>
                  <w:lang w:eastAsia="en-US"/>
                </w:rPr>
                <w:t xml:space="preserve"> </w:t>
              </w:r>
            </w:ins>
          </w:p>
        </w:tc>
      </w:tr>
      <w:tr w:rsidR="00DC684D" w:rsidRPr="003A450C" w14:paraId="33EAF4D4" w14:textId="77777777" w:rsidTr="004B466C">
        <w:trPr>
          <w:cantSplit/>
          <w:trHeight w:val="277"/>
          <w:ins w:id="2395" w:author="Thomas Richardson" w:date="2022-06-07T21:05:00Z"/>
        </w:trPr>
        <w:tc>
          <w:tcPr>
            <w:tcW w:w="1140" w:type="dxa"/>
          </w:tcPr>
          <w:p w14:paraId="5DFB3E9B" w14:textId="77777777" w:rsidR="00DC684D" w:rsidRPr="003A450C" w:rsidRDefault="00DC684D" w:rsidP="004B466C">
            <w:pPr>
              <w:snapToGrid w:val="0"/>
              <w:spacing w:before="60" w:after="60" w:line="240" w:lineRule="auto"/>
              <w:jc w:val="left"/>
              <w:rPr>
                <w:ins w:id="2396" w:author="Thomas Richardson" w:date="2022-06-07T21:05:00Z"/>
                <w:sz w:val="16"/>
                <w:szCs w:val="16"/>
              </w:rPr>
            </w:pPr>
            <w:ins w:id="2397" w:author="Thomas Richardson" w:date="2022-06-07T21:05:00Z">
              <w:r w:rsidRPr="003A450C">
                <w:rPr>
                  <w:sz w:val="16"/>
                  <w:szCs w:val="16"/>
                </w:rPr>
                <w:t>Value</w:t>
              </w:r>
            </w:ins>
          </w:p>
        </w:tc>
        <w:tc>
          <w:tcPr>
            <w:tcW w:w="3024" w:type="dxa"/>
          </w:tcPr>
          <w:p w14:paraId="0A9DAEAE" w14:textId="77777777" w:rsidR="00DC684D" w:rsidRPr="003A450C" w:rsidRDefault="00DC684D" w:rsidP="004B466C">
            <w:pPr>
              <w:snapToGrid w:val="0"/>
              <w:spacing w:before="60" w:after="60" w:line="240" w:lineRule="auto"/>
              <w:jc w:val="left"/>
              <w:rPr>
                <w:ins w:id="2398" w:author="Thomas Richardson" w:date="2022-06-07T21:05:00Z"/>
                <w:sz w:val="16"/>
                <w:szCs w:val="16"/>
              </w:rPr>
            </w:pPr>
            <w:ins w:id="2399" w:author="Thomas Richardson" w:date="2022-06-07T21:05:00Z">
              <w:r>
                <w:rPr>
                  <w:sz w:val="16"/>
                  <w:szCs w:val="16"/>
                </w:rPr>
                <w:t>newDataset</w:t>
              </w:r>
            </w:ins>
          </w:p>
        </w:tc>
        <w:tc>
          <w:tcPr>
            <w:tcW w:w="3440" w:type="dxa"/>
          </w:tcPr>
          <w:p w14:paraId="5E43120A" w14:textId="77777777" w:rsidR="00DC684D" w:rsidRPr="003A450C" w:rsidRDefault="00DC684D" w:rsidP="004B466C">
            <w:pPr>
              <w:snapToGrid w:val="0"/>
              <w:spacing w:before="60" w:after="60" w:line="240" w:lineRule="auto"/>
              <w:jc w:val="left"/>
              <w:rPr>
                <w:ins w:id="2400" w:author="Thomas Richardson" w:date="2022-06-07T21:05:00Z"/>
                <w:sz w:val="16"/>
                <w:szCs w:val="16"/>
              </w:rPr>
            </w:pPr>
            <w:ins w:id="2401" w:author="Thomas Richardson" w:date="2022-06-07T21:05:00Z">
              <w:r>
                <w:rPr>
                  <w:sz w:val="16"/>
                  <w:szCs w:val="16"/>
                </w:rPr>
                <w:t>Brand new dataset</w:t>
              </w:r>
            </w:ins>
          </w:p>
        </w:tc>
        <w:tc>
          <w:tcPr>
            <w:tcW w:w="809" w:type="dxa"/>
          </w:tcPr>
          <w:p w14:paraId="4E17F8C0" w14:textId="77777777" w:rsidR="00DC684D" w:rsidRPr="003A450C" w:rsidRDefault="00DC684D" w:rsidP="004B466C">
            <w:pPr>
              <w:snapToGrid w:val="0"/>
              <w:spacing w:before="60" w:after="60" w:line="240" w:lineRule="auto"/>
              <w:jc w:val="center"/>
              <w:rPr>
                <w:ins w:id="2402" w:author="Thomas Richardson" w:date="2022-06-07T21:05:00Z"/>
                <w:sz w:val="16"/>
                <w:szCs w:val="16"/>
              </w:rPr>
            </w:pPr>
            <w:ins w:id="2403" w:author="Thomas Richardson" w:date="2022-06-07T21:05:00Z">
              <w:r>
                <w:rPr>
                  <w:sz w:val="16"/>
                  <w:szCs w:val="16"/>
                </w:rPr>
                <w:t>1</w:t>
              </w:r>
            </w:ins>
          </w:p>
        </w:tc>
        <w:tc>
          <w:tcPr>
            <w:tcW w:w="5921" w:type="dxa"/>
          </w:tcPr>
          <w:p w14:paraId="08AEC5E7" w14:textId="77777777" w:rsidR="00DC684D" w:rsidRPr="003A450C" w:rsidRDefault="00DC684D" w:rsidP="004B466C">
            <w:pPr>
              <w:snapToGrid w:val="0"/>
              <w:spacing w:before="60" w:after="60" w:line="240" w:lineRule="auto"/>
              <w:jc w:val="left"/>
              <w:rPr>
                <w:ins w:id="2404" w:author="Thomas Richardson" w:date="2022-06-07T21:05:00Z"/>
                <w:sz w:val="16"/>
                <w:szCs w:val="16"/>
              </w:rPr>
            </w:pPr>
            <w:ins w:id="2405" w:author="Thomas Richardson" w:date="2022-06-07T21:05:00Z">
              <w:r>
                <w:rPr>
                  <w:sz w:val="16"/>
                  <w:szCs w:val="16"/>
                </w:rPr>
                <w:t xml:space="preserve">No data has previously been produced for this area </w:t>
              </w:r>
            </w:ins>
          </w:p>
        </w:tc>
      </w:tr>
      <w:tr w:rsidR="00DC684D" w:rsidRPr="003A450C" w14:paraId="761EDA1A" w14:textId="77777777" w:rsidTr="004B466C">
        <w:trPr>
          <w:cantSplit/>
          <w:trHeight w:val="277"/>
          <w:ins w:id="2406" w:author="Thomas Richardson" w:date="2022-06-07T21:05:00Z"/>
        </w:trPr>
        <w:tc>
          <w:tcPr>
            <w:tcW w:w="1140" w:type="dxa"/>
          </w:tcPr>
          <w:p w14:paraId="57BF2E8C" w14:textId="77777777" w:rsidR="00DC684D" w:rsidRPr="003A450C" w:rsidRDefault="00DC684D" w:rsidP="004B466C">
            <w:pPr>
              <w:snapToGrid w:val="0"/>
              <w:spacing w:before="60" w:after="60" w:line="240" w:lineRule="auto"/>
              <w:jc w:val="left"/>
              <w:rPr>
                <w:ins w:id="2407" w:author="Thomas Richardson" w:date="2022-06-07T21:05:00Z"/>
                <w:sz w:val="16"/>
                <w:szCs w:val="16"/>
              </w:rPr>
            </w:pPr>
            <w:ins w:id="2408" w:author="Thomas Richardson" w:date="2022-06-07T21:05:00Z">
              <w:r w:rsidRPr="003A450C">
                <w:rPr>
                  <w:sz w:val="16"/>
                  <w:szCs w:val="16"/>
                </w:rPr>
                <w:t>Value</w:t>
              </w:r>
            </w:ins>
          </w:p>
        </w:tc>
        <w:tc>
          <w:tcPr>
            <w:tcW w:w="3024" w:type="dxa"/>
          </w:tcPr>
          <w:p w14:paraId="5C69A047" w14:textId="77777777" w:rsidR="00DC684D" w:rsidRPr="003A450C" w:rsidRDefault="00DC684D" w:rsidP="004B466C">
            <w:pPr>
              <w:snapToGrid w:val="0"/>
              <w:spacing w:before="60" w:after="60" w:line="240" w:lineRule="auto"/>
              <w:jc w:val="left"/>
              <w:rPr>
                <w:ins w:id="2409" w:author="Thomas Richardson" w:date="2022-06-07T21:05:00Z"/>
                <w:sz w:val="16"/>
                <w:szCs w:val="16"/>
              </w:rPr>
            </w:pPr>
            <w:ins w:id="2410" w:author="Thomas Richardson" w:date="2022-06-07T21:05:00Z">
              <w:r>
                <w:rPr>
                  <w:sz w:val="16"/>
                  <w:szCs w:val="16"/>
                </w:rPr>
                <w:t>newEdition</w:t>
              </w:r>
            </w:ins>
          </w:p>
        </w:tc>
        <w:tc>
          <w:tcPr>
            <w:tcW w:w="3440" w:type="dxa"/>
          </w:tcPr>
          <w:p w14:paraId="5B36A174" w14:textId="77777777" w:rsidR="00DC684D" w:rsidRPr="003A450C" w:rsidRDefault="00DC684D" w:rsidP="004B466C">
            <w:pPr>
              <w:snapToGrid w:val="0"/>
              <w:spacing w:before="60" w:after="60" w:line="240" w:lineRule="auto"/>
              <w:jc w:val="left"/>
              <w:rPr>
                <w:ins w:id="2411" w:author="Thomas Richardson" w:date="2022-06-07T21:05:00Z"/>
                <w:sz w:val="16"/>
                <w:szCs w:val="16"/>
              </w:rPr>
            </w:pPr>
            <w:ins w:id="2412" w:author="Thomas Richardson" w:date="2022-06-07T21:05:00Z">
              <w:r>
                <w:rPr>
                  <w:sz w:val="16"/>
                  <w:szCs w:val="16"/>
                </w:rPr>
                <w:t xml:space="preserve">New edition of the dataset or </w:t>
              </w:r>
              <w:r w:rsidRPr="00A93CCB">
                <w:rPr>
                  <w:sz w:val="16"/>
                  <w:szCs w:val="16"/>
                </w:rPr>
                <w:t>Catalogue</w:t>
              </w:r>
            </w:ins>
          </w:p>
        </w:tc>
        <w:tc>
          <w:tcPr>
            <w:tcW w:w="809" w:type="dxa"/>
          </w:tcPr>
          <w:p w14:paraId="59DCBAED" w14:textId="77777777" w:rsidR="00DC684D" w:rsidRPr="003A450C" w:rsidRDefault="00DC684D" w:rsidP="004B466C">
            <w:pPr>
              <w:snapToGrid w:val="0"/>
              <w:spacing w:before="60" w:after="60" w:line="240" w:lineRule="auto"/>
              <w:jc w:val="center"/>
              <w:rPr>
                <w:ins w:id="2413" w:author="Thomas Richardson" w:date="2022-06-07T21:05:00Z"/>
                <w:sz w:val="16"/>
                <w:szCs w:val="16"/>
              </w:rPr>
            </w:pPr>
            <w:ins w:id="2414" w:author="Thomas Richardson" w:date="2022-06-07T21:05:00Z">
              <w:r>
                <w:rPr>
                  <w:sz w:val="16"/>
                  <w:szCs w:val="16"/>
                </w:rPr>
                <w:t>2</w:t>
              </w:r>
            </w:ins>
          </w:p>
        </w:tc>
        <w:tc>
          <w:tcPr>
            <w:tcW w:w="5921" w:type="dxa"/>
          </w:tcPr>
          <w:p w14:paraId="03FC037F" w14:textId="77777777" w:rsidR="00DC684D" w:rsidRPr="003A450C" w:rsidRDefault="00DC684D" w:rsidP="004B466C">
            <w:pPr>
              <w:snapToGrid w:val="0"/>
              <w:spacing w:before="60" w:after="60" w:line="240" w:lineRule="auto"/>
              <w:jc w:val="left"/>
              <w:rPr>
                <w:ins w:id="2415" w:author="Thomas Richardson" w:date="2022-06-07T21:05:00Z"/>
                <w:sz w:val="16"/>
                <w:szCs w:val="16"/>
              </w:rPr>
            </w:pPr>
            <w:ins w:id="2416" w:author="Thomas Richardson" w:date="2022-06-07T21:05:00Z">
              <w:r>
                <w:rPr>
                  <w:sz w:val="16"/>
                  <w:szCs w:val="16"/>
                </w:rPr>
                <w:t>Includes new information which has not been previously distributed by updates</w:t>
              </w:r>
            </w:ins>
          </w:p>
        </w:tc>
      </w:tr>
      <w:tr w:rsidR="00DC684D" w:rsidRPr="003A450C" w14:paraId="68E5C7A1" w14:textId="77777777" w:rsidTr="004B466C">
        <w:trPr>
          <w:cantSplit/>
          <w:trHeight w:val="305"/>
          <w:ins w:id="2417" w:author="Thomas Richardson" w:date="2022-06-07T21:05:00Z"/>
        </w:trPr>
        <w:tc>
          <w:tcPr>
            <w:tcW w:w="1140" w:type="dxa"/>
          </w:tcPr>
          <w:p w14:paraId="18A215C7" w14:textId="77777777" w:rsidR="00DC684D" w:rsidRPr="003A450C" w:rsidRDefault="00DC684D" w:rsidP="004B466C">
            <w:pPr>
              <w:snapToGrid w:val="0"/>
              <w:spacing w:before="60" w:after="60" w:line="240" w:lineRule="auto"/>
              <w:jc w:val="left"/>
              <w:rPr>
                <w:ins w:id="2418" w:author="Thomas Richardson" w:date="2022-06-07T21:05:00Z"/>
                <w:sz w:val="16"/>
                <w:szCs w:val="16"/>
              </w:rPr>
            </w:pPr>
            <w:ins w:id="2419" w:author="Thomas Richardson" w:date="2022-06-07T21:05:00Z">
              <w:r w:rsidRPr="003A450C">
                <w:rPr>
                  <w:sz w:val="16"/>
                  <w:szCs w:val="16"/>
                </w:rPr>
                <w:t>Value</w:t>
              </w:r>
            </w:ins>
          </w:p>
        </w:tc>
        <w:tc>
          <w:tcPr>
            <w:tcW w:w="3024" w:type="dxa"/>
          </w:tcPr>
          <w:p w14:paraId="1D2A305D" w14:textId="77777777" w:rsidR="00DC684D" w:rsidRPr="003A450C" w:rsidRDefault="00DC684D" w:rsidP="004B466C">
            <w:pPr>
              <w:snapToGrid w:val="0"/>
              <w:spacing w:before="60" w:after="60" w:line="240" w:lineRule="auto"/>
              <w:jc w:val="left"/>
              <w:rPr>
                <w:ins w:id="2420" w:author="Thomas Richardson" w:date="2022-06-07T21:05:00Z"/>
                <w:sz w:val="16"/>
                <w:szCs w:val="16"/>
              </w:rPr>
            </w:pPr>
            <w:ins w:id="2421" w:author="Thomas Richardson" w:date="2022-06-07T21:05:00Z">
              <w:r>
                <w:rPr>
                  <w:sz w:val="16"/>
                  <w:szCs w:val="16"/>
                </w:rPr>
                <w:t>update</w:t>
              </w:r>
            </w:ins>
          </w:p>
        </w:tc>
        <w:tc>
          <w:tcPr>
            <w:tcW w:w="3440" w:type="dxa"/>
          </w:tcPr>
          <w:p w14:paraId="768E14AE" w14:textId="77777777" w:rsidR="00DC684D" w:rsidRPr="003A450C" w:rsidRDefault="00DC684D" w:rsidP="004B466C">
            <w:pPr>
              <w:snapToGrid w:val="0"/>
              <w:spacing w:before="60" w:after="60" w:line="240" w:lineRule="auto"/>
              <w:jc w:val="left"/>
              <w:rPr>
                <w:ins w:id="2422" w:author="Thomas Richardson" w:date="2022-06-07T21:05:00Z"/>
                <w:sz w:val="16"/>
                <w:szCs w:val="16"/>
              </w:rPr>
            </w:pPr>
            <w:ins w:id="2423" w:author="Thomas Richardson" w:date="2022-06-07T21:05:00Z">
              <w:r>
                <w:rPr>
                  <w:sz w:val="16"/>
                  <w:szCs w:val="16"/>
                </w:rPr>
                <w:t>Dataset update</w:t>
              </w:r>
            </w:ins>
          </w:p>
        </w:tc>
        <w:tc>
          <w:tcPr>
            <w:tcW w:w="809" w:type="dxa"/>
          </w:tcPr>
          <w:p w14:paraId="43BC608E" w14:textId="77777777" w:rsidR="00DC684D" w:rsidRPr="003A450C" w:rsidRDefault="00DC684D" w:rsidP="004B466C">
            <w:pPr>
              <w:snapToGrid w:val="0"/>
              <w:spacing w:before="60" w:after="60" w:line="240" w:lineRule="auto"/>
              <w:jc w:val="center"/>
              <w:rPr>
                <w:ins w:id="2424" w:author="Thomas Richardson" w:date="2022-06-07T21:05:00Z"/>
                <w:sz w:val="16"/>
                <w:szCs w:val="16"/>
              </w:rPr>
            </w:pPr>
            <w:ins w:id="2425" w:author="Thomas Richardson" w:date="2022-06-07T21:05:00Z">
              <w:r>
                <w:rPr>
                  <w:sz w:val="16"/>
                  <w:szCs w:val="16"/>
                </w:rPr>
                <w:t>3</w:t>
              </w:r>
            </w:ins>
          </w:p>
        </w:tc>
        <w:tc>
          <w:tcPr>
            <w:tcW w:w="5921" w:type="dxa"/>
          </w:tcPr>
          <w:p w14:paraId="2CD0FF7A" w14:textId="77777777" w:rsidR="00DC684D" w:rsidRPr="003A450C" w:rsidRDefault="00DC684D" w:rsidP="004B466C">
            <w:pPr>
              <w:snapToGrid w:val="0"/>
              <w:spacing w:before="60" w:after="60" w:line="240" w:lineRule="auto"/>
              <w:jc w:val="left"/>
              <w:rPr>
                <w:ins w:id="2426" w:author="Thomas Richardson" w:date="2022-06-07T21:05:00Z"/>
                <w:sz w:val="16"/>
                <w:szCs w:val="16"/>
              </w:rPr>
            </w:pPr>
            <w:ins w:id="2427" w:author="Thomas Richardson" w:date="2022-06-07T21:05:00Z">
              <w:r>
                <w:rPr>
                  <w:sz w:val="16"/>
                  <w:szCs w:val="16"/>
                </w:rPr>
                <w:t>Changing some information in an existing dataset</w:t>
              </w:r>
            </w:ins>
          </w:p>
        </w:tc>
      </w:tr>
      <w:tr w:rsidR="00DC684D" w:rsidRPr="003A450C" w14:paraId="00B4C83E" w14:textId="77777777" w:rsidTr="004B466C">
        <w:trPr>
          <w:cantSplit/>
          <w:trHeight w:val="305"/>
          <w:ins w:id="2428" w:author="Thomas Richardson" w:date="2022-06-07T21:05:00Z"/>
        </w:trPr>
        <w:tc>
          <w:tcPr>
            <w:tcW w:w="1140" w:type="dxa"/>
          </w:tcPr>
          <w:p w14:paraId="5228634C" w14:textId="77777777" w:rsidR="00DC684D" w:rsidRPr="003A450C" w:rsidRDefault="00DC684D" w:rsidP="004B466C">
            <w:pPr>
              <w:snapToGrid w:val="0"/>
              <w:spacing w:before="60" w:after="60" w:line="240" w:lineRule="auto"/>
              <w:jc w:val="left"/>
              <w:rPr>
                <w:ins w:id="2429" w:author="Thomas Richardson" w:date="2022-06-07T21:05:00Z"/>
                <w:sz w:val="16"/>
                <w:szCs w:val="16"/>
              </w:rPr>
            </w:pPr>
            <w:ins w:id="2430" w:author="Thomas Richardson" w:date="2022-06-07T21:05:00Z">
              <w:r w:rsidRPr="003A450C">
                <w:rPr>
                  <w:sz w:val="16"/>
                  <w:szCs w:val="16"/>
                </w:rPr>
                <w:t>Value</w:t>
              </w:r>
            </w:ins>
          </w:p>
        </w:tc>
        <w:tc>
          <w:tcPr>
            <w:tcW w:w="3024" w:type="dxa"/>
          </w:tcPr>
          <w:p w14:paraId="72764574" w14:textId="77777777" w:rsidR="00DC684D" w:rsidRPr="003A450C" w:rsidRDefault="00DC684D" w:rsidP="004B466C">
            <w:pPr>
              <w:snapToGrid w:val="0"/>
              <w:spacing w:before="60" w:after="60" w:line="240" w:lineRule="auto"/>
              <w:jc w:val="left"/>
              <w:rPr>
                <w:ins w:id="2431" w:author="Thomas Richardson" w:date="2022-06-07T21:05:00Z"/>
                <w:sz w:val="16"/>
                <w:szCs w:val="16"/>
              </w:rPr>
            </w:pPr>
            <w:ins w:id="2432" w:author="Thomas Richardson" w:date="2022-06-07T21:05:00Z">
              <w:r>
                <w:rPr>
                  <w:sz w:val="16"/>
                  <w:szCs w:val="16"/>
                </w:rPr>
                <w:t>reissue</w:t>
              </w:r>
            </w:ins>
          </w:p>
        </w:tc>
        <w:tc>
          <w:tcPr>
            <w:tcW w:w="3440" w:type="dxa"/>
          </w:tcPr>
          <w:p w14:paraId="3E537418" w14:textId="77777777" w:rsidR="00DC684D" w:rsidRPr="003A450C" w:rsidRDefault="00DC684D" w:rsidP="004B466C">
            <w:pPr>
              <w:snapToGrid w:val="0"/>
              <w:spacing w:before="60" w:after="60" w:line="240" w:lineRule="auto"/>
              <w:jc w:val="left"/>
              <w:rPr>
                <w:ins w:id="2433" w:author="Thomas Richardson" w:date="2022-06-07T21:05:00Z"/>
                <w:sz w:val="16"/>
                <w:szCs w:val="16"/>
              </w:rPr>
            </w:pPr>
            <w:ins w:id="2434" w:author="Thomas Richardson" w:date="2022-06-07T21:05:00Z">
              <w:r>
                <w:rPr>
                  <w:sz w:val="16"/>
                  <w:szCs w:val="16"/>
                </w:rPr>
                <w:t>Dataset that has been re-issued</w:t>
              </w:r>
            </w:ins>
          </w:p>
        </w:tc>
        <w:tc>
          <w:tcPr>
            <w:tcW w:w="809" w:type="dxa"/>
          </w:tcPr>
          <w:p w14:paraId="2299876D" w14:textId="77777777" w:rsidR="00DC684D" w:rsidRPr="003A450C" w:rsidRDefault="00DC684D" w:rsidP="004B466C">
            <w:pPr>
              <w:snapToGrid w:val="0"/>
              <w:spacing w:before="60" w:after="60" w:line="240" w:lineRule="auto"/>
              <w:jc w:val="center"/>
              <w:rPr>
                <w:ins w:id="2435" w:author="Thomas Richardson" w:date="2022-06-07T21:05:00Z"/>
                <w:sz w:val="16"/>
                <w:szCs w:val="16"/>
              </w:rPr>
            </w:pPr>
            <w:ins w:id="2436" w:author="Thomas Richardson" w:date="2022-06-07T21:05:00Z">
              <w:r>
                <w:rPr>
                  <w:sz w:val="16"/>
                  <w:szCs w:val="16"/>
                </w:rPr>
                <w:t>4</w:t>
              </w:r>
            </w:ins>
          </w:p>
        </w:tc>
        <w:tc>
          <w:tcPr>
            <w:tcW w:w="5921" w:type="dxa"/>
          </w:tcPr>
          <w:p w14:paraId="76ED17BE" w14:textId="78F08829" w:rsidR="00DC684D" w:rsidRPr="003A450C" w:rsidRDefault="00DC684D" w:rsidP="004B466C">
            <w:pPr>
              <w:snapToGrid w:val="0"/>
              <w:spacing w:before="60" w:after="60" w:line="240" w:lineRule="auto"/>
              <w:jc w:val="left"/>
              <w:rPr>
                <w:ins w:id="2437" w:author="Thomas Richardson" w:date="2022-06-07T21:05:00Z"/>
                <w:sz w:val="16"/>
                <w:szCs w:val="16"/>
              </w:rPr>
            </w:pPr>
            <w:ins w:id="2438" w:author="Thomas Richardson" w:date="2022-06-07T21:05:00Z">
              <w:r>
                <w:rPr>
                  <w:sz w:val="16"/>
                  <w:szCs w:val="16"/>
                </w:rPr>
                <w:t>Includes all the updates applied to the original dataset up to the date of the re-issue. A re-issue does not contain any new information additional to that previously issued by updates</w:t>
              </w:r>
            </w:ins>
          </w:p>
        </w:tc>
      </w:tr>
      <w:tr w:rsidR="00DC684D" w:rsidRPr="003A450C" w14:paraId="5F26C210" w14:textId="77777777" w:rsidTr="004B466C">
        <w:trPr>
          <w:cantSplit/>
          <w:trHeight w:val="305"/>
          <w:ins w:id="2439" w:author="Thomas Richardson" w:date="2022-06-07T21:05:00Z"/>
        </w:trPr>
        <w:tc>
          <w:tcPr>
            <w:tcW w:w="1140" w:type="dxa"/>
          </w:tcPr>
          <w:p w14:paraId="32729B83" w14:textId="77777777" w:rsidR="00DC684D" w:rsidRPr="003A450C" w:rsidRDefault="00DC684D" w:rsidP="004B466C">
            <w:pPr>
              <w:snapToGrid w:val="0"/>
              <w:spacing w:before="60" w:after="60" w:line="240" w:lineRule="auto"/>
              <w:jc w:val="left"/>
              <w:rPr>
                <w:ins w:id="2440" w:author="Thomas Richardson" w:date="2022-06-07T21:05:00Z"/>
                <w:sz w:val="16"/>
                <w:szCs w:val="16"/>
              </w:rPr>
            </w:pPr>
            <w:ins w:id="2441" w:author="Thomas Richardson" w:date="2022-06-07T21:05:00Z">
              <w:r>
                <w:rPr>
                  <w:sz w:val="16"/>
                  <w:szCs w:val="16"/>
                </w:rPr>
                <w:t>Value</w:t>
              </w:r>
            </w:ins>
          </w:p>
        </w:tc>
        <w:tc>
          <w:tcPr>
            <w:tcW w:w="3024" w:type="dxa"/>
          </w:tcPr>
          <w:p w14:paraId="71C4B1C7" w14:textId="77777777" w:rsidR="00DC684D" w:rsidRDefault="00DC684D" w:rsidP="004B466C">
            <w:pPr>
              <w:snapToGrid w:val="0"/>
              <w:spacing w:before="60" w:after="60" w:line="240" w:lineRule="auto"/>
              <w:jc w:val="left"/>
              <w:rPr>
                <w:ins w:id="2442" w:author="Thomas Richardson" w:date="2022-06-07T21:05:00Z"/>
                <w:sz w:val="16"/>
                <w:szCs w:val="16"/>
              </w:rPr>
            </w:pPr>
            <w:ins w:id="2443" w:author="Thomas Richardson" w:date="2022-06-07T21:05:00Z">
              <w:r>
                <w:rPr>
                  <w:sz w:val="16"/>
                  <w:szCs w:val="16"/>
                </w:rPr>
                <w:t>cancellation</w:t>
              </w:r>
            </w:ins>
          </w:p>
        </w:tc>
        <w:tc>
          <w:tcPr>
            <w:tcW w:w="3440" w:type="dxa"/>
          </w:tcPr>
          <w:p w14:paraId="21E505AF" w14:textId="77777777" w:rsidR="00DC684D" w:rsidRDefault="00DC684D" w:rsidP="004B466C">
            <w:pPr>
              <w:snapToGrid w:val="0"/>
              <w:spacing w:before="60" w:after="60" w:line="240" w:lineRule="auto"/>
              <w:jc w:val="left"/>
              <w:rPr>
                <w:ins w:id="2444" w:author="Thomas Richardson" w:date="2022-06-07T21:05:00Z"/>
                <w:sz w:val="16"/>
                <w:szCs w:val="16"/>
              </w:rPr>
            </w:pPr>
            <w:ins w:id="2445" w:author="Thomas Richardson" w:date="2022-06-07T21:05: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A17D979" w14:textId="77777777" w:rsidR="00DC684D" w:rsidRPr="003A450C" w:rsidRDefault="00DC684D" w:rsidP="004B466C">
            <w:pPr>
              <w:snapToGrid w:val="0"/>
              <w:spacing w:before="60" w:after="60" w:line="240" w:lineRule="auto"/>
              <w:jc w:val="center"/>
              <w:rPr>
                <w:ins w:id="2446" w:author="Thomas Richardson" w:date="2022-06-07T21:05:00Z"/>
                <w:sz w:val="16"/>
                <w:szCs w:val="16"/>
              </w:rPr>
            </w:pPr>
            <w:ins w:id="2447" w:author="Thomas Richardson" w:date="2022-06-07T21:05:00Z">
              <w:r>
                <w:rPr>
                  <w:sz w:val="16"/>
                  <w:szCs w:val="16"/>
                </w:rPr>
                <w:t>5</w:t>
              </w:r>
            </w:ins>
          </w:p>
        </w:tc>
        <w:tc>
          <w:tcPr>
            <w:tcW w:w="5921" w:type="dxa"/>
          </w:tcPr>
          <w:p w14:paraId="2FFEDB10" w14:textId="77777777" w:rsidR="00DC684D" w:rsidRPr="003A450C" w:rsidRDefault="00DC684D" w:rsidP="004B466C">
            <w:pPr>
              <w:snapToGrid w:val="0"/>
              <w:spacing w:before="60" w:after="60" w:line="240" w:lineRule="auto"/>
              <w:jc w:val="left"/>
              <w:rPr>
                <w:ins w:id="2448" w:author="Thomas Richardson" w:date="2022-06-07T21:05:00Z"/>
                <w:sz w:val="16"/>
                <w:szCs w:val="16"/>
              </w:rPr>
            </w:pPr>
            <w:ins w:id="2449" w:author="Thomas Richardson" w:date="2022-06-07T21:05: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rPr>
          <w:ins w:id="2450" w:author="Thomas Richardson" w:date="2022-06-07T21:04:00Z"/>
        </w:rPr>
      </w:pPr>
      <w:ins w:id="2451" w:author="Teh Stand" w:date="2022-06-13T15:51: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ins w:id="2452" w:author="Thomas Richardson" w:date="2022-06-07T21:04:00Z"/>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ins w:id="2453" w:author="Thomas Richardson" w:date="2022-06-07T21:04:00Z"/>
                <w:b/>
                <w:sz w:val="16"/>
                <w:szCs w:val="16"/>
              </w:rPr>
            </w:pPr>
            <w:ins w:id="2454" w:author="Thomas Richardson" w:date="2022-06-07T21:04:00Z">
              <w:r w:rsidRPr="00B81B69">
                <w:rPr>
                  <w:b/>
                  <w:sz w:val="16"/>
                  <w:szCs w:val="16"/>
                </w:rPr>
                <w:t>Role Name</w:t>
              </w:r>
            </w:ins>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ins w:id="2455" w:author="Thomas Richardson" w:date="2022-06-07T21:04:00Z"/>
                <w:b/>
                <w:sz w:val="16"/>
                <w:szCs w:val="16"/>
              </w:rPr>
            </w:pPr>
            <w:ins w:id="2456" w:author="Thomas Richardson" w:date="2022-06-07T21:04:00Z">
              <w:r w:rsidRPr="00B81B69">
                <w:rPr>
                  <w:b/>
                  <w:sz w:val="16"/>
                  <w:szCs w:val="16"/>
                </w:rPr>
                <w:t>Name</w:t>
              </w:r>
            </w:ins>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ins w:id="2457" w:author="Thomas Richardson" w:date="2022-06-07T21:04:00Z"/>
                <w:b/>
                <w:sz w:val="16"/>
                <w:szCs w:val="16"/>
              </w:rPr>
            </w:pPr>
            <w:ins w:id="2458" w:author="Thomas Richardson" w:date="2022-06-07T21:04:00Z">
              <w:r w:rsidRPr="00B81B69">
                <w:rPr>
                  <w:b/>
                  <w:sz w:val="16"/>
                  <w:szCs w:val="16"/>
                </w:rPr>
                <w:t>Description</w:t>
              </w:r>
            </w:ins>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ins w:id="2459" w:author="Thomas Richardson" w:date="2022-06-07T21:04:00Z"/>
                <w:b/>
                <w:sz w:val="16"/>
                <w:szCs w:val="16"/>
              </w:rPr>
            </w:pPr>
            <w:ins w:id="2460" w:author="Thomas Richardson" w:date="2022-06-07T21:04:00Z">
              <w:r w:rsidRPr="00B81B69">
                <w:rPr>
                  <w:b/>
                  <w:sz w:val="16"/>
                  <w:szCs w:val="16"/>
                </w:rPr>
                <w:t>Mult</w:t>
              </w:r>
            </w:ins>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ins w:id="2461" w:author="Thomas Richardson" w:date="2022-06-07T21:04:00Z"/>
                <w:b/>
                <w:sz w:val="16"/>
                <w:szCs w:val="16"/>
              </w:rPr>
            </w:pPr>
            <w:ins w:id="2462" w:author="Thomas Richardson" w:date="2022-06-07T21:04:00Z">
              <w:r w:rsidRPr="00B81B69">
                <w:rPr>
                  <w:b/>
                  <w:sz w:val="16"/>
                  <w:szCs w:val="16"/>
                </w:rPr>
                <w:t>Type</w:t>
              </w:r>
            </w:ins>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ins w:id="2463" w:author="Thomas Richardson" w:date="2022-06-07T21:04:00Z"/>
                <w:b/>
                <w:sz w:val="16"/>
                <w:szCs w:val="16"/>
              </w:rPr>
            </w:pPr>
            <w:ins w:id="2464" w:author="Thomas Richardson" w:date="2022-06-07T21:04:00Z">
              <w:r w:rsidRPr="00B81B69">
                <w:rPr>
                  <w:b/>
                  <w:sz w:val="16"/>
                  <w:szCs w:val="16"/>
                </w:rPr>
                <w:t>Remarks</w:t>
              </w:r>
            </w:ins>
          </w:p>
        </w:tc>
      </w:tr>
      <w:tr w:rsidR="008621DA" w:rsidRPr="00B81B69" w14:paraId="53081F93" w14:textId="77777777" w:rsidTr="009D36B5">
        <w:trPr>
          <w:cantSplit/>
          <w:ins w:id="2465" w:author="Thomas Richardson" w:date="2022-06-07T21:04:00Z"/>
        </w:trPr>
        <w:tc>
          <w:tcPr>
            <w:tcW w:w="1117" w:type="dxa"/>
          </w:tcPr>
          <w:p w14:paraId="2EABBE19" w14:textId="77777777" w:rsidR="008621DA" w:rsidRPr="00B81B69" w:rsidRDefault="008621DA" w:rsidP="00C128E3">
            <w:pPr>
              <w:snapToGrid w:val="0"/>
              <w:spacing w:before="60" w:after="60" w:line="240" w:lineRule="auto"/>
              <w:jc w:val="left"/>
              <w:rPr>
                <w:ins w:id="2466" w:author="Thomas Richardson" w:date="2022-06-07T21:04:00Z"/>
                <w:sz w:val="16"/>
                <w:szCs w:val="16"/>
              </w:rPr>
            </w:pPr>
            <w:ins w:id="2467" w:author="Thomas Richardson" w:date="2022-06-07T21:04:00Z">
              <w:r w:rsidRPr="00B81B69">
                <w:rPr>
                  <w:sz w:val="16"/>
                  <w:szCs w:val="16"/>
                </w:rPr>
                <w:t>Class</w:t>
              </w:r>
            </w:ins>
          </w:p>
        </w:tc>
        <w:tc>
          <w:tcPr>
            <w:tcW w:w="3165" w:type="dxa"/>
          </w:tcPr>
          <w:p w14:paraId="0DA888BF" w14:textId="77777777" w:rsidR="008621DA" w:rsidRPr="00B81B69" w:rsidRDefault="008621DA" w:rsidP="00C128E3">
            <w:pPr>
              <w:snapToGrid w:val="0"/>
              <w:spacing w:before="60" w:after="60" w:line="240" w:lineRule="auto"/>
              <w:jc w:val="left"/>
              <w:rPr>
                <w:ins w:id="2468" w:author="Thomas Richardson" w:date="2022-06-07T21:04:00Z"/>
                <w:sz w:val="16"/>
                <w:szCs w:val="16"/>
              </w:rPr>
            </w:pPr>
            <w:ins w:id="2469" w:author="Thomas Richardson" w:date="2022-06-07T21:04:00Z">
              <w:r w:rsidRPr="00B81B69">
                <w:rPr>
                  <w:sz w:val="16"/>
                  <w:szCs w:val="16"/>
                </w:rPr>
                <w:t>S100_TemporalExtent</w:t>
              </w:r>
            </w:ins>
          </w:p>
        </w:tc>
        <w:tc>
          <w:tcPr>
            <w:tcW w:w="3537" w:type="dxa"/>
          </w:tcPr>
          <w:p w14:paraId="1592BBB1" w14:textId="77777777" w:rsidR="008621DA" w:rsidRPr="00B81B69" w:rsidRDefault="008621DA" w:rsidP="00C128E3">
            <w:pPr>
              <w:spacing w:before="60" w:after="60" w:line="240" w:lineRule="auto"/>
              <w:rPr>
                <w:ins w:id="2470" w:author="Thomas Richardson" w:date="2022-06-07T21:04:00Z"/>
                <w:rFonts w:eastAsia="Times New Roman"/>
                <w:sz w:val="16"/>
                <w:szCs w:val="16"/>
                <w:lang w:eastAsia="en-US"/>
              </w:rPr>
            </w:pPr>
            <w:ins w:id="2471" w:author="Thomas Richardson" w:date="2022-06-07T21:04:00Z">
              <w:r w:rsidRPr="00B81B69">
                <w:rPr>
                  <w:rFonts w:eastAsia="Times New Roman"/>
                  <w:sz w:val="16"/>
                  <w:szCs w:val="16"/>
                  <w:lang w:eastAsia="en-US"/>
                </w:rPr>
                <w:t>Temporal extent</w:t>
              </w:r>
            </w:ins>
          </w:p>
          <w:p w14:paraId="39372089" w14:textId="77777777" w:rsidR="008621DA" w:rsidRPr="00B81B69" w:rsidRDefault="008621DA" w:rsidP="00C128E3">
            <w:pPr>
              <w:snapToGrid w:val="0"/>
              <w:spacing w:before="60" w:after="60" w:line="240" w:lineRule="auto"/>
              <w:jc w:val="left"/>
              <w:rPr>
                <w:ins w:id="2472" w:author="Thomas Richardson" w:date="2022-06-07T21:04:00Z"/>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ins w:id="2473" w:author="Thomas Richardson" w:date="2022-06-07T21:04:00Z"/>
                <w:sz w:val="16"/>
                <w:szCs w:val="16"/>
              </w:rPr>
            </w:pPr>
            <w:ins w:id="2474" w:author="Thomas Richardson" w:date="2022-06-07T21:04:00Z">
              <w:r w:rsidRPr="00B81B69">
                <w:rPr>
                  <w:sz w:val="16"/>
                  <w:szCs w:val="16"/>
                </w:rPr>
                <w:t>--</w:t>
              </w:r>
            </w:ins>
          </w:p>
        </w:tc>
        <w:tc>
          <w:tcPr>
            <w:tcW w:w="2519" w:type="dxa"/>
          </w:tcPr>
          <w:p w14:paraId="6875FC25" w14:textId="77777777" w:rsidR="008621DA" w:rsidRPr="00B81B69" w:rsidRDefault="008621DA" w:rsidP="00C128E3">
            <w:pPr>
              <w:snapToGrid w:val="0"/>
              <w:spacing w:before="60" w:after="60" w:line="240" w:lineRule="auto"/>
              <w:jc w:val="left"/>
              <w:rPr>
                <w:ins w:id="2475" w:author="Thomas Richardson" w:date="2022-06-07T21:04:00Z"/>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ins w:id="2476" w:author="Thomas Richardson" w:date="2022-06-07T21:04:00Z"/>
                <w:sz w:val="16"/>
                <w:szCs w:val="16"/>
              </w:rPr>
            </w:pPr>
            <w:ins w:id="2477" w:author="Thomas Richardson" w:date="2022-06-07T21:04: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8621DA" w:rsidRPr="00B81B69" w14:paraId="3104C3C9" w14:textId="77777777" w:rsidTr="009D36B5">
        <w:trPr>
          <w:cantSplit/>
          <w:ins w:id="2478" w:author="Thomas Richardson" w:date="2022-06-07T21:04:00Z"/>
        </w:trPr>
        <w:tc>
          <w:tcPr>
            <w:tcW w:w="1117" w:type="dxa"/>
          </w:tcPr>
          <w:p w14:paraId="79B01986" w14:textId="77777777" w:rsidR="008621DA" w:rsidRPr="00B81B69" w:rsidRDefault="008621DA" w:rsidP="00C128E3">
            <w:pPr>
              <w:snapToGrid w:val="0"/>
              <w:spacing w:before="60" w:after="60" w:line="240" w:lineRule="auto"/>
              <w:jc w:val="left"/>
              <w:rPr>
                <w:ins w:id="2479" w:author="Thomas Richardson" w:date="2022-06-07T21:04:00Z"/>
                <w:sz w:val="16"/>
                <w:szCs w:val="16"/>
              </w:rPr>
            </w:pPr>
            <w:ins w:id="2480" w:author="Thomas Richardson" w:date="2022-06-07T21:04:00Z">
              <w:r w:rsidRPr="00B81B69">
                <w:rPr>
                  <w:sz w:val="16"/>
                  <w:szCs w:val="16"/>
                </w:rPr>
                <w:t>Attribute</w:t>
              </w:r>
            </w:ins>
          </w:p>
        </w:tc>
        <w:tc>
          <w:tcPr>
            <w:tcW w:w="3165" w:type="dxa"/>
          </w:tcPr>
          <w:p w14:paraId="73D022B0" w14:textId="77777777" w:rsidR="008621DA" w:rsidRPr="00B81B69" w:rsidRDefault="008621DA" w:rsidP="00C128E3">
            <w:pPr>
              <w:snapToGrid w:val="0"/>
              <w:spacing w:before="60" w:after="60" w:line="240" w:lineRule="auto"/>
              <w:jc w:val="left"/>
              <w:rPr>
                <w:ins w:id="2481" w:author="Thomas Richardson" w:date="2022-06-07T21:04:00Z"/>
                <w:sz w:val="16"/>
                <w:szCs w:val="16"/>
              </w:rPr>
            </w:pPr>
            <w:ins w:id="2482" w:author="Thomas Richardson" w:date="2022-06-07T21:04:00Z">
              <w:r w:rsidRPr="00B81B69">
                <w:rPr>
                  <w:sz w:val="16"/>
                  <w:szCs w:val="16"/>
                </w:rPr>
                <w:t>timeInstantBegin</w:t>
              </w:r>
            </w:ins>
          </w:p>
        </w:tc>
        <w:tc>
          <w:tcPr>
            <w:tcW w:w="3537" w:type="dxa"/>
          </w:tcPr>
          <w:p w14:paraId="12CFA144" w14:textId="77777777" w:rsidR="008621DA" w:rsidRPr="00B81B69" w:rsidRDefault="008621DA" w:rsidP="00C128E3">
            <w:pPr>
              <w:snapToGrid w:val="0"/>
              <w:spacing w:before="60" w:after="60" w:line="240" w:lineRule="auto"/>
              <w:jc w:val="left"/>
              <w:rPr>
                <w:ins w:id="2483" w:author="Thomas Richardson" w:date="2022-06-07T21:04:00Z"/>
                <w:sz w:val="16"/>
                <w:szCs w:val="16"/>
              </w:rPr>
            </w:pPr>
            <w:ins w:id="2484" w:author="Thomas Richardson" w:date="2022-06-07T21:04:00Z">
              <w:r w:rsidRPr="00B81B69">
                <w:rPr>
                  <w:sz w:val="16"/>
                  <w:szCs w:val="16"/>
                </w:rPr>
                <w:t>The instant at which the temporal extent begins</w:t>
              </w:r>
            </w:ins>
          </w:p>
        </w:tc>
        <w:tc>
          <w:tcPr>
            <w:tcW w:w="831" w:type="dxa"/>
          </w:tcPr>
          <w:p w14:paraId="426A73C3" w14:textId="77777777" w:rsidR="008621DA" w:rsidRPr="00B81B69" w:rsidRDefault="008621DA" w:rsidP="00C128E3">
            <w:pPr>
              <w:snapToGrid w:val="0"/>
              <w:spacing w:before="60" w:after="60" w:line="240" w:lineRule="auto"/>
              <w:jc w:val="center"/>
              <w:rPr>
                <w:ins w:id="2485" w:author="Thomas Richardson" w:date="2022-06-07T21:04:00Z"/>
                <w:sz w:val="16"/>
                <w:szCs w:val="16"/>
              </w:rPr>
            </w:pPr>
            <w:ins w:id="2486" w:author="Thomas Richardson" w:date="2022-06-07T21:04:00Z">
              <w:r w:rsidRPr="00B81B69">
                <w:rPr>
                  <w:sz w:val="16"/>
                  <w:szCs w:val="16"/>
                </w:rPr>
                <w:t>0..1</w:t>
              </w:r>
            </w:ins>
          </w:p>
        </w:tc>
        <w:tc>
          <w:tcPr>
            <w:tcW w:w="2519" w:type="dxa"/>
          </w:tcPr>
          <w:p w14:paraId="08E7D350" w14:textId="77777777" w:rsidR="008621DA" w:rsidRPr="00B81B69" w:rsidRDefault="008621DA" w:rsidP="00C128E3">
            <w:pPr>
              <w:snapToGrid w:val="0"/>
              <w:spacing w:before="60" w:after="60" w:line="240" w:lineRule="auto"/>
              <w:jc w:val="left"/>
              <w:rPr>
                <w:ins w:id="2487" w:author="Thomas Richardson" w:date="2022-06-07T21:04:00Z"/>
                <w:sz w:val="16"/>
                <w:szCs w:val="16"/>
              </w:rPr>
            </w:pPr>
            <w:ins w:id="2488" w:author="Thomas Richardson" w:date="2022-06-07T21:04:00Z">
              <w:r w:rsidRPr="00B81B69">
                <w:rPr>
                  <w:sz w:val="16"/>
                  <w:szCs w:val="16"/>
                </w:rPr>
                <w:t>DateTime</w:t>
              </w:r>
            </w:ins>
          </w:p>
        </w:tc>
        <w:tc>
          <w:tcPr>
            <w:tcW w:w="3165" w:type="dxa"/>
          </w:tcPr>
          <w:p w14:paraId="40A264E0" w14:textId="77777777" w:rsidR="008621DA" w:rsidRPr="00B81B69" w:rsidRDefault="008621DA" w:rsidP="00C128E3">
            <w:pPr>
              <w:snapToGrid w:val="0"/>
              <w:spacing w:before="60" w:after="60" w:line="240" w:lineRule="auto"/>
              <w:jc w:val="left"/>
              <w:rPr>
                <w:ins w:id="2489" w:author="Thomas Richardson" w:date="2022-06-07T21:04:00Z"/>
                <w:sz w:val="16"/>
                <w:szCs w:val="16"/>
              </w:rPr>
            </w:pPr>
          </w:p>
        </w:tc>
      </w:tr>
      <w:tr w:rsidR="008621DA" w:rsidRPr="00B81B69" w14:paraId="23920A3B" w14:textId="77777777" w:rsidTr="009D36B5">
        <w:trPr>
          <w:cantSplit/>
          <w:ins w:id="2490" w:author="Thomas Richardson" w:date="2022-06-07T21:04:00Z"/>
        </w:trPr>
        <w:tc>
          <w:tcPr>
            <w:tcW w:w="1117" w:type="dxa"/>
          </w:tcPr>
          <w:p w14:paraId="1ED7CAC4" w14:textId="77777777" w:rsidR="008621DA" w:rsidRPr="00B81B69" w:rsidRDefault="008621DA" w:rsidP="00C128E3">
            <w:pPr>
              <w:snapToGrid w:val="0"/>
              <w:spacing w:before="60" w:after="60" w:line="240" w:lineRule="auto"/>
              <w:jc w:val="left"/>
              <w:rPr>
                <w:ins w:id="2491" w:author="Thomas Richardson" w:date="2022-06-07T21:04:00Z"/>
                <w:sz w:val="16"/>
                <w:szCs w:val="16"/>
              </w:rPr>
            </w:pPr>
            <w:ins w:id="2492" w:author="Thomas Richardson" w:date="2022-06-07T21:04:00Z">
              <w:r w:rsidRPr="00B81B69">
                <w:rPr>
                  <w:sz w:val="16"/>
                  <w:szCs w:val="16"/>
                </w:rPr>
                <w:t>Attribute</w:t>
              </w:r>
            </w:ins>
          </w:p>
        </w:tc>
        <w:tc>
          <w:tcPr>
            <w:tcW w:w="3165" w:type="dxa"/>
          </w:tcPr>
          <w:p w14:paraId="578A8563" w14:textId="77777777" w:rsidR="008621DA" w:rsidRPr="00B81B69" w:rsidRDefault="008621DA" w:rsidP="00C128E3">
            <w:pPr>
              <w:snapToGrid w:val="0"/>
              <w:spacing w:before="60" w:after="60" w:line="240" w:lineRule="auto"/>
              <w:jc w:val="left"/>
              <w:rPr>
                <w:ins w:id="2493" w:author="Thomas Richardson" w:date="2022-06-07T21:04:00Z"/>
                <w:sz w:val="16"/>
                <w:szCs w:val="16"/>
              </w:rPr>
            </w:pPr>
            <w:ins w:id="2494" w:author="Thomas Richardson" w:date="2022-06-07T21:04:00Z">
              <w:r w:rsidRPr="00B81B69">
                <w:rPr>
                  <w:sz w:val="16"/>
                  <w:szCs w:val="16"/>
                </w:rPr>
                <w:t>timeInstantEnd</w:t>
              </w:r>
            </w:ins>
          </w:p>
        </w:tc>
        <w:tc>
          <w:tcPr>
            <w:tcW w:w="3537" w:type="dxa"/>
          </w:tcPr>
          <w:p w14:paraId="782C0C0A" w14:textId="77777777" w:rsidR="008621DA" w:rsidRPr="00B81B69" w:rsidRDefault="008621DA" w:rsidP="00C128E3">
            <w:pPr>
              <w:snapToGrid w:val="0"/>
              <w:spacing w:before="60" w:after="60" w:line="240" w:lineRule="auto"/>
              <w:jc w:val="left"/>
              <w:rPr>
                <w:ins w:id="2495" w:author="Thomas Richardson" w:date="2022-06-07T21:04:00Z"/>
                <w:sz w:val="16"/>
                <w:szCs w:val="16"/>
              </w:rPr>
            </w:pPr>
            <w:ins w:id="2496" w:author="Thomas Richardson" w:date="2022-06-07T21:04:00Z">
              <w:r w:rsidRPr="00B81B69">
                <w:rPr>
                  <w:sz w:val="16"/>
                  <w:szCs w:val="16"/>
                </w:rPr>
                <w:t>The instant at which the temporal extent ends</w:t>
              </w:r>
            </w:ins>
          </w:p>
        </w:tc>
        <w:tc>
          <w:tcPr>
            <w:tcW w:w="831" w:type="dxa"/>
          </w:tcPr>
          <w:p w14:paraId="4CD6DD1C" w14:textId="77777777" w:rsidR="008621DA" w:rsidRPr="00B81B69" w:rsidRDefault="008621DA" w:rsidP="00C128E3">
            <w:pPr>
              <w:snapToGrid w:val="0"/>
              <w:spacing w:before="60" w:after="60" w:line="240" w:lineRule="auto"/>
              <w:jc w:val="center"/>
              <w:rPr>
                <w:ins w:id="2497" w:author="Thomas Richardson" w:date="2022-06-07T21:04:00Z"/>
                <w:sz w:val="16"/>
                <w:szCs w:val="16"/>
              </w:rPr>
            </w:pPr>
            <w:ins w:id="2498" w:author="Thomas Richardson" w:date="2022-06-07T21:04:00Z">
              <w:r w:rsidRPr="00B81B69">
                <w:rPr>
                  <w:sz w:val="16"/>
                  <w:szCs w:val="16"/>
                </w:rPr>
                <w:t>0..1</w:t>
              </w:r>
            </w:ins>
          </w:p>
        </w:tc>
        <w:tc>
          <w:tcPr>
            <w:tcW w:w="2519" w:type="dxa"/>
          </w:tcPr>
          <w:p w14:paraId="69ED5037" w14:textId="77777777" w:rsidR="008621DA" w:rsidRPr="00B81B69" w:rsidRDefault="008621DA" w:rsidP="00C128E3">
            <w:pPr>
              <w:snapToGrid w:val="0"/>
              <w:spacing w:before="60" w:after="60" w:line="240" w:lineRule="auto"/>
              <w:jc w:val="left"/>
              <w:rPr>
                <w:ins w:id="2499" w:author="Thomas Richardson" w:date="2022-06-07T21:04:00Z"/>
                <w:sz w:val="16"/>
                <w:szCs w:val="16"/>
              </w:rPr>
            </w:pPr>
            <w:ins w:id="2500" w:author="Thomas Richardson" w:date="2022-06-07T21:04:00Z">
              <w:r w:rsidRPr="00B81B69">
                <w:rPr>
                  <w:sz w:val="16"/>
                  <w:szCs w:val="16"/>
                </w:rPr>
                <w:t>DateTime</w:t>
              </w:r>
            </w:ins>
          </w:p>
        </w:tc>
        <w:tc>
          <w:tcPr>
            <w:tcW w:w="3165" w:type="dxa"/>
          </w:tcPr>
          <w:p w14:paraId="502B2E0A" w14:textId="77777777" w:rsidR="008621DA" w:rsidRPr="00B81B69" w:rsidRDefault="008621DA" w:rsidP="00C128E3">
            <w:pPr>
              <w:snapToGrid w:val="0"/>
              <w:spacing w:before="60" w:after="60" w:line="240" w:lineRule="auto"/>
              <w:jc w:val="left"/>
              <w:rPr>
                <w:ins w:id="2501" w:author="Thomas Richardson" w:date="2022-06-07T21:04:00Z"/>
                <w:sz w:val="16"/>
                <w:szCs w:val="16"/>
              </w:rPr>
            </w:pPr>
          </w:p>
        </w:tc>
      </w:tr>
    </w:tbl>
    <w:p w14:paraId="52279E25" w14:textId="77777777" w:rsidR="00261D89" w:rsidRPr="00261D89" w:rsidRDefault="00261D89" w:rsidP="007B1DD6">
      <w:pPr>
        <w:spacing w:after="0" w:line="240" w:lineRule="auto"/>
        <w:rPr>
          <w:ins w:id="2502" w:author="Thomas Richardson" w:date="2022-06-07T21:04:00Z"/>
        </w:rPr>
      </w:pPr>
    </w:p>
    <w:p w14:paraId="2698E52B" w14:textId="48CFD71C" w:rsidR="00E73EDF" w:rsidRPr="002455BA" w:rsidRDefault="007653F1" w:rsidP="00C82A29">
      <w:pPr>
        <w:pStyle w:val="Heading4"/>
        <w:tabs>
          <w:tab w:val="clear" w:pos="940"/>
          <w:tab w:val="clear" w:pos="1140"/>
          <w:tab w:val="clear" w:pos="1360"/>
          <w:tab w:val="left" w:pos="993"/>
        </w:tabs>
        <w:spacing w:before="120" w:after="120" w:line="240" w:lineRule="auto"/>
        <w:ind w:left="993" w:hanging="993"/>
      </w:pPr>
      <w:r w:rsidRPr="002455BA">
        <w:t>S100_VerticalAndSoundingDatum</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2977"/>
        <w:gridCol w:w="3544"/>
        <w:gridCol w:w="850"/>
        <w:gridCol w:w="5812"/>
      </w:tblGrid>
      <w:tr w:rsidR="004F6788" w:rsidRPr="002455BA" w14:paraId="21A5B736" w14:textId="77777777" w:rsidTr="00681EDD">
        <w:trPr>
          <w:cantSplit/>
        </w:trPr>
        <w:tc>
          <w:tcPr>
            <w:tcW w:w="1237" w:type="dxa"/>
            <w:shd w:val="clear" w:color="auto" w:fill="D9D9D9" w:themeFill="background1" w:themeFillShade="D9"/>
            <w:tcMar>
              <w:top w:w="0" w:type="dxa"/>
              <w:bottom w:w="0" w:type="dxa"/>
            </w:tcMar>
            <w:vAlign w:val="center"/>
          </w:tcPr>
          <w:p w14:paraId="529C708C"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Role Name</w:t>
            </w:r>
          </w:p>
        </w:tc>
        <w:tc>
          <w:tcPr>
            <w:tcW w:w="2977" w:type="dxa"/>
            <w:shd w:val="clear" w:color="auto" w:fill="D9D9D9" w:themeFill="background1" w:themeFillShade="D9"/>
            <w:tcMar>
              <w:top w:w="0" w:type="dxa"/>
              <w:bottom w:w="0" w:type="dxa"/>
            </w:tcMar>
            <w:vAlign w:val="center"/>
          </w:tcPr>
          <w:p w14:paraId="5696811A"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Name</w:t>
            </w:r>
          </w:p>
        </w:tc>
        <w:tc>
          <w:tcPr>
            <w:tcW w:w="3544" w:type="dxa"/>
            <w:shd w:val="clear" w:color="auto" w:fill="D9D9D9" w:themeFill="background1" w:themeFillShade="D9"/>
            <w:tcMar>
              <w:top w:w="0" w:type="dxa"/>
              <w:bottom w:w="0" w:type="dxa"/>
            </w:tcMar>
            <w:vAlign w:val="center"/>
          </w:tcPr>
          <w:p w14:paraId="66E39EE8"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Description</w:t>
            </w:r>
          </w:p>
        </w:tc>
        <w:tc>
          <w:tcPr>
            <w:tcW w:w="850" w:type="dxa"/>
            <w:shd w:val="clear" w:color="auto" w:fill="D9D9D9" w:themeFill="background1" w:themeFillShade="D9"/>
          </w:tcPr>
          <w:p w14:paraId="125696B8" w14:textId="2D8590F0" w:rsidR="004F6788" w:rsidRPr="002455BA" w:rsidRDefault="004F6788" w:rsidP="008708FB">
            <w:pPr>
              <w:suppressAutoHyphens/>
              <w:snapToGrid w:val="0"/>
              <w:spacing w:before="60" w:after="60" w:line="240" w:lineRule="auto"/>
              <w:jc w:val="center"/>
              <w:rPr>
                <w:b/>
                <w:sz w:val="16"/>
                <w:szCs w:val="16"/>
                <w:lang w:eastAsia="ar-SA"/>
              </w:rPr>
            </w:pPr>
            <w:r w:rsidRPr="002455BA">
              <w:rPr>
                <w:b/>
                <w:sz w:val="16"/>
                <w:szCs w:val="16"/>
              </w:rPr>
              <w:t>Code</w:t>
            </w:r>
          </w:p>
        </w:tc>
        <w:tc>
          <w:tcPr>
            <w:tcW w:w="5812" w:type="dxa"/>
            <w:shd w:val="clear" w:color="auto" w:fill="D9D9D9" w:themeFill="background1" w:themeFillShade="D9"/>
            <w:tcMar>
              <w:top w:w="0" w:type="dxa"/>
              <w:bottom w:w="0" w:type="dxa"/>
            </w:tcMar>
            <w:vAlign w:val="center"/>
          </w:tcPr>
          <w:p w14:paraId="5A52481F"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Remarks</w:t>
            </w:r>
          </w:p>
        </w:tc>
      </w:tr>
      <w:tr w:rsidR="004F6788" w:rsidRPr="002455BA" w14:paraId="7C422301" w14:textId="77777777" w:rsidTr="00681EDD">
        <w:trPr>
          <w:cantSplit/>
        </w:trPr>
        <w:tc>
          <w:tcPr>
            <w:tcW w:w="1237" w:type="dxa"/>
            <w:tcMar>
              <w:top w:w="0" w:type="dxa"/>
              <w:bottom w:w="0" w:type="dxa"/>
            </w:tcMar>
          </w:tcPr>
          <w:p w14:paraId="6D72664F" w14:textId="71678A32"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Enumeration</w:t>
            </w:r>
          </w:p>
        </w:tc>
        <w:tc>
          <w:tcPr>
            <w:tcW w:w="2977" w:type="dxa"/>
            <w:tcMar>
              <w:top w:w="0" w:type="dxa"/>
              <w:bottom w:w="0" w:type="dxa"/>
            </w:tcMar>
          </w:tcPr>
          <w:p w14:paraId="58CBE0C7" w14:textId="77777777"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S100_VerticalAndSoundingDatum</w:t>
            </w:r>
          </w:p>
        </w:tc>
        <w:tc>
          <w:tcPr>
            <w:tcW w:w="3544" w:type="dxa"/>
            <w:tcMar>
              <w:top w:w="0" w:type="dxa"/>
              <w:bottom w:w="0" w:type="dxa"/>
            </w:tcMar>
          </w:tcPr>
          <w:p w14:paraId="207B2AB4" w14:textId="77777777" w:rsidR="004F6788" w:rsidRPr="002455BA" w:rsidRDefault="004F6788" w:rsidP="008708FB">
            <w:pPr>
              <w:suppressAutoHyphens/>
              <w:snapToGrid w:val="0"/>
              <w:spacing w:before="60" w:after="60" w:line="240" w:lineRule="auto"/>
              <w:jc w:val="left"/>
              <w:rPr>
                <w:sz w:val="16"/>
                <w:szCs w:val="16"/>
                <w:lang w:eastAsia="ar-SA"/>
              </w:rPr>
            </w:pPr>
            <w:r w:rsidRPr="002455BA">
              <w:rPr>
                <w:sz w:val="16"/>
                <w:szCs w:val="16"/>
              </w:rPr>
              <w:t>Allowable vertical and sounding datums</w:t>
            </w:r>
          </w:p>
        </w:tc>
        <w:tc>
          <w:tcPr>
            <w:tcW w:w="850" w:type="dxa"/>
          </w:tcPr>
          <w:p w14:paraId="2E73DF80" w14:textId="78162418" w:rsidR="004F6788" w:rsidRPr="002455BA" w:rsidRDefault="004F6788" w:rsidP="008708FB">
            <w:pPr>
              <w:suppressAutoHyphens/>
              <w:snapToGrid w:val="0"/>
              <w:spacing w:before="60" w:after="60" w:line="240" w:lineRule="auto"/>
              <w:jc w:val="center"/>
              <w:rPr>
                <w:sz w:val="16"/>
                <w:szCs w:val="16"/>
              </w:rPr>
            </w:pPr>
            <w:r w:rsidRPr="002455BA">
              <w:rPr>
                <w:sz w:val="16"/>
                <w:szCs w:val="16"/>
              </w:rPr>
              <w:t>-</w:t>
            </w:r>
          </w:p>
        </w:tc>
        <w:tc>
          <w:tcPr>
            <w:tcW w:w="5812" w:type="dxa"/>
            <w:tcMar>
              <w:top w:w="0" w:type="dxa"/>
              <w:bottom w:w="0" w:type="dxa"/>
            </w:tcMar>
          </w:tcPr>
          <w:p w14:paraId="73B4DAFD" w14:textId="6E3425B7" w:rsidR="004F6788" w:rsidRPr="002455BA" w:rsidRDefault="007028DE" w:rsidP="008708FB">
            <w:pPr>
              <w:suppressAutoHyphens/>
              <w:snapToGrid w:val="0"/>
              <w:spacing w:before="60" w:after="60" w:line="240" w:lineRule="auto"/>
              <w:rPr>
                <w:sz w:val="16"/>
                <w:szCs w:val="16"/>
                <w:lang w:eastAsia="ar-SA"/>
              </w:rPr>
            </w:pPr>
            <w:ins w:id="2503" w:author="Teh Stand" w:date="2022-06-14T09:09: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del w:id="2504" w:author="Teh Stand" w:date="2022-06-14T09:09:00Z">
              <w:r w:rsidR="004F6788" w:rsidRPr="002455BA" w:rsidDel="007028DE">
                <w:rPr>
                  <w:sz w:val="16"/>
                  <w:szCs w:val="16"/>
                </w:rPr>
                <w:delText>-</w:delText>
              </w:r>
            </w:del>
          </w:p>
        </w:tc>
      </w:tr>
      <w:tr w:rsidR="004F6788" w:rsidRPr="002455BA" w14:paraId="62A696D8" w14:textId="77777777" w:rsidTr="00681EDD">
        <w:trPr>
          <w:cantSplit/>
        </w:trPr>
        <w:tc>
          <w:tcPr>
            <w:tcW w:w="1237" w:type="dxa"/>
            <w:tcMar>
              <w:top w:w="0" w:type="dxa"/>
              <w:bottom w:w="0" w:type="dxa"/>
            </w:tcMar>
          </w:tcPr>
          <w:p w14:paraId="1045CA63" w14:textId="77777777"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Value</w:t>
            </w:r>
          </w:p>
        </w:tc>
        <w:tc>
          <w:tcPr>
            <w:tcW w:w="2977" w:type="dxa"/>
            <w:tcMar>
              <w:top w:w="0" w:type="dxa"/>
              <w:bottom w:w="0" w:type="dxa"/>
            </w:tcMar>
          </w:tcPr>
          <w:p w14:paraId="6071F687" w14:textId="77777777" w:rsidR="004F6788" w:rsidRPr="002455BA" w:rsidRDefault="004F6788" w:rsidP="008708FB">
            <w:pPr>
              <w:suppressAutoHyphens/>
              <w:snapToGrid w:val="0"/>
              <w:spacing w:before="60" w:after="60" w:line="240" w:lineRule="auto"/>
              <w:rPr>
                <w:sz w:val="16"/>
                <w:szCs w:val="16"/>
                <w:lang w:eastAsia="ar-SA"/>
              </w:rPr>
            </w:pPr>
            <w:r w:rsidRPr="002455BA">
              <w:rPr>
                <w:rFonts w:cs="Arial"/>
                <w:sz w:val="16"/>
                <w:szCs w:val="16"/>
                <w:lang w:val="en-US" w:eastAsia="en-US"/>
              </w:rPr>
              <w:t>meanLowWaterSprings</w:t>
            </w:r>
          </w:p>
        </w:tc>
        <w:tc>
          <w:tcPr>
            <w:tcW w:w="3544" w:type="dxa"/>
            <w:tcMar>
              <w:top w:w="0" w:type="dxa"/>
              <w:bottom w:w="0" w:type="dxa"/>
            </w:tcMar>
          </w:tcPr>
          <w:p w14:paraId="0F0B8C96" w14:textId="77777777" w:rsidR="004F6788" w:rsidRPr="002455BA" w:rsidRDefault="004F6788" w:rsidP="008708FB">
            <w:pPr>
              <w:suppressAutoHyphens/>
              <w:snapToGrid w:val="0"/>
              <w:spacing w:before="60" w:after="60" w:line="240" w:lineRule="auto"/>
              <w:jc w:val="left"/>
              <w:rPr>
                <w:sz w:val="16"/>
                <w:szCs w:val="16"/>
                <w:lang w:val="fr-MC" w:eastAsia="ar-SA"/>
              </w:rPr>
            </w:pPr>
          </w:p>
        </w:tc>
        <w:tc>
          <w:tcPr>
            <w:tcW w:w="850" w:type="dxa"/>
          </w:tcPr>
          <w:p w14:paraId="18904810" w14:textId="0473B5EB"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w:t>
            </w:r>
          </w:p>
        </w:tc>
        <w:tc>
          <w:tcPr>
            <w:tcW w:w="5812" w:type="dxa"/>
            <w:tcMar>
              <w:top w:w="0" w:type="dxa"/>
              <w:bottom w:w="0" w:type="dxa"/>
            </w:tcMar>
          </w:tcPr>
          <w:p w14:paraId="46AC7F90" w14:textId="2C2DA158"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(MLWS)</w:t>
            </w:r>
          </w:p>
        </w:tc>
      </w:tr>
      <w:tr w:rsidR="002455BA" w:rsidRPr="002455BA" w14:paraId="20751753" w14:textId="77777777" w:rsidTr="00681EDD">
        <w:trPr>
          <w:cantSplit/>
        </w:trPr>
        <w:tc>
          <w:tcPr>
            <w:tcW w:w="1237" w:type="dxa"/>
            <w:tcMar>
              <w:top w:w="0" w:type="dxa"/>
              <w:bottom w:w="0" w:type="dxa"/>
            </w:tcMar>
          </w:tcPr>
          <w:p w14:paraId="3B0073BA" w14:textId="5A1D2FE8"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1B64734D" w14:textId="2CC3C01C"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meanLowerLowWaterSprings</w:t>
            </w:r>
          </w:p>
        </w:tc>
        <w:tc>
          <w:tcPr>
            <w:tcW w:w="3544" w:type="dxa"/>
            <w:tcMar>
              <w:top w:w="0" w:type="dxa"/>
              <w:bottom w:w="0" w:type="dxa"/>
            </w:tcMar>
          </w:tcPr>
          <w:p w14:paraId="77A80472"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3D18485" w14:textId="66169BF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w:t>
            </w:r>
          </w:p>
        </w:tc>
        <w:tc>
          <w:tcPr>
            <w:tcW w:w="5812" w:type="dxa"/>
            <w:tcMar>
              <w:top w:w="0" w:type="dxa"/>
              <w:bottom w:w="0" w:type="dxa"/>
            </w:tcMar>
          </w:tcPr>
          <w:p w14:paraId="7EBDE996" w14:textId="77777777" w:rsidR="004F6788" w:rsidRPr="002455BA" w:rsidDel="007A5525" w:rsidRDefault="004F6788" w:rsidP="008708FB">
            <w:pPr>
              <w:suppressAutoHyphens/>
              <w:snapToGrid w:val="0"/>
              <w:spacing w:before="60" w:after="60" w:line="240" w:lineRule="auto"/>
              <w:rPr>
                <w:sz w:val="16"/>
                <w:szCs w:val="16"/>
              </w:rPr>
            </w:pPr>
          </w:p>
        </w:tc>
      </w:tr>
      <w:tr w:rsidR="004F6788" w:rsidRPr="002455BA" w14:paraId="738C74C2" w14:textId="77777777" w:rsidTr="00681EDD">
        <w:trPr>
          <w:cantSplit/>
        </w:trPr>
        <w:tc>
          <w:tcPr>
            <w:tcW w:w="1237" w:type="dxa"/>
            <w:tcMar>
              <w:top w:w="0" w:type="dxa"/>
              <w:bottom w:w="0" w:type="dxa"/>
            </w:tcMar>
          </w:tcPr>
          <w:p w14:paraId="2BF5CD03" w14:textId="77777777"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Value</w:t>
            </w:r>
          </w:p>
        </w:tc>
        <w:tc>
          <w:tcPr>
            <w:tcW w:w="2977" w:type="dxa"/>
            <w:tcMar>
              <w:top w:w="0" w:type="dxa"/>
              <w:bottom w:w="0" w:type="dxa"/>
            </w:tcMar>
          </w:tcPr>
          <w:p w14:paraId="0FC6BF30" w14:textId="77777777" w:rsidR="004F6788" w:rsidRPr="002455BA" w:rsidRDefault="004F6788" w:rsidP="008708FB">
            <w:pPr>
              <w:suppressAutoHyphens/>
              <w:snapToGrid w:val="0"/>
              <w:spacing w:before="60" w:after="60" w:line="240" w:lineRule="auto"/>
              <w:rPr>
                <w:sz w:val="16"/>
                <w:szCs w:val="16"/>
                <w:lang w:eastAsia="ar-SA"/>
              </w:rPr>
            </w:pPr>
            <w:r w:rsidRPr="002455BA">
              <w:rPr>
                <w:rFonts w:cs="Arial"/>
                <w:sz w:val="16"/>
                <w:szCs w:val="16"/>
                <w:lang w:val="en-US" w:eastAsia="en-US"/>
              </w:rPr>
              <w:t>meanSeaLevel</w:t>
            </w:r>
          </w:p>
        </w:tc>
        <w:tc>
          <w:tcPr>
            <w:tcW w:w="3544" w:type="dxa"/>
            <w:tcMar>
              <w:top w:w="0" w:type="dxa"/>
              <w:bottom w:w="0" w:type="dxa"/>
            </w:tcMar>
          </w:tcPr>
          <w:p w14:paraId="56A158C5"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E639369" w14:textId="0C6A10ED"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3</w:t>
            </w:r>
          </w:p>
        </w:tc>
        <w:tc>
          <w:tcPr>
            <w:tcW w:w="5812" w:type="dxa"/>
            <w:tcMar>
              <w:top w:w="0" w:type="dxa"/>
              <w:bottom w:w="0" w:type="dxa"/>
            </w:tcMar>
          </w:tcPr>
          <w:p w14:paraId="2B72F0CB" w14:textId="6D936623"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(MSL)</w:t>
            </w:r>
          </w:p>
        </w:tc>
      </w:tr>
      <w:tr w:rsidR="004F6788" w:rsidRPr="002455BA" w14:paraId="59182E63" w14:textId="77777777" w:rsidTr="00681EDD">
        <w:trPr>
          <w:cantSplit/>
        </w:trPr>
        <w:tc>
          <w:tcPr>
            <w:tcW w:w="1237" w:type="dxa"/>
            <w:tcMar>
              <w:top w:w="0" w:type="dxa"/>
              <w:bottom w:w="0" w:type="dxa"/>
            </w:tcMar>
          </w:tcPr>
          <w:p w14:paraId="5F3A6B1E"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F2C52A3"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lowestLowWater</w:t>
            </w:r>
          </w:p>
        </w:tc>
        <w:tc>
          <w:tcPr>
            <w:tcW w:w="3544" w:type="dxa"/>
            <w:tcMar>
              <w:top w:w="0" w:type="dxa"/>
              <w:bottom w:w="0" w:type="dxa"/>
            </w:tcMar>
          </w:tcPr>
          <w:p w14:paraId="426B10E7"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AC24BAC" w14:textId="6BFEDF64"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4</w:t>
            </w:r>
          </w:p>
        </w:tc>
        <w:tc>
          <w:tcPr>
            <w:tcW w:w="5812" w:type="dxa"/>
            <w:tcMar>
              <w:top w:w="0" w:type="dxa"/>
              <w:bottom w:w="0" w:type="dxa"/>
            </w:tcMar>
          </w:tcPr>
          <w:p w14:paraId="7788E077" w14:textId="4AC23D42" w:rsidR="004F6788" w:rsidRPr="002455BA" w:rsidRDefault="004F6788" w:rsidP="008708FB">
            <w:pPr>
              <w:suppressAutoHyphens/>
              <w:snapToGrid w:val="0"/>
              <w:spacing w:before="60" w:after="60" w:line="240" w:lineRule="auto"/>
              <w:rPr>
                <w:sz w:val="16"/>
                <w:szCs w:val="16"/>
              </w:rPr>
            </w:pPr>
          </w:p>
        </w:tc>
      </w:tr>
      <w:tr w:rsidR="004F6788" w:rsidRPr="002455BA" w14:paraId="67CCC58B" w14:textId="77777777" w:rsidTr="00681EDD">
        <w:trPr>
          <w:cantSplit/>
        </w:trPr>
        <w:tc>
          <w:tcPr>
            <w:tcW w:w="1237" w:type="dxa"/>
            <w:tcMar>
              <w:top w:w="0" w:type="dxa"/>
              <w:bottom w:w="0" w:type="dxa"/>
            </w:tcMar>
          </w:tcPr>
          <w:p w14:paraId="0FB8813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442722D"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meanLowWater</w:t>
            </w:r>
          </w:p>
        </w:tc>
        <w:tc>
          <w:tcPr>
            <w:tcW w:w="3544" w:type="dxa"/>
            <w:tcMar>
              <w:top w:w="0" w:type="dxa"/>
              <w:bottom w:w="0" w:type="dxa"/>
            </w:tcMar>
          </w:tcPr>
          <w:p w14:paraId="7422F599"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FB2E375" w14:textId="13A71739"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5</w:t>
            </w:r>
          </w:p>
        </w:tc>
        <w:tc>
          <w:tcPr>
            <w:tcW w:w="5812" w:type="dxa"/>
            <w:tcMar>
              <w:top w:w="0" w:type="dxa"/>
              <w:bottom w:w="0" w:type="dxa"/>
            </w:tcMar>
          </w:tcPr>
          <w:p w14:paraId="5812E44A" w14:textId="18B4E03A" w:rsidR="004F6788" w:rsidRPr="002455BA" w:rsidRDefault="004F6788" w:rsidP="008708FB">
            <w:pPr>
              <w:suppressAutoHyphens/>
              <w:snapToGrid w:val="0"/>
              <w:spacing w:before="60" w:after="60" w:line="240" w:lineRule="auto"/>
              <w:rPr>
                <w:sz w:val="16"/>
                <w:szCs w:val="16"/>
              </w:rPr>
            </w:pPr>
            <w:r w:rsidRPr="002455BA">
              <w:rPr>
                <w:sz w:val="16"/>
                <w:szCs w:val="16"/>
              </w:rPr>
              <w:t>(MLW)</w:t>
            </w:r>
          </w:p>
        </w:tc>
      </w:tr>
      <w:tr w:rsidR="004F6788" w:rsidRPr="002455BA" w14:paraId="459DD5BC" w14:textId="77777777" w:rsidTr="00681EDD">
        <w:trPr>
          <w:cantSplit/>
        </w:trPr>
        <w:tc>
          <w:tcPr>
            <w:tcW w:w="1237" w:type="dxa"/>
            <w:tcMar>
              <w:top w:w="0" w:type="dxa"/>
              <w:bottom w:w="0" w:type="dxa"/>
            </w:tcMar>
          </w:tcPr>
          <w:p w14:paraId="35C35D75"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22E523ED"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lowestLowWaterSprings</w:t>
            </w:r>
          </w:p>
        </w:tc>
        <w:tc>
          <w:tcPr>
            <w:tcW w:w="3544" w:type="dxa"/>
            <w:tcMar>
              <w:top w:w="0" w:type="dxa"/>
              <w:bottom w:w="0" w:type="dxa"/>
            </w:tcMar>
          </w:tcPr>
          <w:p w14:paraId="4BA00D72"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0B4D448A" w14:textId="0F954A6F"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6</w:t>
            </w:r>
          </w:p>
        </w:tc>
        <w:tc>
          <w:tcPr>
            <w:tcW w:w="5812" w:type="dxa"/>
            <w:tcMar>
              <w:top w:w="0" w:type="dxa"/>
              <w:bottom w:w="0" w:type="dxa"/>
            </w:tcMar>
          </w:tcPr>
          <w:p w14:paraId="18A9D004" w14:textId="6E0ABCFA" w:rsidR="004F6788" w:rsidRPr="002455BA" w:rsidRDefault="004F6788" w:rsidP="008708FB">
            <w:pPr>
              <w:suppressAutoHyphens/>
              <w:snapToGrid w:val="0"/>
              <w:spacing w:before="60" w:after="60" w:line="240" w:lineRule="auto"/>
              <w:rPr>
                <w:sz w:val="16"/>
                <w:szCs w:val="16"/>
              </w:rPr>
            </w:pPr>
          </w:p>
        </w:tc>
      </w:tr>
      <w:tr w:rsidR="004F6788" w:rsidRPr="002455BA" w14:paraId="362FE650" w14:textId="77777777" w:rsidTr="00681EDD">
        <w:trPr>
          <w:cantSplit/>
        </w:trPr>
        <w:tc>
          <w:tcPr>
            <w:tcW w:w="1237" w:type="dxa"/>
            <w:tcMar>
              <w:top w:w="0" w:type="dxa"/>
              <w:bottom w:w="0" w:type="dxa"/>
            </w:tcMar>
          </w:tcPr>
          <w:p w14:paraId="531D748C"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2C0D043D"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approximateMeanLowWaterSprings</w:t>
            </w:r>
          </w:p>
        </w:tc>
        <w:tc>
          <w:tcPr>
            <w:tcW w:w="3544" w:type="dxa"/>
            <w:tcMar>
              <w:top w:w="0" w:type="dxa"/>
              <w:bottom w:w="0" w:type="dxa"/>
            </w:tcMar>
          </w:tcPr>
          <w:p w14:paraId="0A6868C9"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143D673" w14:textId="7B332F2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7</w:t>
            </w:r>
          </w:p>
        </w:tc>
        <w:tc>
          <w:tcPr>
            <w:tcW w:w="5812" w:type="dxa"/>
            <w:tcMar>
              <w:top w:w="0" w:type="dxa"/>
              <w:bottom w:w="0" w:type="dxa"/>
            </w:tcMar>
          </w:tcPr>
          <w:p w14:paraId="039CECAA" w14:textId="2D00AD98" w:rsidR="004F6788" w:rsidRPr="002455BA" w:rsidRDefault="004F6788" w:rsidP="008708FB">
            <w:pPr>
              <w:suppressAutoHyphens/>
              <w:snapToGrid w:val="0"/>
              <w:spacing w:before="60" w:after="60" w:line="240" w:lineRule="auto"/>
              <w:rPr>
                <w:sz w:val="16"/>
                <w:szCs w:val="16"/>
              </w:rPr>
            </w:pPr>
          </w:p>
        </w:tc>
      </w:tr>
      <w:tr w:rsidR="004F6788" w:rsidRPr="002455BA" w14:paraId="5F747B7A" w14:textId="77777777" w:rsidTr="00681EDD">
        <w:trPr>
          <w:cantSplit/>
        </w:trPr>
        <w:tc>
          <w:tcPr>
            <w:tcW w:w="1237" w:type="dxa"/>
            <w:tcMar>
              <w:top w:w="0" w:type="dxa"/>
              <w:bottom w:w="0" w:type="dxa"/>
            </w:tcMar>
          </w:tcPr>
          <w:p w14:paraId="66A35983"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23ADD740"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indianSpringLowWater</w:t>
            </w:r>
          </w:p>
        </w:tc>
        <w:tc>
          <w:tcPr>
            <w:tcW w:w="3544" w:type="dxa"/>
            <w:tcMar>
              <w:top w:w="0" w:type="dxa"/>
              <w:bottom w:w="0" w:type="dxa"/>
            </w:tcMar>
          </w:tcPr>
          <w:p w14:paraId="5F2771DD"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6F302C8" w14:textId="5713BD2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8</w:t>
            </w:r>
          </w:p>
        </w:tc>
        <w:tc>
          <w:tcPr>
            <w:tcW w:w="5812" w:type="dxa"/>
            <w:tcMar>
              <w:top w:w="0" w:type="dxa"/>
              <w:bottom w:w="0" w:type="dxa"/>
            </w:tcMar>
          </w:tcPr>
          <w:p w14:paraId="20044915" w14:textId="0E1073EB" w:rsidR="004F6788" w:rsidRPr="002455BA" w:rsidRDefault="004F6788" w:rsidP="008708FB">
            <w:pPr>
              <w:suppressAutoHyphens/>
              <w:snapToGrid w:val="0"/>
              <w:spacing w:before="60" w:after="60" w:line="240" w:lineRule="auto"/>
              <w:rPr>
                <w:sz w:val="16"/>
                <w:szCs w:val="16"/>
              </w:rPr>
            </w:pPr>
          </w:p>
        </w:tc>
      </w:tr>
      <w:tr w:rsidR="004F6788" w:rsidRPr="002455BA" w14:paraId="564D6E5E" w14:textId="77777777" w:rsidTr="00681EDD">
        <w:trPr>
          <w:cantSplit/>
        </w:trPr>
        <w:tc>
          <w:tcPr>
            <w:tcW w:w="1237" w:type="dxa"/>
            <w:tcMar>
              <w:top w:w="0" w:type="dxa"/>
              <w:bottom w:w="0" w:type="dxa"/>
            </w:tcMar>
          </w:tcPr>
          <w:p w14:paraId="12B1D0CA"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4AA38436"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lowWaterSprings</w:t>
            </w:r>
          </w:p>
        </w:tc>
        <w:tc>
          <w:tcPr>
            <w:tcW w:w="3544" w:type="dxa"/>
            <w:tcMar>
              <w:top w:w="0" w:type="dxa"/>
              <w:bottom w:w="0" w:type="dxa"/>
            </w:tcMar>
          </w:tcPr>
          <w:p w14:paraId="7E13F99C"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F2F40AC" w14:textId="26C2E1A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9</w:t>
            </w:r>
          </w:p>
        </w:tc>
        <w:tc>
          <w:tcPr>
            <w:tcW w:w="5812" w:type="dxa"/>
            <w:tcMar>
              <w:top w:w="0" w:type="dxa"/>
              <w:bottom w:w="0" w:type="dxa"/>
            </w:tcMar>
          </w:tcPr>
          <w:p w14:paraId="6A76454C" w14:textId="283BADBA" w:rsidR="004F6788" w:rsidRPr="002455BA" w:rsidRDefault="004F6788" w:rsidP="008708FB">
            <w:pPr>
              <w:suppressAutoHyphens/>
              <w:snapToGrid w:val="0"/>
              <w:spacing w:before="60" w:after="60" w:line="240" w:lineRule="auto"/>
              <w:rPr>
                <w:sz w:val="16"/>
                <w:szCs w:val="16"/>
              </w:rPr>
            </w:pPr>
          </w:p>
        </w:tc>
      </w:tr>
      <w:tr w:rsidR="004F6788" w:rsidRPr="002455BA" w14:paraId="4E466CB1" w14:textId="77777777" w:rsidTr="00681EDD">
        <w:trPr>
          <w:cantSplit/>
        </w:trPr>
        <w:tc>
          <w:tcPr>
            <w:tcW w:w="1237" w:type="dxa"/>
            <w:tcMar>
              <w:top w:w="0" w:type="dxa"/>
              <w:bottom w:w="0" w:type="dxa"/>
            </w:tcMar>
          </w:tcPr>
          <w:p w14:paraId="738FEC5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736B4196"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approximateLowestAstronomicalTide</w:t>
            </w:r>
          </w:p>
        </w:tc>
        <w:tc>
          <w:tcPr>
            <w:tcW w:w="3544" w:type="dxa"/>
            <w:tcMar>
              <w:top w:w="0" w:type="dxa"/>
              <w:bottom w:w="0" w:type="dxa"/>
            </w:tcMar>
          </w:tcPr>
          <w:p w14:paraId="74C0124C"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24BE10D" w14:textId="3BFC00B9"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10</w:t>
            </w:r>
          </w:p>
        </w:tc>
        <w:tc>
          <w:tcPr>
            <w:tcW w:w="5812" w:type="dxa"/>
            <w:tcMar>
              <w:top w:w="0" w:type="dxa"/>
              <w:bottom w:w="0" w:type="dxa"/>
            </w:tcMar>
          </w:tcPr>
          <w:p w14:paraId="10F97D3E" w14:textId="14848A9F" w:rsidR="004F6788" w:rsidRPr="002455BA" w:rsidRDefault="004F6788" w:rsidP="008708FB">
            <w:pPr>
              <w:suppressAutoHyphens/>
              <w:snapToGrid w:val="0"/>
              <w:spacing w:before="60" w:after="60" w:line="240" w:lineRule="auto"/>
              <w:rPr>
                <w:sz w:val="16"/>
                <w:szCs w:val="16"/>
              </w:rPr>
            </w:pPr>
          </w:p>
        </w:tc>
      </w:tr>
      <w:tr w:rsidR="004F6788" w:rsidRPr="002455BA" w14:paraId="4EC7CE14" w14:textId="77777777" w:rsidTr="00681EDD">
        <w:trPr>
          <w:cantSplit/>
        </w:trPr>
        <w:tc>
          <w:tcPr>
            <w:tcW w:w="1237" w:type="dxa"/>
            <w:tcMar>
              <w:top w:w="0" w:type="dxa"/>
              <w:bottom w:w="0" w:type="dxa"/>
            </w:tcMar>
          </w:tcPr>
          <w:p w14:paraId="7EC4B2D7"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B0DDB90"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nearlyLowestLowWater</w:t>
            </w:r>
          </w:p>
        </w:tc>
        <w:tc>
          <w:tcPr>
            <w:tcW w:w="3544" w:type="dxa"/>
            <w:tcMar>
              <w:top w:w="0" w:type="dxa"/>
              <w:bottom w:w="0" w:type="dxa"/>
            </w:tcMar>
          </w:tcPr>
          <w:p w14:paraId="3DAD0E16"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FB55670" w14:textId="21DC17A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11</w:t>
            </w:r>
          </w:p>
        </w:tc>
        <w:tc>
          <w:tcPr>
            <w:tcW w:w="5812" w:type="dxa"/>
            <w:tcMar>
              <w:top w:w="0" w:type="dxa"/>
              <w:bottom w:w="0" w:type="dxa"/>
            </w:tcMar>
          </w:tcPr>
          <w:p w14:paraId="14D87331" w14:textId="3BC6A544" w:rsidR="004F6788" w:rsidRPr="002455BA" w:rsidRDefault="004F6788" w:rsidP="008708FB">
            <w:pPr>
              <w:suppressAutoHyphens/>
              <w:snapToGrid w:val="0"/>
              <w:spacing w:before="60" w:after="60" w:line="240" w:lineRule="auto"/>
              <w:rPr>
                <w:sz w:val="16"/>
                <w:szCs w:val="16"/>
              </w:rPr>
            </w:pPr>
          </w:p>
        </w:tc>
      </w:tr>
      <w:tr w:rsidR="004F6788" w:rsidRPr="002455BA" w14:paraId="11504248" w14:textId="77777777" w:rsidTr="00681EDD">
        <w:trPr>
          <w:cantSplit/>
        </w:trPr>
        <w:tc>
          <w:tcPr>
            <w:tcW w:w="1237" w:type="dxa"/>
            <w:tcMar>
              <w:top w:w="0" w:type="dxa"/>
              <w:bottom w:w="0" w:type="dxa"/>
            </w:tcMar>
          </w:tcPr>
          <w:p w14:paraId="6239C6B5"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D88E7BE"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meanLowerLowWater</w:t>
            </w:r>
          </w:p>
        </w:tc>
        <w:tc>
          <w:tcPr>
            <w:tcW w:w="3544" w:type="dxa"/>
            <w:tcMar>
              <w:top w:w="0" w:type="dxa"/>
              <w:bottom w:w="0" w:type="dxa"/>
            </w:tcMar>
          </w:tcPr>
          <w:p w14:paraId="682F43A1"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0B482749" w14:textId="558C5DA3"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12</w:t>
            </w:r>
          </w:p>
        </w:tc>
        <w:tc>
          <w:tcPr>
            <w:tcW w:w="5812" w:type="dxa"/>
            <w:tcMar>
              <w:top w:w="0" w:type="dxa"/>
              <w:bottom w:w="0" w:type="dxa"/>
            </w:tcMar>
          </w:tcPr>
          <w:p w14:paraId="1E8938AF" w14:textId="4EBF01B0" w:rsidR="004F6788" w:rsidRPr="002455BA" w:rsidRDefault="004F6788" w:rsidP="008708FB">
            <w:pPr>
              <w:suppressAutoHyphens/>
              <w:snapToGrid w:val="0"/>
              <w:spacing w:before="60" w:after="60" w:line="240" w:lineRule="auto"/>
              <w:rPr>
                <w:sz w:val="16"/>
                <w:szCs w:val="16"/>
              </w:rPr>
            </w:pPr>
            <w:r w:rsidRPr="002455BA">
              <w:rPr>
                <w:sz w:val="16"/>
                <w:szCs w:val="16"/>
              </w:rPr>
              <w:t>(MLLW)</w:t>
            </w:r>
          </w:p>
        </w:tc>
      </w:tr>
      <w:tr w:rsidR="004F6788" w:rsidRPr="002455BA" w14:paraId="29A08FF9" w14:textId="77777777" w:rsidTr="00681EDD">
        <w:trPr>
          <w:cantSplit/>
        </w:trPr>
        <w:tc>
          <w:tcPr>
            <w:tcW w:w="1237" w:type="dxa"/>
            <w:tcMar>
              <w:top w:w="0" w:type="dxa"/>
              <w:bottom w:w="0" w:type="dxa"/>
            </w:tcMar>
          </w:tcPr>
          <w:p w14:paraId="4F0B7A2E"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65B0F21"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lowWater</w:t>
            </w:r>
          </w:p>
        </w:tc>
        <w:tc>
          <w:tcPr>
            <w:tcW w:w="3544" w:type="dxa"/>
            <w:tcMar>
              <w:top w:w="0" w:type="dxa"/>
              <w:bottom w:w="0" w:type="dxa"/>
            </w:tcMar>
          </w:tcPr>
          <w:p w14:paraId="6E602559"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12A3EC1" w14:textId="2E274497"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13</w:t>
            </w:r>
          </w:p>
        </w:tc>
        <w:tc>
          <w:tcPr>
            <w:tcW w:w="5812" w:type="dxa"/>
            <w:tcMar>
              <w:top w:w="0" w:type="dxa"/>
              <w:bottom w:w="0" w:type="dxa"/>
            </w:tcMar>
          </w:tcPr>
          <w:p w14:paraId="068B509F" w14:textId="10B08A91" w:rsidR="004F6788" w:rsidRPr="002455BA" w:rsidRDefault="004F6788" w:rsidP="008708FB">
            <w:pPr>
              <w:suppressAutoHyphens/>
              <w:snapToGrid w:val="0"/>
              <w:spacing w:before="60" w:after="60" w:line="240" w:lineRule="auto"/>
              <w:rPr>
                <w:sz w:val="16"/>
                <w:szCs w:val="16"/>
              </w:rPr>
            </w:pPr>
            <w:r w:rsidRPr="002455BA">
              <w:rPr>
                <w:sz w:val="16"/>
                <w:szCs w:val="16"/>
              </w:rPr>
              <w:t>(LW)</w:t>
            </w:r>
          </w:p>
        </w:tc>
      </w:tr>
      <w:tr w:rsidR="004F6788" w:rsidRPr="002455BA" w14:paraId="455AC2BD" w14:textId="77777777" w:rsidTr="00681EDD">
        <w:trPr>
          <w:cantSplit/>
        </w:trPr>
        <w:tc>
          <w:tcPr>
            <w:tcW w:w="1237" w:type="dxa"/>
            <w:tcMar>
              <w:top w:w="0" w:type="dxa"/>
              <w:bottom w:w="0" w:type="dxa"/>
            </w:tcMar>
          </w:tcPr>
          <w:p w14:paraId="0FBFFD61"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3683560"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approximateMeanLowWater</w:t>
            </w:r>
          </w:p>
        </w:tc>
        <w:tc>
          <w:tcPr>
            <w:tcW w:w="3544" w:type="dxa"/>
            <w:tcMar>
              <w:top w:w="0" w:type="dxa"/>
              <w:bottom w:w="0" w:type="dxa"/>
            </w:tcMar>
          </w:tcPr>
          <w:p w14:paraId="5FD4741F"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744F00E" w14:textId="2C4FAC77"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14</w:t>
            </w:r>
          </w:p>
        </w:tc>
        <w:tc>
          <w:tcPr>
            <w:tcW w:w="5812" w:type="dxa"/>
            <w:tcMar>
              <w:top w:w="0" w:type="dxa"/>
              <w:bottom w:w="0" w:type="dxa"/>
            </w:tcMar>
          </w:tcPr>
          <w:p w14:paraId="43378E4C" w14:textId="5FC0970B" w:rsidR="004F6788" w:rsidRPr="002455BA" w:rsidRDefault="004F6788" w:rsidP="008708FB">
            <w:pPr>
              <w:suppressAutoHyphens/>
              <w:snapToGrid w:val="0"/>
              <w:spacing w:before="60" w:after="60" w:line="240" w:lineRule="auto"/>
              <w:rPr>
                <w:sz w:val="16"/>
                <w:szCs w:val="16"/>
              </w:rPr>
            </w:pPr>
          </w:p>
        </w:tc>
      </w:tr>
      <w:tr w:rsidR="004F6788" w:rsidRPr="002455BA" w14:paraId="537F40DB" w14:textId="77777777" w:rsidTr="00681EDD">
        <w:trPr>
          <w:cantSplit/>
        </w:trPr>
        <w:tc>
          <w:tcPr>
            <w:tcW w:w="1237" w:type="dxa"/>
            <w:tcMar>
              <w:top w:w="0" w:type="dxa"/>
              <w:bottom w:w="0" w:type="dxa"/>
            </w:tcMar>
          </w:tcPr>
          <w:p w14:paraId="45EDB14A"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4AB73B8C"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approximateMeanLowerLowWater</w:t>
            </w:r>
          </w:p>
        </w:tc>
        <w:tc>
          <w:tcPr>
            <w:tcW w:w="3544" w:type="dxa"/>
            <w:tcMar>
              <w:top w:w="0" w:type="dxa"/>
              <w:bottom w:w="0" w:type="dxa"/>
            </w:tcMar>
          </w:tcPr>
          <w:p w14:paraId="727457A0"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0333A041" w14:textId="717A3D13"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15</w:t>
            </w:r>
          </w:p>
        </w:tc>
        <w:tc>
          <w:tcPr>
            <w:tcW w:w="5812" w:type="dxa"/>
            <w:tcMar>
              <w:top w:w="0" w:type="dxa"/>
              <w:bottom w:w="0" w:type="dxa"/>
            </w:tcMar>
          </w:tcPr>
          <w:p w14:paraId="052ABC1C" w14:textId="7A6F6DF0" w:rsidR="004F6788" w:rsidRPr="002455BA" w:rsidRDefault="004F6788" w:rsidP="008708FB">
            <w:pPr>
              <w:suppressAutoHyphens/>
              <w:snapToGrid w:val="0"/>
              <w:spacing w:before="60" w:after="60" w:line="240" w:lineRule="auto"/>
              <w:rPr>
                <w:sz w:val="16"/>
                <w:szCs w:val="16"/>
              </w:rPr>
            </w:pPr>
          </w:p>
        </w:tc>
      </w:tr>
      <w:tr w:rsidR="004F6788" w:rsidRPr="002455BA" w14:paraId="621F9969" w14:textId="77777777" w:rsidTr="00681EDD">
        <w:trPr>
          <w:cantSplit/>
        </w:trPr>
        <w:tc>
          <w:tcPr>
            <w:tcW w:w="1237" w:type="dxa"/>
            <w:tcMar>
              <w:top w:w="0" w:type="dxa"/>
              <w:bottom w:w="0" w:type="dxa"/>
            </w:tcMar>
          </w:tcPr>
          <w:p w14:paraId="53E804B9"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70A0E05"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meanHighWater</w:t>
            </w:r>
          </w:p>
        </w:tc>
        <w:tc>
          <w:tcPr>
            <w:tcW w:w="3544" w:type="dxa"/>
            <w:tcMar>
              <w:top w:w="0" w:type="dxa"/>
              <w:bottom w:w="0" w:type="dxa"/>
            </w:tcMar>
          </w:tcPr>
          <w:p w14:paraId="27C87D01"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4835AA90" w14:textId="22037A7A"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16</w:t>
            </w:r>
          </w:p>
        </w:tc>
        <w:tc>
          <w:tcPr>
            <w:tcW w:w="5812" w:type="dxa"/>
            <w:tcMar>
              <w:top w:w="0" w:type="dxa"/>
              <w:bottom w:w="0" w:type="dxa"/>
            </w:tcMar>
          </w:tcPr>
          <w:p w14:paraId="584820CF" w14:textId="1FD99470" w:rsidR="004F6788" w:rsidRPr="002455BA" w:rsidRDefault="004F6788" w:rsidP="008708FB">
            <w:pPr>
              <w:suppressAutoHyphens/>
              <w:snapToGrid w:val="0"/>
              <w:spacing w:before="60" w:after="60" w:line="240" w:lineRule="auto"/>
              <w:rPr>
                <w:sz w:val="16"/>
                <w:szCs w:val="16"/>
              </w:rPr>
            </w:pPr>
            <w:r w:rsidRPr="002455BA">
              <w:rPr>
                <w:sz w:val="16"/>
                <w:szCs w:val="16"/>
              </w:rPr>
              <w:t>(MHW)</w:t>
            </w:r>
          </w:p>
        </w:tc>
      </w:tr>
      <w:tr w:rsidR="004F6788" w:rsidRPr="002455BA" w14:paraId="79E84B86" w14:textId="77777777" w:rsidTr="00681EDD">
        <w:trPr>
          <w:cantSplit/>
        </w:trPr>
        <w:tc>
          <w:tcPr>
            <w:tcW w:w="1237" w:type="dxa"/>
            <w:tcMar>
              <w:top w:w="0" w:type="dxa"/>
              <w:bottom w:w="0" w:type="dxa"/>
            </w:tcMar>
          </w:tcPr>
          <w:p w14:paraId="714D46C7"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CA1473D"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meanHighWaterSprings</w:t>
            </w:r>
          </w:p>
        </w:tc>
        <w:tc>
          <w:tcPr>
            <w:tcW w:w="3544" w:type="dxa"/>
            <w:tcMar>
              <w:top w:w="0" w:type="dxa"/>
              <w:bottom w:w="0" w:type="dxa"/>
            </w:tcMar>
          </w:tcPr>
          <w:p w14:paraId="1236CE3F"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ACF0B5B" w14:textId="5B7E1124"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17</w:t>
            </w:r>
          </w:p>
        </w:tc>
        <w:tc>
          <w:tcPr>
            <w:tcW w:w="5812" w:type="dxa"/>
            <w:tcMar>
              <w:top w:w="0" w:type="dxa"/>
              <w:bottom w:w="0" w:type="dxa"/>
            </w:tcMar>
          </w:tcPr>
          <w:p w14:paraId="102516CC" w14:textId="79205717" w:rsidR="004F6788" w:rsidRPr="002455BA" w:rsidRDefault="004F6788" w:rsidP="008708FB">
            <w:pPr>
              <w:suppressAutoHyphens/>
              <w:snapToGrid w:val="0"/>
              <w:spacing w:before="60" w:after="60" w:line="240" w:lineRule="auto"/>
              <w:rPr>
                <w:sz w:val="16"/>
                <w:szCs w:val="16"/>
              </w:rPr>
            </w:pPr>
            <w:r w:rsidRPr="002455BA">
              <w:rPr>
                <w:sz w:val="16"/>
                <w:szCs w:val="16"/>
              </w:rPr>
              <w:t>(MHWS)</w:t>
            </w:r>
          </w:p>
        </w:tc>
      </w:tr>
      <w:tr w:rsidR="004F6788" w:rsidRPr="002455BA" w14:paraId="6C569C8F" w14:textId="77777777" w:rsidTr="00681EDD">
        <w:trPr>
          <w:cantSplit/>
        </w:trPr>
        <w:tc>
          <w:tcPr>
            <w:tcW w:w="1237" w:type="dxa"/>
            <w:tcMar>
              <w:top w:w="0" w:type="dxa"/>
              <w:bottom w:w="0" w:type="dxa"/>
            </w:tcMar>
          </w:tcPr>
          <w:p w14:paraId="5FA65574"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B293410"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highWater</w:t>
            </w:r>
          </w:p>
        </w:tc>
        <w:tc>
          <w:tcPr>
            <w:tcW w:w="3544" w:type="dxa"/>
            <w:tcMar>
              <w:top w:w="0" w:type="dxa"/>
              <w:bottom w:w="0" w:type="dxa"/>
            </w:tcMar>
          </w:tcPr>
          <w:p w14:paraId="46BEF306"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EA5BB13" w14:textId="3F6452D5"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18</w:t>
            </w:r>
          </w:p>
        </w:tc>
        <w:tc>
          <w:tcPr>
            <w:tcW w:w="5812" w:type="dxa"/>
            <w:tcMar>
              <w:top w:w="0" w:type="dxa"/>
              <w:bottom w:w="0" w:type="dxa"/>
            </w:tcMar>
          </w:tcPr>
          <w:p w14:paraId="65F11244" w14:textId="68B9F55B" w:rsidR="004F6788" w:rsidRPr="002455BA" w:rsidRDefault="004F6788" w:rsidP="008708FB">
            <w:pPr>
              <w:suppressAutoHyphens/>
              <w:snapToGrid w:val="0"/>
              <w:spacing w:before="60" w:after="60" w:line="240" w:lineRule="auto"/>
              <w:rPr>
                <w:sz w:val="16"/>
                <w:szCs w:val="16"/>
              </w:rPr>
            </w:pPr>
            <w:r w:rsidRPr="002455BA">
              <w:rPr>
                <w:sz w:val="16"/>
                <w:szCs w:val="16"/>
              </w:rPr>
              <w:t>(HW)</w:t>
            </w:r>
          </w:p>
        </w:tc>
      </w:tr>
      <w:tr w:rsidR="004F6788" w:rsidRPr="002455BA" w14:paraId="139E1540" w14:textId="77777777" w:rsidTr="00681EDD">
        <w:trPr>
          <w:cantSplit/>
        </w:trPr>
        <w:tc>
          <w:tcPr>
            <w:tcW w:w="1237" w:type="dxa"/>
            <w:tcMar>
              <w:top w:w="0" w:type="dxa"/>
              <w:bottom w:w="0" w:type="dxa"/>
            </w:tcMar>
          </w:tcPr>
          <w:p w14:paraId="51C0FC54"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739D0F62"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approximateMeanSeaLevel</w:t>
            </w:r>
          </w:p>
        </w:tc>
        <w:tc>
          <w:tcPr>
            <w:tcW w:w="3544" w:type="dxa"/>
            <w:tcMar>
              <w:top w:w="0" w:type="dxa"/>
              <w:bottom w:w="0" w:type="dxa"/>
            </w:tcMar>
          </w:tcPr>
          <w:p w14:paraId="6B641FE1"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0BD72A2" w14:textId="26075072"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19</w:t>
            </w:r>
          </w:p>
        </w:tc>
        <w:tc>
          <w:tcPr>
            <w:tcW w:w="5812" w:type="dxa"/>
            <w:tcMar>
              <w:top w:w="0" w:type="dxa"/>
              <w:bottom w:w="0" w:type="dxa"/>
            </w:tcMar>
          </w:tcPr>
          <w:p w14:paraId="017F81AA" w14:textId="41068265" w:rsidR="004F6788" w:rsidRPr="002455BA" w:rsidRDefault="004F6788" w:rsidP="008708FB">
            <w:pPr>
              <w:suppressAutoHyphens/>
              <w:snapToGrid w:val="0"/>
              <w:spacing w:before="60" w:after="60" w:line="240" w:lineRule="auto"/>
              <w:rPr>
                <w:sz w:val="16"/>
                <w:szCs w:val="16"/>
              </w:rPr>
            </w:pPr>
          </w:p>
        </w:tc>
      </w:tr>
      <w:tr w:rsidR="004F6788" w:rsidRPr="002455BA" w14:paraId="413DBD38" w14:textId="77777777" w:rsidTr="00681EDD">
        <w:trPr>
          <w:cantSplit/>
        </w:trPr>
        <w:tc>
          <w:tcPr>
            <w:tcW w:w="1237" w:type="dxa"/>
            <w:tcMar>
              <w:top w:w="0" w:type="dxa"/>
              <w:bottom w:w="0" w:type="dxa"/>
            </w:tcMar>
          </w:tcPr>
          <w:p w14:paraId="32A1FE76"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BABBB6A"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highWaterSprings</w:t>
            </w:r>
          </w:p>
        </w:tc>
        <w:tc>
          <w:tcPr>
            <w:tcW w:w="3544" w:type="dxa"/>
            <w:tcMar>
              <w:top w:w="0" w:type="dxa"/>
              <w:bottom w:w="0" w:type="dxa"/>
            </w:tcMar>
          </w:tcPr>
          <w:p w14:paraId="564198BA"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84CD0FF" w14:textId="55D14E3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20</w:t>
            </w:r>
          </w:p>
        </w:tc>
        <w:tc>
          <w:tcPr>
            <w:tcW w:w="5812" w:type="dxa"/>
            <w:tcMar>
              <w:top w:w="0" w:type="dxa"/>
              <w:bottom w:w="0" w:type="dxa"/>
            </w:tcMar>
          </w:tcPr>
          <w:p w14:paraId="4618D204" w14:textId="31C52A78" w:rsidR="004F6788" w:rsidRPr="002455BA" w:rsidRDefault="004F6788" w:rsidP="008708FB">
            <w:pPr>
              <w:suppressAutoHyphens/>
              <w:snapToGrid w:val="0"/>
              <w:spacing w:before="60" w:after="60" w:line="240" w:lineRule="auto"/>
              <w:rPr>
                <w:sz w:val="16"/>
                <w:szCs w:val="16"/>
              </w:rPr>
            </w:pPr>
          </w:p>
        </w:tc>
      </w:tr>
      <w:tr w:rsidR="004F6788" w:rsidRPr="002455BA" w14:paraId="1EDB2CA3" w14:textId="77777777" w:rsidTr="00681EDD">
        <w:trPr>
          <w:cantSplit/>
        </w:trPr>
        <w:tc>
          <w:tcPr>
            <w:tcW w:w="1237" w:type="dxa"/>
            <w:tcMar>
              <w:top w:w="0" w:type="dxa"/>
              <w:bottom w:w="0" w:type="dxa"/>
            </w:tcMar>
          </w:tcPr>
          <w:p w14:paraId="7890D80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67BD21DE" w14:textId="77777777" w:rsidR="004F6788" w:rsidRPr="002455BA" w:rsidRDefault="004F6788" w:rsidP="008708FB">
            <w:pPr>
              <w:suppressAutoHyphens/>
              <w:snapToGrid w:val="0"/>
              <w:spacing w:before="60" w:after="60" w:line="240" w:lineRule="auto"/>
              <w:rPr>
                <w:rFonts w:cs="Arial"/>
                <w:sz w:val="16"/>
                <w:szCs w:val="16"/>
                <w:lang w:val="en-US" w:eastAsia="en-US"/>
              </w:rPr>
            </w:pPr>
            <w:r w:rsidRPr="002455BA">
              <w:rPr>
                <w:rFonts w:cs="Arial"/>
                <w:sz w:val="16"/>
                <w:szCs w:val="16"/>
                <w:lang w:val="en-US" w:eastAsia="en-US"/>
              </w:rPr>
              <w:t>meanHigherHighWater</w:t>
            </w:r>
          </w:p>
        </w:tc>
        <w:tc>
          <w:tcPr>
            <w:tcW w:w="3544" w:type="dxa"/>
            <w:tcMar>
              <w:top w:w="0" w:type="dxa"/>
              <w:bottom w:w="0" w:type="dxa"/>
            </w:tcMar>
          </w:tcPr>
          <w:p w14:paraId="5DC935DC"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5CC74F8" w14:textId="34055F8A"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21</w:t>
            </w:r>
          </w:p>
        </w:tc>
        <w:tc>
          <w:tcPr>
            <w:tcW w:w="5812" w:type="dxa"/>
            <w:tcMar>
              <w:top w:w="0" w:type="dxa"/>
              <w:bottom w:w="0" w:type="dxa"/>
            </w:tcMar>
          </w:tcPr>
          <w:p w14:paraId="5589B46A" w14:textId="73FB05E6" w:rsidR="004F6788" w:rsidRPr="002455BA" w:rsidRDefault="004F6788" w:rsidP="008708FB">
            <w:pPr>
              <w:suppressAutoHyphens/>
              <w:snapToGrid w:val="0"/>
              <w:spacing w:before="60" w:after="60" w:line="240" w:lineRule="auto"/>
              <w:rPr>
                <w:sz w:val="16"/>
                <w:szCs w:val="16"/>
              </w:rPr>
            </w:pPr>
            <w:r w:rsidRPr="002455BA">
              <w:rPr>
                <w:sz w:val="16"/>
                <w:szCs w:val="16"/>
              </w:rPr>
              <w:t>(MHHW)</w:t>
            </w:r>
          </w:p>
        </w:tc>
      </w:tr>
      <w:tr w:rsidR="004F6788" w:rsidRPr="002455BA" w14:paraId="04701319" w14:textId="77777777" w:rsidTr="00681EDD">
        <w:trPr>
          <w:cantSplit/>
        </w:trPr>
        <w:tc>
          <w:tcPr>
            <w:tcW w:w="1237" w:type="dxa"/>
            <w:tcMar>
              <w:top w:w="0" w:type="dxa"/>
              <w:bottom w:w="0" w:type="dxa"/>
            </w:tcMar>
          </w:tcPr>
          <w:p w14:paraId="594C32C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B457DD2"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equinoctialSpringLowWater</w:t>
            </w:r>
          </w:p>
        </w:tc>
        <w:tc>
          <w:tcPr>
            <w:tcW w:w="3544" w:type="dxa"/>
            <w:tcMar>
              <w:top w:w="0" w:type="dxa"/>
              <w:bottom w:w="0" w:type="dxa"/>
            </w:tcMar>
          </w:tcPr>
          <w:p w14:paraId="13F8C698"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7E10D185" w14:textId="1C77D5AA"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22</w:t>
            </w:r>
          </w:p>
        </w:tc>
        <w:tc>
          <w:tcPr>
            <w:tcW w:w="5812" w:type="dxa"/>
            <w:tcMar>
              <w:top w:w="0" w:type="dxa"/>
              <w:bottom w:w="0" w:type="dxa"/>
            </w:tcMar>
          </w:tcPr>
          <w:p w14:paraId="4D099A44" w14:textId="001E2D43" w:rsidR="004F6788" w:rsidRPr="002455BA" w:rsidRDefault="004F6788" w:rsidP="008708FB">
            <w:pPr>
              <w:suppressAutoHyphens/>
              <w:snapToGrid w:val="0"/>
              <w:spacing w:before="60" w:after="60" w:line="240" w:lineRule="auto"/>
              <w:rPr>
                <w:sz w:val="16"/>
                <w:szCs w:val="16"/>
              </w:rPr>
            </w:pPr>
          </w:p>
        </w:tc>
      </w:tr>
      <w:tr w:rsidR="004F6788" w:rsidRPr="002455BA" w14:paraId="0FFFFB89" w14:textId="77777777" w:rsidTr="00681EDD">
        <w:trPr>
          <w:cantSplit/>
        </w:trPr>
        <w:tc>
          <w:tcPr>
            <w:tcW w:w="1237" w:type="dxa"/>
            <w:tcMar>
              <w:top w:w="0" w:type="dxa"/>
              <w:bottom w:w="0" w:type="dxa"/>
            </w:tcMar>
          </w:tcPr>
          <w:p w14:paraId="5A996B3D"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4AB3F61A"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lowestAstronomicalTide</w:t>
            </w:r>
          </w:p>
        </w:tc>
        <w:tc>
          <w:tcPr>
            <w:tcW w:w="3544" w:type="dxa"/>
            <w:tcMar>
              <w:top w:w="0" w:type="dxa"/>
              <w:bottom w:w="0" w:type="dxa"/>
            </w:tcMar>
          </w:tcPr>
          <w:p w14:paraId="74F50F58"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B00F0B1" w14:textId="60B9FCCD"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23</w:t>
            </w:r>
          </w:p>
        </w:tc>
        <w:tc>
          <w:tcPr>
            <w:tcW w:w="5812" w:type="dxa"/>
            <w:tcMar>
              <w:top w:w="0" w:type="dxa"/>
              <w:bottom w:w="0" w:type="dxa"/>
            </w:tcMar>
          </w:tcPr>
          <w:p w14:paraId="47909063" w14:textId="20BB1B9D" w:rsidR="004F6788" w:rsidRPr="002455BA" w:rsidRDefault="004F6788" w:rsidP="008708FB">
            <w:pPr>
              <w:suppressAutoHyphens/>
              <w:snapToGrid w:val="0"/>
              <w:spacing w:before="60" w:after="60" w:line="240" w:lineRule="auto"/>
              <w:rPr>
                <w:sz w:val="16"/>
                <w:szCs w:val="16"/>
              </w:rPr>
            </w:pPr>
            <w:r w:rsidRPr="002455BA">
              <w:rPr>
                <w:sz w:val="16"/>
                <w:szCs w:val="16"/>
              </w:rPr>
              <w:t>(LAT)</w:t>
            </w:r>
          </w:p>
        </w:tc>
      </w:tr>
      <w:tr w:rsidR="002455BA" w:rsidRPr="002455BA" w14:paraId="58633AB0" w14:textId="77777777" w:rsidTr="00681EDD">
        <w:trPr>
          <w:cantSplit/>
        </w:trPr>
        <w:tc>
          <w:tcPr>
            <w:tcW w:w="1237" w:type="dxa"/>
            <w:tcMar>
              <w:top w:w="0" w:type="dxa"/>
              <w:bottom w:w="0" w:type="dxa"/>
            </w:tcMar>
          </w:tcPr>
          <w:p w14:paraId="6A617AE1"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8B3E7D9"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localDatum</w:t>
            </w:r>
          </w:p>
        </w:tc>
        <w:tc>
          <w:tcPr>
            <w:tcW w:w="3544" w:type="dxa"/>
            <w:tcMar>
              <w:top w:w="0" w:type="dxa"/>
              <w:bottom w:w="0" w:type="dxa"/>
            </w:tcMar>
          </w:tcPr>
          <w:p w14:paraId="68D24F10"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05F625E" w14:textId="3B37E05C"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24</w:t>
            </w:r>
          </w:p>
        </w:tc>
        <w:tc>
          <w:tcPr>
            <w:tcW w:w="5812" w:type="dxa"/>
            <w:tcMar>
              <w:top w:w="0" w:type="dxa"/>
              <w:bottom w:w="0" w:type="dxa"/>
            </w:tcMar>
          </w:tcPr>
          <w:p w14:paraId="62119A8F" w14:textId="451F1952" w:rsidR="004F6788" w:rsidRPr="002455BA" w:rsidRDefault="004F6788" w:rsidP="008708FB">
            <w:pPr>
              <w:suppressAutoHyphens/>
              <w:snapToGrid w:val="0"/>
              <w:spacing w:before="60" w:after="60" w:line="240" w:lineRule="auto"/>
              <w:rPr>
                <w:sz w:val="16"/>
                <w:szCs w:val="16"/>
              </w:rPr>
            </w:pPr>
          </w:p>
        </w:tc>
      </w:tr>
      <w:tr w:rsidR="004F6788" w:rsidRPr="002455BA" w14:paraId="03463394" w14:textId="77777777" w:rsidTr="00681EDD">
        <w:trPr>
          <w:cantSplit/>
        </w:trPr>
        <w:tc>
          <w:tcPr>
            <w:tcW w:w="1237" w:type="dxa"/>
            <w:tcMar>
              <w:top w:w="0" w:type="dxa"/>
              <w:bottom w:w="0" w:type="dxa"/>
            </w:tcMar>
          </w:tcPr>
          <w:p w14:paraId="71CF4A80"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86A052A"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internationalGreatLakesDatum1985</w:t>
            </w:r>
          </w:p>
        </w:tc>
        <w:tc>
          <w:tcPr>
            <w:tcW w:w="3544" w:type="dxa"/>
            <w:tcMar>
              <w:top w:w="0" w:type="dxa"/>
              <w:bottom w:w="0" w:type="dxa"/>
            </w:tcMar>
          </w:tcPr>
          <w:p w14:paraId="5654EF0D"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AA1BED5" w14:textId="443B354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25</w:t>
            </w:r>
          </w:p>
        </w:tc>
        <w:tc>
          <w:tcPr>
            <w:tcW w:w="5812" w:type="dxa"/>
            <w:tcMar>
              <w:top w:w="0" w:type="dxa"/>
              <w:bottom w:w="0" w:type="dxa"/>
            </w:tcMar>
          </w:tcPr>
          <w:p w14:paraId="32AF1F08" w14:textId="551B4B5C" w:rsidR="004F6788" w:rsidRPr="002455BA" w:rsidRDefault="004F6788" w:rsidP="008708FB">
            <w:pPr>
              <w:suppressAutoHyphens/>
              <w:snapToGrid w:val="0"/>
              <w:spacing w:before="60" w:after="60" w:line="240" w:lineRule="auto"/>
              <w:rPr>
                <w:sz w:val="16"/>
                <w:szCs w:val="16"/>
              </w:rPr>
            </w:pPr>
          </w:p>
        </w:tc>
      </w:tr>
      <w:tr w:rsidR="004F6788" w:rsidRPr="002455BA" w14:paraId="7BACF444" w14:textId="77777777" w:rsidTr="00681EDD">
        <w:trPr>
          <w:cantSplit/>
        </w:trPr>
        <w:tc>
          <w:tcPr>
            <w:tcW w:w="1237" w:type="dxa"/>
            <w:tcMar>
              <w:top w:w="0" w:type="dxa"/>
              <w:bottom w:w="0" w:type="dxa"/>
            </w:tcMar>
          </w:tcPr>
          <w:p w14:paraId="373554B0"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13FEA5F4"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meanWaterLevel</w:t>
            </w:r>
          </w:p>
        </w:tc>
        <w:tc>
          <w:tcPr>
            <w:tcW w:w="3544" w:type="dxa"/>
            <w:tcMar>
              <w:top w:w="0" w:type="dxa"/>
              <w:bottom w:w="0" w:type="dxa"/>
            </w:tcMar>
          </w:tcPr>
          <w:p w14:paraId="2B314D18"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DD63A56" w14:textId="095EFC9E"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26</w:t>
            </w:r>
          </w:p>
        </w:tc>
        <w:tc>
          <w:tcPr>
            <w:tcW w:w="5812" w:type="dxa"/>
            <w:tcMar>
              <w:top w:w="0" w:type="dxa"/>
              <w:bottom w:w="0" w:type="dxa"/>
            </w:tcMar>
          </w:tcPr>
          <w:p w14:paraId="6EC0F612" w14:textId="1326E9D5" w:rsidR="004F6788" w:rsidRPr="002455BA" w:rsidRDefault="004F6788" w:rsidP="008708FB">
            <w:pPr>
              <w:suppressAutoHyphens/>
              <w:snapToGrid w:val="0"/>
              <w:spacing w:before="60" w:after="60" w:line="240" w:lineRule="auto"/>
              <w:rPr>
                <w:sz w:val="16"/>
                <w:szCs w:val="16"/>
              </w:rPr>
            </w:pPr>
          </w:p>
        </w:tc>
      </w:tr>
      <w:tr w:rsidR="004F6788" w:rsidRPr="002455BA" w14:paraId="0C838347" w14:textId="77777777" w:rsidTr="00681EDD">
        <w:trPr>
          <w:cantSplit/>
        </w:trPr>
        <w:tc>
          <w:tcPr>
            <w:tcW w:w="1237" w:type="dxa"/>
            <w:tcMar>
              <w:top w:w="0" w:type="dxa"/>
              <w:bottom w:w="0" w:type="dxa"/>
            </w:tcMar>
          </w:tcPr>
          <w:p w14:paraId="3523CBEA"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952A98C"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lowerLowWaterLargeTide</w:t>
            </w:r>
          </w:p>
        </w:tc>
        <w:tc>
          <w:tcPr>
            <w:tcW w:w="3544" w:type="dxa"/>
            <w:tcMar>
              <w:top w:w="0" w:type="dxa"/>
              <w:bottom w:w="0" w:type="dxa"/>
            </w:tcMar>
          </w:tcPr>
          <w:p w14:paraId="333F3C06"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EFF0703" w14:textId="5D1CE0DB"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27</w:t>
            </w:r>
          </w:p>
        </w:tc>
        <w:tc>
          <w:tcPr>
            <w:tcW w:w="5812" w:type="dxa"/>
            <w:tcMar>
              <w:top w:w="0" w:type="dxa"/>
              <w:bottom w:w="0" w:type="dxa"/>
            </w:tcMar>
          </w:tcPr>
          <w:p w14:paraId="1443EA63" w14:textId="56E548F3" w:rsidR="004F6788" w:rsidRPr="002455BA" w:rsidRDefault="004F6788" w:rsidP="008708FB">
            <w:pPr>
              <w:suppressAutoHyphens/>
              <w:snapToGrid w:val="0"/>
              <w:spacing w:before="60" w:after="60" w:line="240" w:lineRule="auto"/>
              <w:rPr>
                <w:sz w:val="16"/>
                <w:szCs w:val="16"/>
              </w:rPr>
            </w:pPr>
          </w:p>
        </w:tc>
      </w:tr>
      <w:tr w:rsidR="004F6788" w:rsidRPr="002455BA" w14:paraId="5495DC0E" w14:textId="77777777" w:rsidTr="00681EDD">
        <w:trPr>
          <w:cantSplit/>
        </w:trPr>
        <w:tc>
          <w:tcPr>
            <w:tcW w:w="1237" w:type="dxa"/>
            <w:tcMar>
              <w:top w:w="0" w:type="dxa"/>
              <w:bottom w:w="0" w:type="dxa"/>
            </w:tcMar>
          </w:tcPr>
          <w:p w14:paraId="2C4FEDD2"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11635F84"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higherHighWaterLargeTide</w:t>
            </w:r>
          </w:p>
        </w:tc>
        <w:tc>
          <w:tcPr>
            <w:tcW w:w="3544" w:type="dxa"/>
            <w:tcMar>
              <w:top w:w="0" w:type="dxa"/>
              <w:bottom w:w="0" w:type="dxa"/>
            </w:tcMar>
          </w:tcPr>
          <w:p w14:paraId="2C5416B5"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4EC321FF" w14:textId="51F57923"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28</w:t>
            </w:r>
          </w:p>
        </w:tc>
        <w:tc>
          <w:tcPr>
            <w:tcW w:w="5812" w:type="dxa"/>
            <w:tcMar>
              <w:top w:w="0" w:type="dxa"/>
              <w:bottom w:w="0" w:type="dxa"/>
            </w:tcMar>
          </w:tcPr>
          <w:p w14:paraId="5BD6A572" w14:textId="352C7170" w:rsidR="004F6788" w:rsidRPr="002455BA" w:rsidRDefault="004F6788" w:rsidP="008708FB">
            <w:pPr>
              <w:suppressAutoHyphens/>
              <w:snapToGrid w:val="0"/>
              <w:spacing w:before="60" w:after="60" w:line="240" w:lineRule="auto"/>
              <w:rPr>
                <w:sz w:val="16"/>
                <w:szCs w:val="16"/>
              </w:rPr>
            </w:pPr>
          </w:p>
        </w:tc>
      </w:tr>
      <w:tr w:rsidR="004F6788" w:rsidRPr="002455BA" w14:paraId="2881CE0C" w14:textId="77777777" w:rsidTr="00681EDD">
        <w:trPr>
          <w:cantSplit/>
        </w:trPr>
        <w:tc>
          <w:tcPr>
            <w:tcW w:w="1237" w:type="dxa"/>
            <w:tcMar>
              <w:top w:w="0" w:type="dxa"/>
              <w:bottom w:w="0" w:type="dxa"/>
            </w:tcMar>
          </w:tcPr>
          <w:p w14:paraId="1427F688"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C297308"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nearlyHighestHighWater</w:t>
            </w:r>
          </w:p>
        </w:tc>
        <w:tc>
          <w:tcPr>
            <w:tcW w:w="3544" w:type="dxa"/>
            <w:tcMar>
              <w:top w:w="0" w:type="dxa"/>
              <w:bottom w:w="0" w:type="dxa"/>
            </w:tcMar>
          </w:tcPr>
          <w:p w14:paraId="3D2ED984"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6AF1238" w14:textId="7ADD17B0"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29</w:t>
            </w:r>
          </w:p>
        </w:tc>
        <w:tc>
          <w:tcPr>
            <w:tcW w:w="5812" w:type="dxa"/>
            <w:tcMar>
              <w:top w:w="0" w:type="dxa"/>
              <w:bottom w:w="0" w:type="dxa"/>
            </w:tcMar>
          </w:tcPr>
          <w:p w14:paraId="15E5B5F2" w14:textId="0508A364" w:rsidR="004F6788" w:rsidRPr="002455BA" w:rsidRDefault="004F6788" w:rsidP="008708FB">
            <w:pPr>
              <w:suppressAutoHyphens/>
              <w:snapToGrid w:val="0"/>
              <w:spacing w:before="60" w:after="60" w:line="240" w:lineRule="auto"/>
              <w:rPr>
                <w:sz w:val="16"/>
                <w:szCs w:val="16"/>
              </w:rPr>
            </w:pPr>
          </w:p>
        </w:tc>
      </w:tr>
      <w:tr w:rsidR="004F6788" w:rsidRPr="002455BA" w14:paraId="2A79B097" w14:textId="77777777" w:rsidTr="00681EDD">
        <w:trPr>
          <w:cantSplit/>
        </w:trPr>
        <w:tc>
          <w:tcPr>
            <w:tcW w:w="1237" w:type="dxa"/>
            <w:tcMar>
              <w:top w:w="0" w:type="dxa"/>
              <w:bottom w:w="0" w:type="dxa"/>
            </w:tcMar>
          </w:tcPr>
          <w:p w14:paraId="16CA60A1"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6CE9B1CA"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 xml:space="preserve">highestAstronomicalTide </w:t>
            </w:r>
          </w:p>
        </w:tc>
        <w:tc>
          <w:tcPr>
            <w:tcW w:w="3544" w:type="dxa"/>
            <w:tcMar>
              <w:top w:w="0" w:type="dxa"/>
              <w:bottom w:w="0" w:type="dxa"/>
            </w:tcMar>
          </w:tcPr>
          <w:p w14:paraId="5C568027"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2F8B034" w14:textId="0EE2A7F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30</w:t>
            </w:r>
          </w:p>
        </w:tc>
        <w:tc>
          <w:tcPr>
            <w:tcW w:w="5812" w:type="dxa"/>
            <w:tcMar>
              <w:top w:w="0" w:type="dxa"/>
              <w:bottom w:w="0" w:type="dxa"/>
            </w:tcMar>
          </w:tcPr>
          <w:p w14:paraId="62F6A08A" w14:textId="77777777" w:rsidR="004F6788" w:rsidRPr="002455BA" w:rsidRDefault="004F6788" w:rsidP="008708FB">
            <w:pPr>
              <w:suppressAutoHyphens/>
              <w:snapToGrid w:val="0"/>
              <w:spacing w:before="60" w:after="60" w:line="240" w:lineRule="auto"/>
              <w:rPr>
                <w:sz w:val="16"/>
                <w:szCs w:val="16"/>
              </w:rPr>
            </w:pPr>
            <w:r w:rsidRPr="002455BA">
              <w:rPr>
                <w:sz w:val="16"/>
                <w:szCs w:val="16"/>
              </w:rPr>
              <w:t>(HAT)</w:t>
            </w:r>
          </w:p>
        </w:tc>
      </w:tr>
      <w:tr w:rsidR="00B804F6" w:rsidRPr="002455BA" w14:paraId="6D24EF51" w14:textId="77777777" w:rsidTr="00681EDD">
        <w:trPr>
          <w:cantSplit/>
        </w:trPr>
        <w:tc>
          <w:tcPr>
            <w:tcW w:w="1237" w:type="dxa"/>
            <w:tcMar>
              <w:top w:w="0" w:type="dxa"/>
              <w:bottom w:w="0" w:type="dxa"/>
            </w:tcMar>
          </w:tcPr>
          <w:p w14:paraId="6D3E087C" w14:textId="736ACF4F" w:rsidR="00B804F6" w:rsidRPr="002455BA" w:rsidRDefault="00B804F6"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7FD864E5" w14:textId="05408C51" w:rsidR="00B804F6" w:rsidRPr="002455BA" w:rsidRDefault="00B804F6" w:rsidP="008708FB">
            <w:pPr>
              <w:autoSpaceDE w:val="0"/>
              <w:autoSpaceDN w:val="0"/>
              <w:adjustRightInd w:val="0"/>
              <w:spacing w:before="60" w:after="60" w:line="240" w:lineRule="auto"/>
              <w:rPr>
                <w:rFonts w:cs="Arial"/>
                <w:sz w:val="16"/>
                <w:szCs w:val="16"/>
                <w:lang w:val="en-US" w:eastAsia="en-US"/>
              </w:rPr>
            </w:pPr>
            <w:r>
              <w:rPr>
                <w:rFonts w:cs="Arial"/>
                <w:sz w:val="16"/>
                <w:szCs w:val="16"/>
                <w:lang w:val="en-US" w:eastAsia="en-US"/>
              </w:rPr>
              <w:t>balticSeaChartDatum2000</w:t>
            </w:r>
          </w:p>
        </w:tc>
        <w:tc>
          <w:tcPr>
            <w:tcW w:w="3544" w:type="dxa"/>
            <w:tcMar>
              <w:top w:w="0" w:type="dxa"/>
              <w:bottom w:w="0" w:type="dxa"/>
            </w:tcMar>
          </w:tcPr>
          <w:p w14:paraId="2BA39C1B" w14:textId="77777777" w:rsidR="00B804F6" w:rsidRPr="002455BA" w:rsidRDefault="00B804F6" w:rsidP="008708FB">
            <w:pPr>
              <w:suppressAutoHyphens/>
              <w:snapToGrid w:val="0"/>
              <w:spacing w:before="60" w:after="60" w:line="240" w:lineRule="auto"/>
              <w:jc w:val="left"/>
              <w:rPr>
                <w:sz w:val="16"/>
                <w:szCs w:val="16"/>
                <w:lang w:eastAsia="ar-SA"/>
              </w:rPr>
            </w:pPr>
          </w:p>
        </w:tc>
        <w:tc>
          <w:tcPr>
            <w:tcW w:w="850" w:type="dxa"/>
          </w:tcPr>
          <w:p w14:paraId="3EA8757A" w14:textId="0EC6B047" w:rsidR="00B804F6" w:rsidRPr="002455BA" w:rsidRDefault="00B804F6" w:rsidP="008708FB">
            <w:pPr>
              <w:suppressAutoHyphens/>
              <w:snapToGrid w:val="0"/>
              <w:spacing w:before="60" w:after="60" w:line="240" w:lineRule="auto"/>
              <w:jc w:val="center"/>
              <w:rPr>
                <w:sz w:val="16"/>
                <w:szCs w:val="16"/>
              </w:rPr>
            </w:pPr>
            <w:r>
              <w:rPr>
                <w:sz w:val="16"/>
                <w:szCs w:val="16"/>
              </w:rPr>
              <w:t>44</w:t>
            </w:r>
          </w:p>
        </w:tc>
        <w:tc>
          <w:tcPr>
            <w:tcW w:w="5812" w:type="dxa"/>
            <w:tcMar>
              <w:top w:w="0" w:type="dxa"/>
              <w:bottom w:w="0" w:type="dxa"/>
            </w:tcMar>
          </w:tcPr>
          <w:p w14:paraId="5FAF8F9A" w14:textId="77777777" w:rsidR="00B804F6" w:rsidRPr="002455BA" w:rsidRDefault="00B804F6" w:rsidP="008708FB">
            <w:pPr>
              <w:suppressAutoHyphens/>
              <w:snapToGrid w:val="0"/>
              <w:spacing w:before="60" w:after="60" w:line="240" w:lineRule="auto"/>
              <w:rPr>
                <w:sz w:val="16"/>
                <w:szCs w:val="16"/>
              </w:rPr>
            </w:pPr>
          </w:p>
        </w:tc>
      </w:tr>
      <w:tr w:rsidR="00681EDD" w:rsidRPr="002455BA" w14:paraId="6C720FF2" w14:textId="77777777" w:rsidTr="00681EDD">
        <w:trPr>
          <w:cantSplit/>
          <w:ins w:id="2505" w:author="Teh Stand" w:date="2022-06-14T09:01:00Z"/>
        </w:trPr>
        <w:tc>
          <w:tcPr>
            <w:tcW w:w="1237" w:type="dxa"/>
            <w:tcMar>
              <w:top w:w="0" w:type="dxa"/>
              <w:bottom w:w="0" w:type="dxa"/>
            </w:tcMar>
          </w:tcPr>
          <w:p w14:paraId="2146AE65" w14:textId="6D6468D4" w:rsidR="00CB7F05" w:rsidRPr="002455BA" w:rsidRDefault="00CB7F05" w:rsidP="00CB7F05">
            <w:pPr>
              <w:suppressAutoHyphens/>
              <w:snapToGrid w:val="0"/>
              <w:spacing w:before="60" w:after="60" w:line="240" w:lineRule="auto"/>
              <w:rPr>
                <w:ins w:id="2506" w:author="Teh Stand" w:date="2022-06-14T09:01:00Z"/>
                <w:sz w:val="16"/>
                <w:szCs w:val="16"/>
              </w:rPr>
            </w:pPr>
            <w:ins w:id="2507" w:author="Teh Stand" w:date="2022-06-14T09:01:00Z">
              <w:r w:rsidRPr="002455BA">
                <w:rPr>
                  <w:sz w:val="16"/>
                  <w:szCs w:val="16"/>
                </w:rPr>
                <w:t>Value</w:t>
              </w:r>
            </w:ins>
          </w:p>
        </w:tc>
        <w:tc>
          <w:tcPr>
            <w:tcW w:w="2977" w:type="dxa"/>
            <w:tcMar>
              <w:top w:w="0" w:type="dxa"/>
              <w:bottom w:w="0" w:type="dxa"/>
            </w:tcMar>
          </w:tcPr>
          <w:p w14:paraId="2F9D2618" w14:textId="7024F7EA" w:rsidR="00CB7F05" w:rsidRDefault="00CB7F05" w:rsidP="00CB7F05">
            <w:pPr>
              <w:autoSpaceDE w:val="0"/>
              <w:autoSpaceDN w:val="0"/>
              <w:adjustRightInd w:val="0"/>
              <w:spacing w:before="60" w:after="60" w:line="240" w:lineRule="auto"/>
              <w:rPr>
                <w:ins w:id="2508" w:author="Teh Stand" w:date="2022-06-14T09:01:00Z"/>
                <w:rFonts w:cs="Arial"/>
                <w:sz w:val="16"/>
                <w:szCs w:val="16"/>
                <w:lang w:val="en-US" w:eastAsia="en-US"/>
              </w:rPr>
            </w:pPr>
            <w:ins w:id="2509" w:author="Teh Stand" w:date="2022-06-14T09:01:00Z">
              <w:r w:rsidRPr="002455BA">
                <w:rPr>
                  <w:rFonts w:cs="Arial"/>
                  <w:sz w:val="16"/>
                  <w:szCs w:val="16"/>
                  <w:lang w:val="en-US" w:eastAsia="en-US"/>
                </w:rPr>
                <w:t>internationalGreatLakesDatum</w:t>
              </w:r>
              <w:r>
                <w:rPr>
                  <w:rFonts w:cs="Arial"/>
                  <w:sz w:val="16"/>
                  <w:szCs w:val="16"/>
                  <w:lang w:val="en-US" w:eastAsia="en-US"/>
                </w:rPr>
                <w:t>2020</w:t>
              </w:r>
            </w:ins>
          </w:p>
        </w:tc>
        <w:tc>
          <w:tcPr>
            <w:tcW w:w="3544" w:type="dxa"/>
            <w:tcMar>
              <w:top w:w="0" w:type="dxa"/>
              <w:bottom w:w="0" w:type="dxa"/>
            </w:tcMar>
          </w:tcPr>
          <w:p w14:paraId="3ACB328C" w14:textId="634C4678" w:rsidR="00CB7F05" w:rsidRPr="002455BA" w:rsidRDefault="00CB7F05" w:rsidP="00CB7F05">
            <w:pPr>
              <w:suppressAutoHyphens/>
              <w:snapToGrid w:val="0"/>
              <w:spacing w:before="60" w:after="60" w:line="240" w:lineRule="auto"/>
              <w:jc w:val="left"/>
              <w:rPr>
                <w:ins w:id="2510" w:author="Teh Stand" w:date="2022-06-14T09:01:00Z"/>
                <w:sz w:val="16"/>
                <w:szCs w:val="16"/>
                <w:lang w:eastAsia="ar-SA"/>
              </w:rPr>
            </w:pPr>
            <w:ins w:id="2511" w:author="Teh Stand" w:date="2022-06-14T09:01:00Z">
              <w:r w:rsidRPr="00CB7F05">
                <w:rPr>
                  <w:sz w:val="16"/>
                  <w:szCs w:val="16"/>
                  <w:lang w:eastAsia="ar-SA"/>
                </w:rPr>
                <w:t>The 2020 update to the International Great Lakes Datum, the official reference system used to measure water level heights in the Great Lakes, connecting channels, and the St. Lawrence River system</w:t>
              </w:r>
            </w:ins>
          </w:p>
        </w:tc>
        <w:tc>
          <w:tcPr>
            <w:tcW w:w="850" w:type="dxa"/>
          </w:tcPr>
          <w:p w14:paraId="205EF7CF" w14:textId="5547AFE3" w:rsidR="00CB7F05" w:rsidRDefault="00CB7F05" w:rsidP="00CB7F05">
            <w:pPr>
              <w:suppressAutoHyphens/>
              <w:snapToGrid w:val="0"/>
              <w:spacing w:before="60" w:after="60" w:line="240" w:lineRule="auto"/>
              <w:jc w:val="center"/>
              <w:rPr>
                <w:ins w:id="2512" w:author="Teh Stand" w:date="2022-06-14T09:01:00Z"/>
                <w:sz w:val="16"/>
                <w:szCs w:val="16"/>
              </w:rPr>
            </w:pPr>
            <w:ins w:id="2513" w:author="Teh Stand" w:date="2022-06-14T09:01:00Z">
              <w:r>
                <w:rPr>
                  <w:sz w:val="16"/>
                  <w:szCs w:val="16"/>
                </w:rPr>
                <w:t>46</w:t>
              </w:r>
            </w:ins>
          </w:p>
        </w:tc>
        <w:tc>
          <w:tcPr>
            <w:tcW w:w="5812" w:type="dxa"/>
            <w:tcMar>
              <w:top w:w="0" w:type="dxa"/>
              <w:bottom w:w="0" w:type="dxa"/>
            </w:tcMar>
          </w:tcPr>
          <w:p w14:paraId="76557698" w14:textId="2D21B7BC" w:rsidR="00CB7F05" w:rsidRPr="002455BA" w:rsidRDefault="00CB7F05" w:rsidP="00CB7F05">
            <w:pPr>
              <w:suppressAutoHyphens/>
              <w:snapToGrid w:val="0"/>
              <w:spacing w:before="60" w:after="60" w:line="240" w:lineRule="auto"/>
              <w:rPr>
                <w:ins w:id="2514" w:author="Teh Stand" w:date="2022-06-14T09:01:00Z"/>
                <w:sz w:val="16"/>
                <w:szCs w:val="16"/>
              </w:rPr>
            </w:pPr>
            <w:ins w:id="2515" w:author="Teh Stand" w:date="2022-06-14T09:02:00Z">
              <w:r w:rsidRPr="00CB7F05">
                <w:rPr>
                  <w:sz w:val="16"/>
                  <w:szCs w:val="16"/>
                </w:rPr>
                <w:t>Unlike the previous two IGLDs, this datum update will use a geoid-based vertical datum that will be accessible using global navigation satellite systems (GNSS) such as the Global Positioning System (GPS)</w:t>
              </w:r>
            </w:ins>
          </w:p>
        </w:tc>
      </w:tr>
    </w:tbl>
    <w:p w14:paraId="19785E42" w14:textId="77777777" w:rsidR="00E73EDF" w:rsidRPr="002455BA" w:rsidRDefault="00E73EDF" w:rsidP="008708FB">
      <w:pPr>
        <w:spacing w:after="0" w:line="240" w:lineRule="auto"/>
      </w:pPr>
    </w:p>
    <w:p w14:paraId="0D15252A" w14:textId="2EA9944B" w:rsidR="00B9612C" w:rsidRDefault="00B9612C" w:rsidP="008708FB">
      <w:pPr>
        <w:spacing w:after="120" w:line="240" w:lineRule="auto"/>
        <w:rPr>
          <w:ins w:id="2516" w:author="Jeff Wootton" w:date="2022-07-11T18:55:00Z"/>
          <w:iCs/>
        </w:rPr>
      </w:pPr>
      <w:r w:rsidRPr="002455BA">
        <w:t>N</w:t>
      </w:r>
      <w:r w:rsidR="00CB7F05">
        <w:t>OTE</w:t>
      </w:r>
      <w:ins w:id="2517" w:author="Jeff Wootton" w:date="2022-07-11T18:54:00Z">
        <w:r w:rsidR="00241305">
          <w:t xml:space="preserve"> </w:t>
        </w:r>
      </w:ins>
      <w:ins w:id="2518" w:author="Jeff Wootton" w:date="2022-07-11T18:55:00Z">
        <w:r w:rsidR="00241305">
          <w:t>1</w:t>
        </w:r>
      </w:ins>
      <w:r w:rsidRPr="002455BA">
        <w:t xml:space="preserve">: The numeric codes are the codes specified in the IHO GI Registry for the equivalent listed values of the IHO Hydro domain attribute </w:t>
      </w:r>
      <w:r w:rsidRPr="002455BA">
        <w:rPr>
          <w:i/>
        </w:rPr>
        <w:t xml:space="preserve">Vertical datum, </w:t>
      </w:r>
      <w:r w:rsidRPr="002455BA">
        <w:t xml:space="preserve">since the </w:t>
      </w:r>
      <w:r w:rsidR="00CB7F05">
        <w:t>R</w:t>
      </w:r>
      <w:r w:rsidRPr="002455BA">
        <w:t>egistry does not at present (</w:t>
      </w:r>
      <w:r w:rsidR="00C82A29">
        <w:t>June 2022</w:t>
      </w:r>
      <w:r w:rsidRPr="002455BA">
        <w:t xml:space="preserve">) contain entries for </w:t>
      </w:r>
      <w:r w:rsidR="00C82A29">
        <w:t>E</w:t>
      </w:r>
      <w:r w:rsidRPr="002455BA">
        <w:t xml:space="preserve">xchange </w:t>
      </w:r>
      <w:r w:rsidR="00C82A29">
        <w:t>S</w:t>
      </w:r>
      <w:r w:rsidRPr="002455BA">
        <w:t>et metadata and dataset metadata attributes</w:t>
      </w:r>
      <w:r w:rsidRPr="002455BA">
        <w:rPr>
          <w:i/>
        </w:rPr>
        <w:t>.</w:t>
      </w:r>
    </w:p>
    <w:p w14:paraId="3AAAC31C" w14:textId="43C0F651" w:rsidR="00241305" w:rsidRPr="00241305" w:rsidRDefault="00241305" w:rsidP="008708FB">
      <w:pPr>
        <w:spacing w:after="120" w:line="240" w:lineRule="auto"/>
        <w:rPr>
          <w:iCs/>
        </w:rPr>
      </w:pPr>
      <w:ins w:id="2519" w:author="Jeff Wootton" w:date="2022-07-11T18:55:00Z">
        <w:r>
          <w:rPr>
            <w:iCs/>
          </w:rPr>
          <w:t xml:space="preserve">NOTE 2: </w:t>
        </w:r>
      </w:ins>
      <w:ins w:id="2520" w:author="Jeff Wootton" w:date="2022-07-11T18:56:00Z">
        <w:r>
          <w:t>This enumeration is not depicted in Figure 12-3 because it is not used in the Exchange Catalogue. The table is retained because the encoding format uses it</w:t>
        </w:r>
        <w:r w:rsidRPr="002455BA">
          <w:rPr>
            <w:i/>
          </w:rPr>
          <w:t>.</w:t>
        </w:r>
      </w:ins>
    </w:p>
    <w:p w14:paraId="39C4D5CE" w14:textId="7F40F658" w:rsidR="00E73EDF" w:rsidRPr="002455BA" w:rsidRDefault="007653F1" w:rsidP="00C82A29">
      <w:pPr>
        <w:pStyle w:val="Heading4"/>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del w:id="2521" w:author="Thomas Richardson" w:date="2022-06-07T21:03:00Z">
        <w:r w:rsidRPr="002455BA" w:rsidDel="004632BA">
          <w:delText>DataFormat</w:delText>
        </w:r>
      </w:del>
      <w:ins w:id="2522" w:author="Thomas Richardson" w:date="2022-06-07T21:03:00Z">
        <w:r w:rsidR="004632BA">
          <w:t>Encoding</w:t>
        </w:r>
        <w:r w:rsidR="004632BA"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Role Name</w:t>
            </w:r>
          </w:p>
        </w:tc>
        <w:tc>
          <w:tcPr>
            <w:tcW w:w="3006" w:type="dxa"/>
            <w:shd w:val="clear" w:color="auto" w:fill="D9D9D9" w:themeFill="background1" w:themeFillShade="D9"/>
          </w:tcPr>
          <w:p w14:paraId="718560C3"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C128E3">
            <w:pPr>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476BEB10" w:rsidR="00D85821" w:rsidRPr="002455BA" w:rsidRDefault="00D85821" w:rsidP="00C82A29">
            <w:pPr>
              <w:suppressAutoHyphens/>
              <w:snapToGrid w:val="0"/>
              <w:spacing w:before="60" w:after="60" w:line="240" w:lineRule="auto"/>
              <w:rPr>
                <w:b/>
                <w:bCs/>
                <w:sz w:val="16"/>
                <w:szCs w:val="16"/>
                <w:lang w:eastAsia="ar-SA"/>
              </w:rPr>
            </w:pPr>
            <w:r w:rsidRPr="002455BA">
              <w:rPr>
                <w:sz w:val="16"/>
                <w:szCs w:val="16"/>
                <w:lang w:eastAsia="ar-SA"/>
              </w:rPr>
              <w:t>S100_</w:t>
            </w:r>
            <w:del w:id="2523" w:author="Teh Stand" w:date="2022-06-14T09:05:00Z">
              <w:r w:rsidRPr="002455BA" w:rsidDel="00C82A29">
                <w:rPr>
                  <w:sz w:val="16"/>
                  <w:szCs w:val="16"/>
                  <w:lang w:eastAsia="ar-SA"/>
                </w:rPr>
                <w:delText>DataFormat</w:delText>
              </w:r>
            </w:del>
            <w:ins w:id="2524" w:author="Teh Stand" w:date="2022-06-14T09:05:00Z">
              <w:r w:rsidR="00C82A29">
                <w:rPr>
                  <w:sz w:val="16"/>
                  <w:szCs w:val="16"/>
                  <w:lang w:eastAsia="ar-SA"/>
                </w:rPr>
                <w:t>Encoding</w:t>
              </w:r>
              <w:r w:rsidR="00C82A29" w:rsidRPr="002455BA">
                <w:rPr>
                  <w:sz w:val="16"/>
                  <w:szCs w:val="16"/>
                  <w:lang w:eastAsia="ar-SA"/>
                </w:rPr>
                <w:t>Format</w:t>
              </w:r>
            </w:ins>
          </w:p>
        </w:tc>
        <w:tc>
          <w:tcPr>
            <w:tcW w:w="3420" w:type="dxa"/>
          </w:tcPr>
          <w:p w14:paraId="0C55BBF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C128E3">
            <w:pPr>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16ECD41A"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del w:id="2525" w:author="Thomas Richardson" w:date="2022-05-23T22:34:00Z">
              <w:r w:rsidRPr="002455BA" w:rsidDel="00F843F9">
                <w:rPr>
                  <w:sz w:val="16"/>
                  <w:szCs w:val="16"/>
                  <w:lang w:eastAsia="ar-SA"/>
                </w:rPr>
                <w:delText xml:space="preserve">4a </w:delText>
              </w:r>
            </w:del>
            <w:ins w:id="2526" w:author="Thomas Richardson" w:date="2022-05-23T22:34:00Z">
              <w:r w:rsidR="00F843F9">
                <w:rPr>
                  <w:sz w:val="16"/>
                  <w:szCs w:val="16"/>
                  <w:lang w:eastAsia="ar-SA"/>
                </w:rPr>
                <w:t>17</w:t>
              </w:r>
              <w:r w:rsidR="00F843F9" w:rsidRPr="002455BA">
                <w:rPr>
                  <w:sz w:val="16"/>
                  <w:szCs w:val="16"/>
                  <w:lang w:eastAsia="ar-SA"/>
                </w:rPr>
                <w:t xml:space="preserve"> </w:t>
              </w:r>
            </w:ins>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1A4B4369" w:rsidR="00D85821" w:rsidRPr="002455BA" w:rsidRDefault="00D85821" w:rsidP="00C128E3">
            <w:pPr>
              <w:suppressAutoHyphens/>
              <w:snapToGrid w:val="0"/>
              <w:spacing w:before="60" w:after="60" w:line="240" w:lineRule="auto"/>
              <w:jc w:val="center"/>
              <w:rPr>
                <w:b/>
                <w:bCs/>
                <w:sz w:val="16"/>
                <w:szCs w:val="16"/>
                <w:lang w:eastAsia="ar-SA"/>
              </w:rPr>
            </w:pP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8AA6FD1" w14:textId="77777777" w:rsidR="00E73EDF" w:rsidRDefault="007653F1" w:rsidP="00C128E3">
            <w:pPr>
              <w:snapToGrid w:val="0"/>
              <w:spacing w:before="60" w:after="60" w:line="240" w:lineRule="auto"/>
              <w:rPr>
                <w:ins w:id="2527" w:author="Jeff Wootton" w:date="2022-10-26T04:43:00Z"/>
                <w:rFonts w:cs="Arial"/>
                <w:sz w:val="16"/>
                <w:szCs w:val="16"/>
                <w:lang w:eastAsia="en-US"/>
              </w:rPr>
            </w:pPr>
            <w:del w:id="2528" w:author="Jeff Wootton" w:date="2022-07-11T18:59:00Z">
              <w:r w:rsidRPr="007028DE" w:rsidDel="0001045F">
                <w:rPr>
                  <w:rFonts w:cs="Arial"/>
                  <w:sz w:val="16"/>
                  <w:szCs w:val="16"/>
                  <w:lang w:eastAsia="en-US"/>
                </w:rPr>
                <w:delText>S</w:delText>
              </w:r>
              <w:r w:rsidR="00DC42B8" w:rsidRPr="007028DE" w:rsidDel="0001045F">
                <w:rPr>
                  <w:rFonts w:cs="Arial"/>
                  <w:sz w:val="16"/>
                  <w:szCs w:val="16"/>
                  <w:lang w:eastAsia="en-US"/>
                </w:rPr>
                <w:delText>-</w:delText>
              </w:r>
              <w:r w:rsidRPr="007028DE" w:rsidDel="0001045F">
                <w:rPr>
                  <w:rFonts w:cs="Arial"/>
                  <w:sz w:val="16"/>
                  <w:szCs w:val="16"/>
                  <w:lang w:eastAsia="en-US"/>
                </w:rPr>
                <w:delText xml:space="preserve">101 </w:delText>
              </w:r>
            </w:del>
            <w:r w:rsidRPr="007028DE">
              <w:rPr>
                <w:rFonts w:cs="Arial"/>
                <w:sz w:val="16"/>
                <w:szCs w:val="16"/>
                <w:lang w:eastAsia="en-US"/>
              </w:rPr>
              <w:t>Electronic Navigational Chart</w:t>
            </w:r>
            <w:del w:id="2529" w:author="Teh Stand" w:date="2022-06-14T09:13:00Z">
              <w:r w:rsidRPr="007028DE" w:rsidDel="007028DE">
                <w:rPr>
                  <w:rFonts w:cs="Arial"/>
                  <w:sz w:val="16"/>
                  <w:szCs w:val="16"/>
                  <w:lang w:eastAsia="en-US"/>
                </w:rPr>
                <w:delText>s</w:delText>
              </w:r>
            </w:del>
          </w:p>
          <w:p w14:paraId="61B22F52" w14:textId="649A4AD1" w:rsidR="002C6BD2" w:rsidRPr="007028DE" w:rsidRDefault="002C6BD2" w:rsidP="00C128E3">
            <w:pPr>
              <w:snapToGrid w:val="0"/>
              <w:spacing w:before="60" w:after="60" w:line="240" w:lineRule="auto"/>
              <w:rPr>
                <w:rFonts w:cs="Arial"/>
                <w:b/>
                <w:bCs/>
                <w:sz w:val="16"/>
                <w:szCs w:val="16"/>
              </w:rPr>
            </w:pPr>
            <w:ins w:id="2530" w:author="Jeff Wootton" w:date="2022-10-26T04:43:00Z">
              <w:r w:rsidRPr="009F0C13">
                <w:rPr>
                  <w:rFonts w:cs="Arial"/>
                  <w:bCs/>
                  <w:sz w:val="16"/>
                  <w:szCs w:val="16"/>
                  <w:lang w:eastAsia="en-US"/>
                </w:rPr>
                <w:t>0..1 multiplicity in S-100 restricted to 1 in S-101</w:t>
              </w:r>
            </w:ins>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CharacterString</w:t>
            </w:r>
          </w:p>
        </w:tc>
        <w:tc>
          <w:tcPr>
            <w:tcW w:w="3341" w:type="dxa"/>
          </w:tcPr>
          <w:p w14:paraId="227501FC" w14:textId="77777777" w:rsidR="00E73EDF" w:rsidRDefault="007653F1" w:rsidP="00C128E3">
            <w:pPr>
              <w:snapToGrid w:val="0"/>
              <w:spacing w:before="60" w:after="60" w:line="240" w:lineRule="auto"/>
              <w:rPr>
                <w:ins w:id="2531" w:author="Jeff Wootton" w:date="2022-10-26T04:43:00Z"/>
                <w:rFonts w:cs="Arial"/>
                <w:sz w:val="16"/>
                <w:szCs w:val="16"/>
              </w:rPr>
            </w:pPr>
            <w:del w:id="2532" w:author="Thomas Richardson" w:date="2022-05-23T22:33:00Z">
              <w:r w:rsidRPr="007028DE" w:rsidDel="00304936">
                <w:rPr>
                  <w:rFonts w:cs="Arial"/>
                  <w:sz w:val="16"/>
                  <w:szCs w:val="16"/>
                </w:rPr>
                <w:delText>X.X.X</w:delText>
              </w:r>
            </w:del>
            <w:ins w:id="2533" w:author="Thomas Richardson" w:date="2022-05-23T22:33:00Z">
              <w:r w:rsidR="00304936" w:rsidRPr="007028DE">
                <w:rPr>
                  <w:rFonts w:cs="Arial"/>
                  <w:sz w:val="16"/>
                  <w:szCs w:val="16"/>
                </w:rPr>
                <w:t>1.1.0</w:t>
              </w:r>
            </w:ins>
          </w:p>
          <w:p w14:paraId="7A6456BE" w14:textId="1B7BB1E2" w:rsidR="002C6BD2" w:rsidRPr="007028DE" w:rsidRDefault="002C6BD2" w:rsidP="00C128E3">
            <w:pPr>
              <w:snapToGrid w:val="0"/>
              <w:spacing w:before="60" w:after="60" w:line="240" w:lineRule="auto"/>
              <w:rPr>
                <w:rFonts w:cs="Arial"/>
                <w:b/>
                <w:bCs/>
                <w:sz w:val="16"/>
                <w:szCs w:val="16"/>
              </w:rPr>
            </w:pPr>
            <w:ins w:id="2534" w:author="Jeff Wootton" w:date="2022-10-26T04:43:00Z">
              <w:r w:rsidRPr="009F0C13">
                <w:rPr>
                  <w:rFonts w:cs="Arial"/>
                  <w:bCs/>
                  <w:sz w:val="16"/>
                  <w:szCs w:val="16"/>
                  <w:lang w:eastAsia="en-US"/>
                </w:rPr>
                <w:t>0..1 multiplicity in S-100 restricted to 1 in S-101</w:t>
              </w:r>
            </w:ins>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ins w:id="2535" w:author="Jeff Wootton" w:date="2022-10-26T04:43:00Z">
              <w:r w:rsidRPr="009F0C13">
                <w:rPr>
                  <w:rFonts w:cs="Arial"/>
                  <w:bCs/>
                  <w:sz w:val="16"/>
                  <w:szCs w:val="16"/>
                  <w:lang w:eastAsia="en-US"/>
                </w:rPr>
                <w:t>0..1 multiplicity in S-100 restricted to 1 in S-101</w:t>
              </w:r>
            </w:ins>
          </w:p>
        </w:tc>
      </w:tr>
      <w:tr w:rsidR="0001045F" w:rsidRPr="007028DE" w14:paraId="29E40610" w14:textId="77777777" w:rsidTr="0050482B">
        <w:trPr>
          <w:trHeight w:val="321"/>
          <w:ins w:id="2536" w:author="Thomas Richardson" w:date="2022-05-23T22:32:00Z"/>
        </w:trPr>
        <w:tc>
          <w:tcPr>
            <w:tcW w:w="1135" w:type="dxa"/>
          </w:tcPr>
          <w:p w14:paraId="133174A7" w14:textId="7CB172AA" w:rsidR="00E81EF1" w:rsidRPr="007028DE" w:rsidRDefault="0001045F" w:rsidP="00C128E3">
            <w:pPr>
              <w:snapToGrid w:val="0"/>
              <w:spacing w:before="60" w:after="60" w:line="240" w:lineRule="auto"/>
              <w:rPr>
                <w:ins w:id="2537" w:author="Thomas Richardson" w:date="2022-05-23T22:32:00Z"/>
                <w:rFonts w:cs="Arial"/>
                <w:sz w:val="16"/>
                <w:szCs w:val="16"/>
              </w:rPr>
            </w:pPr>
            <w:ins w:id="2538" w:author="Jeff Wootton" w:date="2022-07-11T19:01:00Z">
              <w:r>
                <w:rPr>
                  <w:rFonts w:cs="Arial"/>
                  <w:sz w:val="16"/>
                  <w:szCs w:val="16"/>
                </w:rPr>
                <w:t>Attribute</w:t>
              </w:r>
            </w:ins>
          </w:p>
        </w:tc>
        <w:tc>
          <w:tcPr>
            <w:tcW w:w="3079" w:type="dxa"/>
          </w:tcPr>
          <w:p w14:paraId="6B54E82F" w14:textId="530C1D5B" w:rsidR="00E81EF1" w:rsidRPr="007028DE" w:rsidRDefault="00E81EF1" w:rsidP="00C128E3">
            <w:pPr>
              <w:snapToGrid w:val="0"/>
              <w:spacing w:before="60" w:after="60" w:line="240" w:lineRule="auto"/>
              <w:rPr>
                <w:ins w:id="2539" w:author="Thomas Richardson" w:date="2022-05-23T22:32:00Z"/>
                <w:rFonts w:cs="Arial"/>
                <w:sz w:val="16"/>
                <w:szCs w:val="16"/>
              </w:rPr>
            </w:pPr>
            <w:ins w:id="2540" w:author="Thomas Richardson" w:date="2022-05-23T22:32:00Z">
              <w:r w:rsidRPr="007028DE">
                <w:rPr>
                  <w:rFonts w:cs="Arial"/>
                  <w:sz w:val="16"/>
                  <w:szCs w:val="16"/>
                </w:rPr>
                <w:t>productIdentifier</w:t>
              </w:r>
            </w:ins>
          </w:p>
        </w:tc>
        <w:tc>
          <w:tcPr>
            <w:tcW w:w="3541" w:type="dxa"/>
          </w:tcPr>
          <w:p w14:paraId="335C31C9" w14:textId="1F4AC6DB" w:rsidR="00E81EF1" w:rsidRPr="007028DE" w:rsidRDefault="007863CD" w:rsidP="00C128E3">
            <w:pPr>
              <w:snapToGrid w:val="0"/>
              <w:spacing w:before="60" w:after="60" w:line="240" w:lineRule="auto"/>
              <w:jc w:val="left"/>
              <w:rPr>
                <w:ins w:id="2541" w:author="Thomas Richardson" w:date="2022-05-23T22:32:00Z"/>
                <w:rFonts w:cs="Arial"/>
                <w:sz w:val="16"/>
                <w:szCs w:val="16"/>
              </w:rPr>
            </w:pPr>
            <w:ins w:id="2542" w:author="Thomas Richardson" w:date="2022-05-23T22:33:00Z">
              <w:r w:rsidRPr="007028DE">
                <w:rPr>
                  <w:rFonts w:cs="Arial"/>
                  <w:sz w:val="16"/>
                  <w:szCs w:val="16"/>
                </w:rPr>
                <w:t>Machine readable unique identifier of a product type</w:t>
              </w:r>
            </w:ins>
          </w:p>
        </w:tc>
        <w:tc>
          <w:tcPr>
            <w:tcW w:w="825" w:type="dxa"/>
          </w:tcPr>
          <w:p w14:paraId="72EEB645" w14:textId="3F186767" w:rsidR="00E81EF1" w:rsidRPr="007028DE" w:rsidRDefault="00304936" w:rsidP="00C128E3">
            <w:pPr>
              <w:snapToGrid w:val="0"/>
              <w:spacing w:before="60" w:after="60" w:line="240" w:lineRule="auto"/>
              <w:jc w:val="center"/>
              <w:rPr>
                <w:ins w:id="2543" w:author="Thomas Richardson" w:date="2022-05-23T22:32:00Z"/>
                <w:rFonts w:cs="Arial"/>
                <w:sz w:val="16"/>
                <w:szCs w:val="16"/>
              </w:rPr>
            </w:pPr>
            <w:ins w:id="2544" w:author="Thomas Richardson" w:date="2022-05-23T22:33:00Z">
              <w:r w:rsidRPr="007028DE">
                <w:rPr>
                  <w:rFonts w:cs="Arial"/>
                  <w:sz w:val="16"/>
                  <w:szCs w:val="16"/>
                </w:rPr>
                <w:t>1</w:t>
              </w:r>
            </w:ins>
          </w:p>
        </w:tc>
        <w:tc>
          <w:tcPr>
            <w:tcW w:w="2499" w:type="dxa"/>
          </w:tcPr>
          <w:p w14:paraId="3AAC0262" w14:textId="77777777" w:rsidR="00C637F9" w:rsidRPr="007028DE" w:rsidRDefault="00C637F9" w:rsidP="00C128E3">
            <w:pPr>
              <w:snapToGrid w:val="0"/>
              <w:spacing w:before="60" w:after="60" w:line="240" w:lineRule="auto"/>
              <w:jc w:val="left"/>
              <w:rPr>
                <w:ins w:id="2545" w:author="Thomas Richardson" w:date="2022-05-23T22:33:00Z"/>
                <w:rFonts w:cs="Arial"/>
                <w:sz w:val="16"/>
                <w:szCs w:val="16"/>
              </w:rPr>
            </w:pPr>
            <w:ins w:id="2546" w:author="Thomas Richardson" w:date="2022-05-23T22:33:00Z">
              <w:r w:rsidRPr="007028DE">
                <w:rPr>
                  <w:rFonts w:cs="Arial"/>
                  <w:sz w:val="16"/>
                  <w:szCs w:val="16"/>
                </w:rPr>
                <w:t>CharacterString</w:t>
              </w:r>
            </w:ins>
          </w:p>
          <w:p w14:paraId="4AD3757E" w14:textId="27C472A3" w:rsidR="00E81EF1" w:rsidRPr="007028DE" w:rsidRDefault="00C637F9" w:rsidP="007028DE">
            <w:pPr>
              <w:snapToGrid w:val="0"/>
              <w:spacing w:before="60" w:after="60" w:line="240" w:lineRule="auto"/>
              <w:jc w:val="left"/>
              <w:rPr>
                <w:ins w:id="2547" w:author="Thomas Richardson" w:date="2022-05-23T22:32:00Z"/>
                <w:rFonts w:cs="Arial"/>
                <w:sz w:val="16"/>
                <w:szCs w:val="16"/>
              </w:rPr>
            </w:pPr>
            <w:ins w:id="2548" w:author="Thomas Richardson" w:date="2022-05-23T22:33:00Z">
              <w:r w:rsidRPr="007028DE">
                <w:rPr>
                  <w:rFonts w:cs="Arial"/>
                  <w:sz w:val="16"/>
                  <w:szCs w:val="16"/>
                </w:rPr>
                <w:t xml:space="preserve">(Restricted to Product ID values from the IHO Product Specification Register, in the IHO Geospatial Information </w:t>
              </w:r>
            </w:ins>
            <w:ins w:id="2549" w:author="Teh Stand" w:date="2022-06-14T09:12:00Z">
              <w:r w:rsidR="007028DE">
                <w:rPr>
                  <w:rFonts w:cs="Arial"/>
                  <w:sz w:val="16"/>
                  <w:szCs w:val="16"/>
                </w:rPr>
                <w:t xml:space="preserve">(GI) </w:t>
              </w:r>
            </w:ins>
            <w:ins w:id="2550" w:author="Thomas Richardson" w:date="2022-05-23T22:33:00Z">
              <w:r w:rsidRPr="007028DE">
                <w:rPr>
                  <w:rFonts w:cs="Arial"/>
                  <w:sz w:val="16"/>
                  <w:szCs w:val="16"/>
                </w:rPr>
                <w:t>Registry)</w:t>
              </w:r>
            </w:ins>
          </w:p>
        </w:tc>
        <w:tc>
          <w:tcPr>
            <w:tcW w:w="3341" w:type="dxa"/>
          </w:tcPr>
          <w:p w14:paraId="2D4F4980" w14:textId="2E7DA467" w:rsidR="00E81EF1" w:rsidRPr="007028DE" w:rsidRDefault="0001045F" w:rsidP="00C128E3">
            <w:pPr>
              <w:snapToGrid w:val="0"/>
              <w:spacing w:before="60" w:after="60" w:line="240" w:lineRule="auto"/>
              <w:jc w:val="left"/>
              <w:rPr>
                <w:ins w:id="2551" w:author="Thomas Richardson" w:date="2022-05-23T22:32:00Z"/>
                <w:rFonts w:cs="Arial"/>
                <w:bCs/>
                <w:sz w:val="16"/>
                <w:szCs w:val="16"/>
              </w:rPr>
            </w:pPr>
            <w:ins w:id="2552" w:author="Jeff Wootton" w:date="2022-07-11T19:02:00Z">
              <w:r w:rsidRPr="00B73A79">
                <w:rPr>
                  <w:rFonts w:cs="Arial"/>
                  <w:bCs/>
                  <w:sz w:val="16"/>
                  <w:szCs w:val="16"/>
                </w:rPr>
                <w:t>“S-101”</w:t>
              </w:r>
              <w:r>
                <w:rPr>
                  <w:rFonts w:cs="Arial"/>
                  <w:bCs/>
                  <w:sz w:val="16"/>
                  <w:szCs w:val="16"/>
                </w:rPr>
                <w:t xml:space="preserve"> (without quotes)</w:t>
              </w:r>
            </w:ins>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ins w:id="2553" w:author="Teh Stand" w:date="2022-06-14T09:13:00Z">
              <w:r w:rsidR="007028DE">
                <w:rPr>
                  <w:rFonts w:cs="Arial"/>
                  <w:bCs/>
                  <w:sz w:val="16"/>
                  <w:szCs w:val="16"/>
                </w:rPr>
                <w:t xml:space="preserve">(GI) </w:t>
              </w:r>
            </w:ins>
            <w:r w:rsidRPr="007028DE">
              <w:rPr>
                <w:rFonts w:cs="Arial"/>
                <w:bCs/>
                <w:sz w:val="16"/>
                <w:szCs w:val="16"/>
              </w:rPr>
              <w:t>Registry</w:t>
            </w:r>
          </w:p>
        </w:tc>
      </w:tr>
      <w:tr w:rsidR="00241305" w:rsidRPr="007028DE" w14:paraId="1736B440" w14:textId="77777777" w:rsidTr="0050482B">
        <w:trPr>
          <w:trHeight w:val="321"/>
          <w:ins w:id="2554" w:author="Thomas Richardson" w:date="2022-05-23T22:30:00Z"/>
        </w:trPr>
        <w:tc>
          <w:tcPr>
            <w:tcW w:w="1135" w:type="dxa"/>
          </w:tcPr>
          <w:p w14:paraId="1999B7F8" w14:textId="7C1876CC" w:rsidR="009952E2" w:rsidRPr="007028DE" w:rsidRDefault="00BC3507" w:rsidP="00C128E3">
            <w:pPr>
              <w:snapToGrid w:val="0"/>
              <w:spacing w:before="60" w:after="60" w:line="240" w:lineRule="auto"/>
              <w:rPr>
                <w:ins w:id="2555" w:author="Thomas Richardson" w:date="2022-05-23T22:30:00Z"/>
                <w:rFonts w:cs="Arial"/>
                <w:sz w:val="16"/>
                <w:szCs w:val="16"/>
              </w:rPr>
            </w:pPr>
            <w:ins w:id="2556" w:author="Thomas Richardson" w:date="2022-05-23T22:31:00Z">
              <w:r w:rsidRPr="007028DE">
                <w:rPr>
                  <w:rFonts w:cs="Arial"/>
                  <w:sz w:val="16"/>
                  <w:szCs w:val="16"/>
                </w:rPr>
                <w:t>Attribute</w:t>
              </w:r>
            </w:ins>
          </w:p>
        </w:tc>
        <w:tc>
          <w:tcPr>
            <w:tcW w:w="3079" w:type="dxa"/>
          </w:tcPr>
          <w:p w14:paraId="393364A2" w14:textId="7A860EF1" w:rsidR="009952E2" w:rsidRPr="007028DE" w:rsidRDefault="00BC3507" w:rsidP="00C128E3">
            <w:pPr>
              <w:snapToGrid w:val="0"/>
              <w:spacing w:before="60" w:after="60" w:line="240" w:lineRule="auto"/>
              <w:rPr>
                <w:ins w:id="2557" w:author="Thomas Richardson" w:date="2022-05-23T22:30:00Z"/>
                <w:rFonts w:cs="Arial"/>
                <w:sz w:val="16"/>
                <w:szCs w:val="16"/>
              </w:rPr>
            </w:pPr>
            <w:ins w:id="2558" w:author="Thomas Richardson" w:date="2022-05-23T22:31:00Z">
              <w:r w:rsidRPr="007028DE">
                <w:rPr>
                  <w:rFonts w:cs="Arial"/>
                  <w:sz w:val="16"/>
                  <w:szCs w:val="16"/>
                </w:rPr>
                <w:t>compliancyCategory</w:t>
              </w:r>
            </w:ins>
          </w:p>
        </w:tc>
        <w:tc>
          <w:tcPr>
            <w:tcW w:w="3541" w:type="dxa"/>
          </w:tcPr>
          <w:p w14:paraId="03A875E5" w14:textId="5A5870B8" w:rsidR="009952E2" w:rsidRPr="007028DE" w:rsidRDefault="009731E5" w:rsidP="00C128E3">
            <w:pPr>
              <w:snapToGrid w:val="0"/>
              <w:spacing w:before="60" w:after="60" w:line="240" w:lineRule="auto"/>
              <w:jc w:val="left"/>
              <w:rPr>
                <w:ins w:id="2559" w:author="Thomas Richardson" w:date="2022-05-23T22:30:00Z"/>
                <w:rFonts w:cs="Arial"/>
                <w:sz w:val="16"/>
                <w:szCs w:val="16"/>
              </w:rPr>
            </w:pPr>
            <w:ins w:id="2560" w:author="Thomas Richardson" w:date="2022-05-23T22:32:00Z">
              <w:r w:rsidRPr="007028DE">
                <w:rPr>
                  <w:rFonts w:cs="Arial"/>
                  <w:sz w:val="16"/>
                  <w:szCs w:val="16"/>
                </w:rPr>
                <w:t>The level of compliance of the Product Specification to S-100</w:t>
              </w:r>
            </w:ins>
          </w:p>
        </w:tc>
        <w:tc>
          <w:tcPr>
            <w:tcW w:w="825" w:type="dxa"/>
          </w:tcPr>
          <w:p w14:paraId="70BF79E7" w14:textId="4849E240" w:rsidR="009952E2" w:rsidRPr="007028DE" w:rsidRDefault="007F5602" w:rsidP="00C128E3">
            <w:pPr>
              <w:snapToGrid w:val="0"/>
              <w:spacing w:before="60" w:after="60" w:line="240" w:lineRule="auto"/>
              <w:jc w:val="center"/>
              <w:rPr>
                <w:ins w:id="2561" w:author="Thomas Richardson" w:date="2022-05-23T22:30:00Z"/>
                <w:rFonts w:cs="Arial"/>
                <w:sz w:val="16"/>
                <w:szCs w:val="16"/>
              </w:rPr>
            </w:pPr>
            <w:ins w:id="2562" w:author="Thomas Richardson" w:date="2022-05-23T22:31:00Z">
              <w:del w:id="2563" w:author="Jeff Wootton" w:date="2022-07-11T19:06:00Z">
                <w:r w:rsidRPr="007028DE" w:rsidDel="0001045F">
                  <w:rPr>
                    <w:rFonts w:cs="Arial"/>
                    <w:sz w:val="16"/>
                    <w:szCs w:val="16"/>
                  </w:rPr>
                  <w:delText>0..</w:delText>
                </w:r>
              </w:del>
              <w:r w:rsidRPr="007028DE">
                <w:rPr>
                  <w:rFonts w:cs="Arial"/>
                  <w:sz w:val="16"/>
                  <w:szCs w:val="16"/>
                </w:rPr>
                <w:t>1</w:t>
              </w:r>
            </w:ins>
          </w:p>
        </w:tc>
        <w:tc>
          <w:tcPr>
            <w:tcW w:w="2499" w:type="dxa"/>
          </w:tcPr>
          <w:p w14:paraId="7CB47718" w14:textId="21127430" w:rsidR="009952E2" w:rsidRPr="007028DE" w:rsidRDefault="00BC6888" w:rsidP="00C128E3">
            <w:pPr>
              <w:snapToGrid w:val="0"/>
              <w:spacing w:before="60" w:after="60" w:line="240" w:lineRule="auto"/>
              <w:rPr>
                <w:ins w:id="2564" w:author="Thomas Richardson" w:date="2022-05-23T22:30:00Z"/>
                <w:rFonts w:cs="Arial"/>
                <w:sz w:val="16"/>
                <w:szCs w:val="16"/>
              </w:rPr>
            </w:pPr>
            <w:ins w:id="2565" w:author="Thomas Richardson" w:date="2022-05-23T22:32:00Z">
              <w:r w:rsidRPr="007028DE">
                <w:rPr>
                  <w:rFonts w:cs="Arial"/>
                  <w:sz w:val="16"/>
                  <w:szCs w:val="16"/>
                </w:rPr>
                <w:t>S100_CompliancyCategory</w:t>
              </w:r>
            </w:ins>
          </w:p>
        </w:tc>
        <w:tc>
          <w:tcPr>
            <w:tcW w:w="3341" w:type="dxa"/>
          </w:tcPr>
          <w:p w14:paraId="3249CE61" w14:textId="675B8BC8" w:rsidR="009952E2" w:rsidRPr="007028DE" w:rsidRDefault="0001045F" w:rsidP="00C128E3">
            <w:pPr>
              <w:snapToGrid w:val="0"/>
              <w:spacing w:before="60" w:after="60" w:line="240" w:lineRule="auto"/>
              <w:jc w:val="left"/>
              <w:rPr>
                <w:ins w:id="2566" w:author="Thomas Richardson" w:date="2022-05-23T22:30:00Z"/>
                <w:rFonts w:cs="Arial"/>
                <w:bCs/>
                <w:sz w:val="16"/>
                <w:szCs w:val="16"/>
              </w:rPr>
            </w:pPr>
            <w:ins w:id="2567" w:author="Jeff Wootton" w:date="2022-07-11T19:05:00Z">
              <w:r w:rsidRPr="00CA7F2D">
                <w:rPr>
                  <w:rFonts w:cs="Arial"/>
                  <w:sz w:val="16"/>
                  <w:szCs w:val="16"/>
                  <w:lang w:eastAsia="en-US"/>
                </w:rPr>
                <w:t>0..</w:t>
              </w:r>
            </w:ins>
            <w:ins w:id="2568" w:author="Jeff Wootton" w:date="2022-07-11T19:06:00Z">
              <w:r>
                <w:rPr>
                  <w:rFonts w:cs="Arial"/>
                  <w:sz w:val="16"/>
                  <w:szCs w:val="16"/>
                  <w:lang w:eastAsia="en-US"/>
                </w:rPr>
                <w:t>1</w:t>
              </w:r>
            </w:ins>
            <w:ins w:id="2569" w:author="Jeff Wootton" w:date="2022-07-11T19:05:00Z">
              <w:r w:rsidRPr="00CA7F2D">
                <w:rPr>
                  <w:rFonts w:cs="Arial"/>
                  <w:sz w:val="16"/>
                  <w:szCs w:val="16"/>
                  <w:lang w:eastAsia="en-US"/>
                </w:rPr>
                <w:t xml:space="preserve"> multiplicity in S-100 restricted to 1 in S-101</w:t>
              </w:r>
              <w:r>
                <w:rPr>
                  <w:rFonts w:cs="Arial"/>
                  <w:sz w:val="16"/>
                  <w:szCs w:val="16"/>
                  <w:lang w:eastAsia="en-US"/>
                </w:rPr>
                <w:t xml:space="preserve">. </w:t>
              </w:r>
            </w:ins>
            <w:ins w:id="2570" w:author="Jeff Wootton" w:date="2022-07-11T19:03:00Z">
              <w:r>
                <w:rPr>
                  <w:rFonts w:cs="Arial"/>
                  <w:bCs/>
                  <w:sz w:val="16"/>
                  <w:szCs w:val="16"/>
                </w:rPr>
                <w:t>Needed for S-98 interoperability</w:t>
              </w:r>
            </w:ins>
          </w:p>
        </w:tc>
      </w:tr>
    </w:tbl>
    <w:p w14:paraId="44AFA2FF" w14:textId="77777777" w:rsidR="00E73EDF" w:rsidRDefault="00E73EDF" w:rsidP="001B75EB">
      <w:pPr>
        <w:spacing w:after="0" w:line="240" w:lineRule="auto"/>
      </w:pPr>
    </w:p>
    <w:p w14:paraId="38DE470D" w14:textId="569D5C85"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rPr>
          <w:ins w:id="2571" w:author="Teh Stand" w:date="2022-06-14T09:15:00Z"/>
        </w:rPr>
      </w:pPr>
      <w:ins w:id="2572" w:author="Teh Stand" w:date="2022-06-14T09:15:00Z">
        <w:r w:rsidRPr="002455BA">
          <w:t>S100_</w:t>
        </w:r>
        <w:r>
          <w:t>Comp</w:t>
        </w:r>
        <w:del w:id="2573" w:author="Jeff Wootton" w:date="2022-10-26T04:59:00Z">
          <w:r w:rsidDel="00641B93">
            <w:delText>i</w:delText>
          </w:r>
        </w:del>
      </w:ins>
      <w:ins w:id="2574" w:author="Jeff Wootton" w:date="2022-10-26T04:59:00Z">
        <w:r w:rsidR="00641B93">
          <w:t>li</w:t>
        </w:r>
      </w:ins>
      <w:ins w:id="2575" w:author="Teh Stand" w:date="2022-06-14T09:15:00Z">
        <w:r>
          <w:t>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ins w:id="2576" w:author="Thomas Richardson" w:date="2022-05-23T22:31:00Z"/>
        </w:trPr>
        <w:tc>
          <w:tcPr>
            <w:tcW w:w="1169" w:type="dxa"/>
            <w:shd w:val="clear" w:color="auto" w:fill="D9D9D9" w:themeFill="background1" w:themeFillShade="D9"/>
          </w:tcPr>
          <w:p w14:paraId="5403E557" w14:textId="77777777" w:rsidR="00BC3507" w:rsidRPr="00AF45B2" w:rsidRDefault="00BC3507" w:rsidP="00C128E3">
            <w:pPr>
              <w:keepNext/>
              <w:keepLines/>
              <w:snapToGrid w:val="0"/>
              <w:spacing w:before="60" w:after="60" w:line="240" w:lineRule="auto"/>
              <w:jc w:val="left"/>
              <w:rPr>
                <w:ins w:id="2577" w:author="Thomas Richardson" w:date="2022-05-23T22:31:00Z"/>
                <w:b/>
                <w:sz w:val="16"/>
                <w:szCs w:val="16"/>
              </w:rPr>
            </w:pPr>
            <w:ins w:id="2578" w:author="Thomas Richardson" w:date="2022-05-23T22:31:00Z">
              <w:r w:rsidRPr="00AF45B2">
                <w:rPr>
                  <w:b/>
                  <w:sz w:val="16"/>
                  <w:szCs w:val="16"/>
                </w:rPr>
                <w:t>Role Name</w:t>
              </w:r>
            </w:ins>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ins w:id="2579" w:author="Thomas Richardson" w:date="2022-05-23T22:31:00Z"/>
                <w:b/>
                <w:sz w:val="16"/>
                <w:szCs w:val="16"/>
              </w:rPr>
            </w:pPr>
            <w:ins w:id="2580" w:author="Thomas Richardson" w:date="2022-05-23T22:31:00Z">
              <w:r w:rsidRPr="00AF45B2">
                <w:rPr>
                  <w:b/>
                  <w:sz w:val="16"/>
                  <w:szCs w:val="16"/>
                </w:rPr>
                <w:t>Name</w:t>
              </w:r>
            </w:ins>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ins w:id="2581" w:author="Thomas Richardson" w:date="2022-05-23T22:31:00Z"/>
                <w:b/>
                <w:sz w:val="16"/>
                <w:szCs w:val="16"/>
              </w:rPr>
            </w:pPr>
            <w:ins w:id="2582" w:author="Thomas Richardson" w:date="2022-05-23T22:31:00Z">
              <w:r w:rsidRPr="00AF45B2">
                <w:rPr>
                  <w:b/>
                  <w:sz w:val="16"/>
                  <w:szCs w:val="16"/>
                </w:rPr>
                <w:t>Description</w:t>
              </w:r>
            </w:ins>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ins w:id="2583" w:author="Thomas Richardson" w:date="2022-05-23T22:31:00Z"/>
                <w:b/>
                <w:sz w:val="16"/>
                <w:szCs w:val="16"/>
              </w:rPr>
            </w:pPr>
            <w:ins w:id="2584" w:author="Thomas Richardson" w:date="2022-05-23T22:31:00Z">
              <w:r w:rsidRPr="003A450C">
                <w:rPr>
                  <w:b/>
                  <w:sz w:val="16"/>
                  <w:szCs w:val="16"/>
                </w:rPr>
                <w:t>Code</w:t>
              </w:r>
            </w:ins>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ins w:id="2585" w:author="Thomas Richardson" w:date="2022-05-23T22:31:00Z"/>
                <w:b/>
                <w:sz w:val="16"/>
                <w:szCs w:val="16"/>
              </w:rPr>
            </w:pPr>
            <w:ins w:id="2586" w:author="Thomas Richardson" w:date="2022-05-23T22:31:00Z">
              <w:r w:rsidRPr="003A450C">
                <w:rPr>
                  <w:b/>
                  <w:sz w:val="16"/>
                  <w:szCs w:val="16"/>
                </w:rPr>
                <w:t>Remarks</w:t>
              </w:r>
            </w:ins>
          </w:p>
        </w:tc>
      </w:tr>
      <w:tr w:rsidR="00BC3507" w:rsidRPr="003A450C" w14:paraId="1D0F3E52" w14:textId="77777777" w:rsidTr="00A535A0">
        <w:trPr>
          <w:cantSplit/>
          <w:ins w:id="2587" w:author="Thomas Richardson" w:date="2022-05-23T22:31:00Z"/>
        </w:trPr>
        <w:tc>
          <w:tcPr>
            <w:tcW w:w="1169" w:type="dxa"/>
          </w:tcPr>
          <w:p w14:paraId="1E4ED7C2" w14:textId="77777777" w:rsidR="00BC3507" w:rsidRPr="00AF45B2" w:rsidRDefault="00BC3507" w:rsidP="00C128E3">
            <w:pPr>
              <w:snapToGrid w:val="0"/>
              <w:spacing w:before="60" w:after="60" w:line="240" w:lineRule="auto"/>
              <w:jc w:val="left"/>
              <w:rPr>
                <w:ins w:id="2588" w:author="Thomas Richardson" w:date="2022-05-23T22:31:00Z"/>
                <w:sz w:val="16"/>
                <w:szCs w:val="16"/>
              </w:rPr>
            </w:pPr>
            <w:ins w:id="2589" w:author="Thomas Richardson" w:date="2022-05-23T22:31:00Z">
              <w:r w:rsidRPr="00AF45B2">
                <w:rPr>
                  <w:sz w:val="16"/>
                  <w:szCs w:val="16"/>
                </w:rPr>
                <w:t>Enumeration</w:t>
              </w:r>
            </w:ins>
          </w:p>
        </w:tc>
        <w:tc>
          <w:tcPr>
            <w:tcW w:w="3102" w:type="dxa"/>
          </w:tcPr>
          <w:p w14:paraId="51B7E06D" w14:textId="77777777" w:rsidR="00BC3507" w:rsidRPr="00AF45B2" w:rsidRDefault="00BC3507" w:rsidP="00C128E3">
            <w:pPr>
              <w:snapToGrid w:val="0"/>
              <w:spacing w:before="60" w:after="60" w:line="240" w:lineRule="auto"/>
              <w:jc w:val="left"/>
              <w:rPr>
                <w:ins w:id="2590" w:author="Thomas Richardson" w:date="2022-05-23T22:31:00Z"/>
                <w:sz w:val="16"/>
                <w:szCs w:val="16"/>
              </w:rPr>
            </w:pPr>
            <w:ins w:id="2591" w:author="Thomas Richardson" w:date="2022-05-23T22:31:00Z">
              <w:r w:rsidRPr="00AF45B2">
                <w:rPr>
                  <w:sz w:val="16"/>
                  <w:szCs w:val="16"/>
                </w:rPr>
                <w:t>S100_CompliancyCategory</w:t>
              </w:r>
            </w:ins>
          </w:p>
        </w:tc>
        <w:tc>
          <w:tcPr>
            <w:tcW w:w="3529" w:type="dxa"/>
          </w:tcPr>
          <w:p w14:paraId="1629A338" w14:textId="77777777" w:rsidR="00BC3507" w:rsidRPr="00AF45B2" w:rsidRDefault="00BC3507" w:rsidP="00C128E3">
            <w:pPr>
              <w:snapToGrid w:val="0"/>
              <w:spacing w:before="60" w:after="60" w:line="240" w:lineRule="auto"/>
              <w:jc w:val="left"/>
              <w:rPr>
                <w:ins w:id="2592" w:author="Thomas Richardson" w:date="2022-05-23T22:31:00Z"/>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ins w:id="2593" w:author="Thomas Richardson" w:date="2022-05-23T22:31:00Z"/>
                <w:sz w:val="16"/>
                <w:szCs w:val="16"/>
              </w:rPr>
            </w:pPr>
            <w:ins w:id="2594" w:author="Thomas Richardson" w:date="2022-05-23T22:31:00Z">
              <w:r w:rsidRPr="003A450C">
                <w:rPr>
                  <w:sz w:val="16"/>
                  <w:szCs w:val="16"/>
                </w:rPr>
                <w:t>-</w:t>
              </w:r>
            </w:ins>
          </w:p>
        </w:tc>
        <w:tc>
          <w:tcPr>
            <w:tcW w:w="5704" w:type="dxa"/>
          </w:tcPr>
          <w:p w14:paraId="58890EF2" w14:textId="164F5967" w:rsidR="00BC3507" w:rsidRPr="003A450C" w:rsidRDefault="0001045F" w:rsidP="00C128E3">
            <w:pPr>
              <w:snapToGrid w:val="0"/>
              <w:spacing w:before="60" w:after="60" w:line="240" w:lineRule="auto"/>
              <w:jc w:val="left"/>
              <w:rPr>
                <w:ins w:id="2595" w:author="Thomas Richardson" w:date="2022-05-23T22:31:00Z"/>
                <w:sz w:val="16"/>
                <w:szCs w:val="16"/>
              </w:rPr>
            </w:pPr>
            <w:ins w:id="2596" w:author="Jeff Wootton" w:date="2022-07-11T19:09: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ins w:id="2597" w:author="Thomas Richardson" w:date="2022-05-23T22:31:00Z">
              <w:del w:id="2598" w:author="Jeff Wootton" w:date="2022-07-11T19:09:00Z">
                <w:r w:rsidR="00BC3507" w:rsidRPr="003A450C" w:rsidDel="0001045F">
                  <w:rPr>
                    <w:sz w:val="16"/>
                    <w:szCs w:val="16"/>
                  </w:rPr>
                  <w:delText>-</w:delText>
                </w:r>
              </w:del>
            </w:ins>
          </w:p>
        </w:tc>
      </w:tr>
      <w:tr w:rsidR="00BC3507" w:rsidRPr="003A450C" w:rsidDel="0001045F" w14:paraId="4AEDC62B" w14:textId="077A1F13" w:rsidTr="00A535A0">
        <w:trPr>
          <w:cantSplit/>
          <w:ins w:id="2599" w:author="Thomas Richardson" w:date="2022-05-23T22:31:00Z"/>
          <w:del w:id="2600" w:author="Jeff Wootton" w:date="2022-07-11T19:10:00Z"/>
        </w:trPr>
        <w:tc>
          <w:tcPr>
            <w:tcW w:w="1169" w:type="dxa"/>
          </w:tcPr>
          <w:p w14:paraId="6CD6928C" w14:textId="776422D8" w:rsidR="00BC3507" w:rsidRPr="00AF45B2" w:rsidDel="0001045F" w:rsidRDefault="00BC3507" w:rsidP="00C128E3">
            <w:pPr>
              <w:snapToGrid w:val="0"/>
              <w:spacing w:before="60" w:after="60" w:line="240" w:lineRule="auto"/>
              <w:jc w:val="left"/>
              <w:rPr>
                <w:ins w:id="2601" w:author="Thomas Richardson" w:date="2022-05-23T22:31:00Z"/>
                <w:del w:id="2602" w:author="Jeff Wootton" w:date="2022-07-11T19:10:00Z"/>
                <w:sz w:val="16"/>
                <w:szCs w:val="16"/>
              </w:rPr>
            </w:pPr>
            <w:ins w:id="2603" w:author="Thomas Richardson" w:date="2022-05-23T22:31:00Z">
              <w:del w:id="2604" w:author="Jeff Wootton" w:date="2022-07-11T19:10:00Z">
                <w:r w:rsidRPr="00AF45B2" w:rsidDel="0001045F">
                  <w:rPr>
                    <w:sz w:val="16"/>
                    <w:szCs w:val="16"/>
                  </w:rPr>
                  <w:delText>Value</w:delText>
                </w:r>
              </w:del>
            </w:ins>
          </w:p>
        </w:tc>
        <w:tc>
          <w:tcPr>
            <w:tcW w:w="3102" w:type="dxa"/>
          </w:tcPr>
          <w:p w14:paraId="7EC0FEFD" w14:textId="401D66EC" w:rsidR="00BC3507" w:rsidRPr="00AF45B2" w:rsidDel="0001045F" w:rsidRDefault="00BC3507" w:rsidP="00C128E3">
            <w:pPr>
              <w:snapToGrid w:val="0"/>
              <w:spacing w:before="60" w:after="60" w:line="240" w:lineRule="auto"/>
              <w:jc w:val="left"/>
              <w:rPr>
                <w:ins w:id="2605" w:author="Thomas Richardson" w:date="2022-05-23T22:31:00Z"/>
                <w:del w:id="2606" w:author="Jeff Wootton" w:date="2022-07-11T19:10:00Z"/>
                <w:sz w:val="16"/>
                <w:szCs w:val="16"/>
              </w:rPr>
            </w:pPr>
            <w:ins w:id="2607" w:author="Thomas Richardson" w:date="2022-05-23T22:31:00Z">
              <w:del w:id="2608" w:author="Jeff Wootton" w:date="2022-07-11T19:10:00Z">
                <w:r w:rsidRPr="00AF45B2" w:rsidDel="0001045F">
                  <w:rPr>
                    <w:sz w:val="16"/>
                    <w:szCs w:val="16"/>
                  </w:rPr>
                  <w:delText>category1</w:delText>
                </w:r>
              </w:del>
            </w:ins>
          </w:p>
        </w:tc>
        <w:tc>
          <w:tcPr>
            <w:tcW w:w="3529" w:type="dxa"/>
          </w:tcPr>
          <w:p w14:paraId="4D03331C" w14:textId="45F52F73" w:rsidR="00BC3507" w:rsidRPr="00AF45B2" w:rsidDel="0001045F" w:rsidRDefault="00BC3507" w:rsidP="00C128E3">
            <w:pPr>
              <w:snapToGrid w:val="0"/>
              <w:spacing w:before="60" w:after="60" w:line="240" w:lineRule="auto"/>
              <w:jc w:val="left"/>
              <w:rPr>
                <w:ins w:id="2609" w:author="Thomas Richardson" w:date="2022-05-23T22:31:00Z"/>
                <w:del w:id="2610" w:author="Jeff Wootton" w:date="2022-07-11T19:10:00Z"/>
                <w:sz w:val="16"/>
                <w:szCs w:val="16"/>
              </w:rPr>
            </w:pPr>
            <w:ins w:id="2611" w:author="Thomas Richardson" w:date="2022-05-23T22:31:00Z">
              <w:del w:id="2612" w:author="Jeff Wootton" w:date="2022-07-11T19:10:00Z">
                <w:r w:rsidRPr="00AF45B2" w:rsidDel="0001045F">
                  <w:rPr>
                    <w:sz w:val="16"/>
                    <w:szCs w:val="16"/>
                  </w:rPr>
                  <w:delText>IHO S-100 object model compliant</w:delText>
                </w:r>
              </w:del>
            </w:ins>
          </w:p>
        </w:tc>
        <w:tc>
          <w:tcPr>
            <w:tcW w:w="830" w:type="dxa"/>
          </w:tcPr>
          <w:p w14:paraId="0ECC951D" w14:textId="6A2A29E3" w:rsidR="00BC3507" w:rsidRPr="003A450C" w:rsidDel="0001045F" w:rsidRDefault="00BC3507" w:rsidP="00C128E3">
            <w:pPr>
              <w:snapToGrid w:val="0"/>
              <w:spacing w:before="60" w:after="60" w:line="240" w:lineRule="auto"/>
              <w:jc w:val="center"/>
              <w:rPr>
                <w:ins w:id="2613" w:author="Thomas Richardson" w:date="2022-05-23T22:31:00Z"/>
                <w:del w:id="2614" w:author="Jeff Wootton" w:date="2022-07-11T19:10:00Z"/>
                <w:sz w:val="16"/>
                <w:szCs w:val="16"/>
              </w:rPr>
            </w:pPr>
          </w:p>
        </w:tc>
        <w:tc>
          <w:tcPr>
            <w:tcW w:w="5704" w:type="dxa"/>
          </w:tcPr>
          <w:p w14:paraId="59812824" w14:textId="6E95E4DF" w:rsidR="00BC3507" w:rsidRPr="003A450C" w:rsidDel="0001045F" w:rsidRDefault="00BC3507" w:rsidP="00C128E3">
            <w:pPr>
              <w:snapToGrid w:val="0"/>
              <w:spacing w:before="60" w:after="60" w:line="240" w:lineRule="auto"/>
              <w:jc w:val="left"/>
              <w:rPr>
                <w:ins w:id="2615" w:author="Thomas Richardson" w:date="2022-05-23T22:31:00Z"/>
                <w:del w:id="2616" w:author="Jeff Wootton" w:date="2022-07-11T19:10:00Z"/>
                <w:sz w:val="16"/>
                <w:szCs w:val="16"/>
              </w:rPr>
            </w:pPr>
          </w:p>
        </w:tc>
      </w:tr>
      <w:tr w:rsidR="00BC3507" w:rsidRPr="003A450C" w:rsidDel="0001045F" w14:paraId="7BF1E3A6" w14:textId="266894CF" w:rsidTr="00A535A0">
        <w:trPr>
          <w:cantSplit/>
          <w:ins w:id="2617" w:author="Thomas Richardson" w:date="2022-05-23T22:31:00Z"/>
          <w:del w:id="2618" w:author="Jeff Wootton" w:date="2022-07-11T19:10:00Z"/>
        </w:trPr>
        <w:tc>
          <w:tcPr>
            <w:tcW w:w="1169" w:type="dxa"/>
          </w:tcPr>
          <w:p w14:paraId="1ED83857" w14:textId="668B16B4" w:rsidR="00BC3507" w:rsidRPr="00AF45B2" w:rsidDel="0001045F" w:rsidRDefault="00BC3507" w:rsidP="00C128E3">
            <w:pPr>
              <w:snapToGrid w:val="0"/>
              <w:spacing w:before="60" w:after="60" w:line="240" w:lineRule="auto"/>
              <w:jc w:val="left"/>
              <w:rPr>
                <w:ins w:id="2619" w:author="Thomas Richardson" w:date="2022-05-23T22:31:00Z"/>
                <w:del w:id="2620" w:author="Jeff Wootton" w:date="2022-07-11T19:10:00Z"/>
                <w:sz w:val="16"/>
                <w:szCs w:val="16"/>
              </w:rPr>
            </w:pPr>
            <w:ins w:id="2621" w:author="Thomas Richardson" w:date="2022-05-23T22:31:00Z">
              <w:del w:id="2622" w:author="Jeff Wootton" w:date="2022-07-11T19:10:00Z">
                <w:r w:rsidRPr="00AF45B2" w:rsidDel="0001045F">
                  <w:rPr>
                    <w:sz w:val="16"/>
                    <w:szCs w:val="16"/>
                  </w:rPr>
                  <w:delText>Value</w:delText>
                </w:r>
              </w:del>
            </w:ins>
          </w:p>
        </w:tc>
        <w:tc>
          <w:tcPr>
            <w:tcW w:w="3102" w:type="dxa"/>
          </w:tcPr>
          <w:p w14:paraId="67F6177A" w14:textId="00068274" w:rsidR="00BC3507" w:rsidRPr="00AF45B2" w:rsidDel="0001045F" w:rsidRDefault="00BC3507" w:rsidP="00C128E3">
            <w:pPr>
              <w:snapToGrid w:val="0"/>
              <w:spacing w:before="60" w:after="60" w:line="240" w:lineRule="auto"/>
              <w:jc w:val="left"/>
              <w:rPr>
                <w:ins w:id="2623" w:author="Thomas Richardson" w:date="2022-05-23T22:31:00Z"/>
                <w:del w:id="2624" w:author="Jeff Wootton" w:date="2022-07-11T19:10:00Z"/>
                <w:sz w:val="16"/>
                <w:szCs w:val="16"/>
              </w:rPr>
            </w:pPr>
            <w:ins w:id="2625" w:author="Thomas Richardson" w:date="2022-05-23T22:31:00Z">
              <w:del w:id="2626" w:author="Jeff Wootton" w:date="2022-07-11T19:10:00Z">
                <w:r w:rsidRPr="00AF45B2" w:rsidDel="0001045F">
                  <w:rPr>
                    <w:sz w:val="16"/>
                    <w:szCs w:val="16"/>
                  </w:rPr>
                  <w:delText>category2</w:delText>
                </w:r>
              </w:del>
            </w:ins>
          </w:p>
        </w:tc>
        <w:tc>
          <w:tcPr>
            <w:tcW w:w="3529" w:type="dxa"/>
          </w:tcPr>
          <w:p w14:paraId="66EF9429" w14:textId="56D8E440" w:rsidR="00BC3507" w:rsidRPr="00AF45B2" w:rsidDel="0001045F" w:rsidRDefault="00BC3507" w:rsidP="00C128E3">
            <w:pPr>
              <w:snapToGrid w:val="0"/>
              <w:spacing w:before="60" w:after="60" w:line="240" w:lineRule="auto"/>
              <w:jc w:val="left"/>
              <w:rPr>
                <w:ins w:id="2627" w:author="Thomas Richardson" w:date="2022-05-23T22:31:00Z"/>
                <w:del w:id="2628" w:author="Jeff Wootton" w:date="2022-07-11T19:10:00Z"/>
                <w:sz w:val="16"/>
                <w:szCs w:val="16"/>
              </w:rPr>
            </w:pPr>
            <w:ins w:id="2629" w:author="Thomas Richardson" w:date="2022-05-23T22:31:00Z">
              <w:del w:id="2630" w:author="Jeff Wootton" w:date="2022-07-11T19:10:00Z">
                <w:r w:rsidRPr="00AF45B2" w:rsidDel="0001045F">
                  <w:rPr>
                    <w:sz w:val="16"/>
                    <w:szCs w:val="16"/>
                  </w:rPr>
                  <w:delText>IHO S-100 compliant with non-standard encoding</w:delText>
                </w:r>
              </w:del>
            </w:ins>
          </w:p>
        </w:tc>
        <w:tc>
          <w:tcPr>
            <w:tcW w:w="830" w:type="dxa"/>
          </w:tcPr>
          <w:p w14:paraId="1013D7DE" w14:textId="59B96096" w:rsidR="00BC3507" w:rsidRPr="003A450C" w:rsidDel="0001045F" w:rsidRDefault="00BC3507" w:rsidP="00C128E3">
            <w:pPr>
              <w:snapToGrid w:val="0"/>
              <w:spacing w:before="60" w:after="60" w:line="240" w:lineRule="auto"/>
              <w:jc w:val="center"/>
              <w:rPr>
                <w:ins w:id="2631" w:author="Thomas Richardson" w:date="2022-05-23T22:31:00Z"/>
                <w:del w:id="2632" w:author="Jeff Wootton" w:date="2022-07-11T19:10:00Z"/>
                <w:sz w:val="16"/>
                <w:szCs w:val="16"/>
              </w:rPr>
            </w:pPr>
          </w:p>
        </w:tc>
        <w:tc>
          <w:tcPr>
            <w:tcW w:w="5704" w:type="dxa"/>
          </w:tcPr>
          <w:p w14:paraId="644D137F" w14:textId="37BB4591" w:rsidR="00BC3507" w:rsidRPr="003A450C" w:rsidDel="0001045F" w:rsidRDefault="00BC3507" w:rsidP="00C128E3">
            <w:pPr>
              <w:snapToGrid w:val="0"/>
              <w:spacing w:before="60" w:after="60" w:line="240" w:lineRule="auto"/>
              <w:jc w:val="left"/>
              <w:rPr>
                <w:ins w:id="2633" w:author="Thomas Richardson" w:date="2022-05-23T22:31:00Z"/>
                <w:del w:id="2634" w:author="Jeff Wootton" w:date="2022-07-11T19:10:00Z"/>
                <w:sz w:val="16"/>
                <w:szCs w:val="16"/>
              </w:rPr>
            </w:pPr>
          </w:p>
        </w:tc>
      </w:tr>
      <w:tr w:rsidR="00BC3507" w:rsidRPr="003A450C" w14:paraId="11B9AE63" w14:textId="77777777" w:rsidTr="00A535A0">
        <w:trPr>
          <w:cantSplit/>
          <w:ins w:id="2635" w:author="Thomas Richardson" w:date="2022-05-23T22:31:00Z"/>
        </w:trPr>
        <w:tc>
          <w:tcPr>
            <w:tcW w:w="1169" w:type="dxa"/>
          </w:tcPr>
          <w:p w14:paraId="09B74275" w14:textId="77777777" w:rsidR="00BC3507" w:rsidRPr="00AF45B2" w:rsidRDefault="00BC3507" w:rsidP="00C128E3">
            <w:pPr>
              <w:snapToGrid w:val="0"/>
              <w:spacing w:before="60" w:after="60" w:line="240" w:lineRule="auto"/>
              <w:jc w:val="left"/>
              <w:rPr>
                <w:ins w:id="2636" w:author="Thomas Richardson" w:date="2022-05-23T22:31:00Z"/>
                <w:sz w:val="16"/>
                <w:szCs w:val="16"/>
              </w:rPr>
            </w:pPr>
            <w:ins w:id="2637" w:author="Thomas Richardson" w:date="2022-05-23T22:31:00Z">
              <w:r w:rsidRPr="00AF45B2">
                <w:rPr>
                  <w:sz w:val="16"/>
                  <w:szCs w:val="16"/>
                </w:rPr>
                <w:t>Value</w:t>
              </w:r>
            </w:ins>
          </w:p>
        </w:tc>
        <w:tc>
          <w:tcPr>
            <w:tcW w:w="3102" w:type="dxa"/>
          </w:tcPr>
          <w:p w14:paraId="567D2C63" w14:textId="77777777" w:rsidR="00BC3507" w:rsidRPr="00AF45B2" w:rsidRDefault="00BC3507" w:rsidP="00C128E3">
            <w:pPr>
              <w:snapToGrid w:val="0"/>
              <w:spacing w:before="60" w:after="60" w:line="240" w:lineRule="auto"/>
              <w:jc w:val="left"/>
              <w:rPr>
                <w:ins w:id="2638" w:author="Thomas Richardson" w:date="2022-05-23T22:31:00Z"/>
                <w:sz w:val="16"/>
                <w:szCs w:val="16"/>
              </w:rPr>
            </w:pPr>
            <w:ins w:id="2639" w:author="Thomas Richardson" w:date="2022-05-23T22:31:00Z">
              <w:r w:rsidRPr="00AF45B2">
                <w:rPr>
                  <w:sz w:val="16"/>
                  <w:szCs w:val="16"/>
                </w:rPr>
                <w:t>category3</w:t>
              </w:r>
            </w:ins>
          </w:p>
        </w:tc>
        <w:tc>
          <w:tcPr>
            <w:tcW w:w="3529" w:type="dxa"/>
          </w:tcPr>
          <w:p w14:paraId="1B1CC069" w14:textId="77777777" w:rsidR="00BC3507" w:rsidRPr="00AF45B2" w:rsidRDefault="00BC3507" w:rsidP="00C128E3">
            <w:pPr>
              <w:snapToGrid w:val="0"/>
              <w:spacing w:before="60" w:after="60" w:line="240" w:lineRule="auto"/>
              <w:jc w:val="left"/>
              <w:rPr>
                <w:ins w:id="2640" w:author="Thomas Richardson" w:date="2022-05-23T22:31:00Z"/>
                <w:sz w:val="16"/>
                <w:szCs w:val="16"/>
              </w:rPr>
            </w:pPr>
            <w:ins w:id="2641" w:author="Thomas Richardson" w:date="2022-05-23T22:31:00Z">
              <w:r w:rsidRPr="00AF45B2">
                <w:rPr>
                  <w:sz w:val="16"/>
                  <w:szCs w:val="16"/>
                </w:rPr>
                <w:t>IHO S-100 compliant with standard encoding</w:t>
              </w:r>
            </w:ins>
          </w:p>
        </w:tc>
        <w:tc>
          <w:tcPr>
            <w:tcW w:w="830" w:type="dxa"/>
          </w:tcPr>
          <w:p w14:paraId="390E4BF2" w14:textId="77777777" w:rsidR="00BC3507" w:rsidRPr="003A450C" w:rsidRDefault="00BC3507" w:rsidP="00C128E3">
            <w:pPr>
              <w:snapToGrid w:val="0"/>
              <w:spacing w:before="60" w:after="60" w:line="240" w:lineRule="auto"/>
              <w:jc w:val="center"/>
              <w:rPr>
                <w:ins w:id="2642" w:author="Thomas Richardson" w:date="2022-05-23T22:31:00Z"/>
                <w:sz w:val="16"/>
                <w:szCs w:val="16"/>
              </w:rPr>
            </w:pPr>
          </w:p>
        </w:tc>
        <w:tc>
          <w:tcPr>
            <w:tcW w:w="5704" w:type="dxa"/>
          </w:tcPr>
          <w:p w14:paraId="7484478C" w14:textId="77777777" w:rsidR="00BC3507" w:rsidRPr="003A450C" w:rsidRDefault="00BC3507" w:rsidP="00C128E3">
            <w:pPr>
              <w:snapToGrid w:val="0"/>
              <w:spacing w:before="60" w:after="60" w:line="240" w:lineRule="auto"/>
              <w:jc w:val="left"/>
              <w:rPr>
                <w:ins w:id="2643" w:author="Thomas Richardson" w:date="2022-05-23T22:31:00Z"/>
                <w:sz w:val="16"/>
                <w:szCs w:val="16"/>
              </w:rPr>
            </w:pPr>
          </w:p>
        </w:tc>
      </w:tr>
      <w:tr w:rsidR="00BC3507" w:rsidRPr="003A450C" w14:paraId="58FD71FB" w14:textId="77777777" w:rsidTr="00A535A0">
        <w:trPr>
          <w:cantSplit/>
          <w:ins w:id="2644" w:author="Thomas Richardson" w:date="2022-05-23T22:31:00Z"/>
        </w:trPr>
        <w:tc>
          <w:tcPr>
            <w:tcW w:w="1169" w:type="dxa"/>
          </w:tcPr>
          <w:p w14:paraId="1B63CE6E" w14:textId="77777777" w:rsidR="00BC3507" w:rsidRPr="00AF45B2" w:rsidRDefault="00BC3507" w:rsidP="00C128E3">
            <w:pPr>
              <w:snapToGrid w:val="0"/>
              <w:spacing w:before="60" w:after="60" w:line="240" w:lineRule="auto"/>
              <w:jc w:val="left"/>
              <w:rPr>
                <w:ins w:id="2645" w:author="Thomas Richardson" w:date="2022-05-23T22:31:00Z"/>
                <w:sz w:val="16"/>
                <w:szCs w:val="16"/>
              </w:rPr>
            </w:pPr>
            <w:ins w:id="2646" w:author="Thomas Richardson" w:date="2022-05-23T22:31:00Z">
              <w:r w:rsidRPr="00AF45B2">
                <w:rPr>
                  <w:sz w:val="16"/>
                  <w:szCs w:val="16"/>
                </w:rPr>
                <w:t>Value</w:t>
              </w:r>
            </w:ins>
          </w:p>
        </w:tc>
        <w:tc>
          <w:tcPr>
            <w:tcW w:w="3102" w:type="dxa"/>
          </w:tcPr>
          <w:p w14:paraId="5EF309DB" w14:textId="77777777" w:rsidR="00BC3507" w:rsidRPr="00AF45B2" w:rsidRDefault="00BC3507" w:rsidP="00C128E3">
            <w:pPr>
              <w:snapToGrid w:val="0"/>
              <w:spacing w:before="60" w:after="60" w:line="240" w:lineRule="auto"/>
              <w:jc w:val="left"/>
              <w:rPr>
                <w:ins w:id="2647" w:author="Thomas Richardson" w:date="2022-05-23T22:31:00Z"/>
                <w:sz w:val="16"/>
                <w:szCs w:val="16"/>
              </w:rPr>
            </w:pPr>
            <w:ins w:id="2648" w:author="Thomas Richardson" w:date="2022-05-23T22:31:00Z">
              <w:r w:rsidRPr="00AF45B2">
                <w:rPr>
                  <w:sz w:val="16"/>
                  <w:szCs w:val="16"/>
                </w:rPr>
                <w:t>category4</w:t>
              </w:r>
            </w:ins>
          </w:p>
        </w:tc>
        <w:tc>
          <w:tcPr>
            <w:tcW w:w="3529" w:type="dxa"/>
          </w:tcPr>
          <w:p w14:paraId="2CCE03BB" w14:textId="77777777" w:rsidR="00BC3507" w:rsidRPr="00AF45B2" w:rsidRDefault="00BC3507" w:rsidP="00C128E3">
            <w:pPr>
              <w:snapToGrid w:val="0"/>
              <w:spacing w:before="60" w:after="60" w:line="240" w:lineRule="auto"/>
              <w:jc w:val="left"/>
              <w:rPr>
                <w:ins w:id="2649" w:author="Thomas Richardson" w:date="2022-05-23T22:31:00Z"/>
                <w:sz w:val="16"/>
                <w:szCs w:val="16"/>
              </w:rPr>
            </w:pPr>
            <w:ins w:id="2650" w:author="Thomas Richardson" w:date="2022-05-23T22:31:00Z">
              <w:r w:rsidRPr="00AF45B2">
                <w:rPr>
                  <w:sz w:val="16"/>
                  <w:szCs w:val="16"/>
                </w:rPr>
                <w:t>IHO S-100 and IMO harmonized display compliant</w:t>
              </w:r>
            </w:ins>
          </w:p>
        </w:tc>
        <w:tc>
          <w:tcPr>
            <w:tcW w:w="830" w:type="dxa"/>
          </w:tcPr>
          <w:p w14:paraId="7671E95C" w14:textId="77777777" w:rsidR="00BC3507" w:rsidRPr="003A450C" w:rsidRDefault="00BC3507" w:rsidP="00C128E3">
            <w:pPr>
              <w:snapToGrid w:val="0"/>
              <w:spacing w:before="60" w:after="60" w:line="240" w:lineRule="auto"/>
              <w:jc w:val="center"/>
              <w:rPr>
                <w:ins w:id="2651" w:author="Thomas Richardson" w:date="2022-05-23T22:31:00Z"/>
                <w:sz w:val="16"/>
                <w:szCs w:val="16"/>
              </w:rPr>
            </w:pPr>
          </w:p>
        </w:tc>
        <w:tc>
          <w:tcPr>
            <w:tcW w:w="5704" w:type="dxa"/>
          </w:tcPr>
          <w:p w14:paraId="0B1252C1" w14:textId="77777777" w:rsidR="00BC3507" w:rsidRPr="003A450C" w:rsidRDefault="00BC3507" w:rsidP="00C128E3">
            <w:pPr>
              <w:snapToGrid w:val="0"/>
              <w:spacing w:before="60" w:after="60" w:line="240" w:lineRule="auto"/>
              <w:jc w:val="left"/>
              <w:rPr>
                <w:ins w:id="2652" w:author="Thomas Richardson" w:date="2022-05-23T22:31:00Z"/>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Role Name</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493C88F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del w:id="2653" w:author="Thomas Richardson" w:date="2022-05-23T22:30:00Z">
              <w:r w:rsidRPr="00F7772D" w:rsidDel="008A683D">
                <w:rPr>
                  <w:sz w:val="16"/>
                  <w:szCs w:val="16"/>
                </w:rPr>
                <w:delText>4.0.0</w:delText>
              </w:r>
            </w:del>
          </w:p>
        </w:tc>
        <w:tc>
          <w:tcPr>
            <w:tcW w:w="3420" w:type="dxa"/>
            <w:tcMar>
              <w:top w:w="0" w:type="dxa"/>
              <w:bottom w:w="0" w:type="dxa"/>
            </w:tcMar>
          </w:tcPr>
          <w:p w14:paraId="20EA33A9" w14:textId="07F7B593"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 xml:space="preserve">IHO S-100 </w:t>
            </w:r>
            <w:del w:id="2654" w:author="Thomas Richardson" w:date="2022-05-23T22:30:00Z">
              <w:r w:rsidRPr="00F7772D" w:rsidDel="008A683D">
                <w:rPr>
                  <w:sz w:val="16"/>
                  <w:szCs w:val="16"/>
                </w:rPr>
                <w:delText>4.0.0</w:delText>
              </w:r>
            </w:del>
            <w:r w:rsidRPr="00F7772D">
              <w:rPr>
                <w:sz w:val="16"/>
                <w:szCs w:val="16"/>
              </w:rPr>
              <w:t>Part 15</w:t>
            </w:r>
          </w:p>
        </w:tc>
        <w:tc>
          <w:tcPr>
            <w:tcW w:w="804" w:type="dxa"/>
          </w:tcPr>
          <w:p w14:paraId="53CC9224" w14:textId="63AD4A6A" w:rsidR="00F7772D" w:rsidRPr="00F7772D" w:rsidDel="007A5525" w:rsidRDefault="00F7772D"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2655" w:name="_Toc439685326"/>
      <w:bookmarkStart w:id="2656" w:name="_Toc121374482"/>
      <w:r w:rsidRPr="003713AD">
        <w:t>S100</w:t>
      </w:r>
      <w:r w:rsidR="007653F1" w:rsidRPr="003713AD">
        <w:t>_SupportFileDiscoveryMetadata</w:t>
      </w:r>
      <w:bookmarkEnd w:id="2655"/>
      <w:bookmarkEnd w:id="2656"/>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A855181" w:rsidR="00E73EDF" w:rsidRPr="008A2C29" w:rsidRDefault="007653F1" w:rsidP="00A66719">
            <w:pPr>
              <w:keepNext/>
              <w:spacing w:before="60" w:after="60" w:line="240" w:lineRule="auto"/>
              <w:jc w:val="left"/>
              <w:rPr>
                <w:rFonts w:cs="Arial"/>
                <w:b/>
                <w:bCs/>
                <w:sz w:val="16"/>
                <w:szCs w:val="16"/>
                <w:lang w:eastAsia="en-US"/>
              </w:rPr>
            </w:pPr>
            <w:del w:id="2657" w:author="Jeff Wootton" w:date="2022-07-12T11:12:00Z">
              <w:r w:rsidRPr="008A2C29" w:rsidDel="00A66719">
                <w:rPr>
                  <w:rFonts w:cs="Arial"/>
                  <w:b/>
                  <w:bCs/>
                  <w:sz w:val="16"/>
                  <w:szCs w:val="16"/>
                  <w:lang w:eastAsia="en-US"/>
                </w:rPr>
                <w:delText>Mult</w:delText>
              </w:r>
            </w:del>
            <w:ins w:id="2658" w:author="Jeff Wootton" w:date="2022-07-12T11:12:00Z">
              <w:r w:rsidR="00A66719">
                <w:rPr>
                  <w:rFonts w:cs="Arial"/>
                  <w:b/>
                  <w:bCs/>
                  <w:sz w:val="16"/>
                  <w:szCs w:val="16"/>
                  <w:lang w:eastAsia="en-US"/>
                </w:rPr>
                <w:t>Description</w:t>
              </w:r>
            </w:ins>
            <w:del w:id="2659" w:author="Jeff Wootton" w:date="2022-07-11T19:11:00Z">
              <w:r w:rsidRPr="008A2C29" w:rsidDel="0001045F">
                <w:rPr>
                  <w:rFonts w:cs="Arial"/>
                  <w:b/>
                  <w:bCs/>
                  <w:sz w:val="16"/>
                  <w:szCs w:val="16"/>
                  <w:lang w:eastAsia="en-US"/>
                </w:rPr>
                <w:delText>iplicity</w:delText>
              </w:r>
            </w:del>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ins w:id="2660" w:author="Jeff Wootton" w:date="2022-07-12T11:12:00Z">
              <w:r>
                <w:rPr>
                  <w:rFonts w:cs="Arial"/>
                  <w:b/>
                  <w:bCs/>
                  <w:sz w:val="16"/>
                  <w:szCs w:val="16"/>
                  <w:lang w:eastAsia="en-US"/>
                </w:rPr>
                <w:t>Mult</w:t>
              </w:r>
            </w:ins>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052FA928" w:rsidR="003713AD" w:rsidRPr="008A2C29" w:rsidRDefault="00A66719" w:rsidP="00A66719">
            <w:pPr>
              <w:pStyle w:val="NormalWeb"/>
              <w:spacing w:before="60" w:beforeAutospacing="0" w:after="60" w:afterAutospacing="0"/>
              <w:rPr>
                <w:rFonts w:ascii="Arial" w:hAnsi="Arial" w:cs="Arial"/>
                <w:b/>
                <w:bCs/>
                <w:sz w:val="16"/>
                <w:szCs w:val="16"/>
              </w:rPr>
            </w:pPr>
            <w:ins w:id="2661" w:author="Jeff Wootton" w:date="2022-07-12T11:15:00Z">
              <w:r w:rsidRPr="00A66719">
                <w:rPr>
                  <w:rFonts w:ascii="Arial" w:hAnsi="Arial" w:cs="Arial"/>
                  <w:sz w:val="16"/>
                  <w:szCs w:val="16"/>
                </w:rPr>
                <w:t>Metadata about the individual support files in the Exchange Catalogue</w:t>
              </w:r>
            </w:ins>
            <w:del w:id="2662" w:author="Jeff Wootton" w:date="2022-07-12T11:15:00Z">
              <w:r w:rsidR="003713AD" w:rsidRPr="008A2C29" w:rsidDel="00A66719">
                <w:rPr>
                  <w:rFonts w:ascii="Arial" w:hAnsi="Arial" w:cs="Arial"/>
                  <w:sz w:val="16"/>
                  <w:szCs w:val="16"/>
                </w:rPr>
                <w:delText>-</w:delText>
              </w:r>
            </w:del>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fileName</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35E8D988" w:rsidR="003713AD" w:rsidRPr="008A2C29" w:rsidRDefault="00A66719" w:rsidP="00A66719">
            <w:pPr>
              <w:pStyle w:val="NormalWeb"/>
              <w:spacing w:before="60" w:beforeAutospacing="0" w:after="60" w:afterAutospacing="0"/>
              <w:rPr>
                <w:rFonts w:ascii="Arial" w:hAnsi="Arial" w:cs="Arial"/>
                <w:b/>
                <w:bCs/>
                <w:sz w:val="16"/>
                <w:szCs w:val="16"/>
              </w:rPr>
            </w:pPr>
            <w:ins w:id="2663" w:author="Jeff Wootton" w:date="2022-07-12T11:17:00Z">
              <w:r w:rsidRPr="00A66719">
                <w:rPr>
                  <w:rFonts w:ascii="Arial" w:hAnsi="Arial" w:cs="Arial"/>
                  <w:sz w:val="16"/>
                  <w:szCs w:val="16"/>
                </w:rPr>
                <w:t>Name of the support file</w:t>
              </w:r>
            </w:ins>
            <w:del w:id="2664" w:author="Jeff Wootton" w:date="2022-07-12T11:17:00Z">
              <w:r w:rsidR="003713AD" w:rsidRPr="008A2C29" w:rsidDel="00A66719">
                <w:rPr>
                  <w:rFonts w:ascii="Arial" w:hAnsi="Arial" w:cs="Arial"/>
                  <w:sz w:val="16"/>
                  <w:szCs w:val="16"/>
                </w:rPr>
                <w:delText>1</w:delText>
              </w:r>
            </w:del>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6FC61ADC" w:rsidR="003713AD" w:rsidRPr="008A2C29" w:rsidRDefault="003713AD" w:rsidP="003713AD">
            <w:pPr>
              <w:pStyle w:val="NormalWeb"/>
              <w:spacing w:before="60" w:beforeAutospacing="0" w:after="60" w:afterAutospacing="0"/>
              <w:jc w:val="both"/>
              <w:rPr>
                <w:rFonts w:ascii="Arial" w:hAnsi="Arial" w:cs="Arial"/>
                <w:b/>
                <w:bCs/>
                <w:sz w:val="16"/>
                <w:szCs w:val="16"/>
              </w:rPr>
            </w:pPr>
            <w:del w:id="2665" w:author="Jeff Wootton" w:date="2022-07-12T11:17:00Z">
              <w:r w:rsidRPr="008A2C29" w:rsidDel="00353431">
                <w:rPr>
                  <w:rFonts w:ascii="Arial" w:hAnsi="Arial" w:cs="Arial"/>
                  <w:sz w:val="16"/>
                  <w:szCs w:val="16"/>
                </w:rPr>
                <w:delText>CharacterString</w:delText>
              </w:r>
            </w:del>
            <w:ins w:id="2666" w:author="Jeff Wootton" w:date="2022-07-12T11:17:00Z">
              <w:r w:rsidR="00353431">
                <w:rPr>
                  <w:rFonts w:ascii="Arial" w:hAnsi="Arial" w:cs="Arial"/>
                  <w:sz w:val="16"/>
                  <w:szCs w:val="16"/>
                </w:rPr>
                <w:t>URI</w:t>
              </w:r>
            </w:ins>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3B0AB0DA" w:rsidR="003713AD" w:rsidRPr="008A2C29" w:rsidRDefault="00353431" w:rsidP="003713AD">
            <w:pPr>
              <w:pStyle w:val="NormalWeb"/>
              <w:spacing w:before="60" w:beforeAutospacing="0" w:after="60" w:afterAutospacing="0"/>
              <w:jc w:val="both"/>
              <w:rPr>
                <w:rFonts w:ascii="Arial" w:hAnsi="Arial" w:cs="Arial"/>
                <w:b/>
                <w:bCs/>
                <w:sz w:val="16"/>
                <w:szCs w:val="16"/>
              </w:rPr>
            </w:pPr>
            <w:ins w:id="2667" w:author="Jeff Wootton" w:date="2022-07-12T11:28:00Z">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ins>
            <w:del w:id="2668" w:author="Jeff Wootton" w:date="2022-07-12T11:28:00Z">
              <w:r w:rsidR="003713AD" w:rsidRPr="008A2C29" w:rsidDel="00353431">
                <w:rPr>
                  <w:rFonts w:ascii="Arial" w:hAnsi="Arial" w:cs="Arial"/>
                  <w:sz w:val="16"/>
                  <w:szCs w:val="16"/>
                </w:rPr>
                <w:delText> </w:delText>
              </w:r>
            </w:del>
          </w:p>
        </w:tc>
      </w:tr>
      <w:tr w:rsidR="00A66719" w:rsidRPr="008A2C29" w:rsidDel="00353431" w14:paraId="7638256D" w14:textId="353A548F" w:rsidTr="00A66719">
        <w:trPr>
          <w:cantSplit/>
          <w:del w:id="2669" w:author="Jeff Wootton" w:date="2022-07-12T11:18:00Z"/>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7AF44BC" w14:textId="6066EF97" w:rsidR="003713AD" w:rsidRPr="008A2C29" w:rsidDel="00353431" w:rsidRDefault="003713AD" w:rsidP="003713AD">
            <w:pPr>
              <w:pStyle w:val="NormalWeb"/>
              <w:spacing w:before="60" w:beforeAutospacing="0" w:after="60" w:afterAutospacing="0"/>
              <w:jc w:val="both"/>
              <w:rPr>
                <w:del w:id="2670" w:author="Jeff Wootton" w:date="2022-07-12T11:18:00Z"/>
                <w:rFonts w:ascii="Arial" w:hAnsi="Arial" w:cs="Arial"/>
                <w:b/>
                <w:bCs/>
                <w:sz w:val="16"/>
                <w:szCs w:val="16"/>
              </w:rPr>
            </w:pPr>
            <w:del w:id="2671" w:author="Jeff Wootton" w:date="2022-07-12T11:18:00Z">
              <w:r w:rsidRPr="008A2C29" w:rsidDel="00353431">
                <w:rPr>
                  <w:rFonts w:ascii="Arial" w:hAnsi="Arial" w:cs="Arial"/>
                  <w:sz w:val="16"/>
                  <w:szCs w:val="16"/>
                </w:rPr>
                <w:delText>fileLocation</w:delText>
              </w:r>
            </w:del>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09ECB9C4" w14:textId="3F7648C7" w:rsidR="003713AD" w:rsidRPr="008A2C29" w:rsidDel="00353431" w:rsidRDefault="003713AD" w:rsidP="00A66719">
            <w:pPr>
              <w:pStyle w:val="NormalWeb"/>
              <w:spacing w:before="60" w:beforeAutospacing="0" w:after="60" w:afterAutospacing="0"/>
              <w:rPr>
                <w:del w:id="2672" w:author="Jeff Wootton" w:date="2022-07-12T11:18:00Z"/>
                <w:rFonts w:ascii="Arial" w:hAnsi="Arial" w:cs="Arial"/>
                <w:b/>
                <w:bCs/>
                <w:sz w:val="16"/>
                <w:szCs w:val="16"/>
              </w:rPr>
            </w:pPr>
            <w:del w:id="2673" w:author="Jeff Wootton" w:date="2022-07-12T11:18:00Z">
              <w:r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99F4308" w14:textId="2FF29913" w:rsidR="003713AD" w:rsidRPr="008A2C29" w:rsidDel="00353431" w:rsidRDefault="003713AD" w:rsidP="003713AD">
            <w:pPr>
              <w:pStyle w:val="NormalWeb"/>
              <w:spacing w:before="60" w:beforeAutospacing="0" w:after="60" w:afterAutospacing="0"/>
              <w:jc w:val="center"/>
              <w:rPr>
                <w:del w:id="2674" w:author="Jeff Wootton" w:date="2022-07-12T11:18:00Z"/>
                <w:rFonts w:ascii="Arial" w:hAnsi="Arial" w:cs="Arial"/>
                <w:b/>
                <w:bCs/>
                <w:sz w:val="16"/>
                <w:szCs w:val="16"/>
              </w:rPr>
            </w:pPr>
            <w:del w:id="2675" w:author="Jeff Wootton" w:date="2022-07-12T11:18:00Z">
              <w:r w:rsidRPr="008A2C29" w:rsidDel="00353431">
                <w:rPr>
                  <w:rFonts w:ascii="Arial" w:hAnsi="Arial" w:cs="Arial"/>
                  <w:sz w:val="16"/>
                  <w:szCs w:val="16"/>
                </w:rPr>
                <w:delText>1</w:delText>
              </w:r>
            </w:del>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DDB77E7" w14:textId="2956B11D" w:rsidR="003713AD" w:rsidRPr="008A2C29" w:rsidDel="00353431" w:rsidRDefault="003713AD" w:rsidP="003713AD">
            <w:pPr>
              <w:pStyle w:val="NormalWeb"/>
              <w:spacing w:before="60" w:beforeAutospacing="0" w:after="60" w:afterAutospacing="0"/>
              <w:jc w:val="both"/>
              <w:rPr>
                <w:del w:id="2676" w:author="Jeff Wootton" w:date="2022-07-12T11:18:00Z"/>
                <w:rFonts w:ascii="Arial" w:hAnsi="Arial" w:cs="Arial"/>
                <w:b/>
                <w:bCs/>
                <w:sz w:val="16"/>
                <w:szCs w:val="16"/>
              </w:rPr>
            </w:pPr>
            <w:del w:id="2677" w:author="Jeff Wootton" w:date="2022-07-12T11:18:00Z">
              <w:r w:rsidRPr="008A2C29" w:rsidDel="00353431">
                <w:rPr>
                  <w:rFonts w:ascii="Arial" w:hAnsi="Arial" w:cs="Arial"/>
                  <w:sz w:val="16"/>
                  <w:szCs w:val="16"/>
                </w:rPr>
                <w:delText>CharacterString</w:delText>
              </w:r>
            </w:del>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93A544" w14:textId="009D7FBE" w:rsidR="003713AD" w:rsidRPr="008A2C29" w:rsidDel="00353431" w:rsidRDefault="003713AD" w:rsidP="003713AD">
            <w:pPr>
              <w:pStyle w:val="NormalWeb"/>
              <w:spacing w:before="60" w:beforeAutospacing="0" w:after="60" w:afterAutospacing="0"/>
              <w:rPr>
                <w:del w:id="2678" w:author="Jeff Wootton" w:date="2022-07-12T11:18:00Z"/>
                <w:rFonts w:ascii="Arial" w:hAnsi="Arial" w:cs="Arial"/>
                <w:b/>
                <w:bCs/>
                <w:sz w:val="16"/>
                <w:szCs w:val="16"/>
              </w:rPr>
            </w:pPr>
            <w:ins w:id="2679" w:author="Thomas Richardson" w:date="2022-05-23T22:22:00Z">
              <w:del w:id="2680" w:author="Jeff Wootton" w:date="2022-07-12T11:18:00Z">
                <w:r w:rsidRPr="008A2C29" w:rsidDel="00353431">
                  <w:rPr>
                    <w:rFonts w:ascii="Arial" w:hAnsi="Arial" w:cs="Arial"/>
                    <w:sz w:val="16"/>
                    <w:szCs w:val="16"/>
                  </w:rPr>
                  <w:delText>Path relative to the root directory of the Exchange Set.  The location of the file after the Exchange Set is unpacked into a directory &lt;ROOT&gt; will be &lt;ROOT&gt;/S100_ROOT/&lt;fileLocation&gt;/&lt;filename&gt;</w:delText>
                </w:r>
              </w:del>
            </w:ins>
            <w:del w:id="2681" w:author="Jeff Wootton" w:date="2022-07-12T11:18:00Z">
              <w:r w:rsidRPr="008A2C29" w:rsidDel="00353431">
                <w:rPr>
                  <w:rFonts w:ascii="Arial" w:hAnsi="Arial" w:cs="Arial"/>
                  <w:sz w:val="16"/>
                  <w:szCs w:val="16"/>
                </w:rPr>
                <w:delText>Full location from the exchange set root directory</w:delText>
              </w:r>
            </w:del>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1B9F9647" w:rsidR="003713AD" w:rsidRPr="008A2C29" w:rsidRDefault="003713AD" w:rsidP="003713AD">
            <w:pPr>
              <w:pStyle w:val="NormalWeb"/>
              <w:spacing w:before="60" w:beforeAutospacing="0" w:after="60" w:afterAutospacing="0"/>
              <w:jc w:val="both"/>
              <w:rPr>
                <w:rFonts w:ascii="Arial" w:hAnsi="Arial" w:cs="Arial"/>
                <w:b/>
                <w:bCs/>
                <w:sz w:val="16"/>
                <w:szCs w:val="16"/>
              </w:rPr>
            </w:pPr>
            <w:del w:id="2682" w:author="Thomas Richardson" w:date="2022-05-23T22:22:00Z">
              <w:r w:rsidRPr="008A2C29" w:rsidDel="001508B5">
                <w:rPr>
                  <w:rFonts w:ascii="Arial" w:hAnsi="Arial" w:cs="Arial"/>
                  <w:sz w:val="16"/>
                  <w:szCs w:val="16"/>
                </w:rPr>
                <w:delText>purpose</w:delText>
              </w:r>
            </w:del>
            <w:ins w:id="2683" w:author="Thomas Richardson" w:date="2022-05-23T22:22:00Z">
              <w:r w:rsidRPr="008A2C29">
                <w:rPr>
                  <w:rFonts w:ascii="Arial" w:hAnsi="Arial" w:cs="Arial"/>
                  <w:sz w:val="16"/>
                  <w:szCs w:val="16"/>
                </w:rPr>
                <w:t>revisionStatus</w:t>
              </w:r>
            </w:ins>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511D9931" w:rsidR="003713AD" w:rsidRPr="008A2C29" w:rsidRDefault="00353431" w:rsidP="00A66719">
            <w:pPr>
              <w:pStyle w:val="NormalWeb"/>
              <w:spacing w:before="60" w:beforeAutospacing="0" w:after="60" w:afterAutospacing="0"/>
              <w:rPr>
                <w:rFonts w:ascii="Arial" w:hAnsi="Arial" w:cs="Arial"/>
                <w:b/>
                <w:bCs/>
                <w:sz w:val="16"/>
                <w:szCs w:val="16"/>
              </w:rPr>
            </w:pPr>
            <w:ins w:id="2684" w:author="Jeff Wootton" w:date="2022-07-12T11:18:00Z">
              <w:r w:rsidRPr="00353431">
                <w:rPr>
                  <w:rFonts w:ascii="Arial" w:hAnsi="Arial" w:cs="Arial"/>
                  <w:sz w:val="16"/>
                  <w:szCs w:val="16"/>
                </w:rPr>
                <w:t>The purpose for which the support file has been issued</w:t>
              </w:r>
            </w:ins>
            <w:del w:id="2685" w:author="Jeff Wootton" w:date="2022-07-12T11:18: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C69F80D"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w:t>
            </w:r>
            <w:del w:id="2686" w:author="Thomas Richardson" w:date="2022-05-23T22:22:00Z">
              <w:r w:rsidRPr="008A2C29" w:rsidDel="001508B5">
                <w:rPr>
                  <w:rFonts w:ascii="Arial" w:hAnsi="Arial" w:cs="Arial"/>
                  <w:sz w:val="16"/>
                  <w:szCs w:val="16"/>
                </w:rPr>
                <w:delText>SupportFilePurpose</w:delText>
              </w:r>
            </w:del>
            <w:ins w:id="2687" w:author="Thomas Richardson" w:date="2022-05-23T22:22:00Z">
              <w:r w:rsidRPr="008A2C29">
                <w:rPr>
                  <w:rFonts w:ascii="Arial" w:hAnsi="Arial" w:cs="Arial"/>
                  <w:sz w:val="16"/>
                  <w:szCs w:val="16"/>
                </w:rPr>
                <w:t>SupportFileRevisionStatus</w:t>
              </w:r>
            </w:ins>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ins w:id="2688" w:author="Thomas Richardson" w:date="2022-05-23T22:22:00Z">
              <w:r w:rsidRPr="008A2C29">
                <w:rPr>
                  <w:rFonts w:ascii="Arial" w:hAnsi="Arial" w:cs="Arial"/>
                  <w:sz w:val="16"/>
                  <w:szCs w:val="16"/>
                </w:rPr>
                <w:t>For example new, replacement, etc</w:t>
              </w:r>
            </w:ins>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r w:rsidRPr="008A2C29">
              <w:rPr>
                <w:rFonts w:ascii="Arial" w:hAnsi="Arial" w:cs="Arial"/>
                <w:sz w:val="16"/>
                <w:szCs w:val="16"/>
              </w:rPr>
              <w:t>editionNumber</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75BD9E19" w:rsidR="003713AD" w:rsidRPr="008A2C29" w:rsidRDefault="00353431" w:rsidP="00A66719">
            <w:pPr>
              <w:pStyle w:val="NormalWeb"/>
              <w:spacing w:before="60" w:beforeAutospacing="0" w:after="60" w:afterAutospacing="0"/>
              <w:rPr>
                <w:rFonts w:ascii="Arial" w:hAnsi="Arial" w:cs="Arial"/>
                <w:sz w:val="16"/>
                <w:szCs w:val="16"/>
              </w:rPr>
            </w:pPr>
            <w:ins w:id="2689" w:author="Jeff Wootton" w:date="2022-07-12T11:19:00Z">
              <w:r w:rsidRPr="00353431">
                <w:rPr>
                  <w:rFonts w:ascii="Arial" w:hAnsi="Arial" w:cs="Arial"/>
                  <w:sz w:val="16"/>
                  <w:szCs w:val="16"/>
                </w:rPr>
                <w:t>The Edition number of the support file</w:t>
              </w:r>
            </w:ins>
            <w:del w:id="2690" w:author="Jeff Wootton" w:date="2022-07-12T11:19: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0C11562C" w:rsidR="003713AD" w:rsidRPr="008A2C29" w:rsidRDefault="003713AD" w:rsidP="003713AD">
            <w:pPr>
              <w:pStyle w:val="NormalWeb"/>
              <w:spacing w:before="60" w:beforeAutospacing="0" w:after="60" w:afterAutospacing="0"/>
              <w:jc w:val="both"/>
              <w:rPr>
                <w:rFonts w:ascii="Arial" w:hAnsi="Arial" w:cs="Arial"/>
                <w:b/>
                <w:bCs/>
                <w:sz w:val="16"/>
                <w:szCs w:val="16"/>
              </w:rPr>
            </w:pPr>
            <w:del w:id="2691" w:author="Thomas Richardson" w:date="2022-05-23T22:22:00Z">
              <w:r w:rsidRPr="008A2C29" w:rsidDel="00075BD1">
                <w:rPr>
                  <w:rFonts w:ascii="Arial" w:hAnsi="Arial" w:cs="Arial"/>
                  <w:sz w:val="16"/>
                  <w:szCs w:val="16"/>
                </w:rPr>
                <w:delText>CharacterString</w:delText>
              </w:r>
            </w:del>
            <w:ins w:id="2692" w:author="Thomas Richardson" w:date="2022-05-23T22:22:00Z">
              <w:r w:rsidRPr="008A2C29">
                <w:rPr>
                  <w:rFonts w:ascii="Arial" w:hAnsi="Arial" w:cs="Arial"/>
                  <w:sz w:val="16"/>
                  <w:szCs w:val="16"/>
                </w:rPr>
                <w:t>Integer</w:t>
              </w:r>
            </w:ins>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21720A63" w:rsidR="003713AD" w:rsidRPr="008A2C29" w:rsidRDefault="003713AD" w:rsidP="003713AD">
            <w:pPr>
              <w:spacing w:before="60" w:after="60" w:line="240" w:lineRule="auto"/>
              <w:jc w:val="left"/>
              <w:rPr>
                <w:rFonts w:cs="Arial"/>
                <w:b/>
                <w:bCs/>
                <w:sz w:val="16"/>
                <w:szCs w:val="16"/>
                <w:lang w:eastAsia="en-US"/>
              </w:rPr>
            </w:pPr>
            <w:ins w:id="2693" w:author="Thomas Richardson" w:date="2022-05-23T22:23:00Z">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ins>
            <w:del w:id="2694" w:author="Thomas Richardson" w:date="2022-05-23T22:23:00Z">
              <w:r w:rsidRPr="008A2C29" w:rsidDel="00D27C1F">
                <w:rPr>
                  <w:rFonts w:cs="Arial"/>
                  <w:sz w:val="16"/>
                  <w:szCs w:val="16"/>
                </w:rPr>
                <w:delText xml:space="preserve">When a support file is initially created, the edition number 1 is assigned to it. The edition number is increased by 1 at each new edition of the support file. </w:delText>
              </w:r>
              <w:r w:rsidRPr="008A2C29" w:rsidDel="00D27C1F">
                <w:rPr>
                  <w:rFonts w:cs="Arial"/>
                  <w:sz w:val="16"/>
                  <w:szCs w:val="16"/>
                  <w:lang w:eastAsia="en-US"/>
                </w:rPr>
                <w:delText>Characters forming the editionNumber must be integers from 0 to 9</w:delText>
              </w:r>
            </w:del>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issueDate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12AF0F3F" w:rsidR="003713AD" w:rsidRPr="008A2C29" w:rsidRDefault="00353431" w:rsidP="00A66719">
            <w:pPr>
              <w:pStyle w:val="NormalWeb"/>
              <w:spacing w:before="60" w:beforeAutospacing="0" w:after="60" w:afterAutospacing="0"/>
              <w:rPr>
                <w:rFonts w:ascii="Arial" w:hAnsi="Arial" w:cs="Arial"/>
                <w:b/>
                <w:bCs/>
                <w:sz w:val="16"/>
                <w:szCs w:val="16"/>
              </w:rPr>
            </w:pPr>
            <w:ins w:id="2695" w:author="Jeff Wootton" w:date="2022-07-12T11:19:00Z">
              <w:r w:rsidRPr="00353431">
                <w:rPr>
                  <w:rFonts w:ascii="Arial" w:hAnsi="Arial" w:cs="Arial"/>
                  <w:sz w:val="16"/>
                  <w:szCs w:val="16"/>
                </w:rPr>
                <w:t>Date on which the data was made available by the Data Producer</w:t>
              </w:r>
            </w:ins>
            <w:del w:id="2696" w:author="Jeff Wootton" w:date="2022-07-12T11:19:00Z">
              <w:r w:rsidR="003713AD" w:rsidRPr="008A2C29" w:rsidDel="00353431">
                <w:rPr>
                  <w:rFonts w:ascii="Arial" w:hAnsi="Arial" w:cs="Arial"/>
                  <w:sz w:val="16"/>
                  <w:szCs w:val="16"/>
                </w:rPr>
                <w:delText>0..1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A52250A" w:rsidR="003713AD" w:rsidRPr="008A2C29" w:rsidRDefault="003713AD" w:rsidP="003713AD">
            <w:pPr>
              <w:pStyle w:val="NormalWeb"/>
              <w:spacing w:before="60" w:beforeAutospacing="0" w:after="60" w:afterAutospacing="0"/>
              <w:jc w:val="center"/>
              <w:rPr>
                <w:rFonts w:ascii="Arial" w:hAnsi="Arial" w:cs="Arial"/>
                <w:b/>
                <w:bCs/>
                <w:sz w:val="16"/>
                <w:szCs w:val="16"/>
              </w:rPr>
            </w:pPr>
            <w:ins w:id="2697" w:author="Thomas Richardson" w:date="2022-05-23T22:23:00Z">
              <w:r w:rsidRPr="008A2C29">
                <w:rPr>
                  <w:rFonts w:ascii="Arial" w:hAnsi="Arial" w:cs="Arial"/>
                  <w:sz w:val="16"/>
                  <w:szCs w:val="16"/>
                </w:rPr>
                <w:t>0..1</w:t>
              </w:r>
            </w:ins>
            <w:del w:id="2698" w:author="Thomas Richardson" w:date="2022-05-23T22:23:00Z">
              <w:r w:rsidRPr="008A2C29" w:rsidDel="00D27C1F">
                <w:rPr>
                  <w:rFonts w:ascii="Arial" w:hAnsi="Arial" w:cs="Arial"/>
                  <w:sz w:val="16"/>
                  <w:szCs w:val="16"/>
                </w:rPr>
                <w:delText>1</w:delText>
              </w:r>
            </w:del>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3542440B" w:rsidR="003713AD" w:rsidRPr="008A2C29" w:rsidRDefault="003713AD" w:rsidP="003713AD">
            <w:pPr>
              <w:pStyle w:val="NormalWeb"/>
              <w:spacing w:before="60" w:beforeAutospacing="0" w:after="60" w:afterAutospacing="0"/>
              <w:rPr>
                <w:rFonts w:ascii="Arial" w:hAnsi="Arial" w:cs="Arial"/>
                <w:b/>
                <w:bCs/>
                <w:sz w:val="16"/>
                <w:szCs w:val="16"/>
              </w:rPr>
            </w:pPr>
            <w:del w:id="2699" w:author="Jeff Wootton" w:date="2022-07-12T11:29:00Z">
              <w:r w:rsidRPr="008A2C29" w:rsidDel="00353431">
                <w:rPr>
                  <w:rFonts w:ascii="Arial" w:hAnsi="Arial" w:cs="Arial"/>
                  <w:sz w:val="16"/>
                  <w:szCs w:val="16"/>
                  <w:lang w:eastAsia="en-US"/>
                </w:rPr>
                <w:delText>Date on which the data was made available by the data producer</w:delText>
              </w:r>
            </w:del>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supportFileSpecification</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1D743F9B" w:rsidR="003713AD" w:rsidRPr="008A2C29" w:rsidRDefault="00353431" w:rsidP="00A66719">
            <w:pPr>
              <w:pStyle w:val="NormalWeb"/>
              <w:spacing w:before="60" w:beforeAutospacing="0" w:after="60" w:afterAutospacing="0"/>
              <w:rPr>
                <w:rFonts w:ascii="Arial" w:hAnsi="Arial" w:cs="Arial"/>
                <w:b/>
                <w:bCs/>
                <w:sz w:val="16"/>
                <w:szCs w:val="16"/>
              </w:rPr>
            </w:pPr>
            <w:ins w:id="2700" w:author="Jeff Wootton" w:date="2022-07-12T11:19:00Z">
              <w:r w:rsidRPr="00353431">
                <w:rPr>
                  <w:rFonts w:ascii="Arial" w:hAnsi="Arial" w:cs="Arial"/>
                  <w:sz w:val="16"/>
                  <w:szCs w:val="16"/>
                </w:rPr>
                <w:t>The specification used to create this file</w:t>
              </w:r>
            </w:ins>
            <w:del w:id="2701" w:author="Jeff Wootton" w:date="2022-07-12T11:19: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0DAAC11C" w:rsidR="003713AD" w:rsidRPr="008A2C29" w:rsidRDefault="003713AD" w:rsidP="003713AD">
            <w:pPr>
              <w:pStyle w:val="NormalWeb"/>
              <w:spacing w:before="60" w:beforeAutospacing="0" w:after="60" w:afterAutospacing="0"/>
              <w:jc w:val="both"/>
              <w:rPr>
                <w:rFonts w:ascii="Arial" w:hAnsi="Arial" w:cs="Arial"/>
                <w:b/>
                <w:bCs/>
                <w:sz w:val="16"/>
                <w:szCs w:val="16"/>
              </w:rPr>
            </w:pPr>
            <w:del w:id="2702" w:author="Jeff Wootton" w:date="2022-07-12T11:25:00Z">
              <w:r w:rsidRPr="008A2C29" w:rsidDel="00353431">
                <w:rPr>
                  <w:rFonts w:ascii="Arial" w:hAnsi="Arial" w:cs="Arial"/>
                  <w:sz w:val="16"/>
                  <w:szCs w:val="16"/>
                </w:rPr>
                <w:delText> </w:delText>
              </w:r>
            </w:del>
            <w:ins w:id="2703" w:author="Jeff Wootton" w:date="2022-07-12T11:25:00Z">
              <w:r w:rsidR="00353431" w:rsidRPr="00353431">
                <w:rPr>
                  <w:rFonts w:ascii="Arial" w:hAnsi="Arial" w:cs="Arial"/>
                  <w:sz w:val="16"/>
                  <w:szCs w:val="16"/>
                </w:rPr>
                <w:t>0..1 multiplicity in S-100 restricted to 1 in S-101</w:t>
              </w:r>
            </w:ins>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dataType</w:t>
            </w:r>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5F4E30D9" w:rsidR="003713AD" w:rsidRPr="008A2C29" w:rsidRDefault="00353431" w:rsidP="00A66719">
            <w:pPr>
              <w:pStyle w:val="NormalWeb"/>
              <w:spacing w:before="60" w:beforeAutospacing="0" w:after="60" w:afterAutospacing="0"/>
              <w:rPr>
                <w:rFonts w:ascii="Arial" w:hAnsi="Arial" w:cs="Arial"/>
                <w:b/>
                <w:bCs/>
                <w:sz w:val="16"/>
                <w:szCs w:val="16"/>
              </w:rPr>
            </w:pPr>
            <w:ins w:id="2704" w:author="Jeff Wootton" w:date="2022-07-12T11:20:00Z">
              <w:r w:rsidRPr="00353431">
                <w:rPr>
                  <w:rFonts w:ascii="Arial" w:hAnsi="Arial" w:cs="Arial"/>
                  <w:sz w:val="16"/>
                  <w:szCs w:val="16"/>
                </w:rPr>
                <w:t>The format of the support file</w:t>
              </w:r>
            </w:ins>
            <w:del w:id="2705" w:author="Jeff Wootton" w:date="2022-07-12T11:20: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748ECCEB" w:rsidR="003713AD" w:rsidRPr="008A2C29" w:rsidRDefault="00353431" w:rsidP="00A66719">
            <w:pPr>
              <w:pStyle w:val="NormalWeb"/>
              <w:spacing w:before="60" w:beforeAutospacing="0" w:after="60" w:afterAutospacing="0"/>
              <w:rPr>
                <w:rFonts w:ascii="Arial" w:hAnsi="Arial" w:cs="Arial"/>
                <w:b/>
                <w:bCs/>
                <w:sz w:val="16"/>
                <w:szCs w:val="16"/>
              </w:rPr>
            </w:pPr>
            <w:ins w:id="2706" w:author="Jeff Wootton" w:date="2022-07-12T11:21:00Z">
              <w:r w:rsidRPr="00353431">
                <w:rPr>
                  <w:rFonts w:ascii="Arial" w:hAnsi="Arial" w:cs="Arial"/>
                  <w:sz w:val="16"/>
                  <w:szCs w:val="16"/>
                </w:rPr>
                <w:t>Optional comment</w:t>
              </w:r>
            </w:ins>
            <w:del w:id="2707" w:author="Jeff Wootton" w:date="2022-07-12T11:21:00Z">
              <w:r w:rsidR="003713AD" w:rsidRPr="008A2C29" w:rsidDel="00353431">
                <w:rPr>
                  <w:rFonts w:ascii="Arial" w:hAnsi="Arial" w:cs="Arial"/>
                  <w:sz w:val="16"/>
                  <w:szCs w:val="16"/>
                </w:rPr>
                <w:delText>0..1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83E203" w:rsidR="003713AD" w:rsidRPr="008A2C29" w:rsidRDefault="003713AD" w:rsidP="003713AD">
            <w:pPr>
              <w:pStyle w:val="NormalWeb"/>
              <w:spacing w:before="60" w:beforeAutospacing="0" w:after="60" w:afterAutospacing="0"/>
              <w:jc w:val="both"/>
              <w:rPr>
                <w:rFonts w:ascii="Arial" w:hAnsi="Arial" w:cs="Arial"/>
                <w:b/>
                <w:bCs/>
                <w:sz w:val="16"/>
                <w:szCs w:val="16"/>
              </w:rPr>
            </w:pPr>
            <w:del w:id="2708" w:author="Thomas Richardson" w:date="2022-06-07T20:58:00Z">
              <w:r w:rsidRPr="008A2C29" w:rsidDel="00B37879">
                <w:rPr>
                  <w:rFonts w:ascii="Arial" w:hAnsi="Arial" w:cs="Arial"/>
                  <w:sz w:val="16"/>
                  <w:szCs w:val="16"/>
                  <w:lang w:eastAsia="en-US"/>
                </w:rPr>
                <w:delText>NATIONAL LANGUAGE enabled</w:delText>
              </w:r>
            </w:del>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compressionFlag</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39EA3E2F" w:rsidR="003713AD" w:rsidRPr="008A2C29" w:rsidRDefault="00353431" w:rsidP="00A66719">
            <w:pPr>
              <w:pStyle w:val="NormalWeb"/>
              <w:spacing w:before="60" w:beforeAutospacing="0" w:after="60" w:afterAutospacing="0"/>
              <w:rPr>
                <w:rFonts w:ascii="Arial" w:hAnsi="Arial" w:cs="Arial"/>
                <w:sz w:val="16"/>
                <w:szCs w:val="16"/>
              </w:rPr>
            </w:pPr>
            <w:ins w:id="2709" w:author="Jeff Wootton" w:date="2022-07-12T11:21:00Z">
              <w:r w:rsidRPr="00353431">
                <w:rPr>
                  <w:rFonts w:ascii="Arial" w:hAnsi="Arial" w:cs="Arial"/>
                  <w:sz w:val="16"/>
                  <w:szCs w:val="16"/>
                  <w:lang w:val="de-DE"/>
                </w:rPr>
                <w:t>Indicates if the resource is compressed</w:t>
              </w:r>
            </w:ins>
            <w:del w:id="2710" w:author="Jeff Wootton" w:date="2022-07-12T11:21:00Z">
              <w:r w:rsidR="003713AD" w:rsidRPr="008A2C29" w:rsidDel="00353431">
                <w:rPr>
                  <w:rFonts w:ascii="Arial" w:hAnsi="Arial" w:cs="Arial"/>
                  <w:sz w:val="16"/>
                  <w:szCs w:val="16"/>
                </w:rPr>
                <w:delText>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digitalSignatureReference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2A41F654" w:rsidR="003713AD" w:rsidRPr="008A2C29" w:rsidRDefault="00353431" w:rsidP="00A66719">
            <w:pPr>
              <w:pStyle w:val="NormalWeb"/>
              <w:spacing w:before="60" w:beforeAutospacing="0" w:after="60" w:afterAutospacing="0"/>
              <w:rPr>
                <w:rFonts w:ascii="Arial" w:hAnsi="Arial" w:cs="Arial"/>
                <w:sz w:val="16"/>
                <w:szCs w:val="16"/>
              </w:rPr>
            </w:pPr>
            <w:ins w:id="2711" w:author="Jeff Wootton" w:date="2022-07-12T11:22:00Z">
              <w:r w:rsidRPr="00353431">
                <w:rPr>
                  <w:rFonts w:ascii="Arial" w:hAnsi="Arial" w:cs="Arial"/>
                  <w:sz w:val="16"/>
                  <w:szCs w:val="16"/>
                </w:rPr>
                <w:t>Specifies the algorithm used to compute digitalSignatureValue</w:t>
              </w:r>
            </w:ins>
            <w:del w:id="2712" w:author="Jeff Wootton" w:date="2022-07-12T11:22:00Z">
              <w:r w:rsidR="003713AD" w:rsidRPr="008A2C29" w:rsidDel="00353431">
                <w:rPr>
                  <w:rFonts w:ascii="Arial" w:hAnsi="Arial" w:cs="Arial"/>
                  <w:sz w:val="16"/>
                  <w:szCs w:val="16"/>
                </w:rPr>
                <w:delText>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3AC8DD" w:rsidR="003713AD" w:rsidRPr="008A2C29" w:rsidRDefault="003713AD" w:rsidP="003713AD">
            <w:pPr>
              <w:pStyle w:val="NormalWeb"/>
              <w:spacing w:before="60" w:beforeAutospacing="0" w:after="60" w:afterAutospacing="0"/>
              <w:jc w:val="center"/>
              <w:rPr>
                <w:rFonts w:ascii="Arial" w:hAnsi="Arial" w:cs="Arial"/>
                <w:b/>
                <w:bCs/>
                <w:sz w:val="16"/>
                <w:szCs w:val="16"/>
              </w:rPr>
            </w:pPr>
            <w:del w:id="2713" w:author="Thomas Richardson" w:date="2022-06-07T20:59:00Z">
              <w:r w:rsidRPr="008A2C29" w:rsidDel="00F04A01">
                <w:rPr>
                  <w:rFonts w:ascii="Arial" w:hAnsi="Arial" w:cs="Arial"/>
                  <w:sz w:val="16"/>
                  <w:szCs w:val="16"/>
                </w:rPr>
                <w:delText>0..</w:delText>
              </w:r>
            </w:del>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193DCFC1" w:rsidR="003713AD" w:rsidRPr="008A2C29" w:rsidRDefault="003713AD" w:rsidP="003713AD">
            <w:pPr>
              <w:snapToGrid w:val="0"/>
              <w:spacing w:before="60" w:after="60" w:line="240" w:lineRule="auto"/>
              <w:jc w:val="left"/>
              <w:rPr>
                <w:rFonts w:cs="Arial"/>
                <w:sz w:val="16"/>
                <w:szCs w:val="16"/>
              </w:rPr>
            </w:pPr>
            <w:ins w:id="2714" w:author="Thomas Richardson" w:date="2022-06-07T20:59:00Z">
              <w:r w:rsidRPr="008A2C29">
                <w:rPr>
                  <w:rFonts w:cs="Arial"/>
                  <w:sz w:val="16"/>
                  <w:szCs w:val="16"/>
                </w:rPr>
                <w:t>S100_DigitalSignatureReference</w:t>
              </w:r>
            </w:ins>
            <w:r>
              <w:rPr>
                <w:rFonts w:cs="Arial"/>
                <w:sz w:val="16"/>
                <w:szCs w:val="16"/>
              </w:rPr>
              <w:t xml:space="preserve"> </w:t>
            </w:r>
            <w:ins w:id="2715" w:author="Thomas Richardson" w:date="2022-06-07T20:59:00Z">
              <w:r w:rsidRPr="008A2C29">
                <w:rPr>
                  <w:rFonts w:cs="Arial"/>
                  <w:sz w:val="16"/>
                  <w:szCs w:val="16"/>
                </w:rPr>
                <w:t>(see Part 15)</w:t>
              </w:r>
            </w:ins>
            <w:del w:id="2716" w:author="Thomas Richardson" w:date="2022-06-07T20:59:00Z">
              <w:r w:rsidRPr="008A2C29" w:rsidDel="00E12629">
                <w:rPr>
                  <w:rFonts w:cs="Arial"/>
                  <w:sz w:val="16"/>
                  <w:szCs w:val="16"/>
                </w:rPr>
                <w:delText>S100_DigitalSignature</w:delText>
              </w:r>
            </w:del>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digitalSignatureValue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2A6B1B2F" w:rsidR="003713AD" w:rsidRPr="008A2C29" w:rsidRDefault="00353431" w:rsidP="00A66719">
            <w:pPr>
              <w:pStyle w:val="NormalWeb"/>
              <w:spacing w:before="60" w:beforeAutospacing="0" w:after="60" w:afterAutospacing="0"/>
              <w:rPr>
                <w:rFonts w:ascii="Arial" w:hAnsi="Arial" w:cs="Arial"/>
                <w:b/>
                <w:bCs/>
                <w:sz w:val="16"/>
                <w:szCs w:val="16"/>
              </w:rPr>
            </w:pPr>
            <w:ins w:id="2717" w:author="Jeff Wootton" w:date="2022-07-12T11:22:00Z">
              <w:r w:rsidRPr="00353431">
                <w:rPr>
                  <w:rFonts w:ascii="Arial" w:hAnsi="Arial" w:cs="Arial"/>
                  <w:sz w:val="16"/>
                  <w:szCs w:val="16"/>
                </w:rPr>
                <w:t>Value derived from the digital signature</w:t>
              </w:r>
            </w:ins>
            <w:del w:id="2718" w:author="Jeff Wootton" w:date="2022-07-12T11:22:00Z">
              <w:r w:rsidR="003713AD" w:rsidRPr="008A2C29" w:rsidDel="00353431">
                <w:rPr>
                  <w:rFonts w:ascii="Arial" w:hAnsi="Arial" w:cs="Arial"/>
                  <w:sz w:val="16"/>
                  <w:szCs w:val="16"/>
                </w:rPr>
                <w:delText>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235F2E21" w:rsidR="003713AD" w:rsidRPr="008A2C29" w:rsidRDefault="003713AD" w:rsidP="003713AD">
            <w:pPr>
              <w:pStyle w:val="NormalWeb"/>
              <w:spacing w:before="60" w:beforeAutospacing="0" w:after="60" w:afterAutospacing="0"/>
              <w:jc w:val="center"/>
              <w:rPr>
                <w:rFonts w:ascii="Arial" w:hAnsi="Arial" w:cs="Arial"/>
                <w:bCs/>
                <w:sz w:val="16"/>
                <w:szCs w:val="16"/>
              </w:rPr>
            </w:pPr>
            <w:ins w:id="2719" w:author="Thomas Richardson" w:date="2022-06-07T21:00:00Z">
              <w:r w:rsidRPr="008A2C29">
                <w:rPr>
                  <w:rFonts w:ascii="Arial" w:hAnsi="Arial" w:cs="Arial"/>
                  <w:sz w:val="16"/>
                  <w:szCs w:val="16"/>
                </w:rPr>
                <w:t>1..*</w:t>
              </w:r>
            </w:ins>
            <w:del w:id="2720" w:author="Thomas Richardson" w:date="2022-06-07T21:00:00Z">
              <w:r w:rsidRPr="008A2C29" w:rsidDel="00F44609">
                <w:rPr>
                  <w:rFonts w:ascii="Arial" w:hAnsi="Arial" w:cs="Arial"/>
                  <w:sz w:val="16"/>
                  <w:szCs w:val="16"/>
                </w:rPr>
                <w:delText>1</w:delText>
              </w:r>
            </w:del>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5DDD2AA4"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S100_DigitalSignatureValue</w:t>
            </w:r>
            <w:ins w:id="2721" w:author="Thomas Richardson" w:date="2022-06-07T21:00:00Z">
              <w:r w:rsidRPr="008A2C29">
                <w:rPr>
                  <w:rFonts w:ascii="Arial" w:hAnsi="Arial" w:cs="Arial"/>
                  <w:sz w:val="16"/>
                  <w:szCs w:val="16"/>
                </w:rPr>
                <w:t xml:space="preserve"> (see Part 15)</w:t>
              </w:r>
            </w:ins>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The value resulting from application of digitalSignatureReference</w:t>
            </w:r>
          </w:p>
          <w:p w14:paraId="4906B03E" w14:textId="0F1C2FA8"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del w:id="2722" w:author="Thomas Richardson" w:date="2022-06-07T21:00:00Z">
              <w:r w:rsidRPr="008A2C29" w:rsidDel="0006155B">
                <w:rPr>
                  <w:rFonts w:ascii="Arial" w:hAnsi="Arial" w:cs="Arial"/>
                  <w:bCs/>
                  <w:sz w:val="16"/>
                  <w:szCs w:val="16"/>
                </w:rPr>
                <w:delText>0..1 multiplicity in S-100 restricted to 1 in S-101</w:delText>
              </w:r>
            </w:del>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defaultLocale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22AEEC38" w:rsidR="003713AD" w:rsidRPr="008A2C29" w:rsidRDefault="00353431" w:rsidP="00A66719">
            <w:pPr>
              <w:pStyle w:val="NormalWeb"/>
              <w:spacing w:before="60" w:beforeAutospacing="0" w:after="60" w:afterAutospacing="0"/>
              <w:rPr>
                <w:rFonts w:ascii="Arial" w:hAnsi="Arial" w:cs="Arial"/>
                <w:sz w:val="16"/>
                <w:szCs w:val="16"/>
              </w:rPr>
            </w:pPr>
            <w:ins w:id="2723" w:author="Jeff Wootton" w:date="2022-07-12T11:23:00Z">
              <w:r w:rsidRPr="00353431">
                <w:rPr>
                  <w:rFonts w:ascii="Arial" w:hAnsi="Arial" w:cs="Arial"/>
                  <w:sz w:val="16"/>
                  <w:szCs w:val="16"/>
                </w:rPr>
                <w:t>Default language and character set used in the support file</w:t>
              </w:r>
            </w:ins>
            <w:del w:id="2724" w:author="Jeff Wootton" w:date="2022-07-12T11:23:00Z">
              <w:r w:rsidR="003713AD" w:rsidRPr="008A2C29" w:rsidDel="00353431">
                <w:rPr>
                  <w:rFonts w:ascii="Arial" w:hAnsi="Arial" w:cs="Arial"/>
                  <w:sz w:val="16"/>
                  <w:szCs w:val="16"/>
                </w:rPr>
                <w:delText>0..1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r w:rsidRPr="008A2C29">
              <w:rPr>
                <w:rFonts w:ascii="Arial" w:hAnsi="Arial" w:cs="Arial"/>
                <w:sz w:val="16"/>
                <w:szCs w:val="16"/>
              </w:rPr>
              <w:t>PT_Locale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173D16B7"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ins w:id="2725" w:author="Jeff Wootton" w:date="2022-07-12T11:33:00Z">
              <w:r w:rsidR="00353431">
                <w:rPr>
                  <w:rFonts w:cs="Arial"/>
                  <w:sz w:val="16"/>
                  <w:szCs w:val="16"/>
                </w:rPr>
                <w:t xml:space="preserve">as </w:t>
              </w:r>
            </w:ins>
            <w:r w:rsidRPr="008A2C29">
              <w:rPr>
                <w:rFonts w:cs="Arial"/>
                <w:sz w:val="16"/>
                <w:szCs w:val="16"/>
              </w:rPr>
              <w:t>locale</w:t>
            </w:r>
            <w:del w:id="2726" w:author="Jeff Wootton" w:date="2022-07-12T11:33:00Z">
              <w:r w:rsidRPr="008A2C29" w:rsidDel="00353431">
                <w:rPr>
                  <w:rFonts w:cs="Arial"/>
                  <w:sz w:val="16"/>
                  <w:szCs w:val="16"/>
                </w:rPr>
                <w:delText xml:space="preserve">, </w:delText>
              </w:r>
            </w:del>
            <w:ins w:id="2727" w:author="Jeff Wootton" w:date="2022-07-12T11:33:00Z">
              <w:r w:rsidR="00353431">
                <w:rPr>
                  <w:rFonts w:cs="Arial"/>
                  <w:sz w:val="16"/>
                  <w:szCs w:val="16"/>
                </w:rPr>
                <w:t>.</w:t>
              </w:r>
              <w:r w:rsidR="00353431" w:rsidRPr="008A2C29">
                <w:rPr>
                  <w:rFonts w:cs="Arial"/>
                  <w:sz w:val="16"/>
                  <w:szCs w:val="16"/>
                </w:rPr>
                <w:t xml:space="preserve"> </w:t>
              </w:r>
            </w:ins>
            <w:del w:id="2728" w:author="Jeff Wootton" w:date="2022-07-12T11:33:00Z">
              <w:r w:rsidRPr="008A2C29" w:rsidDel="00353431">
                <w:rPr>
                  <w:rFonts w:cs="Arial"/>
                  <w:sz w:val="16"/>
                  <w:szCs w:val="16"/>
                </w:rPr>
                <w:delText>because other</w:delText>
              </w:r>
            </w:del>
            <w:ins w:id="2729" w:author="Jeff Wootton" w:date="2022-07-12T11:33:00Z">
              <w:r w:rsidR="00353431">
                <w:rPr>
                  <w:rFonts w:cs="Arial"/>
                  <w:sz w:val="16"/>
                  <w:szCs w:val="16"/>
                </w:rPr>
                <w:t>Additional support</w:t>
              </w:r>
            </w:ins>
            <w:r w:rsidRPr="008A2C29">
              <w:rPr>
                <w:rFonts w:cs="Arial"/>
                <w:sz w:val="16"/>
                <w:szCs w:val="16"/>
              </w:rPr>
              <w:t xml:space="preserve"> files can be created for other </w:t>
            </w:r>
            <w:del w:id="2730" w:author="Jeff Wootton" w:date="2022-07-12T11:33:00Z">
              <w:r w:rsidRPr="008A2C29" w:rsidDel="00353431">
                <w:rPr>
                  <w:rFonts w:cs="Arial"/>
                  <w:sz w:val="16"/>
                  <w:szCs w:val="16"/>
                </w:rPr>
                <w:delText>languages</w:delText>
              </w:r>
            </w:del>
            <w:ins w:id="2731" w:author="Jeff Wootton" w:date="2022-07-12T11:33:00Z">
              <w:r w:rsidR="00353431">
                <w:rPr>
                  <w:rFonts w:cs="Arial"/>
                  <w:sz w:val="16"/>
                  <w:szCs w:val="16"/>
                </w:rPr>
                <w:t>locales</w:t>
              </w:r>
            </w:ins>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supportedResource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1DC271A1" w:rsidR="003713AD" w:rsidRPr="008A2C29" w:rsidRDefault="00353431" w:rsidP="00A66719">
            <w:pPr>
              <w:pStyle w:val="NormalWeb"/>
              <w:spacing w:before="60" w:beforeAutospacing="0" w:after="60" w:afterAutospacing="0"/>
              <w:rPr>
                <w:rFonts w:ascii="Arial" w:hAnsi="Arial" w:cs="Arial"/>
                <w:sz w:val="16"/>
                <w:szCs w:val="16"/>
              </w:rPr>
            </w:pPr>
            <w:ins w:id="2732" w:author="Jeff Wootton" w:date="2022-07-12T11:23:00Z">
              <w:r w:rsidRPr="00353431">
                <w:rPr>
                  <w:rFonts w:ascii="Arial" w:hAnsi="Arial" w:cs="Arial"/>
                  <w:sz w:val="16"/>
                  <w:szCs w:val="16"/>
                </w:rPr>
                <w:t>Identifier of the resource supported by this support file</w:t>
              </w:r>
            </w:ins>
            <w:del w:id="2733" w:author="Jeff Wootton" w:date="2022-07-12T11:23:00Z">
              <w:r w:rsidR="003713AD" w:rsidRPr="008A2C29" w:rsidDel="00353431">
                <w:rPr>
                  <w:rFonts w:ascii="Arial" w:hAnsi="Arial" w:cs="Arial"/>
                  <w:sz w:val="16"/>
                  <w:szCs w:val="16"/>
                </w:rPr>
                <w:delText>0..*</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CharacterString</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4269AFF7"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Conventions for identifiers are still to be developed and will be defined later</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resourcePurpose</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47C1A64D" w:rsidR="003713AD" w:rsidRPr="008A2C29" w:rsidRDefault="00353431" w:rsidP="00A66719">
            <w:pPr>
              <w:pStyle w:val="NormalWeb"/>
              <w:spacing w:before="60" w:beforeAutospacing="0" w:after="60" w:afterAutospacing="0"/>
              <w:rPr>
                <w:rFonts w:ascii="Arial" w:hAnsi="Arial" w:cs="Arial"/>
                <w:sz w:val="16"/>
                <w:szCs w:val="16"/>
              </w:rPr>
            </w:pPr>
            <w:ins w:id="2734" w:author="Jeff Wootton" w:date="2022-07-12T11:23:00Z">
              <w:r w:rsidRPr="00353431">
                <w:rPr>
                  <w:rFonts w:ascii="Arial" w:hAnsi="Arial" w:cs="Arial"/>
                  <w:sz w:val="16"/>
                  <w:szCs w:val="16"/>
                </w:rPr>
                <w:t>The purpose of the supporting resource</w:t>
              </w:r>
            </w:ins>
            <w:del w:id="2735" w:author="Jeff Wootton" w:date="2022-07-12T11:23:00Z">
              <w:r w:rsidR="003713AD" w:rsidRPr="008A2C29" w:rsidDel="00353431">
                <w:rPr>
                  <w:rFonts w:ascii="Arial" w:hAnsi="Arial" w:cs="Arial"/>
                  <w:sz w:val="16"/>
                  <w:szCs w:val="16"/>
                </w:rPr>
                <w:delText>0..1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r w:rsidRPr="00774650">
        <w:rPr>
          <w:i/>
        </w:rPr>
        <w:t>otherDataTypeDescription</w:t>
      </w:r>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9"/>
        <w:gridCol w:w="12"/>
        <w:gridCol w:w="3053"/>
        <w:gridCol w:w="3544"/>
        <w:gridCol w:w="850"/>
        <w:gridCol w:w="5670"/>
      </w:tblGrid>
      <w:tr w:rsidR="00353431" w:rsidRPr="00774650" w14:paraId="1865EFAF" w14:textId="77777777" w:rsidTr="00353431">
        <w:trPr>
          <w:cantSplit/>
        </w:trPr>
        <w:tc>
          <w:tcPr>
            <w:tcW w:w="1149" w:type="dxa"/>
            <w:shd w:val="clear" w:color="auto" w:fill="D9D9D9" w:themeFill="background1" w:themeFillShade="D9"/>
          </w:tcPr>
          <w:p w14:paraId="07E34497"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Role Name</w:t>
            </w:r>
          </w:p>
        </w:tc>
        <w:tc>
          <w:tcPr>
            <w:tcW w:w="3065" w:type="dxa"/>
            <w:gridSpan w:val="2"/>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50482B">
        <w:trPr>
          <w:trHeight w:val="263"/>
        </w:trPr>
        <w:tc>
          <w:tcPr>
            <w:tcW w:w="1149"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3065" w:type="dxa"/>
            <w:gridSpan w:val="2"/>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0D6EE08E"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ins w:id="2736" w:author="Thomas Richardson" w:date="2022-05-23T22:27:00Z">
              <w:r w:rsidR="00C16466">
                <w:rPr>
                  <w:sz w:val="16"/>
                  <w:szCs w:val="16"/>
                  <w:lang w:eastAsia="ar-SA"/>
                </w:rPr>
                <w:t>17</w:t>
              </w:r>
            </w:ins>
            <w:del w:id="2737" w:author="Thomas Richardson" w:date="2022-05-23T22:27:00Z">
              <w:r w:rsidRPr="00774650" w:rsidDel="00C16466">
                <w:rPr>
                  <w:sz w:val="16"/>
                  <w:szCs w:val="16"/>
                  <w:lang w:eastAsia="ar-SA"/>
                </w:rPr>
                <w:delText>4a</w:delText>
              </w:r>
            </w:del>
            <w:r w:rsidRPr="00774650">
              <w:rPr>
                <w:sz w:val="16"/>
                <w:szCs w:val="16"/>
                <w:lang w:eastAsia="ar-SA"/>
              </w:rPr>
              <w:t xml:space="preserve"> but not mentioned in this table are not allowed</w:t>
            </w:r>
          </w:p>
        </w:tc>
      </w:tr>
      <w:tr w:rsidR="00D85821" w:rsidRPr="00774650" w14:paraId="50BBAE01" w14:textId="77777777" w:rsidTr="0050482B">
        <w:trPr>
          <w:trHeight w:val="263"/>
        </w:trPr>
        <w:tc>
          <w:tcPr>
            <w:tcW w:w="1149"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3F4DC828"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ASCII</w:t>
            </w:r>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ins w:id="2738" w:author="Thomas Richardson" w:date="2022-05-23T22:29:00Z">
              <w:r>
                <w:rPr>
                  <w:sz w:val="16"/>
                  <w:szCs w:val="16"/>
                </w:rPr>
                <w:t>UTF-8 text excluding control codes</w:t>
              </w:r>
            </w:ins>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ins w:id="2739" w:author="Thomas Richardson" w:date="2022-05-23T22:27:00Z">
              <w:r w:rsidRPr="00E035EC">
                <w:rPr>
                  <w:bCs/>
                  <w:sz w:val="16"/>
                  <w:szCs w:val="16"/>
                  <w:lang w:eastAsia="ar-SA"/>
                </w:rPr>
                <w:t>1</w:t>
              </w:r>
            </w:ins>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50482B">
        <w:trPr>
          <w:trHeight w:val="263"/>
          <w:ins w:id="2740" w:author="Thomas Richardson" w:date="2022-05-23T22:27:00Z"/>
        </w:trPr>
        <w:tc>
          <w:tcPr>
            <w:tcW w:w="1161" w:type="dxa"/>
            <w:gridSpan w:val="2"/>
          </w:tcPr>
          <w:p w14:paraId="288FF748" w14:textId="7017F2F8" w:rsidR="00AD1F36" w:rsidRPr="00774650" w:rsidRDefault="00AD1F36" w:rsidP="00C128E3">
            <w:pPr>
              <w:suppressAutoHyphens/>
              <w:snapToGrid w:val="0"/>
              <w:spacing w:before="60" w:after="60" w:line="240" w:lineRule="auto"/>
              <w:rPr>
                <w:ins w:id="2741" w:author="Thomas Richardson" w:date="2022-05-23T22:27:00Z"/>
                <w:sz w:val="16"/>
                <w:szCs w:val="16"/>
                <w:lang w:eastAsia="ar-SA"/>
              </w:rPr>
            </w:pPr>
            <w:ins w:id="2742" w:author="Thomas Richardson" w:date="2022-05-23T22:27:00Z">
              <w:r w:rsidRPr="00774650">
                <w:rPr>
                  <w:sz w:val="16"/>
                  <w:szCs w:val="16"/>
                  <w:lang w:eastAsia="ar-SA"/>
                </w:rPr>
                <w:t>Value</w:t>
              </w:r>
            </w:ins>
          </w:p>
        </w:tc>
        <w:tc>
          <w:tcPr>
            <w:tcW w:w="3053" w:type="dxa"/>
          </w:tcPr>
          <w:p w14:paraId="360E4020" w14:textId="69733E1B" w:rsidR="00AD1F36" w:rsidRPr="00774650" w:rsidRDefault="0000300D" w:rsidP="00C128E3">
            <w:pPr>
              <w:suppressAutoHyphens/>
              <w:snapToGrid w:val="0"/>
              <w:spacing w:before="60" w:after="60" w:line="240" w:lineRule="auto"/>
              <w:rPr>
                <w:ins w:id="2743" w:author="Thomas Richardson" w:date="2022-05-23T22:27:00Z"/>
                <w:sz w:val="16"/>
                <w:szCs w:val="16"/>
                <w:lang w:eastAsia="ar-SA"/>
              </w:rPr>
            </w:pPr>
            <w:ins w:id="2744" w:author="Thomas Richardson" w:date="2022-05-23T22:28:00Z">
              <w:r>
                <w:rPr>
                  <w:sz w:val="16"/>
                  <w:szCs w:val="16"/>
                  <w:lang w:eastAsia="ar-SA"/>
                </w:rPr>
                <w:t>JPEG2000</w:t>
              </w:r>
            </w:ins>
          </w:p>
        </w:tc>
        <w:tc>
          <w:tcPr>
            <w:tcW w:w="3544" w:type="dxa"/>
          </w:tcPr>
          <w:p w14:paraId="5BBEE397" w14:textId="40B0DC07" w:rsidR="00AD1F36" w:rsidRPr="00774650" w:rsidRDefault="0012173A" w:rsidP="00C128E3">
            <w:pPr>
              <w:suppressAutoHyphens/>
              <w:snapToGrid w:val="0"/>
              <w:spacing w:before="60" w:after="60" w:line="240" w:lineRule="auto"/>
              <w:rPr>
                <w:ins w:id="2745" w:author="Thomas Richardson" w:date="2022-05-23T22:27:00Z"/>
                <w:b/>
                <w:bCs/>
                <w:sz w:val="16"/>
                <w:szCs w:val="16"/>
                <w:lang w:eastAsia="ar-SA"/>
              </w:rPr>
            </w:pPr>
            <w:ins w:id="2746" w:author="Thomas Richardson" w:date="2022-05-23T22:29:00Z">
              <w:r>
                <w:rPr>
                  <w:sz w:val="16"/>
                  <w:szCs w:val="16"/>
                </w:rPr>
                <w:t>JPEG2000 format</w:t>
              </w:r>
            </w:ins>
          </w:p>
        </w:tc>
        <w:tc>
          <w:tcPr>
            <w:tcW w:w="850" w:type="dxa"/>
          </w:tcPr>
          <w:p w14:paraId="452DFB23" w14:textId="6BFDAD56" w:rsidR="00AD1F36" w:rsidRPr="00E035EC" w:rsidRDefault="00AD1F36" w:rsidP="00C128E3">
            <w:pPr>
              <w:suppressAutoHyphens/>
              <w:snapToGrid w:val="0"/>
              <w:spacing w:before="60" w:after="60" w:line="240" w:lineRule="auto"/>
              <w:jc w:val="center"/>
              <w:rPr>
                <w:ins w:id="2747" w:author="Thomas Richardson" w:date="2022-05-23T22:27:00Z"/>
                <w:sz w:val="16"/>
                <w:szCs w:val="16"/>
                <w:lang w:eastAsia="ar-SA"/>
              </w:rPr>
            </w:pPr>
            <w:ins w:id="2748" w:author="Thomas Richardson" w:date="2022-05-23T22:27:00Z">
              <w:r w:rsidRPr="00E035EC">
                <w:rPr>
                  <w:sz w:val="16"/>
                  <w:szCs w:val="16"/>
                  <w:lang w:eastAsia="ar-SA"/>
                </w:rPr>
                <w:t>2</w:t>
              </w:r>
            </w:ins>
          </w:p>
        </w:tc>
        <w:tc>
          <w:tcPr>
            <w:tcW w:w="5670" w:type="dxa"/>
          </w:tcPr>
          <w:p w14:paraId="10083B0B" w14:textId="4CDA0B0D" w:rsidR="00AD1F36" w:rsidRPr="00774650" w:rsidRDefault="006B30F3" w:rsidP="00C128E3">
            <w:pPr>
              <w:suppressAutoHyphens/>
              <w:snapToGrid w:val="0"/>
              <w:spacing w:before="60" w:after="60" w:line="240" w:lineRule="auto"/>
              <w:rPr>
                <w:ins w:id="2749" w:author="Thomas Richardson" w:date="2022-05-23T22:27:00Z"/>
                <w:b/>
                <w:bCs/>
                <w:sz w:val="16"/>
                <w:szCs w:val="16"/>
                <w:lang w:eastAsia="ar-SA"/>
              </w:rPr>
            </w:pPr>
            <w:ins w:id="2750" w:author="Thomas Richardson" w:date="2022-05-23T22:29:00Z">
              <w:r>
                <w:rPr>
                  <w:sz w:val="16"/>
                  <w:szCs w:val="16"/>
                </w:rPr>
                <w:t>ISO 15444</w:t>
              </w:r>
            </w:ins>
          </w:p>
        </w:tc>
      </w:tr>
      <w:tr w:rsidR="00D85821" w:rsidRPr="00774650" w14:paraId="70044369" w14:textId="77777777" w:rsidTr="0050482B">
        <w:trPr>
          <w:trHeight w:val="263"/>
        </w:trPr>
        <w:tc>
          <w:tcPr>
            <w:tcW w:w="1149"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ins w:id="2751" w:author="Thomas Richardson" w:date="2022-05-23T22:29:00Z">
              <w:r>
                <w:rPr>
                  <w:sz w:val="16"/>
                  <w:szCs w:val="16"/>
                </w:rPr>
                <w:t>Hypertext Markup Language</w:t>
              </w:r>
            </w:ins>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ins w:id="2752" w:author="Thomas Richardson" w:date="2022-05-23T22:27:00Z">
              <w:r w:rsidRPr="00E035EC">
                <w:rPr>
                  <w:sz w:val="16"/>
                  <w:szCs w:val="16"/>
                  <w:lang w:eastAsia="ar-SA"/>
                </w:rPr>
                <w:t>3</w:t>
              </w:r>
            </w:ins>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50482B">
        <w:trPr>
          <w:trHeight w:val="289"/>
        </w:trPr>
        <w:tc>
          <w:tcPr>
            <w:tcW w:w="1149"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ins w:id="2753" w:author="Thomas Richardson" w:date="2022-05-23T22:29:00Z">
              <w:r>
                <w:rPr>
                  <w:sz w:val="16"/>
                  <w:szCs w:val="16"/>
                </w:rPr>
                <w:t>Extensible Markup Language</w:t>
              </w:r>
            </w:ins>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ins w:id="2754" w:author="Thomas Richardson" w:date="2022-05-23T22:27:00Z">
              <w:r w:rsidRPr="00E035EC">
                <w:rPr>
                  <w:bCs/>
                  <w:sz w:val="16"/>
                  <w:szCs w:val="16"/>
                  <w:lang w:eastAsia="ar-SA"/>
                </w:rPr>
                <w:t>4</w:t>
              </w:r>
            </w:ins>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50482B">
        <w:trPr>
          <w:trHeight w:val="289"/>
        </w:trPr>
        <w:tc>
          <w:tcPr>
            <w:tcW w:w="1149"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ins w:id="2755" w:author="Thomas Richardson" w:date="2022-05-23T22:29:00Z">
              <w:r>
                <w:rPr>
                  <w:sz w:val="16"/>
                  <w:szCs w:val="16"/>
                </w:rPr>
                <w:t>Tagged Image File Format</w:t>
              </w:r>
            </w:ins>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ins w:id="2756" w:author="Thomas Richardson" w:date="2022-05-23T22:28:00Z">
              <w:r w:rsidRPr="00E035EC">
                <w:rPr>
                  <w:bCs/>
                  <w:sz w:val="16"/>
                  <w:szCs w:val="16"/>
                  <w:lang w:eastAsia="ar-SA"/>
                </w:rPr>
                <w:t>7</w:t>
              </w:r>
            </w:ins>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r w:rsidR="00353431" w:rsidRPr="00774650" w:rsidDel="00F75878" w14:paraId="56A24FC0" w14:textId="77777777" w:rsidTr="0050482B">
        <w:trPr>
          <w:trHeight w:val="289"/>
          <w:del w:id="2757" w:author="Thomas Richardson" w:date="2022-05-23T22:28:00Z"/>
        </w:trPr>
        <w:tc>
          <w:tcPr>
            <w:tcW w:w="1161" w:type="dxa"/>
            <w:gridSpan w:val="2"/>
          </w:tcPr>
          <w:p w14:paraId="0DA5FDED" w14:textId="75C8A9CA" w:rsidR="00D85821" w:rsidRPr="00774650" w:rsidDel="00F75878" w:rsidRDefault="00D85821" w:rsidP="00C128E3">
            <w:pPr>
              <w:suppressAutoHyphens/>
              <w:snapToGrid w:val="0"/>
              <w:spacing w:before="60" w:after="60" w:line="240" w:lineRule="auto"/>
              <w:rPr>
                <w:del w:id="2758" w:author="Thomas Richardson" w:date="2022-05-23T22:28:00Z"/>
                <w:sz w:val="16"/>
                <w:szCs w:val="16"/>
                <w:lang w:eastAsia="ar-SA"/>
              </w:rPr>
            </w:pPr>
            <w:del w:id="2759" w:author="Thomas Richardson" w:date="2022-05-23T22:28:00Z">
              <w:r w:rsidRPr="00774650" w:rsidDel="00F75878">
                <w:rPr>
                  <w:sz w:val="16"/>
                  <w:szCs w:val="16"/>
                  <w:lang w:eastAsia="ar-SA"/>
                </w:rPr>
                <w:delText>Value</w:delText>
              </w:r>
            </w:del>
          </w:p>
        </w:tc>
        <w:tc>
          <w:tcPr>
            <w:tcW w:w="3053" w:type="dxa"/>
          </w:tcPr>
          <w:p w14:paraId="340B1CD4" w14:textId="185D5D01" w:rsidR="00D85821" w:rsidRPr="00774650" w:rsidDel="00F75878" w:rsidRDefault="00D85821" w:rsidP="00C128E3">
            <w:pPr>
              <w:suppressAutoHyphens/>
              <w:snapToGrid w:val="0"/>
              <w:spacing w:before="60" w:after="60" w:line="240" w:lineRule="auto"/>
              <w:rPr>
                <w:del w:id="2760" w:author="Thomas Richardson" w:date="2022-05-23T22:28:00Z"/>
                <w:sz w:val="16"/>
                <w:szCs w:val="16"/>
                <w:lang w:eastAsia="ar-SA"/>
              </w:rPr>
            </w:pPr>
            <w:del w:id="2761" w:author="Thomas Richardson" w:date="2022-05-23T22:28:00Z">
              <w:r w:rsidRPr="00774650" w:rsidDel="00F75878">
                <w:rPr>
                  <w:sz w:val="16"/>
                  <w:szCs w:val="16"/>
                  <w:lang w:eastAsia="ar-SA"/>
                </w:rPr>
                <w:delText>XSLT</w:delText>
              </w:r>
            </w:del>
          </w:p>
        </w:tc>
        <w:tc>
          <w:tcPr>
            <w:tcW w:w="3544" w:type="dxa"/>
          </w:tcPr>
          <w:p w14:paraId="295DCB0B" w14:textId="50C5A7DC" w:rsidR="00D85821" w:rsidRPr="00774650" w:rsidDel="00F75878" w:rsidRDefault="00D85821" w:rsidP="00C128E3">
            <w:pPr>
              <w:suppressAutoHyphens/>
              <w:snapToGrid w:val="0"/>
              <w:spacing w:before="60" w:after="60" w:line="240" w:lineRule="auto"/>
              <w:rPr>
                <w:del w:id="2762" w:author="Thomas Richardson" w:date="2022-05-23T22:28:00Z"/>
                <w:b/>
                <w:bCs/>
                <w:sz w:val="16"/>
                <w:szCs w:val="16"/>
                <w:lang w:eastAsia="ar-SA"/>
              </w:rPr>
            </w:pPr>
          </w:p>
        </w:tc>
        <w:tc>
          <w:tcPr>
            <w:tcW w:w="850" w:type="dxa"/>
          </w:tcPr>
          <w:p w14:paraId="0E4334E9" w14:textId="3810D95C" w:rsidR="00D85821" w:rsidRPr="00774650" w:rsidDel="00F75878" w:rsidRDefault="00D85821" w:rsidP="00C128E3">
            <w:pPr>
              <w:suppressAutoHyphens/>
              <w:snapToGrid w:val="0"/>
              <w:spacing w:before="60" w:after="60" w:line="240" w:lineRule="auto"/>
              <w:jc w:val="center"/>
              <w:rPr>
                <w:del w:id="2763" w:author="Thomas Richardson" w:date="2022-05-23T22:28:00Z"/>
                <w:sz w:val="16"/>
                <w:szCs w:val="16"/>
                <w:lang w:eastAsia="ar-SA"/>
              </w:rPr>
            </w:pPr>
          </w:p>
        </w:tc>
        <w:tc>
          <w:tcPr>
            <w:tcW w:w="5670" w:type="dxa"/>
          </w:tcPr>
          <w:p w14:paraId="2A3D1263" w14:textId="796F5F62" w:rsidR="00D85821" w:rsidRPr="00774650" w:rsidDel="00F75878" w:rsidRDefault="00D85821" w:rsidP="00C128E3">
            <w:pPr>
              <w:suppressAutoHyphens/>
              <w:snapToGrid w:val="0"/>
              <w:spacing w:before="60" w:after="60" w:line="240" w:lineRule="auto"/>
              <w:rPr>
                <w:del w:id="2764" w:author="Thomas Richardson" w:date="2022-05-23T22:28:00Z"/>
                <w:b/>
                <w:bCs/>
                <w:sz w:val="16"/>
                <w:szCs w:val="16"/>
                <w:lang w:eastAsia="ar-SA"/>
              </w:rPr>
            </w:pPr>
          </w:p>
        </w:tc>
      </w:tr>
    </w:tbl>
    <w:p w14:paraId="5BE521A8" w14:textId="77777777" w:rsidR="00E73EDF" w:rsidRPr="00774650" w:rsidRDefault="00E73EDF" w:rsidP="00E035EC">
      <w:pPr>
        <w:spacing w:after="0" w:line="240" w:lineRule="auto"/>
      </w:pPr>
    </w:p>
    <w:p w14:paraId="00491362" w14:textId="767B557E"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del w:id="2765" w:author="Thomas Richardson" w:date="2022-05-23T22:26:00Z">
        <w:r w:rsidRPr="00774650" w:rsidDel="009F7A34">
          <w:delText>SupportFilePurpose</w:delText>
        </w:r>
      </w:del>
      <w:ins w:id="2766" w:author="Thomas Richardson" w:date="2022-05-23T22:26:00Z">
        <w:r w:rsidR="009F7A34" w:rsidRPr="00774650">
          <w:t>SupportFile</w:t>
        </w:r>
        <w:r w:rsidR="009F7A34">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Role Name</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5DB27A1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del w:id="2767" w:author="Teh Stand" w:date="2022-06-14T09:30:00Z">
              <w:r w:rsidRPr="00774650" w:rsidDel="007B4FED">
                <w:rPr>
                  <w:sz w:val="16"/>
                  <w:szCs w:val="16"/>
                  <w:lang w:eastAsia="ar-SA"/>
                </w:rPr>
                <w:delText>SupportFilePurpose</w:delText>
              </w:r>
            </w:del>
            <w:ins w:id="2768" w:author="Teh Stand" w:date="2022-06-14T09:30:00Z">
              <w:r w:rsidR="007B4FED" w:rsidRPr="00774650">
                <w:rPr>
                  <w:sz w:val="16"/>
                  <w:szCs w:val="16"/>
                  <w:lang w:eastAsia="ar-SA"/>
                </w:rPr>
                <w:t>SupportFile</w:t>
              </w:r>
              <w:r w:rsidR="007B4FED">
                <w:rPr>
                  <w:sz w:val="16"/>
                  <w:szCs w:val="16"/>
                  <w:lang w:eastAsia="ar-SA"/>
                </w:rPr>
                <w:t>RevisionStatus</w:t>
              </w:r>
            </w:ins>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ins w:id="2769" w:author="Thomas Richardson" w:date="2022-05-23T22:25:00Z">
              <w:r w:rsidRPr="00E035EC">
                <w:rPr>
                  <w:bCs/>
                  <w:sz w:val="16"/>
                  <w:szCs w:val="16"/>
                  <w:lang w:eastAsia="ar-SA"/>
                </w:rPr>
                <w:t>1</w:t>
              </w:r>
            </w:ins>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ins w:id="2770" w:author="Thomas Richardson" w:date="2022-05-23T22:25:00Z">
              <w:r w:rsidRPr="00E035EC">
                <w:rPr>
                  <w:bCs/>
                  <w:sz w:val="16"/>
                  <w:szCs w:val="16"/>
                  <w:lang w:eastAsia="ar-SA"/>
                </w:rPr>
                <w:t>2</w:t>
              </w:r>
            </w:ins>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ins w:id="2771" w:author="Thomas Richardson" w:date="2022-05-23T22:25:00Z">
              <w:r w:rsidRPr="00E035EC">
                <w:rPr>
                  <w:bCs/>
                  <w:sz w:val="16"/>
                  <w:szCs w:val="16"/>
                  <w:lang w:eastAsia="ar-SA"/>
                </w:rPr>
                <w:t>3</w:t>
              </w:r>
            </w:ins>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r w:rsidRPr="001E42E8">
              <w:rPr>
                <w:sz w:val="16"/>
                <w:szCs w:val="16"/>
              </w:rPr>
              <w:t>CharacterString</w:t>
            </w:r>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rPr>
          <w:ins w:id="2772" w:author="Teh Stand" w:date="2022-06-14T09:30:00Z"/>
        </w:rPr>
      </w:pPr>
      <w:ins w:id="2773" w:author="Teh Stand" w:date="2022-06-14T09:30:00Z">
        <w:r w:rsidRPr="002455BA">
          <w:t>S100_</w:t>
        </w:r>
      </w:ins>
      <w:ins w:id="2774" w:author="Teh Stand" w:date="2022-06-14T09:31:00Z">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7B4FED">
        <w:trPr>
          <w:cantSplit/>
          <w:ins w:id="2775" w:author="Thomas Richardson" w:date="2022-06-07T20:55:00Z"/>
        </w:trPr>
        <w:tc>
          <w:tcPr>
            <w:tcW w:w="1134" w:type="dxa"/>
            <w:shd w:val="clear" w:color="auto" w:fill="D9D9D9" w:themeFill="background1" w:themeFillShade="D9"/>
          </w:tcPr>
          <w:p w14:paraId="5278F022" w14:textId="77777777" w:rsidR="00AA4DED" w:rsidRPr="007B4FED" w:rsidRDefault="00AA4DED" w:rsidP="00C128E3">
            <w:pPr>
              <w:keepNext/>
              <w:keepLines/>
              <w:snapToGrid w:val="0"/>
              <w:spacing w:before="60" w:after="60" w:line="240" w:lineRule="auto"/>
              <w:jc w:val="left"/>
              <w:rPr>
                <w:ins w:id="2776" w:author="Thomas Richardson" w:date="2022-06-07T20:55:00Z"/>
                <w:rFonts w:cs="Arial"/>
                <w:b/>
                <w:sz w:val="16"/>
                <w:szCs w:val="16"/>
              </w:rPr>
            </w:pPr>
            <w:ins w:id="2777" w:author="Thomas Richardson" w:date="2022-06-07T20:55:00Z">
              <w:r w:rsidRPr="007B4FED">
                <w:rPr>
                  <w:rFonts w:cs="Arial"/>
                  <w:b/>
                  <w:sz w:val="16"/>
                  <w:szCs w:val="16"/>
                </w:rPr>
                <w:t>Role Name</w:t>
              </w:r>
            </w:ins>
          </w:p>
        </w:tc>
        <w:tc>
          <w:tcPr>
            <w:tcW w:w="3006"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ins w:id="2778" w:author="Thomas Richardson" w:date="2022-06-07T20:55:00Z"/>
                <w:rFonts w:cs="Arial"/>
                <w:b/>
                <w:sz w:val="16"/>
                <w:szCs w:val="16"/>
              </w:rPr>
            </w:pPr>
            <w:ins w:id="2779" w:author="Thomas Richardson" w:date="2022-06-07T20:55:00Z">
              <w:r w:rsidRPr="007B4FED">
                <w:rPr>
                  <w:rFonts w:cs="Arial"/>
                  <w:b/>
                  <w:sz w:val="16"/>
                  <w:szCs w:val="16"/>
                </w:rPr>
                <w:t>Name</w:t>
              </w:r>
            </w:ins>
          </w:p>
        </w:tc>
        <w:tc>
          <w:tcPr>
            <w:tcW w:w="3710"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ins w:id="2780" w:author="Thomas Richardson" w:date="2022-06-07T20:55:00Z"/>
                <w:rFonts w:cs="Arial"/>
                <w:b/>
                <w:sz w:val="16"/>
                <w:szCs w:val="16"/>
              </w:rPr>
            </w:pPr>
            <w:ins w:id="2781" w:author="Thomas Richardson" w:date="2022-06-07T20:55:00Z">
              <w:r w:rsidRPr="007B4FED">
                <w:rPr>
                  <w:rFonts w:cs="Arial"/>
                  <w:b/>
                  <w:sz w:val="16"/>
                  <w:szCs w:val="16"/>
                </w:rPr>
                <w:t>Description</w:t>
              </w:r>
            </w:ins>
          </w:p>
        </w:tc>
        <w:tc>
          <w:tcPr>
            <w:tcW w:w="709"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ins w:id="2782" w:author="Thomas Richardson" w:date="2022-06-07T20:55:00Z"/>
                <w:rFonts w:cs="Arial"/>
                <w:b/>
                <w:sz w:val="16"/>
                <w:szCs w:val="16"/>
              </w:rPr>
            </w:pPr>
            <w:ins w:id="2783" w:author="Thomas Richardson" w:date="2022-06-07T20:55:00Z">
              <w:r w:rsidRPr="007B4FED">
                <w:rPr>
                  <w:rFonts w:cs="Arial"/>
                  <w:b/>
                  <w:sz w:val="16"/>
                  <w:szCs w:val="16"/>
                </w:rPr>
                <w:t>Code</w:t>
              </w:r>
            </w:ins>
          </w:p>
        </w:tc>
        <w:tc>
          <w:tcPr>
            <w:tcW w:w="533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ins w:id="2784" w:author="Thomas Richardson" w:date="2022-06-07T20:55:00Z"/>
                <w:rFonts w:cs="Arial"/>
                <w:b/>
                <w:sz w:val="16"/>
                <w:szCs w:val="16"/>
              </w:rPr>
            </w:pPr>
            <w:ins w:id="2785" w:author="Thomas Richardson" w:date="2022-06-07T20:55:00Z">
              <w:r w:rsidRPr="007B4FED">
                <w:rPr>
                  <w:rFonts w:cs="Arial"/>
                  <w:b/>
                  <w:sz w:val="16"/>
                  <w:szCs w:val="16"/>
                </w:rPr>
                <w:t>Remarks</w:t>
              </w:r>
            </w:ins>
          </w:p>
        </w:tc>
      </w:tr>
      <w:tr w:rsidR="00AA4DED" w:rsidRPr="007B4FED" w14:paraId="739103E6" w14:textId="77777777" w:rsidTr="007B4FED">
        <w:trPr>
          <w:cantSplit/>
          <w:trHeight w:val="276"/>
          <w:ins w:id="2786" w:author="Thomas Richardson" w:date="2022-06-07T20:55:00Z"/>
        </w:trPr>
        <w:tc>
          <w:tcPr>
            <w:tcW w:w="1134" w:type="dxa"/>
          </w:tcPr>
          <w:p w14:paraId="279292AC" w14:textId="77777777" w:rsidR="00AA4DED" w:rsidRPr="007B4FED" w:rsidRDefault="00AA4DED" w:rsidP="00C128E3">
            <w:pPr>
              <w:keepNext/>
              <w:keepLines/>
              <w:snapToGrid w:val="0"/>
              <w:spacing w:before="60" w:after="60" w:line="240" w:lineRule="auto"/>
              <w:jc w:val="left"/>
              <w:rPr>
                <w:ins w:id="2787" w:author="Thomas Richardson" w:date="2022-06-07T20:55:00Z"/>
                <w:rFonts w:cs="Arial"/>
                <w:sz w:val="16"/>
                <w:szCs w:val="16"/>
              </w:rPr>
            </w:pPr>
            <w:ins w:id="2788" w:author="Thomas Richardson" w:date="2022-06-07T20:55:00Z">
              <w:r w:rsidRPr="007B4FED">
                <w:rPr>
                  <w:rFonts w:cs="Arial"/>
                  <w:sz w:val="16"/>
                  <w:szCs w:val="16"/>
                </w:rPr>
                <w:t>Enumeration</w:t>
              </w:r>
            </w:ins>
          </w:p>
        </w:tc>
        <w:tc>
          <w:tcPr>
            <w:tcW w:w="3006" w:type="dxa"/>
          </w:tcPr>
          <w:p w14:paraId="3D11A7EE" w14:textId="77777777" w:rsidR="00AA4DED" w:rsidRPr="007B4FED" w:rsidRDefault="00AA4DED" w:rsidP="00C128E3">
            <w:pPr>
              <w:keepNext/>
              <w:keepLines/>
              <w:snapToGrid w:val="0"/>
              <w:spacing w:before="60" w:after="60" w:line="240" w:lineRule="auto"/>
              <w:jc w:val="left"/>
              <w:rPr>
                <w:ins w:id="2789" w:author="Thomas Richardson" w:date="2022-06-07T20:55:00Z"/>
                <w:rFonts w:cs="Arial"/>
                <w:sz w:val="16"/>
                <w:szCs w:val="16"/>
              </w:rPr>
            </w:pPr>
            <w:ins w:id="2790" w:author="Thomas Richardson" w:date="2022-06-07T20:55:00Z">
              <w:r w:rsidRPr="007B4FED">
                <w:rPr>
                  <w:rFonts w:cs="Arial"/>
                  <w:sz w:val="16"/>
                  <w:szCs w:val="16"/>
                </w:rPr>
                <w:t>S100_ResourcePurpose</w:t>
              </w:r>
            </w:ins>
          </w:p>
        </w:tc>
        <w:tc>
          <w:tcPr>
            <w:tcW w:w="3710" w:type="dxa"/>
          </w:tcPr>
          <w:p w14:paraId="69641EF7" w14:textId="77777777" w:rsidR="00AA4DED" w:rsidRPr="007B4FED" w:rsidRDefault="00AA4DED" w:rsidP="00C128E3">
            <w:pPr>
              <w:keepNext/>
              <w:keepLines/>
              <w:snapToGrid w:val="0"/>
              <w:spacing w:before="60" w:after="60" w:line="240" w:lineRule="auto"/>
              <w:jc w:val="left"/>
              <w:rPr>
                <w:ins w:id="2791" w:author="Thomas Richardson" w:date="2022-06-07T20:55:00Z"/>
                <w:rFonts w:cs="Arial"/>
                <w:sz w:val="16"/>
                <w:szCs w:val="16"/>
              </w:rPr>
            </w:pPr>
            <w:ins w:id="2792" w:author="Thomas Richardson" w:date="2022-06-07T20:55:00Z">
              <w:r w:rsidRPr="007B4FED">
                <w:rPr>
                  <w:rFonts w:eastAsia="Times New Roman" w:cs="Arial"/>
                  <w:sz w:val="16"/>
                  <w:szCs w:val="16"/>
                  <w:lang w:val="en-US"/>
                </w:rPr>
                <w:t>Defines the purpose of the supporting resource</w:t>
              </w:r>
            </w:ins>
          </w:p>
        </w:tc>
        <w:tc>
          <w:tcPr>
            <w:tcW w:w="709" w:type="dxa"/>
          </w:tcPr>
          <w:p w14:paraId="4104CAD6" w14:textId="77777777" w:rsidR="00AA4DED" w:rsidRPr="007B4FED" w:rsidRDefault="00AA4DED" w:rsidP="00C128E3">
            <w:pPr>
              <w:keepNext/>
              <w:keepLines/>
              <w:snapToGrid w:val="0"/>
              <w:spacing w:before="60" w:after="60" w:line="240" w:lineRule="auto"/>
              <w:jc w:val="center"/>
              <w:rPr>
                <w:ins w:id="2793" w:author="Thomas Richardson" w:date="2022-06-07T20:55:00Z"/>
                <w:rFonts w:cs="Arial"/>
                <w:sz w:val="16"/>
                <w:szCs w:val="16"/>
              </w:rPr>
            </w:pPr>
            <w:ins w:id="2794" w:author="Thomas Richardson" w:date="2022-06-07T20:55:00Z">
              <w:r w:rsidRPr="007B4FED">
                <w:rPr>
                  <w:rFonts w:cs="Arial"/>
                  <w:sz w:val="16"/>
                  <w:szCs w:val="16"/>
                </w:rPr>
                <w:t>-</w:t>
              </w:r>
            </w:ins>
          </w:p>
        </w:tc>
        <w:tc>
          <w:tcPr>
            <w:tcW w:w="5333" w:type="dxa"/>
          </w:tcPr>
          <w:p w14:paraId="6FE65D2A" w14:textId="77777777" w:rsidR="00AA4DED" w:rsidRPr="007B4FED" w:rsidRDefault="00AA4DED" w:rsidP="00C128E3">
            <w:pPr>
              <w:keepNext/>
              <w:keepLines/>
              <w:snapToGrid w:val="0"/>
              <w:spacing w:before="60" w:after="60" w:line="240" w:lineRule="auto"/>
              <w:jc w:val="left"/>
              <w:rPr>
                <w:ins w:id="2795" w:author="Thomas Richardson" w:date="2022-06-07T20:55:00Z"/>
                <w:rFonts w:cs="Arial"/>
                <w:sz w:val="16"/>
                <w:szCs w:val="16"/>
              </w:rPr>
            </w:pPr>
            <w:ins w:id="2796" w:author="Thomas Richardson" w:date="2022-06-07T20:55:00Z">
              <w:r w:rsidRPr="007B4FED">
                <w:rPr>
                  <w:rFonts w:cs="Arial"/>
                  <w:sz w:val="16"/>
                  <w:szCs w:val="16"/>
                </w:rPr>
                <w:t>-</w:t>
              </w:r>
            </w:ins>
          </w:p>
        </w:tc>
      </w:tr>
      <w:tr w:rsidR="00AA4DED" w:rsidRPr="007B4FED" w14:paraId="556F62D1" w14:textId="77777777" w:rsidTr="007B4FED">
        <w:trPr>
          <w:cantSplit/>
          <w:trHeight w:val="304"/>
          <w:ins w:id="2797" w:author="Thomas Richardson" w:date="2022-06-07T20:55:00Z"/>
        </w:trPr>
        <w:tc>
          <w:tcPr>
            <w:tcW w:w="1134" w:type="dxa"/>
          </w:tcPr>
          <w:p w14:paraId="1D4F8146" w14:textId="77777777" w:rsidR="00AA4DED" w:rsidRPr="007B4FED" w:rsidRDefault="00AA4DED" w:rsidP="00C128E3">
            <w:pPr>
              <w:snapToGrid w:val="0"/>
              <w:spacing w:before="60" w:after="60" w:line="240" w:lineRule="auto"/>
              <w:jc w:val="left"/>
              <w:rPr>
                <w:ins w:id="2798" w:author="Thomas Richardson" w:date="2022-06-07T20:55:00Z"/>
                <w:rFonts w:cs="Arial"/>
                <w:sz w:val="16"/>
                <w:szCs w:val="16"/>
              </w:rPr>
            </w:pPr>
            <w:ins w:id="2799" w:author="Thomas Richardson" w:date="2022-06-07T20:55:00Z">
              <w:r w:rsidRPr="007B4FED">
                <w:rPr>
                  <w:rFonts w:cs="Arial"/>
                  <w:sz w:val="16"/>
                  <w:szCs w:val="16"/>
                </w:rPr>
                <w:t>Value</w:t>
              </w:r>
            </w:ins>
          </w:p>
        </w:tc>
        <w:tc>
          <w:tcPr>
            <w:tcW w:w="3006" w:type="dxa"/>
          </w:tcPr>
          <w:p w14:paraId="0E1F1181" w14:textId="77777777" w:rsidR="00AA4DED" w:rsidRPr="007B4FED" w:rsidRDefault="00AA4DED" w:rsidP="00C128E3">
            <w:pPr>
              <w:snapToGrid w:val="0"/>
              <w:spacing w:before="60" w:after="60" w:line="240" w:lineRule="auto"/>
              <w:jc w:val="left"/>
              <w:rPr>
                <w:ins w:id="2800" w:author="Thomas Richardson" w:date="2022-06-07T20:55:00Z"/>
                <w:rFonts w:cs="Arial"/>
                <w:sz w:val="16"/>
                <w:szCs w:val="16"/>
              </w:rPr>
            </w:pPr>
            <w:ins w:id="2801" w:author="Thomas Richardson" w:date="2022-06-07T20:55:00Z">
              <w:r w:rsidRPr="007B4FED">
                <w:rPr>
                  <w:rFonts w:cs="Arial"/>
                  <w:sz w:val="16"/>
                  <w:szCs w:val="16"/>
                </w:rPr>
                <w:t>dataset</w:t>
              </w:r>
            </w:ins>
          </w:p>
        </w:tc>
        <w:tc>
          <w:tcPr>
            <w:tcW w:w="3710" w:type="dxa"/>
          </w:tcPr>
          <w:p w14:paraId="58EF48BF" w14:textId="77777777" w:rsidR="00AA4DED" w:rsidRPr="007B4FED" w:rsidRDefault="00AA4DED" w:rsidP="00C128E3">
            <w:pPr>
              <w:snapToGrid w:val="0"/>
              <w:spacing w:before="60" w:after="60" w:line="240" w:lineRule="auto"/>
              <w:jc w:val="left"/>
              <w:rPr>
                <w:ins w:id="2802" w:author="Thomas Richardson" w:date="2022-06-07T20:55:00Z"/>
                <w:rFonts w:cs="Arial"/>
                <w:sz w:val="16"/>
                <w:szCs w:val="16"/>
              </w:rPr>
            </w:pPr>
            <w:ins w:id="2803" w:author="Thomas Richardson" w:date="2022-06-07T20:55:00Z">
              <w:r w:rsidRPr="007B4FED">
                <w:rPr>
                  <w:rFonts w:cs="Arial"/>
                  <w:sz w:val="16"/>
                  <w:szCs w:val="16"/>
                </w:rPr>
                <w:t>A dataset</w:t>
              </w:r>
            </w:ins>
          </w:p>
        </w:tc>
        <w:tc>
          <w:tcPr>
            <w:tcW w:w="709" w:type="dxa"/>
          </w:tcPr>
          <w:p w14:paraId="6EC69AC8" w14:textId="77777777" w:rsidR="00AA4DED" w:rsidRPr="007B4FED" w:rsidRDefault="00AA4DED" w:rsidP="00C128E3">
            <w:pPr>
              <w:snapToGrid w:val="0"/>
              <w:spacing w:before="60" w:after="60" w:line="240" w:lineRule="auto"/>
              <w:jc w:val="center"/>
              <w:rPr>
                <w:ins w:id="2804" w:author="Thomas Richardson" w:date="2022-06-07T20:55:00Z"/>
                <w:rFonts w:cs="Arial"/>
                <w:sz w:val="16"/>
                <w:szCs w:val="16"/>
              </w:rPr>
            </w:pPr>
            <w:ins w:id="2805" w:author="Thomas Richardson" w:date="2022-06-07T20:55:00Z">
              <w:r w:rsidRPr="007B4FED">
                <w:rPr>
                  <w:rFonts w:cs="Arial"/>
                  <w:sz w:val="16"/>
                  <w:szCs w:val="16"/>
                </w:rPr>
                <w:t>1</w:t>
              </w:r>
            </w:ins>
          </w:p>
        </w:tc>
        <w:tc>
          <w:tcPr>
            <w:tcW w:w="5333" w:type="dxa"/>
          </w:tcPr>
          <w:p w14:paraId="542CCADD" w14:textId="77777777" w:rsidR="00AA4DED" w:rsidRPr="007B4FED" w:rsidRDefault="00AA4DED" w:rsidP="00C128E3">
            <w:pPr>
              <w:snapToGrid w:val="0"/>
              <w:spacing w:before="60" w:after="60" w:line="240" w:lineRule="auto"/>
              <w:jc w:val="left"/>
              <w:rPr>
                <w:ins w:id="2806" w:author="Thomas Richardson" w:date="2022-06-07T20:55:00Z"/>
                <w:rFonts w:cs="Arial"/>
                <w:sz w:val="16"/>
                <w:szCs w:val="16"/>
              </w:rPr>
            </w:pPr>
          </w:p>
        </w:tc>
      </w:tr>
      <w:tr w:rsidR="00AA4DED" w:rsidRPr="007B4FED" w14:paraId="14F3E74B" w14:textId="77777777" w:rsidTr="007B4FED">
        <w:trPr>
          <w:cantSplit/>
          <w:trHeight w:val="276"/>
          <w:ins w:id="2807" w:author="Thomas Richardson" w:date="2022-06-07T20:55:00Z"/>
        </w:trPr>
        <w:tc>
          <w:tcPr>
            <w:tcW w:w="1134" w:type="dxa"/>
          </w:tcPr>
          <w:p w14:paraId="2D2EC04C" w14:textId="77777777" w:rsidR="00AA4DED" w:rsidRPr="007B4FED" w:rsidRDefault="00AA4DED" w:rsidP="00C128E3">
            <w:pPr>
              <w:snapToGrid w:val="0"/>
              <w:spacing w:before="60" w:after="60" w:line="240" w:lineRule="auto"/>
              <w:jc w:val="left"/>
              <w:rPr>
                <w:ins w:id="2808" w:author="Thomas Richardson" w:date="2022-06-07T20:55:00Z"/>
                <w:rFonts w:cs="Arial"/>
                <w:sz w:val="16"/>
                <w:szCs w:val="16"/>
              </w:rPr>
            </w:pPr>
            <w:ins w:id="2809" w:author="Thomas Richardson" w:date="2022-06-07T20:55:00Z">
              <w:r w:rsidRPr="007B4FED">
                <w:rPr>
                  <w:rFonts w:cs="Arial"/>
                  <w:sz w:val="16"/>
                  <w:szCs w:val="16"/>
                </w:rPr>
                <w:t>Value</w:t>
              </w:r>
            </w:ins>
          </w:p>
        </w:tc>
        <w:tc>
          <w:tcPr>
            <w:tcW w:w="3006" w:type="dxa"/>
          </w:tcPr>
          <w:p w14:paraId="7593EB50" w14:textId="77777777" w:rsidR="00AA4DED" w:rsidRPr="007B4FED" w:rsidRDefault="00AA4DED" w:rsidP="00C128E3">
            <w:pPr>
              <w:snapToGrid w:val="0"/>
              <w:spacing w:before="60" w:after="60" w:line="240" w:lineRule="auto"/>
              <w:jc w:val="left"/>
              <w:rPr>
                <w:ins w:id="2810" w:author="Thomas Richardson" w:date="2022-06-07T20:55:00Z"/>
                <w:rFonts w:cs="Arial"/>
                <w:sz w:val="16"/>
                <w:szCs w:val="16"/>
              </w:rPr>
            </w:pPr>
            <w:ins w:id="2811" w:author="Thomas Richardson" w:date="2022-06-07T20:55:00Z">
              <w:r w:rsidRPr="007B4FED">
                <w:rPr>
                  <w:rFonts w:cs="Arial"/>
                  <w:sz w:val="16"/>
                  <w:szCs w:val="16"/>
                </w:rPr>
                <w:t>featureCatalogue</w:t>
              </w:r>
            </w:ins>
          </w:p>
        </w:tc>
        <w:tc>
          <w:tcPr>
            <w:tcW w:w="3710" w:type="dxa"/>
          </w:tcPr>
          <w:p w14:paraId="46B755BF" w14:textId="77777777" w:rsidR="00AA4DED" w:rsidRPr="007B4FED" w:rsidRDefault="00AA4DED" w:rsidP="00C128E3">
            <w:pPr>
              <w:snapToGrid w:val="0"/>
              <w:spacing w:before="60" w:after="60" w:line="240" w:lineRule="auto"/>
              <w:jc w:val="left"/>
              <w:rPr>
                <w:ins w:id="2812" w:author="Thomas Richardson" w:date="2022-06-07T20:55:00Z"/>
                <w:rFonts w:cs="Arial"/>
                <w:sz w:val="16"/>
                <w:szCs w:val="16"/>
              </w:rPr>
            </w:pPr>
            <w:ins w:id="2813" w:author="Thomas Richardson" w:date="2022-06-07T20:55:00Z">
              <w:r w:rsidRPr="007B4FED">
                <w:rPr>
                  <w:rFonts w:cs="Arial"/>
                  <w:sz w:val="16"/>
                  <w:szCs w:val="16"/>
                </w:rPr>
                <w:t>A Feature Catalogue for an S-100 data product</w:t>
              </w:r>
            </w:ins>
          </w:p>
        </w:tc>
        <w:tc>
          <w:tcPr>
            <w:tcW w:w="709" w:type="dxa"/>
          </w:tcPr>
          <w:p w14:paraId="026159A1" w14:textId="77777777" w:rsidR="00AA4DED" w:rsidRPr="007B4FED" w:rsidRDefault="00AA4DED" w:rsidP="00C128E3">
            <w:pPr>
              <w:snapToGrid w:val="0"/>
              <w:spacing w:before="60" w:after="60" w:line="240" w:lineRule="auto"/>
              <w:jc w:val="center"/>
              <w:rPr>
                <w:ins w:id="2814" w:author="Thomas Richardson" w:date="2022-06-07T20:55:00Z"/>
                <w:rFonts w:cs="Arial"/>
                <w:sz w:val="16"/>
                <w:szCs w:val="16"/>
              </w:rPr>
            </w:pPr>
            <w:ins w:id="2815" w:author="Thomas Richardson" w:date="2022-06-07T20:55:00Z">
              <w:r w:rsidRPr="007B4FED">
                <w:rPr>
                  <w:rFonts w:cs="Arial"/>
                  <w:sz w:val="16"/>
                  <w:szCs w:val="16"/>
                </w:rPr>
                <w:t>2</w:t>
              </w:r>
            </w:ins>
          </w:p>
        </w:tc>
        <w:tc>
          <w:tcPr>
            <w:tcW w:w="5333" w:type="dxa"/>
          </w:tcPr>
          <w:p w14:paraId="6BB835C6" w14:textId="77777777" w:rsidR="00AA4DED" w:rsidRPr="007B4FED" w:rsidRDefault="00AA4DED" w:rsidP="00C128E3">
            <w:pPr>
              <w:snapToGrid w:val="0"/>
              <w:spacing w:before="60" w:after="60" w:line="240" w:lineRule="auto"/>
              <w:jc w:val="left"/>
              <w:rPr>
                <w:ins w:id="2816" w:author="Thomas Richardson" w:date="2022-06-07T20:55:00Z"/>
                <w:rFonts w:cs="Arial"/>
                <w:sz w:val="16"/>
                <w:szCs w:val="16"/>
              </w:rPr>
            </w:pPr>
          </w:p>
        </w:tc>
      </w:tr>
      <w:tr w:rsidR="00AA4DED" w:rsidRPr="007B4FED" w14:paraId="0BE32134" w14:textId="77777777" w:rsidTr="007B4FED">
        <w:trPr>
          <w:cantSplit/>
          <w:trHeight w:val="276"/>
          <w:ins w:id="2817" w:author="Thomas Richardson" w:date="2022-06-07T20:55:00Z"/>
        </w:trPr>
        <w:tc>
          <w:tcPr>
            <w:tcW w:w="1134" w:type="dxa"/>
          </w:tcPr>
          <w:p w14:paraId="6BFCE41D" w14:textId="77777777" w:rsidR="00AA4DED" w:rsidRPr="007B4FED" w:rsidRDefault="00AA4DED" w:rsidP="00C128E3">
            <w:pPr>
              <w:snapToGrid w:val="0"/>
              <w:spacing w:before="60" w:after="60" w:line="240" w:lineRule="auto"/>
              <w:jc w:val="left"/>
              <w:rPr>
                <w:ins w:id="2818" w:author="Thomas Richardson" w:date="2022-06-07T20:55:00Z"/>
                <w:rFonts w:cs="Arial"/>
                <w:sz w:val="16"/>
                <w:szCs w:val="16"/>
              </w:rPr>
            </w:pPr>
            <w:ins w:id="2819" w:author="Thomas Richardson" w:date="2022-06-07T20:55:00Z">
              <w:r w:rsidRPr="007B4FED">
                <w:rPr>
                  <w:rFonts w:cs="Arial"/>
                  <w:sz w:val="16"/>
                  <w:szCs w:val="16"/>
                </w:rPr>
                <w:t>Value</w:t>
              </w:r>
            </w:ins>
          </w:p>
        </w:tc>
        <w:tc>
          <w:tcPr>
            <w:tcW w:w="3006" w:type="dxa"/>
          </w:tcPr>
          <w:p w14:paraId="5FC80B65" w14:textId="77777777" w:rsidR="00AA4DED" w:rsidRPr="007B4FED" w:rsidRDefault="00AA4DED" w:rsidP="00C128E3">
            <w:pPr>
              <w:snapToGrid w:val="0"/>
              <w:spacing w:before="60" w:after="60" w:line="240" w:lineRule="auto"/>
              <w:jc w:val="left"/>
              <w:rPr>
                <w:ins w:id="2820" w:author="Thomas Richardson" w:date="2022-06-07T20:55:00Z"/>
                <w:rFonts w:cs="Arial"/>
                <w:sz w:val="16"/>
                <w:szCs w:val="16"/>
              </w:rPr>
            </w:pPr>
            <w:ins w:id="2821" w:author="Thomas Richardson" w:date="2022-06-07T20:55:00Z">
              <w:r w:rsidRPr="007B4FED">
                <w:rPr>
                  <w:rFonts w:cs="Arial"/>
                  <w:sz w:val="16"/>
                  <w:szCs w:val="16"/>
                </w:rPr>
                <w:t>portrayalCatalogue</w:t>
              </w:r>
            </w:ins>
          </w:p>
        </w:tc>
        <w:tc>
          <w:tcPr>
            <w:tcW w:w="3710" w:type="dxa"/>
          </w:tcPr>
          <w:p w14:paraId="1869FA09" w14:textId="77777777" w:rsidR="00AA4DED" w:rsidRPr="007B4FED" w:rsidRDefault="00AA4DED" w:rsidP="00C128E3">
            <w:pPr>
              <w:snapToGrid w:val="0"/>
              <w:spacing w:before="60" w:after="60" w:line="240" w:lineRule="auto"/>
              <w:jc w:val="left"/>
              <w:rPr>
                <w:ins w:id="2822" w:author="Thomas Richardson" w:date="2022-06-07T20:55:00Z"/>
                <w:rFonts w:cs="Arial"/>
                <w:sz w:val="16"/>
                <w:szCs w:val="16"/>
              </w:rPr>
            </w:pPr>
            <w:ins w:id="2823" w:author="Thomas Richardson" w:date="2022-06-07T20:55:00Z">
              <w:r w:rsidRPr="007B4FED">
                <w:rPr>
                  <w:rFonts w:cs="Arial"/>
                  <w:sz w:val="16"/>
                  <w:szCs w:val="16"/>
                </w:rPr>
                <w:t>A Portrayal Catalogue for an S-100 data product</w:t>
              </w:r>
            </w:ins>
          </w:p>
        </w:tc>
        <w:tc>
          <w:tcPr>
            <w:tcW w:w="709" w:type="dxa"/>
          </w:tcPr>
          <w:p w14:paraId="34A9E4AA" w14:textId="77777777" w:rsidR="00AA4DED" w:rsidRPr="007B4FED" w:rsidRDefault="00AA4DED" w:rsidP="00C128E3">
            <w:pPr>
              <w:snapToGrid w:val="0"/>
              <w:spacing w:before="60" w:after="60" w:line="240" w:lineRule="auto"/>
              <w:jc w:val="center"/>
              <w:rPr>
                <w:ins w:id="2824" w:author="Thomas Richardson" w:date="2022-06-07T20:55:00Z"/>
                <w:rFonts w:cs="Arial"/>
                <w:sz w:val="16"/>
                <w:szCs w:val="16"/>
              </w:rPr>
            </w:pPr>
            <w:ins w:id="2825" w:author="Thomas Richardson" w:date="2022-06-07T20:55:00Z">
              <w:r w:rsidRPr="007B4FED">
                <w:rPr>
                  <w:rFonts w:cs="Arial"/>
                  <w:sz w:val="16"/>
                  <w:szCs w:val="16"/>
                </w:rPr>
                <w:t>3</w:t>
              </w:r>
            </w:ins>
          </w:p>
        </w:tc>
        <w:tc>
          <w:tcPr>
            <w:tcW w:w="5333" w:type="dxa"/>
          </w:tcPr>
          <w:p w14:paraId="74B62CD7" w14:textId="77777777" w:rsidR="00AA4DED" w:rsidRPr="007B4FED" w:rsidRDefault="00AA4DED" w:rsidP="00C128E3">
            <w:pPr>
              <w:snapToGrid w:val="0"/>
              <w:spacing w:before="60" w:after="60" w:line="240" w:lineRule="auto"/>
              <w:jc w:val="left"/>
              <w:rPr>
                <w:ins w:id="2826" w:author="Thomas Richardson" w:date="2022-06-07T20:55:00Z"/>
                <w:rFonts w:cs="Arial"/>
                <w:sz w:val="16"/>
                <w:szCs w:val="16"/>
              </w:rPr>
            </w:pPr>
          </w:p>
        </w:tc>
      </w:tr>
      <w:tr w:rsidR="00AA4DED" w:rsidRPr="007B4FED" w14:paraId="76E2EC92" w14:textId="77777777" w:rsidTr="007B4FED">
        <w:trPr>
          <w:cantSplit/>
          <w:trHeight w:val="304"/>
          <w:ins w:id="2827" w:author="Thomas Richardson" w:date="2022-06-07T20:55:00Z"/>
        </w:trPr>
        <w:tc>
          <w:tcPr>
            <w:tcW w:w="1134" w:type="dxa"/>
          </w:tcPr>
          <w:p w14:paraId="237D8D5A" w14:textId="77777777" w:rsidR="00AA4DED" w:rsidRPr="007B4FED" w:rsidRDefault="00AA4DED" w:rsidP="00C128E3">
            <w:pPr>
              <w:snapToGrid w:val="0"/>
              <w:spacing w:before="60" w:after="60" w:line="240" w:lineRule="auto"/>
              <w:jc w:val="left"/>
              <w:rPr>
                <w:ins w:id="2828" w:author="Thomas Richardson" w:date="2022-06-07T20:55:00Z"/>
                <w:rFonts w:cs="Arial"/>
                <w:sz w:val="16"/>
                <w:szCs w:val="16"/>
              </w:rPr>
            </w:pPr>
            <w:ins w:id="2829" w:author="Thomas Richardson" w:date="2022-06-07T20:55:00Z">
              <w:r w:rsidRPr="007B4FED">
                <w:rPr>
                  <w:rFonts w:cs="Arial"/>
                  <w:sz w:val="16"/>
                  <w:szCs w:val="16"/>
                </w:rPr>
                <w:t>Value</w:t>
              </w:r>
            </w:ins>
          </w:p>
        </w:tc>
        <w:tc>
          <w:tcPr>
            <w:tcW w:w="3006" w:type="dxa"/>
          </w:tcPr>
          <w:p w14:paraId="22A477C9" w14:textId="77777777" w:rsidR="00AA4DED" w:rsidRPr="007B4FED" w:rsidRDefault="00AA4DED" w:rsidP="00C128E3">
            <w:pPr>
              <w:snapToGrid w:val="0"/>
              <w:spacing w:before="60" w:after="60" w:line="240" w:lineRule="auto"/>
              <w:jc w:val="left"/>
              <w:rPr>
                <w:ins w:id="2830" w:author="Thomas Richardson" w:date="2022-06-07T20:55:00Z"/>
                <w:rFonts w:cs="Arial"/>
                <w:sz w:val="16"/>
                <w:szCs w:val="16"/>
              </w:rPr>
            </w:pPr>
            <w:ins w:id="2831" w:author="Thomas Richardson" w:date="2022-06-07T20:55:00Z">
              <w:r w:rsidRPr="007B4FED">
                <w:rPr>
                  <w:rFonts w:cs="Arial"/>
                  <w:sz w:val="16"/>
                  <w:szCs w:val="16"/>
                </w:rPr>
                <w:t>interoperabilityCatalogue</w:t>
              </w:r>
            </w:ins>
          </w:p>
        </w:tc>
        <w:tc>
          <w:tcPr>
            <w:tcW w:w="3710" w:type="dxa"/>
          </w:tcPr>
          <w:p w14:paraId="1A941571" w14:textId="77777777" w:rsidR="00AA4DED" w:rsidRPr="007B4FED" w:rsidRDefault="00AA4DED" w:rsidP="00C128E3">
            <w:pPr>
              <w:snapToGrid w:val="0"/>
              <w:spacing w:before="60" w:after="60" w:line="240" w:lineRule="auto"/>
              <w:jc w:val="left"/>
              <w:rPr>
                <w:ins w:id="2832" w:author="Thomas Richardson" w:date="2022-06-07T20:55:00Z"/>
                <w:rFonts w:cs="Arial"/>
                <w:sz w:val="16"/>
                <w:szCs w:val="16"/>
              </w:rPr>
            </w:pPr>
            <w:ins w:id="2833" w:author="Thomas Richardson" w:date="2022-06-07T20:55:00Z">
              <w:r w:rsidRPr="007B4FED">
                <w:rPr>
                  <w:rFonts w:cs="Arial"/>
                  <w:sz w:val="16"/>
                  <w:szCs w:val="16"/>
                </w:rPr>
                <w:t>An Interoperability Catalogue</w:t>
              </w:r>
            </w:ins>
          </w:p>
        </w:tc>
        <w:tc>
          <w:tcPr>
            <w:tcW w:w="709" w:type="dxa"/>
          </w:tcPr>
          <w:p w14:paraId="3E07451A" w14:textId="77777777" w:rsidR="00AA4DED" w:rsidRPr="007B4FED" w:rsidRDefault="00AA4DED" w:rsidP="00C128E3">
            <w:pPr>
              <w:snapToGrid w:val="0"/>
              <w:spacing w:before="60" w:after="60" w:line="240" w:lineRule="auto"/>
              <w:jc w:val="center"/>
              <w:rPr>
                <w:ins w:id="2834" w:author="Thomas Richardson" w:date="2022-06-07T20:55:00Z"/>
                <w:rFonts w:cs="Arial"/>
                <w:sz w:val="16"/>
                <w:szCs w:val="16"/>
              </w:rPr>
            </w:pPr>
            <w:ins w:id="2835" w:author="Thomas Richardson" w:date="2022-06-07T20:55:00Z">
              <w:r w:rsidRPr="007B4FED">
                <w:rPr>
                  <w:rFonts w:cs="Arial"/>
                  <w:sz w:val="16"/>
                  <w:szCs w:val="16"/>
                </w:rPr>
                <w:t>4</w:t>
              </w:r>
            </w:ins>
          </w:p>
        </w:tc>
        <w:tc>
          <w:tcPr>
            <w:tcW w:w="5333" w:type="dxa"/>
          </w:tcPr>
          <w:p w14:paraId="37F2C100" w14:textId="77777777" w:rsidR="00AA4DED" w:rsidRPr="007B4FED" w:rsidRDefault="00AA4DED" w:rsidP="00C128E3">
            <w:pPr>
              <w:snapToGrid w:val="0"/>
              <w:spacing w:before="60" w:after="60" w:line="240" w:lineRule="auto"/>
              <w:jc w:val="left"/>
              <w:rPr>
                <w:ins w:id="2836" w:author="Thomas Richardson" w:date="2022-06-07T20:55:00Z"/>
                <w:rFonts w:cs="Arial"/>
                <w:sz w:val="16"/>
                <w:szCs w:val="16"/>
              </w:rPr>
            </w:pPr>
          </w:p>
        </w:tc>
      </w:tr>
      <w:tr w:rsidR="00AA4DED" w:rsidRPr="007B4FED" w14:paraId="6E1125A6" w14:textId="77777777" w:rsidTr="007B4FED">
        <w:trPr>
          <w:cantSplit/>
          <w:trHeight w:val="304"/>
          <w:ins w:id="2837" w:author="Thomas Richardson" w:date="2022-06-07T20:55:00Z"/>
        </w:trPr>
        <w:tc>
          <w:tcPr>
            <w:tcW w:w="1134" w:type="dxa"/>
          </w:tcPr>
          <w:p w14:paraId="7A9A997E" w14:textId="77777777" w:rsidR="00AA4DED" w:rsidRPr="007B4FED" w:rsidRDefault="00AA4DED" w:rsidP="00C128E3">
            <w:pPr>
              <w:snapToGrid w:val="0"/>
              <w:spacing w:before="60" w:after="60" w:line="240" w:lineRule="auto"/>
              <w:jc w:val="left"/>
              <w:rPr>
                <w:ins w:id="2838" w:author="Thomas Richardson" w:date="2022-06-07T20:55:00Z"/>
                <w:rFonts w:cs="Arial"/>
                <w:sz w:val="16"/>
                <w:szCs w:val="16"/>
              </w:rPr>
            </w:pPr>
            <w:ins w:id="2839" w:author="Thomas Richardson" w:date="2022-06-07T20:55:00Z">
              <w:r w:rsidRPr="007B4FED">
                <w:rPr>
                  <w:rFonts w:cs="Arial"/>
                  <w:sz w:val="16"/>
                  <w:szCs w:val="16"/>
                </w:rPr>
                <w:t>Value</w:t>
              </w:r>
            </w:ins>
          </w:p>
        </w:tc>
        <w:tc>
          <w:tcPr>
            <w:tcW w:w="3006" w:type="dxa"/>
          </w:tcPr>
          <w:p w14:paraId="17FF6BBD" w14:textId="77777777" w:rsidR="00AA4DED" w:rsidRPr="007B4FED" w:rsidRDefault="00AA4DED" w:rsidP="00C128E3">
            <w:pPr>
              <w:snapToGrid w:val="0"/>
              <w:spacing w:before="60" w:after="60" w:line="240" w:lineRule="auto"/>
              <w:jc w:val="left"/>
              <w:rPr>
                <w:ins w:id="2840" w:author="Thomas Richardson" w:date="2022-06-07T20:55:00Z"/>
                <w:rFonts w:cs="Arial"/>
                <w:sz w:val="16"/>
                <w:szCs w:val="16"/>
              </w:rPr>
            </w:pPr>
            <w:ins w:id="2841" w:author="Thomas Richardson" w:date="2022-06-07T20:55:00Z">
              <w:r w:rsidRPr="007B4FED">
                <w:rPr>
                  <w:rFonts w:cs="Arial"/>
                  <w:sz w:val="16"/>
                  <w:szCs w:val="16"/>
                </w:rPr>
                <w:t>supportFile</w:t>
              </w:r>
            </w:ins>
          </w:p>
        </w:tc>
        <w:tc>
          <w:tcPr>
            <w:tcW w:w="3710" w:type="dxa"/>
          </w:tcPr>
          <w:p w14:paraId="3CD4F9F7" w14:textId="77777777" w:rsidR="00AA4DED" w:rsidRPr="007B4FED" w:rsidRDefault="00AA4DED" w:rsidP="00C128E3">
            <w:pPr>
              <w:snapToGrid w:val="0"/>
              <w:spacing w:before="60" w:after="60" w:line="240" w:lineRule="auto"/>
              <w:jc w:val="left"/>
              <w:rPr>
                <w:ins w:id="2842" w:author="Thomas Richardson" w:date="2022-06-07T20:55:00Z"/>
                <w:rFonts w:cs="Arial"/>
                <w:sz w:val="16"/>
                <w:szCs w:val="16"/>
              </w:rPr>
            </w:pPr>
            <w:ins w:id="2843" w:author="Thomas Richardson" w:date="2022-06-07T20:55:00Z">
              <w:r w:rsidRPr="007B4FED">
                <w:rPr>
                  <w:rFonts w:cs="Arial"/>
                  <w:sz w:val="16"/>
                  <w:szCs w:val="16"/>
                </w:rPr>
                <w:t>A support file</w:t>
              </w:r>
            </w:ins>
          </w:p>
        </w:tc>
        <w:tc>
          <w:tcPr>
            <w:tcW w:w="709" w:type="dxa"/>
          </w:tcPr>
          <w:p w14:paraId="51865D6F" w14:textId="77777777" w:rsidR="00AA4DED" w:rsidRPr="007B4FED" w:rsidRDefault="00AA4DED" w:rsidP="00C128E3">
            <w:pPr>
              <w:snapToGrid w:val="0"/>
              <w:spacing w:before="60" w:after="60" w:line="240" w:lineRule="auto"/>
              <w:jc w:val="center"/>
              <w:rPr>
                <w:ins w:id="2844" w:author="Thomas Richardson" w:date="2022-06-07T20:55:00Z"/>
                <w:rFonts w:cs="Arial"/>
                <w:sz w:val="16"/>
                <w:szCs w:val="16"/>
              </w:rPr>
            </w:pPr>
            <w:ins w:id="2845" w:author="Thomas Richardson" w:date="2022-06-07T20:55:00Z">
              <w:r w:rsidRPr="007B4FED">
                <w:rPr>
                  <w:rFonts w:cs="Arial"/>
                  <w:sz w:val="16"/>
                  <w:szCs w:val="16"/>
                </w:rPr>
                <w:t>5</w:t>
              </w:r>
            </w:ins>
          </w:p>
        </w:tc>
        <w:tc>
          <w:tcPr>
            <w:tcW w:w="5333" w:type="dxa"/>
          </w:tcPr>
          <w:p w14:paraId="2ABB49F6" w14:textId="77777777" w:rsidR="00AA4DED" w:rsidRPr="007B4FED" w:rsidRDefault="00AA4DED" w:rsidP="00C128E3">
            <w:pPr>
              <w:snapToGrid w:val="0"/>
              <w:spacing w:before="60" w:after="60" w:line="240" w:lineRule="auto"/>
              <w:jc w:val="left"/>
              <w:rPr>
                <w:ins w:id="2846" w:author="Thomas Richardson" w:date="2022-06-07T20:55:00Z"/>
                <w:rFonts w:cs="Arial"/>
                <w:sz w:val="16"/>
                <w:szCs w:val="16"/>
              </w:rPr>
            </w:pPr>
          </w:p>
        </w:tc>
      </w:tr>
      <w:tr w:rsidR="00AA4DED" w:rsidRPr="007B4FED" w14:paraId="3F30E24D" w14:textId="77777777" w:rsidTr="007B4FED">
        <w:trPr>
          <w:cantSplit/>
          <w:trHeight w:val="304"/>
          <w:ins w:id="2847" w:author="Thomas Richardson" w:date="2022-06-07T20:55:00Z"/>
        </w:trPr>
        <w:tc>
          <w:tcPr>
            <w:tcW w:w="1134" w:type="dxa"/>
          </w:tcPr>
          <w:p w14:paraId="22DE55DB" w14:textId="77777777" w:rsidR="00AA4DED" w:rsidRPr="007B4FED" w:rsidRDefault="00AA4DED" w:rsidP="00C128E3">
            <w:pPr>
              <w:snapToGrid w:val="0"/>
              <w:spacing w:before="60" w:after="60" w:line="240" w:lineRule="auto"/>
              <w:jc w:val="left"/>
              <w:rPr>
                <w:ins w:id="2848" w:author="Thomas Richardson" w:date="2022-06-07T20:55:00Z"/>
                <w:rFonts w:cs="Arial"/>
                <w:sz w:val="16"/>
                <w:szCs w:val="16"/>
              </w:rPr>
            </w:pPr>
            <w:ins w:id="2849" w:author="Thomas Richardson" w:date="2022-06-07T20:55:00Z">
              <w:r w:rsidRPr="007B4FED">
                <w:rPr>
                  <w:rFonts w:cs="Arial"/>
                  <w:sz w:val="16"/>
                  <w:szCs w:val="16"/>
                </w:rPr>
                <w:t>Value</w:t>
              </w:r>
            </w:ins>
          </w:p>
        </w:tc>
        <w:tc>
          <w:tcPr>
            <w:tcW w:w="3006" w:type="dxa"/>
          </w:tcPr>
          <w:p w14:paraId="46907279" w14:textId="77777777" w:rsidR="00AA4DED" w:rsidRPr="007B4FED" w:rsidRDefault="00AA4DED" w:rsidP="00C128E3">
            <w:pPr>
              <w:snapToGrid w:val="0"/>
              <w:spacing w:before="60" w:after="60" w:line="240" w:lineRule="auto"/>
              <w:jc w:val="left"/>
              <w:rPr>
                <w:ins w:id="2850" w:author="Thomas Richardson" w:date="2022-06-07T20:55:00Z"/>
                <w:rFonts w:cs="Arial"/>
                <w:sz w:val="16"/>
                <w:szCs w:val="16"/>
              </w:rPr>
            </w:pPr>
            <w:ins w:id="2851" w:author="Thomas Richardson" w:date="2022-06-07T20:55:00Z">
              <w:r w:rsidRPr="007B4FED">
                <w:rPr>
                  <w:rFonts w:cs="Arial"/>
                  <w:sz w:val="16"/>
                  <w:szCs w:val="16"/>
                </w:rPr>
                <w:t>productVersion</w:t>
              </w:r>
            </w:ins>
          </w:p>
        </w:tc>
        <w:tc>
          <w:tcPr>
            <w:tcW w:w="3710" w:type="dxa"/>
          </w:tcPr>
          <w:p w14:paraId="2E84637A" w14:textId="77777777" w:rsidR="00AA4DED" w:rsidRPr="007B4FED" w:rsidRDefault="00AA4DED" w:rsidP="00C128E3">
            <w:pPr>
              <w:snapToGrid w:val="0"/>
              <w:spacing w:before="60" w:after="60" w:line="240" w:lineRule="auto"/>
              <w:jc w:val="left"/>
              <w:rPr>
                <w:ins w:id="2852" w:author="Thomas Richardson" w:date="2022-06-07T20:55:00Z"/>
                <w:rFonts w:cs="Arial"/>
                <w:sz w:val="16"/>
                <w:szCs w:val="16"/>
              </w:rPr>
            </w:pPr>
            <w:ins w:id="2853" w:author="Thomas Richardson" w:date="2022-06-07T20:55:00Z">
              <w:r w:rsidRPr="007B4FED">
                <w:rPr>
                  <w:rFonts w:cs="Arial"/>
                  <w:sz w:val="16"/>
                  <w:szCs w:val="16"/>
                </w:rPr>
                <w:t>All datasets conforming to a specific version of an S-100 Product Specification</w:t>
              </w:r>
            </w:ins>
          </w:p>
        </w:tc>
        <w:tc>
          <w:tcPr>
            <w:tcW w:w="709" w:type="dxa"/>
          </w:tcPr>
          <w:p w14:paraId="27E8F8CB" w14:textId="77777777" w:rsidR="00AA4DED" w:rsidRPr="007B4FED" w:rsidRDefault="00AA4DED" w:rsidP="00C128E3">
            <w:pPr>
              <w:snapToGrid w:val="0"/>
              <w:spacing w:before="60" w:after="60" w:line="240" w:lineRule="auto"/>
              <w:jc w:val="center"/>
              <w:rPr>
                <w:ins w:id="2854" w:author="Thomas Richardson" w:date="2022-06-07T20:55:00Z"/>
                <w:rFonts w:cs="Arial"/>
                <w:sz w:val="16"/>
                <w:szCs w:val="16"/>
              </w:rPr>
            </w:pPr>
            <w:ins w:id="2855" w:author="Thomas Richardson" w:date="2022-06-07T20:55:00Z">
              <w:r w:rsidRPr="007B4FED">
                <w:rPr>
                  <w:rFonts w:cs="Arial"/>
                  <w:sz w:val="16"/>
                  <w:szCs w:val="16"/>
                </w:rPr>
                <w:t>6</w:t>
              </w:r>
            </w:ins>
          </w:p>
        </w:tc>
        <w:tc>
          <w:tcPr>
            <w:tcW w:w="5333" w:type="dxa"/>
          </w:tcPr>
          <w:p w14:paraId="2F9D4370" w14:textId="77777777" w:rsidR="00AA4DED" w:rsidRPr="007B4FED" w:rsidRDefault="00AA4DED" w:rsidP="00C128E3">
            <w:pPr>
              <w:snapToGrid w:val="0"/>
              <w:spacing w:before="60" w:after="60" w:line="240" w:lineRule="auto"/>
              <w:jc w:val="left"/>
              <w:rPr>
                <w:ins w:id="2856" w:author="Thomas Richardson" w:date="2022-06-07T20:55:00Z"/>
                <w:rFonts w:cs="Arial"/>
                <w:sz w:val="16"/>
                <w:szCs w:val="16"/>
              </w:rPr>
            </w:pPr>
          </w:p>
        </w:tc>
      </w:tr>
      <w:tr w:rsidR="00AA4DED" w:rsidRPr="007B4FED" w14:paraId="4E5B668C" w14:textId="77777777" w:rsidTr="007B4FED">
        <w:trPr>
          <w:cantSplit/>
          <w:trHeight w:val="304"/>
          <w:ins w:id="2857" w:author="Thomas Richardson" w:date="2022-06-07T20:55:00Z"/>
        </w:trPr>
        <w:tc>
          <w:tcPr>
            <w:tcW w:w="1134" w:type="dxa"/>
          </w:tcPr>
          <w:p w14:paraId="516669CE" w14:textId="77777777" w:rsidR="00AA4DED" w:rsidRPr="007B4FED" w:rsidRDefault="00AA4DED" w:rsidP="00C128E3">
            <w:pPr>
              <w:snapToGrid w:val="0"/>
              <w:spacing w:before="60" w:after="60" w:line="240" w:lineRule="auto"/>
              <w:jc w:val="left"/>
              <w:rPr>
                <w:ins w:id="2858" w:author="Thomas Richardson" w:date="2022-06-07T20:55:00Z"/>
                <w:rFonts w:cs="Arial"/>
                <w:sz w:val="16"/>
                <w:szCs w:val="16"/>
              </w:rPr>
            </w:pPr>
            <w:ins w:id="2859" w:author="Thomas Richardson" w:date="2022-06-07T20:55:00Z">
              <w:r w:rsidRPr="007B4FED">
                <w:rPr>
                  <w:rFonts w:cs="Arial"/>
                  <w:sz w:val="16"/>
                  <w:szCs w:val="16"/>
                </w:rPr>
                <w:t>Value</w:t>
              </w:r>
            </w:ins>
          </w:p>
        </w:tc>
        <w:tc>
          <w:tcPr>
            <w:tcW w:w="3006" w:type="dxa"/>
          </w:tcPr>
          <w:p w14:paraId="60F5E8C3" w14:textId="77777777" w:rsidR="00AA4DED" w:rsidRPr="007B4FED" w:rsidRDefault="00AA4DED" w:rsidP="00C128E3">
            <w:pPr>
              <w:snapToGrid w:val="0"/>
              <w:spacing w:before="60" w:after="60" w:line="240" w:lineRule="auto"/>
              <w:jc w:val="left"/>
              <w:rPr>
                <w:ins w:id="2860" w:author="Thomas Richardson" w:date="2022-06-07T20:55:00Z"/>
                <w:rFonts w:cs="Arial"/>
                <w:sz w:val="16"/>
                <w:szCs w:val="16"/>
              </w:rPr>
            </w:pPr>
            <w:ins w:id="2861" w:author="Thomas Richardson" w:date="2022-06-07T20:55:00Z">
              <w:r w:rsidRPr="007B4FED">
                <w:rPr>
                  <w:rFonts w:cs="Arial"/>
                  <w:sz w:val="16"/>
                  <w:szCs w:val="16"/>
                </w:rPr>
                <w:t>productFamily</w:t>
              </w:r>
            </w:ins>
          </w:p>
        </w:tc>
        <w:tc>
          <w:tcPr>
            <w:tcW w:w="3710" w:type="dxa"/>
          </w:tcPr>
          <w:p w14:paraId="54EF7461" w14:textId="77777777" w:rsidR="00AA4DED" w:rsidRPr="007B4FED" w:rsidRDefault="00AA4DED" w:rsidP="00C128E3">
            <w:pPr>
              <w:snapToGrid w:val="0"/>
              <w:spacing w:before="60" w:after="60" w:line="240" w:lineRule="auto"/>
              <w:jc w:val="left"/>
              <w:rPr>
                <w:ins w:id="2862" w:author="Thomas Richardson" w:date="2022-06-07T20:55:00Z"/>
                <w:rFonts w:cs="Arial"/>
                <w:sz w:val="16"/>
                <w:szCs w:val="16"/>
              </w:rPr>
            </w:pPr>
            <w:ins w:id="2863" w:author="Thomas Richardson" w:date="2022-06-07T20:55:00Z">
              <w:r w:rsidRPr="007B4FED">
                <w:rPr>
                  <w:rFonts w:cs="Arial"/>
                  <w:sz w:val="16"/>
                  <w:szCs w:val="16"/>
                </w:rPr>
                <w:t>All datasets conforming to any active version of an S-100 Product Specification</w:t>
              </w:r>
            </w:ins>
          </w:p>
        </w:tc>
        <w:tc>
          <w:tcPr>
            <w:tcW w:w="709" w:type="dxa"/>
          </w:tcPr>
          <w:p w14:paraId="01508A87" w14:textId="77777777" w:rsidR="00AA4DED" w:rsidRPr="007B4FED" w:rsidRDefault="00AA4DED" w:rsidP="00C128E3">
            <w:pPr>
              <w:snapToGrid w:val="0"/>
              <w:spacing w:before="60" w:after="60" w:line="240" w:lineRule="auto"/>
              <w:jc w:val="center"/>
              <w:rPr>
                <w:ins w:id="2864" w:author="Thomas Richardson" w:date="2022-06-07T20:55:00Z"/>
                <w:rFonts w:cs="Arial"/>
                <w:sz w:val="16"/>
                <w:szCs w:val="16"/>
              </w:rPr>
            </w:pPr>
            <w:ins w:id="2865" w:author="Thomas Richardson" w:date="2022-06-07T20:55:00Z">
              <w:r w:rsidRPr="007B4FED">
                <w:rPr>
                  <w:rFonts w:cs="Arial"/>
                  <w:sz w:val="16"/>
                  <w:szCs w:val="16"/>
                </w:rPr>
                <w:t>7</w:t>
              </w:r>
            </w:ins>
          </w:p>
        </w:tc>
        <w:tc>
          <w:tcPr>
            <w:tcW w:w="5333" w:type="dxa"/>
          </w:tcPr>
          <w:p w14:paraId="09DF15FE" w14:textId="77777777" w:rsidR="00AA4DED" w:rsidRPr="007B4FED" w:rsidRDefault="00AA4DED" w:rsidP="00C128E3">
            <w:pPr>
              <w:snapToGrid w:val="0"/>
              <w:spacing w:before="60" w:after="60" w:line="240" w:lineRule="auto"/>
              <w:jc w:val="left"/>
              <w:rPr>
                <w:ins w:id="2866" w:author="Thomas Richardson" w:date="2022-06-07T20:55:00Z"/>
                <w:rFonts w:cs="Arial"/>
                <w:sz w:val="16"/>
                <w:szCs w:val="16"/>
              </w:rPr>
            </w:pPr>
          </w:p>
        </w:tc>
      </w:tr>
      <w:tr w:rsidR="00AA4DED" w:rsidRPr="007B4FED" w14:paraId="5C4E953B" w14:textId="77777777" w:rsidTr="007B4FED">
        <w:trPr>
          <w:cantSplit/>
          <w:trHeight w:val="304"/>
          <w:ins w:id="2867" w:author="Thomas Richardson" w:date="2022-06-07T20:55:00Z"/>
        </w:trPr>
        <w:tc>
          <w:tcPr>
            <w:tcW w:w="1134" w:type="dxa"/>
          </w:tcPr>
          <w:p w14:paraId="2379F3D2" w14:textId="77777777" w:rsidR="00AA4DED" w:rsidRPr="007B4FED" w:rsidRDefault="00AA4DED" w:rsidP="00C128E3">
            <w:pPr>
              <w:snapToGrid w:val="0"/>
              <w:spacing w:before="60" w:after="60" w:line="240" w:lineRule="auto"/>
              <w:jc w:val="left"/>
              <w:rPr>
                <w:ins w:id="2868" w:author="Thomas Richardson" w:date="2022-06-07T20:55:00Z"/>
                <w:rFonts w:cs="Arial"/>
                <w:sz w:val="16"/>
                <w:szCs w:val="16"/>
              </w:rPr>
            </w:pPr>
            <w:ins w:id="2869" w:author="Thomas Richardson" w:date="2022-06-07T20:55:00Z">
              <w:r w:rsidRPr="007B4FED">
                <w:rPr>
                  <w:rFonts w:cs="Arial"/>
                  <w:sz w:val="16"/>
                  <w:szCs w:val="16"/>
                </w:rPr>
                <w:t>Value</w:t>
              </w:r>
            </w:ins>
          </w:p>
        </w:tc>
        <w:tc>
          <w:tcPr>
            <w:tcW w:w="3006" w:type="dxa"/>
          </w:tcPr>
          <w:p w14:paraId="188B911D" w14:textId="77777777" w:rsidR="00AA4DED" w:rsidRPr="007B4FED" w:rsidRDefault="00AA4DED" w:rsidP="00C128E3">
            <w:pPr>
              <w:snapToGrid w:val="0"/>
              <w:spacing w:before="60" w:after="60" w:line="240" w:lineRule="auto"/>
              <w:jc w:val="left"/>
              <w:rPr>
                <w:ins w:id="2870" w:author="Thomas Richardson" w:date="2022-06-07T20:55:00Z"/>
                <w:rFonts w:cs="Arial"/>
                <w:sz w:val="16"/>
                <w:szCs w:val="16"/>
              </w:rPr>
            </w:pPr>
            <w:ins w:id="2871" w:author="Thomas Richardson" w:date="2022-06-07T20:55:00Z">
              <w:r w:rsidRPr="007B4FED">
                <w:rPr>
                  <w:rFonts w:cs="Arial"/>
                  <w:sz w:val="16"/>
                  <w:szCs w:val="16"/>
                </w:rPr>
                <w:t>software</w:t>
              </w:r>
            </w:ins>
          </w:p>
        </w:tc>
        <w:tc>
          <w:tcPr>
            <w:tcW w:w="3710" w:type="dxa"/>
          </w:tcPr>
          <w:p w14:paraId="3D4AC680" w14:textId="77777777" w:rsidR="00AA4DED" w:rsidRPr="007B4FED" w:rsidRDefault="00AA4DED" w:rsidP="00C128E3">
            <w:pPr>
              <w:snapToGrid w:val="0"/>
              <w:spacing w:before="60" w:after="60" w:line="240" w:lineRule="auto"/>
              <w:jc w:val="left"/>
              <w:rPr>
                <w:ins w:id="2872" w:author="Thomas Richardson" w:date="2022-06-07T20:55:00Z"/>
                <w:rFonts w:cs="Arial"/>
                <w:sz w:val="16"/>
                <w:szCs w:val="16"/>
              </w:rPr>
            </w:pPr>
            <w:ins w:id="2873" w:author="Thomas Richardson" w:date="2022-06-07T20:55:00Z">
              <w:r w:rsidRPr="007B4FED">
                <w:rPr>
                  <w:rFonts w:cs="Arial"/>
                  <w:sz w:val="16"/>
                  <w:szCs w:val="16"/>
                </w:rPr>
                <w:t>Application software</w:t>
              </w:r>
            </w:ins>
          </w:p>
        </w:tc>
        <w:tc>
          <w:tcPr>
            <w:tcW w:w="709" w:type="dxa"/>
          </w:tcPr>
          <w:p w14:paraId="78ADE27B" w14:textId="77777777" w:rsidR="00AA4DED" w:rsidRPr="007B4FED" w:rsidRDefault="00AA4DED" w:rsidP="00C128E3">
            <w:pPr>
              <w:snapToGrid w:val="0"/>
              <w:spacing w:before="60" w:after="60" w:line="240" w:lineRule="auto"/>
              <w:jc w:val="center"/>
              <w:rPr>
                <w:ins w:id="2874" w:author="Thomas Richardson" w:date="2022-06-07T20:55:00Z"/>
                <w:rFonts w:cs="Arial"/>
                <w:sz w:val="16"/>
                <w:szCs w:val="16"/>
              </w:rPr>
            </w:pPr>
            <w:ins w:id="2875" w:author="Thomas Richardson" w:date="2022-06-07T20:55:00Z">
              <w:r w:rsidRPr="007B4FED">
                <w:rPr>
                  <w:rFonts w:cs="Arial"/>
                  <w:sz w:val="16"/>
                  <w:szCs w:val="16"/>
                </w:rPr>
                <w:t>8</w:t>
              </w:r>
            </w:ins>
          </w:p>
        </w:tc>
        <w:tc>
          <w:tcPr>
            <w:tcW w:w="5333" w:type="dxa"/>
          </w:tcPr>
          <w:p w14:paraId="41D67B8D" w14:textId="77777777" w:rsidR="00AA4DED" w:rsidRPr="007B4FED" w:rsidRDefault="00AA4DED" w:rsidP="00C128E3">
            <w:pPr>
              <w:snapToGrid w:val="0"/>
              <w:spacing w:before="60" w:after="60" w:line="240" w:lineRule="auto"/>
              <w:jc w:val="left"/>
              <w:rPr>
                <w:ins w:id="2876" w:author="Thomas Richardson" w:date="2022-06-07T20:55:00Z"/>
                <w:rFonts w:cs="Arial"/>
                <w:sz w:val="16"/>
                <w:szCs w:val="16"/>
              </w:rPr>
            </w:pPr>
          </w:p>
        </w:tc>
      </w:tr>
      <w:tr w:rsidR="00AA4DED" w:rsidRPr="007B4FED" w14:paraId="0B78D8BE" w14:textId="77777777" w:rsidTr="007B4FED">
        <w:trPr>
          <w:cantSplit/>
          <w:trHeight w:val="304"/>
          <w:ins w:id="2877" w:author="Thomas Richardson" w:date="2022-06-07T20:55:00Z"/>
        </w:trPr>
        <w:tc>
          <w:tcPr>
            <w:tcW w:w="1134" w:type="dxa"/>
          </w:tcPr>
          <w:p w14:paraId="4DBFDD70" w14:textId="77777777" w:rsidR="00AA4DED" w:rsidRPr="007B4FED" w:rsidRDefault="00AA4DED" w:rsidP="00C128E3">
            <w:pPr>
              <w:snapToGrid w:val="0"/>
              <w:spacing w:before="60" w:after="60" w:line="240" w:lineRule="auto"/>
              <w:jc w:val="left"/>
              <w:rPr>
                <w:ins w:id="2878" w:author="Thomas Richardson" w:date="2022-06-07T20:55:00Z"/>
                <w:rFonts w:cs="Arial"/>
                <w:sz w:val="16"/>
                <w:szCs w:val="16"/>
              </w:rPr>
            </w:pPr>
            <w:ins w:id="2879" w:author="Thomas Richardson" w:date="2022-06-07T20:55:00Z">
              <w:r w:rsidRPr="007B4FED">
                <w:rPr>
                  <w:rFonts w:cs="Arial"/>
                  <w:sz w:val="16"/>
                  <w:szCs w:val="16"/>
                </w:rPr>
                <w:t>Value</w:t>
              </w:r>
            </w:ins>
          </w:p>
        </w:tc>
        <w:tc>
          <w:tcPr>
            <w:tcW w:w="3006" w:type="dxa"/>
          </w:tcPr>
          <w:p w14:paraId="549EE5D5" w14:textId="77777777" w:rsidR="00AA4DED" w:rsidRPr="007B4FED" w:rsidRDefault="00AA4DED" w:rsidP="00C128E3">
            <w:pPr>
              <w:snapToGrid w:val="0"/>
              <w:spacing w:before="60" w:after="60" w:line="240" w:lineRule="auto"/>
              <w:jc w:val="left"/>
              <w:rPr>
                <w:ins w:id="2880" w:author="Thomas Richardson" w:date="2022-06-07T20:55:00Z"/>
                <w:rFonts w:cs="Arial"/>
                <w:sz w:val="16"/>
                <w:szCs w:val="16"/>
              </w:rPr>
            </w:pPr>
            <w:ins w:id="2881" w:author="Thomas Richardson" w:date="2022-06-07T20:55:00Z">
              <w:r w:rsidRPr="007B4FED">
                <w:rPr>
                  <w:rFonts w:cs="Arial"/>
                  <w:sz w:val="16"/>
                  <w:szCs w:val="16"/>
                </w:rPr>
                <w:t>system</w:t>
              </w:r>
            </w:ins>
          </w:p>
        </w:tc>
        <w:tc>
          <w:tcPr>
            <w:tcW w:w="3710" w:type="dxa"/>
          </w:tcPr>
          <w:p w14:paraId="6EE3F58B" w14:textId="77777777" w:rsidR="00AA4DED" w:rsidRPr="007B4FED" w:rsidRDefault="00AA4DED" w:rsidP="00C128E3">
            <w:pPr>
              <w:snapToGrid w:val="0"/>
              <w:spacing w:before="60" w:after="60" w:line="240" w:lineRule="auto"/>
              <w:jc w:val="left"/>
              <w:rPr>
                <w:ins w:id="2882" w:author="Thomas Richardson" w:date="2022-06-07T20:55:00Z"/>
                <w:rFonts w:cs="Arial"/>
                <w:sz w:val="16"/>
                <w:szCs w:val="16"/>
              </w:rPr>
            </w:pPr>
            <w:ins w:id="2883" w:author="Thomas Richardson" w:date="2022-06-07T20:55:00Z">
              <w:r w:rsidRPr="007B4FED">
                <w:rPr>
                  <w:rFonts w:cs="Arial"/>
                  <w:sz w:val="16"/>
                  <w:szCs w:val="16"/>
                </w:rPr>
                <w:t>Provides support or common information for a variety of applications and products</w:t>
              </w:r>
            </w:ins>
          </w:p>
        </w:tc>
        <w:tc>
          <w:tcPr>
            <w:tcW w:w="709" w:type="dxa"/>
          </w:tcPr>
          <w:p w14:paraId="3A4FB52E" w14:textId="77777777" w:rsidR="00AA4DED" w:rsidRPr="007B4FED" w:rsidRDefault="00AA4DED" w:rsidP="00C128E3">
            <w:pPr>
              <w:snapToGrid w:val="0"/>
              <w:spacing w:before="60" w:after="60" w:line="240" w:lineRule="auto"/>
              <w:jc w:val="center"/>
              <w:rPr>
                <w:ins w:id="2884" w:author="Thomas Richardson" w:date="2022-06-07T20:55:00Z"/>
                <w:rFonts w:cs="Arial"/>
                <w:sz w:val="16"/>
                <w:szCs w:val="16"/>
              </w:rPr>
            </w:pPr>
            <w:ins w:id="2885" w:author="Thomas Richardson" w:date="2022-06-07T20:55:00Z">
              <w:r w:rsidRPr="007B4FED">
                <w:rPr>
                  <w:rFonts w:cs="Arial"/>
                  <w:sz w:val="16"/>
                  <w:szCs w:val="16"/>
                </w:rPr>
                <w:t>9</w:t>
              </w:r>
            </w:ins>
          </w:p>
        </w:tc>
        <w:tc>
          <w:tcPr>
            <w:tcW w:w="5333" w:type="dxa"/>
          </w:tcPr>
          <w:p w14:paraId="1EE67DE7" w14:textId="77777777" w:rsidR="00AA4DED" w:rsidRPr="007B4FED" w:rsidRDefault="00AA4DED" w:rsidP="00C128E3">
            <w:pPr>
              <w:snapToGrid w:val="0"/>
              <w:spacing w:before="60" w:after="60" w:line="240" w:lineRule="auto"/>
              <w:jc w:val="left"/>
              <w:rPr>
                <w:ins w:id="2886" w:author="Thomas Richardson" w:date="2022-06-07T20:55:00Z"/>
                <w:rFonts w:cs="Arial"/>
                <w:sz w:val="16"/>
                <w:szCs w:val="16"/>
              </w:rPr>
            </w:pPr>
          </w:p>
        </w:tc>
      </w:tr>
      <w:tr w:rsidR="00AA4DED" w:rsidRPr="007B4FED" w14:paraId="5AA5946D" w14:textId="77777777" w:rsidTr="007B4FED">
        <w:trPr>
          <w:cantSplit/>
          <w:trHeight w:val="304"/>
          <w:ins w:id="2887" w:author="Thomas Richardson" w:date="2022-06-07T20:55:00Z"/>
        </w:trPr>
        <w:tc>
          <w:tcPr>
            <w:tcW w:w="1134" w:type="dxa"/>
          </w:tcPr>
          <w:p w14:paraId="361FB1FD" w14:textId="77777777" w:rsidR="00AA4DED" w:rsidRPr="007B4FED" w:rsidRDefault="00AA4DED" w:rsidP="00C128E3">
            <w:pPr>
              <w:snapToGrid w:val="0"/>
              <w:spacing w:before="60" w:after="60" w:line="240" w:lineRule="auto"/>
              <w:jc w:val="left"/>
              <w:rPr>
                <w:ins w:id="2888" w:author="Thomas Richardson" w:date="2022-06-07T20:55:00Z"/>
                <w:rFonts w:cs="Arial"/>
                <w:sz w:val="16"/>
                <w:szCs w:val="16"/>
              </w:rPr>
            </w:pPr>
            <w:ins w:id="2889" w:author="Thomas Richardson" w:date="2022-06-07T20:55:00Z">
              <w:r w:rsidRPr="007B4FED">
                <w:rPr>
                  <w:rFonts w:cs="Arial"/>
                  <w:sz w:val="16"/>
                  <w:szCs w:val="16"/>
                </w:rPr>
                <w:t>Value</w:t>
              </w:r>
            </w:ins>
          </w:p>
        </w:tc>
        <w:tc>
          <w:tcPr>
            <w:tcW w:w="3006" w:type="dxa"/>
          </w:tcPr>
          <w:p w14:paraId="78FBFCE4" w14:textId="77777777" w:rsidR="00AA4DED" w:rsidRPr="007B4FED" w:rsidRDefault="00AA4DED" w:rsidP="00C128E3">
            <w:pPr>
              <w:snapToGrid w:val="0"/>
              <w:spacing w:before="60" w:after="60" w:line="240" w:lineRule="auto"/>
              <w:jc w:val="left"/>
              <w:rPr>
                <w:ins w:id="2890" w:author="Thomas Richardson" w:date="2022-06-07T20:55:00Z"/>
                <w:rFonts w:cs="Arial"/>
                <w:sz w:val="16"/>
                <w:szCs w:val="16"/>
              </w:rPr>
            </w:pPr>
            <w:ins w:id="2891" w:author="Thomas Richardson" w:date="2022-06-07T20:55:00Z">
              <w:r w:rsidRPr="007B4FED">
                <w:rPr>
                  <w:rFonts w:cs="Arial"/>
                  <w:sz w:val="16"/>
                  <w:szCs w:val="16"/>
                </w:rPr>
                <w:t>exchangeCatalogue</w:t>
              </w:r>
            </w:ins>
          </w:p>
        </w:tc>
        <w:tc>
          <w:tcPr>
            <w:tcW w:w="3710" w:type="dxa"/>
          </w:tcPr>
          <w:p w14:paraId="7621A9B1" w14:textId="77777777" w:rsidR="00AA4DED" w:rsidRPr="007B4FED" w:rsidRDefault="00AA4DED" w:rsidP="00C128E3">
            <w:pPr>
              <w:snapToGrid w:val="0"/>
              <w:spacing w:before="60" w:after="60" w:line="240" w:lineRule="auto"/>
              <w:jc w:val="left"/>
              <w:rPr>
                <w:ins w:id="2892" w:author="Thomas Richardson" w:date="2022-06-07T20:55:00Z"/>
                <w:rFonts w:cs="Arial"/>
                <w:sz w:val="16"/>
                <w:szCs w:val="16"/>
              </w:rPr>
            </w:pPr>
            <w:ins w:id="2893" w:author="Thomas Richardson" w:date="2022-06-07T20:55:00Z">
              <w:r w:rsidRPr="007B4FED">
                <w:rPr>
                  <w:rFonts w:cs="Arial"/>
                  <w:sz w:val="16"/>
                  <w:szCs w:val="16"/>
                </w:rPr>
                <w:t>An Exchange Catalogue</w:t>
              </w:r>
            </w:ins>
          </w:p>
        </w:tc>
        <w:tc>
          <w:tcPr>
            <w:tcW w:w="709" w:type="dxa"/>
          </w:tcPr>
          <w:p w14:paraId="0477D6AD" w14:textId="77777777" w:rsidR="00AA4DED" w:rsidRPr="007B4FED" w:rsidRDefault="00AA4DED" w:rsidP="00C128E3">
            <w:pPr>
              <w:snapToGrid w:val="0"/>
              <w:spacing w:before="60" w:after="60" w:line="240" w:lineRule="auto"/>
              <w:jc w:val="center"/>
              <w:rPr>
                <w:ins w:id="2894" w:author="Thomas Richardson" w:date="2022-06-07T20:55:00Z"/>
                <w:rFonts w:cs="Arial"/>
                <w:sz w:val="16"/>
                <w:szCs w:val="16"/>
              </w:rPr>
            </w:pPr>
            <w:ins w:id="2895" w:author="Thomas Richardson" w:date="2022-06-07T20:55:00Z">
              <w:r w:rsidRPr="007B4FED">
                <w:rPr>
                  <w:rFonts w:cs="Arial"/>
                  <w:sz w:val="16"/>
                  <w:szCs w:val="16"/>
                </w:rPr>
                <w:t>10</w:t>
              </w:r>
            </w:ins>
          </w:p>
        </w:tc>
        <w:tc>
          <w:tcPr>
            <w:tcW w:w="5333" w:type="dxa"/>
          </w:tcPr>
          <w:p w14:paraId="04736991" w14:textId="77777777" w:rsidR="00AA4DED" w:rsidRPr="007B4FED" w:rsidRDefault="00AA4DED" w:rsidP="00C128E3">
            <w:pPr>
              <w:snapToGrid w:val="0"/>
              <w:spacing w:before="60" w:after="60" w:line="240" w:lineRule="auto"/>
              <w:jc w:val="left"/>
              <w:rPr>
                <w:ins w:id="2896" w:author="Thomas Richardson" w:date="2022-06-07T20:55:00Z"/>
                <w:rFonts w:cs="Arial"/>
                <w:sz w:val="16"/>
                <w:szCs w:val="16"/>
              </w:rPr>
            </w:pPr>
          </w:p>
        </w:tc>
      </w:tr>
      <w:tr w:rsidR="00AA4DED" w:rsidRPr="007B4FED" w14:paraId="4131D9AE" w14:textId="77777777" w:rsidTr="007B4FED">
        <w:trPr>
          <w:cantSplit/>
          <w:trHeight w:val="304"/>
          <w:ins w:id="2897" w:author="Thomas Richardson" w:date="2022-06-07T20:55:00Z"/>
        </w:trPr>
        <w:tc>
          <w:tcPr>
            <w:tcW w:w="1134" w:type="dxa"/>
          </w:tcPr>
          <w:p w14:paraId="1D3BEEA5" w14:textId="77777777" w:rsidR="00AA4DED" w:rsidRPr="007B4FED" w:rsidRDefault="00AA4DED" w:rsidP="00C128E3">
            <w:pPr>
              <w:snapToGrid w:val="0"/>
              <w:spacing w:before="60" w:after="60" w:line="240" w:lineRule="auto"/>
              <w:jc w:val="left"/>
              <w:rPr>
                <w:ins w:id="2898" w:author="Thomas Richardson" w:date="2022-06-07T20:55:00Z"/>
                <w:rFonts w:cs="Arial"/>
                <w:sz w:val="16"/>
                <w:szCs w:val="16"/>
              </w:rPr>
            </w:pPr>
            <w:ins w:id="2899" w:author="Thomas Richardson" w:date="2022-06-07T20:55:00Z">
              <w:r w:rsidRPr="007B4FED">
                <w:rPr>
                  <w:rFonts w:cs="Arial"/>
                  <w:sz w:val="16"/>
                  <w:szCs w:val="16"/>
                </w:rPr>
                <w:t>Value</w:t>
              </w:r>
            </w:ins>
          </w:p>
        </w:tc>
        <w:tc>
          <w:tcPr>
            <w:tcW w:w="3006" w:type="dxa"/>
          </w:tcPr>
          <w:p w14:paraId="1F3EE9A3" w14:textId="77777777" w:rsidR="00AA4DED" w:rsidRPr="007B4FED" w:rsidRDefault="00AA4DED" w:rsidP="00C128E3">
            <w:pPr>
              <w:snapToGrid w:val="0"/>
              <w:spacing w:before="60" w:after="60" w:line="240" w:lineRule="auto"/>
              <w:jc w:val="left"/>
              <w:rPr>
                <w:ins w:id="2900" w:author="Thomas Richardson" w:date="2022-06-07T20:55:00Z"/>
                <w:rFonts w:cs="Arial"/>
                <w:sz w:val="16"/>
                <w:szCs w:val="16"/>
              </w:rPr>
            </w:pPr>
            <w:ins w:id="2901" w:author="Thomas Richardson" w:date="2022-06-07T20:55:00Z">
              <w:r w:rsidRPr="007B4FED">
                <w:rPr>
                  <w:rFonts w:cs="Arial"/>
                  <w:sz w:val="16"/>
                  <w:szCs w:val="16"/>
                </w:rPr>
                <w:t>ISO Metadata</w:t>
              </w:r>
            </w:ins>
          </w:p>
        </w:tc>
        <w:tc>
          <w:tcPr>
            <w:tcW w:w="3710" w:type="dxa"/>
          </w:tcPr>
          <w:p w14:paraId="4B95E6CF" w14:textId="77777777" w:rsidR="00AA4DED" w:rsidRPr="007B4FED" w:rsidRDefault="00AA4DED" w:rsidP="00C128E3">
            <w:pPr>
              <w:snapToGrid w:val="0"/>
              <w:spacing w:before="60" w:after="60" w:line="240" w:lineRule="auto"/>
              <w:jc w:val="left"/>
              <w:rPr>
                <w:ins w:id="2902" w:author="Thomas Richardson" w:date="2022-06-07T20:55:00Z"/>
                <w:rFonts w:cs="Arial"/>
                <w:sz w:val="16"/>
                <w:szCs w:val="16"/>
              </w:rPr>
            </w:pPr>
            <w:ins w:id="2903" w:author="Thomas Richardson" w:date="2022-06-07T20:55:00Z">
              <w:r w:rsidRPr="007B4FED">
                <w:rPr>
                  <w:rFonts w:cs="Arial"/>
                  <w:sz w:val="16"/>
                  <w:szCs w:val="16"/>
                </w:rPr>
                <w:t>Dataset metadata in ISO format</w:t>
              </w:r>
            </w:ins>
          </w:p>
        </w:tc>
        <w:tc>
          <w:tcPr>
            <w:tcW w:w="709" w:type="dxa"/>
          </w:tcPr>
          <w:p w14:paraId="50C46FCF" w14:textId="77777777" w:rsidR="00AA4DED" w:rsidRPr="007B4FED" w:rsidRDefault="00AA4DED" w:rsidP="00C128E3">
            <w:pPr>
              <w:snapToGrid w:val="0"/>
              <w:spacing w:before="60" w:after="60" w:line="240" w:lineRule="auto"/>
              <w:jc w:val="center"/>
              <w:rPr>
                <w:ins w:id="2904" w:author="Thomas Richardson" w:date="2022-06-07T20:55:00Z"/>
                <w:rFonts w:cs="Arial"/>
                <w:sz w:val="16"/>
                <w:szCs w:val="16"/>
              </w:rPr>
            </w:pPr>
            <w:ins w:id="2905" w:author="Thomas Richardson" w:date="2022-06-07T20:55:00Z">
              <w:r w:rsidRPr="007B4FED">
                <w:rPr>
                  <w:rFonts w:cs="Arial"/>
                  <w:sz w:val="16"/>
                  <w:szCs w:val="16"/>
                </w:rPr>
                <w:t>11</w:t>
              </w:r>
            </w:ins>
          </w:p>
        </w:tc>
        <w:tc>
          <w:tcPr>
            <w:tcW w:w="5333" w:type="dxa"/>
          </w:tcPr>
          <w:p w14:paraId="1B024586" w14:textId="77777777" w:rsidR="00AA4DED" w:rsidRPr="007B4FED" w:rsidDel="00C30E16" w:rsidRDefault="00AA4DED" w:rsidP="00C128E3">
            <w:pPr>
              <w:snapToGrid w:val="0"/>
              <w:spacing w:before="60" w:after="60" w:line="240" w:lineRule="auto"/>
              <w:jc w:val="left"/>
              <w:rPr>
                <w:ins w:id="2906" w:author="Thomas Richardson" w:date="2022-06-07T20:55:00Z"/>
                <w:rFonts w:cs="Arial"/>
                <w:sz w:val="16"/>
                <w:szCs w:val="16"/>
              </w:rPr>
            </w:pPr>
          </w:p>
        </w:tc>
      </w:tr>
      <w:tr w:rsidR="00AA4DED" w:rsidRPr="007B4FED" w14:paraId="197B09BD" w14:textId="77777777" w:rsidTr="007B4FED">
        <w:trPr>
          <w:cantSplit/>
          <w:trHeight w:val="304"/>
          <w:ins w:id="2907" w:author="Thomas Richardson" w:date="2022-06-07T20:55:00Z"/>
        </w:trPr>
        <w:tc>
          <w:tcPr>
            <w:tcW w:w="1134" w:type="dxa"/>
          </w:tcPr>
          <w:p w14:paraId="3078C44D" w14:textId="77777777" w:rsidR="00AA4DED" w:rsidRPr="007B4FED" w:rsidRDefault="00AA4DED" w:rsidP="00C128E3">
            <w:pPr>
              <w:snapToGrid w:val="0"/>
              <w:spacing w:before="60" w:after="60" w:line="240" w:lineRule="auto"/>
              <w:jc w:val="left"/>
              <w:rPr>
                <w:ins w:id="2908" w:author="Thomas Richardson" w:date="2022-06-07T20:55:00Z"/>
                <w:rFonts w:cs="Arial"/>
                <w:sz w:val="16"/>
                <w:szCs w:val="16"/>
              </w:rPr>
            </w:pPr>
            <w:ins w:id="2909" w:author="Thomas Richardson" w:date="2022-06-07T20:55:00Z">
              <w:r w:rsidRPr="007B4FED">
                <w:rPr>
                  <w:rFonts w:cs="Arial"/>
                  <w:sz w:val="16"/>
                  <w:szCs w:val="16"/>
                </w:rPr>
                <w:t>Value</w:t>
              </w:r>
            </w:ins>
          </w:p>
        </w:tc>
        <w:tc>
          <w:tcPr>
            <w:tcW w:w="3006" w:type="dxa"/>
          </w:tcPr>
          <w:p w14:paraId="240F7A84" w14:textId="77777777" w:rsidR="00AA4DED" w:rsidRPr="007B4FED" w:rsidRDefault="00AA4DED" w:rsidP="00C128E3">
            <w:pPr>
              <w:snapToGrid w:val="0"/>
              <w:spacing w:before="60" w:after="60" w:line="240" w:lineRule="auto"/>
              <w:jc w:val="left"/>
              <w:rPr>
                <w:ins w:id="2910" w:author="Thomas Richardson" w:date="2022-06-07T20:55:00Z"/>
                <w:rFonts w:cs="Arial"/>
                <w:sz w:val="16"/>
                <w:szCs w:val="16"/>
              </w:rPr>
            </w:pPr>
            <w:ins w:id="2911" w:author="Thomas Richardson" w:date="2022-06-07T20:55:00Z">
              <w:r w:rsidRPr="007B4FED">
                <w:rPr>
                  <w:rFonts w:cs="Arial"/>
                  <w:sz w:val="16"/>
                  <w:szCs w:val="16"/>
                </w:rPr>
                <w:t>Language Pack</w:t>
              </w:r>
            </w:ins>
          </w:p>
        </w:tc>
        <w:tc>
          <w:tcPr>
            <w:tcW w:w="3710" w:type="dxa"/>
          </w:tcPr>
          <w:p w14:paraId="00DBEACE" w14:textId="77777777" w:rsidR="00AA4DED" w:rsidRPr="007B4FED" w:rsidRDefault="00AA4DED" w:rsidP="00C128E3">
            <w:pPr>
              <w:snapToGrid w:val="0"/>
              <w:spacing w:before="60" w:after="60" w:line="240" w:lineRule="auto"/>
              <w:jc w:val="left"/>
              <w:rPr>
                <w:ins w:id="2912" w:author="Thomas Richardson" w:date="2022-06-07T20:55:00Z"/>
                <w:rFonts w:cs="Arial"/>
                <w:sz w:val="16"/>
                <w:szCs w:val="16"/>
              </w:rPr>
            </w:pPr>
            <w:ins w:id="2913" w:author="Thomas Richardson" w:date="2022-06-07T20:55:00Z">
              <w:r w:rsidRPr="007B4FED">
                <w:rPr>
                  <w:rFonts w:cs="Arial"/>
                  <w:sz w:val="16"/>
                  <w:szCs w:val="16"/>
                </w:rPr>
                <w:t>A Language pack</w:t>
              </w:r>
            </w:ins>
          </w:p>
        </w:tc>
        <w:tc>
          <w:tcPr>
            <w:tcW w:w="709" w:type="dxa"/>
          </w:tcPr>
          <w:p w14:paraId="0FCB93F1" w14:textId="77777777" w:rsidR="00AA4DED" w:rsidRPr="007B4FED" w:rsidRDefault="00AA4DED" w:rsidP="00C128E3">
            <w:pPr>
              <w:snapToGrid w:val="0"/>
              <w:spacing w:before="60" w:after="60" w:line="240" w:lineRule="auto"/>
              <w:jc w:val="center"/>
              <w:rPr>
                <w:ins w:id="2914" w:author="Thomas Richardson" w:date="2022-06-07T20:55:00Z"/>
                <w:rFonts w:cs="Arial"/>
                <w:sz w:val="16"/>
                <w:szCs w:val="16"/>
              </w:rPr>
            </w:pPr>
            <w:ins w:id="2915" w:author="Thomas Richardson" w:date="2022-06-07T20:55:00Z">
              <w:r w:rsidRPr="007B4FED">
                <w:rPr>
                  <w:rFonts w:cs="Arial"/>
                  <w:sz w:val="16"/>
                  <w:szCs w:val="16"/>
                </w:rPr>
                <w:t>12</w:t>
              </w:r>
            </w:ins>
          </w:p>
        </w:tc>
        <w:tc>
          <w:tcPr>
            <w:tcW w:w="5333" w:type="dxa"/>
          </w:tcPr>
          <w:p w14:paraId="0FF73363" w14:textId="77777777" w:rsidR="00AA4DED" w:rsidRPr="007B4FED" w:rsidDel="00C30E16" w:rsidRDefault="00AA4DED" w:rsidP="00C128E3">
            <w:pPr>
              <w:snapToGrid w:val="0"/>
              <w:spacing w:before="60" w:after="60" w:line="240" w:lineRule="auto"/>
              <w:jc w:val="left"/>
              <w:rPr>
                <w:ins w:id="2916" w:author="Thomas Richardson" w:date="2022-06-07T20:55:00Z"/>
                <w:rFonts w:cs="Arial"/>
                <w:sz w:val="16"/>
                <w:szCs w:val="16"/>
              </w:rPr>
            </w:pPr>
          </w:p>
        </w:tc>
      </w:tr>
      <w:tr w:rsidR="00AA4DED" w:rsidRPr="007B4FED" w14:paraId="3528B578" w14:textId="77777777" w:rsidTr="007B4FED">
        <w:trPr>
          <w:cantSplit/>
          <w:trHeight w:val="304"/>
          <w:ins w:id="2917" w:author="Thomas Richardson" w:date="2022-06-07T20:55:00Z"/>
        </w:trPr>
        <w:tc>
          <w:tcPr>
            <w:tcW w:w="1134" w:type="dxa"/>
          </w:tcPr>
          <w:p w14:paraId="20314C4D" w14:textId="77777777" w:rsidR="00AA4DED" w:rsidRPr="007B4FED" w:rsidRDefault="00AA4DED" w:rsidP="00C128E3">
            <w:pPr>
              <w:snapToGrid w:val="0"/>
              <w:spacing w:before="60" w:after="60" w:line="240" w:lineRule="auto"/>
              <w:jc w:val="left"/>
              <w:rPr>
                <w:ins w:id="2918" w:author="Thomas Richardson" w:date="2022-06-07T20:55:00Z"/>
                <w:rFonts w:cs="Arial"/>
                <w:sz w:val="16"/>
                <w:szCs w:val="16"/>
              </w:rPr>
            </w:pPr>
            <w:ins w:id="2919" w:author="Thomas Richardson" w:date="2022-06-07T20:55:00Z">
              <w:r w:rsidRPr="007B4FED">
                <w:rPr>
                  <w:rFonts w:cs="Arial"/>
                  <w:sz w:val="16"/>
                  <w:szCs w:val="16"/>
                </w:rPr>
                <w:t>Value</w:t>
              </w:r>
            </w:ins>
          </w:p>
        </w:tc>
        <w:tc>
          <w:tcPr>
            <w:tcW w:w="3006" w:type="dxa"/>
          </w:tcPr>
          <w:p w14:paraId="1E48DD62" w14:textId="77777777" w:rsidR="00AA4DED" w:rsidRPr="007B4FED" w:rsidRDefault="00AA4DED" w:rsidP="00C128E3">
            <w:pPr>
              <w:snapToGrid w:val="0"/>
              <w:spacing w:before="60" w:after="60" w:line="240" w:lineRule="auto"/>
              <w:jc w:val="left"/>
              <w:rPr>
                <w:ins w:id="2920" w:author="Thomas Richardson" w:date="2022-06-07T20:55:00Z"/>
                <w:rFonts w:cs="Arial"/>
                <w:sz w:val="16"/>
                <w:szCs w:val="16"/>
              </w:rPr>
            </w:pPr>
            <w:ins w:id="2921" w:author="Thomas Richardson" w:date="2022-06-07T20:55:00Z">
              <w:r w:rsidRPr="007B4FED">
                <w:rPr>
                  <w:rFonts w:cs="Arial"/>
                  <w:sz w:val="16"/>
                  <w:szCs w:val="16"/>
                </w:rPr>
                <w:t>GML Schema</w:t>
              </w:r>
            </w:ins>
          </w:p>
        </w:tc>
        <w:tc>
          <w:tcPr>
            <w:tcW w:w="3710" w:type="dxa"/>
          </w:tcPr>
          <w:p w14:paraId="6C61CBA8" w14:textId="77777777" w:rsidR="00AA4DED" w:rsidRPr="007B4FED" w:rsidRDefault="00AA4DED" w:rsidP="00C128E3">
            <w:pPr>
              <w:snapToGrid w:val="0"/>
              <w:spacing w:before="60" w:after="60" w:line="240" w:lineRule="auto"/>
              <w:jc w:val="left"/>
              <w:rPr>
                <w:ins w:id="2922" w:author="Thomas Richardson" w:date="2022-06-07T20:55:00Z"/>
                <w:rFonts w:cs="Arial"/>
                <w:sz w:val="16"/>
                <w:szCs w:val="16"/>
              </w:rPr>
            </w:pPr>
            <w:ins w:id="2923" w:author="Thomas Richardson" w:date="2022-06-07T20:55:00Z">
              <w:r w:rsidRPr="007B4FED">
                <w:rPr>
                  <w:rFonts w:cs="Arial"/>
                  <w:sz w:val="16"/>
                  <w:szCs w:val="16"/>
                </w:rPr>
                <w:t>GML Application Schema</w:t>
              </w:r>
            </w:ins>
          </w:p>
        </w:tc>
        <w:tc>
          <w:tcPr>
            <w:tcW w:w="709" w:type="dxa"/>
          </w:tcPr>
          <w:p w14:paraId="7ECEE66C" w14:textId="77777777" w:rsidR="00AA4DED" w:rsidRPr="007B4FED" w:rsidRDefault="00AA4DED" w:rsidP="00C128E3">
            <w:pPr>
              <w:snapToGrid w:val="0"/>
              <w:spacing w:before="60" w:after="60" w:line="240" w:lineRule="auto"/>
              <w:jc w:val="center"/>
              <w:rPr>
                <w:ins w:id="2924" w:author="Thomas Richardson" w:date="2022-06-07T20:55:00Z"/>
                <w:rFonts w:cs="Arial"/>
                <w:sz w:val="16"/>
                <w:szCs w:val="16"/>
              </w:rPr>
            </w:pPr>
            <w:ins w:id="2925" w:author="Thomas Richardson" w:date="2022-06-07T20:55:00Z">
              <w:r w:rsidRPr="007B4FED">
                <w:rPr>
                  <w:rFonts w:cs="Arial"/>
                  <w:sz w:val="16"/>
                  <w:szCs w:val="16"/>
                </w:rPr>
                <w:t>13</w:t>
              </w:r>
            </w:ins>
          </w:p>
        </w:tc>
        <w:tc>
          <w:tcPr>
            <w:tcW w:w="5333" w:type="dxa"/>
          </w:tcPr>
          <w:p w14:paraId="626AC587" w14:textId="77777777" w:rsidR="00AA4DED" w:rsidRPr="007B4FED" w:rsidDel="00C30E16" w:rsidRDefault="00AA4DED" w:rsidP="00C128E3">
            <w:pPr>
              <w:snapToGrid w:val="0"/>
              <w:spacing w:before="60" w:after="60" w:line="240" w:lineRule="auto"/>
              <w:jc w:val="left"/>
              <w:rPr>
                <w:ins w:id="2926" w:author="Thomas Richardson" w:date="2022-06-07T20:55:00Z"/>
                <w:rFonts w:cs="Arial"/>
                <w:sz w:val="16"/>
                <w:szCs w:val="16"/>
              </w:rPr>
            </w:pPr>
          </w:p>
        </w:tc>
      </w:tr>
      <w:tr w:rsidR="00AA4DED" w:rsidRPr="007B4FED" w14:paraId="2E254BA6" w14:textId="77777777" w:rsidTr="007B4FED">
        <w:trPr>
          <w:cantSplit/>
          <w:trHeight w:val="304"/>
          <w:ins w:id="2927" w:author="Thomas Richardson" w:date="2022-06-07T20:55:00Z"/>
        </w:trPr>
        <w:tc>
          <w:tcPr>
            <w:tcW w:w="1134" w:type="dxa"/>
          </w:tcPr>
          <w:p w14:paraId="75C685DF" w14:textId="77777777" w:rsidR="00AA4DED" w:rsidRPr="007B4FED" w:rsidRDefault="00AA4DED" w:rsidP="00C128E3">
            <w:pPr>
              <w:snapToGrid w:val="0"/>
              <w:spacing w:before="60" w:after="60" w:line="240" w:lineRule="auto"/>
              <w:jc w:val="left"/>
              <w:rPr>
                <w:ins w:id="2928" w:author="Thomas Richardson" w:date="2022-06-07T20:55:00Z"/>
                <w:rFonts w:cs="Arial"/>
                <w:sz w:val="16"/>
                <w:szCs w:val="16"/>
              </w:rPr>
            </w:pPr>
            <w:ins w:id="2929" w:author="Thomas Richardson" w:date="2022-06-07T20:55:00Z">
              <w:r w:rsidRPr="007B4FED">
                <w:rPr>
                  <w:rFonts w:cs="Arial"/>
                  <w:sz w:val="16"/>
                  <w:szCs w:val="16"/>
                </w:rPr>
                <w:t>Value</w:t>
              </w:r>
            </w:ins>
          </w:p>
        </w:tc>
        <w:tc>
          <w:tcPr>
            <w:tcW w:w="3006" w:type="dxa"/>
          </w:tcPr>
          <w:p w14:paraId="5C0AAE93" w14:textId="77777777" w:rsidR="00AA4DED" w:rsidRPr="007B4FED" w:rsidRDefault="00AA4DED" w:rsidP="00C128E3">
            <w:pPr>
              <w:snapToGrid w:val="0"/>
              <w:spacing w:before="60" w:after="60" w:line="240" w:lineRule="auto"/>
              <w:jc w:val="left"/>
              <w:rPr>
                <w:ins w:id="2930" w:author="Thomas Richardson" w:date="2022-06-07T20:55:00Z"/>
                <w:rFonts w:cs="Arial"/>
                <w:sz w:val="16"/>
                <w:szCs w:val="16"/>
              </w:rPr>
            </w:pPr>
            <w:ins w:id="2931" w:author="Thomas Richardson" w:date="2022-06-07T20:55:00Z">
              <w:r w:rsidRPr="007B4FED">
                <w:rPr>
                  <w:rFonts w:cs="Arial"/>
                  <w:sz w:val="16"/>
                  <w:szCs w:val="16"/>
                </w:rPr>
                <w:t>other</w:t>
              </w:r>
            </w:ins>
          </w:p>
        </w:tc>
        <w:tc>
          <w:tcPr>
            <w:tcW w:w="3710" w:type="dxa"/>
          </w:tcPr>
          <w:p w14:paraId="20D83344" w14:textId="77777777" w:rsidR="00AA4DED" w:rsidRPr="007B4FED" w:rsidRDefault="00AA4DED" w:rsidP="00C128E3">
            <w:pPr>
              <w:snapToGrid w:val="0"/>
              <w:spacing w:before="60" w:after="60" w:line="240" w:lineRule="auto"/>
              <w:jc w:val="left"/>
              <w:rPr>
                <w:ins w:id="2932" w:author="Thomas Richardson" w:date="2022-06-07T20:55:00Z"/>
                <w:rFonts w:cs="Arial"/>
                <w:sz w:val="16"/>
                <w:szCs w:val="16"/>
              </w:rPr>
            </w:pPr>
            <w:ins w:id="2933" w:author="Thomas Richardson" w:date="2022-06-07T20:55:00Z">
              <w:r w:rsidRPr="007B4FED">
                <w:rPr>
                  <w:rFonts w:cs="Arial"/>
                  <w:sz w:val="16"/>
                  <w:szCs w:val="16"/>
                </w:rPr>
                <w:t>A type of resource not otherwise described</w:t>
              </w:r>
            </w:ins>
          </w:p>
        </w:tc>
        <w:tc>
          <w:tcPr>
            <w:tcW w:w="709" w:type="dxa"/>
          </w:tcPr>
          <w:p w14:paraId="213386D4" w14:textId="77777777" w:rsidR="00AA4DED" w:rsidRPr="007B4FED" w:rsidRDefault="00AA4DED" w:rsidP="00C128E3">
            <w:pPr>
              <w:snapToGrid w:val="0"/>
              <w:spacing w:before="60" w:after="60" w:line="240" w:lineRule="auto"/>
              <w:jc w:val="center"/>
              <w:rPr>
                <w:ins w:id="2934" w:author="Thomas Richardson" w:date="2022-06-07T20:55:00Z"/>
                <w:rFonts w:cs="Arial"/>
                <w:sz w:val="16"/>
                <w:szCs w:val="16"/>
              </w:rPr>
            </w:pPr>
            <w:ins w:id="2935" w:author="Thomas Richardson" w:date="2022-06-07T20:55:00Z">
              <w:r w:rsidRPr="007B4FED">
                <w:rPr>
                  <w:rFonts w:cs="Arial"/>
                  <w:sz w:val="16"/>
                  <w:szCs w:val="16"/>
                </w:rPr>
                <w:t>100</w:t>
              </w:r>
            </w:ins>
          </w:p>
        </w:tc>
        <w:tc>
          <w:tcPr>
            <w:tcW w:w="5333" w:type="dxa"/>
          </w:tcPr>
          <w:p w14:paraId="50C845A9" w14:textId="77777777" w:rsidR="00AA4DED" w:rsidRPr="007B4FED" w:rsidRDefault="00AA4DED" w:rsidP="00C128E3">
            <w:pPr>
              <w:snapToGrid w:val="0"/>
              <w:spacing w:before="60" w:after="60" w:line="240" w:lineRule="auto"/>
              <w:jc w:val="left"/>
              <w:rPr>
                <w:ins w:id="2936" w:author="Thomas Richardson" w:date="2022-06-07T20:55:00Z"/>
                <w:rFonts w:cs="Arial"/>
                <w:sz w:val="16"/>
                <w:szCs w:val="16"/>
              </w:rPr>
            </w:pPr>
          </w:p>
        </w:tc>
      </w:tr>
    </w:tbl>
    <w:p w14:paraId="67D3DE51" w14:textId="77777777" w:rsidR="00AA4DED" w:rsidRDefault="00AA4DED" w:rsidP="007B4FED">
      <w:pPr>
        <w:spacing w:after="0" w:line="240" w:lineRule="auto"/>
        <w:rPr>
          <w:ins w:id="2937" w:author="Thomas Richardson" w:date="2022-06-07T20:55:00Z"/>
        </w:rPr>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2938" w:name="_Toc439685327"/>
      <w:bookmarkStart w:id="2939" w:name="_Toc121374483"/>
      <w:r w:rsidRPr="001E42E8">
        <w:t>S100</w:t>
      </w:r>
      <w:r w:rsidR="007653F1" w:rsidRPr="001E42E8">
        <w:t>_Catalogue</w:t>
      </w:r>
      <w:ins w:id="2940" w:author="Thomas Richardson" w:date="2022-05-23T21:10:00Z">
        <w:r w:rsidR="00741C68">
          <w:t>Discovery</w:t>
        </w:r>
      </w:ins>
      <w:r w:rsidR="007653F1" w:rsidRPr="001E42E8">
        <w:t>Metadata</w:t>
      </w:r>
      <w:bookmarkEnd w:id="2938"/>
      <w:bookmarkEnd w:id="2939"/>
    </w:p>
    <w:p w14:paraId="07274486" w14:textId="29FDE103"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t>
      </w:r>
      <w:del w:id="2941" w:author="Teh Stand" w:date="2022-06-14T09:35:00Z">
        <w:r w:rsidRPr="001E42E8" w:rsidDel="007C62F7">
          <w:delText xml:space="preserve">to be delivered </w:delText>
        </w:r>
      </w:del>
      <w:r w:rsidRPr="001E42E8">
        <w:t xml:space="preserve">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2FB439E3" w:rsidR="00E73EDF" w:rsidRPr="007C62F7" w:rsidRDefault="007653F1" w:rsidP="00353431">
            <w:pPr>
              <w:spacing w:before="60" w:after="60" w:line="240" w:lineRule="auto"/>
              <w:jc w:val="left"/>
              <w:rPr>
                <w:rFonts w:cs="Arial"/>
                <w:b/>
                <w:bCs/>
                <w:sz w:val="16"/>
                <w:szCs w:val="16"/>
                <w:lang w:eastAsia="en-US"/>
              </w:rPr>
            </w:pPr>
            <w:del w:id="2942" w:author="Jeff Wootton" w:date="2022-07-12T11:55:00Z">
              <w:r w:rsidRPr="007C62F7" w:rsidDel="00353431">
                <w:rPr>
                  <w:rFonts w:cs="Arial"/>
                  <w:b/>
                  <w:bCs/>
                  <w:sz w:val="16"/>
                  <w:szCs w:val="16"/>
                  <w:lang w:eastAsia="en-US"/>
                </w:rPr>
                <w:delText>Multiplicity</w:delText>
              </w:r>
            </w:del>
            <w:ins w:id="2943" w:author="Jeff Wootton" w:date="2022-07-12T11:55:00Z">
              <w:r w:rsidR="00353431">
                <w:rPr>
                  <w:rFonts w:cs="Arial"/>
                  <w:b/>
                  <w:bCs/>
                  <w:sz w:val="16"/>
                  <w:szCs w:val="16"/>
                  <w:lang w:eastAsia="en-US"/>
                </w:rPr>
                <w:t>Description</w:t>
              </w:r>
            </w:ins>
          </w:p>
        </w:tc>
        <w:tc>
          <w:tcPr>
            <w:tcW w:w="708" w:type="dxa"/>
            <w:shd w:val="clear" w:color="auto" w:fill="D9D9D9" w:themeFill="background1" w:themeFillShade="D9"/>
            <w:tcMar>
              <w:left w:w="108" w:type="dxa"/>
              <w:right w:w="108" w:type="dxa"/>
            </w:tcMar>
          </w:tcPr>
          <w:p w14:paraId="590C77DB" w14:textId="1CF5861D" w:rsidR="00E73EDF" w:rsidRPr="007C62F7" w:rsidRDefault="007653F1" w:rsidP="00353431">
            <w:pPr>
              <w:spacing w:before="60" w:after="60" w:line="240" w:lineRule="auto"/>
              <w:jc w:val="center"/>
              <w:rPr>
                <w:rFonts w:cs="Arial"/>
                <w:b/>
                <w:bCs/>
                <w:sz w:val="16"/>
                <w:szCs w:val="16"/>
                <w:lang w:eastAsia="en-US"/>
              </w:rPr>
            </w:pPr>
            <w:del w:id="2944" w:author="Jeff Wootton" w:date="2022-07-12T11:55:00Z">
              <w:r w:rsidRPr="007C62F7" w:rsidDel="00353431">
                <w:rPr>
                  <w:rFonts w:cs="Arial"/>
                  <w:b/>
                  <w:bCs/>
                  <w:sz w:val="16"/>
                  <w:szCs w:val="16"/>
                  <w:lang w:eastAsia="en-US"/>
                </w:rPr>
                <w:delText>Value</w:delText>
              </w:r>
            </w:del>
            <w:ins w:id="2945" w:author="Jeff Wootton" w:date="2022-07-12T11:55:00Z">
              <w:r w:rsidR="00353431">
                <w:rPr>
                  <w:rFonts w:cs="Arial"/>
                  <w:b/>
                  <w:bCs/>
                  <w:sz w:val="16"/>
                  <w:szCs w:val="16"/>
                  <w:lang w:eastAsia="en-US"/>
                </w:rPr>
                <w:t>Mult</w:t>
              </w:r>
            </w:ins>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w:t>
            </w:r>
            <w:ins w:id="2946" w:author="Thomas Richardson" w:date="2022-05-23T21:10:00Z">
              <w:r w:rsidRPr="007C62F7">
                <w:rPr>
                  <w:rFonts w:ascii="Arial" w:hAnsi="Arial" w:cs="Arial"/>
                  <w:sz w:val="16"/>
                  <w:szCs w:val="16"/>
                </w:rPr>
                <w:t>Discovery</w:t>
              </w:r>
            </w:ins>
            <w:r w:rsidRPr="007C62F7">
              <w:rPr>
                <w:rFonts w:ascii="Arial" w:hAnsi="Arial" w:cs="Arial"/>
                <w:sz w:val="16"/>
                <w:szCs w:val="16"/>
              </w:rPr>
              <w:t>Metadata</w:t>
            </w:r>
          </w:p>
        </w:tc>
        <w:tc>
          <w:tcPr>
            <w:tcW w:w="3402" w:type="dxa"/>
            <w:shd w:val="clear" w:color="auto" w:fill="auto"/>
            <w:tcMar>
              <w:left w:w="108" w:type="dxa"/>
              <w:right w:w="108" w:type="dxa"/>
            </w:tcMar>
          </w:tcPr>
          <w:p w14:paraId="7E57419B" w14:textId="46C206EC" w:rsidR="00353431" w:rsidRPr="007C62F7" w:rsidRDefault="00353431" w:rsidP="00353431">
            <w:pPr>
              <w:pStyle w:val="NormalWeb"/>
              <w:spacing w:before="60" w:beforeAutospacing="0" w:after="60" w:afterAutospacing="0"/>
              <w:rPr>
                <w:rFonts w:ascii="Arial" w:hAnsi="Arial" w:cs="Arial"/>
                <w:b/>
                <w:bCs/>
                <w:sz w:val="16"/>
                <w:szCs w:val="16"/>
              </w:rPr>
            </w:pPr>
            <w:ins w:id="2947" w:author="Jeff Wootton" w:date="2022-07-12T11:56:00Z">
              <w:r w:rsidRPr="00353431">
                <w:rPr>
                  <w:rFonts w:ascii="Arial" w:hAnsi="Arial" w:cs="Arial"/>
                  <w:sz w:val="16"/>
                  <w:szCs w:val="16"/>
                </w:rPr>
                <w:t>Class for S-100 Catalogue metadata</w:t>
              </w:r>
            </w:ins>
            <w:del w:id="2948" w:author="Jeff Wootton" w:date="2022-07-12T11:56:00Z">
              <w:r w:rsidRPr="007C62F7" w:rsidDel="00353431">
                <w:rPr>
                  <w:rFonts w:ascii="Arial" w:hAnsi="Arial" w:cs="Arial"/>
                  <w:sz w:val="16"/>
                  <w:szCs w:val="16"/>
                </w:rPr>
                <w:delText>-</w:delText>
              </w:r>
            </w:del>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3127CF4E"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file</w:t>
            </w:r>
            <w:ins w:id="2949" w:author="Thomas Richardson" w:date="2022-05-23T21:10:00Z">
              <w:r w:rsidRPr="007C62F7">
                <w:rPr>
                  <w:rFonts w:ascii="Arial" w:hAnsi="Arial" w:cs="Arial"/>
                  <w:sz w:val="16"/>
                  <w:szCs w:val="16"/>
                </w:rPr>
                <w:t>N</w:t>
              </w:r>
            </w:ins>
            <w:del w:id="2950" w:author="Thomas Richardson" w:date="2022-05-23T21:10:00Z">
              <w:r w:rsidRPr="007C62F7" w:rsidDel="00741C68">
                <w:rPr>
                  <w:rFonts w:ascii="Arial" w:hAnsi="Arial" w:cs="Arial"/>
                  <w:sz w:val="16"/>
                  <w:szCs w:val="16"/>
                </w:rPr>
                <w:delText>n</w:delText>
              </w:r>
            </w:del>
            <w:r w:rsidRPr="007C62F7">
              <w:rPr>
                <w:rFonts w:ascii="Arial" w:hAnsi="Arial" w:cs="Arial"/>
                <w:sz w:val="16"/>
                <w:szCs w:val="16"/>
              </w:rPr>
              <w:t>ame</w:t>
            </w:r>
          </w:p>
        </w:tc>
        <w:tc>
          <w:tcPr>
            <w:tcW w:w="3402" w:type="dxa"/>
            <w:shd w:val="clear" w:color="auto" w:fill="auto"/>
            <w:tcMar>
              <w:left w:w="108" w:type="dxa"/>
              <w:right w:w="108" w:type="dxa"/>
            </w:tcMar>
          </w:tcPr>
          <w:p w14:paraId="599C5C37" w14:textId="15E751FF" w:rsidR="00353431" w:rsidRPr="007C62F7" w:rsidRDefault="00353431" w:rsidP="00353431">
            <w:pPr>
              <w:pStyle w:val="NormalWeb"/>
              <w:spacing w:before="60" w:beforeAutospacing="0" w:after="60" w:afterAutospacing="0"/>
              <w:rPr>
                <w:rFonts w:ascii="Arial" w:hAnsi="Arial" w:cs="Arial"/>
                <w:b/>
                <w:bCs/>
                <w:sz w:val="16"/>
                <w:szCs w:val="16"/>
              </w:rPr>
            </w:pPr>
            <w:ins w:id="2951" w:author="Jeff Wootton" w:date="2022-07-12T11:56:00Z">
              <w:r w:rsidRPr="00353431">
                <w:rPr>
                  <w:rFonts w:ascii="Arial" w:hAnsi="Arial" w:cs="Arial"/>
                  <w:sz w:val="16"/>
                  <w:szCs w:val="16"/>
                </w:rPr>
                <w:t>The name for the Catalogue</w:t>
              </w:r>
            </w:ins>
            <w:del w:id="2952" w:author="Jeff Wootton" w:date="2022-07-12T11:56:00Z">
              <w:r w:rsidRPr="007C62F7" w:rsidDel="00353431">
                <w:rPr>
                  <w:rFonts w:ascii="Arial" w:hAnsi="Arial" w:cs="Arial"/>
                  <w:sz w:val="16"/>
                  <w:szCs w:val="16"/>
                </w:rPr>
                <w:delText>1</w:delText>
              </w:r>
            </w:del>
            <w:del w:id="2953" w:author="Thomas Richardson" w:date="2022-05-23T21:10:00Z">
              <w:r w:rsidRPr="007C62F7" w:rsidDel="00741C68">
                <w:rPr>
                  <w:rFonts w:ascii="Arial" w:hAnsi="Arial" w:cs="Arial"/>
                  <w:sz w:val="16"/>
                  <w:szCs w:val="16"/>
                </w:rPr>
                <w:delText>..*</w:delText>
              </w:r>
            </w:del>
          </w:p>
        </w:tc>
        <w:tc>
          <w:tcPr>
            <w:tcW w:w="708" w:type="dxa"/>
            <w:shd w:val="clear" w:color="auto" w:fill="auto"/>
            <w:tcMar>
              <w:left w:w="108" w:type="dxa"/>
              <w:right w:w="108" w:type="dxa"/>
            </w:tcMar>
          </w:tcPr>
          <w:p w14:paraId="5E8A9F9E" w14:textId="738DEE6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54" w:author="Thomas Richardson" w:date="2022-05-23T21:10:00Z">
              <w:r w:rsidRPr="007C62F7" w:rsidDel="00741C68">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071A50FC" w14:textId="30BA2E02" w:rsidR="00353431" w:rsidRPr="007C62F7" w:rsidRDefault="00353431" w:rsidP="00353431">
            <w:pPr>
              <w:pStyle w:val="NormalWeb"/>
              <w:spacing w:before="60" w:beforeAutospacing="0" w:after="60" w:afterAutospacing="0"/>
              <w:rPr>
                <w:rFonts w:ascii="Arial" w:hAnsi="Arial" w:cs="Arial"/>
                <w:b/>
                <w:bCs/>
                <w:sz w:val="16"/>
                <w:szCs w:val="16"/>
              </w:rPr>
            </w:pPr>
            <w:del w:id="2955" w:author="Jeff Wootton" w:date="2022-07-12T12:03:00Z">
              <w:r w:rsidRPr="007C62F7" w:rsidDel="00353431">
                <w:rPr>
                  <w:rFonts w:ascii="Arial" w:hAnsi="Arial" w:cs="Arial"/>
                  <w:sz w:val="16"/>
                  <w:szCs w:val="16"/>
                </w:rPr>
                <w:delText>CharacterString</w:delText>
              </w:r>
            </w:del>
            <w:ins w:id="2956" w:author="Jeff Wootton" w:date="2022-07-12T12:03:00Z">
              <w:r>
                <w:rPr>
                  <w:rFonts w:ascii="Arial" w:hAnsi="Arial" w:cs="Arial"/>
                  <w:sz w:val="16"/>
                  <w:szCs w:val="16"/>
                </w:rPr>
                <w:t>U</w:t>
              </w:r>
            </w:ins>
            <w:ins w:id="2957" w:author="Jeff Wootton" w:date="2022-07-12T12:04:00Z">
              <w:r>
                <w:rPr>
                  <w:rFonts w:ascii="Arial" w:hAnsi="Arial" w:cs="Arial"/>
                  <w:sz w:val="16"/>
                  <w:szCs w:val="16"/>
                </w:rPr>
                <w:t>RI</w:t>
              </w:r>
            </w:ins>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ins w:id="2958" w:author="Jeff Wootton" w:date="2022-07-12T12:04:00Z">
              <w:r w:rsidRPr="00353431">
                <w:rPr>
                  <w:rFonts w:ascii="Arial" w:hAnsi="Arial" w:cs="Arial"/>
                  <w:sz w:val="16"/>
                  <w:szCs w:val="16"/>
                </w:rPr>
                <w:t>See S-100 Part</w:t>
              </w:r>
            </w:ins>
            <w:ins w:id="2959" w:author="Jeff Wootton" w:date="2022-10-26T05:11:00Z">
              <w:r w:rsidR="002279B5">
                <w:rPr>
                  <w:rFonts w:ascii="Arial" w:hAnsi="Arial" w:cs="Arial"/>
                  <w:sz w:val="16"/>
                  <w:szCs w:val="16"/>
                </w:rPr>
                <w:t xml:space="preserve"> </w:t>
              </w:r>
            </w:ins>
            <w:ins w:id="2960" w:author="Jeff Wootton" w:date="2022-07-12T12:04:00Z">
              <w:r w:rsidRPr="00353431">
                <w:rPr>
                  <w:rFonts w:ascii="Arial" w:hAnsi="Arial" w:cs="Arial"/>
                  <w:sz w:val="16"/>
                  <w:szCs w:val="16"/>
                </w:rPr>
                <w:t>1, clause 1-4.6</w:t>
              </w:r>
            </w:ins>
          </w:p>
        </w:tc>
      </w:tr>
      <w:tr w:rsidR="00353431" w:rsidRPr="001E42E8" w:rsidDel="00353431" w14:paraId="5714B697" w14:textId="77B27ABF" w:rsidTr="00353431">
        <w:trPr>
          <w:cantSplit/>
          <w:del w:id="2961" w:author="Jeff Wootton" w:date="2022-07-12T11:56:00Z"/>
        </w:trPr>
        <w:tc>
          <w:tcPr>
            <w:tcW w:w="2797" w:type="dxa"/>
            <w:shd w:val="clear" w:color="auto" w:fill="auto"/>
            <w:tcMar>
              <w:left w:w="108" w:type="dxa"/>
              <w:right w:w="108" w:type="dxa"/>
            </w:tcMar>
          </w:tcPr>
          <w:p w14:paraId="38CB890B" w14:textId="5950756F" w:rsidR="00353431" w:rsidRPr="007C62F7" w:rsidDel="00353431" w:rsidRDefault="00353431" w:rsidP="00353431">
            <w:pPr>
              <w:pStyle w:val="NormalWeb"/>
              <w:spacing w:before="60" w:beforeAutospacing="0" w:after="60" w:afterAutospacing="0"/>
              <w:rPr>
                <w:del w:id="2962" w:author="Jeff Wootton" w:date="2022-07-12T11:56:00Z"/>
                <w:rFonts w:ascii="Arial" w:hAnsi="Arial" w:cs="Arial"/>
                <w:b/>
                <w:bCs/>
                <w:sz w:val="16"/>
                <w:szCs w:val="16"/>
              </w:rPr>
            </w:pPr>
            <w:del w:id="2963" w:author="Jeff Wootton" w:date="2022-07-12T11:56:00Z">
              <w:r w:rsidRPr="007C62F7" w:rsidDel="00353431">
                <w:rPr>
                  <w:rFonts w:ascii="Arial" w:hAnsi="Arial" w:cs="Arial"/>
                  <w:sz w:val="16"/>
                  <w:szCs w:val="16"/>
                </w:rPr>
                <w:delText>fileLocation</w:delText>
              </w:r>
            </w:del>
          </w:p>
        </w:tc>
        <w:tc>
          <w:tcPr>
            <w:tcW w:w="3402" w:type="dxa"/>
            <w:shd w:val="clear" w:color="auto" w:fill="auto"/>
            <w:tcMar>
              <w:left w:w="108" w:type="dxa"/>
              <w:right w:w="108" w:type="dxa"/>
            </w:tcMar>
          </w:tcPr>
          <w:p w14:paraId="73552CB5" w14:textId="26B56652" w:rsidR="00353431" w:rsidRPr="007C62F7" w:rsidDel="00353431" w:rsidRDefault="00353431" w:rsidP="00353431">
            <w:pPr>
              <w:pStyle w:val="NormalWeb"/>
              <w:spacing w:before="60" w:beforeAutospacing="0" w:after="60" w:afterAutospacing="0"/>
              <w:rPr>
                <w:del w:id="2964" w:author="Jeff Wootton" w:date="2022-07-12T11:56:00Z"/>
                <w:rFonts w:ascii="Arial" w:hAnsi="Arial" w:cs="Arial"/>
                <w:b/>
                <w:bCs/>
                <w:sz w:val="16"/>
                <w:szCs w:val="16"/>
              </w:rPr>
            </w:pPr>
            <w:del w:id="2965" w:author="Jeff Wootton" w:date="2022-07-12T11:56: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25A1010F" w14:textId="153FECB0" w:rsidR="00353431" w:rsidRPr="007C62F7" w:rsidDel="00353431" w:rsidRDefault="00353431" w:rsidP="00353431">
            <w:pPr>
              <w:pStyle w:val="NormalWeb"/>
              <w:spacing w:before="60" w:beforeAutospacing="0" w:after="60" w:afterAutospacing="0"/>
              <w:jc w:val="center"/>
              <w:rPr>
                <w:del w:id="2966" w:author="Jeff Wootton" w:date="2022-07-12T11:56:00Z"/>
                <w:rFonts w:ascii="Arial" w:hAnsi="Arial" w:cs="Arial"/>
                <w:b/>
                <w:bCs/>
                <w:sz w:val="16"/>
                <w:szCs w:val="16"/>
              </w:rPr>
            </w:pPr>
            <w:del w:id="2967" w:author="Jeff Wootton" w:date="2022-07-12T11:56:00Z">
              <w:r w:rsidRPr="007C62F7" w:rsidDel="00353431">
                <w:rPr>
                  <w:rFonts w:ascii="Arial" w:hAnsi="Arial" w:cs="Arial"/>
                  <w:sz w:val="16"/>
                  <w:szCs w:val="16"/>
                </w:rPr>
                <w:delText>1</w:delText>
              </w:r>
            </w:del>
          </w:p>
        </w:tc>
        <w:tc>
          <w:tcPr>
            <w:tcW w:w="2984" w:type="dxa"/>
            <w:shd w:val="clear" w:color="auto" w:fill="auto"/>
            <w:tcMar>
              <w:top w:w="0" w:type="dxa"/>
              <w:left w:w="108" w:type="dxa"/>
              <w:bottom w:w="0" w:type="dxa"/>
              <w:right w:w="108" w:type="dxa"/>
            </w:tcMar>
          </w:tcPr>
          <w:p w14:paraId="2CB2661B" w14:textId="3867B45F" w:rsidR="00353431" w:rsidRPr="007C62F7" w:rsidDel="00353431" w:rsidRDefault="00353431" w:rsidP="00353431">
            <w:pPr>
              <w:pStyle w:val="NormalWeb"/>
              <w:spacing w:before="60" w:beforeAutospacing="0" w:after="60" w:afterAutospacing="0"/>
              <w:rPr>
                <w:del w:id="2968" w:author="Jeff Wootton" w:date="2022-07-12T11:56:00Z"/>
                <w:rFonts w:ascii="Arial" w:hAnsi="Arial" w:cs="Arial"/>
                <w:b/>
                <w:bCs/>
                <w:sz w:val="16"/>
                <w:szCs w:val="16"/>
              </w:rPr>
            </w:pPr>
            <w:del w:id="2969" w:author="Jeff Wootton" w:date="2022-07-12T11:56:00Z">
              <w:r w:rsidRPr="007C62F7" w:rsidDel="00353431">
                <w:rPr>
                  <w:rFonts w:ascii="Arial" w:hAnsi="Arial" w:cs="Arial"/>
                  <w:sz w:val="16"/>
                  <w:szCs w:val="16"/>
                </w:rPr>
                <w:delText>CharacterString</w:delText>
              </w:r>
            </w:del>
          </w:p>
        </w:tc>
        <w:tc>
          <w:tcPr>
            <w:tcW w:w="4387" w:type="dxa"/>
            <w:shd w:val="clear" w:color="auto" w:fill="auto"/>
            <w:tcMar>
              <w:top w:w="0" w:type="dxa"/>
              <w:left w:w="108" w:type="dxa"/>
              <w:bottom w:w="0" w:type="dxa"/>
              <w:right w:w="108" w:type="dxa"/>
            </w:tcMar>
          </w:tcPr>
          <w:p w14:paraId="5303E27D" w14:textId="1E3523FE" w:rsidR="00353431" w:rsidRPr="007C62F7" w:rsidDel="00353431" w:rsidRDefault="00353431" w:rsidP="00353431">
            <w:pPr>
              <w:pStyle w:val="NormalWeb"/>
              <w:spacing w:before="60" w:beforeAutospacing="0" w:after="60" w:afterAutospacing="0"/>
              <w:rPr>
                <w:del w:id="2970" w:author="Jeff Wootton" w:date="2022-07-12T11:56:00Z"/>
                <w:rFonts w:ascii="Arial" w:hAnsi="Arial" w:cs="Arial"/>
                <w:b/>
                <w:bCs/>
                <w:sz w:val="16"/>
                <w:szCs w:val="16"/>
              </w:rPr>
            </w:pPr>
            <w:del w:id="2971" w:author="Jeff Wootton" w:date="2022-07-12T11:56:00Z">
              <w:r w:rsidRPr="007C62F7" w:rsidDel="00353431">
                <w:rPr>
                  <w:rFonts w:ascii="Arial" w:hAnsi="Arial" w:cs="Arial"/>
                  <w:sz w:val="16"/>
                  <w:szCs w:val="16"/>
                </w:rPr>
                <w:delText>Path relative to the root directory of the Exchange Set. The location of the file after the Exchange Set is located  in a directory &lt;ROOT&gt; will be &lt;ROOT&gt;/&lt;fileLocation&gt;/&lt;fileName&gt;</w:delText>
              </w:r>
            </w:del>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4F772C03" w:rsidR="00353431" w:rsidRPr="007C62F7" w:rsidRDefault="00353431" w:rsidP="00353431">
            <w:pPr>
              <w:pStyle w:val="NormalWeb"/>
              <w:spacing w:before="60" w:beforeAutospacing="0" w:after="60" w:afterAutospacing="0"/>
              <w:rPr>
                <w:rFonts w:ascii="Arial" w:hAnsi="Arial" w:cs="Arial"/>
                <w:sz w:val="16"/>
                <w:szCs w:val="16"/>
              </w:rPr>
            </w:pPr>
            <w:ins w:id="2972" w:author="Jeff Wootton" w:date="2022-07-12T11:57:00Z">
              <w:r w:rsidRPr="00353431">
                <w:rPr>
                  <w:rFonts w:ascii="Arial" w:hAnsi="Arial" w:cs="Arial"/>
                  <w:sz w:val="16"/>
                  <w:szCs w:val="16"/>
                </w:rPr>
                <w:t>The purpose for which the Catalogue has been issued</w:t>
              </w:r>
            </w:ins>
            <w:del w:id="2973" w:author="Jeff Wootton" w:date="2022-07-12T11:57:00Z">
              <w:r w:rsidRPr="007C62F7" w:rsidDel="00353431">
                <w:rPr>
                  <w:rFonts w:ascii="Arial" w:hAnsi="Arial" w:cs="Arial"/>
                  <w:sz w:val="16"/>
                  <w:szCs w:val="16"/>
                </w:rPr>
                <w:delText>0..1</w:delText>
              </w:r>
            </w:del>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3EAD87F1" w14:textId="295EB5EA" w:rsidR="00353431" w:rsidRPr="007C62F7" w:rsidDel="00353431" w:rsidRDefault="00353431">
            <w:pPr>
              <w:pStyle w:val="NormalWeb"/>
              <w:spacing w:before="60" w:beforeAutospacing="0" w:after="60" w:afterAutospacing="0"/>
              <w:rPr>
                <w:del w:id="2974" w:author="Jeff Wootton" w:date="2022-07-12T12:07:00Z"/>
                <w:rFonts w:ascii="Arial" w:hAnsi="Arial" w:cs="Arial"/>
                <w:sz w:val="16"/>
                <w:szCs w:val="16"/>
              </w:rPr>
            </w:pPr>
            <w:r w:rsidRPr="007C62F7">
              <w:rPr>
                <w:rFonts w:ascii="Arial" w:hAnsi="Arial" w:cs="Arial"/>
                <w:sz w:val="16"/>
                <w:szCs w:val="16"/>
              </w:rPr>
              <w:t>S100_Purpose</w:t>
            </w:r>
          </w:p>
          <w:p w14:paraId="2BF2B3E5" w14:textId="317595AB" w:rsidR="00353431" w:rsidRPr="007C62F7" w:rsidRDefault="00353431" w:rsidP="00353431">
            <w:pPr>
              <w:pStyle w:val="NormalWeb"/>
              <w:spacing w:before="60" w:beforeAutospacing="0" w:after="60" w:afterAutospacing="0"/>
              <w:rPr>
                <w:rFonts w:ascii="Arial" w:hAnsi="Arial" w:cs="Arial"/>
                <w:sz w:val="16"/>
                <w:szCs w:val="16"/>
              </w:rPr>
            </w:pPr>
            <w:del w:id="2975" w:author="Jeff Wootton" w:date="2022-07-12T12:07:00Z">
              <w:r w:rsidRPr="007C62F7" w:rsidDel="00353431">
                <w:rPr>
                  <w:rFonts w:ascii="Arial" w:hAnsi="Arial" w:cs="Arial"/>
                  <w:sz w:val="16"/>
                  <w:szCs w:val="16"/>
                </w:rPr>
                <w:delText>(codelist)</w:delText>
              </w:r>
            </w:del>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ins w:id="2976" w:author="Teh Stand" w:date="2022-06-14T09:39:00Z">
              <w:r>
                <w:rPr>
                  <w:rFonts w:cs="Arial"/>
                  <w:sz w:val="16"/>
                  <w:szCs w:val="16"/>
                  <w:lang w:eastAsia="en-US"/>
                </w:rPr>
                <w:t>.</w:t>
              </w:r>
            </w:ins>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ins w:id="2977" w:author="Teh Stand" w:date="2022-06-14T09:39:00Z">
              <w:r>
                <w:rPr>
                  <w:rFonts w:cs="Arial"/>
                  <w:sz w:val="16"/>
                  <w:szCs w:val="16"/>
                  <w:lang w:eastAsia="en-US"/>
                </w:rPr>
                <w:t>.</w:t>
              </w:r>
            </w:ins>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editionNumber</w:t>
            </w:r>
          </w:p>
        </w:tc>
        <w:tc>
          <w:tcPr>
            <w:tcW w:w="3402" w:type="dxa"/>
            <w:shd w:val="clear" w:color="auto" w:fill="auto"/>
            <w:tcMar>
              <w:left w:w="108" w:type="dxa"/>
              <w:right w:w="108" w:type="dxa"/>
            </w:tcMar>
          </w:tcPr>
          <w:p w14:paraId="7CFCA58B" w14:textId="5351AFAF" w:rsidR="00353431" w:rsidRPr="007C62F7" w:rsidRDefault="00353431" w:rsidP="00353431">
            <w:pPr>
              <w:pStyle w:val="NormalWeb"/>
              <w:spacing w:before="60" w:beforeAutospacing="0" w:after="60" w:afterAutospacing="0"/>
              <w:rPr>
                <w:rFonts w:ascii="Arial" w:hAnsi="Arial" w:cs="Arial"/>
                <w:sz w:val="16"/>
                <w:szCs w:val="16"/>
              </w:rPr>
            </w:pPr>
            <w:ins w:id="2978" w:author="Jeff Wootton" w:date="2022-07-12T11:58:00Z">
              <w:r w:rsidRPr="00353431">
                <w:rPr>
                  <w:rFonts w:ascii="Arial" w:hAnsi="Arial" w:cs="Arial"/>
                  <w:sz w:val="16"/>
                  <w:szCs w:val="16"/>
                </w:rPr>
                <w:t>The Edition number of the Catalogue</w:t>
              </w:r>
            </w:ins>
            <w:del w:id="2979" w:author="Jeff Wootton" w:date="2022-07-12T11:58: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Initially set to 1 for a given productSpecification.number</w:t>
            </w:r>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0D6D5E" w:rsidR="00353431" w:rsidRPr="007C62F7" w:rsidRDefault="00353431" w:rsidP="00353431">
            <w:pPr>
              <w:pStyle w:val="NormalWeb"/>
              <w:spacing w:before="60" w:beforeAutospacing="0" w:after="60" w:afterAutospacing="0"/>
              <w:rPr>
                <w:rFonts w:ascii="Arial" w:hAnsi="Arial" w:cs="Arial"/>
                <w:b/>
                <w:bCs/>
                <w:sz w:val="16"/>
                <w:szCs w:val="16"/>
              </w:rPr>
            </w:pPr>
            <w:ins w:id="2980" w:author="Jeff Wootton" w:date="2022-07-12T11:58:00Z">
              <w:r w:rsidRPr="00353431">
                <w:rPr>
                  <w:rFonts w:ascii="Arial" w:hAnsi="Arial" w:cs="Arial"/>
                  <w:sz w:val="16"/>
                  <w:szCs w:val="16"/>
                </w:rPr>
                <w:t>Subject domain of the Catalogue</w:t>
              </w:r>
            </w:ins>
            <w:del w:id="2981" w:author="Jeff Wootton" w:date="2022-07-12T11:58: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67755BB8" w14:textId="13E17A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82" w:author="Thomas Richardson" w:date="2022-05-23T22:20:00Z">
              <w:r w:rsidRPr="007C62F7" w:rsidDel="00F22C82">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353431">
            <w:pPr>
              <w:pStyle w:val="NormalWeb"/>
              <w:numPr>
                <w:ilvl w:val="0"/>
                <w:numId w:val="22"/>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r w:rsidRPr="007C62F7">
              <w:rPr>
                <w:rFonts w:ascii="Arial" w:hAnsi="Arial" w:cs="Arial"/>
                <w:sz w:val="16"/>
                <w:szCs w:val="16"/>
              </w:rPr>
              <w:t>versionNumber</w:t>
            </w:r>
          </w:p>
        </w:tc>
        <w:tc>
          <w:tcPr>
            <w:tcW w:w="3402" w:type="dxa"/>
            <w:shd w:val="clear" w:color="auto" w:fill="auto"/>
            <w:tcMar>
              <w:left w:w="108" w:type="dxa"/>
              <w:right w:w="108" w:type="dxa"/>
            </w:tcMar>
          </w:tcPr>
          <w:p w14:paraId="26BAF3DD" w14:textId="1B2FA395" w:rsidR="00353431" w:rsidRPr="007C62F7" w:rsidRDefault="00353431" w:rsidP="00353431">
            <w:pPr>
              <w:pStyle w:val="NormalWeb"/>
              <w:spacing w:before="60" w:beforeAutospacing="0" w:after="60" w:afterAutospacing="0"/>
              <w:rPr>
                <w:rFonts w:ascii="Arial" w:hAnsi="Arial" w:cs="Arial"/>
                <w:b/>
                <w:bCs/>
                <w:sz w:val="16"/>
                <w:szCs w:val="16"/>
              </w:rPr>
            </w:pPr>
            <w:ins w:id="2983" w:author="Jeff Wootton" w:date="2022-07-12T11:59:00Z">
              <w:r w:rsidRPr="00353431">
                <w:rPr>
                  <w:rFonts w:ascii="Arial" w:hAnsi="Arial" w:cs="Arial"/>
                  <w:sz w:val="16"/>
                  <w:szCs w:val="16"/>
                </w:rPr>
                <w:t>The version identifier of the Catalogue</w:t>
              </w:r>
            </w:ins>
            <w:del w:id="2984" w:author="Jeff Wootton" w:date="2022-07-12T11:59: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6D2A2D97" w14:textId="4C34025F"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85" w:author="Thomas Richardson" w:date="2022-05-23T22:20:00Z">
              <w:r w:rsidRPr="007C62F7" w:rsidDel="00F22C82">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CharacterString</w:t>
            </w:r>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ins w:id="2986" w:author="Jeff Wootton" w:date="2022-07-12T12:05:00Z">
              <w:r>
                <w:rPr>
                  <w:sz w:val="16"/>
                  <w:szCs w:val="16"/>
                </w:rPr>
                <w:t>Human readable version identifier</w:t>
              </w:r>
            </w:ins>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issueDate</w:t>
            </w:r>
          </w:p>
        </w:tc>
        <w:tc>
          <w:tcPr>
            <w:tcW w:w="3402" w:type="dxa"/>
            <w:shd w:val="clear" w:color="auto" w:fill="auto"/>
            <w:tcMar>
              <w:left w:w="108" w:type="dxa"/>
              <w:right w:w="108" w:type="dxa"/>
            </w:tcMar>
          </w:tcPr>
          <w:p w14:paraId="4E1ABD99" w14:textId="43FFF0BE" w:rsidR="00353431" w:rsidRPr="007C62F7" w:rsidRDefault="00353431" w:rsidP="00353431">
            <w:pPr>
              <w:pStyle w:val="NormalWeb"/>
              <w:spacing w:before="60" w:beforeAutospacing="0" w:after="60" w:afterAutospacing="0"/>
              <w:rPr>
                <w:rFonts w:ascii="Arial" w:hAnsi="Arial" w:cs="Arial"/>
                <w:b/>
                <w:bCs/>
                <w:sz w:val="16"/>
                <w:szCs w:val="16"/>
              </w:rPr>
            </w:pPr>
            <w:ins w:id="2987" w:author="Jeff Wootton" w:date="2022-07-12T11:59:00Z">
              <w:r w:rsidRPr="00353431">
                <w:rPr>
                  <w:rFonts w:ascii="Arial" w:hAnsi="Arial" w:cs="Arial"/>
                  <w:sz w:val="16"/>
                  <w:szCs w:val="16"/>
                </w:rPr>
                <w:t>The issue date of the Catalogue</w:t>
              </w:r>
            </w:ins>
            <w:del w:id="2988" w:author="Jeff Wootton" w:date="2022-07-12T11:59: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72E86E18" w14:textId="024BE14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89" w:author="Thomas Richardson" w:date="2022-05-23T22:19:00Z">
              <w:r w:rsidRPr="007C62F7" w:rsidDel="00F22C82">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productSpecification</w:t>
            </w:r>
          </w:p>
        </w:tc>
        <w:tc>
          <w:tcPr>
            <w:tcW w:w="3402" w:type="dxa"/>
            <w:shd w:val="clear" w:color="auto" w:fill="auto"/>
            <w:tcMar>
              <w:left w:w="108" w:type="dxa"/>
              <w:right w:w="108" w:type="dxa"/>
            </w:tcMar>
          </w:tcPr>
          <w:p w14:paraId="056D8F2C" w14:textId="008CCFC8" w:rsidR="00353431" w:rsidRPr="007C62F7" w:rsidRDefault="00353431" w:rsidP="00353431">
            <w:pPr>
              <w:pStyle w:val="NormalWeb"/>
              <w:spacing w:before="60" w:beforeAutospacing="0" w:after="60" w:afterAutospacing="0"/>
              <w:rPr>
                <w:rFonts w:ascii="Arial" w:hAnsi="Arial" w:cs="Arial"/>
                <w:b/>
                <w:bCs/>
                <w:sz w:val="16"/>
                <w:szCs w:val="16"/>
              </w:rPr>
            </w:pPr>
            <w:ins w:id="2990" w:author="Jeff Wootton" w:date="2022-07-12T11:59:00Z">
              <w:r w:rsidRPr="00353431">
                <w:rPr>
                  <w:rFonts w:ascii="Arial" w:hAnsi="Arial" w:cs="Arial"/>
                  <w:sz w:val="16"/>
                  <w:szCs w:val="16"/>
                </w:rPr>
                <w:t>The Product Specification used to create this file</w:t>
              </w:r>
            </w:ins>
            <w:del w:id="2991" w:author="Jeff Wootton" w:date="2022-07-12T11:59: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571A3551" w14:textId="340E812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92" w:author="Thomas Richardson" w:date="2022-05-23T22:19:00Z">
              <w:r w:rsidRPr="007C62F7" w:rsidDel="00826F0F">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digitalSignatureReference</w:t>
            </w:r>
          </w:p>
        </w:tc>
        <w:tc>
          <w:tcPr>
            <w:tcW w:w="3402" w:type="dxa"/>
            <w:shd w:val="clear" w:color="auto" w:fill="auto"/>
            <w:tcMar>
              <w:left w:w="108" w:type="dxa"/>
              <w:right w:w="108" w:type="dxa"/>
            </w:tcMar>
          </w:tcPr>
          <w:p w14:paraId="30044D7B" w14:textId="54036E37" w:rsidR="00353431" w:rsidRPr="007C62F7" w:rsidRDefault="00353431" w:rsidP="00353431">
            <w:pPr>
              <w:pStyle w:val="NormalWeb"/>
              <w:spacing w:before="60" w:beforeAutospacing="0" w:after="60" w:afterAutospacing="0"/>
              <w:rPr>
                <w:rFonts w:ascii="Arial" w:hAnsi="Arial" w:cs="Arial"/>
                <w:b/>
                <w:bCs/>
                <w:sz w:val="16"/>
                <w:szCs w:val="16"/>
              </w:rPr>
            </w:pPr>
            <w:ins w:id="2993" w:author="Jeff Wootton" w:date="2022-07-12T12:00:00Z">
              <w:r w:rsidRPr="00353431">
                <w:rPr>
                  <w:rFonts w:ascii="Arial" w:hAnsi="Arial" w:cs="Arial"/>
                  <w:sz w:val="16"/>
                  <w:szCs w:val="16"/>
                </w:rPr>
                <w:t>Specifies the algorithm used to compute digitalSignatureValue</w:t>
              </w:r>
            </w:ins>
            <w:del w:id="2994" w:author="Jeff Wootton" w:date="2022-07-12T12:00: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2333100E"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S100_DigitalSignature</w:t>
            </w:r>
            <w:ins w:id="2995" w:author="Thomas Richardson" w:date="2022-05-23T22:18:00Z">
              <w:r w:rsidRPr="007C62F7">
                <w:rPr>
                  <w:rFonts w:ascii="Arial" w:hAnsi="Arial" w:cs="Arial"/>
                  <w:sz w:val="16"/>
                  <w:szCs w:val="16"/>
                </w:rPr>
                <w:t>Reference (see Part 15)</w:t>
              </w:r>
            </w:ins>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digitalSignatureValue</w:t>
            </w:r>
          </w:p>
        </w:tc>
        <w:tc>
          <w:tcPr>
            <w:tcW w:w="3402" w:type="dxa"/>
            <w:shd w:val="clear" w:color="auto" w:fill="auto"/>
            <w:tcMar>
              <w:left w:w="108" w:type="dxa"/>
              <w:right w:w="108" w:type="dxa"/>
            </w:tcMar>
          </w:tcPr>
          <w:p w14:paraId="26AA15B4" w14:textId="21977887" w:rsidR="00353431" w:rsidRPr="007C62F7" w:rsidRDefault="00353431" w:rsidP="00353431">
            <w:pPr>
              <w:pStyle w:val="NormalWeb"/>
              <w:spacing w:before="60" w:beforeAutospacing="0" w:after="60" w:afterAutospacing="0"/>
              <w:rPr>
                <w:rFonts w:ascii="Arial" w:hAnsi="Arial" w:cs="Arial"/>
                <w:b/>
                <w:bCs/>
                <w:sz w:val="16"/>
                <w:szCs w:val="16"/>
              </w:rPr>
            </w:pPr>
            <w:ins w:id="2996" w:author="Jeff Wootton" w:date="2022-07-12T12:00:00Z">
              <w:r w:rsidRPr="00353431">
                <w:rPr>
                  <w:rFonts w:ascii="Arial" w:hAnsi="Arial" w:cs="Arial"/>
                  <w:sz w:val="16"/>
                  <w:szCs w:val="16"/>
                </w:rPr>
                <w:t>Value derived from the digital signature</w:t>
              </w:r>
            </w:ins>
            <w:del w:id="2997" w:author="Jeff Wootton" w:date="2022-07-12T12:00: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660F4E9D" w14:textId="77FB822F" w:rsidR="00353431" w:rsidRPr="007C62F7" w:rsidRDefault="00353431" w:rsidP="00353431">
            <w:pPr>
              <w:pStyle w:val="NormalWeb"/>
              <w:spacing w:before="60" w:beforeAutospacing="0" w:after="60" w:afterAutospacing="0"/>
              <w:jc w:val="center"/>
              <w:rPr>
                <w:rFonts w:ascii="Arial" w:hAnsi="Arial" w:cs="Arial"/>
                <w:b/>
                <w:bCs/>
                <w:sz w:val="16"/>
                <w:szCs w:val="16"/>
              </w:rPr>
            </w:pPr>
            <w:ins w:id="2998" w:author="Thomas Richardson" w:date="2022-05-23T22:18:00Z">
              <w:r w:rsidRPr="007C62F7">
                <w:rPr>
                  <w:rFonts w:ascii="Arial" w:hAnsi="Arial" w:cs="Arial"/>
                  <w:sz w:val="16"/>
                  <w:szCs w:val="16"/>
                </w:rPr>
                <w:t>1..*</w:t>
              </w:r>
            </w:ins>
            <w:del w:id="2999" w:author="Thomas Richardson" w:date="2022-05-23T22:18:00Z">
              <w:r w:rsidRPr="007C62F7" w:rsidDel="00C433CB">
                <w:rPr>
                  <w:rFonts w:ascii="Arial" w:hAnsi="Arial" w:cs="Arial"/>
                  <w:sz w:val="16"/>
                  <w:szCs w:val="16"/>
                </w:rPr>
                <w:delText>1</w:delText>
              </w:r>
            </w:del>
          </w:p>
        </w:tc>
        <w:tc>
          <w:tcPr>
            <w:tcW w:w="2984" w:type="dxa"/>
            <w:shd w:val="clear" w:color="auto" w:fill="auto"/>
            <w:tcMar>
              <w:top w:w="0" w:type="dxa"/>
              <w:left w:w="108" w:type="dxa"/>
              <w:bottom w:w="0" w:type="dxa"/>
              <w:right w:w="108" w:type="dxa"/>
            </w:tcMar>
          </w:tcPr>
          <w:p w14:paraId="7447CE06" w14:textId="5C0A3992"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S100_DigitalSignatureValue</w:t>
            </w:r>
            <w:ins w:id="3000" w:author="Thomas Richardson" w:date="2022-05-23T22:18:00Z">
              <w:r w:rsidRPr="007C62F7">
                <w:rPr>
                  <w:rFonts w:ascii="Arial" w:hAnsi="Arial" w:cs="Arial"/>
                  <w:sz w:val="16"/>
                  <w:szCs w:val="16"/>
                </w:rPr>
                <w:t xml:space="preserve"> (see Part 15)</w:t>
              </w:r>
            </w:ins>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The value resulting from application of digitalSignatureReference</w:t>
            </w:r>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compressionFlag</w:t>
            </w:r>
          </w:p>
        </w:tc>
        <w:tc>
          <w:tcPr>
            <w:tcW w:w="3402" w:type="dxa"/>
            <w:shd w:val="clear" w:color="auto" w:fill="auto"/>
            <w:tcMar>
              <w:left w:w="108" w:type="dxa"/>
              <w:right w:w="108" w:type="dxa"/>
            </w:tcMar>
          </w:tcPr>
          <w:p w14:paraId="142687BD" w14:textId="117E4EC3" w:rsidR="00353431" w:rsidRPr="007C62F7" w:rsidRDefault="00353431" w:rsidP="00353431">
            <w:pPr>
              <w:pStyle w:val="NormalWeb"/>
              <w:spacing w:before="60" w:beforeAutospacing="0" w:after="60" w:afterAutospacing="0"/>
              <w:rPr>
                <w:rFonts w:ascii="Arial" w:hAnsi="Arial" w:cs="Arial"/>
                <w:sz w:val="16"/>
                <w:szCs w:val="16"/>
              </w:rPr>
            </w:pPr>
            <w:ins w:id="3001" w:author="Jeff Wootton" w:date="2022-07-12T12:01:00Z">
              <w:r w:rsidRPr="00353431">
                <w:rPr>
                  <w:rFonts w:ascii="Arial" w:hAnsi="Arial" w:cs="Arial"/>
                  <w:sz w:val="16"/>
                  <w:szCs w:val="16"/>
                  <w:lang w:val="de-DE"/>
                </w:rPr>
                <w:t>Indicates if the resource is compressed</w:t>
              </w:r>
            </w:ins>
            <w:del w:id="3002" w:author="Jeff Wootton" w:date="2022-07-12T12:01: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defaultLocale</w:t>
            </w:r>
          </w:p>
        </w:tc>
        <w:tc>
          <w:tcPr>
            <w:tcW w:w="3402" w:type="dxa"/>
            <w:shd w:val="clear" w:color="auto" w:fill="auto"/>
            <w:tcMar>
              <w:left w:w="108" w:type="dxa"/>
              <w:right w:w="108" w:type="dxa"/>
            </w:tcMar>
          </w:tcPr>
          <w:p w14:paraId="1B9D7DEE" w14:textId="64788A1F" w:rsidR="00353431" w:rsidRPr="007C62F7" w:rsidRDefault="00353431" w:rsidP="00353431">
            <w:pPr>
              <w:pStyle w:val="NormalWeb"/>
              <w:spacing w:before="60" w:beforeAutospacing="0" w:after="60" w:afterAutospacing="0"/>
              <w:rPr>
                <w:rFonts w:ascii="Arial" w:hAnsi="Arial" w:cs="Arial"/>
                <w:sz w:val="16"/>
                <w:szCs w:val="16"/>
              </w:rPr>
            </w:pPr>
            <w:ins w:id="3003" w:author="Jeff Wootton" w:date="2022-07-12T12:01:00Z">
              <w:r w:rsidRPr="00353431">
                <w:rPr>
                  <w:rFonts w:ascii="Arial" w:hAnsi="Arial" w:cs="Arial"/>
                  <w:sz w:val="16"/>
                  <w:szCs w:val="16"/>
                </w:rPr>
                <w:t>Default language and character set used in the Catalogue</w:t>
              </w:r>
            </w:ins>
            <w:del w:id="3004" w:author="Jeff Wootton" w:date="2022-07-12T12:01: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ins w:id="3005" w:author="Jeff Wootton" w:date="2022-07-12T12:02:00Z">
              <w:r w:rsidRPr="00353431">
                <w:rPr>
                  <w:rFonts w:cs="Arial"/>
                  <w:sz w:val="16"/>
                  <w:szCs w:val="16"/>
                </w:rPr>
                <w:t>0..1 multiplicity in S-100 restricted to 1 in S-101</w:t>
              </w:r>
            </w:ins>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otherLocale</w:t>
            </w:r>
          </w:p>
        </w:tc>
        <w:tc>
          <w:tcPr>
            <w:tcW w:w="3402" w:type="dxa"/>
            <w:shd w:val="clear" w:color="auto" w:fill="auto"/>
            <w:tcMar>
              <w:left w:w="108" w:type="dxa"/>
              <w:right w:w="108" w:type="dxa"/>
            </w:tcMar>
          </w:tcPr>
          <w:p w14:paraId="0F50BACE" w14:textId="2B505AC7" w:rsidR="00353431" w:rsidRPr="007C62F7" w:rsidRDefault="00353431" w:rsidP="00353431">
            <w:pPr>
              <w:pStyle w:val="NormalWeb"/>
              <w:spacing w:before="60" w:beforeAutospacing="0" w:after="60" w:afterAutospacing="0"/>
              <w:rPr>
                <w:rFonts w:ascii="Arial" w:hAnsi="Arial" w:cs="Arial"/>
                <w:sz w:val="16"/>
                <w:szCs w:val="16"/>
              </w:rPr>
            </w:pPr>
            <w:ins w:id="3006" w:author="Jeff Wootton" w:date="2022-07-12T12:02:00Z">
              <w:r w:rsidRPr="00353431">
                <w:rPr>
                  <w:rFonts w:ascii="Arial" w:hAnsi="Arial" w:cs="Arial"/>
                  <w:sz w:val="16"/>
                  <w:szCs w:val="16"/>
                </w:rPr>
                <w:t>Other languages and character sets used in the Catalogue</w:t>
              </w:r>
            </w:ins>
            <w:del w:id="3007" w:author="Jeff Wootton" w:date="2022-07-12T12:02:00Z">
              <w:r w:rsidRPr="007C62F7" w:rsidDel="00353431">
                <w:rPr>
                  <w:rFonts w:ascii="Arial" w:hAnsi="Arial" w:cs="Arial"/>
                  <w:sz w:val="16"/>
                  <w:szCs w:val="16"/>
                </w:rPr>
                <w:delText>0..*</w:delText>
              </w:r>
            </w:del>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r w:rsidRPr="007C62F7">
              <w:rPr>
                <w:rFonts w:ascii="Arial" w:hAnsi="Arial" w:cs="Arial"/>
                <w:sz w:val="16"/>
                <w:szCs w:val="16"/>
              </w:rPr>
              <w:t>PT_Locale</w:t>
            </w:r>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rPr>
          <w:ins w:id="3008" w:author="Teh Stand" w:date="2022-06-14T09:43:00Z"/>
        </w:rPr>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77777777" w:rsidR="00D85821" w:rsidRPr="00382BE3" w:rsidRDefault="00D85821" w:rsidP="00C128E3">
            <w:pPr>
              <w:snapToGrid w:val="0"/>
              <w:spacing w:before="60" w:after="60" w:line="240" w:lineRule="auto"/>
              <w:rPr>
                <w:b/>
                <w:bCs/>
                <w:sz w:val="16"/>
                <w:szCs w:val="16"/>
              </w:rPr>
            </w:pPr>
            <w:r w:rsidRPr="00382BE3">
              <w:rPr>
                <w:b/>
                <w:sz w:val="16"/>
                <w:szCs w:val="16"/>
              </w:rPr>
              <w:t>Role Name</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7E618F6F"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ins w:id="3009" w:author="Thomas Richardson" w:date="2022-05-23T21:09:00Z">
              <w:r w:rsidR="00C8753F">
                <w:rPr>
                  <w:sz w:val="16"/>
                  <w:szCs w:val="16"/>
                </w:rPr>
                <w:t>C</w:t>
              </w:r>
            </w:ins>
            <w:del w:id="3010" w:author="Thomas Richardson" w:date="2022-05-23T21:09:00Z">
              <w:r w:rsidRPr="008A6F2A" w:rsidDel="00C8753F">
                <w:rPr>
                  <w:sz w:val="16"/>
                  <w:szCs w:val="16"/>
                </w:rPr>
                <w:delText>c</w:delText>
              </w:r>
            </w:del>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r w:rsidRPr="008A6F2A">
              <w:rPr>
                <w:sz w:val="16"/>
                <w:szCs w:val="16"/>
              </w:rPr>
              <w:t>featureCatalogue</w:t>
            </w:r>
          </w:p>
        </w:tc>
        <w:tc>
          <w:tcPr>
            <w:tcW w:w="3420" w:type="dxa"/>
          </w:tcPr>
          <w:p w14:paraId="73A9D581" w14:textId="544CEE1C"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ins w:id="3011" w:author="Thomas Richardson" w:date="2022-05-23T21:09:00Z">
              <w:r w:rsidR="00C8753F">
                <w:rPr>
                  <w:sz w:val="16"/>
                  <w:szCs w:val="16"/>
                </w:rPr>
                <w:t>F</w:t>
              </w:r>
            </w:ins>
            <w:del w:id="3012" w:author="Thomas Richardson" w:date="2022-05-23T21:09:00Z">
              <w:r w:rsidRPr="008A6F2A" w:rsidDel="00C8753F">
                <w:rPr>
                  <w:sz w:val="16"/>
                  <w:szCs w:val="16"/>
                </w:rPr>
                <w:delText>f</w:delText>
              </w:r>
            </w:del>
            <w:r w:rsidRPr="008A6F2A">
              <w:rPr>
                <w:sz w:val="16"/>
                <w:szCs w:val="16"/>
              </w:rPr>
              <w:t xml:space="preserve">eature </w:t>
            </w:r>
            <w:ins w:id="3013" w:author="Thomas Richardson" w:date="2022-05-23T21:09:00Z">
              <w:r w:rsidR="00C8753F">
                <w:rPr>
                  <w:sz w:val="16"/>
                  <w:szCs w:val="16"/>
                </w:rPr>
                <w:t>C</w:t>
              </w:r>
            </w:ins>
            <w:del w:id="3014" w:author="Thomas Richardson" w:date="2022-05-23T21:09:00Z">
              <w:r w:rsidRPr="008A6F2A" w:rsidDel="00C8753F">
                <w:rPr>
                  <w:sz w:val="16"/>
                  <w:szCs w:val="16"/>
                </w:rPr>
                <w:delText>c</w:delText>
              </w:r>
            </w:del>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ins w:id="3015" w:author="Thomas Richardson" w:date="2022-05-23T21:09:00Z">
              <w:r w:rsidRPr="00353431">
                <w:rPr>
                  <w:bCs/>
                  <w:sz w:val="16"/>
                  <w:szCs w:val="16"/>
                </w:rPr>
                <w:t>1</w:t>
              </w:r>
            </w:ins>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r w:rsidRPr="008A6F2A">
              <w:rPr>
                <w:sz w:val="16"/>
                <w:szCs w:val="16"/>
              </w:rPr>
              <w:t>portrayalCatalogue</w:t>
            </w:r>
          </w:p>
        </w:tc>
        <w:tc>
          <w:tcPr>
            <w:tcW w:w="3420" w:type="dxa"/>
          </w:tcPr>
          <w:p w14:paraId="0448F7F0" w14:textId="7DB3C40A"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ins w:id="3016" w:author="Thomas Richardson" w:date="2022-05-23T21:09:00Z">
              <w:r w:rsidR="00C8753F">
                <w:rPr>
                  <w:sz w:val="16"/>
                  <w:szCs w:val="16"/>
                </w:rPr>
                <w:t>P</w:t>
              </w:r>
            </w:ins>
            <w:del w:id="3017" w:author="Thomas Richardson" w:date="2022-05-23T21:09:00Z">
              <w:r w:rsidRPr="008A6F2A" w:rsidDel="00C8753F">
                <w:rPr>
                  <w:sz w:val="16"/>
                  <w:szCs w:val="16"/>
                </w:rPr>
                <w:delText>p</w:delText>
              </w:r>
            </w:del>
            <w:r w:rsidRPr="008A6F2A">
              <w:rPr>
                <w:sz w:val="16"/>
                <w:szCs w:val="16"/>
              </w:rPr>
              <w:t xml:space="preserve">ortrayal </w:t>
            </w:r>
            <w:ins w:id="3018" w:author="Thomas Richardson" w:date="2022-05-23T21:09:00Z">
              <w:r w:rsidR="00C8753F">
                <w:rPr>
                  <w:sz w:val="16"/>
                  <w:szCs w:val="16"/>
                </w:rPr>
                <w:t>C</w:t>
              </w:r>
            </w:ins>
            <w:del w:id="3019" w:author="Thomas Richardson" w:date="2022-05-23T21:09:00Z">
              <w:r w:rsidRPr="008A6F2A" w:rsidDel="00C8753F">
                <w:rPr>
                  <w:sz w:val="16"/>
                  <w:szCs w:val="16"/>
                </w:rPr>
                <w:delText>c</w:delText>
              </w:r>
            </w:del>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ins w:id="3020" w:author="Thomas Richardson" w:date="2022-05-23T21:09:00Z">
              <w:r w:rsidRPr="00353431">
                <w:rPr>
                  <w:bCs/>
                  <w:sz w:val="16"/>
                  <w:szCs w:val="16"/>
                </w:rPr>
                <w:t>2</w:t>
              </w:r>
            </w:ins>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r w:rsidRPr="008A6F2A">
              <w:rPr>
                <w:sz w:val="16"/>
                <w:szCs w:val="16"/>
              </w:rPr>
              <w:t>interoperabilityCatalogue</w:t>
            </w:r>
          </w:p>
        </w:tc>
        <w:tc>
          <w:tcPr>
            <w:tcW w:w="3420" w:type="dxa"/>
          </w:tcPr>
          <w:p w14:paraId="325036D3" w14:textId="6D3DC19E"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ins w:id="3021" w:author="Thomas Richardson" w:date="2022-05-23T21:10:00Z">
              <w:r w:rsidR="00C8753F">
                <w:rPr>
                  <w:sz w:val="16"/>
                  <w:szCs w:val="16"/>
                </w:rPr>
                <w:t>I</w:t>
              </w:r>
            </w:ins>
            <w:del w:id="3022" w:author="Thomas Richardson" w:date="2022-05-23T21:09:00Z">
              <w:r w:rsidRPr="008A6F2A" w:rsidDel="00C8753F">
                <w:rPr>
                  <w:sz w:val="16"/>
                  <w:szCs w:val="16"/>
                </w:rPr>
                <w:delText>i</w:delText>
              </w:r>
            </w:del>
            <w:r w:rsidRPr="008A6F2A">
              <w:rPr>
                <w:sz w:val="16"/>
                <w:szCs w:val="16"/>
              </w:rPr>
              <w:t xml:space="preserve">nteroperability </w:t>
            </w:r>
            <w:ins w:id="3023" w:author="Thomas Richardson" w:date="2022-05-23T21:10:00Z">
              <w:r w:rsidR="00C8753F">
                <w:rPr>
                  <w:sz w:val="16"/>
                  <w:szCs w:val="16"/>
                </w:rPr>
                <w:t>Catalogue</w:t>
              </w:r>
            </w:ins>
            <w:del w:id="3024" w:author="Thomas Richardson" w:date="2022-05-23T21:10:00Z">
              <w:r w:rsidRPr="008A6F2A" w:rsidDel="00C8753F">
                <w:rPr>
                  <w:sz w:val="16"/>
                  <w:szCs w:val="16"/>
                </w:rPr>
                <w:delText>information</w:delText>
              </w:r>
            </w:del>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ins w:id="3025" w:author="Thomas Richardson" w:date="2022-05-23T21:09:00Z">
              <w:r w:rsidRPr="00353431">
                <w:rPr>
                  <w:bCs/>
                  <w:sz w:val="16"/>
                  <w:szCs w:val="16"/>
                </w:rPr>
                <w:t>3</w:t>
              </w:r>
            </w:ins>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rPr>
          <w:ins w:id="3026" w:author="Teh Stand" w:date="2022-06-14T09:52:00Z"/>
        </w:rPr>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rPr>
          <w:ins w:id="3027" w:author="Teh Stand" w:date="2022-06-14T09:53:00Z"/>
        </w:rPr>
      </w:pPr>
      <w:ins w:id="3028" w:author="Teh Stand" w:date="2022-06-14T09:53: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ins w:id="3029" w:author="Thomas Richardson" w:date="2022-06-07T20:51:00Z"/>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ins w:id="3030" w:author="Thomas Richardson" w:date="2022-06-07T20:51:00Z"/>
                <w:b/>
                <w:sz w:val="16"/>
                <w:szCs w:val="16"/>
              </w:rPr>
            </w:pPr>
            <w:ins w:id="3031" w:author="Thomas Richardson" w:date="2022-06-07T20:51:00Z">
              <w:r w:rsidRPr="00061045">
                <w:rPr>
                  <w:b/>
                  <w:sz w:val="16"/>
                  <w:szCs w:val="16"/>
                </w:rPr>
                <w:t>Role Name</w:t>
              </w:r>
            </w:ins>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ins w:id="3032" w:author="Thomas Richardson" w:date="2022-06-07T20:51:00Z"/>
                <w:b/>
                <w:sz w:val="16"/>
                <w:szCs w:val="16"/>
              </w:rPr>
            </w:pPr>
            <w:ins w:id="3033" w:author="Thomas Richardson" w:date="2022-06-07T20:51:00Z">
              <w:r w:rsidRPr="00061045">
                <w:rPr>
                  <w:b/>
                  <w:sz w:val="16"/>
                  <w:szCs w:val="16"/>
                </w:rPr>
                <w:t>Name</w:t>
              </w:r>
            </w:ins>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ins w:id="3034" w:author="Thomas Richardson" w:date="2022-06-07T20:51:00Z"/>
                <w:b/>
                <w:sz w:val="16"/>
                <w:szCs w:val="16"/>
              </w:rPr>
            </w:pPr>
            <w:ins w:id="3035" w:author="Thomas Richardson" w:date="2022-06-07T20:51:00Z">
              <w:r w:rsidRPr="00061045">
                <w:rPr>
                  <w:b/>
                  <w:sz w:val="16"/>
                  <w:szCs w:val="16"/>
                </w:rPr>
                <w:t>Description</w:t>
              </w:r>
            </w:ins>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ins w:id="3036" w:author="Thomas Richardson" w:date="2022-06-07T20:51:00Z"/>
                <w:b/>
                <w:sz w:val="16"/>
                <w:szCs w:val="16"/>
              </w:rPr>
            </w:pPr>
            <w:ins w:id="3037" w:author="Thomas Richardson" w:date="2022-06-07T20:51:00Z">
              <w:r w:rsidRPr="00061045">
                <w:rPr>
                  <w:b/>
                  <w:sz w:val="16"/>
                  <w:szCs w:val="16"/>
                </w:rPr>
                <w:t>Mult</w:t>
              </w:r>
            </w:ins>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ins w:id="3038" w:author="Thomas Richardson" w:date="2022-06-07T20:51:00Z"/>
                <w:b/>
                <w:sz w:val="16"/>
                <w:szCs w:val="16"/>
              </w:rPr>
            </w:pPr>
            <w:ins w:id="3039" w:author="Thomas Richardson" w:date="2022-06-07T20:51:00Z">
              <w:r w:rsidRPr="00061045">
                <w:rPr>
                  <w:b/>
                  <w:sz w:val="16"/>
                  <w:szCs w:val="16"/>
                </w:rPr>
                <w:t>Type</w:t>
              </w:r>
            </w:ins>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ins w:id="3040" w:author="Thomas Richardson" w:date="2022-06-07T20:51:00Z"/>
                <w:b/>
                <w:sz w:val="16"/>
                <w:szCs w:val="16"/>
              </w:rPr>
            </w:pPr>
            <w:ins w:id="3041" w:author="Thomas Richardson" w:date="2022-06-07T20:51:00Z">
              <w:r w:rsidRPr="00061045">
                <w:rPr>
                  <w:b/>
                  <w:sz w:val="16"/>
                  <w:szCs w:val="16"/>
                </w:rPr>
                <w:t>Remarks</w:t>
              </w:r>
            </w:ins>
          </w:p>
        </w:tc>
      </w:tr>
      <w:tr w:rsidR="00F43633" w:rsidRPr="00061045" w14:paraId="4D379A79" w14:textId="77777777" w:rsidTr="00D360CD">
        <w:trPr>
          <w:cantSplit/>
          <w:trHeight w:val="305"/>
          <w:ins w:id="3042" w:author="Thomas Richardson" w:date="2022-06-07T20:51:00Z"/>
        </w:trPr>
        <w:tc>
          <w:tcPr>
            <w:tcW w:w="1080" w:type="dxa"/>
          </w:tcPr>
          <w:p w14:paraId="49C1B714" w14:textId="77777777" w:rsidR="00F43633" w:rsidRPr="00061045" w:rsidRDefault="00F43633" w:rsidP="00D360CD">
            <w:pPr>
              <w:snapToGrid w:val="0"/>
              <w:spacing w:before="60" w:after="60" w:line="240" w:lineRule="auto"/>
              <w:jc w:val="left"/>
              <w:rPr>
                <w:ins w:id="3043" w:author="Thomas Richardson" w:date="2022-06-07T20:51:00Z"/>
                <w:sz w:val="16"/>
                <w:szCs w:val="16"/>
              </w:rPr>
            </w:pPr>
            <w:ins w:id="3044" w:author="Thomas Richardson" w:date="2022-06-07T20:51:00Z">
              <w:r w:rsidRPr="00061045">
                <w:rPr>
                  <w:sz w:val="16"/>
                  <w:szCs w:val="16"/>
                </w:rPr>
                <w:t>Class</w:t>
              </w:r>
            </w:ins>
          </w:p>
        </w:tc>
        <w:tc>
          <w:tcPr>
            <w:tcW w:w="3060" w:type="dxa"/>
          </w:tcPr>
          <w:p w14:paraId="279966C3" w14:textId="77777777" w:rsidR="00F43633" w:rsidRPr="00061045" w:rsidRDefault="00F43633" w:rsidP="00D360CD">
            <w:pPr>
              <w:snapToGrid w:val="0"/>
              <w:spacing w:before="60" w:after="60" w:line="240" w:lineRule="auto"/>
              <w:jc w:val="left"/>
              <w:rPr>
                <w:ins w:id="3045" w:author="Thomas Richardson" w:date="2022-06-07T20:51:00Z"/>
                <w:sz w:val="16"/>
                <w:szCs w:val="16"/>
              </w:rPr>
            </w:pPr>
            <w:ins w:id="3046" w:author="Thomas Richardson" w:date="2022-06-07T20:51:00Z">
              <w:r w:rsidRPr="00061045">
                <w:rPr>
                  <w:sz w:val="16"/>
                  <w:szCs w:val="16"/>
                </w:rPr>
                <w:t>MD_MaintenanceInformation</w:t>
              </w:r>
            </w:ins>
          </w:p>
        </w:tc>
        <w:tc>
          <w:tcPr>
            <w:tcW w:w="3420" w:type="dxa"/>
          </w:tcPr>
          <w:p w14:paraId="43082147" w14:textId="77777777" w:rsidR="00F43633" w:rsidRPr="00061045" w:rsidRDefault="00F43633" w:rsidP="00D360CD">
            <w:pPr>
              <w:snapToGrid w:val="0"/>
              <w:spacing w:before="60" w:after="60" w:line="240" w:lineRule="auto"/>
              <w:jc w:val="left"/>
              <w:rPr>
                <w:ins w:id="3047" w:author="Thomas Richardson" w:date="2022-06-07T20:51:00Z"/>
                <w:sz w:val="16"/>
                <w:szCs w:val="16"/>
              </w:rPr>
            </w:pPr>
            <w:ins w:id="3048" w:author="Thomas Richardson" w:date="2022-06-07T20:51:00Z">
              <w:r w:rsidRPr="00061045">
                <w:rPr>
                  <w:sz w:val="16"/>
                  <w:szCs w:val="16"/>
                </w:rPr>
                <w:t>Information about the scope and frequency of updating</w:t>
              </w:r>
            </w:ins>
          </w:p>
        </w:tc>
        <w:tc>
          <w:tcPr>
            <w:tcW w:w="804" w:type="dxa"/>
          </w:tcPr>
          <w:p w14:paraId="29F183DA" w14:textId="77777777" w:rsidR="00F43633" w:rsidRPr="00061045" w:rsidRDefault="00F43633" w:rsidP="00D360CD">
            <w:pPr>
              <w:snapToGrid w:val="0"/>
              <w:spacing w:before="60" w:after="60" w:line="240" w:lineRule="auto"/>
              <w:jc w:val="center"/>
              <w:rPr>
                <w:ins w:id="3049" w:author="Thomas Richardson" w:date="2022-06-07T20:51:00Z"/>
                <w:sz w:val="16"/>
                <w:szCs w:val="16"/>
              </w:rPr>
            </w:pPr>
            <w:ins w:id="3050" w:author="Thomas Richardson" w:date="2022-06-07T20:51:00Z">
              <w:r>
                <w:rPr>
                  <w:sz w:val="16"/>
                  <w:szCs w:val="16"/>
                </w:rPr>
                <w:t>-</w:t>
              </w:r>
            </w:ins>
          </w:p>
        </w:tc>
        <w:tc>
          <w:tcPr>
            <w:tcW w:w="2436" w:type="dxa"/>
          </w:tcPr>
          <w:p w14:paraId="315BFA9E" w14:textId="77777777" w:rsidR="00F43633" w:rsidRPr="00061045" w:rsidRDefault="00F43633" w:rsidP="00D360CD">
            <w:pPr>
              <w:snapToGrid w:val="0"/>
              <w:spacing w:before="60" w:after="60" w:line="240" w:lineRule="auto"/>
              <w:jc w:val="left"/>
              <w:rPr>
                <w:ins w:id="3051" w:author="Thomas Richardson" w:date="2022-06-07T20:51:00Z"/>
                <w:sz w:val="16"/>
                <w:szCs w:val="16"/>
              </w:rPr>
            </w:pPr>
            <w:ins w:id="3052" w:author="Thomas Richardson" w:date="2022-06-07T20:51:00Z">
              <w:r>
                <w:rPr>
                  <w:sz w:val="16"/>
                  <w:szCs w:val="16"/>
                </w:rPr>
                <w:t>-</w:t>
              </w:r>
            </w:ins>
          </w:p>
        </w:tc>
        <w:tc>
          <w:tcPr>
            <w:tcW w:w="3060" w:type="dxa"/>
            <w:vAlign w:val="center"/>
          </w:tcPr>
          <w:p w14:paraId="30AA509F" w14:textId="77777777" w:rsidR="00F43633" w:rsidRPr="00061045" w:rsidRDefault="00F43633" w:rsidP="00F56D1C">
            <w:pPr>
              <w:snapToGrid w:val="0"/>
              <w:spacing w:before="60" w:after="0" w:line="240" w:lineRule="auto"/>
              <w:rPr>
                <w:ins w:id="3053" w:author="Thomas Richardson" w:date="2022-06-07T20:51:00Z"/>
                <w:sz w:val="16"/>
                <w:szCs w:val="16"/>
              </w:rPr>
            </w:pPr>
            <w:ins w:id="3054" w:author="Thomas Richardson" w:date="2022-06-07T20:51:00Z">
              <w:r w:rsidRPr="00061045">
                <w:rPr>
                  <w:sz w:val="16"/>
                  <w:szCs w:val="16"/>
                </w:rPr>
                <w:t>S-100 restricts the ISO 19115-class to:</w:t>
              </w:r>
            </w:ins>
          </w:p>
          <w:p w14:paraId="10E3B9B5" w14:textId="77777777" w:rsidR="00F43633" w:rsidRPr="00061045" w:rsidRDefault="00F43633" w:rsidP="00F56D1C">
            <w:pPr>
              <w:pStyle w:val="ListParagraph"/>
              <w:numPr>
                <w:ilvl w:val="0"/>
                <w:numId w:val="33"/>
              </w:numPr>
              <w:snapToGrid w:val="0"/>
              <w:spacing w:after="0" w:line="240" w:lineRule="auto"/>
              <w:contextualSpacing w:val="0"/>
              <w:jc w:val="left"/>
              <w:rPr>
                <w:ins w:id="3055" w:author="Thomas Richardson" w:date="2022-06-07T20:51:00Z"/>
                <w:rFonts w:cs="Arial"/>
                <w:sz w:val="16"/>
                <w:szCs w:val="16"/>
              </w:rPr>
            </w:pPr>
            <w:ins w:id="3056" w:author="Thomas Richardson" w:date="2022-06-07T20:51:00Z">
              <w:r w:rsidRPr="00061045">
                <w:rPr>
                  <w:rFonts w:cs="Arial"/>
                  <w:sz w:val="16"/>
                  <w:szCs w:val="16"/>
                </w:rPr>
                <w:t>prohibit maintenanceScope, maintenanceNote, and contact attributes;</w:t>
              </w:r>
            </w:ins>
          </w:p>
          <w:p w14:paraId="0B581558" w14:textId="77777777" w:rsidR="00F43633" w:rsidRPr="00061045" w:rsidRDefault="00F43633" w:rsidP="00F56D1C">
            <w:pPr>
              <w:pStyle w:val="ListParagraph"/>
              <w:numPr>
                <w:ilvl w:val="0"/>
                <w:numId w:val="33"/>
              </w:numPr>
              <w:snapToGrid w:val="0"/>
              <w:spacing w:after="60" w:line="240" w:lineRule="auto"/>
              <w:contextualSpacing w:val="0"/>
              <w:jc w:val="left"/>
              <w:rPr>
                <w:ins w:id="3057" w:author="Thomas Richardson" w:date="2022-06-07T20:51:00Z"/>
                <w:sz w:val="16"/>
                <w:szCs w:val="16"/>
              </w:rPr>
            </w:pPr>
            <w:ins w:id="3058" w:author="Thomas Richardson" w:date="2022-06-07T20:5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F43633" w:rsidRPr="00061045" w14:paraId="005DD027" w14:textId="77777777" w:rsidTr="00D360CD">
        <w:trPr>
          <w:cantSplit/>
          <w:trHeight w:val="277"/>
          <w:ins w:id="3059" w:author="Thomas Richardson" w:date="2022-06-07T20:51:00Z"/>
        </w:trPr>
        <w:tc>
          <w:tcPr>
            <w:tcW w:w="1080" w:type="dxa"/>
          </w:tcPr>
          <w:p w14:paraId="692DF510" w14:textId="77777777" w:rsidR="00F43633" w:rsidRPr="00061045" w:rsidRDefault="00F43633" w:rsidP="00D360CD">
            <w:pPr>
              <w:snapToGrid w:val="0"/>
              <w:spacing w:before="60" w:after="60" w:line="240" w:lineRule="auto"/>
              <w:jc w:val="left"/>
              <w:rPr>
                <w:ins w:id="3060" w:author="Thomas Richardson" w:date="2022-06-07T20:51:00Z"/>
                <w:sz w:val="16"/>
                <w:szCs w:val="16"/>
              </w:rPr>
            </w:pPr>
            <w:ins w:id="3061" w:author="Thomas Richardson" w:date="2022-06-07T20:51:00Z">
              <w:r w:rsidRPr="00061045">
                <w:rPr>
                  <w:sz w:val="16"/>
                  <w:szCs w:val="16"/>
                </w:rPr>
                <w:t>Attribute</w:t>
              </w:r>
            </w:ins>
          </w:p>
        </w:tc>
        <w:tc>
          <w:tcPr>
            <w:tcW w:w="3060" w:type="dxa"/>
          </w:tcPr>
          <w:p w14:paraId="231F503D" w14:textId="77777777" w:rsidR="00F43633" w:rsidRPr="00061045" w:rsidRDefault="00F43633" w:rsidP="00D360CD">
            <w:pPr>
              <w:snapToGrid w:val="0"/>
              <w:spacing w:before="60" w:after="60" w:line="240" w:lineRule="auto"/>
              <w:jc w:val="left"/>
              <w:rPr>
                <w:ins w:id="3062" w:author="Thomas Richardson" w:date="2022-06-07T20:51:00Z"/>
                <w:sz w:val="16"/>
                <w:szCs w:val="16"/>
              </w:rPr>
            </w:pPr>
            <w:ins w:id="3063" w:author="Thomas Richardson" w:date="2022-06-07T20:51:00Z">
              <w:r w:rsidRPr="00061045">
                <w:rPr>
                  <w:sz w:val="16"/>
                  <w:szCs w:val="16"/>
                </w:rPr>
                <w:t>maintenanceAndUpdateFrequency</w:t>
              </w:r>
            </w:ins>
          </w:p>
        </w:tc>
        <w:tc>
          <w:tcPr>
            <w:tcW w:w="3420" w:type="dxa"/>
          </w:tcPr>
          <w:p w14:paraId="0355FD72" w14:textId="77777777" w:rsidR="00F43633" w:rsidRPr="00061045" w:rsidRDefault="00F43633" w:rsidP="00D360CD">
            <w:pPr>
              <w:snapToGrid w:val="0"/>
              <w:spacing w:before="60" w:after="60" w:line="240" w:lineRule="auto"/>
              <w:jc w:val="left"/>
              <w:rPr>
                <w:ins w:id="3064" w:author="Thomas Richardson" w:date="2022-06-07T20:51:00Z"/>
                <w:sz w:val="16"/>
                <w:szCs w:val="16"/>
              </w:rPr>
            </w:pPr>
            <w:ins w:id="3065" w:author="Thomas Richardson" w:date="2022-06-07T20:51:00Z">
              <w:r>
                <w:rPr>
                  <w:sz w:val="16"/>
                  <w:szCs w:val="16"/>
                </w:rPr>
                <w:t>F</w:t>
              </w:r>
              <w:r w:rsidRPr="00061045">
                <w:rPr>
                  <w:sz w:val="16"/>
                  <w:szCs w:val="16"/>
                </w:rPr>
                <w:t>requency with which changes and additions are made to the resource after the initial resource is completed</w:t>
              </w:r>
            </w:ins>
          </w:p>
        </w:tc>
        <w:tc>
          <w:tcPr>
            <w:tcW w:w="804" w:type="dxa"/>
          </w:tcPr>
          <w:p w14:paraId="14E8A441" w14:textId="77777777" w:rsidR="00F43633" w:rsidRPr="00061045" w:rsidRDefault="00F43633" w:rsidP="00D360CD">
            <w:pPr>
              <w:snapToGrid w:val="0"/>
              <w:spacing w:before="60" w:after="60" w:line="240" w:lineRule="auto"/>
              <w:jc w:val="center"/>
              <w:rPr>
                <w:ins w:id="3066" w:author="Thomas Richardson" w:date="2022-06-07T20:51:00Z"/>
                <w:sz w:val="16"/>
                <w:szCs w:val="16"/>
              </w:rPr>
            </w:pPr>
            <w:ins w:id="3067" w:author="Thomas Richardson" w:date="2022-06-07T20:51:00Z">
              <w:r w:rsidRPr="00061045">
                <w:rPr>
                  <w:sz w:val="16"/>
                  <w:szCs w:val="16"/>
                </w:rPr>
                <w:t>0..1</w:t>
              </w:r>
            </w:ins>
          </w:p>
        </w:tc>
        <w:tc>
          <w:tcPr>
            <w:tcW w:w="2436" w:type="dxa"/>
          </w:tcPr>
          <w:p w14:paraId="3BF2210A" w14:textId="77777777" w:rsidR="00F43633" w:rsidRPr="00061045" w:rsidRDefault="00F43633" w:rsidP="00D360CD">
            <w:pPr>
              <w:snapToGrid w:val="0"/>
              <w:spacing w:before="60" w:after="60" w:line="240" w:lineRule="auto"/>
              <w:jc w:val="left"/>
              <w:rPr>
                <w:ins w:id="3068" w:author="Thomas Richardson" w:date="2022-06-07T20:51:00Z"/>
                <w:sz w:val="16"/>
                <w:szCs w:val="16"/>
              </w:rPr>
            </w:pPr>
            <w:ins w:id="3069" w:author="Thomas Richardson" w:date="2022-06-07T20:51:00Z">
              <w:r w:rsidRPr="00061045">
                <w:rPr>
                  <w:sz w:val="16"/>
                  <w:szCs w:val="16"/>
                </w:rPr>
                <w:t>MD_MaintenanceFrequencyCode (codelist)</w:t>
              </w:r>
            </w:ins>
          </w:p>
        </w:tc>
        <w:tc>
          <w:tcPr>
            <w:tcW w:w="3060" w:type="dxa"/>
            <w:vAlign w:val="center"/>
          </w:tcPr>
          <w:p w14:paraId="52EA44CA" w14:textId="2395D07D" w:rsidR="00F43633" w:rsidRPr="00061045" w:rsidRDefault="00F43633" w:rsidP="00D360CD">
            <w:pPr>
              <w:snapToGrid w:val="0"/>
              <w:spacing w:before="60" w:after="60" w:line="240" w:lineRule="auto"/>
              <w:jc w:val="left"/>
              <w:rPr>
                <w:ins w:id="3070" w:author="Thomas Richardson" w:date="2022-06-07T20:51:00Z"/>
                <w:sz w:val="16"/>
                <w:szCs w:val="16"/>
              </w:rPr>
            </w:pPr>
            <w:ins w:id="3071" w:author="Thomas Richardson" w:date="2022-06-07T20:5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F43633" w:rsidRPr="00061045" w14:paraId="7214BEBF" w14:textId="77777777" w:rsidTr="00D360CD">
        <w:trPr>
          <w:cantSplit/>
          <w:trHeight w:val="277"/>
          <w:ins w:id="3072" w:author="Thomas Richardson" w:date="2022-06-07T20:51:00Z"/>
        </w:trPr>
        <w:tc>
          <w:tcPr>
            <w:tcW w:w="1080" w:type="dxa"/>
          </w:tcPr>
          <w:p w14:paraId="2A0728AF" w14:textId="77777777" w:rsidR="00F43633" w:rsidRPr="00061045" w:rsidRDefault="00F43633" w:rsidP="00D360CD">
            <w:pPr>
              <w:snapToGrid w:val="0"/>
              <w:spacing w:before="60" w:after="60" w:line="240" w:lineRule="auto"/>
              <w:jc w:val="left"/>
              <w:rPr>
                <w:ins w:id="3073" w:author="Thomas Richardson" w:date="2022-06-07T20:51:00Z"/>
                <w:sz w:val="16"/>
                <w:szCs w:val="16"/>
              </w:rPr>
            </w:pPr>
            <w:ins w:id="3074" w:author="Thomas Richardson" w:date="2022-06-07T20:51:00Z">
              <w:r w:rsidRPr="00061045">
                <w:rPr>
                  <w:sz w:val="16"/>
                  <w:szCs w:val="16"/>
                </w:rPr>
                <w:t>Attribute</w:t>
              </w:r>
            </w:ins>
          </w:p>
        </w:tc>
        <w:tc>
          <w:tcPr>
            <w:tcW w:w="3060" w:type="dxa"/>
          </w:tcPr>
          <w:p w14:paraId="6FB0841C" w14:textId="77777777" w:rsidR="00F43633" w:rsidRPr="00061045" w:rsidRDefault="00F43633" w:rsidP="00D360CD">
            <w:pPr>
              <w:snapToGrid w:val="0"/>
              <w:spacing w:before="60" w:after="60" w:line="240" w:lineRule="auto"/>
              <w:jc w:val="left"/>
              <w:rPr>
                <w:ins w:id="3075" w:author="Thomas Richardson" w:date="2022-06-07T20:51:00Z"/>
                <w:sz w:val="16"/>
                <w:szCs w:val="16"/>
              </w:rPr>
            </w:pPr>
            <w:ins w:id="3076" w:author="Thomas Richardson" w:date="2022-06-07T20:51:00Z">
              <w:r w:rsidRPr="00061045">
                <w:rPr>
                  <w:sz w:val="16"/>
                  <w:szCs w:val="16"/>
                </w:rPr>
                <w:t>maintenanceDate</w:t>
              </w:r>
            </w:ins>
          </w:p>
        </w:tc>
        <w:tc>
          <w:tcPr>
            <w:tcW w:w="3420" w:type="dxa"/>
          </w:tcPr>
          <w:p w14:paraId="61C919C9" w14:textId="77777777" w:rsidR="00F43633" w:rsidRPr="00061045" w:rsidRDefault="00F43633" w:rsidP="00D360CD">
            <w:pPr>
              <w:snapToGrid w:val="0"/>
              <w:spacing w:before="60" w:after="60" w:line="240" w:lineRule="auto"/>
              <w:jc w:val="left"/>
              <w:rPr>
                <w:ins w:id="3077" w:author="Thomas Richardson" w:date="2022-06-07T20:51:00Z"/>
                <w:sz w:val="16"/>
                <w:szCs w:val="16"/>
              </w:rPr>
            </w:pPr>
            <w:ins w:id="3078" w:author="Thomas Richardson" w:date="2022-06-07T20:5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7AEF1858" w14:textId="77777777" w:rsidR="00F43633" w:rsidRPr="00061045" w:rsidRDefault="00F43633" w:rsidP="00D360CD">
            <w:pPr>
              <w:snapToGrid w:val="0"/>
              <w:spacing w:before="60" w:after="60" w:line="240" w:lineRule="auto"/>
              <w:jc w:val="center"/>
              <w:rPr>
                <w:ins w:id="3079" w:author="Thomas Richardson" w:date="2022-06-07T20:51:00Z"/>
                <w:sz w:val="16"/>
                <w:szCs w:val="16"/>
              </w:rPr>
            </w:pPr>
            <w:ins w:id="3080" w:author="Thomas Richardson" w:date="2022-06-07T20:51:00Z">
              <w:r w:rsidRPr="00061045">
                <w:rPr>
                  <w:sz w:val="16"/>
                  <w:szCs w:val="16"/>
                </w:rPr>
                <w:t>0..1</w:t>
              </w:r>
            </w:ins>
          </w:p>
        </w:tc>
        <w:tc>
          <w:tcPr>
            <w:tcW w:w="2436" w:type="dxa"/>
          </w:tcPr>
          <w:p w14:paraId="4185F07D" w14:textId="77777777" w:rsidR="00F43633" w:rsidRPr="00061045" w:rsidRDefault="00F43633" w:rsidP="00D360CD">
            <w:pPr>
              <w:snapToGrid w:val="0"/>
              <w:spacing w:before="60" w:after="60" w:line="240" w:lineRule="auto"/>
              <w:jc w:val="left"/>
              <w:rPr>
                <w:ins w:id="3081" w:author="Thomas Richardson" w:date="2022-06-07T20:51:00Z"/>
                <w:sz w:val="16"/>
                <w:szCs w:val="16"/>
              </w:rPr>
            </w:pPr>
            <w:ins w:id="3082" w:author="Thomas Richardson" w:date="2022-06-07T20:51:00Z">
              <w:r w:rsidRPr="00061045">
                <w:rPr>
                  <w:sz w:val="16"/>
                  <w:szCs w:val="16"/>
                </w:rPr>
                <w:t>CI_Date</w:t>
              </w:r>
            </w:ins>
          </w:p>
        </w:tc>
        <w:tc>
          <w:tcPr>
            <w:tcW w:w="3060" w:type="dxa"/>
            <w:vAlign w:val="center"/>
          </w:tcPr>
          <w:p w14:paraId="4A67C373" w14:textId="77777777" w:rsidR="00F43633" w:rsidRPr="00736CB9" w:rsidRDefault="00F43633" w:rsidP="00D360CD">
            <w:pPr>
              <w:snapToGrid w:val="0"/>
              <w:spacing w:before="60" w:after="60" w:line="240" w:lineRule="auto"/>
              <w:rPr>
                <w:ins w:id="3083" w:author="Thomas Richardson" w:date="2022-06-07T20:51:00Z"/>
                <w:rFonts w:cs="Arial"/>
                <w:sz w:val="16"/>
                <w:szCs w:val="16"/>
              </w:rPr>
            </w:pPr>
            <w:ins w:id="3084" w:author="Thomas Richardson" w:date="2022-06-07T20:51:00Z">
              <w:r w:rsidRPr="00736CB9">
                <w:rPr>
                  <w:rFonts w:cs="Arial"/>
                  <w:sz w:val="16"/>
                  <w:szCs w:val="16"/>
                </w:rPr>
                <w:t>Exactly one of maintenanceDate and userDefinedMaintenanceFrequency must be populated</w:t>
              </w:r>
            </w:ins>
          </w:p>
          <w:p w14:paraId="09C1FD07" w14:textId="77777777" w:rsidR="00F43633" w:rsidRPr="00736CB9" w:rsidRDefault="00F43633" w:rsidP="00D360CD">
            <w:pPr>
              <w:snapToGrid w:val="0"/>
              <w:spacing w:before="60" w:after="60" w:line="240" w:lineRule="auto"/>
              <w:jc w:val="left"/>
              <w:rPr>
                <w:ins w:id="3085" w:author="Thomas Richardson" w:date="2022-06-07T20:51:00Z"/>
                <w:rFonts w:cs="Arial"/>
                <w:sz w:val="16"/>
                <w:szCs w:val="16"/>
              </w:rPr>
            </w:pPr>
            <w:ins w:id="3086" w:author="Thomas Richardson" w:date="2022-06-07T20:51:00Z">
              <w:r w:rsidRPr="00736CB9">
                <w:rPr>
                  <w:rFonts w:cs="Arial"/>
                  <w:sz w:val="16"/>
                  <w:szCs w:val="16"/>
                </w:rPr>
                <w:t>Allowed value for dateType: nextUpdate</w:t>
              </w:r>
            </w:ins>
          </w:p>
        </w:tc>
      </w:tr>
      <w:tr w:rsidR="00F43633" w:rsidRPr="00061045" w14:paraId="15EAEA25" w14:textId="77777777" w:rsidTr="00D360CD">
        <w:trPr>
          <w:cantSplit/>
          <w:trHeight w:val="277"/>
          <w:ins w:id="3087" w:author="Thomas Richardson" w:date="2022-06-07T20:51:00Z"/>
        </w:trPr>
        <w:tc>
          <w:tcPr>
            <w:tcW w:w="1080" w:type="dxa"/>
          </w:tcPr>
          <w:p w14:paraId="20E690FC" w14:textId="77777777" w:rsidR="00F43633" w:rsidRPr="00061045" w:rsidRDefault="00F43633" w:rsidP="00D360CD">
            <w:pPr>
              <w:snapToGrid w:val="0"/>
              <w:spacing w:before="60" w:after="60" w:line="240" w:lineRule="auto"/>
              <w:jc w:val="left"/>
              <w:rPr>
                <w:ins w:id="3088" w:author="Thomas Richardson" w:date="2022-06-07T20:51:00Z"/>
                <w:sz w:val="16"/>
                <w:szCs w:val="16"/>
              </w:rPr>
            </w:pPr>
            <w:ins w:id="3089" w:author="Thomas Richardson" w:date="2022-06-07T20:51:00Z">
              <w:r w:rsidRPr="00061045">
                <w:rPr>
                  <w:sz w:val="16"/>
                  <w:szCs w:val="16"/>
                </w:rPr>
                <w:t>Attribute</w:t>
              </w:r>
            </w:ins>
          </w:p>
        </w:tc>
        <w:tc>
          <w:tcPr>
            <w:tcW w:w="3060" w:type="dxa"/>
          </w:tcPr>
          <w:p w14:paraId="4854E717" w14:textId="77777777" w:rsidR="00F43633" w:rsidRPr="00061045" w:rsidRDefault="00F43633" w:rsidP="00D360CD">
            <w:pPr>
              <w:snapToGrid w:val="0"/>
              <w:spacing w:before="60" w:after="60" w:line="240" w:lineRule="auto"/>
              <w:jc w:val="left"/>
              <w:rPr>
                <w:ins w:id="3090" w:author="Thomas Richardson" w:date="2022-06-07T20:51:00Z"/>
                <w:sz w:val="16"/>
                <w:szCs w:val="16"/>
              </w:rPr>
            </w:pPr>
            <w:bookmarkStart w:id="3091" w:name="_Hlk86073999"/>
            <w:ins w:id="3092" w:author="Thomas Richardson" w:date="2022-06-07T20:51:00Z">
              <w:r w:rsidRPr="00061045">
                <w:rPr>
                  <w:sz w:val="16"/>
                  <w:szCs w:val="16"/>
                </w:rPr>
                <w:t>userDefinedMaintenanceFrequency</w:t>
              </w:r>
              <w:bookmarkEnd w:id="3091"/>
            </w:ins>
          </w:p>
        </w:tc>
        <w:tc>
          <w:tcPr>
            <w:tcW w:w="3420" w:type="dxa"/>
          </w:tcPr>
          <w:p w14:paraId="7C324B7F" w14:textId="77777777" w:rsidR="00F43633" w:rsidRPr="00061045" w:rsidRDefault="00F43633" w:rsidP="00D360CD">
            <w:pPr>
              <w:snapToGrid w:val="0"/>
              <w:spacing w:before="60" w:after="60" w:line="240" w:lineRule="auto"/>
              <w:jc w:val="left"/>
              <w:rPr>
                <w:ins w:id="3093" w:author="Thomas Richardson" w:date="2022-06-07T20:51:00Z"/>
                <w:sz w:val="16"/>
                <w:szCs w:val="16"/>
              </w:rPr>
            </w:pPr>
            <w:ins w:id="3094" w:author="Thomas Richardson" w:date="2022-06-07T20:51:00Z">
              <w:r>
                <w:rPr>
                  <w:sz w:val="16"/>
                  <w:szCs w:val="16"/>
                </w:rPr>
                <w:t>M</w:t>
              </w:r>
              <w:r w:rsidRPr="00061045">
                <w:rPr>
                  <w:sz w:val="16"/>
                  <w:szCs w:val="16"/>
                </w:rPr>
                <w:t>aintenance period other than those defined</w:t>
              </w:r>
            </w:ins>
          </w:p>
        </w:tc>
        <w:tc>
          <w:tcPr>
            <w:tcW w:w="804" w:type="dxa"/>
          </w:tcPr>
          <w:p w14:paraId="308747CA" w14:textId="77777777" w:rsidR="00F43633" w:rsidRPr="00061045" w:rsidRDefault="00F43633" w:rsidP="00D360CD">
            <w:pPr>
              <w:snapToGrid w:val="0"/>
              <w:spacing w:before="60" w:after="60" w:line="240" w:lineRule="auto"/>
              <w:jc w:val="center"/>
              <w:rPr>
                <w:ins w:id="3095" w:author="Thomas Richardson" w:date="2022-06-07T20:51:00Z"/>
                <w:sz w:val="16"/>
                <w:szCs w:val="16"/>
              </w:rPr>
            </w:pPr>
            <w:ins w:id="3096" w:author="Thomas Richardson" w:date="2022-06-07T20:51:00Z">
              <w:r w:rsidRPr="00061045">
                <w:rPr>
                  <w:sz w:val="16"/>
                  <w:szCs w:val="16"/>
                </w:rPr>
                <w:t>0..1</w:t>
              </w:r>
            </w:ins>
          </w:p>
        </w:tc>
        <w:tc>
          <w:tcPr>
            <w:tcW w:w="2436" w:type="dxa"/>
          </w:tcPr>
          <w:p w14:paraId="50D9E593" w14:textId="77777777" w:rsidR="00F43633" w:rsidRPr="00061045" w:rsidRDefault="00F43633" w:rsidP="00D360CD">
            <w:pPr>
              <w:snapToGrid w:val="0"/>
              <w:spacing w:before="60" w:after="60" w:line="240" w:lineRule="auto"/>
              <w:jc w:val="left"/>
              <w:rPr>
                <w:ins w:id="3097" w:author="Thomas Richardson" w:date="2022-06-07T20:51:00Z"/>
                <w:sz w:val="16"/>
                <w:szCs w:val="16"/>
              </w:rPr>
            </w:pPr>
            <w:ins w:id="3098" w:author="Thomas Richardson" w:date="2022-06-07T20:51:00Z">
              <w:r w:rsidRPr="00061045">
                <w:rPr>
                  <w:sz w:val="16"/>
                  <w:szCs w:val="16"/>
                </w:rPr>
                <w:t>TM_PeriodDuration</w:t>
              </w:r>
            </w:ins>
          </w:p>
        </w:tc>
        <w:tc>
          <w:tcPr>
            <w:tcW w:w="3060" w:type="dxa"/>
            <w:vAlign w:val="center"/>
          </w:tcPr>
          <w:p w14:paraId="52492665" w14:textId="77777777" w:rsidR="00F43633" w:rsidRPr="00736CB9" w:rsidRDefault="00F43633" w:rsidP="00D360CD">
            <w:pPr>
              <w:snapToGrid w:val="0"/>
              <w:spacing w:before="60" w:after="60" w:line="240" w:lineRule="auto"/>
              <w:rPr>
                <w:ins w:id="3099" w:author="Thomas Richardson" w:date="2022-06-07T20:51:00Z"/>
                <w:rFonts w:cs="Arial"/>
                <w:sz w:val="16"/>
                <w:szCs w:val="16"/>
              </w:rPr>
            </w:pPr>
            <w:ins w:id="3100" w:author="Thomas Richardson" w:date="2022-06-07T20:51:00Z">
              <w:r w:rsidRPr="00736CB9">
                <w:rPr>
                  <w:rFonts w:cs="Arial"/>
                  <w:sz w:val="16"/>
                  <w:szCs w:val="16"/>
                </w:rPr>
                <w:t>Exactly one of maintenanceDate and userDefinedMaintenanceFrequency must be populated</w:t>
              </w:r>
            </w:ins>
          </w:p>
          <w:p w14:paraId="5B52E368" w14:textId="77777777" w:rsidR="00F43633" w:rsidRPr="00736CB9" w:rsidRDefault="00F43633" w:rsidP="00D360CD">
            <w:pPr>
              <w:snapToGrid w:val="0"/>
              <w:spacing w:before="60" w:after="60" w:line="240" w:lineRule="auto"/>
              <w:jc w:val="left"/>
              <w:rPr>
                <w:ins w:id="3101" w:author="Thomas Richardson" w:date="2022-06-07T20:51:00Z"/>
                <w:rFonts w:cs="Arial"/>
                <w:sz w:val="16"/>
                <w:szCs w:val="16"/>
              </w:rPr>
            </w:pPr>
            <w:ins w:id="3102" w:author="Thomas Richardson" w:date="2022-06-07T20:51:00Z">
              <w:r w:rsidRPr="00736CB9">
                <w:rPr>
                  <w:rFonts w:cs="Arial"/>
                  <w:sz w:val="16"/>
                  <w:szCs w:val="16"/>
                </w:rPr>
                <w:t>Only positive durations allowed</w:t>
              </w:r>
            </w:ins>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rPr>
          <w:ins w:id="3103" w:author="Teh Stand" w:date="2022-06-14T09:58:00Z"/>
        </w:rPr>
      </w:pPr>
      <w:ins w:id="3104" w:author="Teh Stand" w:date="2022-06-14T09:58:00Z">
        <w:r>
          <w:t>MD_MaintenanceFrequencyCode</w:t>
        </w:r>
      </w:ins>
    </w:p>
    <w:p w14:paraId="370FCCFA" w14:textId="77777777" w:rsidR="009B03AF" w:rsidRDefault="009B03AF" w:rsidP="00C128E3">
      <w:pPr>
        <w:spacing w:after="120" w:line="240" w:lineRule="auto"/>
        <w:rPr>
          <w:ins w:id="3105" w:author="Thomas Richardson" w:date="2022-06-07T20:53:00Z"/>
        </w:rPr>
      </w:pPr>
      <w:bookmarkStart w:id="3106" w:name="_Hlk86169388"/>
      <w:ins w:id="3107" w:author="Thomas Richardson" w:date="2022-06-07T20:53: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ins w:id="3108" w:author="Thomas Richardson" w:date="2022-06-07T20:53:00Z"/>
        </w:trPr>
        <w:tc>
          <w:tcPr>
            <w:tcW w:w="1209" w:type="dxa"/>
            <w:shd w:val="clear" w:color="auto" w:fill="D9D9D9" w:themeFill="background1" w:themeFillShade="D9"/>
          </w:tcPr>
          <w:bookmarkEnd w:id="3106"/>
          <w:p w14:paraId="743776B2" w14:textId="77777777" w:rsidR="009B03AF" w:rsidRPr="00736CB9" w:rsidRDefault="009B03AF" w:rsidP="00C128E3">
            <w:pPr>
              <w:snapToGrid w:val="0"/>
              <w:spacing w:before="60" w:after="60" w:line="240" w:lineRule="auto"/>
              <w:jc w:val="left"/>
              <w:rPr>
                <w:ins w:id="3109" w:author="Thomas Richardson" w:date="2022-06-07T20:53:00Z"/>
                <w:b/>
                <w:sz w:val="16"/>
                <w:szCs w:val="16"/>
              </w:rPr>
            </w:pPr>
            <w:ins w:id="3110" w:author="Thomas Richardson" w:date="2022-06-07T20:53:00Z">
              <w:r w:rsidRPr="00736CB9">
                <w:rPr>
                  <w:b/>
                  <w:sz w:val="16"/>
                  <w:szCs w:val="16"/>
                </w:rPr>
                <w:t>Role Name</w:t>
              </w:r>
            </w:ins>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ins w:id="3111" w:author="Thomas Richardson" w:date="2022-06-07T20:53:00Z"/>
                <w:b/>
                <w:sz w:val="16"/>
                <w:szCs w:val="16"/>
              </w:rPr>
            </w:pPr>
            <w:ins w:id="3112" w:author="Thomas Richardson" w:date="2022-06-07T20:53:00Z">
              <w:r w:rsidRPr="00736CB9">
                <w:rPr>
                  <w:b/>
                  <w:sz w:val="16"/>
                  <w:szCs w:val="16"/>
                </w:rPr>
                <w:t>Name</w:t>
              </w:r>
            </w:ins>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ins w:id="3113" w:author="Thomas Richardson" w:date="2022-06-07T20:53:00Z"/>
                <w:b/>
                <w:sz w:val="16"/>
                <w:szCs w:val="16"/>
              </w:rPr>
            </w:pPr>
            <w:ins w:id="3114" w:author="Thomas Richardson" w:date="2022-06-07T20:53:00Z">
              <w:r w:rsidRPr="00736CB9">
                <w:rPr>
                  <w:b/>
                  <w:sz w:val="16"/>
                  <w:szCs w:val="16"/>
                </w:rPr>
                <w:t>Description</w:t>
              </w:r>
            </w:ins>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ins w:id="3115" w:author="Thomas Richardson" w:date="2022-06-07T20:53:00Z"/>
                <w:b/>
                <w:sz w:val="16"/>
                <w:szCs w:val="16"/>
              </w:rPr>
            </w:pPr>
            <w:ins w:id="3116" w:author="Thomas Richardson" w:date="2022-06-07T20:53:00Z">
              <w:r w:rsidRPr="00736CB9">
                <w:rPr>
                  <w:b/>
                  <w:sz w:val="16"/>
                  <w:szCs w:val="16"/>
                </w:rPr>
                <w:t>Code</w:t>
              </w:r>
            </w:ins>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ins w:id="3117" w:author="Thomas Richardson" w:date="2022-06-07T20:53:00Z"/>
                <w:b/>
                <w:sz w:val="16"/>
                <w:szCs w:val="16"/>
              </w:rPr>
            </w:pPr>
            <w:ins w:id="3118" w:author="Thomas Richardson" w:date="2022-06-07T20:53:00Z">
              <w:r w:rsidRPr="00736CB9">
                <w:rPr>
                  <w:b/>
                  <w:sz w:val="16"/>
                  <w:szCs w:val="16"/>
                </w:rPr>
                <w:t>Remarks</w:t>
              </w:r>
            </w:ins>
          </w:p>
        </w:tc>
      </w:tr>
      <w:tr w:rsidR="009B03AF" w:rsidRPr="001C7389" w14:paraId="713F934A" w14:textId="77777777" w:rsidTr="00F56D1C">
        <w:trPr>
          <w:cantSplit/>
          <w:ins w:id="3119" w:author="Thomas Richardson" w:date="2022-06-07T20:53:00Z"/>
        </w:trPr>
        <w:tc>
          <w:tcPr>
            <w:tcW w:w="1209" w:type="dxa"/>
          </w:tcPr>
          <w:p w14:paraId="1A2F8973" w14:textId="77777777" w:rsidR="009B03AF" w:rsidRPr="00736CB9" w:rsidRDefault="009B03AF" w:rsidP="00C128E3">
            <w:pPr>
              <w:snapToGrid w:val="0"/>
              <w:spacing w:before="60" w:after="60" w:line="240" w:lineRule="auto"/>
              <w:jc w:val="left"/>
              <w:rPr>
                <w:ins w:id="3120" w:author="Thomas Richardson" w:date="2022-06-07T20:53:00Z"/>
                <w:sz w:val="16"/>
                <w:szCs w:val="16"/>
              </w:rPr>
            </w:pPr>
            <w:ins w:id="3121" w:author="Thomas Richardson" w:date="2022-06-07T20:53:00Z">
              <w:r w:rsidRPr="001C7389">
                <w:rPr>
                  <w:bCs/>
                  <w:sz w:val="16"/>
                  <w:szCs w:val="16"/>
                </w:rPr>
                <w:t>Enumeration</w:t>
              </w:r>
            </w:ins>
          </w:p>
        </w:tc>
        <w:tc>
          <w:tcPr>
            <w:tcW w:w="3118" w:type="dxa"/>
          </w:tcPr>
          <w:p w14:paraId="2CB8C1F7" w14:textId="77777777" w:rsidR="009B03AF" w:rsidRPr="00736CB9" w:rsidRDefault="009B03AF" w:rsidP="00C128E3">
            <w:pPr>
              <w:snapToGrid w:val="0"/>
              <w:spacing w:before="60" w:after="60" w:line="240" w:lineRule="auto"/>
              <w:jc w:val="left"/>
              <w:rPr>
                <w:ins w:id="3122" w:author="Thomas Richardson" w:date="2022-06-07T20:53:00Z"/>
                <w:sz w:val="16"/>
                <w:szCs w:val="16"/>
              </w:rPr>
            </w:pPr>
            <w:ins w:id="3123" w:author="Thomas Richardson" w:date="2022-06-07T20:53:00Z">
              <w:r w:rsidRPr="00736CB9">
                <w:rPr>
                  <w:bCs/>
                  <w:sz w:val="16"/>
                  <w:szCs w:val="16"/>
                </w:rPr>
                <w:t>MD_MaintenanceFrequencyCode</w:t>
              </w:r>
            </w:ins>
          </w:p>
        </w:tc>
        <w:tc>
          <w:tcPr>
            <w:tcW w:w="3473" w:type="dxa"/>
          </w:tcPr>
          <w:p w14:paraId="46F5FB9E" w14:textId="77777777" w:rsidR="009B03AF" w:rsidRPr="00736CB9" w:rsidRDefault="009B03AF" w:rsidP="00C128E3">
            <w:pPr>
              <w:snapToGrid w:val="0"/>
              <w:spacing w:before="60" w:after="60" w:line="240" w:lineRule="auto"/>
              <w:jc w:val="left"/>
              <w:rPr>
                <w:ins w:id="3124" w:author="Thomas Richardson" w:date="2022-06-07T20:53:00Z"/>
                <w:sz w:val="16"/>
                <w:szCs w:val="16"/>
              </w:rPr>
            </w:pPr>
            <w:ins w:id="3125" w:author="Thomas Richardson" w:date="2022-06-07T20:53:00Z">
              <w:r>
                <w:rPr>
                  <w:bCs/>
                  <w:sz w:val="16"/>
                  <w:szCs w:val="16"/>
                </w:rPr>
                <w:t>F</w:t>
              </w:r>
              <w:r w:rsidRPr="00736CB9">
                <w:rPr>
                  <w:bCs/>
                  <w:sz w:val="16"/>
                  <w:szCs w:val="16"/>
                </w:rPr>
                <w:t>requency with which modifications and deletions are made to the data after it is first produced</w:t>
              </w:r>
            </w:ins>
          </w:p>
        </w:tc>
        <w:tc>
          <w:tcPr>
            <w:tcW w:w="830" w:type="dxa"/>
          </w:tcPr>
          <w:p w14:paraId="65C2C2E6" w14:textId="77777777" w:rsidR="009B03AF" w:rsidRPr="00736CB9" w:rsidRDefault="009B03AF" w:rsidP="00C128E3">
            <w:pPr>
              <w:snapToGrid w:val="0"/>
              <w:spacing w:before="60" w:after="60" w:line="240" w:lineRule="auto"/>
              <w:jc w:val="center"/>
              <w:rPr>
                <w:ins w:id="3126" w:author="Thomas Richardson" w:date="2022-06-07T20:53:00Z"/>
                <w:sz w:val="16"/>
                <w:szCs w:val="16"/>
              </w:rPr>
            </w:pPr>
            <w:ins w:id="3127" w:author="Thomas Richardson" w:date="2022-06-07T20:53:00Z">
              <w:r w:rsidRPr="00736CB9">
                <w:rPr>
                  <w:bCs/>
                  <w:sz w:val="16"/>
                  <w:szCs w:val="16"/>
                </w:rPr>
                <w:t>-</w:t>
              </w:r>
            </w:ins>
          </w:p>
        </w:tc>
        <w:tc>
          <w:tcPr>
            <w:tcW w:w="5704" w:type="dxa"/>
          </w:tcPr>
          <w:p w14:paraId="7BBBDDF9" w14:textId="77777777" w:rsidR="009B03AF" w:rsidRPr="00736CB9" w:rsidRDefault="009B03AF" w:rsidP="00C128E3">
            <w:pPr>
              <w:snapToGrid w:val="0"/>
              <w:spacing w:before="60" w:after="60" w:line="240" w:lineRule="auto"/>
              <w:jc w:val="left"/>
              <w:rPr>
                <w:ins w:id="3128" w:author="Thomas Richardson" w:date="2022-06-07T20:53:00Z"/>
                <w:sz w:val="16"/>
                <w:szCs w:val="16"/>
              </w:rPr>
            </w:pPr>
            <w:ins w:id="3129" w:author="Thomas Richardson" w:date="2022-06-07T20:53:00Z">
              <w:r w:rsidRPr="00736CB9">
                <w:rPr>
                  <w:bCs/>
                  <w:sz w:val="16"/>
                  <w:szCs w:val="16"/>
                </w:rPr>
                <w:t>S-100 is restricted to only the following values from the ISO 19115-1 codelist. The conditions for the use of a particular value are described in its Remarks</w:t>
              </w:r>
            </w:ins>
          </w:p>
        </w:tc>
      </w:tr>
      <w:tr w:rsidR="009B03AF" w:rsidRPr="001C7389" w14:paraId="7C6E4804" w14:textId="77777777" w:rsidTr="00F56D1C">
        <w:trPr>
          <w:cantSplit/>
          <w:ins w:id="3130" w:author="Thomas Richardson" w:date="2022-06-07T20:53:00Z"/>
        </w:trPr>
        <w:tc>
          <w:tcPr>
            <w:tcW w:w="1209" w:type="dxa"/>
          </w:tcPr>
          <w:p w14:paraId="2F026536" w14:textId="77777777" w:rsidR="009B03AF" w:rsidRPr="00736CB9" w:rsidRDefault="009B03AF" w:rsidP="00C128E3">
            <w:pPr>
              <w:snapToGrid w:val="0"/>
              <w:spacing w:before="60" w:after="60" w:line="240" w:lineRule="auto"/>
              <w:jc w:val="left"/>
              <w:rPr>
                <w:ins w:id="3131" w:author="Thomas Richardson" w:date="2022-06-07T20:53:00Z"/>
                <w:sz w:val="16"/>
                <w:szCs w:val="16"/>
              </w:rPr>
            </w:pPr>
            <w:ins w:id="3132" w:author="Thomas Richardson" w:date="2022-06-07T20:53:00Z">
              <w:r w:rsidRPr="001C7389">
                <w:rPr>
                  <w:bCs/>
                  <w:sz w:val="16"/>
                  <w:szCs w:val="16"/>
                </w:rPr>
                <w:t>Value</w:t>
              </w:r>
            </w:ins>
          </w:p>
        </w:tc>
        <w:tc>
          <w:tcPr>
            <w:tcW w:w="3118" w:type="dxa"/>
          </w:tcPr>
          <w:p w14:paraId="09F18EAE" w14:textId="77777777" w:rsidR="009B03AF" w:rsidRPr="00736CB9" w:rsidRDefault="009B03AF" w:rsidP="00C128E3">
            <w:pPr>
              <w:snapToGrid w:val="0"/>
              <w:spacing w:before="60" w:after="60" w:line="240" w:lineRule="auto"/>
              <w:jc w:val="left"/>
              <w:rPr>
                <w:ins w:id="3133" w:author="Thomas Richardson" w:date="2022-06-07T20:53:00Z"/>
                <w:sz w:val="16"/>
                <w:szCs w:val="16"/>
              </w:rPr>
            </w:pPr>
            <w:ins w:id="3134" w:author="Thomas Richardson" w:date="2022-06-07T20:53:00Z">
              <w:r w:rsidRPr="00736CB9">
                <w:rPr>
                  <w:bCs/>
                  <w:sz w:val="16"/>
                  <w:szCs w:val="16"/>
                </w:rPr>
                <w:t>asNeeded</w:t>
              </w:r>
            </w:ins>
          </w:p>
        </w:tc>
        <w:tc>
          <w:tcPr>
            <w:tcW w:w="3473" w:type="dxa"/>
          </w:tcPr>
          <w:p w14:paraId="12FB5652" w14:textId="77777777" w:rsidR="009B03AF" w:rsidRPr="00736CB9" w:rsidRDefault="009B03AF" w:rsidP="00C128E3">
            <w:pPr>
              <w:snapToGrid w:val="0"/>
              <w:spacing w:before="60" w:after="60" w:line="240" w:lineRule="auto"/>
              <w:jc w:val="left"/>
              <w:rPr>
                <w:ins w:id="3135" w:author="Thomas Richardson" w:date="2022-06-07T20:53:00Z"/>
                <w:sz w:val="16"/>
                <w:szCs w:val="16"/>
              </w:rPr>
            </w:pPr>
            <w:ins w:id="3136" w:author="Thomas Richardson" w:date="2022-06-07T20:53:00Z">
              <w:r>
                <w:rPr>
                  <w:bCs/>
                  <w:sz w:val="16"/>
                  <w:szCs w:val="16"/>
                </w:rPr>
                <w:t>R</w:t>
              </w:r>
              <w:r w:rsidRPr="00736CB9">
                <w:rPr>
                  <w:bCs/>
                  <w:sz w:val="16"/>
                  <w:szCs w:val="16"/>
                </w:rPr>
                <w:t>esource is updated as deemed necessary</w:t>
              </w:r>
            </w:ins>
          </w:p>
        </w:tc>
        <w:tc>
          <w:tcPr>
            <w:tcW w:w="830" w:type="dxa"/>
          </w:tcPr>
          <w:p w14:paraId="4F2B489A" w14:textId="77777777" w:rsidR="009B03AF" w:rsidRPr="00736CB9" w:rsidRDefault="009B03AF" w:rsidP="00C128E3">
            <w:pPr>
              <w:snapToGrid w:val="0"/>
              <w:spacing w:before="60" w:after="60" w:line="240" w:lineRule="auto"/>
              <w:jc w:val="center"/>
              <w:rPr>
                <w:ins w:id="3137" w:author="Thomas Richardson" w:date="2022-06-07T20:53:00Z"/>
                <w:sz w:val="16"/>
                <w:szCs w:val="16"/>
              </w:rPr>
            </w:pPr>
            <w:ins w:id="3138" w:author="Thomas Richardson" w:date="2022-06-07T20:53:00Z">
              <w:r>
                <w:rPr>
                  <w:bCs/>
                  <w:sz w:val="16"/>
                  <w:szCs w:val="16"/>
                </w:rPr>
                <w:t>1</w:t>
              </w:r>
            </w:ins>
          </w:p>
        </w:tc>
        <w:tc>
          <w:tcPr>
            <w:tcW w:w="5704" w:type="dxa"/>
          </w:tcPr>
          <w:p w14:paraId="4A8D1A5B" w14:textId="77777777" w:rsidR="009B03AF" w:rsidRPr="00736CB9" w:rsidRDefault="009B03AF" w:rsidP="00C128E3">
            <w:pPr>
              <w:spacing w:before="60" w:after="60" w:line="240" w:lineRule="auto"/>
              <w:rPr>
                <w:ins w:id="3139" w:author="Thomas Richardson" w:date="2022-06-07T20:53:00Z"/>
                <w:bCs/>
                <w:sz w:val="16"/>
                <w:szCs w:val="16"/>
              </w:rPr>
            </w:pPr>
            <w:ins w:id="3140" w:author="Thomas Richardson" w:date="2022-06-07T20:53:00Z">
              <w:r w:rsidRPr="00736CB9">
                <w:rPr>
                  <w:bCs/>
                  <w:sz w:val="16"/>
                  <w:szCs w:val="16"/>
                </w:rPr>
                <w:t>Use only for datasets which normally use a regular interval for update or supersession, but will have the next update issued at an interval different from the usual</w:t>
              </w:r>
            </w:ins>
          </w:p>
          <w:p w14:paraId="2238E9CE" w14:textId="77777777" w:rsidR="009B03AF" w:rsidRPr="00736CB9" w:rsidRDefault="009B03AF" w:rsidP="00C128E3">
            <w:pPr>
              <w:snapToGrid w:val="0"/>
              <w:spacing w:before="60" w:after="60" w:line="240" w:lineRule="auto"/>
              <w:jc w:val="left"/>
              <w:rPr>
                <w:ins w:id="3141" w:author="Thomas Richardson" w:date="2022-06-07T20:53:00Z"/>
                <w:sz w:val="16"/>
                <w:szCs w:val="16"/>
              </w:rPr>
            </w:pPr>
            <w:ins w:id="3142" w:author="Thomas Richardson" w:date="2022-06-07T20:53:00Z">
              <w:r w:rsidRPr="00736CB9">
                <w:rPr>
                  <w:bCs/>
                  <w:sz w:val="16"/>
                  <w:szCs w:val="16"/>
                </w:rPr>
                <w:t>Allowed if and only if userDefinedMaintenanceFrequency is not populated</w:t>
              </w:r>
            </w:ins>
          </w:p>
        </w:tc>
      </w:tr>
      <w:tr w:rsidR="009B03AF" w:rsidRPr="001C7389" w14:paraId="351A4BCE" w14:textId="77777777" w:rsidTr="00F56D1C">
        <w:trPr>
          <w:cantSplit/>
          <w:ins w:id="3143" w:author="Thomas Richardson" w:date="2022-06-07T20:53:00Z"/>
        </w:trPr>
        <w:tc>
          <w:tcPr>
            <w:tcW w:w="1209" w:type="dxa"/>
          </w:tcPr>
          <w:p w14:paraId="2DCDCCE5" w14:textId="77777777" w:rsidR="009B03AF" w:rsidRPr="00736CB9" w:rsidRDefault="009B03AF" w:rsidP="00C128E3">
            <w:pPr>
              <w:snapToGrid w:val="0"/>
              <w:spacing w:before="60" w:after="60" w:line="240" w:lineRule="auto"/>
              <w:jc w:val="left"/>
              <w:rPr>
                <w:ins w:id="3144" w:author="Thomas Richardson" w:date="2022-06-07T20:53:00Z"/>
                <w:sz w:val="16"/>
                <w:szCs w:val="16"/>
              </w:rPr>
            </w:pPr>
            <w:ins w:id="3145" w:author="Thomas Richardson" w:date="2022-06-07T20:53:00Z">
              <w:r w:rsidRPr="001C7389">
                <w:rPr>
                  <w:bCs/>
                  <w:sz w:val="16"/>
                  <w:szCs w:val="16"/>
                </w:rPr>
                <w:t>Value</w:t>
              </w:r>
            </w:ins>
          </w:p>
        </w:tc>
        <w:tc>
          <w:tcPr>
            <w:tcW w:w="3118" w:type="dxa"/>
          </w:tcPr>
          <w:p w14:paraId="4B3A4861" w14:textId="77777777" w:rsidR="009B03AF" w:rsidRPr="00736CB9" w:rsidRDefault="009B03AF" w:rsidP="00C128E3">
            <w:pPr>
              <w:snapToGrid w:val="0"/>
              <w:spacing w:before="60" w:after="60" w:line="240" w:lineRule="auto"/>
              <w:jc w:val="left"/>
              <w:rPr>
                <w:ins w:id="3146" w:author="Thomas Richardson" w:date="2022-06-07T20:53:00Z"/>
                <w:sz w:val="16"/>
                <w:szCs w:val="16"/>
              </w:rPr>
            </w:pPr>
            <w:ins w:id="3147" w:author="Thomas Richardson" w:date="2022-06-07T20:53:00Z">
              <w:r w:rsidRPr="00736CB9">
                <w:rPr>
                  <w:bCs/>
                  <w:sz w:val="16"/>
                  <w:szCs w:val="16"/>
                </w:rPr>
                <w:t>irregular</w:t>
              </w:r>
            </w:ins>
          </w:p>
        </w:tc>
        <w:tc>
          <w:tcPr>
            <w:tcW w:w="3473" w:type="dxa"/>
          </w:tcPr>
          <w:p w14:paraId="15F78D41" w14:textId="77777777" w:rsidR="009B03AF" w:rsidRPr="00736CB9" w:rsidRDefault="009B03AF" w:rsidP="00C128E3">
            <w:pPr>
              <w:snapToGrid w:val="0"/>
              <w:spacing w:before="60" w:after="60" w:line="240" w:lineRule="auto"/>
              <w:jc w:val="left"/>
              <w:rPr>
                <w:ins w:id="3148" w:author="Thomas Richardson" w:date="2022-06-07T20:53:00Z"/>
                <w:sz w:val="16"/>
                <w:szCs w:val="16"/>
              </w:rPr>
            </w:pPr>
            <w:ins w:id="3149" w:author="Thomas Richardson" w:date="2022-06-07T20:53:00Z">
              <w:r>
                <w:rPr>
                  <w:bCs/>
                  <w:sz w:val="16"/>
                  <w:szCs w:val="16"/>
                </w:rPr>
                <w:t>R</w:t>
              </w:r>
              <w:r w:rsidRPr="00736CB9">
                <w:rPr>
                  <w:bCs/>
                  <w:sz w:val="16"/>
                  <w:szCs w:val="16"/>
                </w:rPr>
                <w:t>esource is updated in intervals that are uneven in duration</w:t>
              </w:r>
            </w:ins>
          </w:p>
        </w:tc>
        <w:tc>
          <w:tcPr>
            <w:tcW w:w="830" w:type="dxa"/>
          </w:tcPr>
          <w:p w14:paraId="54F2AC30" w14:textId="77777777" w:rsidR="009B03AF" w:rsidRPr="00736CB9" w:rsidRDefault="009B03AF" w:rsidP="00C128E3">
            <w:pPr>
              <w:snapToGrid w:val="0"/>
              <w:spacing w:before="60" w:after="60" w:line="240" w:lineRule="auto"/>
              <w:jc w:val="center"/>
              <w:rPr>
                <w:ins w:id="3150" w:author="Thomas Richardson" w:date="2022-06-07T20:53:00Z"/>
                <w:sz w:val="16"/>
                <w:szCs w:val="16"/>
              </w:rPr>
            </w:pPr>
            <w:ins w:id="3151" w:author="Thomas Richardson" w:date="2022-06-07T20:53:00Z">
              <w:r>
                <w:rPr>
                  <w:bCs/>
                  <w:sz w:val="16"/>
                  <w:szCs w:val="16"/>
                </w:rPr>
                <w:t>2</w:t>
              </w:r>
            </w:ins>
          </w:p>
        </w:tc>
        <w:tc>
          <w:tcPr>
            <w:tcW w:w="5704" w:type="dxa"/>
          </w:tcPr>
          <w:p w14:paraId="7CC48267" w14:textId="77777777" w:rsidR="009B03AF" w:rsidRPr="00736CB9" w:rsidRDefault="009B03AF" w:rsidP="00C128E3">
            <w:pPr>
              <w:spacing w:before="60" w:after="60" w:line="240" w:lineRule="auto"/>
              <w:rPr>
                <w:ins w:id="3152" w:author="Thomas Richardson" w:date="2022-06-07T20:53:00Z"/>
                <w:bCs/>
                <w:sz w:val="16"/>
                <w:szCs w:val="16"/>
              </w:rPr>
            </w:pPr>
            <w:ins w:id="3153" w:author="Thomas Richardson" w:date="2022-06-07T20:53:00Z">
              <w:r w:rsidRPr="00736CB9">
                <w:rPr>
                  <w:bCs/>
                  <w:sz w:val="16"/>
                  <w:szCs w:val="16"/>
                </w:rPr>
                <w:t>Use only for datasets which do not use a regular schedule for update or supersession</w:t>
              </w:r>
            </w:ins>
          </w:p>
          <w:p w14:paraId="19CBA8E0" w14:textId="77777777" w:rsidR="009B03AF" w:rsidRPr="00736CB9" w:rsidRDefault="009B03AF" w:rsidP="00C128E3">
            <w:pPr>
              <w:snapToGrid w:val="0"/>
              <w:spacing w:before="60" w:after="60" w:line="240" w:lineRule="auto"/>
              <w:jc w:val="left"/>
              <w:rPr>
                <w:ins w:id="3154" w:author="Thomas Richardson" w:date="2022-06-07T20:53:00Z"/>
                <w:sz w:val="16"/>
                <w:szCs w:val="16"/>
              </w:rPr>
            </w:pPr>
            <w:ins w:id="3155" w:author="Thomas Richardson" w:date="2022-06-07T20:53:00Z">
              <w:r w:rsidRPr="00736CB9">
                <w:rPr>
                  <w:bCs/>
                  <w:sz w:val="16"/>
                  <w:szCs w:val="16"/>
                </w:rPr>
                <w:t>Allowed if and only if userDefinedMaintenanceFrequency is not populated</w:t>
              </w:r>
            </w:ins>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r w:rsidRPr="00382BE3">
        <w:t>PT_Locale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PT_Locale</w:t>
            </w:r>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LanguageCode</w:t>
            </w:r>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CountryCode</w:t>
            </w:r>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characterEncoding</w:t>
            </w:r>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MD_CharacterSetCode</w:t>
            </w:r>
          </w:p>
        </w:tc>
        <w:tc>
          <w:tcPr>
            <w:tcW w:w="3060" w:type="dxa"/>
          </w:tcPr>
          <w:p w14:paraId="5C0B7A63" w14:textId="63381C11" w:rsidR="006528F8" w:rsidRPr="00382BE3" w:rsidDel="00353431" w:rsidRDefault="00353431" w:rsidP="00C128E3">
            <w:pPr>
              <w:snapToGrid w:val="0"/>
              <w:spacing w:before="60" w:after="60" w:line="240" w:lineRule="auto"/>
              <w:jc w:val="left"/>
              <w:rPr>
                <w:del w:id="3156" w:author="Jeff Wootton" w:date="2022-07-12T12:15:00Z"/>
                <w:sz w:val="16"/>
                <w:szCs w:val="16"/>
              </w:rPr>
            </w:pPr>
            <w:ins w:id="3157" w:author="Jeff Wootton" w:date="2022-07-12T12:15:00Z">
              <w:r w:rsidRPr="003A450C">
                <w:rPr>
                  <w:sz w:val="16"/>
                  <w:szCs w:val="16"/>
                </w:rPr>
                <w:t>UTF-8</w:t>
              </w:r>
              <w:r>
                <w:rPr>
                  <w:sz w:val="16"/>
                  <w:szCs w:val="16"/>
                </w:rPr>
                <w:t xml:space="preserve"> is used in S-100</w:t>
              </w:r>
            </w:ins>
            <w:del w:id="3158" w:author="Jeff Wootton" w:date="2022-07-12T12:15:00Z">
              <w:r w:rsidR="006528F8" w:rsidRPr="00382BE3" w:rsidDel="00353431">
                <w:rPr>
                  <w:sz w:val="16"/>
                  <w:szCs w:val="16"/>
                </w:rPr>
                <w:delText xml:space="preserve">Use (the “Name” from the) IANA Character Set register: </w:delText>
              </w:r>
              <w:r w:rsidR="00C83E87" w:rsidDel="00353431">
                <w:fldChar w:fldCharType="begin"/>
              </w:r>
              <w:r w:rsidR="00C83E87" w:rsidDel="00353431">
                <w:delInstrText>HYPERLINK "http://www.iana.org/assignments/character-sets"</w:delInstrText>
              </w:r>
              <w:r w:rsidR="00C83E87" w:rsidDel="00353431">
                <w:fldChar w:fldCharType="separate"/>
              </w:r>
              <w:r w:rsidR="0006033E" w:rsidRPr="00451E5C" w:rsidDel="00353431">
                <w:rPr>
                  <w:rStyle w:val="Hyperlink"/>
                  <w:sz w:val="16"/>
                  <w:szCs w:val="16"/>
                  <w:lang w:val="en-GB"/>
                </w:rPr>
                <w:delText>http://www.iana.org/assignments/character-sets</w:delText>
              </w:r>
              <w:r w:rsidR="00C83E87" w:rsidDel="00353431">
                <w:rPr>
                  <w:rStyle w:val="Hyperlink"/>
                  <w:sz w:val="16"/>
                  <w:szCs w:val="16"/>
                  <w:lang w:val="en-GB"/>
                </w:rPr>
                <w:fldChar w:fldCharType="end"/>
              </w:r>
              <w:r w:rsidR="006528F8" w:rsidRPr="00382BE3" w:rsidDel="00353431">
                <w:rPr>
                  <w:sz w:val="16"/>
                  <w:szCs w:val="16"/>
                </w:rPr>
                <w:delText>. (ISO 19115-1 B.3.14)</w:delText>
              </w:r>
            </w:del>
          </w:p>
          <w:p w14:paraId="48675055" w14:textId="423E1854" w:rsidR="006528F8" w:rsidRPr="00382BE3" w:rsidRDefault="006528F8" w:rsidP="00C128E3">
            <w:pPr>
              <w:suppressAutoHyphens/>
              <w:snapToGrid w:val="0"/>
              <w:spacing w:before="60" w:after="60" w:line="240" w:lineRule="auto"/>
              <w:jc w:val="left"/>
              <w:rPr>
                <w:b/>
                <w:bCs/>
                <w:sz w:val="16"/>
                <w:szCs w:val="16"/>
                <w:lang w:eastAsia="ar-SA"/>
              </w:rPr>
            </w:pPr>
            <w:del w:id="3159" w:author="Jeff Wootton" w:date="2022-07-12T12:15:00Z">
              <w:r w:rsidRPr="00382BE3" w:rsidDel="00353431">
                <w:rPr>
                  <w:sz w:val="16"/>
                  <w:szCs w:val="16"/>
                </w:rPr>
                <w:delText>For example, UTF-8</w:delText>
              </w:r>
            </w:del>
          </w:p>
        </w:tc>
      </w:tr>
    </w:tbl>
    <w:p w14:paraId="5BD7C99D" w14:textId="77777777" w:rsidR="006528F8" w:rsidRPr="008A6F2A" w:rsidRDefault="006528F8" w:rsidP="0006033E">
      <w:pPr>
        <w:spacing w:after="0" w:line="240" w:lineRule="auto"/>
      </w:pPr>
    </w:p>
    <w:p w14:paraId="2A0B712E" w14:textId="5E400663" w:rsidR="006528F8" w:rsidRPr="008A6F2A" w:rsidRDefault="006528F8" w:rsidP="00C128E3">
      <w:pPr>
        <w:spacing w:after="120" w:line="240" w:lineRule="auto"/>
      </w:pPr>
      <w:bookmarkStart w:id="3160" w:name="_Toc510784370"/>
      <w:bookmarkStart w:id="3161" w:name="_Toc510785519"/>
      <w:bookmarkStart w:id="3162" w:name="_Toc225065171"/>
      <w:bookmarkStart w:id="3163" w:name="_Toc439685328"/>
      <w:bookmarkStart w:id="3164" w:name="_Toc225648314"/>
      <w:bookmarkEnd w:id="3160"/>
      <w:bookmarkEnd w:id="3161"/>
      <w:r w:rsidRPr="008A6F2A">
        <w:t xml:space="preserve">The class PT_Locale is defined in ISO 19115-1. LanguageCode, CountryCode, and MD_CharacterSetCode are ISO codelists which </w:t>
      </w:r>
      <w:del w:id="3165" w:author="Jeff Wootton" w:date="2022-07-12T12:15:00Z">
        <w:r w:rsidRPr="008A6F2A" w:rsidDel="00353431">
          <w:delText>should either be</w:delText>
        </w:r>
      </w:del>
      <w:ins w:id="3166" w:author="Jeff Wootton" w:date="2022-07-12T12:15:00Z">
        <w:r w:rsidR="00353431">
          <w:t>are</w:t>
        </w:r>
      </w:ins>
      <w:r w:rsidRPr="008A6F2A">
        <w:t xml:space="preserve"> defined in </w:t>
      </w:r>
      <w:ins w:id="3167" w:author="Jeff Wootton" w:date="2022-07-12T12:16:00Z">
        <w:r w:rsidR="00353431">
          <w:t xml:space="preserve">a </w:t>
        </w:r>
      </w:ins>
      <w:r w:rsidRPr="008A6F2A">
        <w:t>resource file</w:t>
      </w:r>
      <w:del w:id="3168" w:author="Jeff Wootton" w:date="2022-07-12T12:16:00Z">
        <w:r w:rsidRPr="008A6F2A" w:rsidDel="00353431">
          <w:delText>s</w:delText>
        </w:r>
      </w:del>
      <w:r w:rsidRPr="008A6F2A">
        <w:t xml:space="preserve"> </w:t>
      </w:r>
      <w:ins w:id="3169" w:author="Jeff Wootton" w:date="2022-07-12T12:16:00Z">
        <w:r w:rsidR="00353431">
          <w:t xml:space="preserve">in the S-100 </w:t>
        </w:r>
      </w:ins>
      <w:ins w:id="3170" w:author="Jeff Wootton" w:date="2022-07-12T12:17:00Z">
        <w:r w:rsidR="00353431">
          <w:t xml:space="preserve">Edition </w:t>
        </w:r>
      </w:ins>
      <w:ins w:id="3171" w:author="Jeff Wootton" w:date="2022-07-12T12:16:00Z">
        <w:r w:rsidR="00353431">
          <w:t xml:space="preserve">5.0.0 </w:t>
        </w:r>
      </w:ins>
      <w:ins w:id="3172" w:author="Jeff Wootton" w:date="2022-07-12T12:17:00Z">
        <w:r w:rsidR="00353431">
          <w:t>S</w:t>
        </w:r>
      </w:ins>
      <w:ins w:id="3173" w:author="Jeff Wootton" w:date="2022-07-12T12:16:00Z">
        <w:r w:rsidR="00353431">
          <w:t>chemas distribution</w:t>
        </w:r>
      </w:ins>
      <w:del w:id="3174" w:author="Jeff Wootton" w:date="2022-07-12T12:16:00Z">
        <w:r w:rsidRPr="008A6F2A" w:rsidDel="00353431">
          <w:delText>and encoded as (string) codes, or represented by the corresponding literals from the namespaces identified in the Remarks column</w:delText>
        </w:r>
      </w:del>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3175" w:name="_Toc121374484"/>
      <w:r w:rsidRPr="008A6F2A">
        <w:rPr>
          <w:lang w:eastAsia="en-GB"/>
        </w:rPr>
        <w:t>Language</w:t>
      </w:r>
      <w:bookmarkEnd w:id="3162"/>
      <w:bookmarkEnd w:id="3163"/>
      <w:bookmarkEnd w:id="3164"/>
      <w:bookmarkEnd w:id="3175"/>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3176" w:name="_Toc225648365"/>
      <w:bookmarkStart w:id="3177"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985790">
          <w:headerReference w:type="even" r:id="rId66"/>
          <w:headerReference w:type="default" r:id="rId67"/>
          <w:footerReference w:type="even" r:id="rId68"/>
          <w:footerReference w:type="default" r:id="rId69"/>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3178" w:name="_Toc439685329"/>
      <w:bookmarkStart w:id="3179" w:name="_Toc121374485"/>
      <w:r w:rsidRPr="008A6F2A">
        <w:rPr>
          <w:rFonts w:eastAsia="Times New Roman" w:cs="Arial"/>
          <w:lang w:eastAsia="en-US"/>
        </w:rPr>
        <w:t>ANNEX A - Data Classification and Encoding Guide</w:t>
      </w:r>
      <w:bookmarkEnd w:id="3178"/>
      <w:bookmarkEnd w:id="3179"/>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70"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422D84">
          <w:headerReference w:type="even" r:id="rId71"/>
          <w:headerReference w:type="default" r:id="rId72"/>
          <w:footerReference w:type="even" r:id="rId73"/>
          <w:footerReference w:type="default" r:id="rId74"/>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3180" w:name="_Toc121374486"/>
      <w:r w:rsidRPr="008A6F2A">
        <w:rPr>
          <w:rFonts w:eastAsia="Times New Roman" w:cs="Arial"/>
          <w:lang w:eastAsia="en-US"/>
        </w:rPr>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3180"/>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3181" w:name="_Toc207617007"/>
      <w:bookmarkStart w:id="3182" w:name="_Toc225648366"/>
      <w:bookmarkStart w:id="3183" w:name="_Toc225065223"/>
      <w:bookmarkStart w:id="3184" w:name="_Toc121374487"/>
      <w:bookmarkEnd w:id="3176"/>
      <w:bookmarkEnd w:id="3177"/>
      <w:r w:rsidRPr="008A6F2A">
        <w:t>Introduction</w:t>
      </w:r>
      <w:bookmarkEnd w:id="3181"/>
      <w:bookmarkEnd w:id="3182"/>
      <w:bookmarkEnd w:id="3183"/>
      <w:bookmarkEnd w:id="3184"/>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791DE240" w:rsidR="00E73EDF" w:rsidRPr="008A6F2A" w:rsidRDefault="007653F1" w:rsidP="000C02EB">
      <w:pPr>
        <w:pStyle w:val="ListContinue2"/>
        <w:numPr>
          <w:ilvl w:val="0"/>
          <w:numId w:val="37"/>
        </w:numPr>
        <w:tabs>
          <w:tab w:val="clear" w:pos="800"/>
        </w:tabs>
        <w:spacing w:before="120" w:after="200" w:line="240" w:lineRule="auto"/>
        <w:rPr>
          <w:szCs w:val="22"/>
          <w:lang w:eastAsia="en-US"/>
        </w:rPr>
      </w:pPr>
      <w:bookmarkStart w:id="3185" w:name="_Toc439685331"/>
      <w:r w:rsidRPr="008A6F2A">
        <w:rPr>
          <w:b/>
          <w:sz w:val="22"/>
          <w:szCs w:val="22"/>
          <w:lang w:eastAsia="en-US"/>
        </w:rPr>
        <w:t xml:space="preserve">Dataset </w:t>
      </w:r>
      <w:del w:id="3186" w:author="Jeff Wootton" w:date="2022-10-11T04:31:00Z">
        <w:r w:rsidRPr="008A6F2A" w:rsidDel="00D24503">
          <w:rPr>
            <w:b/>
            <w:sz w:val="22"/>
            <w:szCs w:val="22"/>
            <w:lang w:eastAsia="en-US"/>
          </w:rPr>
          <w:delText>files</w:delText>
        </w:r>
      </w:del>
      <w:bookmarkEnd w:id="3185"/>
      <w:ins w:id="3187" w:author="Jeff Wootton" w:date="2022-10-11T04:31:00Z">
        <w:r w:rsidR="00D24503">
          <w:rPr>
            <w:b/>
            <w:sz w:val="22"/>
            <w:szCs w:val="22"/>
            <w:lang w:eastAsia="en-US"/>
          </w:rPr>
          <w:t>F</w:t>
        </w:r>
        <w:r w:rsidR="00D24503" w:rsidRPr="008A6F2A">
          <w:rPr>
            <w:b/>
            <w:sz w:val="22"/>
            <w:szCs w:val="22"/>
            <w:lang w:eastAsia="en-US"/>
          </w:rPr>
          <w:t>iles</w:t>
        </w:r>
      </w:ins>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ins w:id="3188" w:author="Jeff Wootton" w:date="2022-07-11T08:23:00Z">
        <w:r w:rsidR="00AA2E57">
          <w:rPr>
            <w:rFonts w:eastAsia="Times New Roman" w:cs="Arial"/>
            <w:lang w:eastAsia="en-US"/>
          </w:rPr>
          <w:t xml:space="preserve"> records</w:t>
        </w:r>
      </w:ins>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110CDC1F"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del w:id="3189" w:author="Jeff Wootton" w:date="2022-07-11T08:24:00Z">
        <w:r w:rsidRPr="008A6F2A" w:rsidDel="00AA2E57">
          <w:rPr>
            <w:rFonts w:eastAsia="Times New Roman" w:cs="Arial"/>
            <w:lang w:eastAsia="en-US"/>
          </w:rPr>
          <w:delText xml:space="preserve">general </w:delText>
        </w:r>
      </w:del>
      <w:ins w:id="3190" w:author="Jeff Wootton" w:date="2022-07-11T08:24:00Z">
        <w:r w:rsidR="00AA2E57">
          <w:rPr>
            <w:rFonts w:eastAsia="Times New Roman" w:cs="Arial"/>
            <w:lang w:eastAsia="en-US"/>
          </w:rPr>
          <w:t>G</w:t>
        </w:r>
        <w:r w:rsidR="00AA2E57" w:rsidRPr="008A6F2A">
          <w:rPr>
            <w:rFonts w:eastAsia="Times New Roman" w:cs="Arial"/>
            <w:lang w:eastAsia="en-US"/>
          </w:rPr>
          <w:t xml:space="preserve">eneral </w:t>
        </w:r>
      </w:ins>
      <w:del w:id="3191" w:author="Jeff Wootton" w:date="2022-07-11T08:24:00Z">
        <w:r w:rsidRPr="008A6F2A" w:rsidDel="00AA2E57">
          <w:rPr>
            <w:rFonts w:eastAsia="Times New Roman" w:cs="Arial"/>
            <w:lang w:eastAsia="en-US"/>
          </w:rPr>
          <w:delText xml:space="preserve">information </w:delText>
        </w:r>
      </w:del>
      <w:ins w:id="3192" w:author="Jeff Wootton" w:date="2022-07-11T08:24:00Z">
        <w:r w:rsidR="00AA2E57">
          <w:rPr>
            <w:rFonts w:eastAsia="Times New Roman" w:cs="Arial"/>
            <w:lang w:eastAsia="en-US"/>
          </w:rPr>
          <w:t>I</w:t>
        </w:r>
        <w:r w:rsidR="00AA2E57" w:rsidRPr="008A6F2A">
          <w:rPr>
            <w:rFonts w:eastAsia="Times New Roman" w:cs="Arial"/>
            <w:lang w:eastAsia="en-US"/>
          </w:rPr>
          <w:t xml:space="preserve">nformation </w:t>
        </w:r>
      </w:ins>
      <w:r w:rsidRPr="008A6F2A">
        <w:rPr>
          <w:rFonts w:eastAsia="Times New Roman" w:cs="Arial"/>
          <w:lang w:eastAsia="en-US"/>
        </w:rPr>
        <w:t>record</w:t>
      </w:r>
    </w:p>
    <w:p w14:paraId="44294AEF" w14:textId="6F754441" w:rsidR="00E73EDF" w:rsidRPr="008A6F2A" w:rsidDel="001A786D" w:rsidRDefault="007653F1" w:rsidP="00C128E3">
      <w:pPr>
        <w:autoSpaceDE w:val="0"/>
        <w:autoSpaceDN w:val="0"/>
        <w:adjustRightInd w:val="0"/>
        <w:spacing w:after="0" w:line="240" w:lineRule="auto"/>
        <w:ind w:firstLine="340"/>
        <w:rPr>
          <w:del w:id="3193" w:author="Jeff Wootton" w:date="2022-07-11T08:28:00Z"/>
          <w:rFonts w:eastAsia="Times New Roman" w:cs="Arial"/>
          <w:lang w:eastAsia="en-US"/>
        </w:rPr>
      </w:pPr>
      <w:del w:id="3194" w:author="Jeff Wootton" w:date="2022-07-11T08:28:00Z">
        <w:r w:rsidRPr="008A6F2A" w:rsidDel="001A786D">
          <w:rPr>
            <w:rFonts w:eastAsia="Times New Roman" w:cs="Arial"/>
            <w:lang w:eastAsia="en-US"/>
          </w:rPr>
          <w:delText>Dataset structure information field structure</w:delText>
        </w:r>
      </w:del>
    </w:p>
    <w:p w14:paraId="7F2C7CB3" w14:textId="2EA9510C"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del w:id="3195" w:author="Jeff Wootton" w:date="2022-07-11T08:27:00Z">
        <w:r w:rsidRPr="008A6F2A" w:rsidDel="001A786D">
          <w:rPr>
            <w:rFonts w:eastAsia="Times New Roman" w:cs="Arial"/>
            <w:lang w:eastAsia="en-US"/>
          </w:rPr>
          <w:delText xml:space="preserve"> structure</w:delText>
        </w:r>
      </w:del>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ins w:id="3196" w:author="Jeff Wootton" w:date="2022-07-11T08:24:00Z">
        <w:r w:rsidR="00AA2E57">
          <w:rPr>
            <w:rFonts w:eastAsia="Times New Roman" w:cs="Arial"/>
            <w:lang w:eastAsia="en-US"/>
          </w:rPr>
          <w:t xml:space="preserve"> Type</w:t>
        </w:r>
      </w:ins>
      <w:r w:rsidRPr="008A6F2A">
        <w:rPr>
          <w:rFonts w:eastAsia="Times New Roman" w:cs="Arial"/>
          <w:lang w:eastAsia="en-US"/>
        </w:rPr>
        <w:t xml:space="preserve"> records</w:t>
      </w:r>
    </w:p>
    <w:p w14:paraId="17E865B8" w14:textId="300E1B52" w:rsidR="00E73EDF" w:rsidRPr="008A6F2A" w:rsidDel="00AA2E57" w:rsidRDefault="007653F1" w:rsidP="00C128E3">
      <w:pPr>
        <w:autoSpaceDE w:val="0"/>
        <w:autoSpaceDN w:val="0"/>
        <w:adjustRightInd w:val="0"/>
        <w:spacing w:after="0" w:line="240" w:lineRule="auto"/>
        <w:rPr>
          <w:del w:id="3197" w:author="Jeff Wootton" w:date="2022-07-11T08:25:00Z"/>
          <w:rFonts w:eastAsia="Times New Roman" w:cs="Arial"/>
          <w:lang w:eastAsia="en-US"/>
        </w:rPr>
      </w:pPr>
      <w:del w:id="3198" w:author="Jeff Wootton" w:date="2022-07-11T08:25:00Z">
        <w:r w:rsidRPr="008A6F2A" w:rsidDel="00AA2E57">
          <w:rPr>
            <w:rFonts w:eastAsia="Times New Roman" w:cs="Arial"/>
            <w:lang w:eastAsia="en-US"/>
          </w:rPr>
          <w:tab/>
          <w:delText>Information</w:delText>
        </w:r>
      </w:del>
    </w:p>
    <w:p w14:paraId="4992EF9A" w14:textId="60DE8648" w:rsidR="00E73EDF" w:rsidRPr="008A6F2A" w:rsidDel="00AA2E57" w:rsidRDefault="007653F1" w:rsidP="00C128E3">
      <w:pPr>
        <w:autoSpaceDE w:val="0"/>
        <w:autoSpaceDN w:val="0"/>
        <w:adjustRightInd w:val="0"/>
        <w:spacing w:after="0" w:line="240" w:lineRule="auto"/>
        <w:rPr>
          <w:del w:id="3199" w:author="Jeff Wootton" w:date="2022-07-11T08:25:00Z"/>
          <w:rFonts w:eastAsia="Times New Roman" w:cs="Arial"/>
          <w:lang w:eastAsia="en-US"/>
        </w:rPr>
      </w:pPr>
      <w:del w:id="3200" w:author="Jeff Wootton" w:date="2022-07-11T08:25:00Z">
        <w:r w:rsidRPr="008A6F2A" w:rsidDel="00AA2E57">
          <w:rPr>
            <w:rFonts w:eastAsia="Times New Roman" w:cs="Arial"/>
            <w:lang w:eastAsia="en-US"/>
          </w:rPr>
          <w:delText>Vector records</w:delText>
        </w:r>
      </w:del>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ins w:id="3201" w:author="Jeff Wootton" w:date="2022-07-11T08:26:00Z">
        <w:r w:rsidR="00AA2E57">
          <w:rPr>
            <w:rFonts w:eastAsia="Times New Roman" w:cs="Arial"/>
            <w:lang w:eastAsia="en-US"/>
          </w:rPr>
          <w:t xml:space="preserve"> records</w:t>
        </w:r>
      </w:ins>
    </w:p>
    <w:p w14:paraId="5CA9AB84" w14:textId="47A33D76"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del w:id="3202" w:author="Jeff Wootton" w:date="2022-07-11T08:26:00Z">
        <w:r w:rsidRPr="008A6F2A" w:rsidDel="00AA2E57">
          <w:rPr>
            <w:rFonts w:eastAsia="Times New Roman" w:cs="Arial"/>
            <w:lang w:eastAsia="en-US"/>
          </w:rPr>
          <w:delText>point</w:delText>
        </w:r>
      </w:del>
      <w:ins w:id="3203" w:author="Jeff Wootton" w:date="2022-07-11T08:26:00Z">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ins>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ins w:id="3204" w:author="Jeff Wootton" w:date="2022-07-11T08:26:00Z">
        <w:r w:rsidR="00AA2E57">
          <w:rPr>
            <w:rFonts w:eastAsia="Times New Roman" w:cs="Arial"/>
            <w:lang w:eastAsia="en-US"/>
          </w:rPr>
          <w:t>records</w:t>
        </w:r>
      </w:ins>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ins w:id="3205" w:author="Jeff Wootton" w:date="2022-07-11T08:26:00Z">
        <w:r w:rsidR="00AA2E57">
          <w:rPr>
            <w:rFonts w:eastAsia="Times New Roman" w:cs="Arial"/>
            <w:lang w:eastAsia="en-US"/>
          </w:rPr>
          <w:t xml:space="preserve"> records</w:t>
        </w:r>
      </w:ins>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ins w:id="3206" w:author="Jeff Wootton" w:date="2022-07-11T08:26:00Z">
        <w:r w:rsidR="00AA2E57">
          <w:rPr>
            <w:rFonts w:eastAsia="Times New Roman" w:cs="Arial"/>
            <w:lang w:eastAsia="en-US"/>
          </w:rPr>
          <w:t>records</w:t>
        </w:r>
      </w:ins>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ins w:id="3207" w:author="Jeff Wootton" w:date="2022-07-11T08:26:00Z">
        <w:r w:rsidR="001A786D">
          <w:rPr>
            <w:rFonts w:eastAsia="Times New Roman" w:cs="Arial"/>
            <w:lang w:eastAsia="en-US"/>
          </w:rPr>
          <w:t xml:space="preserve">Type </w:t>
        </w:r>
      </w:ins>
      <w:r w:rsidRPr="008A6F2A">
        <w:rPr>
          <w:rFonts w:eastAsia="Times New Roman" w:cs="Arial"/>
          <w:lang w:eastAsia="en-US"/>
        </w:rPr>
        <w:t>records</w:t>
      </w:r>
    </w:p>
    <w:p w14:paraId="550511EC" w14:textId="125381C0" w:rsidR="00E73EDF" w:rsidRPr="00D63F54" w:rsidDel="00D63F54" w:rsidRDefault="007653F1" w:rsidP="00C83E87">
      <w:pPr>
        <w:autoSpaceDE w:val="0"/>
        <w:autoSpaceDN w:val="0"/>
        <w:adjustRightInd w:val="0"/>
        <w:spacing w:after="0" w:line="240" w:lineRule="auto"/>
        <w:ind w:left="340" w:firstLine="340"/>
        <w:rPr>
          <w:del w:id="3208" w:author="Teh Stand" w:date="2022-12-08T10:24:00Z"/>
          <w:rFonts w:eastAsia="Times New Roman" w:cs="Arial"/>
          <w:lang w:eastAsia="en-US"/>
        </w:rPr>
      </w:pPr>
      <w:del w:id="3209" w:author="Teh Stand" w:date="2022-12-08T10:24:00Z">
        <w:r w:rsidRPr="00D63F54" w:rsidDel="00D63F54">
          <w:rPr>
            <w:rFonts w:eastAsia="Times New Roman" w:cs="Arial"/>
            <w:lang w:eastAsia="en-US"/>
          </w:rPr>
          <w:delText>Meta features</w:delText>
        </w:r>
      </w:del>
    </w:p>
    <w:p w14:paraId="3E8D73B6" w14:textId="68F28BDD" w:rsidR="00E73EDF" w:rsidRPr="00D63F54" w:rsidDel="00D63F54" w:rsidRDefault="007653F1" w:rsidP="00C83E87">
      <w:pPr>
        <w:autoSpaceDE w:val="0"/>
        <w:autoSpaceDN w:val="0"/>
        <w:adjustRightInd w:val="0"/>
        <w:spacing w:after="0" w:line="240" w:lineRule="auto"/>
        <w:ind w:left="340" w:firstLine="340"/>
        <w:rPr>
          <w:del w:id="3210" w:author="Teh Stand" w:date="2022-12-08T10:24:00Z"/>
          <w:rFonts w:eastAsia="Times New Roman" w:cs="Arial"/>
          <w:lang w:eastAsia="en-US"/>
        </w:rPr>
      </w:pPr>
      <w:del w:id="3211" w:author="Teh Stand" w:date="2022-12-08T10:24:00Z">
        <w:r w:rsidRPr="00D63F54" w:rsidDel="00D63F54">
          <w:rPr>
            <w:rFonts w:eastAsia="Times New Roman" w:cs="Arial"/>
            <w:lang w:eastAsia="en-US"/>
          </w:rPr>
          <w:delText xml:space="preserve">Geo features </w:delText>
        </w:r>
      </w:del>
    </w:p>
    <w:p w14:paraId="539CD2F3" w14:textId="6CD0E6D2" w:rsidR="00E73EDF" w:rsidRPr="00D63F54" w:rsidDel="00D63F54" w:rsidRDefault="007653F1" w:rsidP="000C02EB">
      <w:pPr>
        <w:autoSpaceDE w:val="0"/>
        <w:autoSpaceDN w:val="0"/>
        <w:adjustRightInd w:val="0"/>
        <w:spacing w:after="120" w:line="240" w:lineRule="auto"/>
        <w:rPr>
          <w:del w:id="3212" w:author="Teh Stand" w:date="2022-12-08T10:24:00Z"/>
          <w:rFonts w:eastAsia="Times New Roman" w:cs="Arial"/>
          <w:lang w:eastAsia="en-US"/>
        </w:rPr>
      </w:pPr>
      <w:del w:id="3213" w:author="Teh Stand" w:date="2022-12-08T10:24:00Z">
        <w:r w:rsidRPr="00D63F54" w:rsidDel="00D63F54">
          <w:rPr>
            <w:rFonts w:eastAsia="Times New Roman" w:cs="Arial"/>
            <w:lang w:eastAsia="en-US"/>
          </w:rPr>
          <w:tab/>
        </w:r>
      </w:del>
      <w:ins w:id="3214" w:author="Jeff Wootton" w:date="2022-07-11T08:27:00Z">
        <w:del w:id="3215" w:author="Teh Stand" w:date="2022-12-08T10:24:00Z">
          <w:r w:rsidR="001A786D" w:rsidRPr="00D63F54" w:rsidDel="00D63F54">
            <w:rPr>
              <w:rFonts w:eastAsia="Times New Roman" w:cs="Arial"/>
              <w:lang w:eastAsia="en-US"/>
            </w:rPr>
            <w:tab/>
          </w:r>
        </w:del>
      </w:ins>
      <w:del w:id="3216" w:author="Teh Stand" w:date="2022-12-08T10:24:00Z">
        <w:r w:rsidRPr="00D63F54" w:rsidDel="00D63F54">
          <w:rPr>
            <w:rFonts w:eastAsia="Times New Roman" w:cs="Arial"/>
            <w:lang w:eastAsia="en-US"/>
          </w:rPr>
          <w:delText>Aggregated features</w:delText>
        </w:r>
      </w:del>
    </w:p>
    <w:p w14:paraId="68E3536E" w14:textId="29360E2F" w:rsidR="00E73EDF" w:rsidRPr="00D63F54" w:rsidRDefault="00D63F54" w:rsidP="000C02EB">
      <w:pPr>
        <w:autoSpaceDE w:val="0"/>
        <w:autoSpaceDN w:val="0"/>
        <w:adjustRightInd w:val="0"/>
        <w:spacing w:after="120" w:line="240" w:lineRule="auto"/>
        <w:rPr>
          <w:rFonts w:eastAsia="Times New Roman" w:cs="Arial"/>
          <w:lang w:eastAsia="en-US"/>
        </w:rPr>
      </w:pPr>
      <w:ins w:id="3217" w:author="Teh Stand" w:date="2022-12-08T10:24:00Z">
        <w:r w:rsidRPr="00D63F54">
          <w:rPr>
            <w:rFonts w:eastAsia="Times New Roman" w:cs="Arial"/>
            <w:bCs/>
            <w:lang w:eastAsia="en-US"/>
          </w:rPr>
          <w:t xml:space="preserve">For Information Type records, Composite </w:t>
        </w:r>
      </w:ins>
      <w:ins w:id="3218" w:author="Teh Stand" w:date="2022-12-08T10:25:00Z">
        <w:r>
          <w:rPr>
            <w:rFonts w:eastAsia="Times New Roman" w:cs="Arial"/>
            <w:bCs/>
            <w:lang w:eastAsia="en-US"/>
          </w:rPr>
          <w:t>C</w:t>
        </w:r>
      </w:ins>
      <w:ins w:id="3219" w:author="Teh Stand" w:date="2022-12-08T10:24:00Z">
        <w:r w:rsidRPr="00D63F54">
          <w:rPr>
            <w:rFonts w:eastAsia="Times New Roman" w:cs="Arial"/>
            <w:bCs/>
            <w:lang w:eastAsia="en-US"/>
          </w:rPr>
          <w:t xml:space="preserve">urve records, and Feature Type </w:t>
        </w:r>
      </w:ins>
      <w:ins w:id="3220" w:author="Teh Stand" w:date="2022-12-08T10:25:00Z">
        <w:r>
          <w:rPr>
            <w:rFonts w:eastAsia="Times New Roman" w:cs="Arial"/>
            <w:bCs/>
            <w:lang w:eastAsia="en-US"/>
          </w:rPr>
          <w:t>r</w:t>
        </w:r>
      </w:ins>
      <w:ins w:id="3221" w:author="Teh Stand" w:date="2022-12-08T10:24:00Z">
        <w:r w:rsidRPr="00D63F54">
          <w:rPr>
            <w:rFonts w:eastAsia="Times New Roman" w:cs="Arial"/>
            <w:bCs/>
            <w:lang w:eastAsia="en-US"/>
          </w:rPr>
          <w:t>ecords it must be ensured that any record that is referenced is stored before the record that references it.</w:t>
        </w:r>
      </w:ins>
      <w:del w:id="3222" w:author="Teh Stand" w:date="2022-12-08T10:24:00Z">
        <w:r w:rsidR="007653F1" w:rsidRPr="00D63F54" w:rsidDel="00D63F54">
          <w:rPr>
            <w:rFonts w:eastAsia="Times New Roman" w:cs="Arial"/>
            <w:lang w:eastAsia="en-US"/>
          </w:rPr>
          <w:delText>This order of records will enable the import software to check that the child record exists each time the parent record references it (</w:delText>
        </w:r>
        <w:r w:rsidR="00C57708" w:rsidRPr="00D63F54" w:rsidDel="00D63F54">
          <w:rPr>
            <w:rFonts w:eastAsiaTheme="minorEastAsia" w:cs="Arial"/>
          </w:rPr>
          <w:delText>t</w:delText>
        </w:r>
        <w:r w:rsidR="00C57708" w:rsidRPr="00D63F54" w:rsidDel="00D63F54">
          <w:rPr>
            <w:rFonts w:eastAsiaTheme="minorEastAsia" w:cs="Arial" w:hint="eastAsia"/>
          </w:rPr>
          <w:delText xml:space="preserve">hat </w:delText>
        </w:r>
        <w:r w:rsidR="007653F1" w:rsidRPr="00D63F54" w:rsidDel="00D63F54">
          <w:rPr>
            <w:rFonts w:eastAsiaTheme="minorEastAsia" w:cs="Arial" w:hint="eastAsia"/>
          </w:rPr>
          <w:delText>is</w:delText>
        </w:r>
        <w:r w:rsidR="000C02EB" w:rsidRPr="00D63F54" w:rsidDel="00D63F54">
          <w:rPr>
            <w:rFonts w:eastAsiaTheme="minorEastAsia" w:cs="Arial"/>
          </w:rPr>
          <w:delText>,</w:delText>
        </w:r>
        <w:r w:rsidR="007653F1" w:rsidRPr="00D63F54" w:rsidDel="00D63F54">
          <w:rPr>
            <w:rFonts w:eastAsia="Times New Roman" w:cs="Arial"/>
            <w:lang w:eastAsia="en-US"/>
          </w:rPr>
          <w:delText xml:space="preserve"> it will already have read the child record so it will know if it exists or not).</w:delText>
        </w:r>
      </w:del>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Records</w:t>
      </w:r>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Fields</w:t>
      </w:r>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0C02EB">
      <w:pPr>
        <w:pStyle w:val="ListContinue2"/>
        <w:keepNext/>
        <w:keepLines/>
        <w:numPr>
          <w:ilvl w:val="0"/>
          <w:numId w:val="37"/>
        </w:numPr>
        <w:tabs>
          <w:tab w:val="clear" w:pos="800"/>
        </w:tabs>
        <w:spacing w:before="120" w:after="200" w:line="240" w:lineRule="auto"/>
        <w:rPr>
          <w:b/>
          <w:sz w:val="22"/>
          <w:szCs w:val="22"/>
          <w:lang w:eastAsia="en-US"/>
        </w:rPr>
      </w:pPr>
      <w:r w:rsidRPr="008A6F2A">
        <w:rPr>
          <w:b/>
          <w:sz w:val="22"/>
          <w:szCs w:val="22"/>
          <w:lang w:eastAsia="en-US"/>
        </w:rPr>
        <w:t>Subfields</w:t>
      </w:r>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47568805" w:rsidR="00C15003" w:rsidRPr="008A6F2A" w:rsidRDefault="00C15003" w:rsidP="0076149D">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Base </w:t>
      </w:r>
      <w:del w:id="3223" w:author="Jeff Wootton" w:date="2022-10-11T04:31:00Z">
        <w:r w:rsidRPr="008A6F2A" w:rsidDel="00D24503">
          <w:rPr>
            <w:b/>
            <w:sz w:val="22"/>
            <w:szCs w:val="22"/>
            <w:lang w:eastAsia="en-US"/>
          </w:rPr>
          <w:delText xml:space="preserve">dataset </w:delText>
        </w:r>
      </w:del>
      <w:ins w:id="3224" w:author="Jeff Wootton" w:date="2022-10-11T04:31:00Z">
        <w:r w:rsidR="00D24503">
          <w:rPr>
            <w:b/>
            <w:sz w:val="22"/>
            <w:szCs w:val="22"/>
            <w:lang w:eastAsia="en-US"/>
          </w:rPr>
          <w:t>D</w:t>
        </w:r>
        <w:r w:rsidR="00D24503" w:rsidRPr="008A6F2A">
          <w:rPr>
            <w:b/>
            <w:sz w:val="22"/>
            <w:szCs w:val="22"/>
            <w:lang w:eastAsia="en-US"/>
          </w:rPr>
          <w:t xml:space="preserve">ataset </w:t>
        </w:r>
      </w:ins>
      <w:del w:id="3225" w:author="Jeff Wootton" w:date="2022-10-11T04:31:00Z">
        <w:r w:rsidRPr="008A6F2A" w:rsidDel="00D24503">
          <w:rPr>
            <w:b/>
            <w:sz w:val="22"/>
            <w:szCs w:val="22"/>
            <w:lang w:eastAsia="en-US"/>
          </w:rPr>
          <w:delText>structure</w:delText>
        </w:r>
      </w:del>
      <w:ins w:id="3226" w:author="Jeff Wootton" w:date="2022-10-11T04:31:00Z">
        <w:r w:rsidR="00D24503">
          <w:rPr>
            <w:b/>
            <w:sz w:val="22"/>
            <w:szCs w:val="22"/>
            <w:lang w:eastAsia="en-US"/>
          </w:rPr>
          <w:t>S</w:t>
        </w:r>
        <w:r w:rsidR="00D24503" w:rsidRPr="008A6F2A">
          <w:rPr>
            <w:b/>
            <w:sz w:val="22"/>
            <w:szCs w:val="22"/>
            <w:lang w:eastAsia="en-US"/>
          </w:rPr>
          <w:t>tructure</w:t>
        </w:r>
      </w:ins>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76198D" w:rsidRDefault="007653F1" w:rsidP="00C128E3">
      <w:pPr>
        <w:pStyle w:val="NoSpacing1"/>
        <w:spacing w:line="240" w:lineRule="auto"/>
        <w:rPr>
          <w:rFonts w:cs="Courier New"/>
          <w:lang w:val="fr-FR"/>
        </w:rPr>
      </w:pPr>
      <w:r w:rsidRPr="008A6F2A">
        <w:rPr>
          <w:rFonts w:cs="Courier New"/>
        </w:rPr>
        <w:tab/>
        <w:t xml:space="preserve"> </w:t>
      </w:r>
      <w:r w:rsidRPr="0076198D">
        <w:rPr>
          <w:rFonts w:cs="Courier New"/>
          <w:lang w:val="fr-FR"/>
        </w:rPr>
        <w:t>|</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|--&lt;0..1&gt;-IACS (*2): Information Association Codes field</w:t>
      </w:r>
    </w:p>
    <w:p w14:paraId="77058B13" w14:textId="77777777" w:rsidR="00E73EDF" w:rsidRPr="0076198D" w:rsidRDefault="007653F1" w:rsidP="00C128E3">
      <w:pPr>
        <w:pStyle w:val="NoSpacing1"/>
        <w:spacing w:line="240" w:lineRule="auto"/>
        <w:rPr>
          <w:rFonts w:cs="Courier New"/>
          <w:lang w:val="fr-FR"/>
        </w:rPr>
      </w:pPr>
      <w:r w:rsidRPr="0076198D">
        <w:rPr>
          <w:rFonts w:cs="Courier New"/>
          <w:lang w:val="fr-FR"/>
        </w:rPr>
        <w:tab/>
        <w:t xml:space="preserve"> |</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w:t>
      </w:r>
    </w:p>
    <w:p w14:paraId="2AB55F86" w14:textId="77777777" w:rsidR="00E73EDF" w:rsidRPr="003209CA" w:rsidRDefault="007653F1" w:rsidP="00C128E3">
      <w:pPr>
        <w:pStyle w:val="NoSpacing1"/>
        <w:spacing w:line="240" w:lineRule="auto"/>
        <w:rPr>
          <w:rFonts w:cs="Courier New"/>
        </w:rPr>
      </w:pPr>
      <w:r w:rsidRPr="0076198D">
        <w:rPr>
          <w:rFonts w:cs="Courier New"/>
          <w:lang w:val="fr-FR"/>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ins w:id="3227" w:author="Jeff Wootton" w:date="2022-07-11T08:29:00Z">
        <w:r w:rsidR="001A786D">
          <w:rPr>
            <w:rFonts w:ascii="Courier New" w:hAnsi="Courier New" w:cs="Courier New"/>
          </w:rPr>
          <w:t xml:space="preserve">Type </w:t>
        </w:r>
      </w:ins>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F2456F">
      <w:pPr>
        <w:pStyle w:val="ListContinue2"/>
        <w:numPr>
          <w:ilvl w:val="1"/>
          <w:numId w:val="37"/>
        </w:numPr>
        <w:tabs>
          <w:tab w:val="clear" w:pos="800"/>
        </w:tabs>
        <w:spacing w:before="120" w:after="120" w:line="240" w:lineRule="auto"/>
        <w:rPr>
          <w:b/>
          <w:lang w:eastAsia="en-US"/>
        </w:rPr>
      </w:pPr>
      <w:r>
        <w:rPr>
          <w:b/>
          <w:lang w:eastAsia="en-US"/>
        </w:rPr>
        <w:t xml:space="preserve">Field </w:t>
      </w:r>
      <w:r w:rsidR="008C062E">
        <w:rPr>
          <w:b/>
          <w:lang w:eastAsia="en-US"/>
        </w:rPr>
        <w:t>c</w:t>
      </w:r>
      <w:r>
        <w:rPr>
          <w:b/>
          <w:lang w:eastAsia="en-US"/>
        </w:rPr>
        <w:t>ontent</w:t>
      </w:r>
    </w:p>
    <w:p w14:paraId="5DB1E46D" w14:textId="08E35A4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Identification field - DSID</w:t>
      </w:r>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424520D2" w:rsidR="00E73EDF" w:rsidRPr="003209CA" w:rsidRDefault="007653F1" w:rsidP="003B2962">
            <w:pPr>
              <w:pStyle w:val="Small"/>
              <w:spacing w:before="40" w:after="40"/>
              <w:jc w:val="both"/>
            </w:pPr>
            <w:r w:rsidRPr="00431ADB">
              <w:t xml:space="preserve">Record </w:t>
            </w:r>
            <w:del w:id="3228" w:author="Teh Stand" w:date="2022-06-14T15:29:00Z">
              <w:r w:rsidR="00C13246" w:rsidRPr="003209CA" w:rsidDel="003B2962">
                <w:delText>Name</w:delText>
              </w:r>
            </w:del>
            <w:ins w:id="3229" w:author="Teh Stand" w:date="2022-06-14T15:29:00Z">
              <w:r w:rsidR="003B2962">
                <w:t>n</w:t>
              </w:r>
              <w:r w:rsidR="003B2962" w:rsidRPr="003209CA">
                <w:t>ame</w:t>
              </w:r>
            </w:ins>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019B9CB4" w:rsidR="00E73EDF" w:rsidRPr="008A6F2A" w:rsidRDefault="007653F1" w:rsidP="003B2962">
            <w:pPr>
              <w:pStyle w:val="Small"/>
              <w:spacing w:before="40" w:after="40"/>
              <w:jc w:val="both"/>
            </w:pPr>
            <w:r w:rsidRPr="008A6F2A">
              <w:t xml:space="preserve">{10} </w:t>
            </w:r>
            <w:del w:id="3230" w:author="Teh Stand" w:date="2022-06-14T15:30:00Z">
              <w:r w:rsidRPr="008A6F2A" w:rsidDel="003B2962">
                <w:delText>-</w:delText>
              </w:r>
            </w:del>
            <w:ins w:id="3231" w:author="Teh Stand" w:date="2022-06-14T15:30:00Z">
              <w:r w:rsidR="003B2962">
                <w:t>–</w:t>
              </w:r>
            </w:ins>
            <w:r w:rsidRPr="008A6F2A">
              <w:t xml:space="preserve"> Data</w:t>
            </w:r>
            <w:ins w:id="3232" w:author="Teh Stand" w:date="2022-06-14T15:30:00Z">
              <w:r w:rsidR="003B2962">
                <w:t xml:space="preserve"> </w:t>
              </w:r>
            </w:ins>
            <w:del w:id="3233" w:author="Teh Stand" w:date="2022-06-14T15:30:00Z">
              <w:r w:rsidRPr="008A6F2A" w:rsidDel="003B2962">
                <w:delText>s</w:delText>
              </w:r>
            </w:del>
            <w:ins w:id="3234" w:author="Teh Stand" w:date="2022-06-14T15:30:00Z">
              <w:r w:rsidR="003B2962">
                <w:t>S</w:t>
              </w:r>
            </w:ins>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35E30BBF" w:rsidR="00E73EDF" w:rsidRPr="003209CA" w:rsidRDefault="007653F1" w:rsidP="003B2962">
            <w:pPr>
              <w:pStyle w:val="Small"/>
              <w:spacing w:before="40" w:after="40"/>
              <w:jc w:val="both"/>
            </w:pPr>
            <w:r w:rsidRPr="008A6F2A">
              <w:t xml:space="preserve">Record </w:t>
            </w:r>
            <w:del w:id="3235" w:author="Teh Stand" w:date="2022-06-14T15:30:00Z">
              <w:r w:rsidR="00C13246" w:rsidRPr="003209CA" w:rsidDel="003B2962">
                <w:delText>I</w:delText>
              </w:r>
              <w:r w:rsidRPr="003209CA" w:rsidDel="003B2962">
                <w:delText xml:space="preserve">dentification </w:delText>
              </w:r>
            </w:del>
            <w:ins w:id="3236" w:author="Teh Stand" w:date="2022-06-14T15:30:00Z">
              <w:r w:rsidR="003B2962">
                <w:t>i</w:t>
              </w:r>
              <w:r w:rsidR="003B2962" w:rsidRPr="003209CA">
                <w:t xml:space="preserve">dentification </w:t>
              </w:r>
            </w:ins>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0E0F7174" w:rsidR="00E73EDF" w:rsidRPr="003209CA" w:rsidRDefault="007653F1" w:rsidP="003B2962">
            <w:pPr>
              <w:pStyle w:val="Small"/>
              <w:spacing w:before="40" w:after="40"/>
              <w:jc w:val="both"/>
            </w:pPr>
            <w:r w:rsidRPr="008A6F2A">
              <w:t xml:space="preserve">Encoding </w:t>
            </w:r>
            <w:del w:id="3237" w:author="Teh Stand" w:date="2022-06-14T15:30:00Z">
              <w:r w:rsidR="00C13246" w:rsidRPr="003209CA" w:rsidDel="003B2962">
                <w:delText>Specification</w:delText>
              </w:r>
            </w:del>
            <w:ins w:id="3238" w:author="Teh Stand" w:date="2022-06-14T15:30:00Z">
              <w:r w:rsidR="003B2962">
                <w:t>s</w:t>
              </w:r>
              <w:r w:rsidR="003B2962" w:rsidRPr="003209CA">
                <w:t>pecification</w:t>
              </w:r>
            </w:ins>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77777777" w:rsidR="00E73EDF" w:rsidRPr="008A6F2A" w:rsidRDefault="007653F1" w:rsidP="00C128E3">
            <w:pPr>
              <w:pStyle w:val="Small"/>
              <w:spacing w:before="40" w:after="40"/>
              <w:jc w:val="both"/>
            </w:pPr>
            <w:commentRangeStart w:id="3239"/>
            <w:r w:rsidRPr="008A6F2A">
              <w:t>‘S-100 Part 10a’</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commentRangeEnd w:id="3239"/>
            <w:r w:rsidR="00593F86">
              <w:rPr>
                <w:rStyle w:val="CommentReference"/>
                <w:rFonts w:eastAsia="MS Mincho"/>
                <w:snapToGrid/>
                <w:szCs w:val="20"/>
                <w:lang w:eastAsia="ja-JP"/>
              </w:rPr>
              <w:commentReference w:id="3239"/>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30E3A5C9" w:rsidR="00E73EDF" w:rsidRPr="003209CA" w:rsidRDefault="007653F1" w:rsidP="003B2962">
            <w:pPr>
              <w:pStyle w:val="Small"/>
              <w:spacing w:before="40" w:after="40"/>
              <w:jc w:val="both"/>
            </w:pPr>
            <w:r w:rsidRPr="008A6F2A">
              <w:t xml:space="preserve">Encoding </w:t>
            </w:r>
            <w:del w:id="3240" w:author="Teh Stand" w:date="2022-06-14T15:30:00Z">
              <w:r w:rsidR="00C13246" w:rsidRPr="003209CA" w:rsidDel="003B2962">
                <w:delText xml:space="preserve">Specification </w:delText>
              </w:r>
            </w:del>
            <w:ins w:id="3241" w:author="Teh Stand" w:date="2022-06-14T15:30:00Z">
              <w:r w:rsidR="003B2962">
                <w:t>s</w:t>
              </w:r>
              <w:r w:rsidR="003B2962" w:rsidRPr="003209CA">
                <w:t xml:space="preserve">pecification </w:t>
              </w:r>
            </w:ins>
            <w:del w:id="3242" w:author="Teh Stand" w:date="2022-06-14T15:30:00Z">
              <w:r w:rsidR="00C13246" w:rsidRPr="003209CA" w:rsidDel="003B2962">
                <w:delText>Edition</w:delText>
              </w:r>
            </w:del>
            <w:ins w:id="3243" w:author="Teh Stand" w:date="2022-06-14T15:30:00Z">
              <w:r w:rsidR="003B2962">
                <w:t>e</w:t>
              </w:r>
              <w:r w:rsidR="003B2962" w:rsidRPr="003209CA">
                <w:t>dition</w:t>
              </w:r>
            </w:ins>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5AD62263" w:rsidR="00E73EDF" w:rsidRPr="008A6F2A" w:rsidRDefault="007653F1" w:rsidP="00C128E3">
            <w:pPr>
              <w:pStyle w:val="Small"/>
              <w:spacing w:before="40" w:after="40"/>
              <w:jc w:val="both"/>
            </w:pPr>
            <w:r w:rsidRPr="008A6F2A">
              <w:t>“</w:t>
            </w:r>
            <w:del w:id="3244" w:author="Jeff Wootton" w:date="2022-07-11T08:30:00Z">
              <w:r w:rsidRPr="008A6F2A" w:rsidDel="001A786D">
                <w:delText>1.1</w:delText>
              </w:r>
            </w:del>
            <w:ins w:id="3245" w:author="Jeff Wootton" w:date="2022-07-11T08:30:00Z">
              <w:r w:rsidR="001A786D">
                <w:t>5.0</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7FBBB7C3" w:rsidR="00E73EDF" w:rsidRPr="003209CA" w:rsidRDefault="007653F1" w:rsidP="003B2962">
            <w:pPr>
              <w:pStyle w:val="Small"/>
              <w:spacing w:before="40" w:after="40"/>
              <w:jc w:val="both"/>
            </w:pPr>
            <w:r w:rsidRPr="008A6F2A">
              <w:t xml:space="preserve">Product </w:t>
            </w:r>
            <w:del w:id="3246" w:author="Teh Stand" w:date="2022-06-14T15:31:00Z">
              <w:r w:rsidR="00C13246" w:rsidRPr="003209CA" w:rsidDel="003B2962">
                <w:delText>Identifier</w:delText>
              </w:r>
            </w:del>
            <w:ins w:id="3247" w:author="Teh Stand" w:date="2022-06-14T15:31:00Z">
              <w:r w:rsidR="003B2962">
                <w:t>i</w:t>
              </w:r>
              <w:r w:rsidR="003B2962" w:rsidRPr="003209CA">
                <w:t>dentifier</w:t>
              </w:r>
            </w:ins>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4B8638C7" w:rsidR="00E73EDF" w:rsidRPr="008A6F2A" w:rsidRDefault="007653F1" w:rsidP="003B2962">
            <w:pPr>
              <w:pStyle w:val="Small"/>
              <w:spacing w:before="40" w:after="40"/>
              <w:jc w:val="both"/>
            </w:pPr>
            <w:r w:rsidRPr="008A6F2A">
              <w:t>“INT.IHO.S-101.1.</w:t>
            </w:r>
            <w:del w:id="3248" w:author="Teh Stand" w:date="2022-06-14T15:32:00Z">
              <w:r w:rsidRPr="008A6F2A" w:rsidDel="003B2962">
                <w:delText>0</w:delText>
              </w:r>
            </w:del>
            <w:ins w:id="3249" w:author="Teh Stand" w:date="2022-06-14T15:32:00Z">
              <w:r w:rsidR="003B2962">
                <w:t>1</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34B933B5" w:rsidR="00E73EDF" w:rsidRPr="003209CA" w:rsidRDefault="007653F1" w:rsidP="003B2962">
            <w:pPr>
              <w:pStyle w:val="Small"/>
              <w:spacing w:before="40" w:after="40"/>
              <w:jc w:val="both"/>
            </w:pPr>
            <w:r w:rsidRPr="008A6F2A">
              <w:t xml:space="preserve">Product </w:t>
            </w:r>
            <w:del w:id="3250" w:author="Teh Stand" w:date="2022-06-14T15:33:00Z">
              <w:r w:rsidR="00C13246" w:rsidRPr="003209CA" w:rsidDel="003B2962">
                <w:delText>Edition</w:delText>
              </w:r>
            </w:del>
            <w:ins w:id="3251" w:author="Teh Stand" w:date="2022-06-14T15:33:00Z">
              <w:r w:rsidR="003B2962">
                <w:t>e</w:t>
              </w:r>
              <w:r w:rsidR="003B2962" w:rsidRPr="003209CA">
                <w:t>dition</w:t>
              </w:r>
            </w:ins>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278E5715" w:rsidR="00E73EDF" w:rsidRPr="008A6F2A" w:rsidRDefault="007653F1" w:rsidP="003B2962">
            <w:pPr>
              <w:pStyle w:val="Small"/>
              <w:spacing w:before="40" w:after="40"/>
              <w:jc w:val="both"/>
            </w:pPr>
            <w:r w:rsidRPr="008A6F2A">
              <w:t>“1.</w:t>
            </w:r>
            <w:del w:id="3252" w:author="Teh Stand" w:date="2022-06-14T15:33:00Z">
              <w:r w:rsidRPr="008A6F2A" w:rsidDel="003B2962">
                <w:delText>0</w:delText>
              </w:r>
            </w:del>
            <w:ins w:id="3253" w:author="Teh Stand" w:date="2022-06-14T15:33:00Z">
              <w:r w:rsidR="003B2962">
                <w:t>1</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308308A" w:rsidR="00E73EDF" w:rsidRPr="003209CA" w:rsidRDefault="007653F1" w:rsidP="003B2962">
            <w:pPr>
              <w:pStyle w:val="Small"/>
              <w:spacing w:before="40" w:after="40"/>
              <w:jc w:val="both"/>
            </w:pPr>
            <w:r w:rsidRPr="008A6F2A">
              <w:t xml:space="preserve">Application </w:t>
            </w:r>
            <w:del w:id="3254" w:author="Teh Stand" w:date="2022-06-14T15:33:00Z">
              <w:r w:rsidR="00C13246" w:rsidRPr="003209CA" w:rsidDel="003B2962">
                <w:delText>Profile</w:delText>
              </w:r>
            </w:del>
            <w:ins w:id="3255" w:author="Teh Stand" w:date="2022-06-14T15:33:00Z">
              <w:r w:rsidR="003B2962">
                <w:t>p</w:t>
              </w:r>
              <w:r w:rsidR="003B2962" w:rsidRPr="003209CA">
                <w:t>rofile</w:t>
              </w:r>
            </w:ins>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53298724" w:rsidR="00E73EDF" w:rsidRPr="003209CA" w:rsidRDefault="007653F1" w:rsidP="003B2962">
            <w:pPr>
              <w:pStyle w:val="Small"/>
              <w:spacing w:before="40" w:after="40"/>
              <w:jc w:val="both"/>
            </w:pPr>
            <w:r w:rsidRPr="008A6F2A">
              <w:t xml:space="preserve">Dataset </w:t>
            </w:r>
            <w:del w:id="3256" w:author="Teh Stand" w:date="2022-06-14T15:34:00Z">
              <w:r w:rsidR="00C13246" w:rsidRPr="003209CA" w:rsidDel="003B2962">
                <w:delText xml:space="preserve">File </w:delText>
              </w:r>
            </w:del>
            <w:ins w:id="3257" w:author="Teh Stand" w:date="2022-06-14T15:34:00Z">
              <w:r w:rsidR="003B2962">
                <w:t>f</w:t>
              </w:r>
              <w:r w:rsidR="003B2962" w:rsidRPr="003209CA">
                <w:t xml:space="preserve">ile </w:t>
              </w:r>
            </w:ins>
            <w:del w:id="3258" w:author="Teh Stand" w:date="2022-06-14T15:34:00Z">
              <w:r w:rsidR="00C13246" w:rsidRPr="003209CA" w:rsidDel="003B2962">
                <w:delText>Identifier</w:delText>
              </w:r>
            </w:del>
            <w:ins w:id="3259" w:author="Teh Stand" w:date="2022-06-14T15:34:00Z">
              <w:r w:rsidR="003B2962">
                <w:t>i</w:t>
              </w:r>
              <w:r w:rsidR="003B2962" w:rsidRPr="003209CA">
                <w:t>dentifier</w:t>
              </w:r>
            </w:ins>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1D8D72C2" w:rsidR="00E73EDF" w:rsidRPr="008A6F2A" w:rsidRDefault="007653F1" w:rsidP="003B2962">
            <w:pPr>
              <w:pStyle w:val="Small"/>
              <w:spacing w:before="40" w:after="40"/>
              <w:jc w:val="both"/>
            </w:pPr>
            <w:r w:rsidRPr="008A6F2A">
              <w:t xml:space="preserve">The file </w:t>
            </w:r>
            <w:del w:id="3260" w:author="Teh Stand" w:date="2022-06-14T15:34:00Z">
              <w:r w:rsidRPr="008A6F2A" w:rsidDel="003B2962">
                <w:delText xml:space="preserve">name </w:delText>
              </w:r>
            </w:del>
            <w:ins w:id="3261" w:author="Teh Stand" w:date="2022-06-14T15:34:00Z">
              <w:r w:rsidR="003B2962">
                <w:t>identifier</w:t>
              </w:r>
              <w:r w:rsidR="003B2962" w:rsidRPr="008A6F2A">
                <w:t xml:space="preserve"> </w:t>
              </w:r>
            </w:ins>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304EB4A0" w:rsidR="00E73EDF" w:rsidRPr="003209CA" w:rsidRDefault="007653F1" w:rsidP="00775B77">
            <w:pPr>
              <w:pStyle w:val="Small"/>
              <w:spacing w:before="40" w:after="40"/>
              <w:jc w:val="both"/>
            </w:pPr>
            <w:r w:rsidRPr="008A6F2A">
              <w:t xml:space="preserve">Dataset </w:t>
            </w:r>
            <w:del w:id="3262" w:author="Teh Stand" w:date="2022-06-14T15:35:00Z">
              <w:r w:rsidR="005B2D0D" w:rsidRPr="003209CA" w:rsidDel="00775B77">
                <w:delText>Title</w:delText>
              </w:r>
            </w:del>
            <w:ins w:id="3263" w:author="Teh Stand" w:date="2022-06-14T15:35:00Z">
              <w:r w:rsidR="00775B77">
                <w:t>t</w:t>
              </w:r>
              <w:r w:rsidR="00775B77" w:rsidRPr="003209CA">
                <w:t>itle</w:t>
              </w:r>
            </w:ins>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2A11DE92" w:rsidR="00E73EDF" w:rsidRPr="003209CA" w:rsidRDefault="007653F1" w:rsidP="00775B77">
            <w:pPr>
              <w:pStyle w:val="Small"/>
              <w:spacing w:before="40" w:after="40"/>
              <w:jc w:val="both"/>
            </w:pPr>
            <w:r w:rsidRPr="008A6F2A">
              <w:t xml:space="preserve">Dataset </w:t>
            </w:r>
            <w:del w:id="3264" w:author="Teh Stand" w:date="2022-06-14T15:35:00Z">
              <w:r w:rsidR="005B2D0D" w:rsidRPr="003209CA" w:rsidDel="00775B77">
                <w:delText xml:space="preserve">Reference </w:delText>
              </w:r>
            </w:del>
            <w:ins w:id="3265" w:author="Teh Stand" w:date="2022-06-14T15:35:00Z">
              <w:r w:rsidR="00775B77">
                <w:t>r</w:t>
              </w:r>
              <w:r w:rsidR="00775B77" w:rsidRPr="003209CA">
                <w:t xml:space="preserve">eference </w:t>
              </w:r>
            </w:ins>
            <w:del w:id="3266" w:author="Teh Stand" w:date="2022-06-14T15:35:00Z">
              <w:r w:rsidR="005B2D0D" w:rsidRPr="003209CA" w:rsidDel="00775B77">
                <w:delText>Date</w:delText>
              </w:r>
            </w:del>
            <w:ins w:id="3267" w:author="Teh Stand" w:date="2022-06-14T15:35:00Z">
              <w:r w:rsidR="00775B77">
                <w:t>d</w:t>
              </w:r>
              <w:r w:rsidR="00775B77" w:rsidRPr="003209CA">
                <w:t>ate</w:t>
              </w:r>
            </w:ins>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0016D145" w:rsidR="00E73EDF" w:rsidRPr="003209CA" w:rsidRDefault="007653F1" w:rsidP="00775B77">
            <w:pPr>
              <w:pStyle w:val="Small"/>
              <w:spacing w:before="40" w:after="40"/>
              <w:jc w:val="both"/>
            </w:pPr>
            <w:r w:rsidRPr="008A6F2A">
              <w:t xml:space="preserve">Dataset </w:t>
            </w:r>
            <w:del w:id="3268" w:author="Teh Stand" w:date="2022-06-14T15:35:00Z">
              <w:r w:rsidR="005B2D0D" w:rsidRPr="00431ADB" w:rsidDel="00775B77">
                <w:delText>L</w:delText>
              </w:r>
              <w:r w:rsidR="005B2D0D" w:rsidRPr="003209CA" w:rsidDel="00775B77">
                <w:delText>anguage</w:delText>
              </w:r>
            </w:del>
            <w:ins w:id="3269" w:author="Teh Stand" w:date="2022-06-14T15:35:00Z">
              <w:r w:rsidR="00775B77">
                <w:t>l</w:t>
              </w:r>
              <w:r w:rsidR="00775B77" w:rsidRPr="003209CA">
                <w:t>anguage</w:t>
              </w:r>
            </w:ins>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7DDCC9D3" w:rsidR="00E73EDF" w:rsidRPr="003209CA" w:rsidRDefault="007653F1" w:rsidP="00775B77">
            <w:pPr>
              <w:pStyle w:val="Small"/>
              <w:spacing w:before="40" w:after="40"/>
              <w:jc w:val="both"/>
            </w:pPr>
            <w:r w:rsidRPr="008A6F2A">
              <w:t xml:space="preserve">Dataset </w:t>
            </w:r>
            <w:del w:id="3270" w:author="Teh Stand" w:date="2022-06-14T15:36:00Z">
              <w:r w:rsidR="005B2D0D" w:rsidRPr="00431ADB" w:rsidDel="00775B77">
                <w:delText>A</w:delText>
              </w:r>
              <w:r w:rsidR="005B2D0D" w:rsidRPr="003209CA" w:rsidDel="00775B77">
                <w:delText>bstract</w:delText>
              </w:r>
            </w:del>
            <w:ins w:id="3271" w:author="Teh Stand" w:date="2022-06-14T15:36:00Z">
              <w:r w:rsidR="00775B77">
                <w:t>a</w:t>
              </w:r>
              <w:r w:rsidR="00775B77" w:rsidRPr="003209CA">
                <w:t>bstract</w:t>
              </w:r>
            </w:ins>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7DED4E46" w:rsidR="00E73EDF" w:rsidRPr="003209CA" w:rsidRDefault="007653F1" w:rsidP="00775B77">
            <w:pPr>
              <w:pStyle w:val="Small"/>
              <w:spacing w:before="40" w:after="40"/>
              <w:jc w:val="both"/>
            </w:pPr>
            <w:r w:rsidRPr="008A6F2A">
              <w:t xml:space="preserve">Dataset </w:t>
            </w:r>
            <w:del w:id="3272" w:author="Teh Stand" w:date="2022-06-14T15:36:00Z">
              <w:r w:rsidR="005B2D0D" w:rsidRPr="00431ADB" w:rsidDel="00775B77">
                <w:delText>E</w:delText>
              </w:r>
              <w:r w:rsidR="005B2D0D" w:rsidRPr="003209CA" w:rsidDel="00775B77">
                <w:delText>dition</w:delText>
              </w:r>
            </w:del>
            <w:ins w:id="3273" w:author="Teh Stand" w:date="2022-06-14T15:36:00Z">
              <w:r w:rsidR="00775B77">
                <w:t>e</w:t>
              </w:r>
              <w:r w:rsidR="00775B77" w:rsidRPr="003209CA">
                <w:t>dition</w:t>
              </w:r>
            </w:ins>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11209C34" w:rsidR="00E73EDF" w:rsidRPr="003209CA" w:rsidRDefault="007653F1" w:rsidP="00775B77">
            <w:pPr>
              <w:pStyle w:val="Small"/>
              <w:spacing w:before="40" w:after="40"/>
              <w:jc w:val="both"/>
            </w:pPr>
            <w:r w:rsidRPr="008A6F2A">
              <w:t xml:space="preserve">Dataset </w:t>
            </w:r>
            <w:del w:id="3274" w:author="Teh Stand" w:date="2022-06-14T15:36:00Z">
              <w:r w:rsidR="005B2D0D" w:rsidRPr="00431ADB" w:rsidDel="00775B77">
                <w:delText>T</w:delText>
              </w:r>
              <w:r w:rsidR="005B2D0D" w:rsidRPr="003209CA" w:rsidDel="00775B77">
                <w:delText xml:space="preserve">opic </w:delText>
              </w:r>
            </w:del>
            <w:ins w:id="3275" w:author="Teh Stand" w:date="2022-06-14T15:36:00Z">
              <w:r w:rsidR="00775B77">
                <w:t>t</w:t>
              </w:r>
              <w:r w:rsidR="00775B77" w:rsidRPr="003209CA">
                <w:t xml:space="preserve">opic </w:t>
              </w:r>
            </w:ins>
            <w:del w:id="3276" w:author="Teh Stand" w:date="2022-06-14T15:36:00Z">
              <w:r w:rsidR="005B2D0D" w:rsidRPr="00431ADB" w:rsidDel="00775B77">
                <w:delText>C</w:delText>
              </w:r>
              <w:r w:rsidR="005B2D0D" w:rsidRPr="003209CA" w:rsidDel="00775B77">
                <w:delText>ategory</w:delText>
              </w:r>
            </w:del>
            <w:ins w:id="3277" w:author="Teh Stand" w:date="2022-06-14T15:36:00Z">
              <w:r w:rsidR="00775B77">
                <w:t>c</w:t>
              </w:r>
              <w:r w:rsidR="00775B77" w:rsidRPr="003209CA">
                <w:t>ategory</w:t>
              </w:r>
            </w:ins>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Structure Information field - DSSI</w:t>
      </w:r>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6840A017" w:rsidR="00E73EDF" w:rsidRPr="00431ADB" w:rsidRDefault="007653F1" w:rsidP="00775B77">
            <w:pPr>
              <w:spacing w:before="40" w:after="40" w:line="240" w:lineRule="auto"/>
              <w:jc w:val="left"/>
              <w:rPr>
                <w:sz w:val="16"/>
              </w:rPr>
            </w:pPr>
            <w:r w:rsidRPr="00431ADB">
              <w:rPr>
                <w:sz w:val="16"/>
              </w:rPr>
              <w:t xml:space="preserve">Coordinate </w:t>
            </w:r>
            <w:del w:id="3278" w:author="Teh Stand" w:date="2022-06-14T15:39:00Z">
              <w:r w:rsidR="00C13246" w:rsidRPr="00431ADB" w:rsidDel="00775B77">
                <w:rPr>
                  <w:sz w:val="16"/>
                </w:rPr>
                <w:delText xml:space="preserve">Multiplication </w:delText>
              </w:r>
            </w:del>
            <w:ins w:id="3279" w:author="Teh Stand" w:date="2022-06-14T15:39:00Z">
              <w:r w:rsidR="00775B77">
                <w:rPr>
                  <w:sz w:val="16"/>
                </w:rPr>
                <w:t>m</w:t>
              </w:r>
              <w:r w:rsidR="00775B77" w:rsidRPr="00431ADB">
                <w:rPr>
                  <w:sz w:val="16"/>
                </w:rPr>
                <w:t xml:space="preserve">ultiplication </w:t>
              </w:r>
            </w:ins>
            <w:del w:id="3280" w:author="Teh Stand" w:date="2022-06-14T15:39:00Z">
              <w:r w:rsidR="00C13246" w:rsidRPr="00431ADB" w:rsidDel="00775B77">
                <w:rPr>
                  <w:sz w:val="16"/>
                </w:rPr>
                <w:delText xml:space="preserve">Factor </w:delText>
              </w:r>
            </w:del>
            <w:ins w:id="3281" w:author="Teh Stand" w:date="2022-06-14T15:39:00Z">
              <w:r w:rsidR="00775B77">
                <w:rPr>
                  <w:sz w:val="16"/>
                </w:rPr>
                <w:t>f</w:t>
              </w:r>
              <w:r w:rsidR="00775B77" w:rsidRPr="00431ADB">
                <w:rPr>
                  <w:sz w:val="16"/>
                </w:rPr>
                <w:t xml:space="preserve">actor </w:t>
              </w:r>
            </w:ins>
            <w:r w:rsidRPr="00431ADB">
              <w:rPr>
                <w:sz w:val="16"/>
              </w:rPr>
              <w:t xml:space="preserve">for </w:t>
            </w:r>
            <w:del w:id="3282" w:author="Teh Stand" w:date="2022-06-14T15:39:00Z">
              <w:r w:rsidR="00C13246" w:rsidRPr="00431ADB" w:rsidDel="00775B77">
                <w:rPr>
                  <w:sz w:val="16"/>
                </w:rPr>
                <w:delText>X</w:delText>
              </w:r>
            </w:del>
            <w:ins w:id="3283" w:author="Teh Stand" w:date="2022-06-14T15:39:00Z">
              <w:r w:rsidR="00775B77">
                <w:rPr>
                  <w:sz w:val="16"/>
                </w:rPr>
                <w:t>x</w:t>
              </w:r>
            </w:ins>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68AEC3B7" w:rsidR="00E73EDF" w:rsidRPr="00431ADB" w:rsidRDefault="007653F1" w:rsidP="0022577A">
            <w:pPr>
              <w:spacing w:before="40" w:after="40" w:line="240" w:lineRule="auto"/>
              <w:jc w:val="left"/>
              <w:rPr>
                <w:sz w:val="16"/>
              </w:rPr>
            </w:pPr>
            <w:r w:rsidRPr="008A6F2A">
              <w:rPr>
                <w:sz w:val="16"/>
              </w:rPr>
              <w:t xml:space="preserve">Coordinate </w:t>
            </w:r>
            <w:del w:id="3284" w:author="Teh Stand" w:date="2022-06-14T15:40:00Z">
              <w:r w:rsidR="005B2D0D" w:rsidRPr="00431ADB" w:rsidDel="0022577A">
                <w:rPr>
                  <w:sz w:val="16"/>
                </w:rPr>
                <w:delText xml:space="preserve">Multiplication </w:delText>
              </w:r>
            </w:del>
            <w:ins w:id="3285" w:author="Teh Stand" w:date="2022-06-14T15:40:00Z">
              <w:r w:rsidR="0022577A">
                <w:rPr>
                  <w:sz w:val="16"/>
                </w:rPr>
                <w:t>m</w:t>
              </w:r>
              <w:r w:rsidR="0022577A" w:rsidRPr="00431ADB">
                <w:rPr>
                  <w:sz w:val="16"/>
                </w:rPr>
                <w:t xml:space="preserve">ultiplication </w:t>
              </w:r>
            </w:ins>
            <w:del w:id="3286" w:author="Teh Stand" w:date="2022-06-14T15:40:00Z">
              <w:r w:rsidR="005B2D0D" w:rsidRPr="00431ADB" w:rsidDel="0022577A">
                <w:rPr>
                  <w:sz w:val="16"/>
                </w:rPr>
                <w:delText xml:space="preserve">Factor </w:delText>
              </w:r>
            </w:del>
            <w:ins w:id="3287" w:author="Teh Stand" w:date="2022-06-14T15:40:00Z">
              <w:r w:rsidR="0022577A">
                <w:rPr>
                  <w:sz w:val="16"/>
                </w:rPr>
                <w:t>f</w:t>
              </w:r>
              <w:r w:rsidR="0022577A" w:rsidRPr="00431ADB">
                <w:rPr>
                  <w:sz w:val="16"/>
                </w:rPr>
                <w:t xml:space="preserve">actor </w:t>
              </w:r>
            </w:ins>
            <w:r w:rsidRPr="00431ADB">
              <w:rPr>
                <w:sz w:val="16"/>
              </w:rPr>
              <w:t xml:space="preserve">for </w:t>
            </w:r>
            <w:del w:id="3288" w:author="Teh Stand" w:date="2022-06-14T15:40:00Z">
              <w:r w:rsidR="005B2D0D" w:rsidRPr="00431ADB" w:rsidDel="0022577A">
                <w:rPr>
                  <w:sz w:val="16"/>
                </w:rPr>
                <w:delText>Y</w:delText>
              </w:r>
            </w:del>
            <w:ins w:id="3289" w:author="Teh Stand" w:date="2022-06-14T15:40:00Z">
              <w:r w:rsidR="0022577A">
                <w:rPr>
                  <w:sz w:val="16"/>
                </w:rPr>
                <w:t>y</w:t>
              </w:r>
            </w:ins>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5D51F1A4" w:rsidR="00E73EDF" w:rsidRPr="00431ADB" w:rsidRDefault="007653F1" w:rsidP="0022577A">
            <w:pPr>
              <w:spacing w:before="40" w:after="40" w:line="240" w:lineRule="auto"/>
              <w:jc w:val="left"/>
              <w:rPr>
                <w:sz w:val="16"/>
              </w:rPr>
            </w:pPr>
            <w:r w:rsidRPr="008A6F2A">
              <w:rPr>
                <w:sz w:val="16"/>
              </w:rPr>
              <w:t xml:space="preserve">Coordinate </w:t>
            </w:r>
            <w:del w:id="3290" w:author="Teh Stand" w:date="2022-06-14T15:40:00Z">
              <w:r w:rsidR="005B2D0D" w:rsidRPr="00431ADB" w:rsidDel="0022577A">
                <w:rPr>
                  <w:sz w:val="16"/>
                </w:rPr>
                <w:delText xml:space="preserve">Multiplication </w:delText>
              </w:r>
            </w:del>
            <w:ins w:id="3291" w:author="Teh Stand" w:date="2022-06-14T15:40:00Z">
              <w:r w:rsidR="0022577A">
                <w:rPr>
                  <w:sz w:val="16"/>
                </w:rPr>
                <w:t>m</w:t>
              </w:r>
              <w:r w:rsidR="0022577A" w:rsidRPr="00431ADB">
                <w:rPr>
                  <w:sz w:val="16"/>
                </w:rPr>
                <w:t xml:space="preserve">ultiplication </w:t>
              </w:r>
            </w:ins>
            <w:del w:id="3292" w:author="Teh Stand" w:date="2022-06-14T15:40:00Z">
              <w:r w:rsidR="005B2D0D" w:rsidRPr="00431ADB" w:rsidDel="0022577A">
                <w:rPr>
                  <w:sz w:val="16"/>
                </w:rPr>
                <w:delText xml:space="preserve">Factor </w:delText>
              </w:r>
            </w:del>
            <w:ins w:id="3293" w:author="Teh Stand" w:date="2022-06-14T15:40:00Z">
              <w:r w:rsidR="0022577A">
                <w:rPr>
                  <w:sz w:val="16"/>
                </w:rPr>
                <w:t>f</w:t>
              </w:r>
              <w:r w:rsidR="0022577A" w:rsidRPr="00431ADB">
                <w:rPr>
                  <w:sz w:val="16"/>
                </w:rPr>
                <w:t xml:space="preserve">actor </w:t>
              </w:r>
            </w:ins>
            <w:r w:rsidRPr="00431ADB">
              <w:rPr>
                <w:sz w:val="16"/>
              </w:rPr>
              <w:t xml:space="preserve">for </w:t>
            </w:r>
            <w:del w:id="3294" w:author="Teh Stand" w:date="2022-06-14T15:40:00Z">
              <w:r w:rsidR="005B2D0D" w:rsidRPr="00431ADB" w:rsidDel="0022577A">
                <w:rPr>
                  <w:sz w:val="16"/>
                </w:rPr>
                <w:delText>Z</w:delText>
              </w:r>
            </w:del>
            <w:ins w:id="3295" w:author="Teh Stand" w:date="2022-06-14T15:40:00Z">
              <w:r w:rsidR="0022577A">
                <w:rPr>
                  <w:sz w:val="16"/>
                </w:rPr>
                <w:t>z</w:t>
              </w:r>
            </w:ins>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77777777" w:rsidR="00E73EDF" w:rsidRPr="008A6F2A" w:rsidRDefault="007653F1" w:rsidP="00C128E3">
            <w:pPr>
              <w:spacing w:before="40" w:after="40" w:line="240" w:lineRule="auto"/>
              <w:jc w:val="left"/>
              <w:rPr>
                <w:sz w:val="16"/>
              </w:rPr>
            </w:pPr>
            <w:r w:rsidRPr="008A6F2A">
              <w:rPr>
                <w:sz w:val="16"/>
              </w:rPr>
              <w:t>{10</w:t>
            </w:r>
            <w:del w:id="3296" w:author="Teh Stand" w:date="2022-03-15T07:35:00Z">
              <w:r w:rsidRPr="008A6F2A" w:rsidDel="002307F6">
                <w:rPr>
                  <w:sz w:val="16"/>
                </w:rPr>
                <w:delText>0</w:delText>
              </w:r>
            </w:del>
            <w:r w:rsidRPr="008A6F2A">
              <w:rPr>
                <w:sz w:val="16"/>
              </w:rPr>
              <w:t xml:space="preserve">}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22577A">
      <w:pPr>
        <w:pStyle w:val="ListContinue2"/>
        <w:numPr>
          <w:ilvl w:val="2"/>
          <w:numId w:val="37"/>
        </w:numPr>
        <w:tabs>
          <w:tab w:val="clear" w:pos="432"/>
        </w:tabs>
        <w:spacing w:before="120" w:after="120" w:line="240" w:lineRule="auto"/>
        <w:rPr>
          <w:b/>
          <w:lang w:eastAsia="en-US"/>
        </w:rPr>
      </w:pPr>
      <w:r w:rsidRPr="008A6F2A">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3297" w:name="_Toc225065224"/>
            <w:bookmarkStart w:id="3298" w:name="_Toc207617017"/>
            <w:bookmarkStart w:id="3299"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ins w:id="3300" w:author="Teh Stand" w:date="2021-09-03T12:07:00Z">
              <w:r>
                <w:t>*</w:t>
              </w:r>
            </w:ins>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ins w:id="3301"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F9762B">
      <w:pPr>
        <w:pStyle w:val="ListContinue2"/>
        <w:numPr>
          <w:ilvl w:val="2"/>
          <w:numId w:val="37"/>
        </w:numPr>
        <w:tabs>
          <w:tab w:val="clear" w:pos="432"/>
        </w:tabs>
        <w:spacing w:before="120" w:after="120" w:line="240" w:lineRule="auto"/>
        <w:rPr>
          <w:b/>
          <w:lang w:eastAsia="en-US"/>
        </w:rPr>
      </w:pPr>
      <w:r w:rsidRPr="00F9762B">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ins w:id="3302" w:author="Teh Stand" w:date="2021-09-03T12:08:00Z">
              <w:r>
                <w:t>*</w:t>
              </w:r>
            </w:ins>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ins w:id="3303"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ins w:id="3304" w:author="Teh Stand" w:date="2021-09-03T12:08:00Z">
              <w:r>
                <w:t>*</w:t>
              </w:r>
            </w:ins>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ins w:id="3305"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ins w:id="3306" w:author="Teh Stand" w:date="2021-09-03T12:08:00Z">
              <w:r>
                <w:t>*</w:t>
              </w:r>
            </w:ins>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ins w:id="3307"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057516">
      <w:pPr>
        <w:pStyle w:val="ListContinue2"/>
        <w:numPr>
          <w:ilvl w:val="2"/>
          <w:numId w:val="37"/>
        </w:numPr>
        <w:tabs>
          <w:tab w:val="clear" w:pos="432"/>
        </w:tabs>
        <w:spacing w:before="120" w:after="120" w:line="240" w:lineRule="auto"/>
        <w:rPr>
          <w:b/>
          <w:lang w:eastAsia="en-US"/>
        </w:rPr>
      </w:pPr>
      <w:r w:rsidRPr="008A6F2A">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ins w:id="3308" w:author="Teh Stand" w:date="2021-09-03T12:08:00Z">
              <w:r>
                <w:t>*</w:t>
              </w:r>
            </w:ins>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ins w:id="3309"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ins w:id="3310" w:author="Teh Stand" w:date="2021-09-03T12:08:00Z">
              <w:r>
                <w:t>*</w:t>
              </w:r>
            </w:ins>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ins w:id="3311"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Coordinate Reference System Record Identifier field - CSID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3312" w:name="_Toc207617030"/>
            <w:bookmarkEnd w:id="3297"/>
            <w:bookmarkEnd w:id="3298"/>
            <w:bookmarkEnd w:id="3299"/>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1693A3E9" w:rsidR="00E73EDF" w:rsidRPr="00431ADB" w:rsidRDefault="007653F1" w:rsidP="00022641">
            <w:pPr>
              <w:pStyle w:val="Small"/>
              <w:widowControl/>
              <w:suppressAutoHyphens/>
              <w:spacing w:before="40" w:after="40"/>
              <w:jc w:val="both"/>
            </w:pPr>
            <w:r w:rsidRPr="008A6F2A">
              <w:t xml:space="preserve">Record </w:t>
            </w:r>
            <w:del w:id="3313" w:author="Teh Stand" w:date="2022-06-15T08:46:00Z">
              <w:r w:rsidR="008A4BC2" w:rsidRPr="00431ADB" w:rsidDel="00022641">
                <w:delText xml:space="preserve">Identification </w:delText>
              </w:r>
            </w:del>
            <w:ins w:id="3314" w:author="Teh Stand" w:date="2022-06-15T08:46:00Z">
              <w:r w:rsidR="00022641">
                <w:t>i</w:t>
              </w:r>
              <w:r w:rsidR="00022641" w:rsidRPr="00431ADB">
                <w:t xml:space="preserve">dentification </w:t>
              </w:r>
            </w:ins>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rPr>
          <w:ins w:id="3315" w:author="Teh Stand" w:date="2022-06-15T08:48:00Z"/>
        </w:rPr>
      </w:pPr>
    </w:p>
    <w:p w14:paraId="04713CAB" w14:textId="0D453520" w:rsidR="00022641" w:rsidRPr="00F2456F" w:rsidRDefault="00022641" w:rsidP="00AC0F34">
      <w:pPr>
        <w:pStyle w:val="ListContinue2"/>
        <w:keepNext/>
        <w:keepLines/>
        <w:numPr>
          <w:ilvl w:val="2"/>
          <w:numId w:val="37"/>
        </w:numPr>
        <w:tabs>
          <w:tab w:val="clear" w:pos="432"/>
        </w:tabs>
        <w:spacing w:before="120" w:after="120" w:line="240" w:lineRule="auto"/>
        <w:rPr>
          <w:b/>
          <w:lang w:eastAsia="en-US"/>
        </w:rPr>
      </w:pPr>
      <w:r w:rsidRPr="008A6F2A">
        <w:rPr>
          <w:b/>
          <w:lang w:eastAsia="en-US"/>
        </w:rPr>
        <w:t>Coordinate Reference System Header field - CRSH</w:t>
      </w:r>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77777777" w:rsidR="00E73EDF" w:rsidRPr="008A6F2A" w:rsidRDefault="007653F1" w:rsidP="00C128E3">
            <w:pPr>
              <w:pStyle w:val="Small"/>
              <w:spacing w:before="40" w:after="40"/>
              <w:jc w:val="both"/>
            </w:pPr>
            <w:r w:rsidRPr="008A6F2A">
              <w:t xml:space="preserve">CRS </w:t>
            </w:r>
            <w:del w:id="3316" w:author="Jeff Wootton" w:date="2022-10-26T05:32:00Z">
              <w:r w:rsidRPr="008A6F2A" w:rsidDel="00593F86">
                <w:delText xml:space="preserve"> </w:delText>
              </w:r>
            </w:del>
            <w:r w:rsidRPr="008A6F2A">
              <w:t>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AC0F34">
      <w:pPr>
        <w:pStyle w:val="ListContinue2"/>
        <w:keepNext/>
        <w:keepLines/>
        <w:numPr>
          <w:ilvl w:val="2"/>
          <w:numId w:val="37"/>
        </w:numPr>
        <w:tabs>
          <w:tab w:val="clear" w:pos="432"/>
        </w:tabs>
        <w:spacing w:before="120" w:after="120" w:line="240" w:lineRule="auto"/>
        <w:rPr>
          <w:b/>
          <w:lang w:eastAsia="en-US"/>
        </w:rPr>
      </w:pPr>
      <w:r w:rsidRPr="00AC0F34">
        <w:rPr>
          <w:b/>
          <w:lang w:eastAsia="en-US"/>
        </w:rPr>
        <w:t>Coordinate System Axes field - CSAX</w:t>
      </w:r>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Vertical Datum field - VDAT</w:t>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3317" w:name="_Toc207617037"/>
      <w:bookmarkEnd w:id="3312"/>
    </w:p>
    <w:p w14:paraId="74C15324" w14:textId="71104731"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3317"/>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5714BDCE" w:rsidR="00E73EDF" w:rsidRPr="00431ADB" w:rsidRDefault="007653F1" w:rsidP="003279E8">
            <w:pPr>
              <w:pStyle w:val="Small"/>
              <w:spacing w:before="40" w:after="40"/>
              <w:jc w:val="both"/>
            </w:pPr>
            <w:r w:rsidRPr="008A6F2A">
              <w:t xml:space="preserve">Record </w:t>
            </w:r>
            <w:del w:id="3318" w:author="Teh Stand" w:date="2022-06-15T08:58:00Z">
              <w:r w:rsidR="002416A1" w:rsidRPr="00431ADB" w:rsidDel="003279E8">
                <w:delText xml:space="preserve">Identification </w:delText>
              </w:r>
            </w:del>
            <w:ins w:id="3319" w:author="Teh Stand" w:date="2022-06-15T08:58:00Z">
              <w:r w:rsidR="003279E8">
                <w:t>i</w:t>
              </w:r>
              <w:r w:rsidR="003279E8" w:rsidRPr="00431ADB">
                <w:t xml:space="preserve">dentification </w:t>
              </w:r>
            </w:ins>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0C45BCD3" w:rsidR="00E73EDF" w:rsidRPr="00431ADB" w:rsidRDefault="007653F1" w:rsidP="003279E8">
            <w:pPr>
              <w:pStyle w:val="Small"/>
              <w:spacing w:before="40" w:after="40"/>
              <w:jc w:val="both"/>
            </w:pPr>
            <w:r w:rsidRPr="008A6F2A">
              <w:t xml:space="preserve">Record </w:t>
            </w:r>
            <w:del w:id="3320" w:author="Teh Stand" w:date="2022-06-15T08:58:00Z">
              <w:r w:rsidR="002416A1" w:rsidRPr="00431ADB" w:rsidDel="003279E8">
                <w:delText>Version</w:delText>
              </w:r>
            </w:del>
            <w:ins w:id="3321" w:author="Teh Stand" w:date="2022-06-15T08:58:00Z">
              <w:r w:rsidR="003279E8">
                <w:t>v</w:t>
              </w:r>
              <w:r w:rsidR="003279E8" w:rsidRPr="00431ADB">
                <w:t>ersion</w:t>
              </w:r>
            </w:ins>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31D5605A" w:rsidR="00E73EDF" w:rsidRPr="00431ADB" w:rsidRDefault="007653F1" w:rsidP="003279E8">
            <w:pPr>
              <w:pStyle w:val="Small"/>
              <w:spacing w:before="40" w:after="40"/>
              <w:jc w:val="both"/>
            </w:pPr>
            <w:r w:rsidRPr="008A6F2A">
              <w:t xml:space="preserve">Record </w:t>
            </w:r>
            <w:del w:id="3322" w:author="Teh Stand" w:date="2022-06-15T08:58:00Z">
              <w:r w:rsidR="002416A1" w:rsidRPr="00431ADB" w:rsidDel="003279E8">
                <w:delText xml:space="preserve">Update </w:delText>
              </w:r>
            </w:del>
            <w:ins w:id="3323" w:author="Teh Stand" w:date="2022-06-15T08:58:00Z">
              <w:r w:rsidR="003279E8">
                <w:t>u</w:t>
              </w:r>
              <w:r w:rsidR="003279E8" w:rsidRPr="00431ADB">
                <w:t xml:space="preserve">pdate </w:t>
              </w:r>
            </w:ins>
            <w:del w:id="3324" w:author="Teh Stand" w:date="2022-06-15T08:58:00Z">
              <w:r w:rsidR="002416A1" w:rsidRPr="00431ADB" w:rsidDel="003279E8">
                <w:delText>Instruction</w:delText>
              </w:r>
            </w:del>
            <w:ins w:id="3325" w:author="Teh Stand" w:date="2022-06-15T08:58:00Z">
              <w:r w:rsidR="003279E8">
                <w:t>i</w:t>
              </w:r>
              <w:r w:rsidR="003279E8" w:rsidRPr="00431ADB">
                <w:t>nstruction</w:t>
              </w:r>
            </w:ins>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096A3F">
      <w:pPr>
        <w:pStyle w:val="ListContinue2"/>
        <w:keepNext/>
        <w:keepLines/>
        <w:numPr>
          <w:ilvl w:val="2"/>
          <w:numId w:val="37"/>
        </w:numPr>
        <w:tabs>
          <w:tab w:val="clear" w:pos="432"/>
        </w:tabs>
        <w:spacing w:before="120" w:after="120" w:line="240" w:lineRule="auto"/>
        <w:rPr>
          <w:b/>
          <w:lang w:eastAsia="en-US"/>
        </w:rPr>
      </w:pPr>
      <w:r w:rsidRPr="00096A3F">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250208F9" w:rsidR="007014B8" w:rsidRPr="00431ADB" w:rsidRDefault="007014B8" w:rsidP="00096A3F">
            <w:pPr>
              <w:pStyle w:val="Small"/>
              <w:spacing w:before="40" w:after="40"/>
              <w:jc w:val="both"/>
            </w:pPr>
            <w:r w:rsidRPr="008A6F2A">
              <w:t xml:space="preserve">Numeric </w:t>
            </w:r>
            <w:del w:id="3326" w:author="Teh Stand" w:date="2022-06-15T09:01:00Z">
              <w:r w:rsidRPr="00431ADB" w:rsidDel="00096A3F">
                <w:delText xml:space="preserve">Attribute </w:delText>
              </w:r>
            </w:del>
            <w:ins w:id="3327" w:author="Teh Stand" w:date="2022-06-15T09:01:00Z">
              <w:r w:rsidR="00096A3F">
                <w:t>a</w:t>
              </w:r>
              <w:r w:rsidR="00096A3F" w:rsidRPr="00431ADB">
                <w:t xml:space="preserve">ttribute </w:t>
              </w:r>
            </w:ins>
            <w:del w:id="3328" w:author="Teh Stand" w:date="2022-06-15T09:01:00Z">
              <w:r w:rsidRPr="00431ADB" w:rsidDel="00096A3F">
                <w:delText>Code</w:delText>
              </w:r>
            </w:del>
            <w:ins w:id="3329" w:author="Teh Stand" w:date="2022-06-15T09:01:00Z">
              <w:r w:rsidR="00096A3F">
                <w:t>c</w:t>
              </w:r>
              <w:r w:rsidR="00096A3F" w:rsidRPr="00431ADB">
                <w:t>ode</w:t>
              </w:r>
            </w:ins>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76D419BF" w:rsidR="007014B8" w:rsidRPr="00431ADB" w:rsidRDefault="007014B8" w:rsidP="00096A3F">
            <w:pPr>
              <w:pStyle w:val="Small"/>
              <w:spacing w:before="40" w:after="40"/>
              <w:jc w:val="both"/>
            </w:pPr>
            <w:r w:rsidRPr="008A6F2A">
              <w:t xml:space="preserve">Attribute </w:t>
            </w:r>
            <w:del w:id="3330" w:author="Teh Stand" w:date="2022-06-15T09:01:00Z">
              <w:r w:rsidRPr="00431ADB" w:rsidDel="00096A3F">
                <w:delText>Index</w:delText>
              </w:r>
            </w:del>
            <w:ins w:id="3331" w:author="Teh Stand" w:date="2022-06-15T09:01:00Z">
              <w:r w:rsidR="00096A3F">
                <w:t>i</w:t>
              </w:r>
              <w:r w:rsidR="00096A3F" w:rsidRPr="00431ADB">
                <w:t>ndex</w:t>
              </w:r>
            </w:ins>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6331C058" w:rsidR="007014B8" w:rsidRPr="00431ADB" w:rsidRDefault="007014B8" w:rsidP="00096A3F">
            <w:pPr>
              <w:pStyle w:val="Small"/>
              <w:spacing w:before="40" w:after="40"/>
              <w:jc w:val="both"/>
            </w:pPr>
            <w:r w:rsidRPr="008A6F2A">
              <w:t xml:space="preserve">Parent </w:t>
            </w:r>
            <w:del w:id="3332" w:author="Teh Stand" w:date="2022-06-15T09:02:00Z">
              <w:r w:rsidRPr="00431ADB" w:rsidDel="00096A3F">
                <w:delText>Index</w:delText>
              </w:r>
            </w:del>
            <w:ins w:id="3333" w:author="Teh Stand" w:date="2022-06-15T09:02:00Z">
              <w:r w:rsidR="00096A3F">
                <w:t>i</w:t>
              </w:r>
              <w:r w:rsidR="00096A3F" w:rsidRPr="00431ADB">
                <w:t>ndex</w:t>
              </w:r>
            </w:ins>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1A2CDBF8" w:rsidR="007014B8" w:rsidRPr="00431ADB" w:rsidRDefault="007014B8" w:rsidP="00096A3F">
            <w:pPr>
              <w:pStyle w:val="Small"/>
              <w:spacing w:before="40" w:after="40"/>
              <w:jc w:val="both"/>
            </w:pPr>
            <w:r w:rsidRPr="008A6F2A">
              <w:t xml:space="preserve">Attribute </w:t>
            </w:r>
            <w:del w:id="3334" w:author="Teh Stand" w:date="2022-06-15T09:02:00Z">
              <w:r w:rsidRPr="00431ADB" w:rsidDel="00096A3F">
                <w:delText>Instruction</w:delText>
              </w:r>
            </w:del>
            <w:ins w:id="3335" w:author="Teh Stand" w:date="2022-06-15T09:02:00Z">
              <w:r w:rsidR="00096A3F">
                <w:t>i</w:t>
              </w:r>
              <w:r w:rsidR="00096A3F" w:rsidRPr="00431ADB">
                <w:t>nstruction</w:t>
              </w:r>
            </w:ins>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459BF284" w:rsidR="007014B8" w:rsidRPr="00431ADB" w:rsidRDefault="007014B8" w:rsidP="00096A3F">
            <w:pPr>
              <w:pStyle w:val="Small"/>
              <w:spacing w:before="40" w:after="40"/>
              <w:jc w:val="both"/>
            </w:pPr>
            <w:r w:rsidRPr="008A6F2A">
              <w:t xml:space="preserve">Attribute </w:t>
            </w:r>
            <w:del w:id="3336" w:author="Teh Stand" w:date="2022-06-15T09:02:00Z">
              <w:r w:rsidRPr="00431ADB" w:rsidDel="00096A3F">
                <w:delText>Value</w:delText>
              </w:r>
            </w:del>
            <w:ins w:id="3337" w:author="Teh Stand" w:date="2022-06-15T09:02:00Z">
              <w:r w:rsidR="00096A3F">
                <w:t>v</w:t>
              </w:r>
              <w:r w:rsidR="00096A3F" w:rsidRPr="00431ADB">
                <w:t>alue</w:t>
              </w:r>
            </w:ins>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593F86">
      <w:pPr>
        <w:pStyle w:val="ListContinue2"/>
        <w:keepNext/>
        <w:keepLines/>
        <w:numPr>
          <w:ilvl w:val="2"/>
          <w:numId w:val="37"/>
        </w:numPr>
        <w:tabs>
          <w:tab w:val="clear" w:pos="432"/>
        </w:tabs>
        <w:spacing w:before="120" w:after="120" w:line="240" w:lineRule="auto"/>
        <w:rPr>
          <w:b/>
          <w:lang w:eastAsia="en-US"/>
        </w:rPr>
      </w:pPr>
      <w:r w:rsidRPr="00D82DE0">
        <w:rPr>
          <w:b/>
          <w:lang w:eastAsia="en-US"/>
        </w:rPr>
        <w:t>Information Association field - INAS</w:t>
      </w:r>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0D8201B0" w:rsidR="007014B8" w:rsidRPr="00431ADB" w:rsidRDefault="007014B8" w:rsidP="00D82DE0">
            <w:pPr>
              <w:pStyle w:val="Small"/>
              <w:snapToGrid w:val="0"/>
              <w:spacing w:before="40" w:after="40"/>
              <w:jc w:val="both"/>
            </w:pPr>
            <w:r w:rsidRPr="008A6F2A">
              <w:t xml:space="preserve">Referenced Record </w:t>
            </w:r>
            <w:del w:id="3338" w:author="Teh Stand" w:date="2022-06-15T09:07:00Z">
              <w:r w:rsidRPr="00431ADB" w:rsidDel="00D82DE0">
                <w:delText>Name</w:delText>
              </w:r>
            </w:del>
            <w:ins w:id="3339" w:author="Teh Stand" w:date="2022-06-15T09:07:00Z">
              <w:r w:rsidR="00D82DE0">
                <w:t>n</w:t>
              </w:r>
              <w:r w:rsidR="00D82DE0" w:rsidRPr="00431ADB">
                <w:t>ame</w:t>
              </w:r>
            </w:ins>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ins w:id="3340" w:author="Jeff Wootton" w:date="2022-07-11T08:33:00Z">
              <w:r>
                <w:t>{</w:t>
              </w:r>
            </w:ins>
            <w:r w:rsidR="007014B8" w:rsidRPr="008A6F2A">
              <w:t>150</w:t>
            </w:r>
            <w:ins w:id="3341" w:author="Jeff Wootton" w:date="2022-07-11T08:33:00Z">
              <w:r>
                <w:t>}</w:t>
              </w:r>
            </w:ins>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rPr>
                <w:ins w:id="3342" w:author="Jeff Wootton" w:date="2022-07-11T08:32:00Z"/>
              </w:rPr>
            </w:pPr>
            <w:r w:rsidRPr="008A6F2A">
              <w:t>Record name of the referenced record</w:t>
            </w:r>
          </w:p>
          <w:p w14:paraId="7E8E8AD3" w14:textId="732EA468" w:rsidR="0036070B" w:rsidRPr="008A6F2A" w:rsidRDefault="0036070B" w:rsidP="00C128E3">
            <w:pPr>
              <w:pStyle w:val="Small"/>
              <w:snapToGrid w:val="0"/>
              <w:spacing w:before="40" w:after="40"/>
              <w:jc w:val="both"/>
            </w:pPr>
            <w:ins w:id="3343" w:author="Jeff Wootton" w:date="2022-07-11T08:32:00Z">
              <w:r>
                <w:t>{150} – Information Type</w:t>
              </w:r>
            </w:ins>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739341BC" w:rsidR="007014B8" w:rsidRPr="00431ADB" w:rsidRDefault="007014B8" w:rsidP="00D82DE0">
            <w:pPr>
              <w:pStyle w:val="Small"/>
              <w:snapToGrid w:val="0"/>
              <w:spacing w:before="40" w:after="40"/>
              <w:jc w:val="both"/>
            </w:pPr>
            <w:r w:rsidRPr="008A6F2A">
              <w:t xml:space="preserve">Referenced Record </w:t>
            </w:r>
            <w:del w:id="3344" w:author="Teh Stand" w:date="2022-06-15T09:07:00Z">
              <w:r w:rsidRPr="00431ADB" w:rsidDel="00D82DE0">
                <w:delText>Identifier</w:delText>
              </w:r>
            </w:del>
            <w:ins w:id="3345" w:author="Teh Stand" w:date="2022-06-15T09:07:00Z">
              <w:r w:rsidR="00D82DE0">
                <w:t>i</w:t>
              </w:r>
              <w:r w:rsidR="00D82DE0" w:rsidRPr="00431ADB">
                <w:t>dentifier</w:t>
              </w:r>
            </w:ins>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ins w:id="3346" w:author="Jeff Wootton" w:date="2022-10-26T05:49:00Z">
              <w:r>
                <w:t>b12</w:t>
              </w:r>
            </w:ins>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5D2A6DB" w14:textId="6D10B623" w:rsidR="007014B8" w:rsidRPr="008A6F2A" w:rsidDel="0036070B" w:rsidRDefault="007014B8">
            <w:pPr>
              <w:pStyle w:val="Small"/>
              <w:snapToGrid w:val="0"/>
              <w:spacing w:before="40" w:after="40"/>
              <w:jc w:val="both"/>
              <w:rPr>
                <w:del w:id="3347" w:author="Jeff Wootton" w:date="2022-07-11T08:34:00Z"/>
              </w:rPr>
              <w:pPrChange w:id="3348" w:author="Jeff Wootton" w:date="2022-07-11T08:35:00Z">
                <w:pPr>
                  <w:pStyle w:val="Small"/>
                  <w:snapToGrid w:val="0"/>
                  <w:spacing w:before="40"/>
                  <w:jc w:val="both"/>
                </w:pPr>
              </w:pPrChange>
            </w:pPr>
            <w:r w:rsidRPr="008A6F2A">
              <w:t xml:space="preserve">{1} </w:t>
            </w:r>
            <w:r w:rsidR="00645532">
              <w:t>–</w:t>
            </w:r>
            <w:r w:rsidRPr="008A6F2A">
              <w:t xml:space="preserve"> Insert</w:t>
            </w:r>
          </w:p>
          <w:p w14:paraId="5D580216" w14:textId="716BAAA0" w:rsidR="007014B8" w:rsidRPr="008A6F2A" w:rsidDel="0036070B" w:rsidRDefault="007014B8">
            <w:pPr>
              <w:pStyle w:val="Small"/>
              <w:spacing w:before="0" w:after="40"/>
              <w:jc w:val="both"/>
              <w:rPr>
                <w:del w:id="3349" w:author="Jeff Wootton" w:date="2022-07-11T08:34:00Z"/>
              </w:rPr>
              <w:pPrChange w:id="3350" w:author="Jeff Wootton" w:date="2022-07-11T08:35:00Z">
                <w:pPr>
                  <w:pStyle w:val="Small"/>
                  <w:spacing w:before="0"/>
                  <w:jc w:val="both"/>
                </w:pPr>
              </w:pPrChange>
            </w:pPr>
            <w:del w:id="3351" w:author="Jeff Wootton" w:date="2022-07-11T08:34:00Z">
              <w:r w:rsidRPr="008A6F2A" w:rsidDel="0036070B">
                <w:delText>{2} – Delete</w:delText>
              </w:r>
            </w:del>
          </w:p>
          <w:p w14:paraId="145500BA" w14:textId="68BDB378" w:rsidR="007014B8" w:rsidRPr="008A6F2A" w:rsidRDefault="007014B8" w:rsidP="0036070B">
            <w:pPr>
              <w:pStyle w:val="Small"/>
              <w:snapToGrid w:val="0"/>
              <w:spacing w:before="40" w:after="40"/>
              <w:jc w:val="both"/>
            </w:pPr>
            <w:del w:id="3352" w:author="Jeff Wootton" w:date="2022-07-11T08:34:00Z">
              <w:r w:rsidRPr="008A6F2A" w:rsidDel="0036070B">
                <w:delText xml:space="preserve">{3} </w:delText>
              </w:r>
              <w:r w:rsidR="00645532" w:rsidDel="0036070B">
                <w:delText>–</w:delText>
              </w:r>
              <w:r w:rsidRPr="008A6F2A" w:rsidDel="0036070B">
                <w:delText xml:space="preserve"> Modify</w:delText>
              </w:r>
            </w:del>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50E4F828" w:rsidR="007014B8" w:rsidRPr="00431ADB" w:rsidRDefault="007014B8" w:rsidP="00D82DE0">
            <w:pPr>
              <w:pStyle w:val="Small"/>
              <w:snapToGrid w:val="0"/>
              <w:spacing w:before="40" w:after="40"/>
              <w:jc w:val="both"/>
            </w:pPr>
            <w:r w:rsidRPr="008A6F2A">
              <w:t xml:space="preserve">Numeric </w:t>
            </w:r>
            <w:del w:id="3353" w:author="Teh Stand" w:date="2022-06-15T09:07:00Z">
              <w:r w:rsidRPr="00431ADB" w:rsidDel="00D82DE0">
                <w:delText xml:space="preserve">Attribute </w:delText>
              </w:r>
            </w:del>
            <w:ins w:id="3354" w:author="Teh Stand" w:date="2022-06-15T09:07:00Z">
              <w:r w:rsidR="00D82DE0">
                <w:t>a</w:t>
              </w:r>
              <w:r w:rsidR="00D82DE0" w:rsidRPr="00431ADB">
                <w:t xml:space="preserve">ttribute </w:t>
              </w:r>
            </w:ins>
            <w:del w:id="3355" w:author="Teh Stand" w:date="2022-06-15T09:08:00Z">
              <w:r w:rsidRPr="00431ADB" w:rsidDel="00D82DE0">
                <w:delText>Code</w:delText>
              </w:r>
            </w:del>
            <w:ins w:id="3356" w:author="Teh Stand" w:date="2022-06-15T09:08:00Z">
              <w:r w:rsidR="00D82DE0">
                <w:t>c</w:t>
              </w:r>
              <w:r w:rsidR="00D82DE0" w:rsidRPr="00431ADB">
                <w:t>ode</w:t>
              </w:r>
            </w:ins>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6A3ACEB8" w:rsidR="007014B8" w:rsidRPr="00431ADB" w:rsidRDefault="007014B8" w:rsidP="00D82DE0">
            <w:pPr>
              <w:pStyle w:val="Small"/>
              <w:snapToGrid w:val="0"/>
              <w:spacing w:before="40" w:after="40"/>
              <w:jc w:val="both"/>
            </w:pPr>
            <w:r w:rsidRPr="008A6F2A">
              <w:t xml:space="preserve">Attribute </w:t>
            </w:r>
            <w:del w:id="3357" w:author="Teh Stand" w:date="2022-06-15T09:08:00Z">
              <w:r w:rsidRPr="00431ADB" w:rsidDel="00D82DE0">
                <w:delText>Index</w:delText>
              </w:r>
            </w:del>
            <w:ins w:id="3358" w:author="Teh Stand" w:date="2022-06-15T09:08:00Z">
              <w:r w:rsidR="00D82DE0">
                <w:t>i</w:t>
              </w:r>
              <w:r w:rsidR="00D82DE0" w:rsidRPr="00431ADB">
                <w:t>ndex</w:t>
              </w:r>
            </w:ins>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76FEFBF1" w:rsidR="007014B8" w:rsidRPr="00431ADB" w:rsidRDefault="007014B8" w:rsidP="00D82DE0">
            <w:pPr>
              <w:pStyle w:val="Small"/>
              <w:snapToGrid w:val="0"/>
              <w:spacing w:before="40" w:after="40"/>
              <w:jc w:val="both"/>
            </w:pPr>
            <w:r w:rsidRPr="008A6F2A">
              <w:t xml:space="preserve">Parent </w:t>
            </w:r>
            <w:del w:id="3359" w:author="Teh Stand" w:date="2022-06-15T09:08:00Z">
              <w:r w:rsidRPr="00431ADB" w:rsidDel="00D82DE0">
                <w:delText>Index</w:delText>
              </w:r>
            </w:del>
            <w:ins w:id="3360" w:author="Teh Stand" w:date="2022-06-15T09:08:00Z">
              <w:r w:rsidR="00D82DE0">
                <w:t>i</w:t>
              </w:r>
              <w:r w:rsidR="00D82DE0" w:rsidRPr="00431ADB">
                <w:t>ndex</w:t>
              </w:r>
            </w:ins>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8083A5E" w:rsidR="007014B8" w:rsidRPr="00431ADB" w:rsidRDefault="007014B8" w:rsidP="00D82DE0">
            <w:pPr>
              <w:pStyle w:val="Small"/>
              <w:snapToGrid w:val="0"/>
              <w:spacing w:before="40" w:after="40"/>
              <w:jc w:val="both"/>
            </w:pPr>
            <w:r w:rsidRPr="008A6F2A">
              <w:t xml:space="preserve">Attribute </w:t>
            </w:r>
            <w:del w:id="3361" w:author="Teh Stand" w:date="2022-06-15T09:08:00Z">
              <w:r w:rsidRPr="00431ADB" w:rsidDel="00D82DE0">
                <w:delText>Value</w:delText>
              </w:r>
            </w:del>
            <w:ins w:id="3362" w:author="Teh Stand" w:date="2022-06-15T09:08:00Z">
              <w:r w:rsidR="00D82DE0">
                <w:t>v</w:t>
              </w:r>
              <w:r w:rsidR="00D82DE0" w:rsidRPr="00431ADB">
                <w:t>alue</w:t>
              </w:r>
            </w:ins>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D82DE0">
      <w:pPr>
        <w:pStyle w:val="ListContinue2"/>
        <w:keepNext/>
        <w:keepLines/>
        <w:numPr>
          <w:ilvl w:val="2"/>
          <w:numId w:val="37"/>
        </w:numPr>
        <w:tabs>
          <w:tab w:val="clear" w:pos="432"/>
        </w:tabs>
        <w:spacing w:before="120" w:after="120" w:line="240" w:lineRule="auto"/>
        <w:rPr>
          <w:b/>
          <w:lang w:eastAsia="en-US"/>
        </w:rPr>
      </w:pPr>
      <w:r w:rsidRPr="00D82DE0">
        <w:rPr>
          <w:b/>
          <w:lang w:eastAsia="en-US"/>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00BE1A15" w:rsidR="00E73EDF" w:rsidRPr="00431ADB" w:rsidRDefault="007653F1" w:rsidP="00E76B8F">
            <w:pPr>
              <w:pStyle w:val="Small"/>
              <w:spacing w:before="40" w:after="40"/>
              <w:jc w:val="both"/>
            </w:pPr>
            <w:r w:rsidRPr="008A6F2A">
              <w:t xml:space="preserve">Record </w:t>
            </w:r>
            <w:del w:id="3363" w:author="Teh Stand" w:date="2022-06-15T09:10:00Z">
              <w:r w:rsidR="002416A1" w:rsidRPr="00431ADB" w:rsidDel="00E76B8F">
                <w:delText>Name</w:delText>
              </w:r>
            </w:del>
            <w:ins w:id="3364" w:author="Teh Stand" w:date="2022-06-15T09:10:00Z">
              <w:r w:rsidR="00E76B8F">
                <w:t>n</w:t>
              </w:r>
              <w:r w:rsidR="00E76B8F" w:rsidRPr="00431ADB">
                <w:t>ame</w:t>
              </w:r>
            </w:ins>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7BE63A1A" w:rsidR="00E73EDF" w:rsidRPr="00431ADB" w:rsidRDefault="007653F1" w:rsidP="00E76B8F">
            <w:pPr>
              <w:pStyle w:val="Small"/>
              <w:spacing w:before="40" w:after="40"/>
              <w:jc w:val="both"/>
            </w:pPr>
            <w:r w:rsidRPr="008A6F2A">
              <w:t xml:space="preserve">Record </w:t>
            </w:r>
            <w:del w:id="3365" w:author="Teh Stand" w:date="2022-06-15T09:10:00Z">
              <w:r w:rsidR="002416A1" w:rsidRPr="00431ADB" w:rsidDel="00E76B8F">
                <w:delText xml:space="preserve">Identification </w:delText>
              </w:r>
            </w:del>
            <w:ins w:id="3366" w:author="Teh Stand" w:date="2022-06-15T09:10:00Z">
              <w:r w:rsidR="00E76B8F">
                <w:t>i</w:t>
              </w:r>
              <w:r w:rsidR="00E76B8F" w:rsidRPr="00431ADB">
                <w:t xml:space="preserve">dentification </w:t>
              </w:r>
            </w:ins>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3D98CB3F" w:rsidR="00E73EDF" w:rsidRPr="00431ADB" w:rsidRDefault="007653F1" w:rsidP="00E76B8F">
            <w:pPr>
              <w:pStyle w:val="Small"/>
              <w:spacing w:before="40" w:after="40"/>
              <w:jc w:val="both"/>
            </w:pPr>
            <w:r w:rsidRPr="008A6F2A">
              <w:t xml:space="preserve">Record </w:t>
            </w:r>
            <w:del w:id="3367" w:author="Teh Stand" w:date="2022-06-15T09:10:00Z">
              <w:r w:rsidR="002416A1" w:rsidRPr="00431ADB" w:rsidDel="00E76B8F">
                <w:delText>Version</w:delText>
              </w:r>
            </w:del>
            <w:ins w:id="3368" w:author="Teh Stand" w:date="2022-06-15T09:10:00Z">
              <w:r w:rsidR="00E76B8F">
                <w:t>v</w:t>
              </w:r>
              <w:r w:rsidR="00E76B8F" w:rsidRPr="00431ADB">
                <w:t>ersion</w:t>
              </w:r>
            </w:ins>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16A08A88" w:rsidR="00E73EDF" w:rsidRPr="00431ADB" w:rsidRDefault="007653F1" w:rsidP="00E76B8F">
            <w:pPr>
              <w:pStyle w:val="Small"/>
              <w:spacing w:before="40" w:after="40"/>
              <w:jc w:val="both"/>
            </w:pPr>
            <w:r w:rsidRPr="008A6F2A">
              <w:t xml:space="preserve">Record </w:t>
            </w:r>
            <w:del w:id="3369" w:author="Teh Stand" w:date="2022-06-15T09:10:00Z">
              <w:r w:rsidR="002416A1" w:rsidRPr="00431ADB" w:rsidDel="00E76B8F">
                <w:delText xml:space="preserve">Update </w:delText>
              </w:r>
            </w:del>
            <w:ins w:id="3370" w:author="Teh Stand" w:date="2022-06-15T09:10:00Z">
              <w:r w:rsidR="00E76B8F">
                <w:t>u</w:t>
              </w:r>
              <w:r w:rsidR="00E76B8F" w:rsidRPr="00431ADB">
                <w:t xml:space="preserve">pdate </w:t>
              </w:r>
            </w:ins>
            <w:del w:id="3371" w:author="Teh Stand" w:date="2022-06-15T09:10:00Z">
              <w:r w:rsidR="002416A1" w:rsidRPr="00431ADB" w:rsidDel="00E76B8F">
                <w:delText>Instruction</w:delText>
              </w:r>
            </w:del>
            <w:ins w:id="3372" w:author="Teh Stand" w:date="2022-06-15T09:10:00Z">
              <w:r w:rsidR="00E76B8F">
                <w:t>i</w:t>
              </w:r>
              <w:r w:rsidR="00E76B8F" w:rsidRPr="00431ADB">
                <w:t>nstruction</w:t>
              </w:r>
            </w:ins>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3373" w:name="_Toc207617053"/>
    </w:p>
    <w:p w14:paraId="5FFA05C6" w14:textId="42EA6E02"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2-D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3-D Integer Coordinate Tuple field structure - 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3373"/>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69A010FE" w:rsidR="00E73EDF" w:rsidRPr="00544ABE" w:rsidRDefault="007653F1" w:rsidP="00E76B8F">
            <w:pPr>
              <w:pStyle w:val="Small"/>
              <w:keepNext/>
              <w:keepLines/>
              <w:widowControl/>
              <w:spacing w:before="40" w:after="40"/>
              <w:jc w:val="both"/>
            </w:pPr>
            <w:r w:rsidRPr="008A6F2A">
              <w:t xml:space="preserve">Record </w:t>
            </w:r>
            <w:del w:id="3374" w:author="Teh Stand" w:date="2022-06-15T09:14:00Z">
              <w:r w:rsidR="00F641A8" w:rsidRPr="00544ABE" w:rsidDel="00E76B8F">
                <w:delText>Name</w:delText>
              </w:r>
            </w:del>
            <w:ins w:id="3375" w:author="Teh Stand" w:date="2022-06-15T09:14:00Z">
              <w:r w:rsidR="00E76B8F">
                <w:t>n</w:t>
              </w:r>
              <w:r w:rsidR="00E76B8F"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6B7CC491" w:rsidR="00E73EDF" w:rsidRPr="00544ABE" w:rsidRDefault="007653F1" w:rsidP="00E76B8F">
            <w:pPr>
              <w:pStyle w:val="Small"/>
              <w:keepNext/>
              <w:keepLines/>
              <w:widowControl/>
              <w:spacing w:before="40" w:after="40"/>
              <w:jc w:val="both"/>
            </w:pPr>
            <w:r w:rsidRPr="008A6F2A">
              <w:t xml:space="preserve">Record </w:t>
            </w:r>
            <w:del w:id="3376" w:author="Teh Stand" w:date="2022-06-15T09:14:00Z">
              <w:r w:rsidR="00F641A8" w:rsidRPr="00544ABE" w:rsidDel="00E76B8F">
                <w:delText xml:space="preserve">Identification </w:delText>
              </w:r>
            </w:del>
            <w:ins w:id="3377" w:author="Teh Stand" w:date="2022-06-15T09:14:00Z">
              <w:r w:rsidR="00E76B8F">
                <w:t>i</w:t>
              </w:r>
              <w:r w:rsidR="00E76B8F"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264B79F4" w:rsidR="00E73EDF" w:rsidRPr="00544ABE" w:rsidRDefault="007653F1" w:rsidP="00E76B8F">
            <w:pPr>
              <w:pStyle w:val="Small"/>
              <w:keepNext/>
              <w:keepLines/>
              <w:widowControl/>
              <w:spacing w:before="40" w:after="40"/>
              <w:jc w:val="both"/>
            </w:pPr>
            <w:r w:rsidRPr="008A6F2A">
              <w:t xml:space="preserve">Record </w:t>
            </w:r>
            <w:del w:id="3378" w:author="Teh Stand" w:date="2022-06-15T09:14:00Z">
              <w:r w:rsidR="00F641A8" w:rsidRPr="00544ABE" w:rsidDel="00E76B8F">
                <w:delText>Version</w:delText>
              </w:r>
            </w:del>
            <w:ins w:id="3379" w:author="Teh Stand" w:date="2022-06-15T09:14:00Z">
              <w:r w:rsidR="00E76B8F">
                <w:t>v</w:t>
              </w:r>
              <w:r w:rsidR="00E76B8F"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48B61DBF" w:rsidR="00E73EDF" w:rsidRPr="00544ABE" w:rsidRDefault="007653F1" w:rsidP="00E76B8F">
            <w:pPr>
              <w:pStyle w:val="Small"/>
              <w:spacing w:before="40" w:after="40"/>
              <w:jc w:val="both"/>
            </w:pPr>
            <w:r w:rsidRPr="008A6F2A">
              <w:t xml:space="preserve">Record </w:t>
            </w:r>
            <w:del w:id="3380" w:author="Teh Stand" w:date="2022-06-15T09:14:00Z">
              <w:r w:rsidR="00F641A8" w:rsidRPr="00544ABE" w:rsidDel="00E76B8F">
                <w:delText xml:space="preserve">Update </w:delText>
              </w:r>
            </w:del>
            <w:ins w:id="3381" w:author="Teh Stand" w:date="2022-06-15T09:14:00Z">
              <w:r w:rsidR="00E76B8F">
                <w:t>u</w:t>
              </w:r>
              <w:r w:rsidR="00E76B8F" w:rsidRPr="00544ABE">
                <w:t xml:space="preserve">pdate </w:t>
              </w:r>
            </w:ins>
            <w:del w:id="3382" w:author="Teh Stand" w:date="2022-06-15T09:14:00Z">
              <w:r w:rsidR="00F641A8" w:rsidRPr="00544ABE" w:rsidDel="00E76B8F">
                <w:delText>Instruction</w:delText>
              </w:r>
            </w:del>
            <w:ins w:id="3383" w:author="Teh Stand" w:date="2022-06-15T09:14:00Z">
              <w:r w:rsidR="00E76B8F">
                <w:t>i</w:t>
              </w:r>
              <w:r w:rsidR="00E76B8F"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2-D Integer Coordinate List field structure - C2IL</w:t>
      </w:r>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3384"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3384"/>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014510E1" w:rsidR="00E73EDF" w:rsidRPr="00544ABE" w:rsidRDefault="007653F1" w:rsidP="00D4449C">
            <w:pPr>
              <w:pStyle w:val="Small"/>
              <w:spacing w:before="40" w:after="40"/>
              <w:jc w:val="both"/>
            </w:pPr>
            <w:r w:rsidRPr="008A6F2A">
              <w:t xml:space="preserve">Record </w:t>
            </w:r>
            <w:del w:id="3385" w:author="Teh Stand" w:date="2022-06-15T09:22:00Z">
              <w:r w:rsidR="00F641A8" w:rsidRPr="00544ABE" w:rsidDel="00D4449C">
                <w:delText>Name</w:delText>
              </w:r>
            </w:del>
            <w:ins w:id="3386" w:author="Teh Stand" w:date="2022-06-15T09:22:00Z">
              <w:r w:rsidR="00D4449C">
                <w:t>n</w:t>
              </w:r>
              <w:r w:rsidR="00D4449C"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4FDAE8C9" w:rsidR="00E73EDF" w:rsidRPr="00544ABE" w:rsidRDefault="007653F1" w:rsidP="00D4449C">
            <w:pPr>
              <w:pStyle w:val="Small"/>
              <w:spacing w:before="40" w:after="40"/>
              <w:jc w:val="both"/>
            </w:pPr>
            <w:r w:rsidRPr="008A6F2A">
              <w:t xml:space="preserve">Record </w:t>
            </w:r>
            <w:del w:id="3387" w:author="Teh Stand" w:date="2022-06-15T09:22:00Z">
              <w:r w:rsidR="00F641A8" w:rsidRPr="00544ABE" w:rsidDel="00D4449C">
                <w:delText xml:space="preserve">Identification </w:delText>
              </w:r>
            </w:del>
            <w:ins w:id="3388" w:author="Teh Stand" w:date="2022-06-15T09:22:00Z">
              <w:r w:rsidR="00D4449C">
                <w:t>i</w:t>
              </w:r>
              <w:r w:rsidR="00D4449C"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470DDACE" w:rsidR="00E73EDF" w:rsidRPr="00544ABE" w:rsidRDefault="007653F1" w:rsidP="00D4449C">
            <w:pPr>
              <w:pStyle w:val="Small"/>
              <w:spacing w:before="40" w:after="40"/>
              <w:jc w:val="both"/>
            </w:pPr>
            <w:r w:rsidRPr="008A6F2A">
              <w:t xml:space="preserve">Record </w:t>
            </w:r>
            <w:del w:id="3389" w:author="Teh Stand" w:date="2022-06-15T09:22:00Z">
              <w:r w:rsidR="00F641A8" w:rsidRPr="00544ABE" w:rsidDel="00D4449C">
                <w:delText>Version</w:delText>
              </w:r>
            </w:del>
            <w:ins w:id="3390" w:author="Teh Stand" w:date="2022-06-15T09:22:00Z">
              <w:r w:rsidR="00D4449C">
                <w:t>v</w:t>
              </w:r>
              <w:r w:rsidR="00D4449C"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7E461B34" w:rsidR="00E73EDF" w:rsidRPr="00544ABE" w:rsidRDefault="007653F1" w:rsidP="00D4449C">
            <w:pPr>
              <w:pStyle w:val="Small"/>
              <w:spacing w:before="40" w:after="40"/>
              <w:jc w:val="both"/>
            </w:pPr>
            <w:r w:rsidRPr="008A6F2A">
              <w:t xml:space="preserve">Record </w:t>
            </w:r>
            <w:del w:id="3391" w:author="Teh Stand" w:date="2022-06-15T09:22:00Z">
              <w:r w:rsidR="00F641A8" w:rsidRPr="00544ABE" w:rsidDel="00D4449C">
                <w:delText xml:space="preserve">Update </w:delText>
              </w:r>
            </w:del>
            <w:ins w:id="3392" w:author="Teh Stand" w:date="2022-06-15T09:22:00Z">
              <w:r w:rsidR="00D4449C">
                <w:t>u</w:t>
              </w:r>
              <w:r w:rsidR="00D4449C" w:rsidRPr="00544ABE">
                <w:t xml:space="preserve">pdate </w:t>
              </w:r>
            </w:ins>
            <w:del w:id="3393" w:author="Teh Stand" w:date="2022-06-15T09:22:00Z">
              <w:r w:rsidR="00F641A8" w:rsidRPr="00544ABE" w:rsidDel="00D4449C">
                <w:delText>Instruction</w:delText>
              </w:r>
            </w:del>
            <w:ins w:id="3394" w:author="Teh Stand" w:date="2022-06-15T09:22:00Z">
              <w:r w:rsidR="00D4449C">
                <w:t>i</w:t>
              </w:r>
              <w:r w:rsidR="00D4449C"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0E76CDE5" w:rsidR="00E73EDF" w:rsidRPr="00544ABE" w:rsidRDefault="007653F1" w:rsidP="00D4449C">
            <w:pPr>
              <w:pStyle w:val="Small"/>
              <w:spacing w:before="40" w:after="40"/>
              <w:jc w:val="both"/>
            </w:pPr>
            <w:r w:rsidRPr="008A6F2A">
              <w:t xml:space="preserve">Referenced Record </w:t>
            </w:r>
            <w:del w:id="3395" w:author="Teh Stand" w:date="2022-06-15T09:23:00Z">
              <w:r w:rsidR="00DF49FB" w:rsidRPr="00544ABE" w:rsidDel="00D4449C">
                <w:delText>Name</w:delText>
              </w:r>
            </w:del>
            <w:ins w:id="3396" w:author="Teh Stand" w:date="2022-06-15T09:23:00Z">
              <w:r w:rsidR="00D4449C">
                <w:t>n</w:t>
              </w:r>
              <w:r w:rsidR="00D4449C" w:rsidRPr="00544ABE">
                <w:t>ame</w:t>
              </w:r>
            </w:ins>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ins w:id="3397" w:author="Jeff Wootton" w:date="2022-07-11T08:36:00Z">
              <w:r>
                <w:t>{110}</w:t>
              </w:r>
            </w:ins>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rPr>
                <w:ins w:id="3398" w:author="Jeff Wootton" w:date="2022-07-11T08:36:00Z"/>
              </w:rPr>
            </w:pPr>
            <w:r w:rsidRPr="008A6F2A">
              <w:t>Record name of the referenced record</w:t>
            </w:r>
          </w:p>
          <w:p w14:paraId="23D348BA" w14:textId="0D809918" w:rsidR="0036070B" w:rsidRPr="008A6F2A" w:rsidRDefault="0036070B" w:rsidP="00C128E3">
            <w:pPr>
              <w:pStyle w:val="Small"/>
              <w:spacing w:before="40" w:after="40"/>
              <w:jc w:val="both"/>
            </w:pPr>
            <w:ins w:id="3399" w:author="Jeff Wootton" w:date="2022-07-11T08:36:00Z">
              <w:r>
                <w:t>{110} – Point</w:t>
              </w:r>
            </w:ins>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30E3CF3E" w:rsidR="00E73EDF" w:rsidRPr="00544ABE" w:rsidRDefault="007653F1" w:rsidP="00D4449C">
            <w:pPr>
              <w:pStyle w:val="Small"/>
              <w:spacing w:before="40" w:after="40"/>
              <w:jc w:val="both"/>
            </w:pPr>
            <w:r w:rsidRPr="008A6F2A">
              <w:t xml:space="preserve">Referenced Record </w:t>
            </w:r>
            <w:del w:id="3400" w:author="Teh Stand" w:date="2022-06-15T09:23:00Z">
              <w:r w:rsidR="00DF49FB" w:rsidRPr="00544ABE" w:rsidDel="00D4449C">
                <w:delText>Identifier</w:delText>
              </w:r>
            </w:del>
            <w:ins w:id="3401" w:author="Teh Stand" w:date="2022-06-15T09:23:00Z">
              <w:r w:rsidR="00D4449C">
                <w:t>i</w:t>
              </w:r>
              <w:r w:rsidR="00D4449C" w:rsidRPr="00544ABE">
                <w:t>dentifier</w:t>
              </w:r>
            </w:ins>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8BDFAA6" w:rsidR="00E73EDF" w:rsidRPr="00544ABE" w:rsidRDefault="007653F1" w:rsidP="00D4449C">
            <w:pPr>
              <w:pStyle w:val="Small"/>
              <w:spacing w:before="40" w:after="40"/>
              <w:jc w:val="both"/>
            </w:pPr>
            <w:r w:rsidRPr="008A6F2A">
              <w:t xml:space="preserve">Topology </w:t>
            </w:r>
            <w:del w:id="3402" w:author="Teh Stand" w:date="2022-06-15T09:23:00Z">
              <w:r w:rsidR="00DF49FB" w:rsidRPr="00544ABE" w:rsidDel="00D4449C">
                <w:delText>Indicator</w:delText>
              </w:r>
            </w:del>
            <w:ins w:id="3403" w:author="Teh Stand" w:date="2022-06-15T09:23:00Z">
              <w:r w:rsidR="00D4449C">
                <w:t>i</w:t>
              </w:r>
              <w:r w:rsidR="00D4449C" w:rsidRPr="00544ABE">
                <w:t>ndicator</w:t>
              </w:r>
            </w:ins>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645532">
      <w:pPr>
        <w:pStyle w:val="ListContinue2"/>
        <w:keepNext/>
        <w:keepLines/>
        <w:numPr>
          <w:ilvl w:val="2"/>
          <w:numId w:val="37"/>
        </w:numPr>
        <w:tabs>
          <w:tab w:val="clear" w:pos="432"/>
        </w:tabs>
        <w:spacing w:before="120" w:after="120" w:line="240" w:lineRule="auto"/>
        <w:rPr>
          <w:b/>
          <w:lang w:eastAsia="en-US"/>
        </w:rPr>
      </w:pPr>
      <w:r w:rsidRPr="00645532">
        <w:rPr>
          <w:b/>
          <w:lang w:eastAsia="en-US"/>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66743504" w:rsidR="00E73EDF" w:rsidRPr="00544ABE" w:rsidRDefault="007653F1" w:rsidP="00645532">
            <w:pPr>
              <w:pStyle w:val="Small"/>
              <w:spacing w:before="40" w:after="40"/>
              <w:jc w:val="both"/>
            </w:pPr>
            <w:r w:rsidRPr="008A6F2A">
              <w:t xml:space="preserve">Record </w:t>
            </w:r>
            <w:del w:id="3404" w:author="Teh Stand" w:date="2022-06-15T09:29:00Z">
              <w:r w:rsidR="00DF49FB" w:rsidRPr="00544ABE" w:rsidDel="00645532">
                <w:delText>N</w:delText>
              </w:r>
              <w:r w:rsidRPr="00544ABE" w:rsidDel="00645532">
                <w:delText>ame</w:delText>
              </w:r>
            </w:del>
            <w:ins w:id="3405" w:author="Teh Stand" w:date="2022-06-15T09:29:00Z">
              <w:r w:rsidR="00645532">
                <w:t>n</w:t>
              </w:r>
              <w:r w:rsidR="00645532"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3A894FFD" w:rsidR="00E73EDF" w:rsidRPr="00544ABE" w:rsidRDefault="007653F1" w:rsidP="00645532">
            <w:pPr>
              <w:pStyle w:val="Small"/>
              <w:spacing w:before="40" w:after="40"/>
              <w:jc w:val="both"/>
            </w:pPr>
            <w:r w:rsidRPr="008A6F2A">
              <w:t xml:space="preserve">Record </w:t>
            </w:r>
            <w:del w:id="3406" w:author="Teh Stand" w:date="2022-06-15T09:29:00Z">
              <w:r w:rsidR="00DF49FB" w:rsidRPr="00544ABE" w:rsidDel="00645532">
                <w:delText>I</w:delText>
              </w:r>
              <w:r w:rsidRPr="00544ABE" w:rsidDel="00645532">
                <w:delText xml:space="preserve">dentification </w:delText>
              </w:r>
            </w:del>
            <w:ins w:id="3407" w:author="Teh Stand" w:date="2022-06-15T09:29:00Z">
              <w:r w:rsidR="00645532">
                <w:t>i</w:t>
              </w:r>
              <w:r w:rsidR="00645532"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4246A1A9" w:rsidR="00E73EDF" w:rsidRPr="00544ABE" w:rsidRDefault="007653F1" w:rsidP="00645532">
            <w:pPr>
              <w:pStyle w:val="Small"/>
              <w:spacing w:before="40" w:after="40"/>
              <w:jc w:val="both"/>
            </w:pPr>
            <w:r w:rsidRPr="008A6F2A">
              <w:t xml:space="preserve">Record </w:t>
            </w:r>
            <w:del w:id="3408" w:author="Teh Stand" w:date="2022-06-15T09:29:00Z">
              <w:r w:rsidR="00DF49FB" w:rsidRPr="00544ABE" w:rsidDel="00645532">
                <w:delText>V</w:delText>
              </w:r>
              <w:r w:rsidRPr="00544ABE" w:rsidDel="00645532">
                <w:delText>ersion</w:delText>
              </w:r>
            </w:del>
            <w:ins w:id="3409" w:author="Teh Stand" w:date="2022-06-15T09:29:00Z">
              <w:r w:rsidR="00645532">
                <w:t>v</w:t>
              </w:r>
              <w:r w:rsidR="00645532"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4924243B" w:rsidR="00E73EDF" w:rsidRPr="00544ABE" w:rsidRDefault="007653F1" w:rsidP="00645532">
            <w:pPr>
              <w:pStyle w:val="Small"/>
              <w:spacing w:before="40" w:after="40"/>
              <w:jc w:val="both"/>
            </w:pPr>
            <w:r w:rsidRPr="008A6F2A">
              <w:t xml:space="preserve">Record </w:t>
            </w:r>
            <w:del w:id="3410" w:author="Teh Stand" w:date="2022-06-15T09:29:00Z">
              <w:r w:rsidR="00DF49FB" w:rsidRPr="00544ABE" w:rsidDel="00645532">
                <w:delText>U</w:delText>
              </w:r>
              <w:r w:rsidRPr="00544ABE" w:rsidDel="00645532">
                <w:delText xml:space="preserve">pdate </w:delText>
              </w:r>
            </w:del>
            <w:ins w:id="3411" w:author="Teh Stand" w:date="2022-06-15T09:29:00Z">
              <w:r w:rsidR="00645532">
                <w:t>u</w:t>
              </w:r>
              <w:r w:rsidR="00645532" w:rsidRPr="00544ABE">
                <w:t xml:space="preserve">pdate </w:t>
              </w:r>
            </w:ins>
            <w:del w:id="3412" w:author="Teh Stand" w:date="2022-06-15T09:29:00Z">
              <w:r w:rsidR="00DF49FB" w:rsidRPr="00544ABE" w:rsidDel="00645532">
                <w:delText>I</w:delText>
              </w:r>
              <w:r w:rsidRPr="00544ABE" w:rsidDel="00645532">
                <w:delText>nstruction</w:delText>
              </w:r>
            </w:del>
            <w:ins w:id="3413" w:author="Teh Stand" w:date="2022-06-15T09:29:00Z">
              <w:r w:rsidR="00645532">
                <w:t>i</w:t>
              </w:r>
              <w:r w:rsidR="00645532"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645532">
      <w:pPr>
        <w:pStyle w:val="ListContinue2"/>
        <w:keepNext/>
        <w:keepLines/>
        <w:numPr>
          <w:ilvl w:val="2"/>
          <w:numId w:val="37"/>
        </w:numPr>
        <w:tabs>
          <w:tab w:val="clear" w:pos="432"/>
        </w:tabs>
        <w:spacing w:before="120" w:after="120" w:line="240" w:lineRule="auto"/>
        <w:rPr>
          <w:b/>
          <w:lang w:eastAsia="en-US"/>
        </w:rPr>
      </w:pPr>
      <w:r w:rsidRPr="00120D82">
        <w:rPr>
          <w:b/>
          <w:lang w:eastAsia="en-US"/>
        </w:rPr>
        <w:t>Curve Component field - CUCO</w:t>
      </w:r>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66D1C535" w:rsidR="00E73EDF" w:rsidRPr="00544ABE" w:rsidRDefault="007653F1" w:rsidP="00120D82">
            <w:pPr>
              <w:pStyle w:val="Small"/>
              <w:spacing w:before="40" w:after="40"/>
              <w:jc w:val="both"/>
            </w:pPr>
            <w:r w:rsidRPr="008A6F2A">
              <w:t xml:space="preserve">Referenced Record </w:t>
            </w:r>
            <w:del w:id="3414" w:author="Teh Stand" w:date="2022-06-15T09:31:00Z">
              <w:r w:rsidR="0049580D" w:rsidRPr="00544ABE" w:rsidDel="00120D82">
                <w:delText>N</w:delText>
              </w:r>
              <w:r w:rsidRPr="00544ABE" w:rsidDel="00120D82">
                <w:delText>ame</w:delText>
              </w:r>
            </w:del>
            <w:ins w:id="3415" w:author="Teh Stand" w:date="2022-06-15T09:31:00Z">
              <w:r w:rsidR="00120D82">
                <w:t>n</w:t>
              </w:r>
              <w:r w:rsidR="00120D82" w:rsidRPr="00544ABE">
                <w:t>ame</w:t>
              </w:r>
            </w:ins>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ins w:id="3416" w:author="Jeff Wootton" w:date="2022-07-11T08:37:00Z">
              <w:r>
                <w:t>{120} or {125}</w:t>
              </w:r>
            </w:ins>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rPr>
                <w:ins w:id="3417" w:author="Jeff Wootton" w:date="2022-07-11T08:37:00Z"/>
              </w:rPr>
            </w:pPr>
            <w:r w:rsidRPr="008A6F2A">
              <w:t>Record name of the referenced record</w:t>
            </w:r>
          </w:p>
          <w:p w14:paraId="6B72F8D4" w14:textId="77777777" w:rsidR="002B34AC" w:rsidRDefault="002B34AC" w:rsidP="00522ACE">
            <w:pPr>
              <w:pStyle w:val="Small"/>
              <w:spacing w:before="40"/>
              <w:jc w:val="both"/>
              <w:rPr>
                <w:ins w:id="3418" w:author="Jeff Wootton" w:date="2022-07-11T08:38:00Z"/>
              </w:rPr>
            </w:pPr>
            <w:ins w:id="3419" w:author="Jeff Wootton" w:date="2022-07-11T08:38:00Z">
              <w:r>
                <w:t>{120} – Curve</w:t>
              </w:r>
            </w:ins>
          </w:p>
          <w:p w14:paraId="0175F50B" w14:textId="34C0CED5" w:rsidR="002B34AC" w:rsidRPr="008A6F2A" w:rsidRDefault="002B34AC" w:rsidP="00522ACE">
            <w:pPr>
              <w:pStyle w:val="Small"/>
              <w:spacing w:before="0" w:after="40"/>
              <w:jc w:val="both"/>
            </w:pPr>
            <w:ins w:id="3420" w:author="Jeff Wootton" w:date="2022-07-11T08:38:00Z">
              <w:r>
                <w:t>{125} – Composite Curve</w:t>
              </w:r>
            </w:ins>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71EE0459" w:rsidR="00E73EDF" w:rsidRPr="00544ABE" w:rsidRDefault="007653F1" w:rsidP="00120D82">
            <w:pPr>
              <w:pStyle w:val="Small"/>
              <w:spacing w:before="40" w:after="40"/>
              <w:jc w:val="both"/>
            </w:pPr>
            <w:r w:rsidRPr="008A6F2A">
              <w:t xml:space="preserve">Referenced Record </w:t>
            </w:r>
            <w:del w:id="3421" w:author="Teh Stand" w:date="2022-06-15T09:31:00Z">
              <w:r w:rsidR="0049580D" w:rsidRPr="00544ABE" w:rsidDel="00120D82">
                <w:delText>I</w:delText>
              </w:r>
              <w:r w:rsidRPr="00544ABE" w:rsidDel="00120D82">
                <w:delText>dentifier</w:delText>
              </w:r>
            </w:del>
            <w:ins w:id="3422" w:author="Teh Stand" w:date="2022-06-15T09:31:00Z">
              <w:r w:rsidR="00120D82">
                <w:t>i</w:t>
              </w:r>
              <w:r w:rsidR="00120D82" w:rsidRPr="00544ABE">
                <w:t>dentifier</w:t>
              </w:r>
            </w:ins>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20D82">
      <w:pPr>
        <w:pStyle w:val="ListContinue2"/>
        <w:keepNext/>
        <w:keepLines/>
        <w:numPr>
          <w:ilvl w:val="2"/>
          <w:numId w:val="37"/>
        </w:numPr>
        <w:tabs>
          <w:tab w:val="clear" w:pos="432"/>
        </w:tabs>
        <w:spacing w:before="120" w:after="120" w:line="240" w:lineRule="auto"/>
        <w:rPr>
          <w:b/>
          <w:lang w:eastAsia="en-US"/>
        </w:rPr>
      </w:pPr>
      <w:r w:rsidRPr="00120D82">
        <w:rPr>
          <w:b/>
          <w:lang w:eastAsia="en-US"/>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16FF69BC" w:rsidR="00E73EDF" w:rsidRPr="00544ABE" w:rsidRDefault="007653F1" w:rsidP="00120D82">
            <w:pPr>
              <w:pStyle w:val="Small"/>
              <w:spacing w:before="40" w:after="40"/>
              <w:jc w:val="both"/>
            </w:pPr>
            <w:r w:rsidRPr="008A6F2A">
              <w:t xml:space="preserve">Record </w:t>
            </w:r>
            <w:del w:id="3423" w:author="Teh Stand" w:date="2022-06-15T09:34:00Z">
              <w:r w:rsidR="0049580D" w:rsidRPr="00544ABE" w:rsidDel="00120D82">
                <w:delText>N</w:delText>
              </w:r>
              <w:r w:rsidRPr="00544ABE" w:rsidDel="00120D82">
                <w:delText>ame</w:delText>
              </w:r>
            </w:del>
            <w:ins w:id="3424" w:author="Teh Stand" w:date="2022-06-15T09:34:00Z">
              <w:r w:rsidR="00120D82">
                <w:t>n</w:t>
              </w:r>
              <w:r w:rsidR="00120D82"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17970EC1" w:rsidR="00E73EDF" w:rsidRPr="00544ABE" w:rsidRDefault="007653F1" w:rsidP="00120D82">
            <w:pPr>
              <w:pStyle w:val="Small"/>
              <w:spacing w:before="40" w:after="40"/>
              <w:jc w:val="both"/>
            </w:pPr>
            <w:r w:rsidRPr="008A6F2A">
              <w:t xml:space="preserve">Record </w:t>
            </w:r>
            <w:del w:id="3425" w:author="Teh Stand" w:date="2022-06-15T09:34:00Z">
              <w:r w:rsidR="0049580D" w:rsidRPr="00544ABE" w:rsidDel="00120D82">
                <w:delText>I</w:delText>
              </w:r>
              <w:r w:rsidRPr="00544ABE" w:rsidDel="00120D82">
                <w:delText xml:space="preserve">dentification </w:delText>
              </w:r>
            </w:del>
            <w:ins w:id="3426" w:author="Teh Stand" w:date="2022-06-15T09:34:00Z">
              <w:r w:rsidR="00120D82">
                <w:t>i</w:t>
              </w:r>
              <w:r w:rsidR="00120D82"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7F14F752" w:rsidR="00E73EDF" w:rsidRPr="00544ABE" w:rsidRDefault="007653F1" w:rsidP="00120D82">
            <w:pPr>
              <w:pStyle w:val="Small"/>
              <w:spacing w:before="40" w:after="40"/>
              <w:jc w:val="both"/>
            </w:pPr>
            <w:r w:rsidRPr="008A6F2A">
              <w:t xml:space="preserve">Record </w:t>
            </w:r>
            <w:del w:id="3427" w:author="Teh Stand" w:date="2022-06-15T09:34:00Z">
              <w:r w:rsidR="0049580D" w:rsidRPr="00544ABE" w:rsidDel="00120D82">
                <w:delText>V</w:delText>
              </w:r>
              <w:r w:rsidRPr="00544ABE" w:rsidDel="00120D82">
                <w:delText>ersion</w:delText>
              </w:r>
            </w:del>
            <w:ins w:id="3428" w:author="Teh Stand" w:date="2022-06-15T09:34:00Z">
              <w:r w:rsidR="00120D82">
                <w:t>v</w:t>
              </w:r>
              <w:r w:rsidR="00120D82"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45F53FF2" w:rsidR="00E73EDF" w:rsidRPr="00544ABE" w:rsidRDefault="007653F1" w:rsidP="00120D82">
            <w:pPr>
              <w:pStyle w:val="Small"/>
              <w:spacing w:before="40" w:after="40"/>
              <w:jc w:val="both"/>
            </w:pPr>
            <w:r w:rsidRPr="008A6F2A">
              <w:t xml:space="preserve">Record </w:t>
            </w:r>
            <w:del w:id="3429" w:author="Teh Stand" w:date="2022-06-15T09:34:00Z">
              <w:r w:rsidR="0049580D" w:rsidRPr="00544ABE" w:rsidDel="00120D82">
                <w:delText>U</w:delText>
              </w:r>
              <w:r w:rsidRPr="00544ABE" w:rsidDel="00120D82">
                <w:delText xml:space="preserve">pdate </w:delText>
              </w:r>
            </w:del>
            <w:ins w:id="3430" w:author="Teh Stand" w:date="2022-06-15T09:34:00Z">
              <w:r w:rsidR="00120D82">
                <w:t>u</w:t>
              </w:r>
              <w:r w:rsidR="00120D82" w:rsidRPr="00544ABE">
                <w:t xml:space="preserve">pdate </w:t>
              </w:r>
            </w:ins>
            <w:del w:id="3431" w:author="Teh Stand" w:date="2022-06-15T09:34:00Z">
              <w:r w:rsidR="0049580D" w:rsidRPr="00544ABE" w:rsidDel="00120D82">
                <w:delText>I</w:delText>
              </w:r>
              <w:r w:rsidRPr="00544ABE" w:rsidDel="00120D82">
                <w:delText>nstruction</w:delText>
              </w:r>
            </w:del>
            <w:ins w:id="3432" w:author="Teh Stand" w:date="2022-06-15T09:34:00Z">
              <w:r w:rsidR="00120D82">
                <w:t>i</w:t>
              </w:r>
              <w:r w:rsidR="00120D82"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Ring Association field - RIAS</w:t>
      </w:r>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16743647" w:rsidR="002B34AC" w:rsidRPr="00544ABE" w:rsidRDefault="002B34AC" w:rsidP="002B34AC">
            <w:pPr>
              <w:pStyle w:val="Small"/>
              <w:spacing w:before="40" w:after="40"/>
              <w:jc w:val="both"/>
            </w:pPr>
            <w:r w:rsidRPr="008A6F2A">
              <w:t xml:space="preserve">Referenced Record </w:t>
            </w:r>
            <w:del w:id="3433" w:author="Teh Stand" w:date="2022-06-15T09:36:00Z">
              <w:r w:rsidRPr="00544ABE" w:rsidDel="004856CC">
                <w:delText>Name</w:delText>
              </w:r>
            </w:del>
            <w:ins w:id="3434" w:author="Teh Stand" w:date="2022-06-15T09:36:00Z">
              <w:r>
                <w:t>n</w:t>
              </w:r>
              <w:r w:rsidRPr="00544ABE">
                <w:t>ame</w:t>
              </w:r>
            </w:ins>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ins w:id="3435" w:author="Jeff Wootton" w:date="2022-07-11T08:39:00Z">
              <w:r>
                <w:t>{120} or {125}</w:t>
              </w:r>
            </w:ins>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rPr>
                <w:ins w:id="3436" w:author="Jeff Wootton" w:date="2022-07-11T08:39:00Z"/>
              </w:rPr>
            </w:pPr>
            <w:r w:rsidRPr="008A6F2A">
              <w:t>Record name of the referenced record</w:t>
            </w:r>
          </w:p>
          <w:p w14:paraId="61869E8E" w14:textId="77777777" w:rsidR="002B34AC" w:rsidRDefault="002B34AC" w:rsidP="00522ACE">
            <w:pPr>
              <w:pStyle w:val="Small"/>
              <w:spacing w:before="40"/>
              <w:jc w:val="both"/>
              <w:rPr>
                <w:ins w:id="3437" w:author="Jeff Wootton" w:date="2022-07-11T08:39:00Z"/>
              </w:rPr>
            </w:pPr>
            <w:ins w:id="3438" w:author="Jeff Wootton" w:date="2022-07-11T08:39:00Z">
              <w:r>
                <w:t>{120} – Curve</w:t>
              </w:r>
            </w:ins>
          </w:p>
          <w:p w14:paraId="130F4314" w14:textId="047D9BF6" w:rsidR="002B34AC" w:rsidRPr="008A6F2A" w:rsidRDefault="002B34AC" w:rsidP="00522ACE">
            <w:pPr>
              <w:pStyle w:val="Small"/>
              <w:spacing w:before="0" w:after="40"/>
              <w:jc w:val="both"/>
            </w:pPr>
            <w:ins w:id="3439" w:author="Jeff Wootton" w:date="2022-07-11T08:39:00Z">
              <w:r>
                <w:t>{125} – Composite Curve</w:t>
              </w:r>
            </w:ins>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762CE47D" w:rsidR="00E73EDF" w:rsidRPr="00544ABE" w:rsidRDefault="007653F1" w:rsidP="004856CC">
            <w:pPr>
              <w:pStyle w:val="Small"/>
              <w:spacing w:before="40" w:after="40"/>
              <w:jc w:val="both"/>
            </w:pPr>
            <w:r w:rsidRPr="008A6F2A">
              <w:t xml:space="preserve">Referenced Record </w:t>
            </w:r>
            <w:del w:id="3440" w:author="Teh Stand" w:date="2022-06-15T09:36:00Z">
              <w:r w:rsidR="0049580D" w:rsidRPr="00544ABE" w:rsidDel="004856CC">
                <w:delText>I</w:delText>
              </w:r>
              <w:r w:rsidRPr="00544ABE" w:rsidDel="004856CC">
                <w:delText>dentifier</w:delText>
              </w:r>
            </w:del>
            <w:ins w:id="3441" w:author="Teh Stand" w:date="2022-06-15T09:36:00Z">
              <w:r w:rsidR="004856CC">
                <w:t>i</w:t>
              </w:r>
              <w:r w:rsidR="004856CC" w:rsidRPr="00544ABE">
                <w:t>dentifier</w:t>
              </w:r>
            </w:ins>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60D85FC6" w:rsidR="00E73EDF" w:rsidRPr="00544ABE" w:rsidRDefault="007653F1" w:rsidP="004856CC">
            <w:pPr>
              <w:pStyle w:val="Small"/>
              <w:spacing w:before="40" w:after="40"/>
              <w:jc w:val="both"/>
            </w:pPr>
            <w:r w:rsidRPr="008A6F2A">
              <w:t xml:space="preserve">Ring Association </w:t>
            </w:r>
            <w:del w:id="3442" w:author="Teh Stand" w:date="2022-06-15T09:36:00Z">
              <w:r w:rsidR="0049580D" w:rsidRPr="00544ABE" w:rsidDel="004856CC">
                <w:delText>U</w:delText>
              </w:r>
              <w:r w:rsidRPr="00544ABE" w:rsidDel="004856CC">
                <w:delText xml:space="preserve">pdate </w:delText>
              </w:r>
            </w:del>
            <w:ins w:id="3443" w:author="Teh Stand" w:date="2022-06-15T09:36:00Z">
              <w:r w:rsidR="004856CC">
                <w:t>u</w:t>
              </w:r>
              <w:r w:rsidR="004856CC" w:rsidRPr="00544ABE">
                <w:t xml:space="preserve">pdate </w:t>
              </w:r>
            </w:ins>
            <w:del w:id="3444" w:author="Teh Stand" w:date="2022-06-15T09:36:00Z">
              <w:r w:rsidR="0049580D" w:rsidRPr="00544ABE" w:rsidDel="004856CC">
                <w:delText>I</w:delText>
              </w:r>
              <w:r w:rsidRPr="00544ABE" w:rsidDel="004856CC">
                <w:delText>nstruction</w:delText>
              </w:r>
            </w:del>
            <w:ins w:id="3445" w:author="Teh Stand" w:date="2022-06-15T09:36:00Z">
              <w:r w:rsidR="004856CC">
                <w:t>i</w:t>
              </w:r>
              <w:r w:rsidR="004856CC" w:rsidRPr="00544ABE">
                <w:t>nstruction</w:t>
              </w:r>
            </w:ins>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3446" w:name="_Toc207617075"/>
      <w:bookmarkStart w:id="3447" w:name="_Toc225648375"/>
      <w:bookmarkStart w:id="3448" w:name="_Toc225065232"/>
    </w:p>
    <w:p w14:paraId="0F021429" w14:textId="215529E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3446"/>
          <w:bookmarkEnd w:id="3447"/>
          <w:bookmarkEnd w:id="3448"/>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7018AB7C" w:rsidR="00E73EDF" w:rsidRPr="00544ABE" w:rsidRDefault="007653F1" w:rsidP="004856CC">
            <w:pPr>
              <w:pStyle w:val="Small"/>
              <w:spacing w:before="40" w:after="40"/>
              <w:jc w:val="both"/>
            </w:pPr>
            <w:r w:rsidRPr="008A6F2A">
              <w:t xml:space="preserve">Record </w:t>
            </w:r>
            <w:del w:id="3449" w:author="Teh Stand" w:date="2022-06-15T09:38:00Z">
              <w:r w:rsidR="00892D30" w:rsidRPr="00544ABE" w:rsidDel="004856CC">
                <w:delText>N</w:delText>
              </w:r>
              <w:r w:rsidRPr="00544ABE" w:rsidDel="004856CC">
                <w:delText>ame</w:delText>
              </w:r>
            </w:del>
            <w:ins w:id="3450" w:author="Teh Stand" w:date="2022-06-15T09:38:00Z">
              <w:r w:rsidR="004856CC">
                <w:t>n</w:t>
              </w:r>
              <w:r w:rsidR="004856CC"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250FEF8" w:rsidR="00E73EDF" w:rsidRPr="00544ABE" w:rsidRDefault="007653F1" w:rsidP="004856CC">
            <w:pPr>
              <w:pStyle w:val="Small"/>
              <w:spacing w:before="40" w:after="40"/>
              <w:jc w:val="both"/>
            </w:pPr>
            <w:r w:rsidRPr="008A6F2A">
              <w:t xml:space="preserve">Record </w:t>
            </w:r>
            <w:del w:id="3451" w:author="Teh Stand" w:date="2022-06-15T09:38:00Z">
              <w:r w:rsidR="00892D30" w:rsidRPr="00544ABE" w:rsidDel="004856CC">
                <w:delText>I</w:delText>
              </w:r>
              <w:r w:rsidRPr="00544ABE" w:rsidDel="004856CC">
                <w:delText xml:space="preserve">dentification </w:delText>
              </w:r>
            </w:del>
            <w:ins w:id="3452" w:author="Teh Stand" w:date="2022-06-15T09:38:00Z">
              <w:r w:rsidR="004856CC">
                <w:t>i</w:t>
              </w:r>
              <w:r w:rsidR="004856CC"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288600D6" w:rsidR="00E73EDF" w:rsidRPr="00544ABE" w:rsidRDefault="007653F1" w:rsidP="004856CC">
            <w:pPr>
              <w:pStyle w:val="Small"/>
              <w:spacing w:before="40" w:after="40"/>
              <w:jc w:val="both"/>
            </w:pPr>
            <w:r w:rsidRPr="008A6F2A">
              <w:t xml:space="preserve">Record </w:t>
            </w:r>
            <w:del w:id="3453" w:author="Teh Stand" w:date="2022-06-15T09:39:00Z">
              <w:r w:rsidR="00892D30" w:rsidRPr="00544ABE" w:rsidDel="004856CC">
                <w:delText>V</w:delText>
              </w:r>
              <w:r w:rsidRPr="00544ABE" w:rsidDel="004856CC">
                <w:delText>ersion</w:delText>
              </w:r>
            </w:del>
            <w:ins w:id="3454" w:author="Teh Stand" w:date="2022-06-15T09:39:00Z">
              <w:r w:rsidR="004856CC">
                <w:t>v</w:t>
              </w:r>
              <w:r w:rsidR="004856CC"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5293D93F" w:rsidR="00E73EDF" w:rsidRPr="00544ABE" w:rsidRDefault="007653F1" w:rsidP="004856CC">
            <w:pPr>
              <w:pStyle w:val="Small"/>
              <w:spacing w:before="40" w:after="40"/>
              <w:jc w:val="both"/>
            </w:pPr>
            <w:r w:rsidRPr="008A6F2A">
              <w:t xml:space="preserve">Record </w:t>
            </w:r>
            <w:del w:id="3455" w:author="Teh Stand" w:date="2022-06-15T09:39:00Z">
              <w:r w:rsidR="00892D30" w:rsidRPr="00544ABE" w:rsidDel="004856CC">
                <w:delText>U</w:delText>
              </w:r>
              <w:r w:rsidRPr="00544ABE" w:rsidDel="004856CC">
                <w:delText xml:space="preserve">pdate </w:delText>
              </w:r>
            </w:del>
            <w:ins w:id="3456" w:author="Teh Stand" w:date="2022-06-15T09:39:00Z">
              <w:r w:rsidR="004856CC">
                <w:t>u</w:t>
              </w:r>
              <w:r w:rsidR="004856CC" w:rsidRPr="00544ABE">
                <w:t xml:space="preserve">pdate </w:t>
              </w:r>
            </w:ins>
            <w:del w:id="3457" w:author="Teh Stand" w:date="2022-06-15T09:39:00Z">
              <w:r w:rsidR="00892D30" w:rsidRPr="00544ABE" w:rsidDel="004856CC">
                <w:delText>I</w:delText>
              </w:r>
              <w:r w:rsidRPr="00544ABE" w:rsidDel="004856CC">
                <w:delText>nstruction</w:delText>
              </w:r>
            </w:del>
            <w:ins w:id="3458" w:author="Teh Stand" w:date="2022-06-15T09:39:00Z">
              <w:r w:rsidR="004856CC">
                <w:t>i</w:t>
              </w:r>
              <w:r w:rsidR="004856CC"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3459" w:name="_Toc225648376"/>
      <w:bookmarkStart w:id="3460" w:name="_Toc207617076"/>
      <w:bookmarkStart w:id="3461" w:name="_Toc225065233"/>
    </w:p>
    <w:p w14:paraId="4C2595A9" w14:textId="3E8F016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3459"/>
          <w:bookmarkEnd w:id="3460"/>
          <w:bookmarkEnd w:id="3461"/>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58E223BD" w:rsidR="00E73EDF" w:rsidRPr="00544ABE" w:rsidRDefault="007653F1" w:rsidP="005630EA">
            <w:pPr>
              <w:pStyle w:val="Small"/>
              <w:spacing w:before="40" w:after="40"/>
              <w:jc w:val="both"/>
            </w:pPr>
            <w:r w:rsidRPr="008A6F2A">
              <w:t xml:space="preserve">Producing </w:t>
            </w:r>
            <w:del w:id="3462" w:author="Teh Stand" w:date="2022-06-15T09:40:00Z">
              <w:r w:rsidR="00892D30" w:rsidRPr="00544ABE" w:rsidDel="005630EA">
                <w:delText>A</w:delText>
              </w:r>
              <w:r w:rsidRPr="00544ABE" w:rsidDel="005630EA">
                <w:delText>gency</w:delText>
              </w:r>
            </w:del>
            <w:ins w:id="3463" w:author="Teh Stand" w:date="2022-06-15T09:40:00Z">
              <w:r w:rsidR="005630EA">
                <w:t>a</w:t>
              </w:r>
              <w:r w:rsidR="005630EA" w:rsidRPr="00544ABE">
                <w:t>gency</w:t>
              </w:r>
            </w:ins>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13943292" w:rsidR="00E73EDF" w:rsidRPr="00544ABE" w:rsidRDefault="007653F1" w:rsidP="005630EA">
            <w:pPr>
              <w:pStyle w:val="Small"/>
              <w:spacing w:before="40" w:after="40"/>
              <w:jc w:val="both"/>
            </w:pPr>
            <w:r w:rsidRPr="008A6F2A">
              <w:t xml:space="preserve">Feature </w:t>
            </w:r>
            <w:del w:id="3464" w:author="Teh Stand" w:date="2022-06-15T09:41:00Z">
              <w:r w:rsidR="00892D30" w:rsidRPr="00544ABE" w:rsidDel="005630EA">
                <w:delText>I</w:delText>
              </w:r>
              <w:r w:rsidRPr="00544ABE" w:rsidDel="005630EA">
                <w:delText xml:space="preserve">dentification </w:delText>
              </w:r>
            </w:del>
            <w:ins w:id="3465" w:author="Teh Stand" w:date="2022-06-15T09:41:00Z">
              <w:r w:rsidR="005630EA">
                <w:t>i</w:t>
              </w:r>
              <w:r w:rsidR="005630EA" w:rsidRPr="00544ABE">
                <w:t xml:space="preserve">dentification </w:t>
              </w:r>
            </w:ins>
            <w:del w:id="3466" w:author="Teh Stand" w:date="2022-06-15T09:41:00Z">
              <w:r w:rsidR="00892D30" w:rsidRPr="00544ABE" w:rsidDel="005630EA">
                <w:delText>N</w:delText>
              </w:r>
              <w:r w:rsidRPr="00544ABE" w:rsidDel="005630EA">
                <w:delText>umber</w:delText>
              </w:r>
            </w:del>
            <w:ins w:id="3467" w:author="Teh Stand" w:date="2022-06-15T09:41:00Z">
              <w:r w:rsidR="005630EA">
                <w:t>n</w:t>
              </w:r>
              <w:r w:rsidR="005630EA" w:rsidRPr="00544ABE">
                <w:t>umber</w:t>
              </w:r>
            </w:ins>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D6DF467" w:rsidR="00E73EDF" w:rsidRPr="00544ABE" w:rsidRDefault="007653F1" w:rsidP="005630EA">
            <w:pPr>
              <w:pStyle w:val="Small"/>
              <w:spacing w:before="40" w:after="40"/>
              <w:jc w:val="both"/>
            </w:pPr>
            <w:r w:rsidRPr="008A6F2A">
              <w:t xml:space="preserve">Feature </w:t>
            </w:r>
            <w:del w:id="3468" w:author="Teh Stand" w:date="2022-06-15T09:41:00Z">
              <w:r w:rsidR="00892D30" w:rsidRPr="00544ABE" w:rsidDel="005630EA">
                <w:delText>I</w:delText>
              </w:r>
              <w:r w:rsidRPr="00544ABE" w:rsidDel="005630EA">
                <w:delText xml:space="preserve">dentification </w:delText>
              </w:r>
            </w:del>
            <w:ins w:id="3469" w:author="Teh Stand" w:date="2022-06-15T09:41:00Z">
              <w:r w:rsidR="005630EA">
                <w:t>i</w:t>
              </w:r>
              <w:r w:rsidR="005630EA" w:rsidRPr="00544ABE">
                <w:t xml:space="preserve">dentification </w:t>
              </w:r>
            </w:ins>
            <w:del w:id="3470" w:author="Teh Stand" w:date="2022-06-15T09:41:00Z">
              <w:r w:rsidR="00892D30" w:rsidRPr="00544ABE" w:rsidDel="005630EA">
                <w:delText>S</w:delText>
              </w:r>
              <w:r w:rsidRPr="00544ABE" w:rsidDel="005630EA">
                <w:delText>ubdivision</w:delText>
              </w:r>
            </w:del>
            <w:ins w:id="3471" w:author="Teh Stand" w:date="2022-06-15T09:41:00Z">
              <w:r w:rsidR="005630EA">
                <w:t>s</w:t>
              </w:r>
              <w:r w:rsidR="005630EA" w:rsidRPr="00544ABE">
                <w:t>ubdivision</w:t>
              </w:r>
            </w:ins>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522ACE">
      <w:pPr>
        <w:pStyle w:val="ListContinue2"/>
        <w:keepNext/>
        <w:keepLines/>
        <w:numPr>
          <w:ilvl w:val="2"/>
          <w:numId w:val="37"/>
        </w:numPr>
        <w:tabs>
          <w:tab w:val="clear" w:pos="432"/>
        </w:tabs>
        <w:spacing w:before="120" w:after="120" w:line="240" w:lineRule="auto"/>
        <w:rPr>
          <w:b/>
          <w:lang w:eastAsia="en-US"/>
        </w:rPr>
      </w:pPr>
      <w:r w:rsidRPr="005630EA">
        <w:rPr>
          <w:b/>
          <w:lang w:eastAsia="en-US"/>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5630E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522ACE">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08DFCC69" w:rsidR="00D224F5" w:rsidRPr="008A6F2A" w:rsidRDefault="00D224F5" w:rsidP="00D224F5">
            <w:pPr>
              <w:pStyle w:val="Small"/>
              <w:spacing w:before="40" w:after="40"/>
              <w:jc w:val="both"/>
            </w:pPr>
            <w:r w:rsidRPr="008A6F2A">
              <w:t xml:space="preserve">Referenced Record </w:t>
            </w:r>
            <w:del w:id="3472" w:author="Teh Stand" w:date="2022-06-15T09:43:00Z">
              <w:r w:rsidRPr="008A6F2A" w:rsidDel="005630EA">
                <w:delText>Name</w:delText>
              </w:r>
            </w:del>
            <w:ins w:id="3473" w:author="Teh Stand" w:date="2022-06-15T09:43:00Z">
              <w:r>
                <w:t>n</w:t>
              </w:r>
              <w:r w:rsidRPr="008A6F2A">
                <w:t>ame</w:t>
              </w:r>
            </w:ins>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rPr>
                <w:ins w:id="3474" w:author="Jeff Wootton" w:date="2022-07-11T08:42:00Z"/>
              </w:rPr>
            </w:pPr>
            <w:ins w:id="3475" w:author="Jeff Wootton" w:date="2022-07-11T08:42:00Z">
              <w:r>
                <w:t>One of</w:t>
              </w:r>
            </w:ins>
          </w:p>
          <w:p w14:paraId="6A281C45" w14:textId="77777777" w:rsidR="00D224F5" w:rsidRDefault="00D224F5" w:rsidP="00522ACE">
            <w:pPr>
              <w:pStyle w:val="Small"/>
              <w:spacing w:before="40"/>
              <w:jc w:val="both"/>
              <w:rPr>
                <w:ins w:id="3476" w:author="Jeff Wootton" w:date="2022-07-11T08:42:00Z"/>
              </w:rPr>
            </w:pPr>
            <w:ins w:id="3477" w:author="Jeff Wootton" w:date="2022-07-11T08:42:00Z">
              <w:r>
                <w:t>{110}</w:t>
              </w:r>
            </w:ins>
          </w:p>
          <w:p w14:paraId="1FD17D47" w14:textId="77777777" w:rsidR="00D224F5" w:rsidRDefault="00D224F5" w:rsidP="00522ACE">
            <w:pPr>
              <w:pStyle w:val="Small"/>
              <w:spacing w:before="0"/>
              <w:jc w:val="both"/>
              <w:rPr>
                <w:ins w:id="3478" w:author="Jeff Wootton" w:date="2022-07-11T08:42:00Z"/>
              </w:rPr>
            </w:pPr>
            <w:ins w:id="3479" w:author="Jeff Wootton" w:date="2022-07-11T08:42:00Z">
              <w:r>
                <w:t>{115}</w:t>
              </w:r>
            </w:ins>
          </w:p>
          <w:p w14:paraId="42BFCA16" w14:textId="77777777" w:rsidR="00D224F5" w:rsidRDefault="00D224F5" w:rsidP="00522ACE">
            <w:pPr>
              <w:pStyle w:val="Small"/>
              <w:spacing w:before="0"/>
              <w:jc w:val="both"/>
              <w:rPr>
                <w:ins w:id="3480" w:author="Jeff Wootton" w:date="2022-07-11T08:42:00Z"/>
              </w:rPr>
            </w:pPr>
            <w:ins w:id="3481" w:author="Jeff Wootton" w:date="2022-07-11T08:42:00Z">
              <w:r>
                <w:t>{120}</w:t>
              </w:r>
            </w:ins>
          </w:p>
          <w:p w14:paraId="52B877CC" w14:textId="77777777" w:rsidR="00D224F5" w:rsidRDefault="00D224F5" w:rsidP="00522ACE">
            <w:pPr>
              <w:pStyle w:val="Small"/>
              <w:spacing w:before="0"/>
              <w:jc w:val="both"/>
              <w:rPr>
                <w:ins w:id="3482" w:author="Jeff Wootton" w:date="2022-07-11T08:42:00Z"/>
              </w:rPr>
            </w:pPr>
            <w:ins w:id="3483" w:author="Jeff Wootton" w:date="2022-07-11T08:42:00Z">
              <w:r>
                <w:t>{125}</w:t>
              </w:r>
            </w:ins>
          </w:p>
          <w:p w14:paraId="1B97AA1F" w14:textId="09D8A3BB" w:rsidR="00D224F5" w:rsidRPr="008A6F2A" w:rsidRDefault="00D224F5" w:rsidP="00522ACE">
            <w:pPr>
              <w:pStyle w:val="Small"/>
              <w:spacing w:before="0" w:after="40"/>
              <w:jc w:val="both"/>
            </w:pPr>
            <w:ins w:id="3484" w:author="Jeff Wootton" w:date="2022-07-11T08:42:00Z">
              <w:r>
                <w:t>{130}</w:t>
              </w:r>
            </w:ins>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rPr>
                <w:ins w:id="3485" w:author="Jeff Wootton" w:date="2022-07-11T08:43:00Z"/>
              </w:rPr>
            </w:pPr>
            <w:r w:rsidRPr="008A6F2A">
              <w:t>Record name of the referenced record</w:t>
            </w:r>
          </w:p>
          <w:p w14:paraId="131F7FA6" w14:textId="77777777" w:rsidR="00D224F5" w:rsidRPr="00C939D2" w:rsidRDefault="00D224F5" w:rsidP="00522ACE">
            <w:pPr>
              <w:pStyle w:val="Small"/>
              <w:spacing w:before="40"/>
              <w:jc w:val="both"/>
              <w:rPr>
                <w:ins w:id="3486" w:author="Jeff Wootton" w:date="2022-07-11T08:43:00Z"/>
                <w:lang w:val="fr-FR"/>
                <w:rPrChange w:id="3487" w:author="Teh Stand" w:date="2022-10-07T10:09:00Z">
                  <w:rPr>
                    <w:ins w:id="3488" w:author="Jeff Wootton" w:date="2022-07-11T08:43:00Z"/>
                  </w:rPr>
                </w:rPrChange>
              </w:rPr>
            </w:pPr>
            <w:ins w:id="3489" w:author="Jeff Wootton" w:date="2022-07-11T08:43:00Z">
              <w:r w:rsidRPr="00C939D2">
                <w:rPr>
                  <w:lang w:val="fr-FR"/>
                  <w:rPrChange w:id="3490" w:author="Teh Stand" w:date="2022-10-07T10:09:00Z">
                    <w:rPr/>
                  </w:rPrChange>
                </w:rPr>
                <w:t>{110} – Point</w:t>
              </w:r>
            </w:ins>
          </w:p>
          <w:p w14:paraId="3A70C3AB" w14:textId="77777777" w:rsidR="00D224F5" w:rsidRPr="00C939D2" w:rsidRDefault="00D224F5" w:rsidP="00522ACE">
            <w:pPr>
              <w:pStyle w:val="Small"/>
              <w:spacing w:before="0"/>
              <w:jc w:val="both"/>
              <w:rPr>
                <w:ins w:id="3491" w:author="Jeff Wootton" w:date="2022-07-11T08:43:00Z"/>
                <w:lang w:val="fr-FR"/>
                <w:rPrChange w:id="3492" w:author="Teh Stand" w:date="2022-10-07T10:09:00Z">
                  <w:rPr>
                    <w:ins w:id="3493" w:author="Jeff Wootton" w:date="2022-07-11T08:43:00Z"/>
                  </w:rPr>
                </w:rPrChange>
              </w:rPr>
            </w:pPr>
            <w:ins w:id="3494" w:author="Jeff Wootton" w:date="2022-07-11T08:43:00Z">
              <w:r w:rsidRPr="00C939D2">
                <w:rPr>
                  <w:lang w:val="fr-FR"/>
                  <w:rPrChange w:id="3495" w:author="Teh Stand" w:date="2022-10-07T10:09:00Z">
                    <w:rPr/>
                  </w:rPrChange>
                </w:rPr>
                <w:t>{115} – Multi Point</w:t>
              </w:r>
            </w:ins>
          </w:p>
          <w:p w14:paraId="130F5216" w14:textId="77777777" w:rsidR="00D224F5" w:rsidRPr="00C939D2" w:rsidRDefault="00D224F5" w:rsidP="00522ACE">
            <w:pPr>
              <w:pStyle w:val="Small"/>
              <w:spacing w:before="0"/>
              <w:jc w:val="both"/>
              <w:rPr>
                <w:ins w:id="3496" w:author="Jeff Wootton" w:date="2022-07-11T08:43:00Z"/>
                <w:lang w:val="fr-FR"/>
                <w:rPrChange w:id="3497" w:author="Teh Stand" w:date="2022-10-07T10:09:00Z">
                  <w:rPr>
                    <w:ins w:id="3498" w:author="Jeff Wootton" w:date="2022-07-11T08:43:00Z"/>
                  </w:rPr>
                </w:rPrChange>
              </w:rPr>
            </w:pPr>
            <w:ins w:id="3499" w:author="Jeff Wootton" w:date="2022-07-11T08:43:00Z">
              <w:r w:rsidRPr="00C939D2">
                <w:rPr>
                  <w:lang w:val="fr-FR"/>
                  <w:rPrChange w:id="3500" w:author="Teh Stand" w:date="2022-10-07T10:09:00Z">
                    <w:rPr/>
                  </w:rPrChange>
                </w:rPr>
                <w:t>{120} – Curve</w:t>
              </w:r>
            </w:ins>
          </w:p>
          <w:p w14:paraId="4DCCDD19" w14:textId="77777777" w:rsidR="00D224F5" w:rsidRPr="00C939D2" w:rsidRDefault="00D224F5" w:rsidP="00522ACE">
            <w:pPr>
              <w:pStyle w:val="Small"/>
              <w:spacing w:before="0"/>
              <w:jc w:val="both"/>
              <w:rPr>
                <w:ins w:id="3501" w:author="Jeff Wootton" w:date="2022-07-11T08:43:00Z"/>
                <w:lang w:val="fr-FR"/>
                <w:rPrChange w:id="3502" w:author="Teh Stand" w:date="2022-10-07T10:09:00Z">
                  <w:rPr>
                    <w:ins w:id="3503" w:author="Jeff Wootton" w:date="2022-07-11T08:43:00Z"/>
                  </w:rPr>
                </w:rPrChange>
              </w:rPr>
            </w:pPr>
            <w:ins w:id="3504" w:author="Jeff Wootton" w:date="2022-07-11T08:43:00Z">
              <w:r w:rsidRPr="00C939D2">
                <w:rPr>
                  <w:lang w:val="fr-FR"/>
                  <w:rPrChange w:id="3505" w:author="Teh Stand" w:date="2022-10-07T10:09:00Z">
                    <w:rPr/>
                  </w:rPrChange>
                </w:rPr>
                <w:t>{125} – Composite Curve</w:t>
              </w:r>
            </w:ins>
          </w:p>
          <w:p w14:paraId="0047065B" w14:textId="474AF062" w:rsidR="00D224F5" w:rsidRPr="008A6F2A" w:rsidRDefault="00D224F5" w:rsidP="00522ACE">
            <w:pPr>
              <w:pStyle w:val="Small"/>
              <w:spacing w:before="0" w:after="40"/>
              <w:jc w:val="both"/>
            </w:pPr>
            <w:ins w:id="3506" w:author="Jeff Wootton" w:date="2022-07-11T08:43:00Z">
              <w:r>
                <w:t>{130} – Surface</w:t>
              </w:r>
            </w:ins>
          </w:p>
        </w:tc>
      </w:tr>
      <w:tr w:rsidR="00E73EDF" w:rsidRPr="008A6F2A" w14:paraId="63A7A56C"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7E6EA484" w14:textId="63DE31A0" w:rsidR="00E73EDF" w:rsidRPr="008A6F2A" w:rsidRDefault="007653F1" w:rsidP="005630EA">
            <w:pPr>
              <w:pStyle w:val="Small"/>
              <w:spacing w:before="40" w:after="40"/>
              <w:jc w:val="both"/>
            </w:pPr>
            <w:r w:rsidRPr="008A6F2A">
              <w:t xml:space="preserve">Referenced Record </w:t>
            </w:r>
            <w:del w:id="3507" w:author="Teh Stand" w:date="2022-06-15T09:43:00Z">
              <w:r w:rsidR="00A71851" w:rsidRPr="008A6F2A" w:rsidDel="005630EA">
                <w:delText>I</w:delText>
              </w:r>
              <w:r w:rsidRPr="008A6F2A" w:rsidDel="005630EA">
                <w:delText>dentifier</w:delText>
              </w:r>
            </w:del>
            <w:ins w:id="3508" w:author="Teh Stand" w:date="2022-06-15T09:43:00Z">
              <w:r w:rsidR="005630EA">
                <w:t>i</w:t>
              </w:r>
              <w:r w:rsidR="005630EA" w:rsidRPr="008A6F2A">
                <w:t>dentifier</w:t>
              </w:r>
            </w:ins>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5630EA">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2CD772FB" w14:textId="77777777" w:rsidR="00E73EDF" w:rsidRPr="008A6F2A" w:rsidRDefault="007653F1" w:rsidP="005630EA">
            <w:pPr>
              <w:pStyle w:val="Small"/>
              <w:tabs>
                <w:tab w:val="left" w:pos="584"/>
              </w:tabs>
              <w:spacing w:before="40" w:after="40"/>
              <w:jc w:val="both"/>
            </w:pPr>
            <w:r w:rsidRPr="008A6F2A">
              <w:t>Denominator of the largest scale for which the feature type can be depicted by the referenced spatial feature.</w:t>
            </w:r>
          </w:p>
          <w:p w14:paraId="6062E37E" w14:textId="4AB21B61" w:rsidR="00E73EDF" w:rsidRPr="008A6F2A" w:rsidRDefault="007653F1" w:rsidP="005630EA">
            <w:pPr>
              <w:pStyle w:val="Small"/>
              <w:tabs>
                <w:tab w:val="left" w:pos="584"/>
              </w:tabs>
              <w:spacing w:before="40" w:after="40"/>
              <w:jc w:val="both"/>
            </w:pPr>
            <w:r w:rsidRPr="008A6F2A">
              <w:t>If the value is 0 it does not apply</w:t>
            </w:r>
          </w:p>
        </w:tc>
      </w:tr>
      <w:tr w:rsidR="00E73EDF" w:rsidRPr="008A6F2A" w14:paraId="1326F89B"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E73EDF" w:rsidRPr="008A6F2A" w:rsidRDefault="007653F1" w:rsidP="005630EA">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E73EDF" w:rsidRPr="008A6F2A" w:rsidRDefault="007653F1" w:rsidP="005630EA">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A1AA6ED" w14:textId="77777777" w:rsidR="00E73EDF" w:rsidRPr="008A6F2A" w:rsidRDefault="007653F1" w:rsidP="005630EA">
            <w:pPr>
              <w:pStyle w:val="Small"/>
              <w:tabs>
                <w:tab w:val="left" w:pos="584"/>
              </w:tabs>
              <w:spacing w:before="40" w:after="40"/>
              <w:jc w:val="both"/>
            </w:pPr>
            <w:r w:rsidRPr="008A6F2A">
              <w:t>Denominator of the smallest scale for which the feature type can be depicted by the referenced spatial feature.</w:t>
            </w:r>
          </w:p>
          <w:p w14:paraId="6B82C75C" w14:textId="2DD140D7" w:rsidR="00E73EDF" w:rsidRPr="008A6F2A" w:rsidRDefault="007653F1" w:rsidP="005630EA">
            <w:pPr>
              <w:pStyle w:val="Small"/>
              <w:tabs>
                <w:tab w:val="left" w:pos="584"/>
              </w:tabs>
              <w:spacing w:before="40" w:after="40"/>
              <w:jc w:val="both"/>
            </w:pPr>
            <w:r w:rsidRPr="008A6F2A">
              <w:t>If the value is 2</w:t>
            </w:r>
            <w:r w:rsidRPr="008A6F2A">
              <w:rPr>
                <w:vertAlign w:val="superscript"/>
              </w:rPr>
              <w:t>32</w:t>
            </w:r>
            <w:r w:rsidRPr="008A6F2A">
              <w:t>-1 it does not apply</w:t>
            </w:r>
          </w:p>
        </w:tc>
      </w:tr>
      <w:tr w:rsidR="00E73EDF" w:rsidRPr="008A6F2A" w14:paraId="7A9B9502"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3509" w:name="_Toc207617079"/>
      <w:bookmarkStart w:id="3510" w:name="_Toc225648378"/>
      <w:bookmarkStart w:id="3511" w:name="_Toc225065235"/>
    </w:p>
    <w:p w14:paraId="5C72A606" w14:textId="36362316" w:rsidR="00925F98" w:rsidRPr="00F2456F" w:rsidRDefault="00925F98" w:rsidP="00925F98">
      <w:pPr>
        <w:pStyle w:val="ListContinue2"/>
        <w:numPr>
          <w:ilvl w:val="2"/>
          <w:numId w:val="37"/>
        </w:numPr>
        <w:tabs>
          <w:tab w:val="clear" w:pos="432"/>
        </w:tabs>
        <w:spacing w:before="120" w:after="120" w:line="240" w:lineRule="auto"/>
        <w:rPr>
          <w:b/>
          <w:lang w:eastAsia="en-US"/>
        </w:rPr>
      </w:pPr>
      <w:r w:rsidRPr="00925F98">
        <w:rPr>
          <w:b/>
          <w:lang w:eastAsia="en-US"/>
        </w:rPr>
        <w:t>Feature Association field – FASC</w:t>
      </w:r>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3509"/>
          <w:bookmarkEnd w:id="3510"/>
          <w:bookmarkEnd w:id="3511"/>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3FC10A28" w:rsidR="00E73EDF" w:rsidRPr="008A6F2A" w:rsidRDefault="007653F1" w:rsidP="00925F98">
            <w:pPr>
              <w:pStyle w:val="Small"/>
              <w:spacing w:before="40" w:after="40"/>
              <w:jc w:val="both"/>
            </w:pPr>
            <w:r w:rsidRPr="008A6F2A">
              <w:t xml:space="preserve">Referenced Record </w:t>
            </w:r>
            <w:del w:id="3512" w:author="Teh Stand" w:date="2022-06-15T09:47:00Z">
              <w:r w:rsidR="00A71851" w:rsidRPr="008A6F2A" w:rsidDel="00925F98">
                <w:delText>N</w:delText>
              </w:r>
              <w:r w:rsidRPr="008A6F2A" w:rsidDel="00925F98">
                <w:delText>ame</w:delText>
              </w:r>
            </w:del>
            <w:ins w:id="3513" w:author="Teh Stand" w:date="2022-06-15T09:47:00Z">
              <w:r w:rsidR="00925F98">
                <w:t>n</w:t>
              </w:r>
              <w:r w:rsidR="00925F98" w:rsidRPr="008A6F2A">
                <w:t>ame</w:t>
              </w:r>
            </w:ins>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ins w:id="3514" w:author="Jeff Wootton" w:date="2022-07-11T08:43:00Z">
              <w:r>
                <w:t>{100}</w:t>
              </w:r>
            </w:ins>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rPr>
                <w:ins w:id="3515" w:author="Jeff Wootton" w:date="2022-07-11T08:43:00Z"/>
              </w:rPr>
            </w:pPr>
            <w:r w:rsidRPr="008A6F2A">
              <w:t>Record name of the referenced record</w:t>
            </w:r>
          </w:p>
          <w:p w14:paraId="3425853C" w14:textId="55D75DB7" w:rsidR="00D224F5" w:rsidRPr="008A6F2A" w:rsidRDefault="00D224F5" w:rsidP="00C128E3">
            <w:pPr>
              <w:pStyle w:val="Small"/>
              <w:spacing w:before="40" w:after="40"/>
              <w:jc w:val="both"/>
            </w:pPr>
            <w:ins w:id="3516" w:author="Jeff Wootton" w:date="2022-07-11T08:44:00Z">
              <w:r>
                <w:t>{100} – Feature Type</w:t>
              </w:r>
            </w:ins>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1F24CE4A" w:rsidR="00E73EDF" w:rsidRPr="008A6F2A" w:rsidRDefault="007653F1" w:rsidP="00925F98">
            <w:pPr>
              <w:pStyle w:val="Small"/>
              <w:spacing w:before="40" w:after="40"/>
              <w:jc w:val="both"/>
            </w:pPr>
            <w:r w:rsidRPr="008A6F2A">
              <w:t xml:space="preserve">Referenced Record </w:t>
            </w:r>
            <w:del w:id="3517" w:author="Teh Stand" w:date="2022-06-15T09:47:00Z">
              <w:r w:rsidR="00A71851" w:rsidRPr="008A6F2A" w:rsidDel="00925F98">
                <w:delText>I</w:delText>
              </w:r>
              <w:r w:rsidRPr="008A6F2A" w:rsidDel="00925F98">
                <w:delText>dentifier</w:delText>
              </w:r>
            </w:del>
            <w:ins w:id="3518" w:author="Teh Stand" w:date="2022-06-15T09:47:00Z">
              <w:r w:rsidR="00925F98">
                <w:t>i</w:t>
              </w:r>
              <w:r w:rsidR="00925F98" w:rsidRPr="008A6F2A">
                <w:t>dentifier</w:t>
              </w:r>
            </w:ins>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22CC1BD4" w:rsidR="00E73EDF" w:rsidRPr="008A6F2A" w:rsidRDefault="007653F1" w:rsidP="00925F98">
            <w:pPr>
              <w:pStyle w:val="Small"/>
              <w:snapToGrid w:val="0"/>
              <w:spacing w:before="40" w:after="40"/>
            </w:pPr>
            <w:r w:rsidRPr="008A6F2A">
              <w:t xml:space="preserve">Attribute </w:t>
            </w:r>
            <w:del w:id="3519" w:author="Teh Stand" w:date="2022-06-15T09:47:00Z">
              <w:r w:rsidR="00A71851" w:rsidRPr="008A6F2A" w:rsidDel="00925F98">
                <w:delText>I</w:delText>
              </w:r>
              <w:r w:rsidRPr="008A6F2A" w:rsidDel="00925F98">
                <w:delText>ndex</w:delText>
              </w:r>
            </w:del>
            <w:ins w:id="3520" w:author="Teh Stand" w:date="2022-06-15T09:47:00Z">
              <w:r w:rsidR="00925F98">
                <w:t>i</w:t>
              </w:r>
              <w:r w:rsidR="00925F98" w:rsidRPr="008A6F2A">
                <w:t>ndex</w:t>
              </w:r>
            </w:ins>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15738F6F" w:rsidR="00E73EDF" w:rsidRPr="008A6F2A" w:rsidRDefault="007653F1" w:rsidP="00925F98">
            <w:pPr>
              <w:pStyle w:val="Small"/>
              <w:snapToGrid w:val="0"/>
              <w:spacing w:before="40" w:after="40"/>
            </w:pPr>
            <w:r w:rsidRPr="008A6F2A">
              <w:t xml:space="preserve">Parent </w:t>
            </w:r>
            <w:del w:id="3521" w:author="Teh Stand" w:date="2022-06-15T09:48:00Z">
              <w:r w:rsidR="00A71851" w:rsidRPr="008A6F2A" w:rsidDel="00925F98">
                <w:delText>I</w:delText>
              </w:r>
              <w:r w:rsidRPr="008A6F2A" w:rsidDel="00925F98">
                <w:delText>ndex</w:delText>
              </w:r>
            </w:del>
            <w:ins w:id="3522" w:author="Teh Stand" w:date="2022-06-15T09:48:00Z">
              <w:r w:rsidR="00925F98">
                <w:t>i</w:t>
              </w:r>
              <w:r w:rsidR="00925F98" w:rsidRPr="008A6F2A">
                <w:t>ndex</w:t>
              </w:r>
            </w:ins>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5A29E8EF" w14:textId="68E3A7D3" w:rsidR="00E73EDF" w:rsidRPr="008A6F2A" w:rsidDel="00D224F5" w:rsidRDefault="007653F1">
            <w:pPr>
              <w:pStyle w:val="Small"/>
              <w:snapToGrid w:val="0"/>
              <w:spacing w:before="40" w:after="40"/>
              <w:rPr>
                <w:del w:id="3523" w:author="Jeff Wootton" w:date="2022-07-11T08:44:00Z"/>
              </w:rPr>
              <w:pPrChange w:id="3524" w:author="Jeff Wootton" w:date="2022-07-11T08:44:00Z">
                <w:pPr>
                  <w:pStyle w:val="Small"/>
                  <w:snapToGrid w:val="0"/>
                  <w:spacing w:before="40"/>
                </w:pPr>
              </w:pPrChange>
            </w:pPr>
            <w:r w:rsidRPr="008A6F2A">
              <w:t xml:space="preserve">{1} </w:t>
            </w:r>
            <w:r w:rsidR="00925F98">
              <w:t>–</w:t>
            </w:r>
            <w:r w:rsidRPr="008A6F2A">
              <w:t xml:space="preserve"> Insert</w:t>
            </w:r>
          </w:p>
          <w:p w14:paraId="14D9FC55" w14:textId="6C65EE3E" w:rsidR="00E73EDF" w:rsidRPr="008A6F2A" w:rsidDel="00D224F5" w:rsidRDefault="007653F1">
            <w:pPr>
              <w:pStyle w:val="Small"/>
              <w:spacing w:before="0" w:after="40"/>
              <w:rPr>
                <w:del w:id="3525" w:author="Jeff Wootton" w:date="2022-07-11T08:44:00Z"/>
              </w:rPr>
              <w:pPrChange w:id="3526" w:author="Jeff Wootton" w:date="2022-07-11T08:44:00Z">
                <w:pPr>
                  <w:pStyle w:val="Small"/>
                  <w:spacing w:before="0"/>
                </w:pPr>
              </w:pPrChange>
            </w:pPr>
            <w:del w:id="3527" w:author="Jeff Wootton" w:date="2022-07-11T08:44:00Z">
              <w:r w:rsidRPr="008A6F2A" w:rsidDel="00D224F5">
                <w:delText xml:space="preserve">{2} </w:delText>
              </w:r>
              <w:r w:rsidR="00925F98" w:rsidDel="00D224F5">
                <w:delText>–</w:delText>
              </w:r>
              <w:r w:rsidRPr="008A6F2A" w:rsidDel="00D224F5">
                <w:delText xml:space="preserve"> Delete</w:delText>
              </w:r>
            </w:del>
          </w:p>
          <w:p w14:paraId="09B204C0" w14:textId="0F3199F7" w:rsidR="00E73EDF" w:rsidRPr="008A6F2A" w:rsidRDefault="007653F1" w:rsidP="00D224F5">
            <w:pPr>
              <w:pStyle w:val="Small"/>
              <w:snapToGrid w:val="0"/>
              <w:spacing w:before="40" w:after="40"/>
            </w:pPr>
            <w:del w:id="3528" w:author="Jeff Wootton" w:date="2022-07-11T08:44:00Z">
              <w:r w:rsidRPr="008A6F2A" w:rsidDel="00D224F5">
                <w:delText xml:space="preserve">{3} </w:delText>
              </w:r>
              <w:r w:rsidR="00925F98" w:rsidDel="00D224F5">
                <w:delText>–</w:delText>
              </w:r>
              <w:r w:rsidRPr="008A6F2A" w:rsidDel="00D224F5">
                <w:delText xml:space="preserve"> Modify</w:delText>
              </w:r>
            </w:del>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6965300B" w:rsidR="00E73EDF" w:rsidRPr="008A6F2A" w:rsidRDefault="007653F1" w:rsidP="00925F98">
            <w:pPr>
              <w:pStyle w:val="Small"/>
              <w:snapToGrid w:val="0"/>
              <w:spacing w:before="40" w:after="40"/>
            </w:pPr>
            <w:r w:rsidRPr="008A6F2A">
              <w:t xml:space="preserve">Attribute </w:t>
            </w:r>
            <w:del w:id="3529" w:author="Teh Stand" w:date="2022-06-15T09:48:00Z">
              <w:r w:rsidR="00A71851" w:rsidRPr="008A6F2A" w:rsidDel="00925F98">
                <w:delText>V</w:delText>
              </w:r>
              <w:r w:rsidRPr="008A6F2A" w:rsidDel="00925F98">
                <w:delText>alue</w:delText>
              </w:r>
            </w:del>
            <w:ins w:id="3530" w:author="Teh Stand" w:date="2022-06-15T09:48:00Z">
              <w:r w:rsidR="00925F98">
                <w:t>v</w:t>
              </w:r>
              <w:r w:rsidR="00925F98" w:rsidRPr="008A6F2A">
                <w:t>alue</w:t>
              </w:r>
            </w:ins>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7E4FCD">
      <w:pPr>
        <w:pStyle w:val="ListContinue2"/>
        <w:numPr>
          <w:ilvl w:val="2"/>
          <w:numId w:val="37"/>
        </w:numPr>
        <w:tabs>
          <w:tab w:val="clear" w:pos="432"/>
        </w:tabs>
        <w:spacing w:before="120" w:after="120" w:line="240" w:lineRule="auto"/>
        <w:rPr>
          <w:b/>
          <w:lang w:eastAsia="en-US"/>
        </w:rPr>
      </w:pPr>
      <w:r w:rsidRPr="007E4FCD">
        <w:rPr>
          <w:b/>
          <w:lang w:eastAsia="en-US"/>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0021417B" w:rsidR="00D224F5" w:rsidRPr="008A6F2A" w:rsidRDefault="00D224F5" w:rsidP="00D224F5">
            <w:pPr>
              <w:pStyle w:val="Small"/>
              <w:spacing w:before="40" w:after="40"/>
              <w:jc w:val="both"/>
            </w:pPr>
            <w:r w:rsidRPr="008A6F2A">
              <w:t xml:space="preserve">Referenced Record </w:t>
            </w:r>
            <w:del w:id="3531" w:author="Teh Stand" w:date="2022-06-15T09:52:00Z">
              <w:r w:rsidRPr="008A6F2A" w:rsidDel="007E4FCD">
                <w:delText>Name</w:delText>
              </w:r>
            </w:del>
            <w:ins w:id="3532" w:author="Teh Stand" w:date="2022-06-15T09:52:00Z">
              <w:r>
                <w:t>n</w:t>
              </w:r>
              <w:r w:rsidRPr="008A6F2A">
                <w:t>ame</w:t>
              </w:r>
            </w:ins>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ins w:id="3533" w:author="Jeff Wootton" w:date="2022-07-11T08:45:00Z">
              <w:r>
                <w:t>{120} or {125}</w:t>
              </w:r>
            </w:ins>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rPr>
                <w:ins w:id="3534" w:author="Jeff Wootton" w:date="2022-07-11T08:45:00Z"/>
              </w:rPr>
            </w:pPr>
            <w:r w:rsidRPr="008A6F2A">
              <w:t>Record name of the referenced record</w:t>
            </w:r>
          </w:p>
          <w:p w14:paraId="5555F450" w14:textId="77777777" w:rsidR="00D224F5" w:rsidRDefault="00D224F5" w:rsidP="00522ACE">
            <w:pPr>
              <w:pStyle w:val="Small"/>
              <w:spacing w:before="40"/>
              <w:jc w:val="both"/>
              <w:rPr>
                <w:ins w:id="3535" w:author="Jeff Wootton" w:date="2022-07-11T08:46:00Z"/>
              </w:rPr>
            </w:pPr>
            <w:ins w:id="3536" w:author="Jeff Wootton" w:date="2022-07-11T08:46:00Z">
              <w:r>
                <w:t>{120} – Curve</w:t>
              </w:r>
            </w:ins>
          </w:p>
          <w:p w14:paraId="4ABCDDF4" w14:textId="5D8A77E7" w:rsidR="00D224F5" w:rsidRPr="008A6F2A" w:rsidRDefault="00D224F5" w:rsidP="00522ACE">
            <w:pPr>
              <w:pStyle w:val="Small"/>
              <w:spacing w:before="0" w:after="40"/>
              <w:jc w:val="both"/>
            </w:pPr>
            <w:ins w:id="3537" w:author="Jeff Wootton" w:date="2022-07-11T08:46:00Z">
              <w:r>
                <w:t>{125} – Composite Curve</w:t>
              </w:r>
            </w:ins>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5567FBC5" w:rsidR="00E73EDF" w:rsidRPr="008A6F2A" w:rsidRDefault="007653F1" w:rsidP="007E4FCD">
            <w:pPr>
              <w:pStyle w:val="Small"/>
              <w:spacing w:before="40" w:after="40"/>
              <w:jc w:val="both"/>
            </w:pPr>
            <w:r w:rsidRPr="008A6F2A">
              <w:t xml:space="preserve">Referenced Record </w:t>
            </w:r>
            <w:del w:id="3538" w:author="Teh Stand" w:date="2022-06-15T09:52:00Z">
              <w:r w:rsidR="00A85405" w:rsidRPr="008A6F2A" w:rsidDel="007E4FCD">
                <w:delText>I</w:delText>
              </w:r>
              <w:r w:rsidRPr="008A6F2A" w:rsidDel="007E4FCD">
                <w:delText>dentifier</w:delText>
              </w:r>
            </w:del>
            <w:ins w:id="3539" w:author="Teh Stand" w:date="2022-06-15T09:52:00Z">
              <w:r w:rsidR="007E4FCD">
                <w:t>i</w:t>
              </w:r>
              <w:r w:rsidR="007E4FCD" w:rsidRPr="008A6F2A">
                <w:t>dentifier</w:t>
              </w:r>
            </w:ins>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6859830C" w:rsidR="00E73EDF" w:rsidRPr="008A6F2A" w:rsidRDefault="007653F1" w:rsidP="00C128E3">
            <w:pPr>
              <w:pStyle w:val="Small"/>
              <w:snapToGrid w:val="0"/>
              <w:spacing w:before="40"/>
            </w:pPr>
            <w:r w:rsidRPr="008A6F2A">
              <w:t xml:space="preserve">{1} – Truncated by the </w:t>
            </w:r>
            <w:del w:id="3540" w:author="Jeff Wootton" w:date="2022-10-26T05:59:00Z">
              <w:r w:rsidRPr="008A6F2A" w:rsidDel="00D54FF5">
                <w:delText xml:space="preserve">dataset </w:delText>
              </w:r>
            </w:del>
            <w:ins w:id="3541" w:author="Jeff Wootton" w:date="2022-10-26T05:59:00Z">
              <w:r w:rsidR="00D54FF5" w:rsidRPr="008A6F2A">
                <w:t>data</w:t>
              </w:r>
              <w:r w:rsidR="00D54FF5">
                <w:t xml:space="preserve"> coverage</w:t>
              </w:r>
              <w:r w:rsidR="00D54FF5" w:rsidRPr="008A6F2A">
                <w:t xml:space="preserve"> </w:t>
              </w:r>
            </w:ins>
            <w:r w:rsidRPr="008A6F2A">
              <w:t>limit</w:t>
            </w:r>
          </w:p>
          <w:p w14:paraId="58A9F919" w14:textId="7409F474" w:rsidR="00E73EDF" w:rsidRPr="008A6F2A" w:rsidRDefault="007653F1" w:rsidP="00C128E3">
            <w:pPr>
              <w:pStyle w:val="Small"/>
              <w:snapToGrid w:val="0"/>
              <w:spacing w:before="0" w:after="40"/>
            </w:pPr>
            <w:r w:rsidRPr="008A6F2A">
              <w:t>{2} – Sup</w:t>
            </w:r>
            <w:ins w:id="3542" w:author="Jeff Wootton" w:date="2022-10-26T06:01:00Z">
              <w:r w:rsidR="00D54FF5">
                <w:t>p</w:t>
              </w:r>
            </w:ins>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72B0D602" w:rsidR="00A411F1" w:rsidRPr="008A6F2A" w:rsidRDefault="00A411F1" w:rsidP="0076149D">
      <w:pPr>
        <w:pStyle w:val="ListContinue2"/>
        <w:keepNext/>
        <w:keepLines/>
        <w:pageBreakBefore/>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Update </w:t>
      </w:r>
      <w:del w:id="3543" w:author="Jeff Wootton" w:date="2022-10-11T04:32:00Z">
        <w:r w:rsidRPr="008A6F2A" w:rsidDel="00D24503">
          <w:rPr>
            <w:b/>
            <w:sz w:val="22"/>
            <w:szCs w:val="22"/>
            <w:lang w:eastAsia="en-US"/>
          </w:rPr>
          <w:delText xml:space="preserve">dataset </w:delText>
        </w:r>
      </w:del>
      <w:ins w:id="3544" w:author="Jeff Wootton" w:date="2022-10-11T04:32:00Z">
        <w:r w:rsidR="00D24503">
          <w:rPr>
            <w:b/>
            <w:sz w:val="22"/>
            <w:szCs w:val="22"/>
            <w:lang w:eastAsia="en-US"/>
          </w:rPr>
          <w:t>D</w:t>
        </w:r>
        <w:r w:rsidR="00D24503" w:rsidRPr="008A6F2A">
          <w:rPr>
            <w:b/>
            <w:sz w:val="22"/>
            <w:szCs w:val="22"/>
            <w:lang w:eastAsia="en-US"/>
          </w:rPr>
          <w:t xml:space="preserve">ataset </w:t>
        </w:r>
      </w:ins>
      <w:del w:id="3545" w:author="Jeff Wootton" w:date="2022-10-11T04:32:00Z">
        <w:r w:rsidRPr="008A6F2A" w:rsidDel="00D24503">
          <w:rPr>
            <w:b/>
            <w:sz w:val="22"/>
            <w:szCs w:val="22"/>
            <w:lang w:eastAsia="en-US"/>
          </w:rPr>
          <w:delText>structure</w:delText>
        </w:r>
      </w:del>
      <w:ins w:id="3546" w:author="Jeff Wootton" w:date="2022-10-11T04:32:00Z">
        <w:r w:rsidR="00D24503">
          <w:rPr>
            <w:b/>
            <w:sz w:val="22"/>
            <w:szCs w:val="22"/>
            <w:lang w:eastAsia="en-US"/>
          </w:rPr>
          <w:t>S</w:t>
        </w:r>
        <w:r w:rsidR="00D24503" w:rsidRPr="008A6F2A">
          <w:rPr>
            <w:b/>
            <w:sz w:val="22"/>
            <w:szCs w:val="22"/>
            <w:lang w:eastAsia="en-US"/>
          </w:rPr>
          <w:t>tructure</w:t>
        </w:r>
      </w:ins>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|--&lt;0..1&gt;-IACS (*2): Information Association Codes field</w:t>
      </w:r>
    </w:p>
    <w:p w14:paraId="76BD753C"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5D47673F"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|-&lt;0..1&gt;-FACS (*2): Feature Association Codes field</w:t>
      </w:r>
    </w:p>
    <w:p w14:paraId="1750BDD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0F8EE447"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|-&lt;0..1&gt;-ARCS (*2): Association Role Codes field</w:t>
      </w:r>
    </w:p>
    <w:p w14:paraId="5BD9C42D" w14:textId="77777777" w:rsidR="00E73EDF" w:rsidRPr="00926480" w:rsidRDefault="007653F1" w:rsidP="00C128E3">
      <w:pPr>
        <w:pStyle w:val="NoSpacing2"/>
        <w:spacing w:line="240" w:lineRule="auto"/>
        <w:jc w:val="both"/>
        <w:rPr>
          <w:rFonts w:ascii="Courier" w:hAnsi="Courier"/>
        </w:rPr>
      </w:pPr>
      <w:r w:rsidRPr="00926480">
        <w:rPr>
          <w:rFonts w:ascii="Courier" w:hAnsi="Courier"/>
        </w:rPr>
        <w:t xml:space="preserve">   |</w:t>
      </w:r>
    </w:p>
    <w:p w14:paraId="4C47CC5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w:t>
      </w:r>
    </w:p>
    <w:p w14:paraId="7976EA50" w14:textId="6DBDD481"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|--&lt;0..*&gt;--Information </w:t>
      </w:r>
      <w:ins w:id="3547" w:author="Jeff Wootton" w:date="2022-10-26T06:05:00Z">
        <w:r w:rsidR="00D54FF5">
          <w:rPr>
            <w:rFonts w:ascii="Courier" w:hAnsi="Courier"/>
          </w:rPr>
          <w:t xml:space="preserve">Type </w:t>
        </w:r>
      </w:ins>
      <w:r w:rsidRPr="00926480">
        <w:rPr>
          <w:rFonts w:ascii="Courier" w:hAnsi="Courier"/>
        </w:rPr>
        <w:t>record</w:t>
      </w:r>
    </w:p>
    <w:p w14:paraId="6207EE8E"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557A23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eastAsia="Times New Roman" w:hAnsi="Courier" w:cs="Arial"/>
          <w:lang w:eastAsia="en-US"/>
        </w:rPr>
        <w:t xml:space="preserve">   |</w:t>
      </w:r>
      <w:r w:rsidRPr="00926480">
        <w:rPr>
          <w:rFonts w:ascii="Courier" w:hAnsi="Courier"/>
        </w:rPr>
        <w:t xml:space="preserve">   |--&lt;1&gt;-IRID (5): Information Type Record Identifier field</w:t>
      </w:r>
    </w:p>
    <w:p w14:paraId="6DF6EF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p>
    <w:p w14:paraId="35547AB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ATTR (*5): Attribute field</w:t>
      </w:r>
    </w:p>
    <w:p w14:paraId="04F4760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r w:rsidRPr="00926480">
        <w:rPr>
          <w:rFonts w:ascii="Courier" w:hAnsi="Courier"/>
        </w:rPr>
        <w:tab/>
      </w:r>
      <w:r w:rsidRPr="00926480">
        <w:rPr>
          <w:rFonts w:ascii="Courier" w:hAnsi="Courier"/>
        </w:rPr>
        <w:tab/>
      </w:r>
      <w:r w:rsidRPr="00926480">
        <w:rPr>
          <w:rFonts w:ascii="Courier" w:hAnsi="Courier"/>
        </w:rPr>
        <w:tab/>
      </w:r>
    </w:p>
    <w:p w14:paraId="315FCEB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INAS (5\\*5): Information Association field</w:t>
      </w:r>
    </w:p>
    <w:p w14:paraId="43893D5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0302C857"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1CCC58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 Point record</w:t>
      </w:r>
    </w:p>
    <w:p w14:paraId="66717DC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2AF2D884"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|--&lt;1&gt;-PRID (4): Point Record Identifier field</w:t>
      </w:r>
    </w:p>
    <w:p w14:paraId="416913A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7239D0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|-&lt;0..*&gt;-</w:t>
      </w:r>
      <w:r w:rsidRPr="00926480">
        <w:rPr>
          <w:rFonts w:ascii="Courier" w:hAnsi="Courier"/>
        </w:rPr>
        <w:t>INAS (5\\*5): Information Association field</w:t>
      </w:r>
    </w:p>
    <w:p w14:paraId="2C4BC13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140A403"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r w:rsidRPr="00926480">
        <w:rPr>
          <w:rFonts w:ascii="Courier" w:hAnsi="Courier" w:cs="Arial"/>
        </w:rPr>
        <w:t xml:space="preserve"> alternate coordinate representations</w:t>
      </w:r>
    </w:p>
    <w:p w14:paraId="57E0EE0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B18E5A6" w14:textId="1589DCA8" w:rsidR="00E73EDF" w:rsidRPr="0076198D" w:rsidRDefault="007653F1" w:rsidP="00C128E3">
      <w:pPr>
        <w:autoSpaceDE w:val="0"/>
        <w:autoSpaceDN w:val="0"/>
        <w:adjustRightInd w:val="0"/>
        <w:spacing w:after="0" w:line="240" w:lineRule="auto"/>
        <w:rPr>
          <w:rFonts w:ascii="Courier" w:eastAsia="Times New Roman" w:hAnsi="Courier" w:cs="Arial"/>
          <w:lang w:val="en-US" w:eastAsia="en-US"/>
        </w:rPr>
      </w:pPr>
      <w:r w:rsidRPr="0076198D">
        <w:rPr>
          <w:rFonts w:ascii="Courier" w:eastAsia="Times New Roman" w:hAnsi="Courier" w:cs="Arial"/>
          <w:lang w:val="en-US" w:eastAsia="en-US"/>
        </w:rPr>
        <w:t xml:space="preserve">   |      </w:t>
      </w:r>
      <w:r w:rsidRPr="0076198D">
        <w:rPr>
          <w:rFonts w:ascii="Courier" w:hAnsi="Courier" w:cs="Arial"/>
          <w:lang w:val="en-US"/>
        </w:rPr>
        <w:t>*-&lt;</w:t>
      </w:r>
      <w:r w:rsidR="00B3025B" w:rsidRPr="0076198D">
        <w:rPr>
          <w:rFonts w:ascii="Courier" w:hAnsi="Courier" w:cs="Arial"/>
          <w:lang w:val="en-US"/>
        </w:rPr>
        <w:t>0..</w:t>
      </w:r>
      <w:r w:rsidRPr="0076198D">
        <w:rPr>
          <w:rFonts w:ascii="Courier" w:hAnsi="Courier" w:cs="Arial"/>
          <w:lang w:val="en-US"/>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76198D">
        <w:rPr>
          <w:rFonts w:ascii="Courier" w:eastAsia="Times New Roman" w:hAnsi="Courier" w:cs="Arial"/>
          <w:lang w:val="en-US"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8A6F2A">
        <w:rPr>
          <w:rFonts w:ascii="Courier" w:eastAsia="Times New Roman" w:hAnsi="Courier" w:cs="Arial"/>
          <w:lang w:val="de-DE"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926480">
      <w:pPr>
        <w:pStyle w:val="ListContinue2"/>
        <w:numPr>
          <w:ilvl w:val="1"/>
          <w:numId w:val="37"/>
        </w:numPr>
        <w:tabs>
          <w:tab w:val="clear" w:pos="800"/>
        </w:tabs>
        <w:spacing w:before="120" w:after="120" w:line="240" w:lineRule="auto"/>
        <w:rPr>
          <w:b/>
          <w:lang w:eastAsia="en-US"/>
        </w:rPr>
      </w:pPr>
      <w:r w:rsidRPr="00926480">
        <w:rPr>
          <w:b/>
          <w:lang w:eastAsia="en-US"/>
        </w:rPr>
        <w:t xml:space="preserve">Field </w:t>
      </w:r>
      <w:r w:rsidR="008C062E">
        <w:rPr>
          <w:b/>
          <w:lang w:eastAsia="en-US"/>
        </w:rPr>
        <w:t>c</w:t>
      </w:r>
      <w:r w:rsidRPr="00926480">
        <w:rPr>
          <w:b/>
          <w:lang w:eastAsia="en-US"/>
        </w:rPr>
        <w:t>ontent</w:t>
      </w:r>
    </w:p>
    <w:p w14:paraId="40AD1D73" w14:textId="075521C3" w:rsidR="00926480" w:rsidRPr="00926480" w:rsidRDefault="00926480" w:rsidP="00926480">
      <w:pPr>
        <w:pStyle w:val="ListContinue2"/>
        <w:numPr>
          <w:ilvl w:val="2"/>
          <w:numId w:val="37"/>
        </w:numPr>
        <w:tabs>
          <w:tab w:val="clear" w:pos="432"/>
        </w:tabs>
        <w:spacing w:before="120" w:after="120" w:line="240" w:lineRule="auto"/>
        <w:rPr>
          <w:b/>
          <w:lang w:eastAsia="en-US"/>
        </w:rPr>
      </w:pPr>
      <w:r w:rsidRPr="00926480">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2CEED3CA" w:rsidR="00E73EDF" w:rsidRPr="008A6F2A" w:rsidRDefault="007653F1" w:rsidP="00926480">
            <w:pPr>
              <w:pStyle w:val="Small"/>
              <w:spacing w:before="40" w:after="40"/>
            </w:pPr>
            <w:r w:rsidRPr="008A6F2A">
              <w:t xml:space="preserve">Record </w:t>
            </w:r>
            <w:del w:id="3548" w:author="Teh Stand" w:date="2022-06-15T10:16:00Z">
              <w:r w:rsidR="00A85405" w:rsidRPr="008A6F2A" w:rsidDel="00926480">
                <w:delText>N</w:delText>
              </w:r>
              <w:r w:rsidRPr="008A6F2A" w:rsidDel="00926480">
                <w:delText>ame</w:delText>
              </w:r>
            </w:del>
            <w:ins w:id="3549" w:author="Teh Stand" w:date="2022-06-15T10:16:00Z">
              <w:r w:rsidR="00926480">
                <w:t>n</w:t>
              </w:r>
              <w:r w:rsidR="00926480" w:rsidRPr="008A6F2A">
                <w:t>ame</w:t>
              </w:r>
            </w:ins>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3B2F909B" w:rsidR="00E73EDF" w:rsidRPr="008A6F2A" w:rsidRDefault="007653F1" w:rsidP="005E709A">
            <w:pPr>
              <w:pStyle w:val="Small"/>
              <w:spacing w:before="40" w:after="40"/>
            </w:pPr>
            <w:r w:rsidRPr="008A6F2A">
              <w:t xml:space="preserve">{10} </w:t>
            </w:r>
            <w:del w:id="3550" w:author="Teh Stand" w:date="2022-06-15T10:19:00Z">
              <w:r w:rsidRPr="008A6F2A" w:rsidDel="005E709A">
                <w:delText>-</w:delText>
              </w:r>
            </w:del>
            <w:ins w:id="3551" w:author="Teh Stand" w:date="2022-06-15T10:19:00Z">
              <w:r w:rsidR="005E709A">
                <w:t>–</w:t>
              </w:r>
            </w:ins>
            <w:r w:rsidRPr="008A6F2A">
              <w:t xml:space="preserve"> </w:t>
            </w:r>
            <w:del w:id="3552" w:author="Teh Stand" w:date="2022-06-15T10:19:00Z">
              <w:r w:rsidRPr="008A6F2A" w:rsidDel="005E709A">
                <w:delText xml:space="preserve">Dataset </w:delText>
              </w:r>
            </w:del>
            <w:ins w:id="3553" w:author="Teh Stand" w:date="2022-06-15T10:19:00Z">
              <w:r w:rsidR="005E709A" w:rsidRPr="008A6F2A">
                <w:t>Data</w:t>
              </w:r>
              <w:r w:rsidR="005E709A">
                <w:t xml:space="preserve"> S</w:t>
              </w:r>
              <w:r w:rsidR="005E709A" w:rsidRPr="008A6F2A">
                <w:t xml:space="preserve">et </w:t>
              </w:r>
            </w:ins>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3BEB9BEC" w:rsidR="00E73EDF" w:rsidRPr="008A6F2A" w:rsidRDefault="007653F1" w:rsidP="00926480">
            <w:pPr>
              <w:pStyle w:val="Small"/>
              <w:spacing w:before="40" w:after="40"/>
            </w:pPr>
            <w:r w:rsidRPr="008A6F2A">
              <w:t xml:space="preserve">Record </w:t>
            </w:r>
            <w:del w:id="3554" w:author="Teh Stand" w:date="2022-06-15T10:17:00Z">
              <w:r w:rsidR="00A85405" w:rsidRPr="008A6F2A" w:rsidDel="00926480">
                <w:delText>I</w:delText>
              </w:r>
              <w:r w:rsidRPr="008A6F2A" w:rsidDel="00926480">
                <w:delText xml:space="preserve">dentification </w:delText>
              </w:r>
            </w:del>
            <w:ins w:id="3555" w:author="Teh Stand" w:date="2022-06-15T10:17:00Z">
              <w:r w:rsidR="00926480">
                <w:t>i</w:t>
              </w:r>
              <w:r w:rsidR="00926480" w:rsidRPr="008A6F2A">
                <w:t xml:space="preserve">dentification </w:t>
              </w:r>
            </w:ins>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6A345681" w:rsidR="00E73EDF" w:rsidRPr="008A6F2A" w:rsidRDefault="007653F1" w:rsidP="00926480">
            <w:pPr>
              <w:pStyle w:val="Small"/>
              <w:spacing w:before="40" w:after="40"/>
            </w:pPr>
            <w:r w:rsidRPr="008A6F2A">
              <w:t xml:space="preserve">Encoding </w:t>
            </w:r>
            <w:del w:id="3556" w:author="Teh Stand" w:date="2022-06-15T10:17:00Z">
              <w:r w:rsidR="002C152C" w:rsidRPr="008A6F2A" w:rsidDel="00926480">
                <w:delText>S</w:delText>
              </w:r>
              <w:r w:rsidRPr="008A6F2A" w:rsidDel="00926480">
                <w:delText>pecification</w:delText>
              </w:r>
            </w:del>
            <w:ins w:id="3557" w:author="Teh Stand" w:date="2022-06-15T10:17:00Z">
              <w:r w:rsidR="00926480">
                <w:t>s</w:t>
              </w:r>
              <w:r w:rsidR="00926480" w:rsidRPr="008A6F2A">
                <w:t>pecification</w:t>
              </w:r>
            </w:ins>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77777777" w:rsidR="00E73EDF" w:rsidRPr="008A6F2A" w:rsidRDefault="007653F1" w:rsidP="00C128E3">
            <w:pPr>
              <w:pStyle w:val="Small"/>
              <w:spacing w:before="40" w:after="40"/>
            </w:pPr>
            <w:r w:rsidRPr="008A6F2A">
              <w:t>‘S-100 Part 10a’</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212EEB19" w:rsidR="00E73EDF" w:rsidRPr="008A6F2A" w:rsidRDefault="007653F1" w:rsidP="00926480">
            <w:pPr>
              <w:pStyle w:val="Small"/>
              <w:spacing w:before="40" w:after="40"/>
            </w:pPr>
            <w:r w:rsidRPr="008A6F2A">
              <w:t xml:space="preserve">Encoding </w:t>
            </w:r>
            <w:del w:id="3558" w:author="Teh Stand" w:date="2022-06-15T10:17:00Z">
              <w:r w:rsidR="002C152C" w:rsidRPr="008A6F2A" w:rsidDel="00926480">
                <w:delText>S</w:delText>
              </w:r>
              <w:r w:rsidRPr="008A6F2A" w:rsidDel="00926480">
                <w:delText xml:space="preserve">pecification </w:delText>
              </w:r>
            </w:del>
            <w:ins w:id="3559" w:author="Teh Stand" w:date="2022-06-15T10:17:00Z">
              <w:r w:rsidR="00926480">
                <w:t>s</w:t>
              </w:r>
              <w:r w:rsidR="00926480" w:rsidRPr="008A6F2A">
                <w:t xml:space="preserve">pecification </w:t>
              </w:r>
            </w:ins>
            <w:del w:id="3560" w:author="Teh Stand" w:date="2022-06-15T10:17:00Z">
              <w:r w:rsidR="002C152C" w:rsidRPr="008A6F2A" w:rsidDel="00926480">
                <w:delText>E</w:delText>
              </w:r>
              <w:r w:rsidRPr="008A6F2A" w:rsidDel="00926480">
                <w:delText>dition</w:delText>
              </w:r>
            </w:del>
            <w:ins w:id="3561" w:author="Teh Stand" w:date="2022-06-15T10:17:00Z">
              <w:r w:rsidR="00926480">
                <w:t>e</w:t>
              </w:r>
              <w:r w:rsidR="00926480" w:rsidRPr="008A6F2A">
                <w:t>dition</w:t>
              </w:r>
            </w:ins>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6E050D7B" w:rsidR="00E73EDF" w:rsidRPr="008A6F2A" w:rsidRDefault="007653F1" w:rsidP="00C128E3">
            <w:pPr>
              <w:pStyle w:val="Small"/>
              <w:spacing w:before="40" w:after="40"/>
            </w:pPr>
            <w:r w:rsidRPr="008A6F2A">
              <w:t>“</w:t>
            </w:r>
            <w:del w:id="3562" w:author="Jeff Wootton" w:date="2022-07-11T08:48:00Z">
              <w:r w:rsidRPr="008A6F2A" w:rsidDel="008222D6">
                <w:delText>1.1</w:delText>
              </w:r>
            </w:del>
            <w:ins w:id="3563" w:author="Jeff Wootton" w:date="2022-07-11T08:48:00Z">
              <w:r w:rsidR="008222D6">
                <w:t>5.0</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481C1167" w:rsidR="00E73EDF" w:rsidRPr="008A6F2A" w:rsidRDefault="007653F1" w:rsidP="00926480">
            <w:pPr>
              <w:pStyle w:val="Small"/>
              <w:spacing w:before="40" w:after="40"/>
            </w:pPr>
            <w:r w:rsidRPr="008A6F2A">
              <w:t xml:space="preserve">Product </w:t>
            </w:r>
            <w:del w:id="3564" w:author="Teh Stand" w:date="2022-06-15T10:17:00Z">
              <w:r w:rsidR="002C152C" w:rsidRPr="008A6F2A" w:rsidDel="00926480">
                <w:delText>I</w:delText>
              </w:r>
              <w:r w:rsidRPr="008A6F2A" w:rsidDel="00926480">
                <w:delText>dentifier</w:delText>
              </w:r>
            </w:del>
            <w:ins w:id="3565" w:author="Teh Stand" w:date="2022-06-15T10:17:00Z">
              <w:r w:rsidR="00926480">
                <w:t>i</w:t>
              </w:r>
              <w:r w:rsidR="00926480" w:rsidRPr="008A6F2A">
                <w:t>dentifier</w:t>
              </w:r>
            </w:ins>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208DAA54" w:rsidR="00E73EDF" w:rsidRPr="008A6F2A" w:rsidRDefault="007653F1" w:rsidP="00C128E3">
            <w:pPr>
              <w:pStyle w:val="Small"/>
              <w:spacing w:before="40" w:after="40"/>
            </w:pPr>
            <w:r w:rsidRPr="008A6F2A">
              <w:t>“INT.IHO.S-101.1.</w:t>
            </w:r>
            <w:del w:id="3566" w:author="Jeff Wootton" w:date="2022-07-11T08:48:00Z">
              <w:r w:rsidRPr="008A6F2A" w:rsidDel="008222D6">
                <w:delText>0</w:delText>
              </w:r>
            </w:del>
            <w:ins w:id="3567" w:author="Jeff Wootton" w:date="2022-07-11T08:48:00Z">
              <w:r w:rsidR="008222D6">
                <w:t>1</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07E834DF" w:rsidR="00E73EDF" w:rsidRPr="008A6F2A" w:rsidRDefault="007653F1" w:rsidP="00926480">
            <w:pPr>
              <w:pStyle w:val="Small"/>
              <w:spacing w:before="40" w:after="40"/>
            </w:pPr>
            <w:r w:rsidRPr="008A6F2A">
              <w:t xml:space="preserve">Product </w:t>
            </w:r>
            <w:del w:id="3568" w:author="Teh Stand" w:date="2022-06-15T10:17:00Z">
              <w:r w:rsidR="002C152C" w:rsidRPr="008A6F2A" w:rsidDel="00926480">
                <w:delText>E</w:delText>
              </w:r>
              <w:r w:rsidRPr="008A6F2A" w:rsidDel="00926480">
                <w:delText>dition</w:delText>
              </w:r>
            </w:del>
            <w:ins w:id="3569" w:author="Teh Stand" w:date="2022-06-15T10:17:00Z">
              <w:r w:rsidR="00926480">
                <w:t>e</w:t>
              </w:r>
              <w:r w:rsidR="00926480" w:rsidRPr="008A6F2A">
                <w:t>dition</w:t>
              </w:r>
            </w:ins>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C6B0BE3" w:rsidR="00E73EDF" w:rsidRPr="008A6F2A" w:rsidRDefault="007653F1" w:rsidP="00C128E3">
            <w:pPr>
              <w:pStyle w:val="Small"/>
              <w:spacing w:before="40" w:after="40"/>
            </w:pPr>
            <w:r w:rsidRPr="008A6F2A">
              <w:t>“1.</w:t>
            </w:r>
            <w:del w:id="3570" w:author="Jeff Wootton" w:date="2022-07-11T08:48:00Z">
              <w:r w:rsidRPr="008A6F2A" w:rsidDel="008222D6">
                <w:delText>0</w:delText>
              </w:r>
            </w:del>
            <w:ins w:id="3571" w:author="Jeff Wootton" w:date="2022-07-11T08:48:00Z">
              <w:r w:rsidR="008222D6">
                <w:t>1</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5ACEA5DF" w:rsidR="00E73EDF" w:rsidRPr="008A6F2A" w:rsidRDefault="007653F1" w:rsidP="00926480">
            <w:pPr>
              <w:pStyle w:val="Small"/>
              <w:spacing w:before="40" w:after="40"/>
            </w:pPr>
            <w:r w:rsidRPr="008A6F2A">
              <w:t xml:space="preserve">Application </w:t>
            </w:r>
            <w:del w:id="3572" w:author="Teh Stand" w:date="2022-06-15T10:17:00Z">
              <w:r w:rsidR="002C152C" w:rsidRPr="008A6F2A" w:rsidDel="00926480">
                <w:delText>P</w:delText>
              </w:r>
              <w:r w:rsidRPr="008A6F2A" w:rsidDel="00926480">
                <w:delText>rofile</w:delText>
              </w:r>
            </w:del>
            <w:ins w:id="3573" w:author="Teh Stand" w:date="2022-06-15T10:17:00Z">
              <w:r w:rsidR="00926480">
                <w:t>p</w:t>
              </w:r>
              <w:r w:rsidR="00926480" w:rsidRPr="008A6F2A">
                <w:t>rofile</w:t>
              </w:r>
            </w:ins>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1F1BB2A7" w:rsidR="00E73EDF" w:rsidRPr="008A6F2A" w:rsidRDefault="007653F1" w:rsidP="00926480">
            <w:pPr>
              <w:pStyle w:val="Small"/>
              <w:spacing w:before="40" w:after="40"/>
            </w:pPr>
            <w:r w:rsidRPr="008A6F2A">
              <w:t xml:space="preserve">Dataset </w:t>
            </w:r>
            <w:del w:id="3574" w:author="Teh Stand" w:date="2022-06-15T10:17:00Z">
              <w:r w:rsidR="002C152C" w:rsidRPr="008A6F2A" w:rsidDel="00926480">
                <w:delText>F</w:delText>
              </w:r>
              <w:r w:rsidRPr="008A6F2A" w:rsidDel="00926480">
                <w:delText xml:space="preserve">ile </w:delText>
              </w:r>
            </w:del>
            <w:ins w:id="3575" w:author="Teh Stand" w:date="2022-06-15T10:17:00Z">
              <w:r w:rsidR="00926480">
                <w:t>f</w:t>
              </w:r>
              <w:r w:rsidR="00926480" w:rsidRPr="008A6F2A">
                <w:t xml:space="preserve">ile </w:t>
              </w:r>
            </w:ins>
            <w:del w:id="3576" w:author="Teh Stand" w:date="2022-06-15T10:17:00Z">
              <w:r w:rsidR="002C152C" w:rsidRPr="008A6F2A" w:rsidDel="00926480">
                <w:delText>I</w:delText>
              </w:r>
              <w:r w:rsidRPr="008A6F2A" w:rsidDel="00926480">
                <w:delText>dentifier</w:delText>
              </w:r>
            </w:del>
            <w:ins w:id="3577" w:author="Teh Stand" w:date="2022-06-15T10:17:00Z">
              <w:r w:rsidR="00926480">
                <w:t>i</w:t>
              </w:r>
              <w:r w:rsidR="00926480" w:rsidRPr="008A6F2A">
                <w:t>dentifier</w:t>
              </w:r>
            </w:ins>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2230D876" w:rsidR="00E73EDF" w:rsidRPr="008A6F2A" w:rsidRDefault="007653F1" w:rsidP="005E709A">
            <w:pPr>
              <w:pStyle w:val="Small"/>
              <w:spacing w:before="40" w:after="40"/>
            </w:pPr>
            <w:r w:rsidRPr="008A6F2A">
              <w:t xml:space="preserve">The file </w:t>
            </w:r>
            <w:del w:id="3578" w:author="Teh Stand" w:date="2022-06-15T10:19:00Z">
              <w:r w:rsidRPr="008A6F2A" w:rsidDel="005E709A">
                <w:delText xml:space="preserve">name </w:delText>
              </w:r>
            </w:del>
            <w:ins w:id="3579" w:author="Teh Stand" w:date="2022-06-15T10:19:00Z">
              <w:r w:rsidR="005E709A">
                <w:t>identifier</w:t>
              </w:r>
              <w:r w:rsidR="005E709A" w:rsidRPr="008A6F2A">
                <w:t xml:space="preserve"> </w:t>
              </w:r>
            </w:ins>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0F49340C" w:rsidR="00E73EDF" w:rsidRPr="008A6F2A" w:rsidRDefault="007653F1" w:rsidP="00926480">
            <w:pPr>
              <w:pStyle w:val="Small"/>
              <w:spacing w:before="40" w:after="40"/>
            </w:pPr>
            <w:r w:rsidRPr="008A6F2A">
              <w:t xml:space="preserve">Dataset </w:t>
            </w:r>
            <w:del w:id="3580" w:author="Teh Stand" w:date="2022-06-15T10:17:00Z">
              <w:r w:rsidR="002C152C" w:rsidRPr="008A6F2A" w:rsidDel="00926480">
                <w:delText>T</w:delText>
              </w:r>
              <w:r w:rsidRPr="008A6F2A" w:rsidDel="00926480">
                <w:delText>itle</w:delText>
              </w:r>
            </w:del>
            <w:ins w:id="3581" w:author="Teh Stand" w:date="2022-06-15T10:17:00Z">
              <w:r w:rsidR="00926480">
                <w:t>t</w:t>
              </w:r>
              <w:r w:rsidR="00926480" w:rsidRPr="008A6F2A">
                <w:t>itle</w:t>
              </w:r>
            </w:ins>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5DFF6DFC" w:rsidR="00E73EDF" w:rsidRPr="008A6F2A" w:rsidRDefault="007653F1" w:rsidP="005E709A">
            <w:pPr>
              <w:pStyle w:val="Small"/>
              <w:spacing w:before="40" w:after="40"/>
            </w:pPr>
            <w:r w:rsidRPr="008A6F2A">
              <w:t xml:space="preserve">Dataset </w:t>
            </w:r>
            <w:del w:id="3582" w:author="Teh Stand" w:date="2022-06-15T10:17:00Z">
              <w:r w:rsidR="002C152C" w:rsidRPr="008A6F2A" w:rsidDel="005E709A">
                <w:delText>R</w:delText>
              </w:r>
              <w:r w:rsidRPr="008A6F2A" w:rsidDel="005E709A">
                <w:delText xml:space="preserve">eference </w:delText>
              </w:r>
            </w:del>
            <w:ins w:id="3583" w:author="Teh Stand" w:date="2022-06-15T10:17:00Z">
              <w:r w:rsidR="005E709A">
                <w:t>r</w:t>
              </w:r>
              <w:r w:rsidR="005E709A" w:rsidRPr="008A6F2A">
                <w:t xml:space="preserve">eference </w:t>
              </w:r>
            </w:ins>
            <w:del w:id="3584" w:author="Teh Stand" w:date="2022-06-15T10:17:00Z">
              <w:r w:rsidR="002C152C" w:rsidRPr="008A6F2A" w:rsidDel="005E709A">
                <w:delText>D</w:delText>
              </w:r>
              <w:r w:rsidRPr="008A6F2A" w:rsidDel="005E709A">
                <w:delText>ate</w:delText>
              </w:r>
            </w:del>
            <w:ins w:id="3585" w:author="Teh Stand" w:date="2022-06-15T10:17:00Z">
              <w:r w:rsidR="005E709A">
                <w:t>d</w:t>
              </w:r>
              <w:r w:rsidR="005E709A" w:rsidRPr="008A6F2A">
                <w:t>ate</w:t>
              </w:r>
            </w:ins>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0ED2A8FC" w:rsidR="00E73EDF" w:rsidRPr="008A6F2A" w:rsidRDefault="007653F1" w:rsidP="005E709A">
            <w:pPr>
              <w:pStyle w:val="Small"/>
              <w:spacing w:before="40" w:after="40"/>
            </w:pPr>
            <w:r w:rsidRPr="008A6F2A">
              <w:t xml:space="preserve">Dataset </w:t>
            </w:r>
            <w:del w:id="3586" w:author="Teh Stand" w:date="2022-06-15T10:18:00Z">
              <w:r w:rsidR="002C152C" w:rsidRPr="008A6F2A" w:rsidDel="005E709A">
                <w:delText>L</w:delText>
              </w:r>
              <w:r w:rsidRPr="008A6F2A" w:rsidDel="005E709A">
                <w:delText>anguage</w:delText>
              </w:r>
            </w:del>
            <w:ins w:id="3587" w:author="Teh Stand" w:date="2022-06-15T10:18:00Z">
              <w:r w:rsidR="005E709A">
                <w:t>l</w:t>
              </w:r>
              <w:r w:rsidR="005E709A" w:rsidRPr="008A6F2A">
                <w:t>anguage</w:t>
              </w:r>
            </w:ins>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7204851C" w:rsidR="00E73EDF" w:rsidRPr="008A6F2A" w:rsidRDefault="007653F1" w:rsidP="005E709A">
            <w:pPr>
              <w:pStyle w:val="Small"/>
              <w:spacing w:before="40" w:after="40"/>
            </w:pPr>
            <w:r w:rsidRPr="008A6F2A">
              <w:t xml:space="preserve">Dataset </w:t>
            </w:r>
            <w:del w:id="3588" w:author="Teh Stand" w:date="2022-06-15T10:18:00Z">
              <w:r w:rsidR="002C152C" w:rsidRPr="008A6F2A" w:rsidDel="005E709A">
                <w:delText>A</w:delText>
              </w:r>
              <w:r w:rsidRPr="008A6F2A" w:rsidDel="005E709A">
                <w:delText>bstract</w:delText>
              </w:r>
            </w:del>
            <w:ins w:id="3589" w:author="Teh Stand" w:date="2022-06-15T10:18:00Z">
              <w:r w:rsidR="005E709A">
                <w:t>a</w:t>
              </w:r>
              <w:r w:rsidR="005E709A" w:rsidRPr="008A6F2A">
                <w:t>bstract</w:t>
              </w:r>
            </w:ins>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1DA5518B" w:rsidR="00E73EDF" w:rsidRPr="008A6F2A" w:rsidRDefault="007653F1" w:rsidP="005E709A">
            <w:pPr>
              <w:pStyle w:val="Small"/>
              <w:spacing w:before="40" w:after="40"/>
            </w:pPr>
            <w:r w:rsidRPr="008A6F2A">
              <w:t xml:space="preserve">Dataset </w:t>
            </w:r>
            <w:del w:id="3590" w:author="Teh Stand" w:date="2022-06-15T10:18:00Z">
              <w:r w:rsidR="002C152C" w:rsidRPr="008A6F2A" w:rsidDel="005E709A">
                <w:delText>E</w:delText>
              </w:r>
              <w:r w:rsidRPr="008A6F2A" w:rsidDel="005E709A">
                <w:delText>dition</w:delText>
              </w:r>
            </w:del>
            <w:ins w:id="3591" w:author="Teh Stand" w:date="2022-06-15T10:18:00Z">
              <w:r w:rsidR="005E709A">
                <w:t>e</w:t>
              </w:r>
              <w:r w:rsidR="005E709A" w:rsidRPr="008A6F2A">
                <w:t>dition</w:t>
              </w:r>
            </w:ins>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23F299AF" w:rsidR="00E73EDF" w:rsidRPr="008A6F2A" w:rsidRDefault="007653F1" w:rsidP="005E709A">
            <w:pPr>
              <w:pStyle w:val="Small"/>
              <w:spacing w:before="40" w:after="40"/>
            </w:pPr>
            <w:r w:rsidRPr="008A6F2A">
              <w:t xml:space="preserve">Dataset </w:t>
            </w:r>
            <w:del w:id="3592" w:author="Teh Stand" w:date="2022-06-15T10:18:00Z">
              <w:r w:rsidR="002C152C" w:rsidRPr="008A6F2A" w:rsidDel="005E709A">
                <w:delText>T</w:delText>
              </w:r>
              <w:r w:rsidRPr="008A6F2A" w:rsidDel="005E709A">
                <w:delText xml:space="preserve">opic </w:delText>
              </w:r>
            </w:del>
            <w:ins w:id="3593" w:author="Teh Stand" w:date="2022-06-15T10:18:00Z">
              <w:r w:rsidR="005E709A">
                <w:t>t</w:t>
              </w:r>
              <w:r w:rsidR="005E709A" w:rsidRPr="008A6F2A">
                <w:t xml:space="preserve">opic </w:t>
              </w:r>
            </w:ins>
            <w:del w:id="3594" w:author="Teh Stand" w:date="2022-06-15T10:18:00Z">
              <w:r w:rsidR="002C152C" w:rsidRPr="008A6F2A" w:rsidDel="005E709A">
                <w:delText>C</w:delText>
              </w:r>
              <w:r w:rsidRPr="008A6F2A" w:rsidDel="005E709A">
                <w:delText>ategory</w:delText>
              </w:r>
            </w:del>
            <w:ins w:id="3595" w:author="Teh Stand" w:date="2022-06-15T10:18:00Z">
              <w:r w:rsidR="005E709A">
                <w:t>c</w:t>
              </w:r>
              <w:r w:rsidR="005E709A" w:rsidRPr="008A6F2A">
                <w:t>ategory</w:t>
              </w:r>
            </w:ins>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5E709A">
      <w:pPr>
        <w:pStyle w:val="ListContinue2"/>
        <w:numPr>
          <w:ilvl w:val="2"/>
          <w:numId w:val="37"/>
        </w:numPr>
        <w:tabs>
          <w:tab w:val="clear" w:pos="432"/>
        </w:tabs>
        <w:spacing w:before="120" w:after="120" w:line="240" w:lineRule="auto"/>
        <w:rPr>
          <w:b/>
          <w:lang w:eastAsia="en-US"/>
        </w:rPr>
      </w:pPr>
      <w:r w:rsidRPr="005E709A">
        <w:rPr>
          <w:b/>
          <w:lang w:eastAsia="en-US"/>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21AF7B33" w:rsidR="00E73EDF" w:rsidRPr="008A6F2A" w:rsidRDefault="007653F1" w:rsidP="009108CE">
            <w:pPr>
              <w:spacing w:before="40" w:after="40" w:line="240" w:lineRule="auto"/>
              <w:jc w:val="left"/>
              <w:rPr>
                <w:sz w:val="16"/>
              </w:rPr>
            </w:pPr>
            <w:r w:rsidRPr="008A6F2A">
              <w:rPr>
                <w:sz w:val="16"/>
              </w:rPr>
              <w:t xml:space="preserve">Coordinate </w:t>
            </w:r>
            <w:del w:id="3596" w:author="Teh Stand" w:date="2022-06-15T10:23:00Z">
              <w:r w:rsidR="002C152C" w:rsidRPr="008A6F2A" w:rsidDel="009108CE">
                <w:rPr>
                  <w:sz w:val="16"/>
                </w:rPr>
                <w:delText>M</w:delText>
              </w:r>
              <w:r w:rsidRPr="008A6F2A" w:rsidDel="009108CE">
                <w:rPr>
                  <w:sz w:val="16"/>
                </w:rPr>
                <w:delText xml:space="preserve">ultiplication </w:delText>
              </w:r>
            </w:del>
            <w:ins w:id="3597" w:author="Teh Stand" w:date="2022-06-15T10:23:00Z">
              <w:r w:rsidR="009108CE">
                <w:rPr>
                  <w:sz w:val="16"/>
                </w:rPr>
                <w:t>m</w:t>
              </w:r>
              <w:r w:rsidR="009108CE" w:rsidRPr="008A6F2A">
                <w:rPr>
                  <w:sz w:val="16"/>
                </w:rPr>
                <w:t xml:space="preserve">ultiplication </w:t>
              </w:r>
            </w:ins>
            <w:del w:id="3598" w:author="Teh Stand" w:date="2022-06-15T10:23:00Z">
              <w:r w:rsidR="002C152C" w:rsidRPr="008A6F2A" w:rsidDel="009108CE">
                <w:rPr>
                  <w:sz w:val="16"/>
                </w:rPr>
                <w:delText>F</w:delText>
              </w:r>
              <w:r w:rsidRPr="008A6F2A" w:rsidDel="009108CE">
                <w:rPr>
                  <w:sz w:val="16"/>
                </w:rPr>
                <w:delText xml:space="preserve">actor </w:delText>
              </w:r>
            </w:del>
            <w:ins w:id="3599" w:author="Teh Stand" w:date="2022-06-15T10:23:00Z">
              <w:r w:rsidR="009108CE">
                <w:rPr>
                  <w:sz w:val="16"/>
                </w:rPr>
                <w:t>f</w:t>
              </w:r>
              <w:r w:rsidR="009108CE" w:rsidRPr="008A6F2A">
                <w:rPr>
                  <w:sz w:val="16"/>
                </w:rPr>
                <w:t xml:space="preserve">actor </w:t>
              </w:r>
            </w:ins>
            <w:r w:rsidRPr="008A6F2A">
              <w:rPr>
                <w:sz w:val="16"/>
              </w:rPr>
              <w:t xml:space="preserve">for </w:t>
            </w:r>
            <w:del w:id="3600" w:author="Teh Stand" w:date="2022-06-15T10:23:00Z">
              <w:r w:rsidR="002C152C" w:rsidRPr="008A6F2A" w:rsidDel="009108CE">
                <w:rPr>
                  <w:sz w:val="16"/>
                </w:rPr>
                <w:delText>X</w:delText>
              </w:r>
            </w:del>
            <w:ins w:id="3601" w:author="Teh Stand" w:date="2022-06-15T10:23:00Z">
              <w:r w:rsidR="009108CE">
                <w:rPr>
                  <w:sz w:val="16"/>
                </w:rPr>
                <w:t>x</w:t>
              </w:r>
            </w:ins>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5D83C71D" w:rsidR="00E73EDF" w:rsidRPr="008A6F2A" w:rsidRDefault="007653F1" w:rsidP="009108CE">
            <w:pPr>
              <w:spacing w:before="40" w:after="40" w:line="240" w:lineRule="auto"/>
              <w:jc w:val="left"/>
              <w:rPr>
                <w:sz w:val="16"/>
              </w:rPr>
            </w:pPr>
            <w:r w:rsidRPr="008A6F2A">
              <w:rPr>
                <w:sz w:val="16"/>
              </w:rPr>
              <w:t xml:space="preserve">Coordinate </w:t>
            </w:r>
            <w:del w:id="3602" w:author="Teh Stand" w:date="2022-06-15T10:23:00Z">
              <w:r w:rsidR="002C152C" w:rsidRPr="008A6F2A" w:rsidDel="009108CE">
                <w:rPr>
                  <w:sz w:val="16"/>
                </w:rPr>
                <w:delText>M</w:delText>
              </w:r>
              <w:r w:rsidRPr="008A6F2A" w:rsidDel="009108CE">
                <w:rPr>
                  <w:sz w:val="16"/>
                </w:rPr>
                <w:delText xml:space="preserve">ultiplication </w:delText>
              </w:r>
            </w:del>
            <w:ins w:id="3603" w:author="Teh Stand" w:date="2022-06-15T10:23:00Z">
              <w:r w:rsidR="009108CE">
                <w:rPr>
                  <w:sz w:val="16"/>
                </w:rPr>
                <w:t>m</w:t>
              </w:r>
              <w:r w:rsidR="009108CE" w:rsidRPr="008A6F2A">
                <w:rPr>
                  <w:sz w:val="16"/>
                </w:rPr>
                <w:t xml:space="preserve">ultiplication </w:t>
              </w:r>
            </w:ins>
            <w:del w:id="3604" w:author="Teh Stand" w:date="2022-06-15T10:23:00Z">
              <w:r w:rsidR="002C152C" w:rsidRPr="008A6F2A" w:rsidDel="009108CE">
                <w:rPr>
                  <w:sz w:val="16"/>
                </w:rPr>
                <w:delText>F</w:delText>
              </w:r>
              <w:r w:rsidRPr="008A6F2A" w:rsidDel="009108CE">
                <w:rPr>
                  <w:sz w:val="16"/>
                </w:rPr>
                <w:delText xml:space="preserve">actor </w:delText>
              </w:r>
            </w:del>
            <w:ins w:id="3605" w:author="Teh Stand" w:date="2022-06-15T10:23:00Z">
              <w:r w:rsidR="009108CE">
                <w:rPr>
                  <w:sz w:val="16"/>
                </w:rPr>
                <w:t>f</w:t>
              </w:r>
              <w:r w:rsidR="009108CE" w:rsidRPr="008A6F2A">
                <w:rPr>
                  <w:sz w:val="16"/>
                </w:rPr>
                <w:t xml:space="preserve">actor </w:t>
              </w:r>
            </w:ins>
            <w:r w:rsidRPr="008A6F2A">
              <w:rPr>
                <w:sz w:val="16"/>
              </w:rPr>
              <w:t xml:space="preserve">for </w:t>
            </w:r>
            <w:del w:id="3606" w:author="Teh Stand" w:date="2022-06-15T10:23:00Z">
              <w:r w:rsidR="002C152C" w:rsidRPr="008A6F2A" w:rsidDel="009108CE">
                <w:rPr>
                  <w:sz w:val="16"/>
                </w:rPr>
                <w:delText>Y</w:delText>
              </w:r>
            </w:del>
            <w:ins w:id="3607" w:author="Teh Stand" w:date="2022-06-15T10:23:00Z">
              <w:r w:rsidR="009108CE">
                <w:rPr>
                  <w:sz w:val="16"/>
                </w:rPr>
                <w:t>y</w:t>
              </w:r>
            </w:ins>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6987F4A2" w:rsidR="00E73EDF" w:rsidRPr="008A6F2A" w:rsidRDefault="007653F1" w:rsidP="009108CE">
            <w:pPr>
              <w:spacing w:before="40" w:after="40" w:line="240" w:lineRule="auto"/>
              <w:jc w:val="left"/>
              <w:rPr>
                <w:sz w:val="16"/>
              </w:rPr>
            </w:pPr>
            <w:r w:rsidRPr="008A6F2A">
              <w:rPr>
                <w:sz w:val="16"/>
              </w:rPr>
              <w:t xml:space="preserve">Coordinate </w:t>
            </w:r>
            <w:del w:id="3608" w:author="Teh Stand" w:date="2022-06-15T10:24:00Z">
              <w:r w:rsidR="002C152C" w:rsidRPr="006B70B8" w:rsidDel="009108CE">
                <w:rPr>
                  <w:sz w:val="16"/>
                </w:rPr>
                <w:delText>M</w:delText>
              </w:r>
              <w:r w:rsidRPr="008A6F2A" w:rsidDel="009108CE">
                <w:rPr>
                  <w:sz w:val="16"/>
                </w:rPr>
                <w:delText xml:space="preserve">ultiplication </w:delText>
              </w:r>
            </w:del>
            <w:ins w:id="3609" w:author="Teh Stand" w:date="2022-06-15T10:24:00Z">
              <w:r w:rsidR="009108CE">
                <w:rPr>
                  <w:sz w:val="16"/>
                </w:rPr>
                <w:t>m</w:t>
              </w:r>
              <w:r w:rsidR="009108CE" w:rsidRPr="008A6F2A">
                <w:rPr>
                  <w:sz w:val="16"/>
                </w:rPr>
                <w:t xml:space="preserve">ultiplication </w:t>
              </w:r>
            </w:ins>
            <w:del w:id="3610" w:author="Teh Stand" w:date="2022-06-15T10:24:00Z">
              <w:r w:rsidR="002C152C" w:rsidRPr="006B70B8" w:rsidDel="009108CE">
                <w:rPr>
                  <w:sz w:val="16"/>
                </w:rPr>
                <w:delText>F</w:delText>
              </w:r>
              <w:r w:rsidRPr="008A6F2A" w:rsidDel="009108CE">
                <w:rPr>
                  <w:sz w:val="16"/>
                </w:rPr>
                <w:delText xml:space="preserve">actor </w:delText>
              </w:r>
            </w:del>
            <w:ins w:id="3611" w:author="Teh Stand" w:date="2022-06-15T10:24:00Z">
              <w:r w:rsidR="009108CE">
                <w:rPr>
                  <w:sz w:val="16"/>
                </w:rPr>
                <w:t>f</w:t>
              </w:r>
              <w:r w:rsidR="009108CE" w:rsidRPr="008A6F2A">
                <w:rPr>
                  <w:sz w:val="16"/>
                </w:rPr>
                <w:t xml:space="preserve">actor </w:t>
              </w:r>
            </w:ins>
            <w:r w:rsidRPr="008A6F2A">
              <w:rPr>
                <w:sz w:val="16"/>
              </w:rPr>
              <w:t xml:space="preserve">for </w:t>
            </w:r>
            <w:del w:id="3612" w:author="Teh Stand" w:date="2022-06-15T10:24:00Z">
              <w:r w:rsidR="002C152C" w:rsidRPr="006B70B8" w:rsidDel="009108CE">
                <w:rPr>
                  <w:sz w:val="16"/>
                </w:rPr>
                <w:delText>Z</w:delText>
              </w:r>
            </w:del>
            <w:ins w:id="3613" w:author="Teh Stand" w:date="2022-06-15T10:24:00Z">
              <w:r w:rsidR="009108CE">
                <w:rPr>
                  <w:sz w:val="16"/>
                </w:rPr>
                <w:t>z</w:t>
              </w:r>
            </w:ins>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77777777" w:rsidR="00E73EDF" w:rsidRPr="008A6F2A" w:rsidRDefault="007653F1" w:rsidP="00C128E3">
            <w:pPr>
              <w:spacing w:before="40" w:after="40" w:line="240" w:lineRule="auto"/>
              <w:jc w:val="left"/>
              <w:rPr>
                <w:sz w:val="16"/>
              </w:rPr>
            </w:pPr>
            <w:r w:rsidRPr="008A6F2A">
              <w:rPr>
                <w:sz w:val="16"/>
              </w:rPr>
              <w:t>{10</w:t>
            </w:r>
            <w:del w:id="3614" w:author="Teh Stand" w:date="2022-03-15T07:35:00Z">
              <w:r w:rsidRPr="008A6F2A" w:rsidDel="002307F6">
                <w:rPr>
                  <w:sz w:val="16"/>
                </w:rPr>
                <w:delText>0</w:delText>
              </w:r>
            </w:del>
            <w:r w:rsidRPr="008A6F2A">
              <w:rPr>
                <w:sz w:val="16"/>
              </w:rPr>
              <w:t xml:space="preserve">}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0152FE34" w:rsidR="00E73EDF" w:rsidRPr="008A6F2A" w:rsidRDefault="007653F1" w:rsidP="009108CE">
            <w:pPr>
              <w:spacing w:before="40" w:after="40" w:line="240" w:lineRule="auto"/>
              <w:jc w:val="left"/>
              <w:rPr>
                <w:sz w:val="16"/>
              </w:rPr>
            </w:pPr>
            <w:r w:rsidRPr="008A6F2A">
              <w:rPr>
                <w:sz w:val="16"/>
              </w:rPr>
              <w:t xml:space="preserve">Number of Information Type </w:t>
            </w:r>
            <w:del w:id="3615" w:author="Teh Stand" w:date="2022-06-15T10:24:00Z">
              <w:r w:rsidR="002C152C" w:rsidRPr="006B70B8" w:rsidDel="009108CE">
                <w:rPr>
                  <w:sz w:val="16"/>
                </w:rPr>
                <w:delText>R</w:delText>
              </w:r>
              <w:r w:rsidRPr="008A6F2A" w:rsidDel="009108CE">
                <w:rPr>
                  <w:sz w:val="16"/>
                </w:rPr>
                <w:delText>ecords</w:delText>
              </w:r>
            </w:del>
            <w:ins w:id="3616" w:author="Teh Stand" w:date="2022-06-15T10:24:00Z">
              <w:r w:rsidR="009108CE">
                <w:rPr>
                  <w:sz w:val="16"/>
                </w:rPr>
                <w:t>r</w:t>
              </w:r>
              <w:r w:rsidR="009108CE" w:rsidRPr="008A6F2A">
                <w:rPr>
                  <w:sz w:val="16"/>
                </w:rPr>
                <w:t>ecords</w:t>
              </w:r>
            </w:ins>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9108CE">
      <w:pPr>
        <w:pStyle w:val="ListContinue2"/>
        <w:numPr>
          <w:ilvl w:val="2"/>
          <w:numId w:val="37"/>
        </w:numPr>
        <w:tabs>
          <w:tab w:val="clear" w:pos="432"/>
        </w:tabs>
        <w:spacing w:before="120" w:after="120" w:line="240" w:lineRule="auto"/>
        <w:rPr>
          <w:b/>
          <w:lang w:eastAsia="en-US"/>
        </w:rPr>
      </w:pPr>
      <w:r w:rsidRPr="009108CE">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ins w:id="3617" w:author="Teh Stand" w:date="2022-06-15T10:28:00Z">
              <w:r>
                <w:t>*</w:t>
              </w:r>
            </w:ins>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ins w:id="3618"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ins w:id="3619" w:author="Teh Stand" w:date="2022-06-15T10:29:00Z">
              <w:r>
                <w:t>*</w:t>
              </w:r>
            </w:ins>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ins w:id="3620"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ins w:id="3621" w:author="Teh Stand" w:date="2022-06-15T10:29:00Z">
              <w:r>
                <w:t>*</w:t>
              </w:r>
            </w:ins>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ins w:id="3622"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ins w:id="3623" w:author="Teh Stand" w:date="2022-06-15T10:30:00Z">
              <w:r>
                <w:t>*</w:t>
              </w:r>
            </w:ins>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ins w:id="3624"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ins w:id="3625" w:author="Teh Stand" w:date="2022-06-15T10:30:00Z">
              <w:r>
                <w:t>*</w:t>
              </w:r>
            </w:ins>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ins w:id="3626"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ins w:id="3627" w:author="Teh Stand" w:date="2022-06-15T10:30:00Z">
              <w:r>
                <w:t>*</w:t>
              </w:r>
            </w:ins>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ins w:id="3628"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20444AD" w:rsidR="00E73EDF" w:rsidRPr="006B70B8" w:rsidRDefault="007653F1" w:rsidP="00375F65">
            <w:pPr>
              <w:pStyle w:val="Small"/>
              <w:spacing w:before="40" w:after="40"/>
            </w:pPr>
            <w:r w:rsidRPr="006B70B8">
              <w:t xml:space="preserve">Record </w:t>
            </w:r>
            <w:del w:id="3629" w:author="Teh Stand" w:date="2022-06-15T10:37:00Z">
              <w:r w:rsidR="00784091" w:rsidRPr="006B70B8" w:rsidDel="00375F65">
                <w:delText>N</w:delText>
              </w:r>
              <w:r w:rsidRPr="006B70B8" w:rsidDel="00375F65">
                <w:delText>ame</w:delText>
              </w:r>
            </w:del>
            <w:ins w:id="3630" w:author="Teh Stand" w:date="2022-06-15T10:37:00Z">
              <w:r w:rsidR="00375F65">
                <w:t>n</w:t>
              </w:r>
              <w:r w:rsidR="00375F65"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CDA76C7" w:rsidR="00E73EDF" w:rsidRPr="006B70B8" w:rsidRDefault="007653F1" w:rsidP="00375F65">
            <w:pPr>
              <w:pStyle w:val="Small"/>
              <w:spacing w:before="40" w:after="40"/>
            </w:pPr>
            <w:r w:rsidRPr="006B70B8">
              <w:t xml:space="preserve">Record </w:t>
            </w:r>
            <w:del w:id="3631" w:author="Teh Stand" w:date="2022-06-15T10:37:00Z">
              <w:r w:rsidR="00784091" w:rsidRPr="006B70B8" w:rsidDel="00375F65">
                <w:delText>I</w:delText>
              </w:r>
              <w:r w:rsidRPr="006B70B8" w:rsidDel="00375F65">
                <w:delText xml:space="preserve">dentification </w:delText>
              </w:r>
            </w:del>
            <w:ins w:id="3632" w:author="Teh Stand" w:date="2022-06-15T10:37:00Z">
              <w:r w:rsidR="00375F65">
                <w:t>i</w:t>
              </w:r>
              <w:r w:rsidR="00375F65"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1330FA29" w:rsidR="00E73EDF" w:rsidRPr="006B70B8" w:rsidRDefault="007653F1" w:rsidP="00375F65">
            <w:pPr>
              <w:pStyle w:val="Small"/>
              <w:spacing w:before="40" w:after="40"/>
            </w:pPr>
            <w:r w:rsidRPr="006B70B8">
              <w:t xml:space="preserve">Record </w:t>
            </w:r>
            <w:del w:id="3633" w:author="Teh Stand" w:date="2022-06-15T10:37:00Z">
              <w:r w:rsidR="00784091" w:rsidRPr="006B70B8" w:rsidDel="00375F65">
                <w:delText>V</w:delText>
              </w:r>
              <w:r w:rsidRPr="006B70B8" w:rsidDel="00375F65">
                <w:delText>ersion</w:delText>
              </w:r>
            </w:del>
            <w:ins w:id="3634" w:author="Teh Stand" w:date="2022-06-15T10:37:00Z">
              <w:r w:rsidR="00375F65">
                <w:t>v</w:t>
              </w:r>
              <w:r w:rsidR="00375F65"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7E7D3228" w:rsidR="00E73EDF" w:rsidRPr="006B70B8" w:rsidRDefault="007653F1" w:rsidP="00375F65">
            <w:pPr>
              <w:pStyle w:val="Small"/>
              <w:spacing w:before="40" w:after="40"/>
            </w:pPr>
            <w:r w:rsidRPr="006B70B8">
              <w:t xml:space="preserve">Record </w:t>
            </w:r>
            <w:del w:id="3635" w:author="Teh Stand" w:date="2022-06-15T10:37:00Z">
              <w:r w:rsidR="00784091" w:rsidRPr="006B70B8" w:rsidDel="00375F65">
                <w:delText>U</w:delText>
              </w:r>
              <w:r w:rsidRPr="006B70B8" w:rsidDel="00375F65">
                <w:delText xml:space="preserve">pdate </w:delText>
              </w:r>
            </w:del>
            <w:ins w:id="3636" w:author="Teh Stand" w:date="2022-06-15T10:37:00Z">
              <w:r w:rsidR="00375F65">
                <w:t>u</w:t>
              </w:r>
              <w:r w:rsidR="00375F65" w:rsidRPr="006B70B8">
                <w:t xml:space="preserve">pdate </w:t>
              </w:r>
            </w:ins>
            <w:del w:id="3637" w:author="Teh Stand" w:date="2022-06-15T10:37:00Z">
              <w:r w:rsidR="00784091" w:rsidRPr="006B70B8" w:rsidDel="00375F65">
                <w:delText>I</w:delText>
              </w:r>
              <w:r w:rsidRPr="006B70B8" w:rsidDel="00375F65">
                <w:delText>nstruction</w:delText>
              </w:r>
            </w:del>
            <w:ins w:id="3638" w:author="Teh Stand" w:date="2022-06-15T10:37:00Z">
              <w:r w:rsidR="00375F65">
                <w:t>i</w:t>
              </w:r>
              <w:r w:rsidR="00375F65"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CB2817">
      <w:pPr>
        <w:pStyle w:val="ListContinue2"/>
        <w:numPr>
          <w:ilvl w:val="2"/>
          <w:numId w:val="37"/>
        </w:numPr>
        <w:tabs>
          <w:tab w:val="clear" w:pos="432"/>
        </w:tabs>
        <w:spacing w:before="120" w:after="120" w:line="240" w:lineRule="auto"/>
        <w:rPr>
          <w:b/>
          <w:lang w:eastAsia="en-US"/>
        </w:rPr>
      </w:pPr>
      <w:r w:rsidRPr="00CB2817">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1A0C203F" w:rsidR="00853955" w:rsidRPr="006B70B8" w:rsidRDefault="00853955" w:rsidP="00CB2817">
            <w:pPr>
              <w:pStyle w:val="Small"/>
              <w:widowControl/>
              <w:spacing w:before="40" w:after="40"/>
              <w:jc w:val="both"/>
            </w:pPr>
            <w:r w:rsidRPr="006B70B8">
              <w:t xml:space="preserve">Numeric </w:t>
            </w:r>
            <w:del w:id="3639" w:author="Teh Stand" w:date="2022-06-15T10:41:00Z">
              <w:r w:rsidRPr="006B70B8" w:rsidDel="00CB2817">
                <w:delText xml:space="preserve">Attribute </w:delText>
              </w:r>
            </w:del>
            <w:ins w:id="3640" w:author="Teh Stand" w:date="2022-06-15T10:41:00Z">
              <w:r w:rsidR="00CB2817">
                <w:t>a</w:t>
              </w:r>
              <w:r w:rsidR="00CB2817" w:rsidRPr="006B70B8">
                <w:t xml:space="preserve">ttribute </w:t>
              </w:r>
            </w:ins>
            <w:del w:id="3641" w:author="Teh Stand" w:date="2022-06-15T10:41:00Z">
              <w:r w:rsidRPr="006B70B8" w:rsidDel="00CB2817">
                <w:delText>Code</w:delText>
              </w:r>
            </w:del>
            <w:ins w:id="3642" w:author="Teh Stand" w:date="2022-06-15T10:41:00Z">
              <w:r w:rsidR="00CB2817">
                <w:t>c</w:t>
              </w:r>
              <w:r w:rsidR="00CB2817" w:rsidRPr="006B70B8">
                <w:t>ode</w:t>
              </w:r>
            </w:ins>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455BCAAD" w:rsidR="00853955" w:rsidRPr="006B70B8" w:rsidRDefault="00853955" w:rsidP="00CB2817">
            <w:pPr>
              <w:pStyle w:val="Small"/>
              <w:widowControl/>
              <w:spacing w:before="40" w:after="40"/>
              <w:jc w:val="both"/>
            </w:pPr>
            <w:r w:rsidRPr="006B70B8">
              <w:t xml:space="preserve">Attribute </w:t>
            </w:r>
            <w:del w:id="3643" w:author="Teh Stand" w:date="2022-06-15T10:41:00Z">
              <w:r w:rsidRPr="006B70B8" w:rsidDel="00CB2817">
                <w:delText>Index</w:delText>
              </w:r>
            </w:del>
            <w:ins w:id="3644" w:author="Teh Stand" w:date="2022-06-15T10:41:00Z">
              <w:r w:rsidR="00CB2817">
                <w:t>i</w:t>
              </w:r>
              <w:r w:rsidR="00CB2817" w:rsidRPr="006B70B8">
                <w:t>ndex</w:t>
              </w:r>
            </w:ins>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04B2319E" w:rsidR="00853955" w:rsidRPr="006B70B8" w:rsidRDefault="00853955" w:rsidP="00CB2817">
            <w:pPr>
              <w:pStyle w:val="Small"/>
              <w:widowControl/>
              <w:spacing w:before="40" w:after="40"/>
              <w:jc w:val="both"/>
            </w:pPr>
            <w:r w:rsidRPr="006B70B8">
              <w:t xml:space="preserve">Parent </w:t>
            </w:r>
            <w:del w:id="3645" w:author="Teh Stand" w:date="2022-06-15T10:41:00Z">
              <w:r w:rsidRPr="006B70B8" w:rsidDel="00CB2817">
                <w:delText>Index</w:delText>
              </w:r>
            </w:del>
            <w:ins w:id="3646" w:author="Teh Stand" w:date="2022-06-15T10:41:00Z">
              <w:r w:rsidR="00CB2817">
                <w:t>i</w:t>
              </w:r>
              <w:r w:rsidR="00CB2817" w:rsidRPr="006B70B8">
                <w:t>ndex</w:t>
              </w:r>
            </w:ins>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2461D4A0" w:rsidR="00853955" w:rsidRPr="006B70B8" w:rsidRDefault="00853955" w:rsidP="00CB2817">
            <w:pPr>
              <w:pStyle w:val="Small"/>
              <w:widowControl/>
              <w:spacing w:before="40" w:after="40"/>
              <w:jc w:val="both"/>
            </w:pPr>
            <w:r w:rsidRPr="006B70B8">
              <w:t xml:space="preserve">Attribute </w:t>
            </w:r>
            <w:del w:id="3647" w:author="Teh Stand" w:date="2022-06-15T10:41:00Z">
              <w:r w:rsidRPr="006B70B8" w:rsidDel="00CB2817">
                <w:delText>Instruction</w:delText>
              </w:r>
            </w:del>
            <w:ins w:id="3648" w:author="Teh Stand" w:date="2022-06-15T10:41:00Z">
              <w:r w:rsidR="00CB2817">
                <w:t>i</w:t>
              </w:r>
              <w:r w:rsidR="00CB2817"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BC42E6C" w:rsidR="00853955" w:rsidRPr="006B70B8" w:rsidRDefault="00853955" w:rsidP="00CB2817">
            <w:pPr>
              <w:pStyle w:val="Small"/>
              <w:widowControl/>
              <w:spacing w:before="40" w:after="40"/>
              <w:jc w:val="both"/>
            </w:pPr>
            <w:r w:rsidRPr="006B70B8">
              <w:t xml:space="preserve">Attribute </w:t>
            </w:r>
            <w:del w:id="3649" w:author="Teh Stand" w:date="2022-06-15T10:41:00Z">
              <w:r w:rsidRPr="006B70B8" w:rsidDel="00CB2817">
                <w:delText>Value</w:delText>
              </w:r>
            </w:del>
            <w:ins w:id="3650" w:author="Teh Stand" w:date="2022-06-15T10:41:00Z">
              <w:r w:rsidR="00CB2817">
                <w:t>v</w:t>
              </w:r>
              <w:r w:rsidR="00CB2817" w:rsidRPr="006B70B8">
                <w:t>alue</w:t>
              </w:r>
            </w:ins>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752FD6B8" w:rsidR="00853955" w:rsidRPr="006B70B8" w:rsidRDefault="00853955" w:rsidP="00B732EF">
            <w:pPr>
              <w:pStyle w:val="Small"/>
              <w:snapToGrid w:val="0"/>
              <w:spacing w:before="40" w:after="40"/>
            </w:pPr>
            <w:r w:rsidRPr="006B70B8">
              <w:t xml:space="preserve">Referenced Record </w:t>
            </w:r>
            <w:del w:id="3651" w:author="Teh Stand" w:date="2022-06-15T10:44:00Z">
              <w:r w:rsidRPr="006B70B8" w:rsidDel="00B732EF">
                <w:delText>Name</w:delText>
              </w:r>
            </w:del>
            <w:ins w:id="3652" w:author="Teh Stand" w:date="2022-06-15T10:44:00Z">
              <w:r w:rsidR="00B732EF">
                <w:t>n</w:t>
              </w:r>
              <w:r w:rsidR="00B732EF" w:rsidRPr="006B70B8">
                <w:t>ame</w:t>
              </w:r>
            </w:ins>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ins w:id="3653" w:author="Jeff Wootton" w:date="2022-07-11T08:50:00Z">
              <w:r>
                <w:t>{150}</w:t>
              </w:r>
            </w:ins>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rPr>
                <w:ins w:id="3654" w:author="Jeff Wootton" w:date="2022-07-11T08:51:00Z"/>
              </w:rPr>
            </w:pPr>
            <w:r w:rsidRPr="006B70B8">
              <w:t>Record name of the referenced record</w:t>
            </w:r>
          </w:p>
          <w:p w14:paraId="531E05B0" w14:textId="5E87DD0E" w:rsidR="008222D6" w:rsidRPr="006B70B8" w:rsidRDefault="008222D6" w:rsidP="00C128E3">
            <w:pPr>
              <w:pStyle w:val="Small"/>
              <w:snapToGrid w:val="0"/>
              <w:spacing w:before="40" w:after="40"/>
            </w:pPr>
            <w:ins w:id="3655" w:author="Jeff Wootton" w:date="2022-07-11T08:51:00Z">
              <w:r>
                <w:t>{150} – Information Type</w:t>
              </w:r>
            </w:ins>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42EC8CA1" w:rsidR="00853955" w:rsidRPr="006B70B8" w:rsidRDefault="00853955" w:rsidP="00B732EF">
            <w:pPr>
              <w:pStyle w:val="Small"/>
              <w:snapToGrid w:val="0"/>
              <w:spacing w:before="40" w:after="40"/>
            </w:pPr>
            <w:r w:rsidRPr="006B70B8">
              <w:t xml:space="preserve">Referenced Record </w:t>
            </w:r>
            <w:del w:id="3656" w:author="Teh Stand" w:date="2022-06-15T10:44:00Z">
              <w:r w:rsidRPr="006B70B8" w:rsidDel="00B732EF">
                <w:delText>Identifier</w:delText>
              </w:r>
            </w:del>
            <w:ins w:id="3657" w:author="Teh Stand" w:date="2022-06-15T10:44:00Z">
              <w:r w:rsidR="00B732EF">
                <w:t>i</w:t>
              </w:r>
              <w:r w:rsidR="00B732EF" w:rsidRPr="006B70B8">
                <w:t>dentifier</w:t>
              </w:r>
            </w:ins>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337DB349" w:rsidR="00853955" w:rsidRPr="006B70B8" w:rsidRDefault="00853955" w:rsidP="00B732EF">
            <w:pPr>
              <w:pStyle w:val="Small"/>
              <w:snapToGrid w:val="0"/>
              <w:spacing w:before="40" w:after="40"/>
            </w:pPr>
            <w:r w:rsidRPr="006B70B8">
              <w:t xml:space="preserve">Numeric Association Role </w:t>
            </w:r>
            <w:del w:id="3658" w:author="Teh Stand" w:date="2022-06-15T10:44:00Z">
              <w:r w:rsidRPr="006B70B8" w:rsidDel="00B732EF">
                <w:delText>Code</w:delText>
              </w:r>
            </w:del>
            <w:ins w:id="3659" w:author="Teh Stand" w:date="2022-06-15T10:44:00Z">
              <w:r w:rsidR="00B732EF">
                <w:t>c</w:t>
              </w:r>
              <w:r w:rsidR="00B732EF" w:rsidRPr="006B70B8">
                <w:t>ode</w:t>
              </w:r>
            </w:ins>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6CD6C871" w:rsidR="00853955" w:rsidRPr="006B70B8" w:rsidRDefault="00853955" w:rsidP="00B732EF">
            <w:pPr>
              <w:pStyle w:val="Small"/>
              <w:snapToGrid w:val="0"/>
              <w:spacing w:before="40" w:after="40"/>
            </w:pPr>
            <w:r w:rsidRPr="006B70B8">
              <w:t xml:space="preserve">Numeric Attribute </w:t>
            </w:r>
            <w:del w:id="3660" w:author="Teh Stand" w:date="2022-06-15T10:45:00Z">
              <w:r w:rsidRPr="006B70B8" w:rsidDel="00B732EF">
                <w:delText>Code</w:delText>
              </w:r>
            </w:del>
            <w:ins w:id="3661" w:author="Teh Stand" w:date="2022-06-15T10:45:00Z">
              <w:r w:rsidR="00B732EF">
                <w:t>c</w:t>
              </w:r>
              <w:r w:rsidR="00B732EF" w:rsidRPr="006B70B8">
                <w:t>ode</w:t>
              </w:r>
            </w:ins>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3F5EC3EE" w:rsidR="00853955" w:rsidRPr="006B70B8" w:rsidRDefault="00853955" w:rsidP="00B732EF">
            <w:pPr>
              <w:pStyle w:val="Small"/>
              <w:snapToGrid w:val="0"/>
              <w:spacing w:before="40" w:after="40"/>
            </w:pPr>
            <w:r w:rsidRPr="006B70B8">
              <w:t xml:space="preserve">Attribute </w:t>
            </w:r>
            <w:del w:id="3662" w:author="Teh Stand" w:date="2022-06-15T10:45:00Z">
              <w:r w:rsidRPr="006B70B8" w:rsidDel="00B732EF">
                <w:delText>Index</w:delText>
              </w:r>
            </w:del>
            <w:ins w:id="3663" w:author="Teh Stand" w:date="2022-06-15T10:45:00Z">
              <w:r w:rsidR="00B732EF">
                <w:t>i</w:t>
              </w:r>
              <w:r w:rsidR="00B732EF" w:rsidRPr="006B70B8">
                <w:t>ndex</w:t>
              </w:r>
            </w:ins>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3B8AB25A" w:rsidR="00853955" w:rsidRPr="006B70B8" w:rsidRDefault="00853955" w:rsidP="00B732EF">
            <w:pPr>
              <w:pStyle w:val="Small"/>
              <w:snapToGrid w:val="0"/>
              <w:spacing w:before="40" w:after="40"/>
            </w:pPr>
            <w:r w:rsidRPr="006B70B8">
              <w:t xml:space="preserve">Parent </w:t>
            </w:r>
            <w:del w:id="3664" w:author="Teh Stand" w:date="2022-06-15T10:45:00Z">
              <w:r w:rsidRPr="006B70B8" w:rsidDel="00B732EF">
                <w:delText>Index</w:delText>
              </w:r>
            </w:del>
            <w:ins w:id="3665" w:author="Teh Stand" w:date="2022-06-15T10:45:00Z">
              <w:r w:rsidR="00B732EF">
                <w:t>i</w:t>
              </w:r>
              <w:r w:rsidR="00B732EF" w:rsidRPr="006B70B8">
                <w:t>ndex</w:t>
              </w:r>
            </w:ins>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45DDD82E" w:rsidR="00853955" w:rsidRPr="006B70B8" w:rsidRDefault="00853955" w:rsidP="00B732EF">
            <w:pPr>
              <w:pStyle w:val="Small"/>
              <w:snapToGrid w:val="0"/>
              <w:spacing w:before="40" w:after="40"/>
            </w:pPr>
            <w:r w:rsidRPr="006B70B8">
              <w:t xml:space="preserve">Attribute </w:t>
            </w:r>
            <w:del w:id="3666" w:author="Teh Stand" w:date="2022-06-15T10:45:00Z">
              <w:r w:rsidRPr="006B70B8" w:rsidDel="00B732EF">
                <w:delText>Instruction</w:delText>
              </w:r>
            </w:del>
            <w:ins w:id="3667" w:author="Teh Stand" w:date="2022-06-15T10:45:00Z">
              <w:r w:rsidR="00B732EF">
                <w:t>i</w:t>
              </w:r>
              <w:r w:rsidR="00B732EF" w:rsidRPr="006B70B8">
                <w:t>nstruction</w:t>
              </w:r>
            </w:ins>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465F11C5" w:rsidR="00853955" w:rsidRPr="006B70B8" w:rsidRDefault="00853955" w:rsidP="00B732EF">
            <w:pPr>
              <w:pStyle w:val="Small"/>
              <w:snapToGrid w:val="0"/>
              <w:spacing w:before="40" w:after="40"/>
            </w:pPr>
            <w:r w:rsidRPr="006B70B8">
              <w:t xml:space="preserve">Attribute </w:t>
            </w:r>
            <w:del w:id="3668" w:author="Teh Stand" w:date="2022-06-15T10:45:00Z">
              <w:r w:rsidRPr="006B70B8" w:rsidDel="00B732EF">
                <w:delText>Value</w:delText>
              </w:r>
            </w:del>
            <w:ins w:id="3669" w:author="Teh Stand" w:date="2022-06-15T10:45:00Z">
              <w:r w:rsidR="00B732EF">
                <w:t>v</w:t>
              </w:r>
              <w:r w:rsidR="00B732EF" w:rsidRPr="006B70B8">
                <w:t>alue</w:t>
              </w:r>
            </w:ins>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0C6926CE" w:rsidR="00E73EDF" w:rsidRPr="006B70B8" w:rsidRDefault="007653F1" w:rsidP="00650371">
            <w:pPr>
              <w:pStyle w:val="Small"/>
              <w:spacing w:before="40" w:after="40"/>
              <w:jc w:val="both"/>
            </w:pPr>
            <w:r w:rsidRPr="006B70B8">
              <w:t xml:space="preserve">Record </w:t>
            </w:r>
            <w:del w:id="3670" w:author="Teh Stand" w:date="2022-06-15T10:49:00Z">
              <w:r w:rsidR="00784091" w:rsidRPr="006B70B8" w:rsidDel="00650371">
                <w:delText>N</w:delText>
              </w:r>
              <w:r w:rsidRPr="006B70B8" w:rsidDel="00650371">
                <w:delText>ame</w:delText>
              </w:r>
            </w:del>
            <w:ins w:id="3671" w:author="Teh Stand" w:date="2022-06-15T10:49:00Z">
              <w:r w:rsidR="00650371">
                <w:t>n</w:t>
              </w:r>
              <w:r w:rsidR="00650371"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32B85DF8" w:rsidR="00E73EDF" w:rsidRPr="006B70B8" w:rsidRDefault="007653F1" w:rsidP="00650371">
            <w:pPr>
              <w:pStyle w:val="Small"/>
              <w:spacing w:before="40" w:after="40"/>
              <w:jc w:val="both"/>
            </w:pPr>
            <w:r w:rsidRPr="006B70B8">
              <w:t xml:space="preserve">Record </w:t>
            </w:r>
            <w:del w:id="3672" w:author="Teh Stand" w:date="2022-06-15T10:49:00Z">
              <w:r w:rsidR="00784091" w:rsidRPr="006B70B8" w:rsidDel="00650371">
                <w:delText>I</w:delText>
              </w:r>
              <w:r w:rsidRPr="006B70B8" w:rsidDel="00650371">
                <w:delText xml:space="preserve">dentification </w:delText>
              </w:r>
            </w:del>
            <w:ins w:id="3673" w:author="Teh Stand" w:date="2022-06-15T10:49:00Z">
              <w:r w:rsidR="00650371">
                <w:t>i</w:t>
              </w:r>
              <w:r w:rsidR="00650371"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7BFA0D59" w:rsidR="00E73EDF" w:rsidRPr="006B70B8" w:rsidRDefault="007653F1" w:rsidP="00650371">
            <w:pPr>
              <w:pStyle w:val="Small"/>
              <w:spacing w:before="40" w:after="40"/>
              <w:jc w:val="both"/>
            </w:pPr>
            <w:r w:rsidRPr="006B70B8">
              <w:t xml:space="preserve">Record </w:t>
            </w:r>
            <w:del w:id="3674" w:author="Teh Stand" w:date="2022-06-15T10:49:00Z">
              <w:r w:rsidR="00784091" w:rsidRPr="006B70B8" w:rsidDel="00650371">
                <w:delText>V</w:delText>
              </w:r>
              <w:r w:rsidRPr="006B70B8" w:rsidDel="00650371">
                <w:delText>ersion</w:delText>
              </w:r>
            </w:del>
            <w:ins w:id="3675" w:author="Teh Stand" w:date="2022-06-15T10:49:00Z">
              <w:r w:rsidR="00650371">
                <w:t>v</w:t>
              </w:r>
              <w:r w:rsidR="00650371"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4F26415B" w:rsidR="00E73EDF" w:rsidRPr="006B70B8" w:rsidRDefault="007653F1" w:rsidP="00650371">
            <w:pPr>
              <w:pStyle w:val="Small"/>
              <w:spacing w:before="40" w:after="40"/>
              <w:jc w:val="both"/>
            </w:pPr>
            <w:r w:rsidRPr="006B70B8">
              <w:t xml:space="preserve">Record </w:t>
            </w:r>
            <w:del w:id="3676" w:author="Teh Stand" w:date="2022-06-15T10:49:00Z">
              <w:r w:rsidR="00784091" w:rsidRPr="006B70B8" w:rsidDel="00650371">
                <w:delText>U</w:delText>
              </w:r>
              <w:r w:rsidRPr="006B70B8" w:rsidDel="00650371">
                <w:delText xml:space="preserve">pdate </w:delText>
              </w:r>
            </w:del>
            <w:ins w:id="3677" w:author="Teh Stand" w:date="2022-06-15T10:49:00Z">
              <w:r w:rsidR="00650371">
                <w:t>u</w:t>
              </w:r>
              <w:r w:rsidR="00650371" w:rsidRPr="006B70B8">
                <w:t xml:space="preserve">pdate </w:t>
              </w:r>
            </w:ins>
            <w:del w:id="3678" w:author="Teh Stand" w:date="2022-06-15T10:50:00Z">
              <w:r w:rsidR="00784091" w:rsidRPr="006B70B8" w:rsidDel="00650371">
                <w:delText>I</w:delText>
              </w:r>
              <w:r w:rsidRPr="006B70B8" w:rsidDel="00650371">
                <w:delText>nstruction</w:delText>
              </w:r>
            </w:del>
            <w:ins w:id="3679" w:author="Teh Stand" w:date="2022-06-15T10:50:00Z">
              <w:r w:rsidR="00650371">
                <w:t>i</w:t>
              </w:r>
              <w:r w:rsidR="00650371"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50371">
        <w:rPr>
          <w:b/>
        </w:rPr>
        <w:t>2</w:t>
      </w:r>
      <w:r w:rsidRPr="00650371">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B70B8">
        <w:rPr>
          <w:b/>
        </w:rPr>
        <w:t>3</w:t>
      </w:r>
      <w:r w:rsidRPr="006B70B8">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3D5184FB" w14:textId="70671E33" w:rsidR="00E73EDF" w:rsidDel="008222D6" w:rsidRDefault="00E73EDF" w:rsidP="00650371">
      <w:pPr>
        <w:spacing w:after="0" w:line="240" w:lineRule="auto"/>
        <w:rPr>
          <w:del w:id="3680" w:author="Jeff Wootton" w:date="2022-07-11T08:51:00Z"/>
        </w:rPr>
      </w:pPr>
    </w:p>
    <w:p w14:paraId="1AC2044A" w14:textId="447B2160"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4247F696" w:rsidR="00E73EDF" w:rsidRPr="006B70B8" w:rsidRDefault="007653F1" w:rsidP="00D27FC2">
            <w:pPr>
              <w:pStyle w:val="Small"/>
              <w:spacing w:before="40" w:after="40"/>
              <w:jc w:val="both"/>
            </w:pPr>
            <w:r w:rsidRPr="006B70B8">
              <w:t xml:space="preserve">Record </w:t>
            </w:r>
            <w:del w:id="3681" w:author="Teh Stand" w:date="2022-06-15T11:23:00Z">
              <w:r w:rsidR="00FE63A2" w:rsidRPr="006B70B8" w:rsidDel="00D27FC2">
                <w:delText>N</w:delText>
              </w:r>
              <w:r w:rsidRPr="006B70B8" w:rsidDel="00D27FC2">
                <w:delText>ame</w:delText>
              </w:r>
            </w:del>
            <w:ins w:id="3682" w:author="Teh Stand" w:date="2022-06-15T11:23:00Z">
              <w:r w:rsidR="00D27FC2">
                <w:t>n</w:t>
              </w:r>
              <w:r w:rsidR="00D27FC2"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1926F051" w:rsidR="00E73EDF" w:rsidRPr="006B70B8" w:rsidRDefault="007653F1" w:rsidP="00D27FC2">
            <w:pPr>
              <w:pStyle w:val="Small"/>
              <w:spacing w:before="40" w:after="40"/>
              <w:jc w:val="both"/>
            </w:pPr>
            <w:r w:rsidRPr="006B70B8">
              <w:t xml:space="preserve">Record </w:t>
            </w:r>
            <w:del w:id="3683" w:author="Teh Stand" w:date="2022-06-15T11:23:00Z">
              <w:r w:rsidR="00FE63A2" w:rsidRPr="006B70B8" w:rsidDel="00D27FC2">
                <w:delText>I</w:delText>
              </w:r>
              <w:r w:rsidRPr="006B70B8" w:rsidDel="00D27FC2">
                <w:delText xml:space="preserve">dentification </w:delText>
              </w:r>
            </w:del>
            <w:ins w:id="3684" w:author="Teh Stand" w:date="2022-06-15T11:23:00Z">
              <w:r w:rsidR="00D27FC2">
                <w:t>i</w:t>
              </w:r>
              <w:r w:rsidR="00D27FC2"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92DFEB5" w:rsidR="00E73EDF" w:rsidRPr="006B70B8" w:rsidRDefault="007653F1" w:rsidP="00D27FC2">
            <w:pPr>
              <w:pStyle w:val="Small"/>
              <w:spacing w:before="40" w:after="40"/>
              <w:jc w:val="both"/>
            </w:pPr>
            <w:r w:rsidRPr="006B70B8">
              <w:t xml:space="preserve">Record </w:t>
            </w:r>
            <w:del w:id="3685" w:author="Teh Stand" w:date="2022-06-15T11:23:00Z">
              <w:r w:rsidR="00FE63A2" w:rsidRPr="006B70B8" w:rsidDel="00D27FC2">
                <w:delText>V</w:delText>
              </w:r>
              <w:r w:rsidRPr="006B70B8" w:rsidDel="00D27FC2">
                <w:delText>ersion</w:delText>
              </w:r>
            </w:del>
            <w:ins w:id="3686" w:author="Teh Stand" w:date="2022-06-15T11:23:00Z">
              <w:r w:rsidR="00D27FC2">
                <w:t>v</w:t>
              </w:r>
              <w:r w:rsidR="00D27FC2"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71FEA6B4" w:rsidR="00E73EDF" w:rsidRPr="006B70B8" w:rsidRDefault="007653F1" w:rsidP="00D27FC2">
            <w:pPr>
              <w:pStyle w:val="Small"/>
              <w:spacing w:before="40" w:after="40"/>
              <w:jc w:val="both"/>
            </w:pPr>
            <w:r w:rsidRPr="006B70B8">
              <w:t xml:space="preserve">Record </w:t>
            </w:r>
            <w:del w:id="3687" w:author="Teh Stand" w:date="2022-06-15T11:24:00Z">
              <w:r w:rsidR="00FE63A2" w:rsidRPr="006B70B8" w:rsidDel="00D27FC2">
                <w:delText>U</w:delText>
              </w:r>
              <w:r w:rsidRPr="006B70B8" w:rsidDel="00D27FC2">
                <w:delText xml:space="preserve">pdate </w:delText>
              </w:r>
            </w:del>
            <w:ins w:id="3688" w:author="Teh Stand" w:date="2022-06-15T11:24:00Z">
              <w:r w:rsidR="00D27FC2">
                <w:t>u</w:t>
              </w:r>
              <w:r w:rsidR="00D27FC2" w:rsidRPr="006B70B8">
                <w:t xml:space="preserve">pdate </w:t>
              </w:r>
            </w:ins>
            <w:del w:id="3689" w:author="Teh Stand" w:date="2022-06-15T11:24:00Z">
              <w:r w:rsidR="00FE63A2" w:rsidRPr="006B70B8" w:rsidDel="00D27FC2">
                <w:delText>I</w:delText>
              </w:r>
              <w:r w:rsidRPr="006B70B8" w:rsidDel="00D27FC2">
                <w:delText>nstruction</w:delText>
              </w:r>
            </w:del>
            <w:ins w:id="3690" w:author="Teh Stand" w:date="2022-06-15T11:24:00Z">
              <w:r w:rsidR="00D27FC2">
                <w:t>i</w:t>
              </w:r>
              <w:r w:rsidR="00D27FC2"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6B70B8">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1C28E110" w:rsidR="00E73EDF" w:rsidRPr="006B70B8" w:rsidRDefault="007653F1" w:rsidP="00D27FC2">
            <w:pPr>
              <w:pStyle w:val="Small"/>
              <w:spacing w:before="40" w:after="40"/>
              <w:jc w:val="both"/>
            </w:pPr>
            <w:r w:rsidRPr="006B70B8">
              <w:t xml:space="preserve">Record </w:t>
            </w:r>
            <w:del w:id="3691" w:author="Teh Stand" w:date="2022-06-15T11:29:00Z">
              <w:r w:rsidR="00E72FAC" w:rsidRPr="006B70B8" w:rsidDel="00D27FC2">
                <w:delText>N</w:delText>
              </w:r>
              <w:r w:rsidRPr="006B70B8" w:rsidDel="00D27FC2">
                <w:delText>ame</w:delText>
              </w:r>
            </w:del>
            <w:ins w:id="3692" w:author="Teh Stand" w:date="2022-06-15T11:29:00Z">
              <w:r w:rsidR="00D27FC2">
                <w:t>n</w:t>
              </w:r>
              <w:r w:rsidR="00D27FC2"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32058EB3" w:rsidR="00E73EDF" w:rsidRPr="006B70B8" w:rsidRDefault="007653F1" w:rsidP="00D27FC2">
            <w:pPr>
              <w:pStyle w:val="Small"/>
              <w:spacing w:before="40" w:after="40"/>
              <w:jc w:val="both"/>
            </w:pPr>
            <w:r w:rsidRPr="006B70B8">
              <w:t xml:space="preserve">Record </w:t>
            </w:r>
            <w:del w:id="3693" w:author="Teh Stand" w:date="2022-06-15T11:29:00Z">
              <w:r w:rsidR="00E72FAC" w:rsidRPr="006B70B8" w:rsidDel="00D27FC2">
                <w:delText>I</w:delText>
              </w:r>
              <w:r w:rsidRPr="006B70B8" w:rsidDel="00D27FC2">
                <w:delText xml:space="preserve">dentification </w:delText>
              </w:r>
            </w:del>
            <w:ins w:id="3694" w:author="Teh Stand" w:date="2022-06-15T11:29:00Z">
              <w:r w:rsidR="00D27FC2">
                <w:t>i</w:t>
              </w:r>
              <w:r w:rsidR="00D27FC2" w:rsidRPr="006B70B8">
                <w:t xml:space="preserve">dentification </w:t>
              </w:r>
            </w:ins>
            <w:del w:id="3695" w:author="Teh Stand" w:date="2022-06-15T11:29:00Z">
              <w:r w:rsidRPr="006B70B8" w:rsidDel="00D27FC2">
                <w:delText>number</w:delText>
              </w:r>
            </w:del>
            <w:ins w:id="3696" w:author="Teh Stand" w:date="2022-06-15T11:29:00Z">
              <w:r w:rsidR="00D27FC2">
                <w:t>n</w:t>
              </w:r>
              <w:r w:rsidR="00D27FC2" w:rsidRPr="006B70B8">
                <w:t>umber</w:t>
              </w:r>
            </w:ins>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57756CF5" w:rsidR="00E73EDF" w:rsidRPr="006B70B8" w:rsidRDefault="007653F1" w:rsidP="00D27FC2">
            <w:pPr>
              <w:pStyle w:val="Small"/>
              <w:spacing w:before="40" w:after="40"/>
              <w:jc w:val="both"/>
            </w:pPr>
            <w:r w:rsidRPr="006B70B8">
              <w:t xml:space="preserve">Record </w:t>
            </w:r>
            <w:del w:id="3697" w:author="Teh Stand" w:date="2022-06-15T11:30:00Z">
              <w:r w:rsidR="00E72FAC" w:rsidRPr="006B70B8" w:rsidDel="00D27FC2">
                <w:delText>V</w:delText>
              </w:r>
              <w:r w:rsidRPr="006B70B8" w:rsidDel="00D27FC2">
                <w:delText>ersion</w:delText>
              </w:r>
            </w:del>
            <w:ins w:id="3698" w:author="Teh Stand" w:date="2022-06-15T11:30:00Z">
              <w:r w:rsidR="00D27FC2">
                <w:t>v</w:t>
              </w:r>
              <w:r w:rsidR="00D27FC2"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1F07A992" w:rsidR="00E73EDF" w:rsidRPr="006B70B8" w:rsidRDefault="007653F1" w:rsidP="00D27FC2">
            <w:pPr>
              <w:pStyle w:val="Small"/>
              <w:spacing w:before="40" w:after="40"/>
              <w:jc w:val="both"/>
            </w:pPr>
            <w:r w:rsidRPr="006B70B8">
              <w:t xml:space="preserve">Record </w:t>
            </w:r>
            <w:del w:id="3699" w:author="Teh Stand" w:date="2022-06-15T11:30:00Z">
              <w:r w:rsidR="00E72FAC" w:rsidRPr="006B70B8" w:rsidDel="00D27FC2">
                <w:delText>U</w:delText>
              </w:r>
              <w:r w:rsidRPr="006B70B8" w:rsidDel="00D27FC2">
                <w:delText xml:space="preserve">pdate </w:delText>
              </w:r>
            </w:del>
            <w:ins w:id="3700" w:author="Teh Stand" w:date="2022-06-15T11:30:00Z">
              <w:r w:rsidR="00D27FC2">
                <w:t>u</w:t>
              </w:r>
              <w:r w:rsidR="00D27FC2" w:rsidRPr="006B70B8">
                <w:t xml:space="preserve">pdate </w:t>
              </w:r>
            </w:ins>
            <w:del w:id="3701" w:author="Teh Stand" w:date="2022-06-15T11:30:00Z">
              <w:r w:rsidR="00E72FAC" w:rsidRPr="006B70B8" w:rsidDel="00D27FC2">
                <w:delText>I</w:delText>
              </w:r>
              <w:r w:rsidRPr="006B70B8" w:rsidDel="00D27FC2">
                <w:delText>nstruction</w:delText>
              </w:r>
            </w:del>
            <w:ins w:id="3702" w:author="Teh Stand" w:date="2022-06-15T11:30:00Z">
              <w:r w:rsidR="00D27FC2">
                <w:t>i</w:t>
              </w:r>
              <w:r w:rsidR="00D27FC2"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320F170E" w:rsidR="00E73EDF" w:rsidRPr="006B70B8" w:rsidRDefault="007653F1" w:rsidP="00D27FC2">
            <w:pPr>
              <w:pStyle w:val="Small"/>
              <w:spacing w:before="40" w:after="40"/>
              <w:jc w:val="both"/>
            </w:pPr>
            <w:r w:rsidRPr="006B70B8">
              <w:t xml:space="preserve">Referenced Record </w:t>
            </w:r>
            <w:del w:id="3703" w:author="Teh Stand" w:date="2022-06-15T11:31:00Z">
              <w:r w:rsidR="00646BCF" w:rsidRPr="006B70B8" w:rsidDel="00D27FC2">
                <w:delText>N</w:delText>
              </w:r>
              <w:r w:rsidRPr="006B70B8" w:rsidDel="00D27FC2">
                <w:delText>ame</w:delText>
              </w:r>
            </w:del>
            <w:ins w:id="3704" w:author="Teh Stand" w:date="2022-06-15T11:31:00Z">
              <w:r w:rsidR="00D27FC2">
                <w:t>n</w:t>
              </w:r>
              <w:r w:rsidR="00D27FC2" w:rsidRPr="006B70B8">
                <w:t>ame</w:t>
              </w:r>
            </w:ins>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ins w:id="3705" w:author="Jeff Wootton" w:date="2022-07-11T08:51:00Z">
              <w:r>
                <w:t>{110}</w:t>
              </w:r>
            </w:ins>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rPr>
                <w:ins w:id="3706" w:author="Jeff Wootton" w:date="2022-07-11T08:51:00Z"/>
              </w:rPr>
            </w:pPr>
            <w:r w:rsidRPr="006B70B8">
              <w:t>Record name of the referenced record</w:t>
            </w:r>
          </w:p>
          <w:p w14:paraId="6FF66DAC" w14:textId="368972E5" w:rsidR="008222D6" w:rsidRPr="006B70B8" w:rsidRDefault="008222D6" w:rsidP="00C128E3">
            <w:pPr>
              <w:pStyle w:val="Small"/>
              <w:spacing w:before="40" w:after="40"/>
              <w:jc w:val="both"/>
            </w:pPr>
            <w:ins w:id="3707" w:author="Jeff Wootton" w:date="2022-07-11T08:52:00Z">
              <w:r>
                <w:t>{110} – Point</w:t>
              </w:r>
            </w:ins>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1696FDD0" w:rsidR="00E73EDF" w:rsidRPr="006B70B8" w:rsidRDefault="007653F1" w:rsidP="00D27FC2">
            <w:pPr>
              <w:pStyle w:val="Small"/>
              <w:spacing w:before="40" w:after="40"/>
              <w:jc w:val="both"/>
            </w:pPr>
            <w:r w:rsidRPr="006B70B8">
              <w:t xml:space="preserve">Referenced Record </w:t>
            </w:r>
            <w:del w:id="3708" w:author="Teh Stand" w:date="2022-06-15T11:31:00Z">
              <w:r w:rsidR="00646BCF" w:rsidRPr="006B70B8" w:rsidDel="00D27FC2">
                <w:delText>I</w:delText>
              </w:r>
              <w:r w:rsidRPr="006B70B8" w:rsidDel="00D27FC2">
                <w:delText>dentifier</w:delText>
              </w:r>
            </w:del>
            <w:ins w:id="3709" w:author="Teh Stand" w:date="2022-06-15T11:31:00Z">
              <w:r w:rsidR="00D27FC2">
                <w:t>i</w:t>
              </w:r>
              <w:r w:rsidR="00D27FC2" w:rsidRPr="006B70B8">
                <w:t>dentifier</w:t>
              </w:r>
            </w:ins>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906AEF1" w:rsidR="00E73EDF" w:rsidRPr="006B70B8" w:rsidRDefault="007653F1" w:rsidP="003152B2">
            <w:pPr>
              <w:pStyle w:val="Small"/>
              <w:spacing w:before="40" w:after="40"/>
              <w:jc w:val="both"/>
            </w:pPr>
            <w:r w:rsidRPr="006B70B8">
              <w:t xml:space="preserve">Topology </w:t>
            </w:r>
            <w:del w:id="3710" w:author="Teh Stand" w:date="2022-06-15T11:32:00Z">
              <w:r w:rsidR="00646BCF" w:rsidRPr="006B70B8" w:rsidDel="003152B2">
                <w:delText>I</w:delText>
              </w:r>
              <w:r w:rsidRPr="006B70B8" w:rsidDel="003152B2">
                <w:delText>ndicator</w:delText>
              </w:r>
            </w:del>
            <w:ins w:id="3711" w:author="Teh Stand" w:date="2022-06-15T11:32:00Z">
              <w:r w:rsidR="003152B2">
                <w:t>i</w:t>
              </w:r>
              <w:r w:rsidR="003152B2" w:rsidRPr="006B70B8">
                <w:t>ndicator</w:t>
              </w:r>
            </w:ins>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1C02CA2E" w:rsidR="00E73EDF" w:rsidRPr="006B70B8" w:rsidRDefault="007653F1" w:rsidP="003152B2">
            <w:pPr>
              <w:pStyle w:val="Small"/>
              <w:snapToGrid w:val="0"/>
              <w:spacing w:before="40" w:after="40"/>
            </w:pPr>
            <w:r w:rsidRPr="006B70B8">
              <w:t xml:space="preserve">Segment </w:t>
            </w:r>
            <w:del w:id="3712" w:author="Teh Stand" w:date="2022-06-15T11:35:00Z">
              <w:r w:rsidR="00646BCF" w:rsidRPr="006B70B8" w:rsidDel="003152B2">
                <w:delText>U</w:delText>
              </w:r>
              <w:r w:rsidRPr="006B70B8" w:rsidDel="003152B2">
                <w:delText xml:space="preserve">pdate </w:delText>
              </w:r>
            </w:del>
            <w:ins w:id="3713" w:author="Teh Stand" w:date="2022-06-15T11:35:00Z">
              <w:r w:rsidR="003152B2">
                <w:t>u</w:t>
              </w:r>
              <w:r w:rsidR="003152B2" w:rsidRPr="006B70B8">
                <w:t xml:space="preserve">pdate </w:t>
              </w:r>
            </w:ins>
            <w:del w:id="3714" w:author="Teh Stand" w:date="2022-06-15T11:36:00Z">
              <w:r w:rsidR="00646BCF" w:rsidRPr="006B70B8" w:rsidDel="003152B2">
                <w:delText>I</w:delText>
              </w:r>
              <w:r w:rsidRPr="006B70B8" w:rsidDel="003152B2">
                <w:delText>nstruction</w:delText>
              </w:r>
            </w:del>
            <w:ins w:id="3715" w:author="Teh Stand" w:date="2022-06-15T11:36:00Z">
              <w:r w:rsidR="003152B2">
                <w:t>i</w:t>
              </w:r>
              <w:r w:rsidR="003152B2"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6B06C418" w:rsidR="00E73EDF" w:rsidRPr="006B70B8" w:rsidRDefault="007653F1" w:rsidP="003152B2">
            <w:pPr>
              <w:pStyle w:val="Small"/>
              <w:snapToGrid w:val="0"/>
              <w:spacing w:before="40" w:after="40"/>
            </w:pPr>
            <w:r w:rsidRPr="006B70B8">
              <w:t xml:space="preserve">Segment </w:t>
            </w:r>
            <w:del w:id="3716" w:author="Teh Stand" w:date="2022-06-15T11:36:00Z">
              <w:r w:rsidR="00646BCF" w:rsidRPr="006B70B8" w:rsidDel="003152B2">
                <w:delText>I</w:delText>
              </w:r>
              <w:r w:rsidRPr="006B70B8" w:rsidDel="003152B2">
                <w:delText>ndex</w:delText>
              </w:r>
            </w:del>
            <w:ins w:id="3717" w:author="Teh Stand" w:date="2022-06-15T11:36:00Z">
              <w:r w:rsidR="003152B2">
                <w:t>i</w:t>
              </w:r>
              <w:r w:rsidR="003152B2" w:rsidRPr="006B70B8">
                <w:t>ndex</w:t>
              </w:r>
            </w:ins>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67C8251" w:rsidR="00E73EDF" w:rsidRPr="006B70B8" w:rsidRDefault="007653F1" w:rsidP="003152B2">
            <w:pPr>
              <w:pStyle w:val="Small"/>
              <w:snapToGrid w:val="0"/>
              <w:spacing w:before="40" w:after="40"/>
            </w:pPr>
            <w:r w:rsidRPr="006B70B8">
              <w:t xml:space="preserve">Number of </w:t>
            </w:r>
            <w:del w:id="3718" w:author="Teh Stand" w:date="2022-06-15T11:36:00Z">
              <w:r w:rsidR="00646BCF" w:rsidRPr="006B70B8" w:rsidDel="003152B2">
                <w:delText>S</w:delText>
              </w:r>
              <w:r w:rsidRPr="006B70B8" w:rsidDel="003152B2">
                <w:delText>egments</w:delText>
              </w:r>
            </w:del>
            <w:ins w:id="3719" w:author="Teh Stand" w:date="2022-06-15T11:36:00Z">
              <w:r w:rsidR="003152B2">
                <w:t>s</w:t>
              </w:r>
              <w:r w:rsidR="003152B2" w:rsidRPr="006B70B8">
                <w:t>egments</w:t>
              </w:r>
            </w:ins>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3152B2">
      <w:pPr>
        <w:pStyle w:val="ListContinue2"/>
        <w:keepNext/>
        <w:keepLines/>
        <w:numPr>
          <w:ilvl w:val="2"/>
          <w:numId w:val="37"/>
        </w:numPr>
        <w:tabs>
          <w:tab w:val="clear" w:pos="432"/>
        </w:tabs>
        <w:spacing w:before="120" w:after="120" w:line="240" w:lineRule="auto"/>
        <w:rPr>
          <w:b/>
          <w:lang w:eastAsia="en-US"/>
        </w:rPr>
      </w:pPr>
      <w:r w:rsidRPr="002528FB">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5FA22737" w:rsidR="00E73EDF" w:rsidRPr="006B70B8" w:rsidRDefault="007653F1" w:rsidP="002528FB">
            <w:pPr>
              <w:pStyle w:val="Small"/>
              <w:keepNext/>
              <w:keepLines/>
              <w:widowControl/>
              <w:spacing w:before="40" w:after="40"/>
              <w:jc w:val="both"/>
            </w:pPr>
            <w:r w:rsidRPr="006B70B8">
              <w:t xml:space="preserve">Record </w:t>
            </w:r>
            <w:del w:id="3720" w:author="Teh Stand" w:date="2022-06-15T11:38:00Z">
              <w:r w:rsidR="00D82DD3" w:rsidRPr="006B70B8" w:rsidDel="002528FB">
                <w:delText>N</w:delText>
              </w:r>
              <w:r w:rsidRPr="006B70B8" w:rsidDel="002528FB">
                <w:delText>ame</w:delText>
              </w:r>
            </w:del>
            <w:ins w:id="3721" w:author="Teh Stand" w:date="2022-06-15T11:38:00Z">
              <w:r w:rsidR="002528FB">
                <w:t>n</w:t>
              </w:r>
              <w:r w:rsidR="002528FB"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04C661E8" w:rsidR="00E73EDF" w:rsidRPr="006B70B8" w:rsidRDefault="007653F1" w:rsidP="002528FB">
            <w:pPr>
              <w:pStyle w:val="Small"/>
              <w:keepNext/>
              <w:keepLines/>
              <w:widowControl/>
              <w:spacing w:before="40" w:after="40"/>
              <w:jc w:val="both"/>
            </w:pPr>
            <w:r w:rsidRPr="006B70B8">
              <w:t xml:space="preserve">Record </w:t>
            </w:r>
            <w:del w:id="3722" w:author="Teh Stand" w:date="2022-06-15T11:38:00Z">
              <w:r w:rsidR="00D82DD3" w:rsidRPr="006B70B8" w:rsidDel="002528FB">
                <w:delText>I</w:delText>
              </w:r>
              <w:r w:rsidRPr="006B70B8" w:rsidDel="002528FB">
                <w:delText xml:space="preserve">dentification </w:delText>
              </w:r>
            </w:del>
            <w:ins w:id="3723" w:author="Teh Stand" w:date="2022-06-15T11:38:00Z">
              <w:r w:rsidR="002528FB">
                <w:t>i</w:t>
              </w:r>
              <w:r w:rsidR="002528FB"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46E9F050" w:rsidR="00E73EDF" w:rsidRPr="006B70B8" w:rsidRDefault="007653F1" w:rsidP="002528FB">
            <w:pPr>
              <w:pStyle w:val="Small"/>
              <w:keepNext/>
              <w:keepLines/>
              <w:widowControl/>
              <w:spacing w:before="40" w:after="40"/>
              <w:jc w:val="both"/>
            </w:pPr>
            <w:r w:rsidRPr="006B70B8">
              <w:t xml:space="preserve">Record </w:t>
            </w:r>
            <w:del w:id="3724" w:author="Teh Stand" w:date="2022-06-15T11:38:00Z">
              <w:r w:rsidR="00D82DD3" w:rsidRPr="006B70B8" w:rsidDel="002528FB">
                <w:delText>V</w:delText>
              </w:r>
              <w:r w:rsidRPr="006B70B8" w:rsidDel="002528FB">
                <w:delText>ersion</w:delText>
              </w:r>
            </w:del>
            <w:ins w:id="3725" w:author="Teh Stand" w:date="2022-06-15T11:38:00Z">
              <w:r w:rsidR="002528FB">
                <w:t>v</w:t>
              </w:r>
              <w:r w:rsidR="002528FB"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1448F61" w:rsidR="00E73EDF" w:rsidRPr="006B70B8" w:rsidRDefault="007653F1" w:rsidP="002528FB">
            <w:pPr>
              <w:pStyle w:val="Small"/>
              <w:spacing w:before="40" w:after="40"/>
              <w:jc w:val="both"/>
            </w:pPr>
            <w:r w:rsidRPr="006B70B8">
              <w:t xml:space="preserve">Record </w:t>
            </w:r>
            <w:del w:id="3726" w:author="Teh Stand" w:date="2022-06-15T11:38:00Z">
              <w:r w:rsidR="00D82DD3" w:rsidRPr="006B70B8" w:rsidDel="002528FB">
                <w:delText>U</w:delText>
              </w:r>
              <w:r w:rsidRPr="006B70B8" w:rsidDel="002528FB">
                <w:delText xml:space="preserve">pdate </w:delText>
              </w:r>
            </w:del>
            <w:ins w:id="3727" w:author="Teh Stand" w:date="2022-06-15T11:38:00Z">
              <w:r w:rsidR="002528FB">
                <w:t>u</w:t>
              </w:r>
              <w:r w:rsidR="002528FB" w:rsidRPr="006B70B8">
                <w:t xml:space="preserve">pdate </w:t>
              </w:r>
            </w:ins>
            <w:del w:id="3728" w:author="Teh Stand" w:date="2022-06-15T11:38:00Z">
              <w:r w:rsidR="00D82DD3" w:rsidRPr="006B70B8" w:rsidDel="002528FB">
                <w:delText>I</w:delText>
              </w:r>
              <w:r w:rsidRPr="006B70B8" w:rsidDel="002528FB">
                <w:delText>nstruction</w:delText>
              </w:r>
            </w:del>
            <w:ins w:id="3729" w:author="Teh Stand" w:date="2022-06-15T11:38:00Z">
              <w:r w:rsidR="002528FB">
                <w:t>i</w:t>
              </w:r>
              <w:r w:rsidR="002528FB"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106B4265" w:rsidR="002528FB" w:rsidRPr="001F69A8" w:rsidRDefault="002528FB" w:rsidP="002528FB">
            <w:pPr>
              <w:pStyle w:val="Small"/>
              <w:snapToGrid w:val="0"/>
              <w:spacing w:before="40" w:after="40"/>
            </w:pPr>
            <w:r w:rsidRPr="001F69A8">
              <w:t xml:space="preserve">Curve Component </w:t>
            </w:r>
            <w:del w:id="3730" w:author="Teh Stand" w:date="2022-06-15T11:40:00Z">
              <w:r w:rsidRPr="001F69A8" w:rsidDel="002528FB">
                <w:delText xml:space="preserve">Update </w:delText>
              </w:r>
            </w:del>
            <w:ins w:id="3731" w:author="Teh Stand" w:date="2022-06-15T11:40:00Z">
              <w:r>
                <w:t>u</w:t>
              </w:r>
              <w:r w:rsidRPr="001F69A8">
                <w:t xml:space="preserve">pdate </w:t>
              </w:r>
            </w:ins>
            <w:del w:id="3732" w:author="Teh Stand" w:date="2022-06-15T11:40:00Z">
              <w:r w:rsidRPr="001F69A8" w:rsidDel="002528FB">
                <w:delText>Instruction</w:delText>
              </w:r>
            </w:del>
            <w:ins w:id="3733" w:author="Teh Stand" w:date="2022-06-15T11:40:00Z">
              <w:r>
                <w:t>i</w:t>
              </w:r>
              <w:r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C8DDB2A" w:rsidR="00E73EDF" w:rsidRPr="001F69A8" w:rsidRDefault="007653F1" w:rsidP="002528FB">
            <w:pPr>
              <w:pStyle w:val="Small"/>
              <w:spacing w:before="40" w:after="40"/>
              <w:jc w:val="both"/>
            </w:pPr>
            <w:r w:rsidRPr="001F69A8">
              <w:t xml:space="preserve">Referenced Record </w:t>
            </w:r>
            <w:del w:id="3734" w:author="Teh Stand" w:date="2022-06-15T11:42:00Z">
              <w:r w:rsidR="00FB780E" w:rsidRPr="001F69A8" w:rsidDel="002528FB">
                <w:delText>N</w:delText>
              </w:r>
              <w:r w:rsidRPr="001F69A8" w:rsidDel="002528FB">
                <w:delText>ame</w:delText>
              </w:r>
            </w:del>
            <w:ins w:id="3735" w:author="Teh Stand" w:date="2022-06-15T11:42:00Z">
              <w:r w:rsidR="002528FB">
                <w:t>n</w:t>
              </w:r>
              <w:r w:rsidR="002528FB"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ins w:id="3736" w:author="Jeff Wootton" w:date="2022-07-11T08:52: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rPr>
                <w:ins w:id="3737" w:author="Jeff Wootton" w:date="2022-07-11T08:53:00Z"/>
              </w:rPr>
            </w:pPr>
            <w:r w:rsidRPr="001F69A8">
              <w:t>Record name of the referenced record</w:t>
            </w:r>
          </w:p>
          <w:p w14:paraId="2137D54E" w14:textId="77777777" w:rsidR="0036276B" w:rsidRDefault="0036276B" w:rsidP="00522ACE">
            <w:pPr>
              <w:pStyle w:val="Small"/>
              <w:spacing w:before="40"/>
              <w:jc w:val="both"/>
              <w:rPr>
                <w:ins w:id="3738" w:author="Jeff Wootton" w:date="2022-07-11T08:53:00Z"/>
              </w:rPr>
            </w:pPr>
            <w:ins w:id="3739" w:author="Jeff Wootton" w:date="2022-07-11T08:53:00Z">
              <w:r>
                <w:t>{120} – Curve</w:t>
              </w:r>
            </w:ins>
          </w:p>
          <w:p w14:paraId="6E0787FC" w14:textId="75FECC60" w:rsidR="0036276B" w:rsidRPr="001F69A8" w:rsidRDefault="0036276B" w:rsidP="00522ACE">
            <w:pPr>
              <w:pStyle w:val="Small"/>
              <w:spacing w:before="0" w:after="40"/>
              <w:jc w:val="both"/>
            </w:pPr>
            <w:ins w:id="3740" w:author="Jeff Wootton" w:date="2022-07-11T08:53:00Z">
              <w:r>
                <w:t>{125} – Composite Curve</w:t>
              </w:r>
            </w:ins>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1052C34E" w:rsidR="00E73EDF" w:rsidRPr="001F69A8" w:rsidRDefault="007653F1" w:rsidP="002528FB">
            <w:pPr>
              <w:pStyle w:val="Small"/>
              <w:spacing w:before="40" w:after="40"/>
              <w:jc w:val="both"/>
            </w:pPr>
            <w:r w:rsidRPr="001F69A8">
              <w:t xml:space="preserve">Referenced Record </w:t>
            </w:r>
            <w:del w:id="3741" w:author="Teh Stand" w:date="2022-06-15T11:42:00Z">
              <w:r w:rsidR="00A8692F" w:rsidRPr="001F69A8" w:rsidDel="002528FB">
                <w:delText>I</w:delText>
              </w:r>
              <w:r w:rsidRPr="001F69A8" w:rsidDel="002528FB">
                <w:delText>dentifier</w:delText>
              </w:r>
            </w:del>
            <w:ins w:id="3742" w:author="Teh Stand" w:date="2022-06-15T11:42:00Z">
              <w:r w:rsidR="002528FB">
                <w:t>i</w:t>
              </w:r>
              <w:r w:rsidR="002528FB"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1F69A8">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17164DCD" w:rsidR="00E73EDF" w:rsidRPr="001F69A8" w:rsidRDefault="007653F1" w:rsidP="006E716A">
            <w:pPr>
              <w:pStyle w:val="Small"/>
              <w:spacing w:before="40" w:after="40"/>
              <w:jc w:val="both"/>
            </w:pPr>
            <w:r w:rsidRPr="001F69A8">
              <w:t xml:space="preserve">Record </w:t>
            </w:r>
            <w:del w:id="3743" w:author="Teh Stand" w:date="2022-06-15T11:44:00Z">
              <w:r w:rsidR="00A8692F" w:rsidRPr="001F69A8" w:rsidDel="006E716A">
                <w:delText>N</w:delText>
              </w:r>
              <w:r w:rsidRPr="001F69A8" w:rsidDel="006E716A">
                <w:delText>ame</w:delText>
              </w:r>
            </w:del>
            <w:ins w:id="3744" w:author="Teh Stand" w:date="2022-06-15T11:44:00Z">
              <w:r w:rsidR="006E716A">
                <w:t>n</w:t>
              </w:r>
              <w:r w:rsidR="006E716A"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63FEDA78" w:rsidR="00E73EDF" w:rsidRPr="001F69A8" w:rsidRDefault="007653F1" w:rsidP="006E716A">
            <w:pPr>
              <w:pStyle w:val="Small"/>
              <w:spacing w:before="40" w:after="40"/>
              <w:jc w:val="both"/>
            </w:pPr>
            <w:r w:rsidRPr="001F69A8">
              <w:t xml:space="preserve">Record </w:t>
            </w:r>
            <w:del w:id="3745" w:author="Teh Stand" w:date="2022-06-15T11:44:00Z">
              <w:r w:rsidR="00A8692F" w:rsidRPr="001F69A8" w:rsidDel="006E716A">
                <w:delText>I</w:delText>
              </w:r>
              <w:r w:rsidRPr="001F69A8" w:rsidDel="006E716A">
                <w:delText xml:space="preserve">dentification </w:delText>
              </w:r>
            </w:del>
            <w:ins w:id="3746" w:author="Teh Stand" w:date="2022-06-15T11:44:00Z">
              <w:r w:rsidR="006E716A">
                <w:t>i</w:t>
              </w:r>
              <w:r w:rsidR="006E716A" w:rsidRPr="001F69A8">
                <w:t xml:space="preserve">dentification </w:t>
              </w:r>
            </w:ins>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21CB4CC6" w:rsidR="00E73EDF" w:rsidRPr="001F69A8" w:rsidRDefault="007653F1" w:rsidP="006E716A">
            <w:pPr>
              <w:pStyle w:val="Small"/>
              <w:spacing w:before="40" w:after="40"/>
              <w:jc w:val="both"/>
            </w:pPr>
            <w:r w:rsidRPr="001F69A8">
              <w:t xml:space="preserve">Record </w:t>
            </w:r>
            <w:del w:id="3747" w:author="Teh Stand" w:date="2022-06-15T11:44:00Z">
              <w:r w:rsidR="00A8692F" w:rsidRPr="001F69A8" w:rsidDel="006E716A">
                <w:delText>V</w:delText>
              </w:r>
              <w:r w:rsidRPr="001F69A8" w:rsidDel="006E716A">
                <w:delText>ersion</w:delText>
              </w:r>
            </w:del>
            <w:ins w:id="3748" w:author="Teh Stand" w:date="2022-06-15T11:44:00Z">
              <w:r w:rsidR="006E716A">
                <w:t>v</w:t>
              </w:r>
              <w:r w:rsidR="006E716A" w:rsidRPr="001F69A8">
                <w:t>ersion</w:t>
              </w:r>
            </w:ins>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1785DF73" w:rsidR="006E716A" w:rsidRPr="001F69A8" w:rsidRDefault="006E716A" w:rsidP="006E716A">
            <w:pPr>
              <w:pStyle w:val="Small"/>
              <w:spacing w:before="40" w:after="40"/>
              <w:jc w:val="both"/>
            </w:pPr>
            <w:r w:rsidRPr="001F69A8">
              <w:t xml:space="preserve">Record </w:t>
            </w:r>
            <w:del w:id="3749" w:author="Teh Stand" w:date="2022-06-15T11:44:00Z">
              <w:r w:rsidRPr="001F69A8" w:rsidDel="006E716A">
                <w:delText xml:space="preserve">Update </w:delText>
              </w:r>
            </w:del>
            <w:ins w:id="3750" w:author="Teh Stand" w:date="2022-06-15T11:44:00Z">
              <w:r>
                <w:t>u</w:t>
              </w:r>
              <w:r w:rsidRPr="001F69A8">
                <w:t xml:space="preserve">pdate </w:t>
              </w:r>
            </w:ins>
            <w:del w:id="3751" w:author="Teh Stand" w:date="2022-06-15T11:44:00Z">
              <w:r w:rsidRPr="001F69A8" w:rsidDel="006E716A">
                <w:delText>Instruction</w:delText>
              </w:r>
            </w:del>
            <w:ins w:id="3752" w:author="Teh Stand" w:date="2022-06-15T11:44:00Z">
              <w:r>
                <w:t>i</w:t>
              </w:r>
              <w:r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6E716A">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3A178F48" w:rsidR="0036276B" w:rsidRPr="001F69A8" w:rsidRDefault="0036276B" w:rsidP="0036276B">
            <w:pPr>
              <w:pStyle w:val="Small"/>
              <w:spacing w:before="40" w:after="40"/>
              <w:jc w:val="both"/>
            </w:pPr>
            <w:r w:rsidRPr="001F69A8">
              <w:t xml:space="preserve">Referenced Record </w:t>
            </w:r>
            <w:del w:id="3753" w:author="Teh Stand" w:date="2022-06-15T11:47:00Z">
              <w:r w:rsidRPr="001F69A8" w:rsidDel="006E716A">
                <w:delText>Name</w:delText>
              </w:r>
            </w:del>
            <w:ins w:id="3754" w:author="Teh Stand" w:date="2022-06-15T11:47:00Z">
              <w:r>
                <w:t>n</w:t>
              </w:r>
              <w:r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ins w:id="3755" w:author="Jeff Wootton" w:date="2022-07-11T08:53: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rPr>
                <w:ins w:id="3756" w:author="Jeff Wootton" w:date="2022-07-11T08:54:00Z"/>
              </w:rPr>
            </w:pPr>
            <w:r w:rsidRPr="001F69A8">
              <w:t>Record name of the referenced record</w:t>
            </w:r>
          </w:p>
          <w:p w14:paraId="1A51ABB2" w14:textId="77777777" w:rsidR="0036276B" w:rsidRDefault="0036276B" w:rsidP="00522ACE">
            <w:pPr>
              <w:pStyle w:val="Small"/>
              <w:spacing w:before="40"/>
              <w:jc w:val="both"/>
              <w:rPr>
                <w:ins w:id="3757" w:author="Jeff Wootton" w:date="2022-07-11T08:54:00Z"/>
              </w:rPr>
            </w:pPr>
            <w:ins w:id="3758" w:author="Jeff Wootton" w:date="2022-07-11T08:54:00Z">
              <w:r>
                <w:t>{120} – Curve</w:t>
              </w:r>
            </w:ins>
          </w:p>
          <w:p w14:paraId="22330213" w14:textId="59E1C52D" w:rsidR="0036276B" w:rsidRPr="001F69A8" w:rsidRDefault="0036276B" w:rsidP="00522ACE">
            <w:pPr>
              <w:pStyle w:val="Small"/>
              <w:spacing w:before="0" w:after="40"/>
              <w:jc w:val="both"/>
            </w:pPr>
            <w:ins w:id="3759" w:author="Jeff Wootton" w:date="2022-07-11T08:54:00Z">
              <w:r>
                <w:t>{125} – Composite</w:t>
              </w:r>
            </w:ins>
            <w:ins w:id="3760" w:author="Jeff Wootton" w:date="2022-10-26T06:08:00Z">
              <w:r w:rsidR="00D54FF5">
                <w:t xml:space="preserve"> Curve</w:t>
              </w:r>
            </w:ins>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195410F6" w:rsidR="00E73EDF" w:rsidRPr="001F69A8" w:rsidRDefault="007653F1" w:rsidP="006E716A">
            <w:pPr>
              <w:pStyle w:val="Small"/>
              <w:spacing w:before="40" w:after="40"/>
              <w:jc w:val="both"/>
            </w:pPr>
            <w:r w:rsidRPr="001F69A8">
              <w:t xml:space="preserve">Referenced Record </w:t>
            </w:r>
            <w:del w:id="3761" w:author="Teh Stand" w:date="2022-06-15T11:47:00Z">
              <w:r w:rsidR="0007140C" w:rsidRPr="001F69A8" w:rsidDel="006E716A">
                <w:delText>I</w:delText>
              </w:r>
              <w:r w:rsidRPr="001F69A8" w:rsidDel="006E716A">
                <w:delText>dentifier</w:delText>
              </w:r>
            </w:del>
            <w:ins w:id="3762" w:author="Teh Stand" w:date="2022-06-15T11:47:00Z">
              <w:r w:rsidR="006E716A">
                <w:t>i</w:t>
              </w:r>
              <w:r w:rsidR="006E716A"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8C0F233" w:rsidR="00E73EDF" w:rsidRPr="001F69A8" w:rsidRDefault="007653F1" w:rsidP="006E716A">
            <w:pPr>
              <w:pStyle w:val="Small"/>
              <w:spacing w:before="40" w:after="40"/>
              <w:jc w:val="both"/>
            </w:pPr>
            <w:r w:rsidRPr="001F69A8">
              <w:t xml:space="preserve">Ring Association </w:t>
            </w:r>
            <w:del w:id="3763" w:author="Teh Stand" w:date="2022-06-15T11:47:00Z">
              <w:r w:rsidR="0007140C" w:rsidRPr="001F69A8" w:rsidDel="006E716A">
                <w:delText>U</w:delText>
              </w:r>
              <w:r w:rsidRPr="001F69A8" w:rsidDel="006E716A">
                <w:delText xml:space="preserve">pdate </w:delText>
              </w:r>
            </w:del>
            <w:ins w:id="3764" w:author="Teh Stand" w:date="2022-06-15T11:47:00Z">
              <w:r w:rsidR="006E716A">
                <w:t>u</w:t>
              </w:r>
              <w:r w:rsidR="006E716A" w:rsidRPr="001F69A8">
                <w:t xml:space="preserve">pdate </w:t>
              </w:r>
            </w:ins>
            <w:del w:id="3765" w:author="Teh Stand" w:date="2022-06-15T11:47:00Z">
              <w:r w:rsidR="0007140C" w:rsidRPr="001F69A8" w:rsidDel="006E716A">
                <w:delText>I</w:delText>
              </w:r>
              <w:r w:rsidRPr="001F69A8" w:rsidDel="006E716A">
                <w:delText>nstruction</w:delText>
              </w:r>
            </w:del>
            <w:ins w:id="3766" w:author="Teh Stand" w:date="2022-06-15T11:47:00Z">
              <w:r w:rsidR="006E716A">
                <w:t>i</w:t>
              </w:r>
              <w:r w:rsidR="006E716A"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71FA8FA" w:rsidR="00E73EDF" w:rsidRPr="001F69A8" w:rsidRDefault="007653F1" w:rsidP="00184E8D">
            <w:pPr>
              <w:pStyle w:val="Small"/>
              <w:spacing w:before="40" w:after="40"/>
            </w:pPr>
            <w:r w:rsidRPr="001F69A8">
              <w:t xml:space="preserve">Record </w:t>
            </w:r>
            <w:del w:id="3767" w:author="Teh Stand" w:date="2022-06-15T11:49:00Z">
              <w:r w:rsidR="0007140C" w:rsidRPr="001F69A8" w:rsidDel="00184E8D">
                <w:delText>N</w:delText>
              </w:r>
              <w:r w:rsidRPr="001F69A8" w:rsidDel="00184E8D">
                <w:delText>ame</w:delText>
              </w:r>
            </w:del>
            <w:ins w:id="3768" w:author="Teh Stand" w:date="2022-06-15T11:49:00Z">
              <w:r w:rsidR="00184E8D">
                <w:t>n</w:t>
              </w:r>
              <w:r w:rsidR="00184E8D"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0BA65BCE" w:rsidR="00E73EDF" w:rsidRPr="001F69A8" w:rsidRDefault="007653F1" w:rsidP="00184E8D">
            <w:pPr>
              <w:pStyle w:val="Small"/>
              <w:spacing w:before="40" w:after="40"/>
            </w:pPr>
            <w:r w:rsidRPr="001F69A8">
              <w:t xml:space="preserve">Record </w:t>
            </w:r>
            <w:del w:id="3769" w:author="Teh Stand" w:date="2022-06-15T11:50:00Z">
              <w:r w:rsidR="0007140C" w:rsidRPr="001F69A8" w:rsidDel="00184E8D">
                <w:delText>I</w:delText>
              </w:r>
              <w:r w:rsidRPr="001F69A8" w:rsidDel="00184E8D">
                <w:delText xml:space="preserve">dentification </w:delText>
              </w:r>
            </w:del>
            <w:ins w:id="3770" w:author="Teh Stand" w:date="2022-06-15T11:50:00Z">
              <w:r w:rsidR="00184E8D">
                <w:t>i</w:t>
              </w:r>
              <w:r w:rsidR="00184E8D" w:rsidRPr="001F69A8">
                <w:t xml:space="preserve">dentification </w:t>
              </w:r>
            </w:ins>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7F6478B9" w:rsidR="00E73EDF" w:rsidRPr="001F69A8" w:rsidRDefault="007653F1" w:rsidP="00184E8D">
            <w:pPr>
              <w:pStyle w:val="Small"/>
              <w:spacing w:before="40" w:after="40"/>
            </w:pPr>
            <w:r w:rsidRPr="001F69A8">
              <w:t xml:space="preserve">Record </w:t>
            </w:r>
            <w:del w:id="3771" w:author="Teh Stand" w:date="2022-06-15T11:50:00Z">
              <w:r w:rsidR="0007140C" w:rsidRPr="001F69A8" w:rsidDel="00184E8D">
                <w:delText>V</w:delText>
              </w:r>
              <w:r w:rsidRPr="001F69A8" w:rsidDel="00184E8D">
                <w:delText>ersion</w:delText>
              </w:r>
            </w:del>
            <w:ins w:id="3772" w:author="Teh Stand" w:date="2022-06-15T11:50:00Z">
              <w:r w:rsidR="00184E8D">
                <w:t>v</w:t>
              </w:r>
              <w:r w:rsidR="00184E8D" w:rsidRPr="001F69A8">
                <w:t>ersion</w:t>
              </w:r>
            </w:ins>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4E03D12" w:rsidR="00184E8D" w:rsidRPr="001F69A8" w:rsidRDefault="00184E8D" w:rsidP="00184E8D">
            <w:pPr>
              <w:pStyle w:val="Small"/>
              <w:spacing w:before="40" w:after="40"/>
            </w:pPr>
            <w:r w:rsidRPr="001F69A8">
              <w:t xml:space="preserve">Record </w:t>
            </w:r>
            <w:del w:id="3773" w:author="Teh Stand" w:date="2022-06-15T11:50:00Z">
              <w:r w:rsidRPr="001F69A8" w:rsidDel="00184E8D">
                <w:delText xml:space="preserve">Update </w:delText>
              </w:r>
            </w:del>
            <w:ins w:id="3774" w:author="Teh Stand" w:date="2022-06-15T11:50:00Z">
              <w:r>
                <w:t>u</w:t>
              </w:r>
              <w:r w:rsidRPr="001F69A8">
                <w:t xml:space="preserve">pdate </w:t>
              </w:r>
            </w:ins>
            <w:del w:id="3775" w:author="Teh Stand" w:date="2022-06-15T11:50:00Z">
              <w:r w:rsidRPr="001F69A8" w:rsidDel="00184E8D">
                <w:delText>Instruction</w:delText>
              </w:r>
            </w:del>
            <w:ins w:id="3776" w:author="Teh Stand" w:date="2022-06-15T11:50:00Z">
              <w:r>
                <w:t>i</w:t>
              </w:r>
              <w:r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5BD6F79D" w:rsidR="00E73EDF" w:rsidRPr="001F69A8" w:rsidRDefault="007653F1" w:rsidP="00184E8D">
            <w:pPr>
              <w:pStyle w:val="Small"/>
              <w:spacing w:before="40" w:after="40"/>
              <w:jc w:val="both"/>
            </w:pPr>
            <w:r w:rsidRPr="001F69A8">
              <w:t xml:space="preserve">Producing </w:t>
            </w:r>
            <w:del w:id="3777" w:author="Teh Stand" w:date="2022-06-15T11:51:00Z">
              <w:r w:rsidR="00B07332" w:rsidRPr="001F69A8" w:rsidDel="00184E8D">
                <w:delText>A</w:delText>
              </w:r>
              <w:r w:rsidRPr="001F69A8" w:rsidDel="00184E8D">
                <w:delText>gency</w:delText>
              </w:r>
            </w:del>
            <w:ins w:id="3778" w:author="Teh Stand" w:date="2022-06-15T11:51:00Z">
              <w:r w:rsidR="00184E8D">
                <w:t>a</w:t>
              </w:r>
              <w:r w:rsidR="00184E8D" w:rsidRPr="001F69A8">
                <w:t>gency</w:t>
              </w:r>
            </w:ins>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646B6074" w:rsidR="00E73EDF" w:rsidRPr="001F69A8" w:rsidRDefault="007653F1" w:rsidP="00184E8D">
            <w:pPr>
              <w:pStyle w:val="Small"/>
              <w:spacing w:before="40" w:after="40"/>
              <w:jc w:val="both"/>
            </w:pPr>
            <w:r w:rsidRPr="001F69A8">
              <w:t xml:space="preserve">Feature </w:t>
            </w:r>
            <w:del w:id="3779" w:author="Teh Stand" w:date="2022-06-15T11:51:00Z">
              <w:r w:rsidR="00B07332" w:rsidRPr="001F69A8" w:rsidDel="00184E8D">
                <w:delText>I</w:delText>
              </w:r>
              <w:r w:rsidRPr="001F69A8" w:rsidDel="00184E8D">
                <w:delText xml:space="preserve">dentification </w:delText>
              </w:r>
            </w:del>
            <w:ins w:id="3780" w:author="Teh Stand" w:date="2022-06-15T11:51:00Z">
              <w:r w:rsidR="00184E8D">
                <w:t>i</w:t>
              </w:r>
              <w:r w:rsidR="00184E8D" w:rsidRPr="001F69A8">
                <w:t xml:space="preserve">dentification </w:t>
              </w:r>
            </w:ins>
            <w:del w:id="3781" w:author="Teh Stand" w:date="2022-06-15T11:51:00Z">
              <w:r w:rsidR="00B07332" w:rsidRPr="001F69A8" w:rsidDel="00184E8D">
                <w:delText>N</w:delText>
              </w:r>
              <w:r w:rsidRPr="001F69A8" w:rsidDel="00184E8D">
                <w:delText>umber</w:delText>
              </w:r>
            </w:del>
            <w:ins w:id="3782" w:author="Teh Stand" w:date="2022-06-15T11:51:00Z">
              <w:r w:rsidR="00184E8D">
                <w:t>n</w:t>
              </w:r>
              <w:r w:rsidR="00184E8D" w:rsidRPr="001F69A8">
                <w:t>umber</w:t>
              </w:r>
            </w:ins>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5E735C59" w:rsidR="00E73EDF" w:rsidRPr="001F69A8" w:rsidRDefault="007653F1" w:rsidP="00184E8D">
            <w:pPr>
              <w:pStyle w:val="Small"/>
              <w:spacing w:before="40" w:after="40"/>
              <w:jc w:val="both"/>
            </w:pPr>
            <w:r w:rsidRPr="001F69A8">
              <w:t xml:space="preserve">Feature </w:t>
            </w:r>
            <w:del w:id="3783" w:author="Teh Stand" w:date="2022-06-15T11:51:00Z">
              <w:r w:rsidR="00B07332" w:rsidRPr="001F69A8" w:rsidDel="00184E8D">
                <w:delText>I</w:delText>
              </w:r>
              <w:r w:rsidRPr="001F69A8" w:rsidDel="00184E8D">
                <w:delText xml:space="preserve">dentification </w:delText>
              </w:r>
            </w:del>
            <w:ins w:id="3784" w:author="Teh Stand" w:date="2022-06-15T11:51:00Z">
              <w:r w:rsidR="00184E8D">
                <w:t>i</w:t>
              </w:r>
              <w:r w:rsidR="00184E8D" w:rsidRPr="001F69A8">
                <w:t xml:space="preserve">dentification </w:t>
              </w:r>
            </w:ins>
            <w:del w:id="3785" w:author="Teh Stand" w:date="2022-06-15T11:51:00Z">
              <w:r w:rsidR="00B07332" w:rsidRPr="001F69A8" w:rsidDel="00184E8D">
                <w:delText>S</w:delText>
              </w:r>
              <w:r w:rsidRPr="001F69A8" w:rsidDel="00184E8D">
                <w:delText>ubdivision</w:delText>
              </w:r>
            </w:del>
            <w:ins w:id="3786" w:author="Teh Stand" w:date="2022-06-15T11:51:00Z">
              <w:r w:rsidR="00184E8D">
                <w:t>s</w:t>
              </w:r>
              <w:r w:rsidR="00184E8D" w:rsidRPr="001F69A8">
                <w:t>ubdivision</w:t>
              </w:r>
            </w:ins>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184E8D">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268FFA3C" w14:textId="0887CA0E" w:rsidR="00E73EDF" w:rsidRPr="001F69A8" w:rsidRDefault="007653F1" w:rsidP="00FF5CFC">
            <w:pPr>
              <w:pStyle w:val="Small"/>
              <w:spacing w:before="40" w:after="40"/>
            </w:pPr>
            <w:r w:rsidRPr="001F69A8">
              <w:t xml:space="preserve">Referenced Record </w:t>
            </w:r>
            <w:del w:id="3787" w:author="Teh Stand" w:date="2022-06-15T11:54:00Z">
              <w:r w:rsidR="00962114" w:rsidRPr="001F69A8" w:rsidDel="00FF5CFC">
                <w:delText>N</w:delText>
              </w:r>
              <w:r w:rsidRPr="001F69A8" w:rsidDel="00FF5CFC">
                <w:delText>ame</w:delText>
              </w:r>
            </w:del>
            <w:ins w:id="3788" w:author="Teh Stand" w:date="2022-06-15T11:54:00Z">
              <w:r w:rsidR="00FF5CFC">
                <w:t>n</w:t>
              </w:r>
              <w:r w:rsidR="00FF5CFC"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rPr>
                <w:ins w:id="3789" w:author="Jeff Wootton" w:date="2022-07-11T08:57:00Z"/>
              </w:rPr>
            </w:pPr>
            <w:ins w:id="3790" w:author="Jeff Wootton" w:date="2022-07-11T08:56:00Z">
              <w:r>
                <w:t xml:space="preserve">One of </w:t>
              </w:r>
            </w:ins>
          </w:p>
          <w:p w14:paraId="45B04583" w14:textId="46E548EB" w:rsidR="00E73EDF" w:rsidRPr="001F69A8" w:rsidRDefault="007653F1" w:rsidP="00C128E3">
            <w:pPr>
              <w:pStyle w:val="Small"/>
              <w:spacing w:before="40" w:after="40"/>
            </w:pPr>
            <w:r w:rsidRPr="001F69A8">
              <w:t>{1</w:t>
            </w:r>
            <w:ins w:id="3791" w:author="Jeff Wootton" w:date="2022-07-11T08:56:00Z">
              <w:r w:rsidR="0036276B">
                <w:t>10</w:t>
              </w:r>
            </w:ins>
            <w:r w:rsidRPr="001F69A8">
              <w:t xml:space="preserve">} </w:t>
            </w:r>
            <w:del w:id="3792" w:author="Jeff Wootton" w:date="2022-07-11T08:57:00Z">
              <w:r w:rsidRPr="001F69A8" w:rsidDel="0036276B">
                <w:delText xml:space="preserve">to </w:delText>
              </w:r>
            </w:del>
            <w:r w:rsidRPr="001F69A8">
              <w:t>{</w:t>
            </w:r>
            <w:ins w:id="3793" w:author="Jeff Wootton" w:date="2022-07-11T08:57:00Z">
              <w:r w:rsidR="0036276B">
                <w:t>11</w:t>
              </w:r>
            </w:ins>
            <w:r w:rsidRPr="001F69A8">
              <w:t>5}</w:t>
            </w:r>
            <w:ins w:id="3794" w:author="Jeff Wootton" w:date="2022-07-11T08:57:00Z">
              <w:r w:rsidR="0036276B">
                <w:t xml:space="preserve"> (120} {125} {130}</w:t>
              </w:r>
            </w:ins>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05F251CA" w:rsidR="00E73EDF" w:rsidRPr="00C939D2" w:rsidRDefault="007653F1" w:rsidP="00C128E3">
            <w:pPr>
              <w:pStyle w:val="Small"/>
              <w:spacing w:before="40"/>
              <w:rPr>
                <w:lang w:val="fr-FR"/>
                <w:rPrChange w:id="3795" w:author="Teh Stand" w:date="2022-10-07T10:09:00Z">
                  <w:rPr/>
                </w:rPrChange>
              </w:rPr>
            </w:pPr>
            <w:r w:rsidRPr="00C939D2">
              <w:rPr>
                <w:lang w:val="fr-FR"/>
                <w:rPrChange w:id="3796" w:author="Teh Stand" w:date="2022-10-07T10:09:00Z">
                  <w:rPr/>
                </w:rPrChange>
              </w:rPr>
              <w:t>{1</w:t>
            </w:r>
            <w:ins w:id="3797" w:author="Jeff Wootton" w:date="2022-07-11T08:55:00Z">
              <w:r w:rsidR="0036276B" w:rsidRPr="00C939D2">
                <w:rPr>
                  <w:lang w:val="fr-FR"/>
                  <w:rPrChange w:id="3798" w:author="Teh Stand" w:date="2022-10-07T10:09:00Z">
                    <w:rPr/>
                  </w:rPrChange>
                </w:rPr>
                <w:t>10</w:t>
              </w:r>
            </w:ins>
            <w:r w:rsidRPr="00C939D2">
              <w:rPr>
                <w:lang w:val="fr-FR"/>
                <w:rPrChange w:id="3799" w:author="Teh Stand" w:date="2022-10-07T10:09:00Z">
                  <w:rPr/>
                </w:rPrChange>
              </w:rPr>
              <w:t xml:space="preserve">} </w:t>
            </w:r>
            <w:r w:rsidR="00FF5CFC" w:rsidRPr="00C939D2">
              <w:rPr>
                <w:lang w:val="fr-FR"/>
                <w:rPrChange w:id="3800" w:author="Teh Stand" w:date="2022-10-07T10:09:00Z">
                  <w:rPr/>
                </w:rPrChange>
              </w:rPr>
              <w:t>–</w:t>
            </w:r>
            <w:r w:rsidRPr="00C939D2">
              <w:rPr>
                <w:lang w:val="fr-FR"/>
                <w:rPrChange w:id="3801" w:author="Teh Stand" w:date="2022-10-07T10:09:00Z">
                  <w:rPr/>
                </w:rPrChange>
              </w:rPr>
              <w:t xml:space="preserve"> </w:t>
            </w:r>
            <w:del w:id="3802" w:author="Jeff Wootton" w:date="2022-07-11T08:55:00Z">
              <w:r w:rsidRPr="00C939D2" w:rsidDel="0036276B">
                <w:rPr>
                  <w:lang w:val="fr-FR"/>
                  <w:rPrChange w:id="3803" w:author="Teh Stand" w:date="2022-10-07T10:09:00Z">
                    <w:rPr/>
                  </w:rPrChange>
                </w:rPr>
                <w:delText>110</w:delText>
              </w:r>
            </w:del>
            <w:ins w:id="3804" w:author="Jeff Wootton" w:date="2022-07-11T08:55:00Z">
              <w:r w:rsidR="0036276B" w:rsidRPr="00C939D2">
                <w:rPr>
                  <w:lang w:val="fr-FR"/>
                  <w:rPrChange w:id="3805" w:author="Teh Stand" w:date="2022-10-07T10:09:00Z">
                    <w:rPr/>
                  </w:rPrChange>
                </w:rPr>
                <w:t>Point</w:t>
              </w:r>
            </w:ins>
          </w:p>
          <w:p w14:paraId="0EA661A4" w14:textId="4E7947CF" w:rsidR="00E73EDF" w:rsidRPr="00C939D2" w:rsidRDefault="007653F1" w:rsidP="00C128E3">
            <w:pPr>
              <w:pStyle w:val="Small"/>
              <w:spacing w:before="0"/>
              <w:rPr>
                <w:lang w:val="fr-FR"/>
                <w:rPrChange w:id="3806" w:author="Teh Stand" w:date="2022-10-07T10:09:00Z">
                  <w:rPr/>
                </w:rPrChange>
              </w:rPr>
            </w:pPr>
            <w:r w:rsidRPr="00C939D2">
              <w:rPr>
                <w:lang w:val="fr-FR"/>
                <w:rPrChange w:id="3807" w:author="Teh Stand" w:date="2022-10-07T10:09:00Z">
                  <w:rPr/>
                </w:rPrChange>
              </w:rPr>
              <w:t>{</w:t>
            </w:r>
            <w:del w:id="3808" w:author="Jeff Wootton" w:date="2022-07-11T08:55:00Z">
              <w:r w:rsidRPr="00C939D2" w:rsidDel="0036276B">
                <w:rPr>
                  <w:lang w:val="fr-FR"/>
                  <w:rPrChange w:id="3809" w:author="Teh Stand" w:date="2022-10-07T10:09:00Z">
                    <w:rPr/>
                  </w:rPrChange>
                </w:rPr>
                <w:delText>2</w:delText>
              </w:r>
            </w:del>
            <w:ins w:id="3810" w:author="Jeff Wootton" w:date="2022-07-11T08:55:00Z">
              <w:r w:rsidR="0036276B" w:rsidRPr="00C939D2">
                <w:rPr>
                  <w:lang w:val="fr-FR"/>
                  <w:rPrChange w:id="3811" w:author="Teh Stand" w:date="2022-10-07T10:09:00Z">
                    <w:rPr/>
                  </w:rPrChange>
                </w:rPr>
                <w:t>115</w:t>
              </w:r>
            </w:ins>
            <w:r w:rsidRPr="00C939D2">
              <w:rPr>
                <w:lang w:val="fr-FR"/>
                <w:rPrChange w:id="3812" w:author="Teh Stand" w:date="2022-10-07T10:09:00Z">
                  <w:rPr/>
                </w:rPrChange>
              </w:rPr>
              <w:t xml:space="preserve">} </w:t>
            </w:r>
            <w:r w:rsidR="00FF5CFC" w:rsidRPr="00C939D2">
              <w:rPr>
                <w:lang w:val="fr-FR"/>
                <w:rPrChange w:id="3813" w:author="Teh Stand" w:date="2022-10-07T10:09:00Z">
                  <w:rPr/>
                </w:rPrChange>
              </w:rPr>
              <w:t>–</w:t>
            </w:r>
            <w:r w:rsidRPr="00C939D2">
              <w:rPr>
                <w:lang w:val="fr-FR"/>
                <w:rPrChange w:id="3814" w:author="Teh Stand" w:date="2022-10-07T10:09:00Z">
                  <w:rPr/>
                </w:rPrChange>
              </w:rPr>
              <w:t xml:space="preserve"> </w:t>
            </w:r>
            <w:del w:id="3815" w:author="Jeff Wootton" w:date="2022-07-11T08:55:00Z">
              <w:r w:rsidRPr="00C939D2" w:rsidDel="0036276B">
                <w:rPr>
                  <w:lang w:val="fr-FR"/>
                  <w:rPrChange w:id="3816" w:author="Teh Stand" w:date="2022-10-07T10:09:00Z">
                    <w:rPr/>
                  </w:rPrChange>
                </w:rPr>
                <w:delText>115</w:delText>
              </w:r>
            </w:del>
            <w:ins w:id="3817" w:author="Jeff Wootton" w:date="2022-07-11T08:55:00Z">
              <w:r w:rsidR="0036276B" w:rsidRPr="00C939D2">
                <w:rPr>
                  <w:lang w:val="fr-FR"/>
                  <w:rPrChange w:id="3818" w:author="Teh Stand" w:date="2022-10-07T10:09:00Z">
                    <w:rPr/>
                  </w:rPrChange>
                </w:rPr>
                <w:t>Multi Point</w:t>
              </w:r>
            </w:ins>
          </w:p>
          <w:p w14:paraId="1FFC8FBF" w14:textId="025667DB" w:rsidR="00E73EDF" w:rsidRPr="00C939D2" w:rsidRDefault="007653F1" w:rsidP="00C128E3">
            <w:pPr>
              <w:pStyle w:val="Small"/>
              <w:spacing w:before="0"/>
              <w:rPr>
                <w:lang w:val="fr-FR"/>
                <w:rPrChange w:id="3819" w:author="Teh Stand" w:date="2022-10-07T10:09:00Z">
                  <w:rPr/>
                </w:rPrChange>
              </w:rPr>
            </w:pPr>
            <w:r w:rsidRPr="00C939D2">
              <w:rPr>
                <w:lang w:val="fr-FR"/>
                <w:rPrChange w:id="3820" w:author="Teh Stand" w:date="2022-10-07T10:09:00Z">
                  <w:rPr/>
                </w:rPrChange>
              </w:rPr>
              <w:t>{</w:t>
            </w:r>
            <w:del w:id="3821" w:author="Jeff Wootton" w:date="2022-07-11T08:55:00Z">
              <w:r w:rsidRPr="00C939D2" w:rsidDel="0036276B">
                <w:rPr>
                  <w:lang w:val="fr-FR"/>
                  <w:rPrChange w:id="3822" w:author="Teh Stand" w:date="2022-10-07T10:09:00Z">
                    <w:rPr/>
                  </w:rPrChange>
                </w:rPr>
                <w:delText>3</w:delText>
              </w:r>
            </w:del>
            <w:ins w:id="3823" w:author="Jeff Wootton" w:date="2022-07-11T08:55:00Z">
              <w:r w:rsidR="0036276B" w:rsidRPr="00C939D2">
                <w:rPr>
                  <w:lang w:val="fr-FR"/>
                  <w:rPrChange w:id="3824" w:author="Teh Stand" w:date="2022-10-07T10:09:00Z">
                    <w:rPr/>
                  </w:rPrChange>
                </w:rPr>
                <w:t>120</w:t>
              </w:r>
            </w:ins>
            <w:r w:rsidRPr="00C939D2">
              <w:rPr>
                <w:lang w:val="fr-FR"/>
                <w:rPrChange w:id="3825" w:author="Teh Stand" w:date="2022-10-07T10:09:00Z">
                  <w:rPr/>
                </w:rPrChange>
              </w:rPr>
              <w:t xml:space="preserve">} </w:t>
            </w:r>
            <w:r w:rsidR="00FF5CFC" w:rsidRPr="00C939D2">
              <w:rPr>
                <w:lang w:val="fr-FR"/>
                <w:rPrChange w:id="3826" w:author="Teh Stand" w:date="2022-10-07T10:09:00Z">
                  <w:rPr/>
                </w:rPrChange>
              </w:rPr>
              <w:t>–</w:t>
            </w:r>
            <w:r w:rsidRPr="00C939D2">
              <w:rPr>
                <w:lang w:val="fr-FR"/>
                <w:rPrChange w:id="3827" w:author="Teh Stand" w:date="2022-10-07T10:09:00Z">
                  <w:rPr/>
                </w:rPrChange>
              </w:rPr>
              <w:t xml:space="preserve"> </w:t>
            </w:r>
            <w:del w:id="3828" w:author="Jeff Wootton" w:date="2022-07-11T08:56:00Z">
              <w:r w:rsidRPr="00C939D2" w:rsidDel="0036276B">
                <w:rPr>
                  <w:lang w:val="fr-FR"/>
                  <w:rPrChange w:id="3829" w:author="Teh Stand" w:date="2022-10-07T10:09:00Z">
                    <w:rPr/>
                  </w:rPrChange>
                </w:rPr>
                <w:delText>120</w:delText>
              </w:r>
            </w:del>
            <w:ins w:id="3830" w:author="Jeff Wootton" w:date="2022-07-11T08:56:00Z">
              <w:r w:rsidR="0036276B" w:rsidRPr="00C939D2">
                <w:rPr>
                  <w:lang w:val="fr-FR"/>
                  <w:rPrChange w:id="3831" w:author="Teh Stand" w:date="2022-10-07T10:09:00Z">
                    <w:rPr/>
                  </w:rPrChange>
                </w:rPr>
                <w:t>Curve</w:t>
              </w:r>
            </w:ins>
          </w:p>
          <w:p w14:paraId="37234A95" w14:textId="58460C9F" w:rsidR="00E73EDF" w:rsidRPr="00C939D2" w:rsidRDefault="007653F1" w:rsidP="00C128E3">
            <w:pPr>
              <w:pStyle w:val="Small"/>
              <w:spacing w:before="0"/>
              <w:rPr>
                <w:lang w:val="fr-FR"/>
                <w:rPrChange w:id="3832" w:author="Teh Stand" w:date="2022-10-07T10:09:00Z">
                  <w:rPr/>
                </w:rPrChange>
              </w:rPr>
            </w:pPr>
            <w:r w:rsidRPr="00C939D2">
              <w:rPr>
                <w:lang w:val="fr-FR"/>
                <w:rPrChange w:id="3833" w:author="Teh Stand" w:date="2022-10-07T10:09:00Z">
                  <w:rPr/>
                </w:rPrChange>
              </w:rPr>
              <w:t>{</w:t>
            </w:r>
            <w:del w:id="3834" w:author="Jeff Wootton" w:date="2022-07-11T08:55:00Z">
              <w:r w:rsidRPr="00C939D2" w:rsidDel="0036276B">
                <w:rPr>
                  <w:lang w:val="fr-FR"/>
                  <w:rPrChange w:id="3835" w:author="Teh Stand" w:date="2022-10-07T10:09:00Z">
                    <w:rPr/>
                  </w:rPrChange>
                </w:rPr>
                <w:delText>4</w:delText>
              </w:r>
            </w:del>
            <w:ins w:id="3836" w:author="Jeff Wootton" w:date="2022-07-11T08:55:00Z">
              <w:r w:rsidR="0036276B" w:rsidRPr="00C939D2">
                <w:rPr>
                  <w:lang w:val="fr-FR"/>
                  <w:rPrChange w:id="3837" w:author="Teh Stand" w:date="2022-10-07T10:09:00Z">
                    <w:rPr/>
                  </w:rPrChange>
                </w:rPr>
                <w:t>125</w:t>
              </w:r>
            </w:ins>
            <w:r w:rsidRPr="00C939D2">
              <w:rPr>
                <w:lang w:val="fr-FR"/>
                <w:rPrChange w:id="3838" w:author="Teh Stand" w:date="2022-10-07T10:09:00Z">
                  <w:rPr/>
                </w:rPrChange>
              </w:rPr>
              <w:t xml:space="preserve">} </w:t>
            </w:r>
            <w:r w:rsidR="00FF5CFC" w:rsidRPr="00C939D2">
              <w:rPr>
                <w:lang w:val="fr-FR"/>
                <w:rPrChange w:id="3839" w:author="Teh Stand" w:date="2022-10-07T10:09:00Z">
                  <w:rPr/>
                </w:rPrChange>
              </w:rPr>
              <w:t>–</w:t>
            </w:r>
            <w:r w:rsidRPr="00C939D2">
              <w:rPr>
                <w:lang w:val="fr-FR"/>
                <w:rPrChange w:id="3840" w:author="Teh Stand" w:date="2022-10-07T10:09:00Z">
                  <w:rPr/>
                </w:rPrChange>
              </w:rPr>
              <w:t xml:space="preserve"> </w:t>
            </w:r>
            <w:del w:id="3841" w:author="Jeff Wootton" w:date="2022-07-11T08:56:00Z">
              <w:r w:rsidRPr="00C939D2" w:rsidDel="0036276B">
                <w:rPr>
                  <w:lang w:val="fr-FR"/>
                  <w:rPrChange w:id="3842" w:author="Teh Stand" w:date="2022-10-07T10:09:00Z">
                    <w:rPr/>
                  </w:rPrChange>
                </w:rPr>
                <w:delText>125</w:delText>
              </w:r>
            </w:del>
            <w:ins w:id="3843" w:author="Jeff Wootton" w:date="2022-07-11T08:56:00Z">
              <w:r w:rsidR="0036276B" w:rsidRPr="00C939D2">
                <w:rPr>
                  <w:lang w:val="fr-FR"/>
                  <w:rPrChange w:id="3844" w:author="Teh Stand" w:date="2022-10-07T10:09:00Z">
                    <w:rPr/>
                  </w:rPrChange>
                </w:rPr>
                <w:t>Composite Curve</w:t>
              </w:r>
            </w:ins>
          </w:p>
          <w:p w14:paraId="5FF118CF" w14:textId="12D4580C" w:rsidR="00E73EDF" w:rsidRPr="001F69A8" w:rsidRDefault="007653F1" w:rsidP="00C128E3">
            <w:pPr>
              <w:pStyle w:val="Small"/>
              <w:spacing w:before="0" w:after="40"/>
            </w:pPr>
            <w:r w:rsidRPr="001F69A8">
              <w:t>{</w:t>
            </w:r>
            <w:del w:id="3845" w:author="Jeff Wootton" w:date="2022-07-11T08:55:00Z">
              <w:r w:rsidRPr="001F69A8" w:rsidDel="0036276B">
                <w:delText>5</w:delText>
              </w:r>
            </w:del>
            <w:ins w:id="3846" w:author="Jeff Wootton" w:date="2022-07-11T08:55:00Z">
              <w:r w:rsidR="0036276B">
                <w:t>130</w:t>
              </w:r>
            </w:ins>
            <w:r w:rsidRPr="001F69A8">
              <w:t xml:space="preserve">} </w:t>
            </w:r>
            <w:r w:rsidR="00FF5CFC">
              <w:t>–</w:t>
            </w:r>
            <w:r w:rsidRPr="001F69A8">
              <w:t xml:space="preserve"> </w:t>
            </w:r>
            <w:del w:id="3847" w:author="Jeff Wootton" w:date="2022-07-11T08:56:00Z">
              <w:r w:rsidRPr="001F69A8" w:rsidDel="0036276B">
                <w:delText>130</w:delText>
              </w:r>
            </w:del>
            <w:ins w:id="3848" w:author="Jeff Wootton" w:date="2022-07-11T08:56:00Z">
              <w:r w:rsidR="0036276B">
                <w:t>Surface</w:t>
              </w:r>
            </w:ins>
          </w:p>
        </w:tc>
      </w:tr>
      <w:tr w:rsidR="00E73EDF" w:rsidRPr="001F69A8" w14:paraId="69DDB9AC"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3960FDB1" w14:textId="5589EB76" w:rsidR="00E73EDF" w:rsidRPr="001F69A8" w:rsidRDefault="007653F1" w:rsidP="00FF5CFC">
            <w:pPr>
              <w:pStyle w:val="Small"/>
              <w:spacing w:before="40" w:after="40"/>
            </w:pPr>
            <w:r w:rsidRPr="001F69A8">
              <w:t xml:space="preserve">Referenced Record </w:t>
            </w:r>
            <w:del w:id="3849" w:author="Teh Stand" w:date="2022-06-15T11:54:00Z">
              <w:r w:rsidR="00962114" w:rsidRPr="001F69A8" w:rsidDel="00FF5CFC">
                <w:delText>I</w:delText>
              </w:r>
              <w:r w:rsidRPr="001F69A8" w:rsidDel="00FF5CFC">
                <w:delText>dentifier</w:delText>
              </w:r>
            </w:del>
            <w:ins w:id="3850" w:author="Teh Stand" w:date="2022-06-15T11:54:00Z">
              <w:r w:rsidR="00FF5CFC">
                <w:t>i</w:t>
              </w:r>
              <w:r w:rsidR="00FF5CFC"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E73EDF" w:rsidRPr="001F69A8" w14:paraId="70253B4F"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E73EDF" w:rsidRPr="001F69A8" w:rsidRDefault="007653F1" w:rsidP="00C128E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E73EDF" w:rsidRPr="001F69A8" w:rsidRDefault="007653F1" w:rsidP="00C128E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3D7C2494" w14:textId="77777777" w:rsidR="00E73EDF" w:rsidRPr="001F69A8" w:rsidRDefault="007653F1" w:rsidP="00C128E3">
            <w:pPr>
              <w:pStyle w:val="Small"/>
              <w:tabs>
                <w:tab w:val="left" w:pos="584"/>
              </w:tabs>
              <w:spacing w:before="40" w:after="40"/>
            </w:pPr>
            <w:r w:rsidRPr="001F69A8">
              <w:t>Denominator of the largest scale for which the feature type can be depicted by the referenced spatial feature.</w:t>
            </w:r>
          </w:p>
          <w:p w14:paraId="5E9408DF" w14:textId="7B0B077A" w:rsidR="00E73EDF" w:rsidRPr="001F69A8" w:rsidRDefault="007653F1" w:rsidP="00C128E3">
            <w:pPr>
              <w:pStyle w:val="Small"/>
              <w:tabs>
                <w:tab w:val="left" w:pos="584"/>
              </w:tabs>
              <w:spacing w:before="40" w:after="40"/>
            </w:pPr>
            <w:r w:rsidRPr="001F69A8">
              <w:t>If the value is 0 it does not apply</w:t>
            </w:r>
          </w:p>
        </w:tc>
      </w:tr>
      <w:tr w:rsidR="00E73EDF" w:rsidRPr="001F69A8" w14:paraId="3C0BC26E"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E73EDF" w:rsidRPr="001F69A8" w:rsidRDefault="007653F1" w:rsidP="00C128E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E73EDF" w:rsidRPr="001F69A8" w:rsidRDefault="007653F1" w:rsidP="00C128E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4753F8" w14:textId="77777777" w:rsidR="00E73EDF" w:rsidRPr="001F69A8" w:rsidRDefault="007653F1" w:rsidP="00C128E3">
            <w:pPr>
              <w:pStyle w:val="Small"/>
              <w:tabs>
                <w:tab w:val="left" w:pos="584"/>
              </w:tabs>
              <w:spacing w:before="40" w:after="40"/>
            </w:pPr>
            <w:r w:rsidRPr="001F69A8">
              <w:t>Denominator of the smallest scale for which the feature type can be depicted by the referenced spatial feature.</w:t>
            </w:r>
          </w:p>
          <w:p w14:paraId="2A6D3EB7" w14:textId="712AD877" w:rsidR="00E73EDF" w:rsidRPr="001F69A8" w:rsidRDefault="007653F1" w:rsidP="00C128E3">
            <w:pPr>
              <w:pStyle w:val="Small"/>
              <w:tabs>
                <w:tab w:val="left" w:pos="584"/>
              </w:tabs>
              <w:spacing w:before="40" w:after="40"/>
            </w:pPr>
            <w:r w:rsidRPr="001F69A8">
              <w:t>If the value is 2</w:t>
            </w:r>
            <w:r w:rsidRPr="001F69A8">
              <w:rPr>
                <w:vertAlign w:val="superscript"/>
              </w:rPr>
              <w:t>32</w:t>
            </w:r>
            <w:r w:rsidRPr="001F69A8">
              <w:t>-1 it does not apply</w:t>
            </w:r>
          </w:p>
        </w:tc>
      </w:tr>
      <w:tr w:rsidR="00E73EDF" w:rsidRPr="001F69A8" w14:paraId="01E0145D"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2A2EC889" w14:textId="62D9F9B0" w:rsidR="00E73EDF" w:rsidRPr="001F69A8" w:rsidRDefault="007653F1" w:rsidP="00FF5CFC">
            <w:pPr>
              <w:pStyle w:val="Small"/>
              <w:spacing w:before="40" w:after="40"/>
            </w:pPr>
            <w:r w:rsidRPr="001F69A8">
              <w:t xml:space="preserve">Spatial Association Update </w:t>
            </w:r>
            <w:del w:id="3851" w:author="Teh Stand" w:date="2022-06-15T11:54:00Z">
              <w:r w:rsidRPr="001F69A8" w:rsidDel="00FF5CFC">
                <w:delText>Instruction</w:delText>
              </w:r>
            </w:del>
            <w:ins w:id="3852" w:author="Teh Stand" w:date="2022-06-15T11:54:00Z">
              <w:r w:rsidR="00FF5CFC">
                <w:t>i</w:t>
              </w:r>
              <w:r w:rsidR="00FF5CFC"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45CC01F3" w14:textId="041C6A80"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0D90E854" w:rsidR="00E73EDF" w:rsidRPr="001F69A8" w:rsidRDefault="007653F1" w:rsidP="00FF5CFC">
            <w:pPr>
              <w:pStyle w:val="Small"/>
              <w:keepNext/>
              <w:keepLines/>
              <w:widowControl/>
              <w:snapToGrid w:val="0"/>
              <w:spacing w:before="40" w:after="40"/>
            </w:pPr>
            <w:r w:rsidRPr="001F69A8">
              <w:t xml:space="preserve">Referenced Record </w:t>
            </w:r>
            <w:del w:id="3853" w:author="Teh Stand" w:date="2022-06-15T11:56:00Z">
              <w:r w:rsidR="002D5BAF" w:rsidRPr="001F69A8" w:rsidDel="00FF5CFC">
                <w:delText>N</w:delText>
              </w:r>
              <w:r w:rsidRPr="001F69A8" w:rsidDel="00FF5CFC">
                <w:delText>ame</w:delText>
              </w:r>
            </w:del>
            <w:ins w:id="3854" w:author="Teh Stand" w:date="2022-06-15T11:56:00Z">
              <w:r w:rsidR="00FF5CFC">
                <w:t>n</w:t>
              </w:r>
              <w:r w:rsidR="00FF5CFC"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ins w:id="3855" w:author="Jeff Wootton" w:date="2022-07-11T08:58:00Z">
              <w:r>
                <w:t>{100}</w:t>
              </w:r>
            </w:ins>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rPr>
                <w:ins w:id="3856" w:author="Jeff Wootton" w:date="2022-07-11T08:58:00Z"/>
              </w:rPr>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ins w:id="3857" w:author="Jeff Wootton" w:date="2022-07-11T08:58:00Z">
              <w:r>
                <w:t>{100} – Feature Type</w:t>
              </w:r>
            </w:ins>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067DCC2C" w:rsidR="00E73EDF" w:rsidRPr="001F69A8" w:rsidRDefault="007653F1" w:rsidP="00FF5CFC">
            <w:pPr>
              <w:pStyle w:val="Small"/>
              <w:keepNext/>
              <w:keepLines/>
              <w:widowControl/>
              <w:snapToGrid w:val="0"/>
              <w:spacing w:before="40" w:after="40"/>
            </w:pPr>
            <w:r w:rsidRPr="001F69A8">
              <w:t xml:space="preserve">Referenced Record </w:t>
            </w:r>
            <w:del w:id="3858" w:author="Teh Stand" w:date="2022-06-15T11:56:00Z">
              <w:r w:rsidR="002D5BAF" w:rsidRPr="001F69A8" w:rsidDel="00FF5CFC">
                <w:delText>I</w:delText>
              </w:r>
              <w:r w:rsidRPr="001F69A8" w:rsidDel="00FF5CFC">
                <w:delText>dentifier</w:delText>
              </w:r>
            </w:del>
            <w:ins w:id="3859" w:author="Teh Stand" w:date="2022-06-15T11:56:00Z">
              <w:r w:rsidR="00FF5CFC">
                <w:t>i</w:t>
              </w:r>
              <w:r w:rsidR="00FF5CFC"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20A30FD6" w:rsidR="00E73EDF" w:rsidRPr="001F69A8" w:rsidRDefault="007653F1" w:rsidP="00FF5CFC">
            <w:pPr>
              <w:pStyle w:val="Small"/>
              <w:snapToGrid w:val="0"/>
              <w:spacing w:before="40" w:after="40"/>
            </w:pPr>
            <w:r w:rsidRPr="001F69A8">
              <w:t xml:space="preserve">Attribute </w:t>
            </w:r>
            <w:del w:id="3860" w:author="Teh Stand" w:date="2022-06-15T11:56:00Z">
              <w:r w:rsidR="002D5BAF" w:rsidRPr="001F69A8" w:rsidDel="00FF5CFC">
                <w:delText>I</w:delText>
              </w:r>
              <w:r w:rsidRPr="001F69A8" w:rsidDel="00FF5CFC">
                <w:delText>ndex</w:delText>
              </w:r>
            </w:del>
            <w:ins w:id="3861" w:author="Teh Stand" w:date="2022-06-15T11:56:00Z">
              <w:r w:rsidR="00FF5CFC">
                <w:t>i</w:t>
              </w:r>
              <w:r w:rsidR="00FF5CFC" w:rsidRPr="001F69A8">
                <w:t>ndex</w:t>
              </w:r>
            </w:ins>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75424E32" w:rsidR="00E73EDF" w:rsidRPr="001F69A8" w:rsidRDefault="007653F1" w:rsidP="00FF5CFC">
            <w:pPr>
              <w:pStyle w:val="Small"/>
              <w:snapToGrid w:val="0"/>
              <w:spacing w:before="40" w:after="40"/>
            </w:pPr>
            <w:r w:rsidRPr="001F69A8">
              <w:t xml:space="preserve">Parent </w:t>
            </w:r>
            <w:del w:id="3862" w:author="Teh Stand" w:date="2022-06-15T11:56:00Z">
              <w:r w:rsidR="002D5BAF" w:rsidRPr="001F69A8" w:rsidDel="00FF5CFC">
                <w:delText>I</w:delText>
              </w:r>
              <w:r w:rsidRPr="001F69A8" w:rsidDel="00FF5CFC">
                <w:delText>ndex</w:delText>
              </w:r>
            </w:del>
            <w:ins w:id="3863" w:author="Teh Stand" w:date="2022-06-15T11:56:00Z">
              <w:r w:rsidR="00FF5CFC">
                <w:t>i</w:t>
              </w:r>
              <w:r w:rsidR="00FF5CFC" w:rsidRPr="001F69A8">
                <w:t>ndex</w:t>
              </w:r>
            </w:ins>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3A86190A" w:rsidR="00E73EDF" w:rsidRPr="001F69A8" w:rsidRDefault="007653F1" w:rsidP="00FF5CFC">
            <w:pPr>
              <w:pStyle w:val="Small"/>
              <w:snapToGrid w:val="0"/>
              <w:spacing w:before="40" w:after="40"/>
            </w:pPr>
            <w:r w:rsidRPr="001F69A8">
              <w:t xml:space="preserve">Attribute </w:t>
            </w:r>
            <w:del w:id="3864" w:author="Teh Stand" w:date="2022-06-15T11:56:00Z">
              <w:r w:rsidR="002D5BAF" w:rsidRPr="001F69A8" w:rsidDel="00FF5CFC">
                <w:delText>V</w:delText>
              </w:r>
              <w:r w:rsidRPr="001F69A8" w:rsidDel="00FF5CFC">
                <w:delText>alue</w:delText>
              </w:r>
            </w:del>
            <w:ins w:id="3865" w:author="Teh Stand" w:date="2022-06-15T11:56:00Z">
              <w:r w:rsidR="00FF5CFC">
                <w:t>v</w:t>
              </w:r>
              <w:r w:rsidR="00FF5CFC" w:rsidRPr="001F69A8">
                <w:t>alue</w:t>
              </w:r>
            </w:ins>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5AF59E1C" w:rsidR="00746CF6" w:rsidRPr="001F69A8" w:rsidRDefault="00746CF6" w:rsidP="00746CF6">
            <w:pPr>
              <w:pStyle w:val="Small"/>
              <w:spacing w:before="40" w:after="40"/>
              <w:jc w:val="both"/>
            </w:pPr>
            <w:r w:rsidRPr="001F69A8">
              <w:t xml:space="preserve">Referenced Record </w:t>
            </w:r>
            <w:del w:id="3866" w:author="Teh Stand" w:date="2022-06-15T11:58:00Z">
              <w:r w:rsidRPr="001F69A8" w:rsidDel="008C062E">
                <w:delText>Name</w:delText>
              </w:r>
            </w:del>
            <w:ins w:id="3867" w:author="Teh Stand" w:date="2022-06-15T11:58:00Z">
              <w:r>
                <w:t>n</w:t>
              </w:r>
              <w:r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ins w:id="3868" w:author="Jeff Wootton" w:date="2022-07-11T08:59: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rPr>
                <w:ins w:id="3869" w:author="Jeff Wootton" w:date="2022-07-11T08:59:00Z"/>
              </w:rPr>
            </w:pPr>
            <w:r w:rsidRPr="001F69A8">
              <w:t>Record name of the referenced record</w:t>
            </w:r>
          </w:p>
          <w:p w14:paraId="32048BFF" w14:textId="77777777" w:rsidR="00746CF6" w:rsidRDefault="00746CF6" w:rsidP="00522ACE">
            <w:pPr>
              <w:pStyle w:val="Small"/>
              <w:spacing w:before="40"/>
              <w:jc w:val="both"/>
              <w:rPr>
                <w:ins w:id="3870" w:author="Jeff Wootton" w:date="2022-07-11T08:59:00Z"/>
              </w:rPr>
            </w:pPr>
            <w:ins w:id="3871" w:author="Jeff Wootton" w:date="2022-07-11T08:59:00Z">
              <w:r>
                <w:t>{120} – Curve</w:t>
              </w:r>
            </w:ins>
          </w:p>
          <w:p w14:paraId="2B80E1C2" w14:textId="737B7AA5" w:rsidR="00746CF6" w:rsidRPr="001F69A8" w:rsidRDefault="00746CF6" w:rsidP="00522ACE">
            <w:pPr>
              <w:pStyle w:val="Small"/>
              <w:spacing w:before="0" w:after="40"/>
              <w:jc w:val="both"/>
            </w:pPr>
            <w:ins w:id="3872" w:author="Jeff Wootton" w:date="2022-07-11T08:59:00Z">
              <w:r>
                <w:t>{125} – Composite Curve</w:t>
              </w:r>
            </w:ins>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425150F0" w:rsidR="00E73EDF" w:rsidRPr="001F69A8" w:rsidRDefault="007653F1" w:rsidP="008C062E">
            <w:pPr>
              <w:pStyle w:val="Small"/>
              <w:spacing w:before="40" w:after="40"/>
              <w:jc w:val="both"/>
            </w:pPr>
            <w:r w:rsidRPr="001F69A8">
              <w:t xml:space="preserve">Referenced Record </w:t>
            </w:r>
            <w:del w:id="3873" w:author="Teh Stand" w:date="2022-06-15T11:58:00Z">
              <w:r w:rsidR="009341A8" w:rsidRPr="001F69A8" w:rsidDel="008C062E">
                <w:delText>I</w:delText>
              </w:r>
              <w:r w:rsidRPr="001F69A8" w:rsidDel="008C062E">
                <w:delText>dentifier</w:delText>
              </w:r>
            </w:del>
            <w:ins w:id="3874" w:author="Teh Stand" w:date="2022-06-15T11:58:00Z">
              <w:r w:rsidR="008C062E">
                <w:t>i</w:t>
              </w:r>
              <w:r w:rsidR="008C062E"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135CB299" w:rsidR="00E73EDF" w:rsidRPr="001F69A8" w:rsidRDefault="007653F1" w:rsidP="00C128E3">
            <w:pPr>
              <w:pStyle w:val="Small"/>
              <w:snapToGrid w:val="0"/>
              <w:spacing w:before="40"/>
            </w:pPr>
            <w:r w:rsidRPr="001F69A8">
              <w:t xml:space="preserve">{1} </w:t>
            </w:r>
            <w:r w:rsidR="00FF5CFC">
              <w:t>–</w:t>
            </w:r>
            <w:r w:rsidRPr="001F69A8">
              <w:t xml:space="preserve"> Truncated by the </w:t>
            </w:r>
            <w:del w:id="3875" w:author="Jeff Wootton" w:date="2022-10-26T06:06:00Z">
              <w:r w:rsidRPr="001F69A8" w:rsidDel="00D54FF5">
                <w:delText xml:space="preserve">dataset </w:delText>
              </w:r>
            </w:del>
            <w:ins w:id="3876" w:author="Jeff Wootton" w:date="2022-10-26T06:06:00Z">
              <w:r w:rsidR="00D54FF5" w:rsidRPr="001F69A8">
                <w:t>data</w:t>
              </w:r>
              <w:r w:rsidR="00D54FF5">
                <w:t xml:space="preserve"> coverage</w:t>
              </w:r>
              <w:r w:rsidR="00D54FF5" w:rsidRPr="001F69A8">
                <w:t xml:space="preserve"> </w:t>
              </w:r>
            </w:ins>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ins w:id="3877" w:author="Jeff Wootton" w:date="2022-10-26T06:06:00Z">
              <w:r w:rsidR="00D54FF5">
                <w:t>p</w:t>
              </w:r>
            </w:ins>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15589A94" w:rsidR="00E75933" w:rsidRPr="001F69A8" w:rsidRDefault="00E75933" w:rsidP="008C062E">
      <w:pPr>
        <w:pStyle w:val="ListContinue2"/>
        <w:keepNext/>
        <w:keepLines/>
        <w:pageBreakBefore/>
        <w:numPr>
          <w:ilvl w:val="0"/>
          <w:numId w:val="37"/>
        </w:numPr>
        <w:tabs>
          <w:tab w:val="clear" w:pos="800"/>
        </w:tabs>
        <w:spacing w:before="120" w:after="200" w:line="240" w:lineRule="auto"/>
        <w:rPr>
          <w:b/>
          <w:sz w:val="22"/>
          <w:szCs w:val="22"/>
          <w:lang w:eastAsia="en-US"/>
        </w:rPr>
      </w:pPr>
      <w:r w:rsidRPr="001F69A8">
        <w:rPr>
          <w:b/>
          <w:sz w:val="22"/>
          <w:szCs w:val="22"/>
          <w:lang w:eastAsia="en-US"/>
        </w:rPr>
        <w:t xml:space="preserve">Dataset </w:t>
      </w:r>
      <w:del w:id="3878" w:author="Jeff Wootton" w:date="2022-10-11T04:32:00Z">
        <w:r w:rsidRPr="001F69A8" w:rsidDel="00D24503">
          <w:rPr>
            <w:b/>
            <w:sz w:val="22"/>
            <w:szCs w:val="22"/>
            <w:lang w:eastAsia="en-US"/>
          </w:rPr>
          <w:delText xml:space="preserve">cancellation </w:delText>
        </w:r>
      </w:del>
      <w:ins w:id="3879" w:author="Jeff Wootton" w:date="2022-10-11T04:32:00Z">
        <w:r w:rsidR="00D24503">
          <w:rPr>
            <w:b/>
            <w:sz w:val="22"/>
            <w:szCs w:val="22"/>
            <w:lang w:eastAsia="en-US"/>
          </w:rPr>
          <w:t>C</w:t>
        </w:r>
        <w:r w:rsidR="00D24503" w:rsidRPr="001F69A8">
          <w:rPr>
            <w:b/>
            <w:sz w:val="22"/>
            <w:szCs w:val="22"/>
            <w:lang w:eastAsia="en-US"/>
          </w:rPr>
          <w:t xml:space="preserve">ancellation </w:t>
        </w:r>
      </w:ins>
      <w:del w:id="3880" w:author="Jeff Wootton" w:date="2022-10-11T04:32:00Z">
        <w:r w:rsidRPr="001F69A8" w:rsidDel="00D24503">
          <w:rPr>
            <w:b/>
            <w:sz w:val="22"/>
            <w:szCs w:val="22"/>
            <w:lang w:eastAsia="en-US"/>
          </w:rPr>
          <w:delText>structure</w:delText>
        </w:r>
      </w:del>
      <w:ins w:id="3881" w:author="Jeff Wootton" w:date="2022-10-11T04:32:00Z">
        <w:r w:rsidR="00D24503">
          <w:rPr>
            <w:b/>
            <w:sz w:val="22"/>
            <w:szCs w:val="22"/>
            <w:lang w:eastAsia="en-US"/>
          </w:rPr>
          <w:t>S</w:t>
        </w:r>
        <w:r w:rsidR="00D24503" w:rsidRPr="001F69A8">
          <w:rPr>
            <w:b/>
            <w:sz w:val="22"/>
            <w:szCs w:val="22"/>
            <w:lang w:eastAsia="en-US"/>
          </w:rPr>
          <w:t>tructure</w:t>
        </w:r>
      </w:ins>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3882" w:name="_Toc270580306"/>
      <w:bookmarkStart w:id="3883" w:name="_Toc225648381"/>
      <w:bookmarkStart w:id="3884"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8C062E">
      <w:pPr>
        <w:pStyle w:val="ListContinue2"/>
        <w:numPr>
          <w:ilvl w:val="1"/>
          <w:numId w:val="37"/>
        </w:numPr>
        <w:tabs>
          <w:tab w:val="clear" w:pos="800"/>
        </w:tabs>
        <w:spacing w:before="120" w:after="120" w:line="240" w:lineRule="auto"/>
        <w:rPr>
          <w:b/>
          <w:lang w:eastAsia="en-US"/>
        </w:rPr>
      </w:pPr>
      <w:r w:rsidRPr="008C062E">
        <w:rPr>
          <w:b/>
          <w:lang w:eastAsia="en-US"/>
        </w:rPr>
        <w:t xml:space="preserve">Field </w:t>
      </w:r>
      <w:r>
        <w:rPr>
          <w:b/>
          <w:lang w:eastAsia="en-US"/>
        </w:rPr>
        <w:t>c</w:t>
      </w:r>
      <w:r w:rsidRPr="008C062E">
        <w:rPr>
          <w:b/>
          <w:lang w:eastAsia="en-US"/>
        </w:rPr>
        <w:t>ontent</w:t>
      </w:r>
    </w:p>
    <w:p w14:paraId="6091314C" w14:textId="689EC1F0" w:rsidR="008C062E" w:rsidRPr="008C062E" w:rsidRDefault="008C062E" w:rsidP="008C062E">
      <w:pPr>
        <w:pStyle w:val="ListContinue2"/>
        <w:numPr>
          <w:ilvl w:val="2"/>
          <w:numId w:val="37"/>
        </w:numPr>
        <w:tabs>
          <w:tab w:val="clear" w:pos="432"/>
        </w:tabs>
        <w:spacing w:before="120" w:after="120" w:line="240" w:lineRule="auto"/>
        <w:rPr>
          <w:b/>
          <w:lang w:eastAsia="en-US"/>
        </w:rPr>
      </w:pPr>
      <w:r w:rsidRPr="008C062E">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73D7E755" w:rsidR="00E73EDF" w:rsidRPr="001F69A8" w:rsidRDefault="007653F1" w:rsidP="008C062E">
            <w:pPr>
              <w:pStyle w:val="Small"/>
              <w:spacing w:before="40" w:after="40"/>
            </w:pPr>
            <w:r w:rsidRPr="001F69A8">
              <w:t xml:space="preserve">Record </w:t>
            </w:r>
            <w:del w:id="3885" w:author="Teh Stand" w:date="2022-06-15T12:02:00Z">
              <w:r w:rsidR="00095C08" w:rsidRPr="001F69A8" w:rsidDel="008C062E">
                <w:delText>N</w:delText>
              </w:r>
              <w:r w:rsidRPr="001F69A8" w:rsidDel="008C062E">
                <w:delText>ame</w:delText>
              </w:r>
            </w:del>
            <w:ins w:id="3886" w:author="Teh Stand" w:date="2022-06-15T12:02:00Z">
              <w:r w:rsidR="008C062E">
                <w:t>n</w:t>
              </w:r>
              <w:r w:rsidR="008C062E" w:rsidRPr="001F69A8">
                <w:t>ame</w:t>
              </w:r>
            </w:ins>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03290A09" w:rsidR="00E73EDF" w:rsidRPr="001F69A8" w:rsidRDefault="007653F1" w:rsidP="00F97564">
            <w:pPr>
              <w:pStyle w:val="Small"/>
              <w:spacing w:before="40" w:after="40"/>
            </w:pPr>
            <w:r w:rsidRPr="001F69A8">
              <w:t xml:space="preserve">{10} </w:t>
            </w:r>
            <w:r w:rsidR="008C062E">
              <w:t>–</w:t>
            </w:r>
            <w:r w:rsidRPr="001F69A8">
              <w:t xml:space="preserve"> </w:t>
            </w:r>
            <w:del w:id="3887" w:author="Teh Stand" w:date="2022-06-15T12:04:00Z">
              <w:r w:rsidRPr="001F69A8" w:rsidDel="00F97564">
                <w:delText xml:space="preserve">Dataset </w:delText>
              </w:r>
            </w:del>
            <w:ins w:id="3888" w:author="Teh Stand" w:date="2022-06-15T12:04:00Z">
              <w:r w:rsidR="00F97564" w:rsidRPr="001F69A8">
                <w:t>Data</w:t>
              </w:r>
              <w:r w:rsidR="00F97564">
                <w:t xml:space="preserve"> S</w:t>
              </w:r>
              <w:r w:rsidR="00F97564" w:rsidRPr="001F69A8">
                <w:t xml:space="preserve">et </w:t>
              </w:r>
            </w:ins>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15BD7E63" w:rsidR="00E73EDF" w:rsidRPr="001F69A8" w:rsidRDefault="007653F1" w:rsidP="008C062E">
            <w:pPr>
              <w:pStyle w:val="Small"/>
              <w:spacing w:before="40" w:after="40"/>
            </w:pPr>
            <w:r w:rsidRPr="001F69A8">
              <w:t xml:space="preserve">Record </w:t>
            </w:r>
            <w:del w:id="3889" w:author="Teh Stand" w:date="2022-06-15T12:02:00Z">
              <w:r w:rsidR="00095C08" w:rsidRPr="001F69A8" w:rsidDel="008C062E">
                <w:delText>I</w:delText>
              </w:r>
              <w:r w:rsidRPr="001F69A8" w:rsidDel="008C062E">
                <w:delText xml:space="preserve">dentification </w:delText>
              </w:r>
            </w:del>
            <w:ins w:id="3890" w:author="Teh Stand" w:date="2022-06-15T12:02:00Z">
              <w:r w:rsidR="008C062E">
                <w:t>i</w:t>
              </w:r>
              <w:r w:rsidR="008C062E" w:rsidRPr="001F69A8">
                <w:t xml:space="preserve">dentification </w:t>
              </w:r>
            </w:ins>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0D8B003C" w:rsidR="00E73EDF" w:rsidRPr="001F69A8" w:rsidRDefault="007653F1" w:rsidP="008C062E">
            <w:pPr>
              <w:pStyle w:val="Small"/>
              <w:spacing w:before="40" w:after="40"/>
            </w:pPr>
            <w:r w:rsidRPr="001F69A8">
              <w:t xml:space="preserve">Encoding </w:t>
            </w:r>
            <w:del w:id="3891" w:author="Teh Stand" w:date="2022-06-15T12:02:00Z">
              <w:r w:rsidR="00095C08" w:rsidRPr="001F69A8" w:rsidDel="008C062E">
                <w:delText>S</w:delText>
              </w:r>
              <w:r w:rsidRPr="001F69A8" w:rsidDel="008C062E">
                <w:delText>pecification</w:delText>
              </w:r>
            </w:del>
            <w:ins w:id="3892" w:author="Teh Stand" w:date="2022-06-15T12:02:00Z">
              <w:r w:rsidR="008C062E">
                <w:t>s</w:t>
              </w:r>
              <w:r w:rsidR="008C062E" w:rsidRPr="001F69A8">
                <w:t>pecification</w:t>
              </w:r>
            </w:ins>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77777777" w:rsidR="00E73EDF" w:rsidRPr="001F69A8" w:rsidRDefault="007653F1" w:rsidP="00C128E3">
            <w:pPr>
              <w:pStyle w:val="Small"/>
              <w:spacing w:before="40" w:after="40"/>
            </w:pPr>
            <w:r w:rsidRPr="001F69A8">
              <w:t>‘S-100 Part 10a’</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67567E5" w:rsidR="00E73EDF" w:rsidRPr="001F69A8" w:rsidRDefault="007653F1" w:rsidP="008C062E">
            <w:pPr>
              <w:pStyle w:val="Small"/>
              <w:spacing w:before="40" w:after="40"/>
            </w:pPr>
            <w:r w:rsidRPr="001F69A8">
              <w:t xml:space="preserve">Encoding </w:t>
            </w:r>
            <w:del w:id="3893" w:author="Teh Stand" w:date="2022-06-15T12:02:00Z">
              <w:r w:rsidR="00095C08" w:rsidRPr="001F69A8" w:rsidDel="008C062E">
                <w:delText>S</w:delText>
              </w:r>
              <w:r w:rsidRPr="001F69A8" w:rsidDel="008C062E">
                <w:delText xml:space="preserve">pecification </w:delText>
              </w:r>
            </w:del>
            <w:ins w:id="3894" w:author="Teh Stand" w:date="2022-06-15T12:02:00Z">
              <w:r w:rsidR="008C062E">
                <w:t>s</w:t>
              </w:r>
              <w:r w:rsidR="008C062E" w:rsidRPr="001F69A8">
                <w:t xml:space="preserve">pecification </w:t>
              </w:r>
            </w:ins>
            <w:del w:id="3895" w:author="Teh Stand" w:date="2022-06-15T12:02:00Z">
              <w:r w:rsidR="00095C08" w:rsidRPr="001F69A8" w:rsidDel="008C062E">
                <w:delText>E</w:delText>
              </w:r>
              <w:r w:rsidRPr="001F69A8" w:rsidDel="008C062E">
                <w:delText>dition</w:delText>
              </w:r>
            </w:del>
            <w:ins w:id="3896" w:author="Teh Stand" w:date="2022-06-15T12:02:00Z">
              <w:r w:rsidR="008C062E">
                <w:t>e</w:t>
              </w:r>
              <w:r w:rsidR="008C062E" w:rsidRPr="001F69A8">
                <w:t>dition</w:t>
              </w:r>
            </w:ins>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73B118CD" w:rsidR="00E73EDF" w:rsidRPr="001F69A8" w:rsidRDefault="007653F1" w:rsidP="00C128E3">
            <w:pPr>
              <w:pStyle w:val="Small"/>
              <w:spacing w:before="40" w:after="40"/>
            </w:pPr>
            <w:r w:rsidRPr="001F69A8">
              <w:t>“</w:t>
            </w:r>
            <w:del w:id="3897" w:author="Jeff Wootton" w:date="2022-07-11T09:00:00Z">
              <w:r w:rsidRPr="001F69A8" w:rsidDel="00746CF6">
                <w:delText>1.1</w:delText>
              </w:r>
            </w:del>
            <w:ins w:id="3898" w:author="Jeff Wootton" w:date="2022-07-11T09:00:00Z">
              <w:r w:rsidR="00746CF6">
                <w:t>5.0</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49A7470C" w:rsidR="00E73EDF" w:rsidRPr="001F69A8" w:rsidRDefault="007653F1" w:rsidP="00C128E3">
            <w:pPr>
              <w:pStyle w:val="Small"/>
              <w:spacing w:before="40" w:after="40"/>
            </w:pPr>
            <w:r w:rsidRPr="001F69A8">
              <w:t>“INT.IHO.S-101.1.</w:t>
            </w:r>
            <w:del w:id="3899" w:author="Jeff Wootton" w:date="2022-07-11T09:02:00Z">
              <w:r w:rsidRPr="001F69A8" w:rsidDel="00746CF6">
                <w:delText>0</w:delText>
              </w:r>
            </w:del>
            <w:ins w:id="3900" w:author="Jeff Wootton" w:date="2022-07-11T09:02:00Z">
              <w:r w:rsidR="00746CF6">
                <w:t>1</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621C7ACB" w:rsidR="00E73EDF" w:rsidRPr="001F69A8" w:rsidRDefault="007653F1" w:rsidP="008C062E">
            <w:pPr>
              <w:pStyle w:val="Small"/>
              <w:spacing w:before="40" w:after="40"/>
            </w:pPr>
            <w:r w:rsidRPr="001F69A8">
              <w:t xml:space="preserve">Product </w:t>
            </w:r>
            <w:del w:id="3901" w:author="Teh Stand" w:date="2022-06-15T12:02:00Z">
              <w:r w:rsidR="00095C08" w:rsidRPr="001F69A8" w:rsidDel="008C062E">
                <w:delText>E</w:delText>
              </w:r>
              <w:r w:rsidRPr="001F69A8" w:rsidDel="008C062E">
                <w:delText>dition</w:delText>
              </w:r>
            </w:del>
            <w:ins w:id="3902" w:author="Teh Stand" w:date="2022-06-15T12:02:00Z">
              <w:r w:rsidR="008C062E">
                <w:t>e</w:t>
              </w:r>
              <w:r w:rsidR="008C062E" w:rsidRPr="001F69A8">
                <w:t>dition</w:t>
              </w:r>
            </w:ins>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5478929F" w:rsidR="00E73EDF" w:rsidRPr="001F69A8" w:rsidRDefault="007653F1" w:rsidP="00C128E3">
            <w:pPr>
              <w:pStyle w:val="Small"/>
              <w:spacing w:before="40" w:after="40"/>
            </w:pPr>
            <w:r w:rsidRPr="001F69A8">
              <w:t>“1.</w:t>
            </w:r>
            <w:del w:id="3903" w:author="Jeff Wootton" w:date="2022-07-11T09:03:00Z">
              <w:r w:rsidRPr="001F69A8" w:rsidDel="00CD4AAB">
                <w:delText>0</w:delText>
              </w:r>
            </w:del>
            <w:ins w:id="3904" w:author="Jeff Wootton" w:date="2022-07-11T09:03:00Z">
              <w:r w:rsidR="00CD4AAB">
                <w:t>1</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084F7234" w:rsidR="00E73EDF" w:rsidRPr="001F69A8" w:rsidRDefault="007653F1" w:rsidP="008C062E">
            <w:pPr>
              <w:pStyle w:val="Small"/>
              <w:spacing w:before="40" w:after="40"/>
            </w:pPr>
            <w:r w:rsidRPr="001F69A8">
              <w:t xml:space="preserve">Application </w:t>
            </w:r>
            <w:del w:id="3905" w:author="Teh Stand" w:date="2022-06-15T12:03:00Z">
              <w:r w:rsidR="00095C08" w:rsidRPr="001F69A8" w:rsidDel="008C062E">
                <w:delText>P</w:delText>
              </w:r>
              <w:r w:rsidRPr="001F69A8" w:rsidDel="008C062E">
                <w:delText>rofile</w:delText>
              </w:r>
            </w:del>
            <w:ins w:id="3906" w:author="Teh Stand" w:date="2022-06-15T12:03:00Z">
              <w:r w:rsidR="008C062E">
                <w:t>p</w:t>
              </w:r>
              <w:r w:rsidR="008C062E" w:rsidRPr="001F69A8">
                <w:t>rofile</w:t>
              </w:r>
            </w:ins>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0A160F49" w:rsidR="00E73EDF" w:rsidRPr="001F69A8" w:rsidRDefault="007653F1" w:rsidP="008C062E">
            <w:pPr>
              <w:pStyle w:val="Small"/>
              <w:spacing w:before="40" w:after="40"/>
            </w:pPr>
            <w:r w:rsidRPr="001F69A8">
              <w:t xml:space="preserve">Dataset </w:t>
            </w:r>
            <w:del w:id="3907" w:author="Teh Stand" w:date="2022-06-15T12:03:00Z">
              <w:r w:rsidR="00095C08" w:rsidRPr="001F69A8" w:rsidDel="008C062E">
                <w:delText>F</w:delText>
              </w:r>
              <w:r w:rsidRPr="001F69A8" w:rsidDel="008C062E">
                <w:delText xml:space="preserve">ile </w:delText>
              </w:r>
            </w:del>
            <w:ins w:id="3908" w:author="Teh Stand" w:date="2022-06-15T12:03:00Z">
              <w:r w:rsidR="008C062E">
                <w:t>f</w:t>
              </w:r>
              <w:r w:rsidR="008C062E" w:rsidRPr="001F69A8">
                <w:t xml:space="preserve">ile </w:t>
              </w:r>
            </w:ins>
            <w:del w:id="3909" w:author="Teh Stand" w:date="2022-06-15T12:03:00Z">
              <w:r w:rsidR="00095C08" w:rsidRPr="001F69A8" w:rsidDel="008C062E">
                <w:delText>I</w:delText>
              </w:r>
              <w:r w:rsidRPr="001F69A8" w:rsidDel="008C062E">
                <w:delText>dentifier</w:delText>
              </w:r>
            </w:del>
            <w:ins w:id="3910" w:author="Teh Stand" w:date="2022-06-15T12:03:00Z">
              <w:r w:rsidR="008C062E">
                <w:t>i</w:t>
              </w:r>
              <w:r w:rsidR="008C062E" w:rsidRPr="001F69A8">
                <w:t>dentifier</w:t>
              </w:r>
            </w:ins>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0B5E6332" w:rsidR="00E73EDF" w:rsidRPr="001F69A8" w:rsidRDefault="007653F1" w:rsidP="00F97564">
            <w:pPr>
              <w:pStyle w:val="Small"/>
              <w:spacing w:before="40" w:after="40"/>
            </w:pPr>
            <w:r w:rsidRPr="001F69A8">
              <w:t xml:space="preserve">The file </w:t>
            </w:r>
            <w:del w:id="3911" w:author="Teh Stand" w:date="2022-06-15T12:04:00Z">
              <w:r w:rsidRPr="001F69A8" w:rsidDel="00F97564">
                <w:delText xml:space="preserve">name </w:delText>
              </w:r>
            </w:del>
            <w:ins w:id="3912" w:author="Teh Stand" w:date="2022-06-15T12:04:00Z">
              <w:r w:rsidR="00F97564">
                <w:t>identifier</w:t>
              </w:r>
              <w:r w:rsidR="00F97564" w:rsidRPr="001F69A8">
                <w:t xml:space="preserve"> </w:t>
              </w:r>
            </w:ins>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187BF7E3" w:rsidR="00E73EDF" w:rsidRPr="001F69A8" w:rsidRDefault="007653F1" w:rsidP="008C062E">
            <w:pPr>
              <w:pStyle w:val="Small"/>
              <w:spacing w:before="40" w:after="40"/>
            </w:pPr>
            <w:r w:rsidRPr="001F69A8">
              <w:t xml:space="preserve">Dataset </w:t>
            </w:r>
            <w:del w:id="3913" w:author="Teh Stand" w:date="2022-06-15T12:03:00Z">
              <w:r w:rsidR="00095C08" w:rsidRPr="001F69A8" w:rsidDel="008C062E">
                <w:delText>T</w:delText>
              </w:r>
              <w:r w:rsidRPr="001F69A8" w:rsidDel="008C062E">
                <w:delText>itle</w:delText>
              </w:r>
            </w:del>
            <w:ins w:id="3914" w:author="Teh Stand" w:date="2022-06-15T12:03:00Z">
              <w:r w:rsidR="008C062E">
                <w:t>t</w:t>
              </w:r>
              <w:r w:rsidR="008C062E" w:rsidRPr="001F69A8">
                <w:t>itle</w:t>
              </w:r>
            </w:ins>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1CAB245A" w:rsidR="00E73EDF" w:rsidRPr="001F69A8" w:rsidRDefault="007653F1" w:rsidP="008C062E">
            <w:pPr>
              <w:pStyle w:val="Small"/>
              <w:spacing w:before="40" w:after="40"/>
            </w:pPr>
            <w:r w:rsidRPr="001F69A8">
              <w:t xml:space="preserve">Dataset </w:t>
            </w:r>
            <w:del w:id="3915" w:author="Teh Stand" w:date="2022-06-15T12:03:00Z">
              <w:r w:rsidR="00095C08" w:rsidRPr="001F69A8" w:rsidDel="008C062E">
                <w:delText>R</w:delText>
              </w:r>
              <w:r w:rsidRPr="001F69A8" w:rsidDel="008C062E">
                <w:delText xml:space="preserve">eference </w:delText>
              </w:r>
            </w:del>
            <w:ins w:id="3916" w:author="Teh Stand" w:date="2022-06-15T12:03:00Z">
              <w:r w:rsidR="008C062E">
                <w:t>r</w:t>
              </w:r>
              <w:r w:rsidR="008C062E" w:rsidRPr="001F69A8">
                <w:t xml:space="preserve">eference </w:t>
              </w:r>
            </w:ins>
            <w:del w:id="3917" w:author="Teh Stand" w:date="2022-06-15T12:03:00Z">
              <w:r w:rsidR="00095C08" w:rsidRPr="001F69A8" w:rsidDel="008C062E">
                <w:delText>D</w:delText>
              </w:r>
              <w:r w:rsidRPr="001F69A8" w:rsidDel="008C062E">
                <w:delText>ate</w:delText>
              </w:r>
            </w:del>
            <w:ins w:id="3918" w:author="Teh Stand" w:date="2022-06-15T12:03:00Z">
              <w:r w:rsidR="008C062E">
                <w:t>d</w:t>
              </w:r>
              <w:r w:rsidR="008C062E" w:rsidRPr="001F69A8">
                <w:t>ate</w:t>
              </w:r>
            </w:ins>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68F34093" w:rsidR="00E73EDF" w:rsidRPr="001F69A8" w:rsidRDefault="007653F1" w:rsidP="00F97564">
            <w:pPr>
              <w:pStyle w:val="Small"/>
              <w:spacing w:before="40" w:after="40"/>
            </w:pPr>
            <w:r w:rsidRPr="001F69A8">
              <w:t xml:space="preserve">Dataset </w:t>
            </w:r>
            <w:del w:id="3919" w:author="Teh Stand" w:date="2022-06-15T12:03:00Z">
              <w:r w:rsidR="00095C08" w:rsidRPr="001F69A8" w:rsidDel="00F97564">
                <w:delText>L</w:delText>
              </w:r>
              <w:r w:rsidRPr="001F69A8" w:rsidDel="00F97564">
                <w:delText>anguage</w:delText>
              </w:r>
            </w:del>
            <w:ins w:id="3920" w:author="Teh Stand" w:date="2022-06-15T12:03:00Z">
              <w:r w:rsidR="00F97564">
                <w:t>l</w:t>
              </w:r>
              <w:r w:rsidR="00F97564" w:rsidRPr="001F69A8">
                <w:t>anguage</w:t>
              </w:r>
            </w:ins>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7C9014E1" w:rsidR="00E73EDF" w:rsidRPr="001F69A8" w:rsidRDefault="007653F1" w:rsidP="00F97564">
            <w:pPr>
              <w:pStyle w:val="Small"/>
              <w:spacing w:before="40" w:after="40"/>
            </w:pPr>
            <w:r w:rsidRPr="001F69A8">
              <w:t xml:space="preserve">Dataset </w:t>
            </w:r>
            <w:del w:id="3921" w:author="Teh Stand" w:date="2022-06-15T12:03:00Z">
              <w:r w:rsidR="00095C08" w:rsidRPr="001F69A8" w:rsidDel="00F97564">
                <w:delText>A</w:delText>
              </w:r>
              <w:r w:rsidRPr="001F69A8" w:rsidDel="00F97564">
                <w:delText>bstract</w:delText>
              </w:r>
            </w:del>
            <w:ins w:id="3922" w:author="Teh Stand" w:date="2022-06-15T12:03:00Z">
              <w:r w:rsidR="00F97564">
                <w:t>a</w:t>
              </w:r>
              <w:r w:rsidR="00F97564" w:rsidRPr="001F69A8">
                <w:t>bstract</w:t>
              </w:r>
            </w:ins>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28D574EF" w:rsidR="00E73EDF" w:rsidRPr="001F69A8" w:rsidRDefault="007653F1" w:rsidP="00F97564">
            <w:pPr>
              <w:pStyle w:val="Small"/>
              <w:spacing w:before="40" w:after="40"/>
            </w:pPr>
            <w:r w:rsidRPr="001F69A8">
              <w:t xml:space="preserve">Dataset </w:t>
            </w:r>
            <w:del w:id="3923" w:author="Teh Stand" w:date="2022-06-15T12:03:00Z">
              <w:r w:rsidR="00095C08" w:rsidRPr="001F69A8" w:rsidDel="00F97564">
                <w:delText>E</w:delText>
              </w:r>
              <w:r w:rsidRPr="001F69A8" w:rsidDel="00F97564">
                <w:delText>dition</w:delText>
              </w:r>
            </w:del>
            <w:ins w:id="3924" w:author="Teh Stand" w:date="2022-06-15T12:03:00Z">
              <w:r w:rsidR="00F97564">
                <w:t>e</w:t>
              </w:r>
              <w:r w:rsidR="00F97564" w:rsidRPr="001F69A8">
                <w:t>dition</w:t>
              </w:r>
            </w:ins>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58925EB1" w:rsidR="00E73EDF" w:rsidRPr="001F69A8" w:rsidRDefault="008C062E" w:rsidP="00F97564">
            <w:pPr>
              <w:pStyle w:val="Small"/>
              <w:spacing w:before="40" w:after="40"/>
            </w:pPr>
            <w:r>
              <w:t>0 –</w:t>
            </w:r>
            <w:r w:rsidR="007653F1" w:rsidRPr="001F69A8">
              <w:t xml:space="preserve"> </w:t>
            </w:r>
            <w:del w:id="3925" w:author="Teh Stand" w:date="2022-06-15T12:05:00Z">
              <w:r w:rsidR="007653F1" w:rsidRPr="001F69A8" w:rsidDel="00F97564">
                <w:delText xml:space="preserve">indicates </w:delText>
              </w:r>
            </w:del>
            <w:ins w:id="3926" w:author="Teh Stand" w:date="2022-06-15T12:05:00Z">
              <w:r w:rsidR="00F97564">
                <w:t>I</w:t>
              </w:r>
              <w:r w:rsidR="00F97564" w:rsidRPr="001F69A8">
                <w:t xml:space="preserve">ndicates </w:t>
              </w:r>
            </w:ins>
            <w:r w:rsidR="007653F1" w:rsidRPr="001F69A8">
              <w:t>the cancel</w:t>
            </w:r>
            <w:ins w:id="3927" w:author="Teh Stand" w:date="2022-06-15T12:05:00Z">
              <w:r w:rsidR="00F97564">
                <w:t>l</w:t>
              </w:r>
            </w:ins>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4BEBB5BC" w:rsidR="00E73EDF" w:rsidRPr="001F69A8" w:rsidRDefault="007653F1" w:rsidP="00F97564">
            <w:pPr>
              <w:pStyle w:val="Small"/>
              <w:spacing w:before="40" w:after="40"/>
            </w:pPr>
            <w:r w:rsidRPr="001F69A8">
              <w:t xml:space="preserve">Dataset </w:t>
            </w:r>
            <w:del w:id="3928" w:author="Teh Stand" w:date="2022-06-15T12:03:00Z">
              <w:r w:rsidR="00095C08" w:rsidRPr="001F69A8" w:rsidDel="00F97564">
                <w:delText>T</w:delText>
              </w:r>
              <w:r w:rsidRPr="001F69A8" w:rsidDel="00F97564">
                <w:delText xml:space="preserve">opic </w:delText>
              </w:r>
            </w:del>
            <w:ins w:id="3929" w:author="Teh Stand" w:date="2022-06-15T12:03:00Z">
              <w:r w:rsidR="00F97564">
                <w:t>t</w:t>
              </w:r>
              <w:r w:rsidR="00F97564" w:rsidRPr="001F69A8">
                <w:t xml:space="preserve">opic </w:t>
              </w:r>
            </w:ins>
            <w:del w:id="3930" w:author="Teh Stand" w:date="2022-06-15T12:03:00Z">
              <w:r w:rsidR="00095C08" w:rsidRPr="001F69A8" w:rsidDel="00F97564">
                <w:delText>C</w:delText>
              </w:r>
              <w:r w:rsidRPr="001F69A8" w:rsidDel="00F97564">
                <w:delText>ategory</w:delText>
              </w:r>
            </w:del>
            <w:ins w:id="3931" w:author="Teh Stand" w:date="2022-06-15T12:03:00Z">
              <w:r w:rsidR="00F97564">
                <w:t>c</w:t>
              </w:r>
              <w:r w:rsidR="00F97564" w:rsidRPr="001F69A8">
                <w:t>ategory</w:t>
              </w:r>
            </w:ins>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A5577C">
          <w:headerReference w:type="even" r:id="rId75"/>
          <w:headerReference w:type="default" r:id="rId76"/>
          <w:footerReference w:type="even" r:id="rId77"/>
          <w:footerReference w:type="default" r:id="rId78"/>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3932" w:name="_Toc439685422"/>
      <w:bookmarkStart w:id="3933" w:name="_Toc121374488"/>
      <w:bookmarkEnd w:id="3882"/>
      <w:bookmarkEnd w:id="3883"/>
      <w:bookmarkEnd w:id="3884"/>
      <w:r w:rsidRPr="001F69A8">
        <w:rPr>
          <w:lang w:val="en-US"/>
        </w:rPr>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3932"/>
      <w:bookmarkEnd w:id="3933"/>
    </w:p>
    <w:p w14:paraId="5AF95C3B" w14:textId="13BC74FE" w:rsidR="00E73EDF" w:rsidRPr="001F69A8" w:rsidRDefault="00895567" w:rsidP="00F97564">
      <w:pPr>
        <w:spacing w:after="120" w:line="240" w:lineRule="auto"/>
        <w:rPr>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part </w:t>
      </w:r>
      <w:r w:rsidRPr="00E61AD8">
        <w:rPr>
          <w:rFonts w:cs="Arial"/>
          <w:color w:val="FF0000"/>
        </w:rPr>
        <w:t>X.X</w:t>
      </w:r>
      <w:r w:rsidRPr="001F69A8">
        <w:rPr>
          <w:rFonts w:cs="Arial"/>
        </w:rPr>
        <w:t>.</w:t>
      </w:r>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79"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ins w:id="3934" w:author="Jeff Wootton" w:date="2022-12-05T00:49:00Z"/>
          <w:lang w:val="en-US"/>
        </w:rPr>
      </w:pPr>
    </w:p>
    <w:p w14:paraId="123A2499" w14:textId="09AA2808" w:rsidR="00C20D76" w:rsidRDefault="00C20D76" w:rsidP="00C128E3">
      <w:pPr>
        <w:spacing w:line="240" w:lineRule="auto"/>
        <w:rPr>
          <w:ins w:id="3935" w:author="Jeff Wootton" w:date="2022-12-05T00:49:00Z"/>
          <w:lang w:val="en-US"/>
        </w:rPr>
      </w:pPr>
    </w:p>
    <w:p w14:paraId="5FCE6072" w14:textId="209EE529" w:rsidR="00C20D76" w:rsidRDefault="00C20D76">
      <w:pPr>
        <w:spacing w:after="160" w:line="259" w:lineRule="auto"/>
        <w:jc w:val="left"/>
        <w:rPr>
          <w:ins w:id="3936" w:author="Jeff Wootton" w:date="2022-12-05T00:49:00Z"/>
          <w:lang w:val="en-US"/>
        </w:rPr>
      </w:pPr>
      <w:ins w:id="3937" w:author="Jeff Wootton" w:date="2022-12-05T00:49:00Z">
        <w:r>
          <w:rPr>
            <w:lang w:val="en-US"/>
          </w:rPr>
          <w:br w:type="page"/>
        </w:r>
      </w:ins>
    </w:p>
    <w:p w14:paraId="6971A182" w14:textId="55288028" w:rsidR="00C20D76" w:rsidRPr="00E61AD8" w:rsidRDefault="00C20D76" w:rsidP="00C20D76">
      <w:pPr>
        <w:pStyle w:val="Heading1"/>
        <w:numPr>
          <w:ilvl w:val="0"/>
          <w:numId w:val="0"/>
        </w:numPr>
        <w:tabs>
          <w:tab w:val="clear" w:pos="400"/>
          <w:tab w:val="clear" w:pos="560"/>
        </w:tabs>
        <w:spacing w:line="240" w:lineRule="auto"/>
        <w:rPr>
          <w:ins w:id="3938" w:author="Jeff Wootton" w:date="2022-12-05T00:50:00Z"/>
          <w:lang w:val="en-US"/>
        </w:rPr>
      </w:pPr>
      <w:bookmarkStart w:id="3939" w:name="_Toc121374489"/>
      <w:ins w:id="3940" w:author="Jeff Wootton" w:date="2022-12-05T00:50:00Z">
        <w:r w:rsidRPr="001F69A8">
          <w:rPr>
            <w:lang w:val="en-US"/>
          </w:rPr>
          <w:t xml:space="preserve">ANNEX </w:t>
        </w:r>
        <w:r>
          <w:rPr>
            <w:lang w:val="en-US"/>
          </w:rPr>
          <w:t>D</w:t>
        </w:r>
        <w:r w:rsidRPr="001F69A8">
          <w:rPr>
            <w:lang w:val="en-US"/>
          </w:rPr>
          <w:t xml:space="preserve"> </w:t>
        </w:r>
        <w:r>
          <w:rPr>
            <w:lang w:val="en-US"/>
          </w:rPr>
          <w:t>–</w:t>
        </w:r>
        <w:r w:rsidRPr="00E61AD8">
          <w:rPr>
            <w:lang w:val="en-US"/>
          </w:rPr>
          <w:t xml:space="preserve"> </w:t>
        </w:r>
        <w:r>
          <w:rPr>
            <w:lang w:val="en-US"/>
          </w:rPr>
          <w:t xml:space="preserve">Dataset Loading </w:t>
        </w:r>
      </w:ins>
      <w:ins w:id="3941" w:author="Jeff Wootton" w:date="2022-12-05T00:51:00Z">
        <w:r>
          <w:rPr>
            <w:lang w:val="en-US"/>
          </w:rPr>
          <w:t>Algorithm</w:t>
        </w:r>
      </w:ins>
      <w:ins w:id="3942" w:author="Jeff Wootton" w:date="2022-12-08T06:15:00Z">
        <w:r w:rsidR="00412A1B">
          <w:rPr>
            <w:lang w:val="en-US"/>
          </w:rPr>
          <w:t xml:space="preserve"> (Dataset Selection)</w:t>
        </w:r>
      </w:ins>
      <w:bookmarkEnd w:id="3939"/>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ins w:id="3943" w:author="Jeff Wootton" w:date="2022-12-05T01:01:00Z"/>
          <w:szCs w:val="22"/>
          <w:lang w:eastAsia="en-US"/>
        </w:rPr>
      </w:pPr>
      <w:ins w:id="3944" w:author="Jeff Wootton" w:date="2022-12-05T01:09:00Z">
        <w:r>
          <w:rPr>
            <w:b/>
            <w:sz w:val="22"/>
            <w:szCs w:val="22"/>
            <w:lang w:eastAsia="en-US"/>
          </w:rPr>
          <w:t>Preconditions</w:t>
        </w:r>
      </w:ins>
    </w:p>
    <w:p w14:paraId="0ACA0AB9" w14:textId="04E9C8A3" w:rsidR="00C20D76" w:rsidRDefault="007B2D1A" w:rsidP="007B2D1A">
      <w:pPr>
        <w:spacing w:before="60" w:after="60" w:line="240" w:lineRule="auto"/>
        <w:rPr>
          <w:ins w:id="3945" w:author="Jeff Wootton" w:date="2022-12-05T01:09:00Z"/>
          <w:rFonts w:cs="Arial"/>
        </w:rPr>
      </w:pPr>
      <w:ins w:id="3946" w:author="Jeff Wootton" w:date="2022-12-05T01:09:00Z">
        <w:r w:rsidRPr="007B2D1A">
          <w:rPr>
            <w:rFonts w:cs="Arial"/>
          </w:rPr>
          <w:t xml:space="preserve">An inventory for each </w:t>
        </w:r>
        <w:r w:rsidRPr="007B2D1A">
          <w:rPr>
            <w:rFonts w:cs="Arial"/>
            <w:i/>
            <w:iCs/>
          </w:rPr>
          <w:t>item</w:t>
        </w:r>
        <w:r w:rsidRPr="007B2D1A">
          <w:rPr>
            <w:rFonts w:cs="Arial"/>
          </w:rPr>
          <w:t xml:space="preserve"> </w:t>
        </w:r>
      </w:ins>
      <w:ins w:id="3947" w:author="Jeff Wootton" w:date="2022-12-08T06:16:00Z">
        <w:r w:rsidR="00412A1B">
          <w:rPr>
            <w:rFonts w:cs="Arial"/>
          </w:rPr>
          <w:t xml:space="preserve">(data-coverage) </w:t>
        </w:r>
      </w:ins>
      <w:ins w:id="3948" w:author="Jeff Wootton" w:date="2022-12-05T01:09:00Z">
        <w:r w:rsidRPr="007B2D1A">
          <w:rPr>
            <w:rFonts w:cs="Arial"/>
          </w:rPr>
          <w:t>contains</w:t>
        </w:r>
      </w:ins>
      <w:ins w:id="3949" w:author="Jeff Wootton" w:date="2022-12-05T01:12:00Z">
        <w:r>
          <w:rPr>
            <w:rFonts w:cs="Arial"/>
          </w:rPr>
          <w:t>:</w:t>
        </w:r>
      </w:ins>
    </w:p>
    <w:p w14:paraId="74A4DCAB" w14:textId="3FFA41DE" w:rsidR="007B2D1A" w:rsidRPr="007B2D1A" w:rsidRDefault="007B2D1A" w:rsidP="007B2D1A">
      <w:pPr>
        <w:pStyle w:val="ListParagraph"/>
        <w:numPr>
          <w:ilvl w:val="0"/>
          <w:numId w:val="48"/>
        </w:numPr>
        <w:spacing w:before="60" w:after="60" w:line="240" w:lineRule="auto"/>
        <w:ind w:left="567" w:hanging="283"/>
        <w:contextualSpacing w:val="0"/>
        <w:rPr>
          <w:ins w:id="3950" w:author="Jeff Wootton" w:date="2022-12-05T01:11:00Z"/>
          <w:lang w:val="en-US"/>
        </w:rPr>
      </w:pPr>
      <w:ins w:id="3951" w:author="Jeff Wootton" w:date="2022-12-05T01:10:00Z">
        <w:r w:rsidRPr="007B2D1A">
          <w:t xml:space="preserve">A geo polygon describing the </w:t>
        </w:r>
      </w:ins>
      <w:ins w:id="3952" w:author="Jeff Wootton" w:date="2022-12-08T06:16:00Z">
        <w:r w:rsidR="00412A1B">
          <w:t>data-</w:t>
        </w:r>
      </w:ins>
      <w:ins w:id="3953" w:author="Jeff Wootton" w:date="2022-12-05T01:10:00Z">
        <w:r w:rsidRPr="007B2D1A">
          <w:t xml:space="preserve">coverage: </w:t>
        </w:r>
        <w:r w:rsidRPr="007B2D1A">
          <w:rPr>
            <w:i/>
            <w:iCs/>
          </w:rPr>
          <w:t>polygon(item)</w:t>
        </w:r>
      </w:ins>
      <w:ins w:id="3954" w:author="Jeff Wootton" w:date="2022-12-05T01:11:00Z">
        <w:r>
          <w:t>;</w:t>
        </w:r>
      </w:ins>
    </w:p>
    <w:p w14:paraId="7A4DF019" w14:textId="5A274CDF" w:rsidR="007B2D1A" w:rsidRPr="007B2D1A" w:rsidRDefault="007B2D1A" w:rsidP="007B2D1A">
      <w:pPr>
        <w:pStyle w:val="ListParagraph"/>
        <w:numPr>
          <w:ilvl w:val="0"/>
          <w:numId w:val="48"/>
        </w:numPr>
        <w:spacing w:before="60" w:after="60" w:line="240" w:lineRule="auto"/>
        <w:ind w:left="567" w:hanging="283"/>
        <w:contextualSpacing w:val="0"/>
        <w:rPr>
          <w:ins w:id="3955" w:author="Jeff Wootton" w:date="2022-12-05T01:11:00Z"/>
          <w:lang w:val="en-US"/>
        </w:rPr>
      </w:pPr>
      <w:ins w:id="3956" w:author="Jeff Wootton" w:date="2022-12-05T01:11:00Z">
        <w:r>
          <w:t xml:space="preserve">A set of scale bands: </w:t>
        </w:r>
        <w:r w:rsidRPr="007B2D1A">
          <w:rPr>
            <w:i/>
            <w:iCs/>
          </w:rPr>
          <w:t>scaleBands(item)</w:t>
        </w:r>
        <w:r>
          <w:t>;</w:t>
        </w:r>
      </w:ins>
    </w:p>
    <w:p w14:paraId="30BCF35C" w14:textId="5295CDE8" w:rsidR="007B2D1A" w:rsidRPr="007B2D1A" w:rsidRDefault="007B2D1A" w:rsidP="007B2D1A">
      <w:pPr>
        <w:pStyle w:val="ListParagraph"/>
        <w:numPr>
          <w:ilvl w:val="0"/>
          <w:numId w:val="48"/>
        </w:numPr>
        <w:spacing w:after="120" w:line="240" w:lineRule="auto"/>
        <w:ind w:left="567" w:hanging="283"/>
        <w:contextualSpacing w:val="0"/>
        <w:rPr>
          <w:ins w:id="3957" w:author="Jeff Wootton" w:date="2022-12-05T01:12:00Z"/>
          <w:lang w:val="en-US"/>
        </w:rPr>
      </w:pPr>
      <w:ins w:id="3958" w:author="Jeff Wootton" w:date="2022-12-05T01:11:00Z">
        <w:r>
          <w:t xml:space="preserve">An associated dataset: </w:t>
        </w:r>
        <w:r w:rsidRPr="007B2D1A">
          <w:rPr>
            <w:i/>
            <w:iCs/>
          </w:rPr>
          <w:t>dataset(item)</w:t>
        </w:r>
      </w:ins>
      <w:ins w:id="3959" w:author="Jeff Wootton" w:date="2022-12-05T01:12:00Z">
        <w:r>
          <w:t>.</w:t>
        </w:r>
      </w:ins>
    </w:p>
    <w:p w14:paraId="57D9803B" w14:textId="0503930E" w:rsidR="007B2D1A" w:rsidRDefault="00AA512C" w:rsidP="007B2D1A">
      <w:pPr>
        <w:spacing w:before="60" w:after="60" w:line="240" w:lineRule="auto"/>
        <w:rPr>
          <w:ins w:id="3960" w:author="Jeff Wootton" w:date="2022-12-05T01:13:00Z"/>
          <w:rFonts w:cs="Arial"/>
        </w:rPr>
      </w:pPr>
      <w:ins w:id="3961" w:author="Jeff Wootton" w:date="2022-12-05T01:18:00Z">
        <w:r w:rsidRPr="00AA512C">
          <w:rPr>
            <w:rFonts w:cs="Arial"/>
          </w:rPr>
          <w:t xml:space="preserve">A projection </w:t>
        </w:r>
        <w:r w:rsidRPr="00AA512C">
          <w:rPr>
            <w:rFonts w:cs="Arial"/>
            <w:i/>
            <w:iCs/>
          </w:rPr>
          <w:t>pro</w:t>
        </w:r>
        <w:r w:rsidRPr="00AA512C">
          <w:rPr>
            <w:rFonts w:cs="Arial"/>
          </w:rPr>
          <w:t xml:space="preserve"> that can</w:t>
        </w:r>
      </w:ins>
      <w:ins w:id="3962" w:author="Jeff Wootton" w:date="2022-12-05T01:13:00Z">
        <w:r w:rsidR="007B2D1A">
          <w:rPr>
            <w:rFonts w:cs="Arial"/>
          </w:rPr>
          <w:t>:</w:t>
        </w:r>
      </w:ins>
    </w:p>
    <w:p w14:paraId="4E193385" w14:textId="23E10B57" w:rsidR="007B2D1A" w:rsidRPr="0086129E" w:rsidRDefault="00AA512C" w:rsidP="007B2D1A">
      <w:pPr>
        <w:pStyle w:val="ListParagraph"/>
        <w:numPr>
          <w:ilvl w:val="0"/>
          <w:numId w:val="48"/>
        </w:numPr>
        <w:spacing w:before="60" w:after="60" w:line="240" w:lineRule="auto"/>
        <w:ind w:left="567" w:hanging="283"/>
        <w:contextualSpacing w:val="0"/>
        <w:rPr>
          <w:ins w:id="3963" w:author="Jeff Wootton" w:date="2022-12-05T01:13:00Z"/>
          <w:lang w:val="en-US"/>
        </w:rPr>
      </w:pPr>
      <w:ins w:id="3964" w:author="Jeff Wootton" w:date="2022-12-05T01:18:00Z">
        <w:r>
          <w:t xml:space="preserve">Convert a geo-polygon </w:t>
        </w:r>
        <w:r w:rsidRPr="00AA512C">
          <w:rPr>
            <w:i/>
            <w:iCs/>
          </w:rPr>
          <w:t>geo</w:t>
        </w:r>
        <w:r>
          <w:t xml:space="preserve"> to device-polygon: </w:t>
        </w:r>
        <w:r w:rsidRPr="00AA512C">
          <w:rPr>
            <w:i/>
            <w:iCs/>
          </w:rPr>
          <w:t>pro(geo)</w:t>
        </w:r>
      </w:ins>
      <w:ins w:id="3965" w:author="Jeff Wootton" w:date="2022-12-05T01:13:00Z">
        <w:r w:rsidR="007B2D1A">
          <w:t>;</w:t>
        </w:r>
      </w:ins>
    </w:p>
    <w:p w14:paraId="37DA5839" w14:textId="25880FDF" w:rsidR="007B2D1A" w:rsidRPr="0086129E" w:rsidRDefault="00AA512C" w:rsidP="007B2D1A">
      <w:pPr>
        <w:pStyle w:val="ListParagraph"/>
        <w:numPr>
          <w:ilvl w:val="0"/>
          <w:numId w:val="48"/>
        </w:numPr>
        <w:spacing w:before="60" w:after="60" w:line="240" w:lineRule="auto"/>
        <w:ind w:left="567" w:hanging="283"/>
        <w:contextualSpacing w:val="0"/>
        <w:rPr>
          <w:ins w:id="3966" w:author="Jeff Wootton" w:date="2022-12-05T01:13:00Z"/>
          <w:lang w:val="en-US"/>
        </w:rPr>
      </w:pPr>
      <w:ins w:id="3967" w:author="Jeff Wootton" w:date="2022-12-05T01:19:00Z">
        <w:r w:rsidRPr="00AA512C">
          <w:t xml:space="preserve">Convert device-polygons </w:t>
        </w:r>
        <w:r w:rsidRPr="00AA512C">
          <w:rPr>
            <w:i/>
            <w:iCs/>
          </w:rPr>
          <w:t>poly</w:t>
        </w:r>
        <w:r w:rsidRPr="00AA512C">
          <w:t xml:space="preserve"> to geo-polygons: </w:t>
        </w:r>
        <w:r w:rsidRPr="00AA512C">
          <w:rPr>
            <w:i/>
            <w:iCs/>
          </w:rPr>
          <w:t>~pro(poly)</w:t>
        </w:r>
        <w:r>
          <w:t>.</w:t>
        </w:r>
      </w:ins>
    </w:p>
    <w:p w14:paraId="58091CBD" w14:textId="312B634C" w:rsidR="007B2D1A" w:rsidRDefault="007B2D1A" w:rsidP="007B2D1A">
      <w:pPr>
        <w:spacing w:after="120" w:line="240" w:lineRule="auto"/>
        <w:rPr>
          <w:ins w:id="3968" w:author="Jeff Wootton" w:date="2022-12-05T01:20:00Z"/>
          <w:lang w:val="en-US"/>
        </w:rPr>
      </w:pPr>
    </w:p>
    <w:p w14:paraId="3B1D13F0" w14:textId="471A1453" w:rsidR="00AA512C" w:rsidRPr="008A6F2A" w:rsidRDefault="00AA512C" w:rsidP="00AA512C">
      <w:pPr>
        <w:pStyle w:val="ListContinue2"/>
        <w:numPr>
          <w:ilvl w:val="0"/>
          <w:numId w:val="47"/>
        </w:numPr>
        <w:tabs>
          <w:tab w:val="clear" w:pos="800"/>
        </w:tabs>
        <w:spacing w:before="120" w:after="200" w:line="240" w:lineRule="auto"/>
        <w:rPr>
          <w:ins w:id="3969" w:author="Jeff Wootton" w:date="2022-12-05T01:20:00Z"/>
          <w:szCs w:val="22"/>
          <w:lang w:eastAsia="en-US"/>
        </w:rPr>
      </w:pPr>
      <w:ins w:id="3970" w:author="Jeff Wootton" w:date="2022-12-05T01:20:00Z">
        <w:r>
          <w:rPr>
            <w:b/>
            <w:sz w:val="22"/>
            <w:szCs w:val="22"/>
            <w:lang w:eastAsia="en-US"/>
          </w:rPr>
          <w:t xml:space="preserve">Scale </w:t>
        </w:r>
      </w:ins>
      <w:ins w:id="3971" w:author="Jeff Wootton" w:date="2022-12-05T02:50:00Z">
        <w:r w:rsidR="002D4E29">
          <w:rPr>
            <w:b/>
            <w:sz w:val="22"/>
            <w:szCs w:val="22"/>
            <w:lang w:eastAsia="en-US"/>
          </w:rPr>
          <w:t>B</w:t>
        </w:r>
      </w:ins>
      <w:ins w:id="3972" w:author="Jeff Wootton" w:date="2022-12-05T01:20:00Z">
        <w:r>
          <w:rPr>
            <w:b/>
            <w:sz w:val="22"/>
            <w:szCs w:val="22"/>
            <w:lang w:eastAsia="en-US"/>
          </w:rPr>
          <w:t>ands</w:t>
        </w:r>
      </w:ins>
    </w:p>
    <w:p w14:paraId="688D1C9E" w14:textId="4659FBCC" w:rsidR="00AA512C" w:rsidRDefault="00AA512C" w:rsidP="007B2D1A">
      <w:pPr>
        <w:spacing w:after="120" w:line="240" w:lineRule="auto"/>
        <w:rPr>
          <w:ins w:id="3973" w:author="Jeff Wootton" w:date="2022-12-05T01:21:00Z"/>
        </w:rPr>
      </w:pPr>
      <w:ins w:id="3974" w:author="Jeff Wootton" w:date="2022-12-05T01:21:00Z">
        <w:r w:rsidRPr="00AA512C">
          <w:t>A lists of scale bands will be used for the algorithm. Each scale band is defined by its minimum and maximum scales and will be accessed by an index.</w:t>
        </w:r>
      </w:ins>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2320"/>
        <w:gridCol w:w="3435"/>
      </w:tblGrid>
      <w:tr w:rsidR="00AA512C" w:rsidRPr="008D0CFF" w14:paraId="4C9A4865" w14:textId="77777777" w:rsidTr="002D4E29">
        <w:trPr>
          <w:jc w:val="center"/>
          <w:ins w:id="3975" w:author="Jeff Wootton" w:date="2022-12-05T01:22:00Z"/>
        </w:trPr>
        <w:tc>
          <w:tcPr>
            <w:tcW w:w="912" w:type="dxa"/>
            <w:shd w:val="clear" w:color="auto" w:fill="D9D9D9" w:themeFill="background1" w:themeFillShade="D9"/>
          </w:tcPr>
          <w:p w14:paraId="4140388E" w14:textId="14C61355" w:rsidR="00AA512C" w:rsidRDefault="005323C6" w:rsidP="005323C6">
            <w:pPr>
              <w:pStyle w:val="Tabletext9"/>
              <w:jc w:val="center"/>
              <w:rPr>
                <w:ins w:id="3976" w:author="Jeff Wootton" w:date="2022-12-05T01:25:00Z"/>
                <w:b/>
              </w:rPr>
            </w:pPr>
            <w:ins w:id="3977" w:author="Jeff Wootton" w:date="2022-12-05T01:31:00Z">
              <w:r>
                <w:rPr>
                  <w:b/>
                </w:rPr>
                <w:t>Index</w:t>
              </w:r>
            </w:ins>
          </w:p>
        </w:tc>
        <w:tc>
          <w:tcPr>
            <w:tcW w:w="2320" w:type="dxa"/>
            <w:shd w:val="clear" w:color="auto" w:fill="D9D9D9" w:themeFill="background1" w:themeFillShade="D9"/>
            <w:vAlign w:val="center"/>
          </w:tcPr>
          <w:p w14:paraId="21079AA1" w14:textId="01225987" w:rsidR="00AA512C" w:rsidRPr="008D0CFF" w:rsidRDefault="00AA512C" w:rsidP="00C942A1">
            <w:pPr>
              <w:pStyle w:val="Tabletext9"/>
              <w:jc w:val="center"/>
              <w:rPr>
                <w:ins w:id="3978" w:author="Jeff Wootton" w:date="2022-12-05T01:22:00Z"/>
                <w:b/>
              </w:rPr>
            </w:pPr>
            <w:ins w:id="3979" w:author="Jeff Wootton" w:date="2022-12-05T01:24:00Z">
              <w:r>
                <w:rPr>
                  <w:b/>
                </w:rPr>
                <w:t>M</w:t>
              </w:r>
            </w:ins>
            <w:ins w:id="3980" w:author="Jeff Wootton" w:date="2022-12-05T01:22:00Z">
              <w:r w:rsidRPr="008D0CFF">
                <w:rPr>
                  <w:b/>
                </w:rPr>
                <w:t xml:space="preserve">inimum </w:t>
              </w:r>
            </w:ins>
            <w:ins w:id="3981" w:author="Jeff Wootton" w:date="2022-12-05T01:36:00Z">
              <w:r w:rsidR="00C942A1">
                <w:rPr>
                  <w:b/>
                </w:rPr>
                <w:t>S</w:t>
              </w:r>
            </w:ins>
            <w:ins w:id="3982" w:author="Jeff Wootton" w:date="2022-12-05T01:22:00Z">
              <w:r w:rsidRPr="008D0CFF">
                <w:rPr>
                  <w:b/>
                </w:rPr>
                <w:t>cale</w:t>
              </w:r>
            </w:ins>
          </w:p>
        </w:tc>
        <w:tc>
          <w:tcPr>
            <w:tcW w:w="2320" w:type="dxa"/>
            <w:shd w:val="clear" w:color="auto" w:fill="D9D9D9" w:themeFill="background1" w:themeFillShade="D9"/>
            <w:vAlign w:val="center"/>
          </w:tcPr>
          <w:p w14:paraId="14DD4E86" w14:textId="366A4848" w:rsidR="00AA512C" w:rsidRPr="008D0CFF" w:rsidRDefault="00AA512C" w:rsidP="00C942A1">
            <w:pPr>
              <w:pStyle w:val="Tabletext9"/>
              <w:jc w:val="center"/>
              <w:rPr>
                <w:ins w:id="3983" w:author="Jeff Wootton" w:date="2022-12-05T01:22:00Z"/>
                <w:b/>
              </w:rPr>
            </w:pPr>
            <w:ins w:id="3984" w:author="Jeff Wootton" w:date="2022-12-05T01:24:00Z">
              <w:r>
                <w:rPr>
                  <w:b/>
                </w:rPr>
                <w:t>M</w:t>
              </w:r>
            </w:ins>
            <w:ins w:id="3985" w:author="Jeff Wootton" w:date="2022-12-05T01:22:00Z">
              <w:r w:rsidRPr="008D0CFF">
                <w:rPr>
                  <w:b/>
                </w:rPr>
                <w:t xml:space="preserve">aximum </w:t>
              </w:r>
            </w:ins>
            <w:ins w:id="3986" w:author="Jeff Wootton" w:date="2022-12-05T01:36:00Z">
              <w:r w:rsidR="00C942A1">
                <w:rPr>
                  <w:b/>
                </w:rPr>
                <w:t>S</w:t>
              </w:r>
            </w:ins>
            <w:ins w:id="3987" w:author="Jeff Wootton" w:date="2022-12-05T01:22:00Z">
              <w:r w:rsidRPr="008D0CFF">
                <w:rPr>
                  <w:b/>
                </w:rPr>
                <w:t>cale</w:t>
              </w:r>
            </w:ins>
          </w:p>
        </w:tc>
        <w:tc>
          <w:tcPr>
            <w:tcW w:w="3435" w:type="dxa"/>
            <w:shd w:val="clear" w:color="auto" w:fill="D9D9D9" w:themeFill="background1" w:themeFillShade="D9"/>
            <w:vAlign w:val="center"/>
          </w:tcPr>
          <w:p w14:paraId="091A2F6E" w14:textId="4C4F2271" w:rsidR="00AA512C" w:rsidRPr="008D0CFF" w:rsidRDefault="00AA512C" w:rsidP="00AA512C">
            <w:pPr>
              <w:pStyle w:val="Tabletext9"/>
              <w:rPr>
                <w:ins w:id="3988" w:author="Jeff Wootton" w:date="2022-12-05T01:22:00Z"/>
                <w:b/>
              </w:rPr>
            </w:pPr>
            <w:ins w:id="3989" w:author="Jeff Wootton" w:date="2022-12-05T01:24:00Z">
              <w:r>
                <w:rPr>
                  <w:b/>
                </w:rPr>
                <w:t>Remarks</w:t>
              </w:r>
            </w:ins>
          </w:p>
        </w:tc>
      </w:tr>
      <w:tr w:rsidR="00AA512C" w:rsidRPr="008D0CFF" w14:paraId="21997FF9" w14:textId="77777777" w:rsidTr="005323C6">
        <w:trPr>
          <w:jc w:val="center"/>
          <w:ins w:id="3990" w:author="Jeff Wootton" w:date="2022-12-05T01:22:00Z"/>
        </w:trPr>
        <w:tc>
          <w:tcPr>
            <w:tcW w:w="912" w:type="dxa"/>
          </w:tcPr>
          <w:p w14:paraId="7680217F" w14:textId="64C7DEB7" w:rsidR="00AA512C" w:rsidRDefault="005323C6" w:rsidP="00AA512C">
            <w:pPr>
              <w:pStyle w:val="Tabletext9"/>
              <w:jc w:val="center"/>
              <w:rPr>
                <w:ins w:id="3991" w:author="Jeff Wootton" w:date="2022-12-05T01:25:00Z"/>
              </w:rPr>
            </w:pPr>
            <w:ins w:id="3992" w:author="Jeff Wootton" w:date="2022-12-05T01:32:00Z">
              <w:r>
                <w:t>1</w:t>
              </w:r>
            </w:ins>
          </w:p>
        </w:tc>
        <w:tc>
          <w:tcPr>
            <w:tcW w:w="2320" w:type="dxa"/>
          </w:tcPr>
          <w:p w14:paraId="603DEA06" w14:textId="57C688EF" w:rsidR="00AA512C" w:rsidRPr="008D0CFF" w:rsidRDefault="00AA512C" w:rsidP="00AA512C">
            <w:pPr>
              <w:pStyle w:val="Tabletext9"/>
              <w:jc w:val="center"/>
              <w:rPr>
                <w:ins w:id="3993" w:author="Jeff Wootton" w:date="2022-12-05T01:22:00Z"/>
              </w:rPr>
            </w:pPr>
            <w:ins w:id="3994" w:author="Jeff Wootton" w:date="2022-12-05T01:24:00Z">
              <w:r>
                <w:t>NULL</w:t>
              </w:r>
            </w:ins>
          </w:p>
        </w:tc>
        <w:tc>
          <w:tcPr>
            <w:tcW w:w="2320" w:type="dxa"/>
            <w:vAlign w:val="center"/>
          </w:tcPr>
          <w:p w14:paraId="55D81A14" w14:textId="6DAEF4A8" w:rsidR="00AA512C" w:rsidRPr="008D0CFF" w:rsidRDefault="00AA512C" w:rsidP="00AA512C">
            <w:pPr>
              <w:pStyle w:val="Tabletext9"/>
              <w:jc w:val="center"/>
              <w:rPr>
                <w:ins w:id="3995" w:author="Jeff Wootton" w:date="2022-12-05T01:22:00Z"/>
              </w:rPr>
            </w:pPr>
            <w:ins w:id="3996" w:author="Jeff Wootton" w:date="2022-12-05T01:22:00Z">
              <w:r w:rsidRPr="008D0CFF">
                <w:t>10,000,000</w:t>
              </w:r>
            </w:ins>
          </w:p>
        </w:tc>
        <w:tc>
          <w:tcPr>
            <w:tcW w:w="3435" w:type="dxa"/>
          </w:tcPr>
          <w:p w14:paraId="5E6D4914" w14:textId="5986BC3A" w:rsidR="00AA512C" w:rsidRPr="008D0CFF" w:rsidRDefault="00AA512C" w:rsidP="00AA512C">
            <w:pPr>
              <w:pStyle w:val="Tabletext9"/>
              <w:jc w:val="left"/>
              <w:rPr>
                <w:ins w:id="3997" w:author="Jeff Wootton" w:date="2022-12-05T01:22:00Z"/>
              </w:rPr>
            </w:pPr>
            <w:ins w:id="3998" w:author="Jeff Wootton" w:date="2022-12-05T01:24:00Z">
              <w:r w:rsidRPr="00AA512C">
                <w:t>For all scale smaller than 1:10,000,000</w:t>
              </w:r>
            </w:ins>
          </w:p>
        </w:tc>
      </w:tr>
      <w:tr w:rsidR="00AA512C" w:rsidRPr="008D0CFF" w14:paraId="76AFC5C6" w14:textId="77777777" w:rsidTr="005323C6">
        <w:trPr>
          <w:jc w:val="center"/>
          <w:ins w:id="3999" w:author="Jeff Wootton" w:date="2022-12-05T01:22:00Z"/>
        </w:trPr>
        <w:tc>
          <w:tcPr>
            <w:tcW w:w="912" w:type="dxa"/>
          </w:tcPr>
          <w:p w14:paraId="77769CB3" w14:textId="035A8DEE" w:rsidR="00AA512C" w:rsidRPr="008D0CFF" w:rsidRDefault="005323C6" w:rsidP="00AA512C">
            <w:pPr>
              <w:pStyle w:val="Tabletext9"/>
              <w:jc w:val="center"/>
              <w:rPr>
                <w:ins w:id="4000" w:author="Jeff Wootton" w:date="2022-12-05T01:25:00Z"/>
              </w:rPr>
            </w:pPr>
            <w:ins w:id="4001" w:author="Jeff Wootton" w:date="2022-12-05T01:32:00Z">
              <w:r>
                <w:t>2</w:t>
              </w:r>
            </w:ins>
          </w:p>
        </w:tc>
        <w:tc>
          <w:tcPr>
            <w:tcW w:w="2320" w:type="dxa"/>
            <w:vAlign w:val="center"/>
          </w:tcPr>
          <w:p w14:paraId="55E54BBF" w14:textId="2C91FBD3" w:rsidR="00AA512C" w:rsidRPr="008D0CFF" w:rsidRDefault="00AA512C" w:rsidP="00AA512C">
            <w:pPr>
              <w:pStyle w:val="Tabletext9"/>
              <w:jc w:val="center"/>
              <w:rPr>
                <w:ins w:id="4002" w:author="Jeff Wootton" w:date="2022-12-05T01:22:00Z"/>
              </w:rPr>
            </w:pPr>
            <w:ins w:id="4003" w:author="Jeff Wootton" w:date="2022-12-05T01:22:00Z">
              <w:r w:rsidRPr="008D0CFF">
                <w:t>10,000,000</w:t>
              </w:r>
            </w:ins>
          </w:p>
        </w:tc>
        <w:tc>
          <w:tcPr>
            <w:tcW w:w="2320" w:type="dxa"/>
            <w:vAlign w:val="center"/>
          </w:tcPr>
          <w:p w14:paraId="18CF4907" w14:textId="77041DE3" w:rsidR="00AA512C" w:rsidRPr="008D0CFF" w:rsidRDefault="00AA512C" w:rsidP="00AA512C">
            <w:pPr>
              <w:pStyle w:val="Tabletext9"/>
              <w:jc w:val="center"/>
              <w:rPr>
                <w:ins w:id="4004" w:author="Jeff Wootton" w:date="2022-12-05T01:22:00Z"/>
              </w:rPr>
            </w:pPr>
            <w:ins w:id="4005" w:author="Jeff Wootton" w:date="2022-12-05T01:22:00Z">
              <w:r w:rsidRPr="008D0CFF">
                <w:t>3,500,000</w:t>
              </w:r>
            </w:ins>
          </w:p>
        </w:tc>
        <w:tc>
          <w:tcPr>
            <w:tcW w:w="3435" w:type="dxa"/>
            <w:vAlign w:val="center"/>
          </w:tcPr>
          <w:p w14:paraId="633155A7" w14:textId="011D2EB2" w:rsidR="00AA512C" w:rsidRPr="008D0CFF" w:rsidRDefault="00AA512C" w:rsidP="00AA512C">
            <w:pPr>
              <w:pStyle w:val="Tabletext9"/>
              <w:jc w:val="center"/>
              <w:rPr>
                <w:ins w:id="4006" w:author="Jeff Wootton" w:date="2022-12-05T01:22:00Z"/>
              </w:rPr>
            </w:pPr>
          </w:p>
        </w:tc>
      </w:tr>
      <w:tr w:rsidR="00AA512C" w:rsidRPr="008D0CFF" w14:paraId="48F04E91" w14:textId="77777777" w:rsidTr="005323C6">
        <w:trPr>
          <w:jc w:val="center"/>
          <w:ins w:id="4007" w:author="Jeff Wootton" w:date="2022-12-05T01:22:00Z"/>
        </w:trPr>
        <w:tc>
          <w:tcPr>
            <w:tcW w:w="912" w:type="dxa"/>
          </w:tcPr>
          <w:p w14:paraId="210C84B3" w14:textId="3A417687" w:rsidR="00AA512C" w:rsidRPr="008D0CFF" w:rsidRDefault="005323C6" w:rsidP="00AA512C">
            <w:pPr>
              <w:pStyle w:val="Tabletext9"/>
              <w:jc w:val="center"/>
              <w:rPr>
                <w:ins w:id="4008" w:author="Jeff Wootton" w:date="2022-12-05T01:25:00Z"/>
              </w:rPr>
            </w:pPr>
            <w:ins w:id="4009" w:author="Jeff Wootton" w:date="2022-12-05T01:32:00Z">
              <w:r>
                <w:t>3</w:t>
              </w:r>
            </w:ins>
          </w:p>
        </w:tc>
        <w:tc>
          <w:tcPr>
            <w:tcW w:w="2320" w:type="dxa"/>
            <w:vAlign w:val="center"/>
          </w:tcPr>
          <w:p w14:paraId="50AE4D4B" w14:textId="1C667112" w:rsidR="00AA512C" w:rsidRPr="008D0CFF" w:rsidRDefault="00AA512C" w:rsidP="00AA512C">
            <w:pPr>
              <w:pStyle w:val="Tabletext9"/>
              <w:jc w:val="center"/>
              <w:rPr>
                <w:ins w:id="4010" w:author="Jeff Wootton" w:date="2022-12-05T01:22:00Z"/>
              </w:rPr>
            </w:pPr>
            <w:ins w:id="4011" w:author="Jeff Wootton" w:date="2022-12-05T01:22:00Z">
              <w:r w:rsidRPr="008D0CFF">
                <w:t>3,500,000</w:t>
              </w:r>
            </w:ins>
          </w:p>
        </w:tc>
        <w:tc>
          <w:tcPr>
            <w:tcW w:w="2320" w:type="dxa"/>
            <w:vAlign w:val="center"/>
          </w:tcPr>
          <w:p w14:paraId="50434287" w14:textId="15739F7D" w:rsidR="00AA512C" w:rsidRPr="008D0CFF" w:rsidRDefault="00AA512C" w:rsidP="00AA512C">
            <w:pPr>
              <w:pStyle w:val="Tabletext9"/>
              <w:jc w:val="center"/>
              <w:rPr>
                <w:ins w:id="4012" w:author="Jeff Wootton" w:date="2022-12-05T01:22:00Z"/>
              </w:rPr>
            </w:pPr>
            <w:ins w:id="4013" w:author="Jeff Wootton" w:date="2022-12-05T01:22:00Z">
              <w:r w:rsidRPr="008D0CFF">
                <w:t>1,500,000</w:t>
              </w:r>
            </w:ins>
          </w:p>
        </w:tc>
        <w:tc>
          <w:tcPr>
            <w:tcW w:w="3435" w:type="dxa"/>
            <w:vAlign w:val="center"/>
          </w:tcPr>
          <w:p w14:paraId="3F5C09CA" w14:textId="579507FA" w:rsidR="00AA512C" w:rsidRPr="008D0CFF" w:rsidRDefault="00AA512C" w:rsidP="00AA512C">
            <w:pPr>
              <w:pStyle w:val="Tabletext9"/>
              <w:jc w:val="center"/>
              <w:rPr>
                <w:ins w:id="4014" w:author="Jeff Wootton" w:date="2022-12-05T01:22:00Z"/>
              </w:rPr>
            </w:pPr>
          </w:p>
        </w:tc>
      </w:tr>
      <w:tr w:rsidR="00AA512C" w:rsidRPr="008D0CFF" w14:paraId="1F002E1E" w14:textId="77777777" w:rsidTr="005323C6">
        <w:trPr>
          <w:jc w:val="center"/>
          <w:ins w:id="4015" w:author="Jeff Wootton" w:date="2022-12-05T01:22:00Z"/>
        </w:trPr>
        <w:tc>
          <w:tcPr>
            <w:tcW w:w="912" w:type="dxa"/>
          </w:tcPr>
          <w:p w14:paraId="066A6D37" w14:textId="197ED08F" w:rsidR="00AA512C" w:rsidRPr="008D0CFF" w:rsidRDefault="005323C6" w:rsidP="00AA512C">
            <w:pPr>
              <w:pStyle w:val="Tabletext9"/>
              <w:jc w:val="center"/>
              <w:rPr>
                <w:ins w:id="4016" w:author="Jeff Wootton" w:date="2022-12-05T01:25:00Z"/>
              </w:rPr>
            </w:pPr>
            <w:ins w:id="4017" w:author="Jeff Wootton" w:date="2022-12-05T01:32:00Z">
              <w:r>
                <w:t>4</w:t>
              </w:r>
            </w:ins>
          </w:p>
        </w:tc>
        <w:tc>
          <w:tcPr>
            <w:tcW w:w="2320" w:type="dxa"/>
            <w:vAlign w:val="center"/>
          </w:tcPr>
          <w:p w14:paraId="7FDFB9D1" w14:textId="784B939A" w:rsidR="00AA512C" w:rsidRPr="008D0CFF" w:rsidRDefault="00AA512C" w:rsidP="00AA512C">
            <w:pPr>
              <w:pStyle w:val="Tabletext9"/>
              <w:jc w:val="center"/>
              <w:rPr>
                <w:ins w:id="4018" w:author="Jeff Wootton" w:date="2022-12-05T01:22:00Z"/>
              </w:rPr>
            </w:pPr>
            <w:ins w:id="4019" w:author="Jeff Wootton" w:date="2022-12-05T01:22:00Z">
              <w:r w:rsidRPr="008D0CFF">
                <w:t>1,500,000</w:t>
              </w:r>
            </w:ins>
          </w:p>
        </w:tc>
        <w:tc>
          <w:tcPr>
            <w:tcW w:w="2320" w:type="dxa"/>
            <w:vAlign w:val="center"/>
          </w:tcPr>
          <w:p w14:paraId="4602F5C1" w14:textId="793A738B" w:rsidR="00AA512C" w:rsidRPr="008D0CFF" w:rsidRDefault="00AA512C" w:rsidP="00AA512C">
            <w:pPr>
              <w:pStyle w:val="Tabletext9"/>
              <w:jc w:val="center"/>
              <w:rPr>
                <w:ins w:id="4020" w:author="Jeff Wootton" w:date="2022-12-05T01:22:00Z"/>
              </w:rPr>
            </w:pPr>
            <w:ins w:id="4021" w:author="Jeff Wootton" w:date="2022-12-05T01:22:00Z">
              <w:r w:rsidRPr="008D0CFF">
                <w:t>700,000</w:t>
              </w:r>
            </w:ins>
          </w:p>
        </w:tc>
        <w:tc>
          <w:tcPr>
            <w:tcW w:w="3435" w:type="dxa"/>
            <w:vAlign w:val="center"/>
          </w:tcPr>
          <w:p w14:paraId="7A9AC839" w14:textId="0B5FED32" w:rsidR="00AA512C" w:rsidRPr="008D0CFF" w:rsidRDefault="00AA512C" w:rsidP="00AA512C">
            <w:pPr>
              <w:pStyle w:val="Tabletext9"/>
              <w:jc w:val="center"/>
              <w:rPr>
                <w:ins w:id="4022" w:author="Jeff Wootton" w:date="2022-12-05T01:22:00Z"/>
              </w:rPr>
            </w:pPr>
          </w:p>
        </w:tc>
      </w:tr>
      <w:tr w:rsidR="00AA512C" w:rsidRPr="008D0CFF" w14:paraId="16319F11" w14:textId="77777777" w:rsidTr="005323C6">
        <w:trPr>
          <w:jc w:val="center"/>
          <w:ins w:id="4023" w:author="Jeff Wootton" w:date="2022-12-05T01:22:00Z"/>
        </w:trPr>
        <w:tc>
          <w:tcPr>
            <w:tcW w:w="912" w:type="dxa"/>
          </w:tcPr>
          <w:p w14:paraId="7C8E3BEA" w14:textId="4CBE34B9" w:rsidR="00AA512C" w:rsidRPr="008D0CFF" w:rsidRDefault="005323C6" w:rsidP="00AA512C">
            <w:pPr>
              <w:pStyle w:val="Tabletext9"/>
              <w:jc w:val="center"/>
              <w:rPr>
                <w:ins w:id="4024" w:author="Jeff Wootton" w:date="2022-12-05T01:25:00Z"/>
              </w:rPr>
            </w:pPr>
            <w:ins w:id="4025" w:author="Jeff Wootton" w:date="2022-12-05T01:32:00Z">
              <w:r>
                <w:t>5</w:t>
              </w:r>
            </w:ins>
          </w:p>
        </w:tc>
        <w:tc>
          <w:tcPr>
            <w:tcW w:w="2320" w:type="dxa"/>
            <w:vAlign w:val="center"/>
          </w:tcPr>
          <w:p w14:paraId="2813490C" w14:textId="3BEC8A9B" w:rsidR="00AA512C" w:rsidRPr="008D0CFF" w:rsidRDefault="00AA512C" w:rsidP="00AA512C">
            <w:pPr>
              <w:pStyle w:val="Tabletext9"/>
              <w:jc w:val="center"/>
              <w:rPr>
                <w:ins w:id="4026" w:author="Jeff Wootton" w:date="2022-12-05T01:22:00Z"/>
              </w:rPr>
            </w:pPr>
            <w:ins w:id="4027" w:author="Jeff Wootton" w:date="2022-12-05T01:22:00Z">
              <w:r w:rsidRPr="008D0CFF">
                <w:t>700,000</w:t>
              </w:r>
            </w:ins>
          </w:p>
        </w:tc>
        <w:tc>
          <w:tcPr>
            <w:tcW w:w="2320" w:type="dxa"/>
            <w:vAlign w:val="center"/>
          </w:tcPr>
          <w:p w14:paraId="64F5EEAB" w14:textId="1B95D7BB" w:rsidR="00AA512C" w:rsidRPr="008D0CFF" w:rsidRDefault="00AA512C" w:rsidP="00AA512C">
            <w:pPr>
              <w:pStyle w:val="Tabletext9"/>
              <w:jc w:val="center"/>
              <w:rPr>
                <w:ins w:id="4028" w:author="Jeff Wootton" w:date="2022-12-05T01:22:00Z"/>
              </w:rPr>
            </w:pPr>
            <w:ins w:id="4029" w:author="Jeff Wootton" w:date="2022-12-05T01:22:00Z">
              <w:r w:rsidRPr="008D0CFF">
                <w:t>350,000</w:t>
              </w:r>
            </w:ins>
          </w:p>
        </w:tc>
        <w:tc>
          <w:tcPr>
            <w:tcW w:w="3435" w:type="dxa"/>
            <w:vAlign w:val="center"/>
          </w:tcPr>
          <w:p w14:paraId="49D1F1AF" w14:textId="7A1B6144" w:rsidR="00AA512C" w:rsidRPr="008D0CFF" w:rsidRDefault="00AA512C" w:rsidP="00AA512C">
            <w:pPr>
              <w:pStyle w:val="Tabletext9"/>
              <w:jc w:val="center"/>
              <w:rPr>
                <w:ins w:id="4030" w:author="Jeff Wootton" w:date="2022-12-05T01:22:00Z"/>
              </w:rPr>
            </w:pPr>
          </w:p>
        </w:tc>
      </w:tr>
      <w:tr w:rsidR="00AA512C" w:rsidRPr="008D0CFF" w14:paraId="7E788A04" w14:textId="77777777" w:rsidTr="005323C6">
        <w:trPr>
          <w:jc w:val="center"/>
          <w:ins w:id="4031" w:author="Jeff Wootton" w:date="2022-12-05T01:22:00Z"/>
        </w:trPr>
        <w:tc>
          <w:tcPr>
            <w:tcW w:w="912" w:type="dxa"/>
          </w:tcPr>
          <w:p w14:paraId="6EFEF85D" w14:textId="1BF81BAE" w:rsidR="00AA512C" w:rsidRPr="008D0CFF" w:rsidRDefault="005323C6" w:rsidP="00AA512C">
            <w:pPr>
              <w:pStyle w:val="Tabletext9"/>
              <w:jc w:val="center"/>
              <w:rPr>
                <w:ins w:id="4032" w:author="Jeff Wootton" w:date="2022-12-05T01:25:00Z"/>
              </w:rPr>
            </w:pPr>
            <w:ins w:id="4033" w:author="Jeff Wootton" w:date="2022-12-05T01:32:00Z">
              <w:r>
                <w:t>6</w:t>
              </w:r>
            </w:ins>
          </w:p>
        </w:tc>
        <w:tc>
          <w:tcPr>
            <w:tcW w:w="2320" w:type="dxa"/>
            <w:vAlign w:val="center"/>
          </w:tcPr>
          <w:p w14:paraId="43E0DA0F" w14:textId="779D7784" w:rsidR="00AA512C" w:rsidRPr="008D0CFF" w:rsidRDefault="00AA512C" w:rsidP="00AA512C">
            <w:pPr>
              <w:pStyle w:val="Tabletext9"/>
              <w:jc w:val="center"/>
              <w:rPr>
                <w:ins w:id="4034" w:author="Jeff Wootton" w:date="2022-12-05T01:22:00Z"/>
              </w:rPr>
            </w:pPr>
            <w:ins w:id="4035" w:author="Jeff Wootton" w:date="2022-12-05T01:22:00Z">
              <w:r w:rsidRPr="008D0CFF">
                <w:t>350,000</w:t>
              </w:r>
            </w:ins>
          </w:p>
        </w:tc>
        <w:tc>
          <w:tcPr>
            <w:tcW w:w="2320" w:type="dxa"/>
            <w:vAlign w:val="center"/>
          </w:tcPr>
          <w:p w14:paraId="08B01683" w14:textId="35EF6F9E" w:rsidR="00AA512C" w:rsidRPr="008D0CFF" w:rsidRDefault="00AA512C" w:rsidP="00AA512C">
            <w:pPr>
              <w:pStyle w:val="Tabletext9"/>
              <w:jc w:val="center"/>
              <w:rPr>
                <w:ins w:id="4036" w:author="Jeff Wootton" w:date="2022-12-05T01:22:00Z"/>
              </w:rPr>
            </w:pPr>
            <w:ins w:id="4037" w:author="Jeff Wootton" w:date="2022-12-05T01:22:00Z">
              <w:r w:rsidRPr="008D0CFF">
                <w:t>180,000</w:t>
              </w:r>
            </w:ins>
          </w:p>
        </w:tc>
        <w:tc>
          <w:tcPr>
            <w:tcW w:w="3435" w:type="dxa"/>
            <w:vAlign w:val="center"/>
          </w:tcPr>
          <w:p w14:paraId="665C5011" w14:textId="076F6033" w:rsidR="00AA512C" w:rsidRPr="008D0CFF" w:rsidRDefault="00AA512C" w:rsidP="00AA512C">
            <w:pPr>
              <w:pStyle w:val="Tabletext9"/>
              <w:jc w:val="center"/>
              <w:rPr>
                <w:ins w:id="4038" w:author="Jeff Wootton" w:date="2022-12-05T01:22:00Z"/>
              </w:rPr>
            </w:pPr>
          </w:p>
        </w:tc>
      </w:tr>
      <w:tr w:rsidR="00AA512C" w:rsidRPr="008D0CFF" w14:paraId="50A12FC3" w14:textId="77777777" w:rsidTr="005323C6">
        <w:trPr>
          <w:jc w:val="center"/>
          <w:ins w:id="4039" w:author="Jeff Wootton" w:date="2022-12-05T01:22:00Z"/>
        </w:trPr>
        <w:tc>
          <w:tcPr>
            <w:tcW w:w="912" w:type="dxa"/>
          </w:tcPr>
          <w:p w14:paraId="5CA1DEF8" w14:textId="0E5E2B95" w:rsidR="00AA512C" w:rsidRPr="008D0CFF" w:rsidRDefault="005323C6" w:rsidP="00AA512C">
            <w:pPr>
              <w:pStyle w:val="Tabletext9"/>
              <w:jc w:val="center"/>
              <w:rPr>
                <w:ins w:id="4040" w:author="Jeff Wootton" w:date="2022-12-05T01:25:00Z"/>
              </w:rPr>
            </w:pPr>
            <w:ins w:id="4041" w:author="Jeff Wootton" w:date="2022-12-05T01:32:00Z">
              <w:r>
                <w:t>7</w:t>
              </w:r>
            </w:ins>
          </w:p>
        </w:tc>
        <w:tc>
          <w:tcPr>
            <w:tcW w:w="2320" w:type="dxa"/>
            <w:vAlign w:val="center"/>
          </w:tcPr>
          <w:p w14:paraId="1D7FA1CF" w14:textId="468AF9E7" w:rsidR="00AA512C" w:rsidRPr="008D0CFF" w:rsidRDefault="00AA512C" w:rsidP="00AA512C">
            <w:pPr>
              <w:pStyle w:val="Tabletext9"/>
              <w:jc w:val="center"/>
              <w:rPr>
                <w:ins w:id="4042" w:author="Jeff Wootton" w:date="2022-12-05T01:22:00Z"/>
              </w:rPr>
            </w:pPr>
            <w:ins w:id="4043" w:author="Jeff Wootton" w:date="2022-12-05T01:22:00Z">
              <w:r w:rsidRPr="008D0CFF">
                <w:t>180,000</w:t>
              </w:r>
            </w:ins>
          </w:p>
        </w:tc>
        <w:tc>
          <w:tcPr>
            <w:tcW w:w="2320" w:type="dxa"/>
            <w:vAlign w:val="center"/>
          </w:tcPr>
          <w:p w14:paraId="7153C698" w14:textId="5344BD19" w:rsidR="00AA512C" w:rsidRPr="008D0CFF" w:rsidRDefault="00AA512C" w:rsidP="00AA512C">
            <w:pPr>
              <w:pStyle w:val="Tabletext9"/>
              <w:jc w:val="center"/>
              <w:rPr>
                <w:ins w:id="4044" w:author="Jeff Wootton" w:date="2022-12-05T01:22:00Z"/>
              </w:rPr>
            </w:pPr>
            <w:ins w:id="4045" w:author="Jeff Wootton" w:date="2022-12-05T01:22:00Z">
              <w:r w:rsidRPr="008D0CFF">
                <w:t>90,000</w:t>
              </w:r>
            </w:ins>
          </w:p>
        </w:tc>
        <w:tc>
          <w:tcPr>
            <w:tcW w:w="3435" w:type="dxa"/>
            <w:vAlign w:val="center"/>
          </w:tcPr>
          <w:p w14:paraId="35F69AE6" w14:textId="56CA269E" w:rsidR="00AA512C" w:rsidRPr="008D0CFF" w:rsidRDefault="00AA512C" w:rsidP="00AA512C">
            <w:pPr>
              <w:pStyle w:val="Tabletext9"/>
              <w:jc w:val="center"/>
              <w:rPr>
                <w:ins w:id="4046" w:author="Jeff Wootton" w:date="2022-12-05T01:22:00Z"/>
              </w:rPr>
            </w:pPr>
          </w:p>
        </w:tc>
      </w:tr>
      <w:tr w:rsidR="00AA512C" w:rsidRPr="008D0CFF" w14:paraId="4E1F5F73" w14:textId="77777777" w:rsidTr="005323C6">
        <w:trPr>
          <w:jc w:val="center"/>
          <w:ins w:id="4047" w:author="Jeff Wootton" w:date="2022-12-05T01:22:00Z"/>
        </w:trPr>
        <w:tc>
          <w:tcPr>
            <w:tcW w:w="912" w:type="dxa"/>
          </w:tcPr>
          <w:p w14:paraId="48E48F50" w14:textId="00DAA3A8" w:rsidR="00AA512C" w:rsidRPr="008D0CFF" w:rsidRDefault="005323C6" w:rsidP="00AA512C">
            <w:pPr>
              <w:pStyle w:val="Tabletext9"/>
              <w:jc w:val="center"/>
              <w:rPr>
                <w:ins w:id="4048" w:author="Jeff Wootton" w:date="2022-12-05T01:25:00Z"/>
              </w:rPr>
            </w:pPr>
            <w:ins w:id="4049" w:author="Jeff Wootton" w:date="2022-12-05T01:32:00Z">
              <w:r>
                <w:t>8</w:t>
              </w:r>
            </w:ins>
          </w:p>
        </w:tc>
        <w:tc>
          <w:tcPr>
            <w:tcW w:w="2320" w:type="dxa"/>
            <w:vAlign w:val="center"/>
          </w:tcPr>
          <w:p w14:paraId="7DFCEAE1" w14:textId="48F3B7F2" w:rsidR="00AA512C" w:rsidRPr="008D0CFF" w:rsidRDefault="00AA512C" w:rsidP="00AA512C">
            <w:pPr>
              <w:pStyle w:val="Tabletext9"/>
              <w:jc w:val="center"/>
              <w:rPr>
                <w:ins w:id="4050" w:author="Jeff Wootton" w:date="2022-12-05T01:22:00Z"/>
              </w:rPr>
            </w:pPr>
            <w:ins w:id="4051" w:author="Jeff Wootton" w:date="2022-12-05T01:22:00Z">
              <w:r w:rsidRPr="008D0CFF">
                <w:t>90,000</w:t>
              </w:r>
            </w:ins>
          </w:p>
        </w:tc>
        <w:tc>
          <w:tcPr>
            <w:tcW w:w="2320" w:type="dxa"/>
            <w:vAlign w:val="center"/>
          </w:tcPr>
          <w:p w14:paraId="52B22D3F" w14:textId="0AB327A0" w:rsidR="00AA512C" w:rsidRPr="008D0CFF" w:rsidRDefault="00AA512C" w:rsidP="00AA512C">
            <w:pPr>
              <w:pStyle w:val="Tabletext9"/>
              <w:jc w:val="center"/>
              <w:rPr>
                <w:ins w:id="4052" w:author="Jeff Wootton" w:date="2022-12-05T01:22:00Z"/>
              </w:rPr>
            </w:pPr>
            <w:ins w:id="4053" w:author="Jeff Wootton" w:date="2022-12-05T01:22:00Z">
              <w:r w:rsidRPr="008D0CFF">
                <w:t>45,000</w:t>
              </w:r>
            </w:ins>
          </w:p>
        </w:tc>
        <w:tc>
          <w:tcPr>
            <w:tcW w:w="3435" w:type="dxa"/>
            <w:vAlign w:val="center"/>
          </w:tcPr>
          <w:p w14:paraId="187EA8D3" w14:textId="24386E0A" w:rsidR="00AA512C" w:rsidRPr="008D0CFF" w:rsidRDefault="00AA512C" w:rsidP="00AA512C">
            <w:pPr>
              <w:pStyle w:val="Tabletext9"/>
              <w:jc w:val="center"/>
              <w:rPr>
                <w:ins w:id="4054" w:author="Jeff Wootton" w:date="2022-12-05T01:22:00Z"/>
              </w:rPr>
            </w:pPr>
          </w:p>
        </w:tc>
      </w:tr>
      <w:tr w:rsidR="00AA512C" w:rsidRPr="008D0CFF" w14:paraId="1A9104A5" w14:textId="77777777" w:rsidTr="005323C6">
        <w:trPr>
          <w:jc w:val="center"/>
          <w:ins w:id="4055" w:author="Jeff Wootton" w:date="2022-12-05T01:22:00Z"/>
        </w:trPr>
        <w:tc>
          <w:tcPr>
            <w:tcW w:w="912" w:type="dxa"/>
          </w:tcPr>
          <w:p w14:paraId="4C6DDB2F" w14:textId="5A17928A" w:rsidR="00AA512C" w:rsidRPr="008D0CFF" w:rsidRDefault="005323C6" w:rsidP="00AA512C">
            <w:pPr>
              <w:pStyle w:val="Tabletext9"/>
              <w:jc w:val="center"/>
              <w:rPr>
                <w:ins w:id="4056" w:author="Jeff Wootton" w:date="2022-12-05T01:25:00Z"/>
              </w:rPr>
            </w:pPr>
            <w:ins w:id="4057" w:author="Jeff Wootton" w:date="2022-12-05T01:32:00Z">
              <w:r>
                <w:t>9</w:t>
              </w:r>
            </w:ins>
          </w:p>
        </w:tc>
        <w:tc>
          <w:tcPr>
            <w:tcW w:w="2320" w:type="dxa"/>
            <w:vAlign w:val="center"/>
          </w:tcPr>
          <w:p w14:paraId="2632F282" w14:textId="035AC616" w:rsidR="00AA512C" w:rsidRPr="008D0CFF" w:rsidRDefault="00AA512C" w:rsidP="00AA512C">
            <w:pPr>
              <w:pStyle w:val="Tabletext9"/>
              <w:jc w:val="center"/>
              <w:rPr>
                <w:ins w:id="4058" w:author="Jeff Wootton" w:date="2022-12-05T01:22:00Z"/>
              </w:rPr>
            </w:pPr>
            <w:ins w:id="4059" w:author="Jeff Wootton" w:date="2022-12-05T01:22:00Z">
              <w:r w:rsidRPr="008D0CFF">
                <w:t>45,000</w:t>
              </w:r>
            </w:ins>
          </w:p>
        </w:tc>
        <w:tc>
          <w:tcPr>
            <w:tcW w:w="2320" w:type="dxa"/>
            <w:vAlign w:val="center"/>
          </w:tcPr>
          <w:p w14:paraId="249D8C7B" w14:textId="2CAD7CB7" w:rsidR="00AA512C" w:rsidRPr="008D0CFF" w:rsidRDefault="00AA512C" w:rsidP="00AA512C">
            <w:pPr>
              <w:pStyle w:val="Tabletext9"/>
              <w:jc w:val="center"/>
              <w:rPr>
                <w:ins w:id="4060" w:author="Jeff Wootton" w:date="2022-12-05T01:22:00Z"/>
              </w:rPr>
            </w:pPr>
            <w:ins w:id="4061" w:author="Jeff Wootton" w:date="2022-12-05T01:22:00Z">
              <w:r w:rsidRPr="008D0CFF">
                <w:t>22,000</w:t>
              </w:r>
            </w:ins>
          </w:p>
        </w:tc>
        <w:tc>
          <w:tcPr>
            <w:tcW w:w="3435" w:type="dxa"/>
            <w:vAlign w:val="center"/>
          </w:tcPr>
          <w:p w14:paraId="4B230C05" w14:textId="23E24C07" w:rsidR="00AA512C" w:rsidRPr="008D0CFF" w:rsidRDefault="00AA512C" w:rsidP="00AA512C">
            <w:pPr>
              <w:pStyle w:val="Tabletext9"/>
              <w:jc w:val="center"/>
              <w:rPr>
                <w:ins w:id="4062" w:author="Jeff Wootton" w:date="2022-12-05T01:22:00Z"/>
              </w:rPr>
            </w:pPr>
          </w:p>
        </w:tc>
      </w:tr>
      <w:tr w:rsidR="00AA512C" w:rsidRPr="008D0CFF" w14:paraId="0803F070" w14:textId="77777777" w:rsidTr="005323C6">
        <w:trPr>
          <w:jc w:val="center"/>
          <w:ins w:id="4063" w:author="Jeff Wootton" w:date="2022-12-05T01:22:00Z"/>
        </w:trPr>
        <w:tc>
          <w:tcPr>
            <w:tcW w:w="912" w:type="dxa"/>
          </w:tcPr>
          <w:p w14:paraId="69E0AAC5" w14:textId="75F3D3AA" w:rsidR="00AA512C" w:rsidRPr="008D0CFF" w:rsidRDefault="005323C6" w:rsidP="00AA512C">
            <w:pPr>
              <w:pStyle w:val="Tabletext9"/>
              <w:jc w:val="center"/>
              <w:rPr>
                <w:ins w:id="4064" w:author="Jeff Wootton" w:date="2022-12-05T01:25:00Z"/>
              </w:rPr>
            </w:pPr>
            <w:ins w:id="4065" w:author="Jeff Wootton" w:date="2022-12-05T01:32:00Z">
              <w:r>
                <w:t>10</w:t>
              </w:r>
            </w:ins>
          </w:p>
        </w:tc>
        <w:tc>
          <w:tcPr>
            <w:tcW w:w="2320" w:type="dxa"/>
            <w:vAlign w:val="center"/>
          </w:tcPr>
          <w:p w14:paraId="66E8F0F4" w14:textId="2D7E85D3" w:rsidR="00AA512C" w:rsidRPr="008D0CFF" w:rsidRDefault="00AA512C" w:rsidP="00AA512C">
            <w:pPr>
              <w:pStyle w:val="Tabletext9"/>
              <w:jc w:val="center"/>
              <w:rPr>
                <w:ins w:id="4066" w:author="Jeff Wootton" w:date="2022-12-05T01:22:00Z"/>
              </w:rPr>
            </w:pPr>
            <w:ins w:id="4067" w:author="Jeff Wootton" w:date="2022-12-05T01:22:00Z">
              <w:r w:rsidRPr="008D0CFF">
                <w:t>22,000</w:t>
              </w:r>
            </w:ins>
          </w:p>
        </w:tc>
        <w:tc>
          <w:tcPr>
            <w:tcW w:w="2320" w:type="dxa"/>
            <w:vAlign w:val="center"/>
          </w:tcPr>
          <w:p w14:paraId="486BE5D6" w14:textId="1B7CF808" w:rsidR="00AA512C" w:rsidRPr="008D0CFF" w:rsidRDefault="00AA512C" w:rsidP="00AA512C">
            <w:pPr>
              <w:pStyle w:val="Tabletext9"/>
              <w:jc w:val="center"/>
              <w:rPr>
                <w:ins w:id="4068" w:author="Jeff Wootton" w:date="2022-12-05T01:22:00Z"/>
              </w:rPr>
            </w:pPr>
            <w:ins w:id="4069" w:author="Jeff Wootton" w:date="2022-12-05T01:22:00Z">
              <w:r w:rsidRPr="008D0CFF">
                <w:t>12,000</w:t>
              </w:r>
            </w:ins>
          </w:p>
        </w:tc>
        <w:tc>
          <w:tcPr>
            <w:tcW w:w="3435" w:type="dxa"/>
            <w:vAlign w:val="center"/>
          </w:tcPr>
          <w:p w14:paraId="6E5D2FE9" w14:textId="3B8B6C94" w:rsidR="00AA512C" w:rsidRPr="008D0CFF" w:rsidRDefault="00AA512C" w:rsidP="00AA512C">
            <w:pPr>
              <w:pStyle w:val="Tabletext9"/>
              <w:jc w:val="center"/>
              <w:rPr>
                <w:ins w:id="4070" w:author="Jeff Wootton" w:date="2022-12-05T01:22:00Z"/>
              </w:rPr>
            </w:pPr>
          </w:p>
        </w:tc>
      </w:tr>
      <w:tr w:rsidR="00AA512C" w:rsidRPr="008D0CFF" w14:paraId="3411A48B" w14:textId="77777777" w:rsidTr="005323C6">
        <w:trPr>
          <w:jc w:val="center"/>
          <w:ins w:id="4071" w:author="Jeff Wootton" w:date="2022-12-05T01:22:00Z"/>
        </w:trPr>
        <w:tc>
          <w:tcPr>
            <w:tcW w:w="912" w:type="dxa"/>
          </w:tcPr>
          <w:p w14:paraId="1A512FA2" w14:textId="14B3C34E" w:rsidR="00AA512C" w:rsidRPr="008D0CFF" w:rsidRDefault="005323C6" w:rsidP="00AA512C">
            <w:pPr>
              <w:pStyle w:val="Tabletext9"/>
              <w:jc w:val="center"/>
              <w:rPr>
                <w:ins w:id="4072" w:author="Jeff Wootton" w:date="2022-12-05T01:25:00Z"/>
              </w:rPr>
            </w:pPr>
            <w:ins w:id="4073" w:author="Jeff Wootton" w:date="2022-12-05T01:32:00Z">
              <w:r>
                <w:t>11</w:t>
              </w:r>
            </w:ins>
          </w:p>
        </w:tc>
        <w:tc>
          <w:tcPr>
            <w:tcW w:w="2320" w:type="dxa"/>
            <w:vAlign w:val="center"/>
          </w:tcPr>
          <w:p w14:paraId="2D583381" w14:textId="6B042D77" w:rsidR="00AA512C" w:rsidRPr="008D0CFF" w:rsidRDefault="00AA512C" w:rsidP="00AA512C">
            <w:pPr>
              <w:pStyle w:val="Tabletext9"/>
              <w:jc w:val="center"/>
              <w:rPr>
                <w:ins w:id="4074" w:author="Jeff Wootton" w:date="2022-12-05T01:22:00Z"/>
              </w:rPr>
            </w:pPr>
            <w:ins w:id="4075" w:author="Jeff Wootton" w:date="2022-12-05T01:22:00Z">
              <w:r w:rsidRPr="008D0CFF">
                <w:t>12,000</w:t>
              </w:r>
            </w:ins>
          </w:p>
        </w:tc>
        <w:tc>
          <w:tcPr>
            <w:tcW w:w="2320" w:type="dxa"/>
            <w:vAlign w:val="center"/>
          </w:tcPr>
          <w:p w14:paraId="1A2BB6A8" w14:textId="5F7467EB" w:rsidR="00AA512C" w:rsidRPr="008D0CFF" w:rsidRDefault="00AA512C" w:rsidP="00AA512C">
            <w:pPr>
              <w:pStyle w:val="Tabletext9"/>
              <w:jc w:val="center"/>
              <w:rPr>
                <w:ins w:id="4076" w:author="Jeff Wootton" w:date="2022-12-05T01:22:00Z"/>
              </w:rPr>
            </w:pPr>
            <w:ins w:id="4077" w:author="Jeff Wootton" w:date="2022-12-05T01:22:00Z">
              <w:r w:rsidRPr="008D0CFF">
                <w:t>8,000</w:t>
              </w:r>
            </w:ins>
          </w:p>
        </w:tc>
        <w:tc>
          <w:tcPr>
            <w:tcW w:w="3435" w:type="dxa"/>
            <w:vAlign w:val="center"/>
          </w:tcPr>
          <w:p w14:paraId="1A0B06D4" w14:textId="6ED140E8" w:rsidR="00AA512C" w:rsidRPr="008D0CFF" w:rsidRDefault="00AA512C" w:rsidP="00AA512C">
            <w:pPr>
              <w:pStyle w:val="Tabletext9"/>
              <w:jc w:val="center"/>
              <w:rPr>
                <w:ins w:id="4078" w:author="Jeff Wootton" w:date="2022-12-05T01:22:00Z"/>
              </w:rPr>
            </w:pPr>
          </w:p>
        </w:tc>
      </w:tr>
      <w:tr w:rsidR="00AA512C" w:rsidRPr="008D0CFF" w14:paraId="70B1C6C9" w14:textId="77777777" w:rsidTr="005323C6">
        <w:trPr>
          <w:jc w:val="center"/>
          <w:ins w:id="4079" w:author="Jeff Wootton" w:date="2022-12-05T01:22:00Z"/>
        </w:trPr>
        <w:tc>
          <w:tcPr>
            <w:tcW w:w="912" w:type="dxa"/>
          </w:tcPr>
          <w:p w14:paraId="23147326" w14:textId="4964D96D" w:rsidR="00AA512C" w:rsidRPr="008D0CFF" w:rsidRDefault="005323C6" w:rsidP="00AA512C">
            <w:pPr>
              <w:pStyle w:val="Tabletext9"/>
              <w:jc w:val="center"/>
              <w:rPr>
                <w:ins w:id="4080" w:author="Jeff Wootton" w:date="2022-12-05T01:25:00Z"/>
              </w:rPr>
            </w:pPr>
            <w:ins w:id="4081" w:author="Jeff Wootton" w:date="2022-12-05T01:32:00Z">
              <w:r>
                <w:t>12</w:t>
              </w:r>
            </w:ins>
          </w:p>
        </w:tc>
        <w:tc>
          <w:tcPr>
            <w:tcW w:w="2320" w:type="dxa"/>
            <w:vAlign w:val="center"/>
          </w:tcPr>
          <w:p w14:paraId="00519A8D" w14:textId="379D2801" w:rsidR="00AA512C" w:rsidRPr="008D0CFF" w:rsidRDefault="00AA512C" w:rsidP="00AA512C">
            <w:pPr>
              <w:pStyle w:val="Tabletext9"/>
              <w:jc w:val="center"/>
              <w:rPr>
                <w:ins w:id="4082" w:author="Jeff Wootton" w:date="2022-12-05T01:22:00Z"/>
              </w:rPr>
            </w:pPr>
            <w:ins w:id="4083" w:author="Jeff Wootton" w:date="2022-12-05T01:22:00Z">
              <w:r w:rsidRPr="008D0CFF">
                <w:t>8,000</w:t>
              </w:r>
            </w:ins>
          </w:p>
        </w:tc>
        <w:tc>
          <w:tcPr>
            <w:tcW w:w="2320" w:type="dxa"/>
            <w:vAlign w:val="center"/>
          </w:tcPr>
          <w:p w14:paraId="23E244CF" w14:textId="5C863280" w:rsidR="00AA512C" w:rsidRPr="008D0CFF" w:rsidRDefault="00AA512C" w:rsidP="00AA512C">
            <w:pPr>
              <w:pStyle w:val="Tabletext9"/>
              <w:jc w:val="center"/>
              <w:rPr>
                <w:ins w:id="4084" w:author="Jeff Wootton" w:date="2022-12-05T01:22:00Z"/>
              </w:rPr>
            </w:pPr>
            <w:ins w:id="4085" w:author="Jeff Wootton" w:date="2022-12-05T01:22:00Z">
              <w:r w:rsidRPr="008D0CFF">
                <w:t>4,000</w:t>
              </w:r>
            </w:ins>
          </w:p>
        </w:tc>
        <w:tc>
          <w:tcPr>
            <w:tcW w:w="3435" w:type="dxa"/>
            <w:vAlign w:val="center"/>
          </w:tcPr>
          <w:p w14:paraId="3A768AA6" w14:textId="6CB3E7A2" w:rsidR="00AA512C" w:rsidRPr="008D0CFF" w:rsidRDefault="00AA512C" w:rsidP="00AA512C">
            <w:pPr>
              <w:pStyle w:val="Tabletext9"/>
              <w:jc w:val="center"/>
              <w:rPr>
                <w:ins w:id="4086" w:author="Jeff Wootton" w:date="2022-12-05T01:22:00Z"/>
              </w:rPr>
            </w:pPr>
          </w:p>
        </w:tc>
      </w:tr>
      <w:tr w:rsidR="00AA512C" w:rsidRPr="008D0CFF" w14:paraId="0030067C" w14:textId="77777777" w:rsidTr="005323C6">
        <w:trPr>
          <w:jc w:val="center"/>
          <w:ins w:id="4087" w:author="Jeff Wootton" w:date="2022-12-05T01:22:00Z"/>
        </w:trPr>
        <w:tc>
          <w:tcPr>
            <w:tcW w:w="912" w:type="dxa"/>
          </w:tcPr>
          <w:p w14:paraId="2103A66E" w14:textId="1C93D051" w:rsidR="00AA512C" w:rsidRPr="008D0CFF" w:rsidRDefault="005323C6" w:rsidP="00AA512C">
            <w:pPr>
              <w:pStyle w:val="Tabletext9"/>
              <w:jc w:val="center"/>
              <w:rPr>
                <w:ins w:id="4088" w:author="Jeff Wootton" w:date="2022-12-05T01:25:00Z"/>
              </w:rPr>
            </w:pPr>
            <w:ins w:id="4089" w:author="Jeff Wootton" w:date="2022-12-05T01:32:00Z">
              <w:r>
                <w:t>13</w:t>
              </w:r>
            </w:ins>
          </w:p>
        </w:tc>
        <w:tc>
          <w:tcPr>
            <w:tcW w:w="2320" w:type="dxa"/>
            <w:vAlign w:val="center"/>
          </w:tcPr>
          <w:p w14:paraId="60CA5168" w14:textId="629248E7" w:rsidR="00AA512C" w:rsidRPr="008D0CFF" w:rsidRDefault="00AA512C" w:rsidP="00AA512C">
            <w:pPr>
              <w:pStyle w:val="Tabletext9"/>
              <w:jc w:val="center"/>
              <w:rPr>
                <w:ins w:id="4090" w:author="Jeff Wootton" w:date="2022-12-05T01:22:00Z"/>
              </w:rPr>
            </w:pPr>
            <w:ins w:id="4091" w:author="Jeff Wootton" w:date="2022-12-05T01:22:00Z">
              <w:r w:rsidRPr="008D0CFF">
                <w:t>4,000</w:t>
              </w:r>
            </w:ins>
          </w:p>
        </w:tc>
        <w:tc>
          <w:tcPr>
            <w:tcW w:w="2320" w:type="dxa"/>
            <w:vAlign w:val="center"/>
          </w:tcPr>
          <w:p w14:paraId="6F240DF8" w14:textId="3DBB1F33" w:rsidR="00AA512C" w:rsidRPr="008D0CFF" w:rsidRDefault="00AA512C" w:rsidP="00AA512C">
            <w:pPr>
              <w:pStyle w:val="Tabletext9"/>
              <w:jc w:val="center"/>
              <w:rPr>
                <w:ins w:id="4092" w:author="Jeff Wootton" w:date="2022-12-05T01:22:00Z"/>
              </w:rPr>
            </w:pPr>
            <w:ins w:id="4093" w:author="Jeff Wootton" w:date="2022-12-05T01:22:00Z">
              <w:r w:rsidRPr="008D0CFF">
                <w:t>3,000</w:t>
              </w:r>
            </w:ins>
          </w:p>
        </w:tc>
        <w:tc>
          <w:tcPr>
            <w:tcW w:w="3435" w:type="dxa"/>
            <w:vAlign w:val="center"/>
          </w:tcPr>
          <w:p w14:paraId="5538D429" w14:textId="4CCA2CA9" w:rsidR="00AA512C" w:rsidRPr="008D0CFF" w:rsidRDefault="00AA512C" w:rsidP="00AA512C">
            <w:pPr>
              <w:pStyle w:val="Tabletext9"/>
              <w:jc w:val="center"/>
              <w:rPr>
                <w:ins w:id="4094" w:author="Jeff Wootton" w:date="2022-12-05T01:22:00Z"/>
              </w:rPr>
            </w:pPr>
          </w:p>
        </w:tc>
      </w:tr>
      <w:tr w:rsidR="00AA512C" w:rsidRPr="008D0CFF" w14:paraId="0F1BE1CD" w14:textId="77777777" w:rsidTr="005323C6">
        <w:trPr>
          <w:jc w:val="center"/>
          <w:ins w:id="4095" w:author="Jeff Wootton" w:date="2022-12-05T01:22:00Z"/>
        </w:trPr>
        <w:tc>
          <w:tcPr>
            <w:tcW w:w="912" w:type="dxa"/>
          </w:tcPr>
          <w:p w14:paraId="40D80677" w14:textId="5DF656CE" w:rsidR="00AA512C" w:rsidRPr="008D0CFF" w:rsidRDefault="005323C6" w:rsidP="00AA512C">
            <w:pPr>
              <w:pStyle w:val="Tabletext9"/>
              <w:jc w:val="center"/>
              <w:rPr>
                <w:ins w:id="4096" w:author="Jeff Wootton" w:date="2022-12-05T01:25:00Z"/>
              </w:rPr>
            </w:pPr>
            <w:ins w:id="4097" w:author="Jeff Wootton" w:date="2022-12-05T01:32:00Z">
              <w:r>
                <w:t>14</w:t>
              </w:r>
            </w:ins>
          </w:p>
        </w:tc>
        <w:tc>
          <w:tcPr>
            <w:tcW w:w="2320" w:type="dxa"/>
            <w:vAlign w:val="center"/>
          </w:tcPr>
          <w:p w14:paraId="7A42FE4A" w14:textId="24147BA4" w:rsidR="00AA512C" w:rsidRPr="008D0CFF" w:rsidRDefault="00AA512C" w:rsidP="00AA512C">
            <w:pPr>
              <w:pStyle w:val="Tabletext9"/>
              <w:jc w:val="center"/>
              <w:rPr>
                <w:ins w:id="4098" w:author="Jeff Wootton" w:date="2022-12-05T01:22:00Z"/>
              </w:rPr>
            </w:pPr>
            <w:ins w:id="4099" w:author="Jeff Wootton" w:date="2022-12-05T01:22:00Z">
              <w:r w:rsidRPr="008D0CFF">
                <w:t>3,000</w:t>
              </w:r>
            </w:ins>
          </w:p>
        </w:tc>
        <w:tc>
          <w:tcPr>
            <w:tcW w:w="2320" w:type="dxa"/>
            <w:vAlign w:val="center"/>
          </w:tcPr>
          <w:p w14:paraId="4D757180" w14:textId="3AB5E8D4" w:rsidR="00AA512C" w:rsidRPr="008D0CFF" w:rsidRDefault="00AA512C" w:rsidP="00AA512C">
            <w:pPr>
              <w:pStyle w:val="Tabletext9"/>
              <w:jc w:val="center"/>
              <w:rPr>
                <w:ins w:id="4100" w:author="Jeff Wootton" w:date="2022-12-05T01:22:00Z"/>
              </w:rPr>
            </w:pPr>
            <w:ins w:id="4101" w:author="Jeff Wootton" w:date="2022-12-05T01:22:00Z">
              <w:r w:rsidRPr="008D0CFF">
                <w:t>2,000</w:t>
              </w:r>
            </w:ins>
          </w:p>
        </w:tc>
        <w:tc>
          <w:tcPr>
            <w:tcW w:w="3435" w:type="dxa"/>
            <w:vAlign w:val="center"/>
          </w:tcPr>
          <w:p w14:paraId="2D902D05" w14:textId="03201E26" w:rsidR="00AA512C" w:rsidRPr="008D0CFF" w:rsidRDefault="00AA512C" w:rsidP="00AA512C">
            <w:pPr>
              <w:pStyle w:val="Tabletext9"/>
              <w:jc w:val="center"/>
              <w:rPr>
                <w:ins w:id="4102" w:author="Jeff Wootton" w:date="2022-12-05T01:22:00Z"/>
              </w:rPr>
            </w:pPr>
          </w:p>
        </w:tc>
      </w:tr>
      <w:tr w:rsidR="00AA512C" w:rsidRPr="008D0CFF" w14:paraId="71B1BB42" w14:textId="77777777" w:rsidTr="005323C6">
        <w:trPr>
          <w:jc w:val="center"/>
          <w:ins w:id="4103" w:author="Jeff Wootton" w:date="2022-12-05T01:22:00Z"/>
        </w:trPr>
        <w:tc>
          <w:tcPr>
            <w:tcW w:w="912" w:type="dxa"/>
          </w:tcPr>
          <w:p w14:paraId="60BBA9EB" w14:textId="0C658C4F" w:rsidR="00AA512C" w:rsidRPr="008D0CFF" w:rsidRDefault="005323C6" w:rsidP="00AA512C">
            <w:pPr>
              <w:pStyle w:val="Tabletext9"/>
              <w:keepNext/>
              <w:jc w:val="center"/>
              <w:rPr>
                <w:ins w:id="4104" w:author="Jeff Wootton" w:date="2022-12-05T01:25:00Z"/>
              </w:rPr>
            </w:pPr>
            <w:ins w:id="4105" w:author="Jeff Wootton" w:date="2022-12-05T01:32:00Z">
              <w:r>
                <w:t>15</w:t>
              </w:r>
            </w:ins>
          </w:p>
        </w:tc>
        <w:tc>
          <w:tcPr>
            <w:tcW w:w="2320" w:type="dxa"/>
            <w:vAlign w:val="center"/>
          </w:tcPr>
          <w:p w14:paraId="7CDE20C9" w14:textId="3A7CCC70" w:rsidR="00AA512C" w:rsidRPr="008D0CFF" w:rsidRDefault="00AA512C" w:rsidP="00AA512C">
            <w:pPr>
              <w:pStyle w:val="Tabletext9"/>
              <w:keepNext/>
              <w:jc w:val="center"/>
              <w:rPr>
                <w:ins w:id="4106" w:author="Jeff Wootton" w:date="2022-12-05T01:22:00Z"/>
              </w:rPr>
            </w:pPr>
            <w:ins w:id="4107" w:author="Jeff Wootton" w:date="2022-12-05T01:22:00Z">
              <w:r w:rsidRPr="008D0CFF">
                <w:t>2,000</w:t>
              </w:r>
            </w:ins>
          </w:p>
        </w:tc>
        <w:tc>
          <w:tcPr>
            <w:tcW w:w="2320" w:type="dxa"/>
            <w:vAlign w:val="center"/>
          </w:tcPr>
          <w:p w14:paraId="3BB225CD" w14:textId="18C6BC27" w:rsidR="00AA512C" w:rsidRPr="008D0CFF" w:rsidRDefault="00AA512C" w:rsidP="00AA512C">
            <w:pPr>
              <w:pStyle w:val="Tabletext9"/>
              <w:keepNext/>
              <w:jc w:val="center"/>
              <w:rPr>
                <w:ins w:id="4108" w:author="Jeff Wootton" w:date="2022-12-05T01:22:00Z"/>
              </w:rPr>
            </w:pPr>
            <w:ins w:id="4109" w:author="Jeff Wootton" w:date="2022-12-05T01:22:00Z">
              <w:r w:rsidRPr="008D0CFF">
                <w:t>1,000</w:t>
              </w:r>
            </w:ins>
          </w:p>
        </w:tc>
        <w:tc>
          <w:tcPr>
            <w:tcW w:w="3435" w:type="dxa"/>
            <w:vAlign w:val="center"/>
          </w:tcPr>
          <w:p w14:paraId="3C610962" w14:textId="0231479D" w:rsidR="00AA512C" w:rsidRPr="008D0CFF" w:rsidRDefault="00AA512C" w:rsidP="00AA512C">
            <w:pPr>
              <w:pStyle w:val="Tabletext9"/>
              <w:keepNext/>
              <w:jc w:val="center"/>
              <w:rPr>
                <w:ins w:id="4110" w:author="Jeff Wootton" w:date="2022-12-05T01:22:00Z"/>
              </w:rPr>
            </w:pPr>
          </w:p>
        </w:tc>
      </w:tr>
    </w:tbl>
    <w:p w14:paraId="051D988E" w14:textId="7D3BC4B2" w:rsidR="00AA512C" w:rsidRDefault="00AA512C" w:rsidP="00712598">
      <w:pPr>
        <w:spacing w:after="0" w:line="240" w:lineRule="auto"/>
        <w:rPr>
          <w:ins w:id="4111" w:author="Jeff Wootton" w:date="2022-12-05T01:34:00Z"/>
          <w:lang w:val="en-US"/>
        </w:rPr>
      </w:pPr>
    </w:p>
    <w:p w14:paraId="78F5EA28" w14:textId="30AAD2FE" w:rsidR="00C942A1" w:rsidRDefault="002D0CD1" w:rsidP="007B2D1A">
      <w:pPr>
        <w:spacing w:after="120" w:line="240" w:lineRule="auto"/>
        <w:rPr>
          <w:ins w:id="4112" w:author="Jeff Wootton" w:date="2022-12-08T06:21:00Z"/>
        </w:rPr>
      </w:pPr>
      <w:ins w:id="4113" w:author="Jeff Wootton" w:date="2022-12-08T06:21:00Z">
        <w:r w:rsidRPr="00102CF0">
          <w:rPr>
            <w:noProof/>
            <w:sz w:val="24"/>
            <w:szCs w:val="24"/>
            <w:lang w:val="fr-FR" w:eastAsia="fr-FR"/>
            <w:rPrChange w:id="4114" w:author="Unknown">
              <w:rPr>
                <w:noProof/>
                <w:lang w:val="fr-FR" w:eastAsia="fr-FR"/>
              </w:rPr>
            </w:rPrChange>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497910" w:rsidRPr="00965081" w:rsidRDefault="00497910"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497910" w:rsidRPr="00965081" w:rsidRDefault="00497910" w:rsidP="002D0CD1">
                              <w:pPr>
                                <w:spacing w:after="60" w:line="240" w:lineRule="auto"/>
                              </w:pPr>
                              <w:r w:rsidRPr="00F60BCC">
                                <w:rPr>
                                  <w:b/>
                                  <w:bCs/>
                                </w:rPr>
                                <w:t>Input</w:t>
                              </w:r>
                              <w:ins w:id="4115" w:author="Jeff Wootton" w:date="2022-12-08T06:22:00Z">
                                <w:r>
                                  <w:t>:</w:t>
                                </w:r>
                              </w:ins>
                              <w:r w:rsidRPr="00965081">
                                <w:t xml:space="preserve"> A scale </w:t>
                              </w:r>
                            </w:p>
                            <w:p w14:paraId="3597FBA7" w14:textId="77777777" w:rsidR="00497910" w:rsidRDefault="00497910" w:rsidP="002D0CD1">
                              <w:pPr>
                                <w:spacing w:after="60" w:line="240" w:lineRule="auto"/>
                              </w:pPr>
                              <w:r w:rsidRPr="00F60BCC">
                                <w:rPr>
                                  <w:b/>
                                  <w:bCs/>
                                </w:rPr>
                                <w:t>Output</w:t>
                              </w:r>
                              <w:r w:rsidRPr="00965081">
                                <w:t xml:space="preserve"> The index of the</w:t>
                              </w:r>
                              <w:r>
                                <w:t xml:space="preserve"> scale band </w:t>
                              </w:r>
                            </w:p>
                            <w:p w14:paraId="229E094A" w14:textId="77777777" w:rsidR="00497910" w:rsidRPr="002672EF" w:rsidRDefault="00497910"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maxScale[1] </w:t>
                              </w:r>
                            </w:p>
                            <w:p w14:paraId="23D72AA2" w14:textId="77777777" w:rsidR="00497910" w:rsidRDefault="00497910" w:rsidP="002D0CD1">
                              <w:pPr>
                                <w:pStyle w:val="ListParagraph"/>
                                <w:numPr>
                                  <w:ilvl w:val="1"/>
                                  <w:numId w:val="51"/>
                                </w:numPr>
                                <w:spacing w:after="0" w:line="259" w:lineRule="auto"/>
                                <w:jc w:val="left"/>
                              </w:pPr>
                              <w:r w:rsidRPr="002672EF">
                                <w:rPr>
                                  <w:b/>
                                  <w:bCs/>
                                </w:rPr>
                                <w:t>Return</w:t>
                              </w:r>
                              <w:r>
                                <w:t xml:space="preserve"> 1</w:t>
                              </w:r>
                            </w:p>
                            <w:p w14:paraId="108B5F06" w14:textId="77777777" w:rsidR="00497910" w:rsidRDefault="00497910"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2 -&gt; 15</w:t>
                              </w:r>
                            </w:p>
                            <w:p w14:paraId="4DC9184F" w14:textId="77777777" w:rsidR="00497910" w:rsidRDefault="00497910"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minScale</m:t>
                                </m:r>
                                <m:d>
                                  <m:dPr>
                                    <m:begChr m:val="["/>
                                    <m:endChr m:val="]"/>
                                    <m:ctrlPr>
                                      <w:rPr>
                                        <w:rFonts w:ascii="Cambria Math" w:hAnsi="Cambria Math"/>
                                        <w:i/>
                                      </w:rPr>
                                    </m:ctrlPr>
                                  </m:dPr>
                                  <m:e>
                                    <m:r>
                                      <w:rPr>
                                        <w:rFonts w:ascii="Cambria Math" w:hAnsi="Cambria Math"/>
                                      </w:rPr>
                                      <m:t>index</m:t>
                                    </m:r>
                                  </m:e>
                                </m:d>
                                <m:r>
                                  <w:rPr>
                                    <w:rFonts w:ascii="Cambria Math" w:hAnsi="Cambria Math"/>
                                  </w:rPr>
                                  <m:t>&lt;= scale ∧scale &lt; maxScale[index]</m:t>
                                </m:r>
                              </m:oMath>
                              <w:r>
                                <w:t xml:space="preserve"> </w:t>
                              </w:r>
                            </w:p>
                            <w:p w14:paraId="36B67234" w14:textId="77777777" w:rsidR="00497910" w:rsidRDefault="00497910" w:rsidP="002D0CD1">
                              <w:pPr>
                                <w:pStyle w:val="ListParagraph"/>
                                <w:numPr>
                                  <w:ilvl w:val="2"/>
                                  <w:numId w:val="51"/>
                                </w:numPr>
                                <w:spacing w:after="0" w:line="259" w:lineRule="auto"/>
                                <w:jc w:val="left"/>
                              </w:pPr>
                              <w:r>
                                <w:t xml:space="preserve">Return </w:t>
                              </w:r>
                              <w:r w:rsidRPr="002672EF">
                                <w:rPr>
                                  <w:i/>
                                  <w:iCs/>
                                </w:rPr>
                                <w:t>index</w:t>
                              </w:r>
                            </w:p>
                            <w:p w14:paraId="10481720" w14:textId="77777777" w:rsidR="00497910" w:rsidRPr="00965081" w:rsidRDefault="00497910" w:rsidP="002D0CD1">
                              <w:pPr>
                                <w:pStyle w:val="ListParagraph"/>
                                <w:numPr>
                                  <w:ilvl w:val="0"/>
                                  <w:numId w:val="51"/>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497910" w:rsidRPr="00965081" w:rsidRDefault="00497910" w:rsidP="002D0CD1">
                        <w:pPr>
                          <w:spacing w:after="60" w:line="240" w:lineRule="auto"/>
                        </w:pPr>
                        <w:r w:rsidRPr="00F60BCC">
                          <w:rPr>
                            <w:b/>
                            <w:bCs/>
                          </w:rPr>
                          <w:t>Algorithm</w:t>
                        </w:r>
                        <w:r w:rsidRPr="00965081">
                          <w:t xml:space="preserve"> </w:t>
                        </w:r>
                        <w:r w:rsidRPr="002D0CD1">
                          <w:rPr>
                            <w:i/>
                            <w:iCs/>
                          </w:rPr>
                          <w:t>GetScaleBand(scale)</w:t>
                        </w:r>
                      </w:p>
                      <w:p w14:paraId="3D6A6456" w14:textId="52E2CC2F" w:rsidR="00497910" w:rsidRPr="00965081" w:rsidRDefault="00497910" w:rsidP="002D0CD1">
                        <w:pPr>
                          <w:spacing w:after="60" w:line="240" w:lineRule="auto"/>
                        </w:pPr>
                        <w:r w:rsidRPr="00F60BCC">
                          <w:rPr>
                            <w:b/>
                            <w:bCs/>
                          </w:rPr>
                          <w:t>Input</w:t>
                        </w:r>
                        <w:ins w:id="4116" w:author="Jeff Wootton" w:date="2022-12-08T06:22:00Z">
                          <w:r>
                            <w:t>:</w:t>
                          </w:r>
                        </w:ins>
                        <w:r w:rsidRPr="00965081">
                          <w:t xml:space="preserve"> A scale </w:t>
                        </w:r>
                      </w:p>
                      <w:p w14:paraId="3597FBA7" w14:textId="77777777" w:rsidR="00497910" w:rsidRDefault="00497910" w:rsidP="002D0CD1">
                        <w:pPr>
                          <w:spacing w:after="60" w:line="240" w:lineRule="auto"/>
                        </w:pPr>
                        <w:r w:rsidRPr="00F60BCC">
                          <w:rPr>
                            <w:b/>
                            <w:bCs/>
                          </w:rPr>
                          <w:t>Output</w:t>
                        </w:r>
                        <w:r w:rsidRPr="00965081">
                          <w:t xml:space="preserve"> The index of the</w:t>
                        </w:r>
                        <w:r>
                          <w:t xml:space="preserve"> scale band </w:t>
                        </w:r>
                      </w:p>
                      <w:p w14:paraId="229E094A" w14:textId="77777777" w:rsidR="00497910" w:rsidRPr="002672EF" w:rsidRDefault="00497910"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maxScale[1] </w:t>
                        </w:r>
                      </w:p>
                      <w:p w14:paraId="23D72AA2" w14:textId="77777777" w:rsidR="00497910" w:rsidRDefault="00497910" w:rsidP="002D0CD1">
                        <w:pPr>
                          <w:pStyle w:val="ListParagraph"/>
                          <w:numPr>
                            <w:ilvl w:val="1"/>
                            <w:numId w:val="51"/>
                          </w:numPr>
                          <w:spacing w:after="0" w:line="259" w:lineRule="auto"/>
                          <w:jc w:val="left"/>
                        </w:pPr>
                        <w:r w:rsidRPr="002672EF">
                          <w:rPr>
                            <w:b/>
                            <w:bCs/>
                          </w:rPr>
                          <w:t>Return</w:t>
                        </w:r>
                        <w:r>
                          <w:t xml:space="preserve"> 1</w:t>
                        </w:r>
                      </w:p>
                      <w:p w14:paraId="108B5F06" w14:textId="77777777" w:rsidR="00497910" w:rsidRDefault="00497910"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2 -&gt; 15</w:t>
                        </w:r>
                      </w:p>
                      <w:p w14:paraId="4DC9184F" w14:textId="77777777" w:rsidR="00497910" w:rsidRDefault="00497910"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minScale</m:t>
                          </m:r>
                          <m:d>
                            <m:dPr>
                              <m:begChr m:val="["/>
                              <m:endChr m:val="]"/>
                              <m:ctrlPr>
                                <w:rPr>
                                  <w:rFonts w:ascii="Cambria Math" w:hAnsi="Cambria Math"/>
                                  <w:i/>
                                </w:rPr>
                              </m:ctrlPr>
                            </m:dPr>
                            <m:e>
                              <m:r>
                                <w:rPr>
                                  <w:rFonts w:ascii="Cambria Math" w:hAnsi="Cambria Math"/>
                                </w:rPr>
                                <m:t>index</m:t>
                              </m:r>
                            </m:e>
                          </m:d>
                          <m:r>
                            <w:rPr>
                              <w:rFonts w:ascii="Cambria Math" w:hAnsi="Cambria Math"/>
                            </w:rPr>
                            <m:t>&lt;= scale ∧scale &lt; maxScale[index]</m:t>
                          </m:r>
                        </m:oMath>
                        <w:r>
                          <w:t xml:space="preserve"> </w:t>
                        </w:r>
                      </w:p>
                      <w:p w14:paraId="36B67234" w14:textId="77777777" w:rsidR="00497910" w:rsidRDefault="00497910" w:rsidP="002D0CD1">
                        <w:pPr>
                          <w:pStyle w:val="ListParagraph"/>
                          <w:numPr>
                            <w:ilvl w:val="2"/>
                            <w:numId w:val="51"/>
                          </w:numPr>
                          <w:spacing w:after="0" w:line="259" w:lineRule="auto"/>
                          <w:jc w:val="left"/>
                        </w:pPr>
                        <w:r>
                          <w:t xml:space="preserve">Return </w:t>
                        </w:r>
                        <w:r w:rsidRPr="002672EF">
                          <w:rPr>
                            <w:i/>
                            <w:iCs/>
                          </w:rPr>
                          <w:t>index</w:t>
                        </w:r>
                      </w:p>
                      <w:p w14:paraId="10481720" w14:textId="77777777" w:rsidR="00497910" w:rsidRPr="00965081" w:rsidRDefault="00497910" w:rsidP="002D0CD1">
                        <w:pPr>
                          <w:pStyle w:val="ListParagraph"/>
                          <w:numPr>
                            <w:ilvl w:val="0"/>
                            <w:numId w:val="51"/>
                          </w:numPr>
                          <w:spacing w:after="0" w:line="259" w:lineRule="auto"/>
                          <w:jc w:val="left"/>
                        </w:pPr>
                        <w:r w:rsidRPr="002D0255">
                          <w:rPr>
                            <w:b/>
                            <w:bCs/>
                          </w:rPr>
                          <w:t>Return</w:t>
                        </w:r>
                        <w:r>
                          <w:t xml:space="preserve"> 15</w:t>
                        </w:r>
                      </w:p>
                    </w:txbxContent>
                  </v:textbox>
                  <w10:wrap type="square" anchorx="margin"/>
                </v:shape>
              </w:pict>
            </mc:Fallback>
          </mc:AlternateContent>
        </w:r>
      </w:ins>
      <w:ins w:id="4117" w:author="Jeff Wootton" w:date="2022-12-05T01:38:00Z">
        <w:r w:rsidR="00C942A1" w:rsidRPr="00C942A1">
          <w:t>The following algorithm associate</w:t>
        </w:r>
      </w:ins>
      <w:ins w:id="4118" w:author="Jeff Wootton" w:date="2022-12-05T01:39:00Z">
        <w:r w:rsidR="00C942A1">
          <w:t>s</w:t>
        </w:r>
      </w:ins>
      <w:ins w:id="4119" w:author="Jeff Wootton" w:date="2022-12-05T01:38:00Z">
        <w:r w:rsidR="00C942A1" w:rsidRPr="00C942A1">
          <w:t xml:space="preserve"> a scale with a scale band:</w:t>
        </w:r>
      </w:ins>
    </w:p>
    <w:p w14:paraId="3B269460" w14:textId="7F2BE5F4" w:rsidR="002D0CD1" w:rsidRDefault="002D0CD1" w:rsidP="002D0CD1">
      <w:pPr>
        <w:spacing w:after="0" w:line="240" w:lineRule="auto"/>
        <w:rPr>
          <w:ins w:id="4120" w:author="Jeff Wootton" w:date="2022-12-08T06:24:00Z"/>
        </w:rPr>
      </w:pPr>
    </w:p>
    <w:p w14:paraId="4BC5F754" w14:textId="28654FE1" w:rsidR="002D0CD1" w:rsidRDefault="002D0CD1" w:rsidP="007B2D1A">
      <w:pPr>
        <w:spacing w:after="120" w:line="240" w:lineRule="auto"/>
        <w:rPr>
          <w:ins w:id="4121" w:author="Jeff Wootton" w:date="2022-12-08T06:27:00Z"/>
        </w:rPr>
      </w:pPr>
      <w:ins w:id="4122" w:author="Jeff Wootton" w:date="2022-12-08T06:27:00Z">
        <w:r w:rsidRPr="00102CF0">
          <w:rPr>
            <w:noProof/>
            <w:sz w:val="24"/>
            <w:szCs w:val="24"/>
            <w:lang w:val="fr-FR" w:eastAsia="fr-FR"/>
            <w:rPrChange w:id="4123" w:author="Unknown">
              <w:rPr>
                <w:noProof/>
                <w:lang w:val="fr-FR" w:eastAsia="fr-FR"/>
              </w:rPr>
            </w:rPrChange>
          </w:rPr>
          <mc:AlternateContent>
            <mc:Choice Requires="wps">
              <w:drawing>
                <wp:anchor distT="45720" distB="45720" distL="114300" distR="114300" simplePos="0" relativeHeight="251663360" behindDoc="0" locked="0" layoutInCell="1" allowOverlap="1" wp14:anchorId="1FB67D15" wp14:editId="2F2F8025">
                  <wp:simplePos x="0" y="0"/>
                  <wp:positionH relativeFrom="margin">
                    <wp:align>left</wp:align>
                  </wp:positionH>
                  <wp:positionV relativeFrom="paragraph">
                    <wp:posOffset>403225</wp:posOffset>
                  </wp:positionV>
                  <wp:extent cx="5878195" cy="2125345"/>
                  <wp:effectExtent l="0" t="0" r="27305" b="27305"/>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2125683"/>
                          </a:xfrm>
                          <a:prstGeom prst="rect">
                            <a:avLst/>
                          </a:prstGeom>
                          <a:solidFill>
                            <a:srgbClr val="FFFFFF"/>
                          </a:solidFill>
                          <a:ln w="9525">
                            <a:solidFill>
                              <a:srgbClr val="000000"/>
                            </a:solidFill>
                            <a:miter lim="800000"/>
                            <a:headEnd/>
                            <a:tailEnd/>
                          </a:ln>
                        </wps:spPr>
                        <wps:txbx>
                          <w:txbxContent>
                            <w:p w14:paraId="1417D45E" w14:textId="51CD1CA9" w:rsidR="00497910" w:rsidRDefault="00497910" w:rsidP="00953C01">
                              <w:pPr>
                                <w:spacing w:after="60" w:line="240" w:lineRule="auto"/>
                              </w:pPr>
                              <w:r w:rsidRPr="008371C5">
                                <w:rPr>
                                  <w:b/>
                                  <w:bCs/>
                                </w:rPr>
                                <w:t>Algorithm</w:t>
                              </w:r>
                              <w:r>
                                <w:t xml:space="preserve"> </w:t>
                              </w:r>
                              <w:r>
                                <w:rPr>
                                  <w:i/>
                                  <w:iCs/>
                                </w:rPr>
                                <w:t>s</w:t>
                              </w:r>
                              <w:r w:rsidRPr="008371C5">
                                <w:rPr>
                                  <w:i/>
                                  <w:iCs/>
                                </w:rPr>
                                <w:t>caleBands(</w:t>
                              </w:r>
                              <w:r>
                                <w:rPr>
                                  <w:i/>
                                  <w:iCs/>
                                </w:rPr>
                                <w:t>item</w:t>
                              </w:r>
                              <w:r w:rsidRPr="008371C5">
                                <w:rPr>
                                  <w:i/>
                                  <w:iCs/>
                                </w:rPr>
                                <w:t>)</w:t>
                              </w:r>
                            </w:p>
                            <w:p w14:paraId="713AD111" w14:textId="11392314" w:rsidR="00497910" w:rsidRDefault="00497910" w:rsidP="00953C01">
                              <w:pPr>
                                <w:spacing w:after="60" w:line="240" w:lineRule="auto"/>
                                <w:ind w:left="709" w:hanging="709"/>
                              </w:pPr>
                              <w:r w:rsidRPr="008371C5">
                                <w:rPr>
                                  <w:b/>
                                  <w:bCs/>
                                </w:rPr>
                                <w:t>Input</w:t>
                              </w:r>
                              <w:r>
                                <w:t xml:space="preserve">: </w:t>
                              </w:r>
                              <w:ins w:id="4124" w:author="Jeff Wootton" w:date="2022-12-08T06:31:00Z">
                                <w:r>
                                  <w:t>I</w:t>
                                </w:r>
                              </w:ins>
                              <w:r>
                                <w:t>tem as a data-coverage</w:t>
                              </w:r>
                            </w:p>
                            <w:p w14:paraId="01D62679" w14:textId="63919909" w:rsidR="00497910" w:rsidRDefault="00497910"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5A936A06" w:rsidR="00497910" w:rsidRDefault="00497910" w:rsidP="00953C01">
                              <w:pPr>
                                <w:pStyle w:val="ListParagraph"/>
                                <w:numPr>
                                  <w:ilvl w:val="0"/>
                                  <w:numId w:val="52"/>
                                </w:numPr>
                                <w:spacing w:after="60" w:line="240" w:lineRule="auto"/>
                                <w:ind w:left="714" w:hanging="357"/>
                                <w:contextualSpacing w:val="0"/>
                                <w:jc w:val="left"/>
                              </w:pPr>
                              <w:r w:rsidRPr="000705CE">
                                <w:rPr>
                                  <w:i/>
                                  <w:iCs/>
                                </w:rPr>
                                <w:t>minDS</w:t>
                              </w:r>
                              <w:r>
                                <w:t xml:space="preserve"> – The minimum display scale of the coverage</w:t>
                              </w:r>
                              <w:r>
                                <w:br/>
                              </w:r>
                              <w:r w:rsidRPr="000705CE">
                                <w:rPr>
                                  <w:i/>
                                  <w:iCs/>
                                </w:rPr>
                                <w:t>maxDS</w:t>
                              </w:r>
                              <w:r>
                                <w:t xml:space="preserve"> – The maximum display scale of the coverage</w:t>
                              </w:r>
                            </w:p>
                            <w:p w14:paraId="333458B8" w14:textId="77777777" w:rsidR="00497910" w:rsidRDefault="00497910"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77777777" w:rsidR="00497910" w:rsidRDefault="00497910" w:rsidP="002D0CD1">
                              <w:pPr>
                                <w:pStyle w:val="ListParagraph"/>
                                <w:numPr>
                                  <w:ilvl w:val="0"/>
                                  <w:numId w:val="52"/>
                                </w:numPr>
                                <w:spacing w:after="0" w:line="259" w:lineRule="auto"/>
                                <w:jc w:val="left"/>
                              </w:pPr>
                              <w:r w:rsidRPr="00215D9E">
                                <w:rPr>
                                  <w:b/>
                                  <w:bCs/>
                                </w:rPr>
                                <w:t>If</w:t>
                              </w:r>
                              <w:r>
                                <w:t xml:space="preserve"> </w:t>
                              </w:r>
                              <m:oMath>
                                <m:r>
                                  <w:rPr>
                                    <w:rFonts w:ascii="Cambria Math" w:hAnsi="Cambria Math"/>
                                  </w:rPr>
                                  <m:t>minDS &lt; maxScale[1]</m:t>
                                </m:r>
                              </m:oMath>
                            </w:p>
                            <w:p w14:paraId="7B1A51CB" w14:textId="77777777" w:rsidR="00497910" w:rsidRDefault="00497910" w:rsidP="002D0CD1">
                              <w:pPr>
                                <w:pStyle w:val="ListParagraph"/>
                                <w:numPr>
                                  <w:ilvl w:val="1"/>
                                  <w:numId w:val="52"/>
                                </w:numPr>
                                <w:spacing w:after="0" w:line="259" w:lineRule="auto"/>
                                <w:jc w:val="left"/>
                              </w:pPr>
                              <m:oMath>
                                <m:r>
                                  <w:rPr>
                                    <w:rFonts w:ascii="Cambria Math" w:hAnsi="Cambria Math"/>
                                  </w:rPr>
                                  <m:t>S = S ∪1</m:t>
                                </m:r>
                              </m:oMath>
                            </w:p>
                            <w:p w14:paraId="3BC0D20E" w14:textId="77777777" w:rsidR="00497910" w:rsidRDefault="00497910" w:rsidP="002D0CD1">
                              <w:pPr>
                                <w:pStyle w:val="ListParagraph"/>
                                <w:numPr>
                                  <w:ilvl w:val="0"/>
                                  <w:numId w:val="52"/>
                                </w:numPr>
                                <w:spacing w:after="0" w:line="259" w:lineRule="auto"/>
                                <w:jc w:val="left"/>
                              </w:pPr>
                              <w:r w:rsidRPr="00215D9E">
                                <w:rPr>
                                  <w:b/>
                                  <w:bCs/>
                                </w:rPr>
                                <w:t>For</w:t>
                              </w:r>
                              <w:r>
                                <w:t xml:space="preserve"> index = 2 -&gt; 15</w:t>
                              </w:r>
                            </w:p>
                            <w:p w14:paraId="6F473FEB" w14:textId="77777777" w:rsidR="00497910" w:rsidRDefault="00497910" w:rsidP="002D0CD1">
                              <w:pPr>
                                <w:pStyle w:val="ListParagraph"/>
                                <w:numPr>
                                  <w:ilvl w:val="1"/>
                                  <w:numId w:val="52"/>
                                </w:numPr>
                                <w:spacing w:after="0" w:line="259" w:lineRule="auto"/>
                                <w:jc w:val="left"/>
                              </w:pPr>
                              <w:r>
                                <w:t xml:space="preserve">If </w:t>
                              </w:r>
                              <m:oMath>
                                <m:r>
                                  <w:rPr>
                                    <w:rFonts w:ascii="Cambria Math" w:hAnsi="Cambria Math"/>
                                  </w:rPr>
                                  <m:t>max(minDS, minScale[index]) &lt; min(maxDS, maxScale[index])</m:t>
                                </m:r>
                              </m:oMath>
                            </w:p>
                            <w:p w14:paraId="1B6C1C99" w14:textId="77777777" w:rsidR="00497910" w:rsidRDefault="00497910"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497910" w:rsidRDefault="00497910" w:rsidP="002D0CD1">
                              <w:pPr>
                                <w:pStyle w:val="ListParagraph"/>
                                <w:numPr>
                                  <w:ilvl w:val="0"/>
                                  <w:numId w:val="52"/>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0;margin-top:31.75pt;width:462.85pt;height:167.3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">
                  <v:textbox>
                    <w:txbxContent>
                      <w:p w14:paraId="1417D45E" w14:textId="51CD1CA9" w:rsidR="00497910" w:rsidRDefault="00497910" w:rsidP="00953C01">
                        <w:pPr>
                          <w:spacing w:after="60" w:line="240" w:lineRule="auto"/>
                        </w:pPr>
                        <w:r w:rsidRPr="008371C5">
                          <w:rPr>
                            <w:b/>
                            <w:bCs/>
                          </w:rPr>
                          <w:t>Algorithm</w:t>
                        </w:r>
                        <w:r>
                          <w:t xml:space="preserve"> </w:t>
                        </w:r>
                        <w:r>
                          <w:rPr>
                            <w:i/>
                            <w:iCs/>
                          </w:rPr>
                          <w:t>s</w:t>
                        </w:r>
                        <w:r w:rsidRPr="008371C5">
                          <w:rPr>
                            <w:i/>
                            <w:iCs/>
                          </w:rPr>
                          <w:t>caleBands(</w:t>
                        </w:r>
                        <w:r>
                          <w:rPr>
                            <w:i/>
                            <w:iCs/>
                          </w:rPr>
                          <w:t>item</w:t>
                        </w:r>
                        <w:r w:rsidRPr="008371C5">
                          <w:rPr>
                            <w:i/>
                            <w:iCs/>
                          </w:rPr>
                          <w:t>)</w:t>
                        </w:r>
                      </w:p>
                      <w:p w14:paraId="713AD111" w14:textId="11392314" w:rsidR="00497910" w:rsidRDefault="00497910" w:rsidP="00953C01">
                        <w:pPr>
                          <w:spacing w:after="60" w:line="240" w:lineRule="auto"/>
                          <w:ind w:left="709" w:hanging="709"/>
                        </w:pPr>
                        <w:r w:rsidRPr="008371C5">
                          <w:rPr>
                            <w:b/>
                            <w:bCs/>
                          </w:rPr>
                          <w:t>Input</w:t>
                        </w:r>
                        <w:r>
                          <w:t xml:space="preserve">: </w:t>
                        </w:r>
                        <w:ins w:id="4125" w:author="Jeff Wootton" w:date="2022-12-08T06:31:00Z">
                          <w:r>
                            <w:t>I</w:t>
                          </w:r>
                        </w:ins>
                        <w:r>
                          <w:t>tem as a data-coverage</w:t>
                        </w:r>
                      </w:p>
                      <w:p w14:paraId="01D62679" w14:textId="63919909" w:rsidR="00497910" w:rsidRDefault="00497910"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5A936A06" w:rsidR="00497910" w:rsidRDefault="00497910" w:rsidP="00953C01">
                        <w:pPr>
                          <w:pStyle w:val="ListParagraph"/>
                          <w:numPr>
                            <w:ilvl w:val="0"/>
                            <w:numId w:val="52"/>
                          </w:numPr>
                          <w:spacing w:after="60" w:line="240" w:lineRule="auto"/>
                          <w:ind w:left="714" w:hanging="357"/>
                          <w:contextualSpacing w:val="0"/>
                          <w:jc w:val="left"/>
                        </w:pPr>
                        <w:r w:rsidRPr="000705CE">
                          <w:rPr>
                            <w:i/>
                            <w:iCs/>
                          </w:rPr>
                          <w:t>minDS</w:t>
                        </w:r>
                        <w:r>
                          <w:t xml:space="preserve"> – The minimum display scale of the coverage</w:t>
                        </w:r>
                        <w:r>
                          <w:br/>
                        </w:r>
                        <w:r w:rsidRPr="000705CE">
                          <w:rPr>
                            <w:i/>
                            <w:iCs/>
                          </w:rPr>
                          <w:t>maxDS</w:t>
                        </w:r>
                        <w:r>
                          <w:t xml:space="preserve"> – The maximum display scale of the coverage</w:t>
                        </w:r>
                      </w:p>
                      <w:p w14:paraId="333458B8" w14:textId="77777777" w:rsidR="00497910" w:rsidRDefault="00497910"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77777777" w:rsidR="00497910" w:rsidRDefault="00497910" w:rsidP="002D0CD1">
                        <w:pPr>
                          <w:pStyle w:val="ListParagraph"/>
                          <w:numPr>
                            <w:ilvl w:val="0"/>
                            <w:numId w:val="52"/>
                          </w:numPr>
                          <w:spacing w:after="0" w:line="259" w:lineRule="auto"/>
                          <w:jc w:val="left"/>
                        </w:pPr>
                        <w:r w:rsidRPr="00215D9E">
                          <w:rPr>
                            <w:b/>
                            <w:bCs/>
                          </w:rPr>
                          <w:t>If</w:t>
                        </w:r>
                        <w:r>
                          <w:t xml:space="preserve"> </w:t>
                        </w:r>
                        <m:oMath>
                          <m:r>
                            <w:rPr>
                              <w:rFonts w:ascii="Cambria Math" w:hAnsi="Cambria Math"/>
                            </w:rPr>
                            <m:t>minDS &lt; maxScale[1]</m:t>
                          </m:r>
                        </m:oMath>
                      </w:p>
                      <w:p w14:paraId="7B1A51CB" w14:textId="77777777" w:rsidR="00497910" w:rsidRDefault="00497910" w:rsidP="002D0CD1">
                        <w:pPr>
                          <w:pStyle w:val="ListParagraph"/>
                          <w:numPr>
                            <w:ilvl w:val="1"/>
                            <w:numId w:val="52"/>
                          </w:numPr>
                          <w:spacing w:after="0" w:line="259" w:lineRule="auto"/>
                          <w:jc w:val="left"/>
                        </w:pPr>
                        <m:oMath>
                          <m:r>
                            <w:rPr>
                              <w:rFonts w:ascii="Cambria Math" w:hAnsi="Cambria Math"/>
                            </w:rPr>
                            <m:t>S = S ∪1</m:t>
                          </m:r>
                        </m:oMath>
                      </w:p>
                      <w:p w14:paraId="3BC0D20E" w14:textId="77777777" w:rsidR="00497910" w:rsidRDefault="00497910" w:rsidP="002D0CD1">
                        <w:pPr>
                          <w:pStyle w:val="ListParagraph"/>
                          <w:numPr>
                            <w:ilvl w:val="0"/>
                            <w:numId w:val="52"/>
                          </w:numPr>
                          <w:spacing w:after="0" w:line="259" w:lineRule="auto"/>
                          <w:jc w:val="left"/>
                        </w:pPr>
                        <w:r w:rsidRPr="00215D9E">
                          <w:rPr>
                            <w:b/>
                            <w:bCs/>
                          </w:rPr>
                          <w:t>For</w:t>
                        </w:r>
                        <w:r>
                          <w:t xml:space="preserve"> index = 2 -&gt; 15</w:t>
                        </w:r>
                      </w:p>
                      <w:p w14:paraId="6F473FEB" w14:textId="77777777" w:rsidR="00497910" w:rsidRDefault="00497910" w:rsidP="002D0CD1">
                        <w:pPr>
                          <w:pStyle w:val="ListParagraph"/>
                          <w:numPr>
                            <w:ilvl w:val="1"/>
                            <w:numId w:val="52"/>
                          </w:numPr>
                          <w:spacing w:after="0" w:line="259" w:lineRule="auto"/>
                          <w:jc w:val="left"/>
                        </w:pPr>
                        <w:r>
                          <w:t xml:space="preserve">If </w:t>
                        </w:r>
                        <m:oMath>
                          <m:r>
                            <w:rPr>
                              <w:rFonts w:ascii="Cambria Math" w:hAnsi="Cambria Math"/>
                            </w:rPr>
                            <m:t>max(minDS, minScale[index]) &lt; min(maxDS, maxScale[index])</m:t>
                          </m:r>
                        </m:oMath>
                      </w:p>
                      <w:p w14:paraId="1B6C1C99" w14:textId="77777777" w:rsidR="00497910" w:rsidRDefault="00497910"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497910" w:rsidRDefault="00497910" w:rsidP="002D0CD1">
                        <w:pPr>
                          <w:pStyle w:val="ListParagraph"/>
                          <w:numPr>
                            <w:ilvl w:val="0"/>
                            <w:numId w:val="52"/>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an item “data-coverage” with its </w:t>
        </w:r>
        <w:r w:rsidRPr="00BD50F8">
          <w:rPr>
            <w:i/>
          </w:rPr>
          <w:t>minScale</w:t>
        </w:r>
        <w:r w:rsidRPr="00BD50F8">
          <w:t xml:space="preserve"> and </w:t>
        </w:r>
        <w:r w:rsidRPr="00BD50F8">
          <w:rPr>
            <w:i/>
          </w:rPr>
          <w:t>maxScale</w:t>
        </w:r>
        <w:r w:rsidRPr="00BD50F8">
          <w:t xml:space="preserve"> would be defined as:</w:t>
        </w:r>
      </w:ins>
    </w:p>
    <w:p w14:paraId="60795734" w14:textId="77777777" w:rsidR="002D0CD1" w:rsidRPr="002D0CD1" w:rsidRDefault="002D0CD1" w:rsidP="007B2D1A">
      <w:pPr>
        <w:spacing w:after="120" w:line="240" w:lineRule="auto"/>
        <w:rPr>
          <w:ins w:id="4126" w:author="Jeff Wootton" w:date="2022-12-05T01:41:00Z"/>
          <w:iCs/>
        </w:rPr>
      </w:pPr>
    </w:p>
    <w:p w14:paraId="4A06C8DE" w14:textId="179FF8EF" w:rsidR="00712598" w:rsidRPr="008A6F2A" w:rsidRDefault="00712598" w:rsidP="00712598">
      <w:pPr>
        <w:pStyle w:val="ListContinue2"/>
        <w:numPr>
          <w:ilvl w:val="0"/>
          <w:numId w:val="47"/>
        </w:numPr>
        <w:tabs>
          <w:tab w:val="clear" w:pos="800"/>
        </w:tabs>
        <w:spacing w:before="120" w:after="200" w:line="240" w:lineRule="auto"/>
        <w:rPr>
          <w:ins w:id="4127" w:author="Jeff Wootton" w:date="2022-12-05T02:01:00Z"/>
          <w:szCs w:val="22"/>
          <w:lang w:eastAsia="en-US"/>
        </w:rPr>
      </w:pPr>
      <w:ins w:id="4128" w:author="Jeff Wootton" w:date="2022-12-05T02:01:00Z">
        <w:r>
          <w:rPr>
            <w:b/>
            <w:sz w:val="22"/>
            <w:szCs w:val="22"/>
            <w:lang w:eastAsia="en-US"/>
          </w:rPr>
          <w:t xml:space="preserve">Dataset </w:t>
        </w:r>
      </w:ins>
      <w:ins w:id="4129" w:author="Jeff Wootton" w:date="2022-12-08T06:34:00Z">
        <w:r w:rsidR="00953C01">
          <w:rPr>
            <w:b/>
            <w:sz w:val="22"/>
            <w:szCs w:val="22"/>
            <w:lang w:eastAsia="en-US"/>
          </w:rPr>
          <w:t xml:space="preserve">Coverage </w:t>
        </w:r>
      </w:ins>
      <w:ins w:id="4130" w:author="Jeff Wootton" w:date="2022-12-05T02:50:00Z">
        <w:r w:rsidR="002D4E29">
          <w:rPr>
            <w:b/>
            <w:sz w:val="22"/>
            <w:szCs w:val="22"/>
            <w:lang w:eastAsia="en-US"/>
          </w:rPr>
          <w:t>S</w:t>
        </w:r>
      </w:ins>
      <w:ins w:id="4131" w:author="Jeff Wootton" w:date="2022-12-05T02:01:00Z">
        <w:r>
          <w:rPr>
            <w:b/>
            <w:sz w:val="22"/>
            <w:szCs w:val="22"/>
            <w:lang w:eastAsia="en-US"/>
          </w:rPr>
          <w:t xml:space="preserve">election </w:t>
        </w:r>
      </w:ins>
      <w:ins w:id="4132" w:author="Jeff Wootton" w:date="2022-12-05T02:50:00Z">
        <w:r w:rsidR="002D4E29">
          <w:rPr>
            <w:b/>
            <w:sz w:val="22"/>
            <w:szCs w:val="22"/>
            <w:lang w:eastAsia="en-US"/>
          </w:rPr>
          <w:t>P</w:t>
        </w:r>
      </w:ins>
      <w:ins w:id="4133" w:author="Jeff Wootton" w:date="2022-12-05T02:01:00Z">
        <w:r>
          <w:rPr>
            <w:b/>
            <w:sz w:val="22"/>
            <w:szCs w:val="22"/>
            <w:lang w:eastAsia="en-US"/>
          </w:rPr>
          <w:t>rocess</w:t>
        </w:r>
      </w:ins>
    </w:p>
    <w:p w14:paraId="601056FE" w14:textId="290F1938" w:rsidR="00712598" w:rsidRDefault="00712598" w:rsidP="007B2D1A">
      <w:pPr>
        <w:spacing w:after="120" w:line="240" w:lineRule="auto"/>
        <w:rPr>
          <w:ins w:id="4134" w:author="Jeff Wootton" w:date="2022-12-05T02:02:00Z"/>
        </w:rPr>
      </w:pPr>
      <w:ins w:id="4135" w:author="Jeff Wootton" w:date="2022-12-05T02:02:00Z">
        <w:r w:rsidRPr="00712598">
          <w:t>The next algorithm shows the selection process of the data</w:t>
        </w:r>
      </w:ins>
      <w:ins w:id="4136" w:author="Jeff Wootton" w:date="2022-12-08T06:34:00Z">
        <w:r w:rsidR="00953C01">
          <w:t xml:space="preserve"> coverages</w:t>
        </w:r>
      </w:ins>
      <w:ins w:id="4137" w:author="Jeff Wootton" w:date="2022-12-05T02:02:00Z">
        <w:r w:rsidRPr="00712598">
          <w:t xml:space="preserve">. </w:t>
        </w:r>
      </w:ins>
    </w:p>
    <w:p w14:paraId="2B8E688E" w14:textId="5AC23DB6" w:rsidR="00712598" w:rsidRDefault="00712598" w:rsidP="007B2D1A">
      <w:pPr>
        <w:spacing w:after="120" w:line="240" w:lineRule="auto"/>
        <w:rPr>
          <w:ins w:id="4138" w:author="Jeff Wootton" w:date="2022-12-05T02:02:00Z"/>
        </w:rPr>
      </w:pPr>
      <w:ins w:id="4139" w:author="Jeff Wootton" w:date="2022-12-05T02:02:00Z">
        <w:r w:rsidRPr="00712598">
          <w:t>The idea is to find all data</w:t>
        </w:r>
      </w:ins>
      <w:ins w:id="4140" w:author="Jeff Wootton" w:date="2022-12-08T06:35:00Z">
        <w:r w:rsidR="00953C01">
          <w:t xml:space="preserve"> coverages</w:t>
        </w:r>
      </w:ins>
      <w:ins w:id="4141" w:author="Jeff Wootton" w:date="2022-12-05T02:02:00Z">
        <w:r w:rsidRPr="00712598">
          <w:t xml:space="preserve"> for the scale band that contains the scale parameter and select those which overlap the viewport. The viewport will be then modified in a way that it only defines the part that is still not covered.</w:t>
        </w:r>
      </w:ins>
    </w:p>
    <w:p w14:paraId="652C32D2" w14:textId="792749B3" w:rsidR="00C942A1" w:rsidRDefault="00712598" w:rsidP="007B2D1A">
      <w:pPr>
        <w:spacing w:after="120" w:line="240" w:lineRule="auto"/>
        <w:rPr>
          <w:ins w:id="4142" w:author="Jeff Wootton" w:date="2022-12-05T02:04:00Z"/>
        </w:rPr>
      </w:pPr>
      <w:ins w:id="4143" w:author="Jeff Wootton" w:date="2022-12-05T02:02:00Z">
        <w:r w:rsidRPr="00712598">
          <w:t>I</w:t>
        </w:r>
      </w:ins>
      <w:ins w:id="4144" w:author="Jeff Wootton" w:date="2022-12-05T02:03:00Z">
        <w:r>
          <w:t>f</w:t>
        </w:r>
      </w:ins>
      <w:ins w:id="4145" w:author="Jeff Wootton" w:date="2022-12-05T02:02:00Z">
        <w:r w:rsidRPr="00712598">
          <w:t xml:space="preserve"> this part </w:t>
        </w:r>
      </w:ins>
      <w:ins w:id="4146" w:author="Jeff Wootton" w:date="2022-12-05T02:03:00Z">
        <w:r>
          <w:t xml:space="preserve">is </w:t>
        </w:r>
      </w:ins>
      <w:ins w:id="4147" w:author="Jeff Wootton" w:date="2022-12-05T02:02:00Z">
        <w:r w:rsidRPr="00712598">
          <w:t xml:space="preserve">not empty the algorithm will proceed with the next smaller scale band until the remaining viewport is empty or there </w:t>
        </w:r>
      </w:ins>
      <w:ins w:id="4148" w:author="Jeff Wootton" w:date="2022-12-08T06:36:00Z">
        <w:r w:rsidR="00953C01">
          <w:t xml:space="preserve">is </w:t>
        </w:r>
      </w:ins>
      <w:ins w:id="4149" w:author="Jeff Wootton" w:date="2022-12-05T02:02:00Z">
        <w:r w:rsidRPr="00712598">
          <w:t>no more scale band to investigate.</w:t>
        </w:r>
      </w:ins>
    </w:p>
    <w:tbl>
      <w:tblPr>
        <w:tblStyle w:val="TableGrid"/>
        <w:tblW w:w="9209" w:type="dxa"/>
        <w:tblLook w:val="04A0" w:firstRow="1" w:lastRow="0" w:firstColumn="1" w:lastColumn="0" w:noHBand="0" w:noVBand="1"/>
      </w:tblPr>
      <w:tblGrid>
        <w:gridCol w:w="9209"/>
      </w:tblGrid>
      <w:tr w:rsidR="00712598" w14:paraId="6B2C4905" w14:textId="77777777" w:rsidTr="00102CF0">
        <w:trPr>
          <w:ins w:id="4150" w:author="Jeff Wootton" w:date="2022-12-05T02:06:00Z"/>
        </w:trPr>
        <w:tc>
          <w:tcPr>
            <w:tcW w:w="9209" w:type="dxa"/>
          </w:tcPr>
          <w:p w14:paraId="305BD77F" w14:textId="4096A889" w:rsidR="00712598" w:rsidRDefault="00712598" w:rsidP="00712598">
            <w:pPr>
              <w:spacing w:before="60" w:after="120" w:line="240" w:lineRule="auto"/>
              <w:rPr>
                <w:ins w:id="4151" w:author="Jeff Wootton" w:date="2022-12-05T02:06:00Z"/>
              </w:rPr>
            </w:pPr>
            <w:ins w:id="4152" w:author="Jeff Wootton" w:date="2022-12-05T02:06:00Z">
              <w:r w:rsidRPr="00C942A1">
                <w:rPr>
                  <w:b/>
                  <w:bCs/>
                </w:rPr>
                <w:t>Algorithm</w:t>
              </w:r>
              <w:r w:rsidRPr="00C942A1">
                <w:t xml:space="preserve"> </w:t>
              </w:r>
              <w:r w:rsidRPr="00712598">
                <w:rPr>
                  <w:i/>
                  <w:iCs/>
                </w:rPr>
                <w:t>SelectData</w:t>
              </w:r>
            </w:ins>
            <w:ins w:id="4153" w:author="Jeff Wootton" w:date="2022-12-08T06:38:00Z">
              <w:r w:rsidR="00953C01">
                <w:rPr>
                  <w:i/>
                  <w:iCs/>
                </w:rPr>
                <w:t>C</w:t>
              </w:r>
            </w:ins>
            <w:ins w:id="4154" w:author="Teh Stand" w:date="2022-12-08T10:18:00Z">
              <w:r w:rsidR="006F0A1F">
                <w:rPr>
                  <w:i/>
                  <w:iCs/>
                </w:rPr>
                <w:t>o</w:t>
              </w:r>
            </w:ins>
            <w:ins w:id="4155" w:author="Jeff Wootton" w:date="2022-12-08T06:38:00Z">
              <w:r w:rsidR="00953C01">
                <w:rPr>
                  <w:i/>
                  <w:iCs/>
                </w:rPr>
                <w:t>verages</w:t>
              </w:r>
            </w:ins>
            <w:ins w:id="4156" w:author="Jeff Wootton" w:date="2022-12-05T02:06:00Z">
              <w:r>
                <w:t>(</w:t>
              </w:r>
              <w:r w:rsidRPr="00712598">
                <w:rPr>
                  <w:i/>
                  <w:iCs/>
                </w:rPr>
                <w:t>INV, scale, viewport, pro</w:t>
              </w:r>
              <w:r>
                <w:t>)</w:t>
              </w:r>
            </w:ins>
          </w:p>
          <w:p w14:paraId="4E66F508" w14:textId="6393C6DC" w:rsidR="00712598" w:rsidRDefault="00712598" w:rsidP="00712598">
            <w:pPr>
              <w:spacing w:before="60" w:after="60" w:line="240" w:lineRule="auto"/>
              <w:ind w:left="597" w:hanging="597"/>
              <w:rPr>
                <w:ins w:id="4157" w:author="Jeff Wootton" w:date="2022-12-05T02:06:00Z"/>
              </w:rPr>
            </w:pPr>
            <w:ins w:id="4158" w:author="Jeff Wootton" w:date="2022-12-05T02:06:00Z">
              <w:r w:rsidRPr="00C942A1">
                <w:rPr>
                  <w:b/>
                  <w:bCs/>
                </w:rPr>
                <w:t>Input</w:t>
              </w:r>
              <w:r>
                <w:t xml:space="preserve">: </w:t>
              </w:r>
            </w:ins>
            <w:ins w:id="4159" w:author="Jeff Wootton" w:date="2022-12-05T02:07:00Z">
              <w:r>
                <w:t xml:space="preserve">A inventory </w:t>
              </w:r>
              <w:r w:rsidRPr="00712598">
                <w:rPr>
                  <w:i/>
                  <w:iCs/>
                </w:rPr>
                <w:t>INV</w:t>
              </w:r>
            </w:ins>
          </w:p>
          <w:p w14:paraId="5ED32233" w14:textId="4A98C383" w:rsidR="00712598" w:rsidRDefault="00712598" w:rsidP="00712598">
            <w:pPr>
              <w:spacing w:before="60" w:after="60" w:line="240" w:lineRule="auto"/>
              <w:ind w:left="595"/>
              <w:rPr>
                <w:ins w:id="4160" w:author="Jeff Wootton" w:date="2022-12-05T02:09:00Z"/>
              </w:rPr>
            </w:pPr>
            <w:ins w:id="4161" w:author="Jeff Wootton" w:date="2022-12-05T02:08:00Z">
              <w:r>
                <w:t xml:space="preserve">A </w:t>
              </w:r>
              <w:r w:rsidRPr="00712598">
                <w:rPr>
                  <w:i/>
                  <w:iCs/>
                </w:rPr>
                <w:t>scale</w:t>
              </w:r>
              <w:r>
                <w:t xml:space="preserve"> for </w:t>
              </w:r>
            </w:ins>
            <w:ins w:id="4162" w:author="Jeff Wootton" w:date="2022-12-08T06:39:00Z">
              <w:r w:rsidR="00953C01">
                <w:t>which</w:t>
              </w:r>
            </w:ins>
            <w:ins w:id="4163" w:author="Jeff Wootton" w:date="2022-12-05T02:08:00Z">
              <w:r>
                <w:t xml:space="preserve"> the data</w:t>
              </w:r>
            </w:ins>
            <w:ins w:id="4164" w:author="Jeff Wootton" w:date="2022-12-08T06:39:00Z">
              <w:r w:rsidR="00953C01">
                <w:t xml:space="preserve"> coverages</w:t>
              </w:r>
            </w:ins>
            <w:ins w:id="4165" w:author="Jeff Wootton" w:date="2022-12-05T02:08:00Z">
              <w:r>
                <w:t xml:space="preserve"> will be selected (usually the display scale)</w:t>
              </w:r>
            </w:ins>
          </w:p>
          <w:p w14:paraId="630A865D" w14:textId="5B4B3FCF" w:rsidR="00712598" w:rsidRDefault="00712598" w:rsidP="00712598">
            <w:pPr>
              <w:spacing w:before="60" w:after="60" w:line="240" w:lineRule="auto"/>
              <w:ind w:left="595"/>
              <w:rPr>
                <w:ins w:id="4166" w:author="Jeff Wootton" w:date="2022-12-05T02:09:00Z"/>
              </w:rPr>
            </w:pPr>
            <w:ins w:id="4167" w:author="Jeff Wootton" w:date="2022-12-05T02:09:00Z">
              <w:r>
                <w:t xml:space="preserve">A device-polygon </w:t>
              </w:r>
              <w:r w:rsidRPr="00712598">
                <w:rPr>
                  <w:i/>
                  <w:iCs/>
                </w:rPr>
                <w:t>viewport</w:t>
              </w:r>
              <w:r>
                <w:t xml:space="preserve"> describing the device area that should be covered with data</w:t>
              </w:r>
            </w:ins>
          </w:p>
          <w:p w14:paraId="70DBC5B5" w14:textId="022EB9DF" w:rsidR="00712598" w:rsidRDefault="00712598" w:rsidP="00712598">
            <w:pPr>
              <w:spacing w:before="60" w:after="120" w:line="240" w:lineRule="auto"/>
              <w:ind w:left="595"/>
              <w:rPr>
                <w:ins w:id="4168" w:author="Jeff Wootton" w:date="2022-12-05T02:06:00Z"/>
              </w:rPr>
            </w:pPr>
            <w:ins w:id="4169" w:author="Jeff Wootton" w:date="2022-12-05T02:10:00Z">
              <w:r>
                <w:t xml:space="preserve">A projection </w:t>
              </w:r>
              <w:r w:rsidRPr="00712598">
                <w:rPr>
                  <w:i/>
                  <w:iCs/>
                </w:rPr>
                <w:t>pro</w:t>
              </w:r>
            </w:ins>
          </w:p>
          <w:p w14:paraId="64D3E6C0" w14:textId="7E5632C3" w:rsidR="00712598" w:rsidRDefault="00712598" w:rsidP="00712598">
            <w:pPr>
              <w:spacing w:before="60" w:after="60" w:line="240" w:lineRule="auto"/>
              <w:rPr>
                <w:ins w:id="4170" w:author="Jeff Wootton" w:date="2022-12-05T02:06:00Z"/>
                <w:i/>
                <w:iCs/>
              </w:rPr>
            </w:pPr>
            <w:ins w:id="4171" w:author="Jeff Wootton" w:date="2022-12-05T02:06:00Z">
              <w:r w:rsidRPr="00C942A1">
                <w:rPr>
                  <w:b/>
                  <w:bCs/>
                </w:rPr>
                <w:t>Output</w:t>
              </w:r>
              <w:r>
                <w:t xml:space="preserve">: </w:t>
              </w:r>
            </w:ins>
            <w:ins w:id="4172" w:author="Jeff Wootton" w:date="2022-12-05T02:11:00Z">
              <w:r>
                <w:t>A set of inventory items</w:t>
              </w:r>
            </w:ins>
            <w:ins w:id="4173" w:author="Jeff Wootton" w:date="2022-12-05T02:06:00Z">
              <w:r>
                <w:t xml:space="preserve"> </w:t>
              </w:r>
              <w:r w:rsidRPr="00C942A1">
                <w:rPr>
                  <w:i/>
                  <w:iCs/>
                </w:rPr>
                <w:t>S</w:t>
              </w:r>
            </w:ins>
          </w:p>
          <w:p w14:paraId="304846FE" w14:textId="4EA2B63E" w:rsidR="00712598" w:rsidRPr="00712598" w:rsidRDefault="00712598" w:rsidP="00712598">
            <w:pPr>
              <w:pStyle w:val="ListParagraph"/>
              <w:numPr>
                <w:ilvl w:val="0"/>
                <w:numId w:val="50"/>
              </w:numPr>
              <w:spacing w:before="60" w:after="60" w:line="240" w:lineRule="auto"/>
              <w:rPr>
                <w:ins w:id="4174" w:author="Jeff Wootton" w:date="2022-12-05T02:12:00Z"/>
                <w:lang w:val="en-US"/>
              </w:rPr>
            </w:pPr>
            <w:ins w:id="4175" w:author="Jeff Wootton" w:date="2022-12-05T02:11:00Z">
              <w:r>
                <w:rPr>
                  <w:rFonts w:ascii="Cambria Math" w:hAnsi="Cambria Math" w:cs="Cambria Math"/>
                </w:rPr>
                <w:t>𝑆</w:t>
              </w:r>
              <w:r>
                <w:t xml:space="preserve"> = </w:t>
              </w:r>
              <w:r>
                <w:rPr>
                  <w:rFonts w:ascii="Cambria Math" w:hAnsi="Cambria Math" w:cs="Cambria Math"/>
                </w:rPr>
                <w:t>∅</w:t>
              </w:r>
            </w:ins>
          </w:p>
          <w:p w14:paraId="533644C2" w14:textId="35A71F3E" w:rsidR="00712598" w:rsidRPr="00712598" w:rsidRDefault="00712598" w:rsidP="00712598">
            <w:pPr>
              <w:pStyle w:val="ListParagraph"/>
              <w:numPr>
                <w:ilvl w:val="0"/>
                <w:numId w:val="50"/>
              </w:numPr>
              <w:spacing w:before="60" w:after="60" w:line="240" w:lineRule="auto"/>
              <w:rPr>
                <w:ins w:id="4176" w:author="Jeff Wootton" w:date="2022-12-05T02:06:00Z"/>
                <w:lang w:val="en-US"/>
              </w:rPr>
            </w:pPr>
            <w:ins w:id="4177" w:author="Jeff Wootton" w:date="2022-12-05T02:12:00Z">
              <w:r>
                <w:rPr>
                  <w:rFonts w:ascii="Cambria Math" w:hAnsi="Cambria Math" w:cs="Cambria Math"/>
                </w:rPr>
                <w:t>𝑆𝐵</w:t>
              </w:r>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ins>
          </w:p>
          <w:p w14:paraId="5FD83FAF" w14:textId="0FB22BCC" w:rsidR="00712598" w:rsidRPr="00712598" w:rsidRDefault="00712598" w:rsidP="00712598">
            <w:pPr>
              <w:pStyle w:val="ListParagraph"/>
              <w:numPr>
                <w:ilvl w:val="0"/>
                <w:numId w:val="50"/>
              </w:numPr>
              <w:spacing w:before="60" w:after="60" w:line="240" w:lineRule="auto"/>
              <w:rPr>
                <w:ins w:id="4178" w:author="Jeff Wootton" w:date="2022-12-05T02:06:00Z"/>
                <w:lang w:val="en-US"/>
              </w:rPr>
            </w:pPr>
            <w:ins w:id="4179" w:author="Jeff Wootton" w:date="2022-12-05T02:13:00Z">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ins>
          </w:p>
          <w:p w14:paraId="06100C5F" w14:textId="0A17193D" w:rsidR="00712598" w:rsidRPr="00712598" w:rsidRDefault="00712598" w:rsidP="00712598">
            <w:pPr>
              <w:pStyle w:val="ListParagraph"/>
              <w:numPr>
                <w:ilvl w:val="1"/>
                <w:numId w:val="50"/>
              </w:numPr>
              <w:spacing w:before="60" w:after="60" w:line="240" w:lineRule="auto"/>
              <w:ind w:left="1164" w:hanging="283"/>
              <w:rPr>
                <w:ins w:id="4180" w:author="Jeff Wootton" w:date="2022-12-05T02:14:00Z"/>
                <w:lang w:val="en-US"/>
              </w:rPr>
            </w:pPr>
            <w:ins w:id="4181" w:author="Jeff Wootton" w:date="2022-12-05T02:14:00Z">
              <w:r w:rsidRPr="00712598">
                <w:rPr>
                  <w:b/>
                  <w:bCs/>
                </w:rPr>
                <w:t>For</w:t>
              </w:r>
              <w:r>
                <w:t xml:space="preserve"> all </w:t>
              </w:r>
              <w:r w:rsidRPr="00712598">
                <w:rPr>
                  <w:i/>
                  <w:iCs/>
                </w:rPr>
                <w:t>item</w:t>
              </w:r>
              <w:r>
                <w:t xml:space="preserve"> in </w:t>
              </w:r>
              <w:r w:rsidRPr="00712598">
                <w:rPr>
                  <w:i/>
                  <w:iCs/>
                </w:rPr>
                <w:t>INV</w:t>
              </w:r>
            </w:ins>
          </w:p>
          <w:p w14:paraId="332FE72B" w14:textId="52A5FDE5" w:rsidR="00712598" w:rsidRPr="00712598" w:rsidRDefault="00712598" w:rsidP="00712598">
            <w:pPr>
              <w:pStyle w:val="ListParagraph"/>
              <w:numPr>
                <w:ilvl w:val="2"/>
                <w:numId w:val="50"/>
              </w:numPr>
              <w:spacing w:before="60" w:after="60" w:line="240" w:lineRule="auto"/>
              <w:ind w:left="1731" w:hanging="283"/>
              <w:rPr>
                <w:ins w:id="4182" w:author="Jeff Wootton" w:date="2022-12-05T02:16:00Z"/>
                <w:lang w:val="en-US"/>
              </w:rPr>
            </w:pPr>
            <w:ins w:id="4183" w:author="Jeff Wootton" w:date="2022-12-05T02:16:00Z">
              <w:r w:rsidRPr="00712598">
                <w:rPr>
                  <w:b/>
                  <w:bCs/>
                </w:rPr>
                <w:t>If</w:t>
              </w:r>
              <w:r>
                <w:t xml:space="preserve"> </w:t>
              </w:r>
              <w:r>
                <w:rPr>
                  <w:rFonts w:ascii="Cambria Math" w:hAnsi="Cambria Math" w:cs="Cambria Math"/>
                </w:rPr>
                <w:t>𝑆𝐵</w:t>
              </w:r>
              <w:r>
                <w:t xml:space="preserve"> </w:t>
              </w:r>
              <w:r>
                <w:rPr>
                  <w:rFonts w:ascii="Cambria Math" w:hAnsi="Cambria Math" w:cs="Cambria Math"/>
                </w:rPr>
                <w:t>∈</w:t>
              </w:r>
              <w:r>
                <w:t xml:space="preserve"> </w:t>
              </w:r>
              <w:r>
                <w:rPr>
                  <w:rFonts w:ascii="Cambria Math" w:hAnsi="Cambria Math" w:cs="Cambria Math"/>
                </w:rPr>
                <w:t>𝑠𝑐𝑎𝑙𝑒𝐵𝑎𝑛𝑑𝑠</w:t>
              </w:r>
              <w:r>
                <w:t>(</w:t>
              </w:r>
              <w:r>
                <w:rPr>
                  <w:rFonts w:ascii="Cambria Math" w:hAnsi="Cambria Math" w:cs="Cambria Math"/>
                </w:rPr>
                <w:t>𝑖𝑡𝑒𝑚</w:t>
              </w:r>
              <w:r>
                <w:t xml:space="preserve">) </w:t>
              </w:r>
              <w:r>
                <w:rPr>
                  <w:rFonts w:ascii="Cambria Math" w:hAnsi="Cambria Math" w:cs="Cambria Math"/>
                </w:rPr>
                <w:t>⋀</w:t>
              </w:r>
              <w:r>
                <w:t xml:space="preserve"> (</w:t>
              </w:r>
              <w:r>
                <w:rPr>
                  <w:rFonts w:ascii="Cambria Math" w:hAnsi="Cambria Math" w:cs="Cambria Math"/>
                </w:rPr>
                <w:t>𝑝𝑟𝑜</w:t>
              </w:r>
              <w:r>
                <w:t>(</w:t>
              </w:r>
              <w:r>
                <w:rPr>
                  <w:rFonts w:ascii="Cambria Math" w:hAnsi="Cambria Math" w:cs="Cambria Math"/>
                </w:rPr>
                <w:t>𝑝𝑜𝑙𝑦</w:t>
              </w:r>
              <w:r>
                <w:t>(</w:t>
              </w:r>
              <w:r>
                <w:rPr>
                  <w:rFonts w:ascii="Cambria Math" w:hAnsi="Cambria Math" w:cs="Cambria Math"/>
                </w:rPr>
                <w:t>𝑖𝑡𝑒𝑚</w:t>
              </w:r>
              <w:r>
                <w:t xml:space="preserve">)) ∩ </w:t>
              </w:r>
              <w:r>
                <w:rPr>
                  <w:rFonts w:ascii="Cambria Math" w:hAnsi="Cambria Math" w:cs="Cambria Math"/>
                </w:rPr>
                <w:t>𝑣𝑖𝑒𝑤𝑝𝑜𝑟𝑡</w:t>
              </w:r>
              <w:r>
                <w:t>) ≠ Ø</w:t>
              </w:r>
            </w:ins>
          </w:p>
          <w:p w14:paraId="450A1228" w14:textId="628C6AD5" w:rsidR="00712598" w:rsidRPr="00712598" w:rsidRDefault="00712598" w:rsidP="00712598">
            <w:pPr>
              <w:pStyle w:val="ListParagraph"/>
              <w:numPr>
                <w:ilvl w:val="3"/>
                <w:numId w:val="50"/>
              </w:numPr>
              <w:spacing w:before="60" w:after="60" w:line="240" w:lineRule="auto"/>
              <w:ind w:left="2015" w:hanging="284"/>
              <w:rPr>
                <w:ins w:id="4184" w:author="Jeff Wootton" w:date="2022-12-05T02:17:00Z"/>
                <w:lang w:val="en-US"/>
              </w:rPr>
            </w:pPr>
            <w:ins w:id="4185" w:author="Jeff Wootton" w:date="2022-12-05T02:17:00Z">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r>
                <w:rPr>
                  <w:rFonts w:ascii="Cambria Math" w:hAnsi="Cambria Math" w:cs="Cambria Math"/>
                </w:rPr>
                <w:t>𝑖𝑡𝑒</w:t>
              </w:r>
            </w:ins>
            <w:ins w:id="4186" w:author="Jeff Wootton" w:date="2022-12-05T02:20:00Z">
              <w:r>
                <w:rPr>
                  <w:rFonts w:ascii="Cambria Math" w:hAnsi="Cambria Math" w:cs="Cambria Math"/>
                </w:rPr>
                <w:t>𝑚</w:t>
              </w:r>
            </w:ins>
          </w:p>
          <w:p w14:paraId="547A8670" w14:textId="721F50BA" w:rsidR="00712598" w:rsidRPr="00712598" w:rsidRDefault="00712598" w:rsidP="00712598">
            <w:pPr>
              <w:pStyle w:val="ListParagraph"/>
              <w:numPr>
                <w:ilvl w:val="3"/>
                <w:numId w:val="50"/>
              </w:numPr>
              <w:spacing w:before="60" w:after="60" w:line="240" w:lineRule="auto"/>
              <w:ind w:left="2015" w:hanging="284"/>
              <w:rPr>
                <w:ins w:id="4187" w:author="Jeff Wootton" w:date="2022-12-05T02:22:00Z"/>
                <w:lang w:val="en-US"/>
              </w:rPr>
            </w:pPr>
            <w:ins w:id="4188" w:author="Jeff Wootton" w:date="2022-12-05T02:19:00Z">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Pr>
                  <w:rFonts w:ascii="Cambria Math" w:hAnsi="Cambria Math" w:cs="Cambria Math"/>
                </w:rPr>
                <w:t>𝑝𝑟𝑜</w:t>
              </w:r>
              <w:r>
                <w:t>(</w:t>
              </w:r>
              <w:r>
                <w:rPr>
                  <w:rFonts w:ascii="Cambria Math" w:hAnsi="Cambria Math" w:cs="Cambria Math"/>
                </w:rPr>
                <w:t>𝑝𝑜𝑙𝑦</w:t>
              </w:r>
              <w:r>
                <w:t>(</w:t>
              </w:r>
              <w:r>
                <w:rPr>
                  <w:rFonts w:ascii="Cambria Math" w:hAnsi="Cambria Math" w:cs="Cambria Math"/>
                </w:rPr>
                <w:t>𝑖𝑡𝑒𝑚</w:t>
              </w:r>
              <w:r>
                <w:t>))</w:t>
              </w:r>
            </w:ins>
          </w:p>
          <w:p w14:paraId="3668D3C0" w14:textId="13840573" w:rsidR="00712598" w:rsidRPr="00712598" w:rsidRDefault="00712598" w:rsidP="00712598">
            <w:pPr>
              <w:pStyle w:val="ListParagraph"/>
              <w:numPr>
                <w:ilvl w:val="1"/>
                <w:numId w:val="50"/>
              </w:numPr>
              <w:spacing w:before="60" w:after="60" w:line="240" w:lineRule="auto"/>
              <w:ind w:left="1164" w:hanging="283"/>
              <w:rPr>
                <w:ins w:id="4189" w:author="Jeff Wootton" w:date="2022-12-05T02:23:00Z"/>
                <w:lang w:val="en-US"/>
              </w:rPr>
            </w:pPr>
            <w:ins w:id="4190" w:author="Jeff Wootton" w:date="2022-12-05T02:23:00Z">
              <w:r>
                <w:rPr>
                  <w:rFonts w:ascii="Cambria Math" w:hAnsi="Cambria Math" w:cs="Cambria Math"/>
                </w:rPr>
                <w:t>𝑆𝐵</w:t>
              </w:r>
              <w:r>
                <w:t xml:space="preserve"> = </w:t>
              </w:r>
              <w:r>
                <w:rPr>
                  <w:rFonts w:ascii="Cambria Math" w:hAnsi="Cambria Math" w:cs="Cambria Math"/>
                </w:rPr>
                <w:t>𝑆𝐵</w:t>
              </w:r>
              <w:r>
                <w:t xml:space="preserve"> – 1</w:t>
              </w:r>
            </w:ins>
          </w:p>
          <w:p w14:paraId="603F5CE9" w14:textId="7736BC18" w:rsidR="00712598" w:rsidRPr="00712598" w:rsidRDefault="00712598" w:rsidP="00712598">
            <w:pPr>
              <w:pStyle w:val="ListParagraph"/>
              <w:numPr>
                <w:ilvl w:val="1"/>
                <w:numId w:val="50"/>
              </w:numPr>
              <w:spacing w:before="60" w:after="60" w:line="240" w:lineRule="auto"/>
              <w:ind w:left="1164" w:hanging="283"/>
              <w:rPr>
                <w:ins w:id="4191" w:author="Jeff Wootton" w:date="2022-12-05T02:23:00Z"/>
                <w:lang w:val="en-US"/>
              </w:rPr>
            </w:pPr>
            <w:ins w:id="4192" w:author="Jeff Wootton" w:date="2022-12-05T02:23:00Z">
              <w:r w:rsidRPr="00712598">
                <w:rPr>
                  <w:b/>
                  <w:bCs/>
                </w:rPr>
                <w:t>If</w:t>
              </w:r>
              <w:r>
                <w:t xml:space="preserve"> </w:t>
              </w:r>
              <w:r>
                <w:rPr>
                  <w:rFonts w:ascii="Cambria Math" w:hAnsi="Cambria Math" w:cs="Cambria Math"/>
                </w:rPr>
                <w:t>𝑆𝐵</w:t>
              </w:r>
              <w:r>
                <w:t xml:space="preserve"> = 0</w:t>
              </w:r>
            </w:ins>
          </w:p>
          <w:p w14:paraId="09DAE839" w14:textId="2C766FB8" w:rsidR="00712598" w:rsidRPr="00712598" w:rsidRDefault="00712598" w:rsidP="002D4E29">
            <w:pPr>
              <w:pStyle w:val="ListParagraph"/>
              <w:numPr>
                <w:ilvl w:val="2"/>
                <w:numId w:val="50"/>
              </w:numPr>
              <w:spacing w:before="60" w:after="120" w:line="240" w:lineRule="auto"/>
              <w:ind w:left="1730" w:hanging="284"/>
              <w:contextualSpacing w:val="0"/>
              <w:rPr>
                <w:ins w:id="4193" w:author="Jeff Wootton" w:date="2022-12-05T02:06:00Z"/>
                <w:lang w:val="en-US"/>
              </w:rPr>
            </w:pPr>
            <w:ins w:id="4194" w:author="Jeff Wootton" w:date="2022-12-05T02:24:00Z">
              <w:r w:rsidRPr="00712598">
                <w:rPr>
                  <w:b/>
                  <w:bCs/>
                </w:rPr>
                <w:t>Return</w:t>
              </w:r>
              <w:r>
                <w:t xml:space="preserve"> </w:t>
              </w:r>
            </w:ins>
            <w:ins w:id="4195" w:author="Jeff Wootton" w:date="2022-12-05T02:30:00Z">
              <w:r w:rsidR="00F33B8C" w:rsidRPr="00C942A1">
                <w:rPr>
                  <w:i/>
                  <w:iCs/>
                </w:rPr>
                <w:t>S</w:t>
              </w:r>
            </w:ins>
          </w:p>
          <w:p w14:paraId="6B4257B9" w14:textId="707C016A" w:rsidR="00712598" w:rsidRPr="00F33B8C" w:rsidRDefault="00F33B8C" w:rsidP="00F33B8C">
            <w:pPr>
              <w:pStyle w:val="ListParagraph"/>
              <w:numPr>
                <w:ilvl w:val="0"/>
                <w:numId w:val="50"/>
              </w:numPr>
              <w:spacing w:before="60" w:after="120" w:line="240" w:lineRule="auto"/>
              <w:ind w:left="714" w:hanging="357"/>
              <w:rPr>
                <w:ins w:id="4196" w:author="Jeff Wootton" w:date="2022-12-05T02:06:00Z"/>
                <w:lang w:val="en-US"/>
              </w:rPr>
            </w:pPr>
            <w:ins w:id="4197" w:author="Jeff Wootton" w:date="2022-12-05T02:28:00Z">
              <w:r w:rsidRPr="00712598">
                <w:rPr>
                  <w:b/>
                  <w:bCs/>
                </w:rPr>
                <w:t>Return</w:t>
              </w:r>
              <w:r>
                <w:t xml:space="preserve"> </w:t>
              </w:r>
            </w:ins>
            <w:ins w:id="4198" w:author="Jeff Wootton" w:date="2022-12-05T02:30:00Z">
              <w:r w:rsidRPr="00C942A1">
                <w:rPr>
                  <w:i/>
                  <w:iCs/>
                </w:rPr>
                <w:t>S</w:t>
              </w:r>
            </w:ins>
          </w:p>
        </w:tc>
      </w:tr>
    </w:tbl>
    <w:p w14:paraId="2142818C" w14:textId="1F371CE8" w:rsidR="00712598" w:rsidRDefault="00712598" w:rsidP="00F33B8C">
      <w:pPr>
        <w:spacing w:after="0" w:line="240" w:lineRule="auto"/>
        <w:rPr>
          <w:ins w:id="4199" w:author="Jeff Wootton" w:date="2022-12-05T02:32:00Z"/>
          <w:lang w:val="en-US"/>
        </w:rPr>
      </w:pPr>
    </w:p>
    <w:p w14:paraId="205CA1A9" w14:textId="13D16F9A" w:rsidR="00F33B8C" w:rsidRDefault="00F33B8C" w:rsidP="007B2D1A">
      <w:pPr>
        <w:spacing w:after="120" w:line="240" w:lineRule="auto"/>
        <w:rPr>
          <w:ins w:id="4200" w:author="Jeff Wootton" w:date="2022-12-05T02:33:00Z"/>
          <w:lang w:val="en-US"/>
        </w:rPr>
      </w:pPr>
      <w:ins w:id="4201" w:author="Jeff Wootton" w:date="2022-12-05T02:33:00Z">
        <w:r>
          <w:rPr>
            <w:lang w:val="en-US"/>
          </w:rPr>
          <w:t>Comments:</w:t>
        </w:r>
      </w:ins>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rPr>
          <w:ins w:id="4202" w:author="Jeff Wootton" w:date="2022-12-05T02:34:00Z"/>
        </w:trPr>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ins w:id="4203" w:author="Jeff Wootton" w:date="2022-12-05T02:34:00Z"/>
                <w:b/>
                <w:bCs/>
                <w:lang w:val="en-US"/>
              </w:rPr>
            </w:pPr>
            <w:ins w:id="4204" w:author="Jeff Wootton" w:date="2022-12-05T02:37:00Z">
              <w:r>
                <w:rPr>
                  <w:b/>
                  <w:bCs/>
                  <w:lang w:val="en-US"/>
                </w:rPr>
                <w:t>Row</w:t>
              </w:r>
            </w:ins>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ins w:id="4205" w:author="Jeff Wootton" w:date="2022-12-05T02:34:00Z"/>
                <w:b/>
                <w:bCs/>
                <w:lang w:val="en-US"/>
              </w:rPr>
            </w:pPr>
            <w:ins w:id="4206" w:author="Jeff Wootton" w:date="2022-12-05T02:37:00Z">
              <w:r>
                <w:rPr>
                  <w:b/>
                  <w:bCs/>
                  <w:lang w:val="en-US"/>
                </w:rPr>
                <w:t>Description</w:t>
              </w:r>
            </w:ins>
          </w:p>
        </w:tc>
      </w:tr>
      <w:tr w:rsidR="00F33B8C" w14:paraId="04207ABF" w14:textId="77777777" w:rsidTr="00F33B8C">
        <w:trPr>
          <w:ins w:id="4207" w:author="Jeff Wootton" w:date="2022-12-05T02:34:00Z"/>
        </w:trPr>
        <w:tc>
          <w:tcPr>
            <w:tcW w:w="846" w:type="dxa"/>
          </w:tcPr>
          <w:p w14:paraId="1D378639" w14:textId="15EAE02D" w:rsidR="00F33B8C" w:rsidRPr="00F33B8C" w:rsidRDefault="00F33B8C" w:rsidP="00F33B8C">
            <w:pPr>
              <w:spacing w:before="60" w:after="60" w:line="240" w:lineRule="auto"/>
              <w:jc w:val="left"/>
              <w:rPr>
                <w:ins w:id="4208" w:author="Jeff Wootton" w:date="2022-12-05T02:34:00Z"/>
                <w:b/>
                <w:bCs/>
                <w:lang w:val="en-US"/>
              </w:rPr>
            </w:pPr>
            <w:ins w:id="4209" w:author="Jeff Wootton" w:date="2022-12-05T02:38:00Z">
              <w:r>
                <w:rPr>
                  <w:b/>
                  <w:bCs/>
                  <w:lang w:val="en-US"/>
                </w:rPr>
                <w:t>1.</w:t>
              </w:r>
            </w:ins>
          </w:p>
        </w:tc>
        <w:tc>
          <w:tcPr>
            <w:tcW w:w="8232" w:type="dxa"/>
          </w:tcPr>
          <w:p w14:paraId="7624FD90" w14:textId="7E9FBF37" w:rsidR="00F33B8C" w:rsidRDefault="00F33B8C" w:rsidP="00F33B8C">
            <w:pPr>
              <w:spacing w:before="60" w:after="60" w:line="240" w:lineRule="auto"/>
              <w:jc w:val="left"/>
              <w:rPr>
                <w:ins w:id="4210" w:author="Jeff Wootton" w:date="2022-12-05T02:34:00Z"/>
                <w:lang w:val="en-US"/>
              </w:rPr>
            </w:pPr>
            <w:ins w:id="4211" w:author="Jeff Wootton" w:date="2022-12-05T02:41:00Z">
              <w:r>
                <w:t>Create an empty set of inventory items</w:t>
              </w:r>
            </w:ins>
          </w:p>
        </w:tc>
      </w:tr>
      <w:tr w:rsidR="00F33B8C" w14:paraId="53300B9B" w14:textId="77777777" w:rsidTr="00F33B8C">
        <w:trPr>
          <w:ins w:id="4212" w:author="Jeff Wootton" w:date="2022-12-05T02:34:00Z"/>
        </w:trPr>
        <w:tc>
          <w:tcPr>
            <w:tcW w:w="846" w:type="dxa"/>
          </w:tcPr>
          <w:p w14:paraId="6D11A78F" w14:textId="3C1F77B4" w:rsidR="00F33B8C" w:rsidRPr="00F33B8C" w:rsidRDefault="00F33B8C" w:rsidP="00F33B8C">
            <w:pPr>
              <w:spacing w:before="60" w:after="60" w:line="240" w:lineRule="auto"/>
              <w:jc w:val="left"/>
              <w:rPr>
                <w:ins w:id="4213" w:author="Jeff Wootton" w:date="2022-12-05T02:34:00Z"/>
                <w:b/>
                <w:bCs/>
                <w:lang w:val="en-US"/>
              </w:rPr>
            </w:pPr>
            <w:ins w:id="4214" w:author="Jeff Wootton" w:date="2022-12-05T02:39:00Z">
              <w:r>
                <w:rPr>
                  <w:b/>
                  <w:bCs/>
                  <w:lang w:val="en-US"/>
                </w:rPr>
                <w:t>2.</w:t>
              </w:r>
            </w:ins>
          </w:p>
        </w:tc>
        <w:tc>
          <w:tcPr>
            <w:tcW w:w="8232" w:type="dxa"/>
          </w:tcPr>
          <w:p w14:paraId="5955FF4D" w14:textId="023F21F9" w:rsidR="00F33B8C" w:rsidRDefault="00F33B8C" w:rsidP="00F33B8C">
            <w:pPr>
              <w:spacing w:before="60" w:after="60" w:line="240" w:lineRule="auto"/>
              <w:jc w:val="left"/>
              <w:rPr>
                <w:ins w:id="4215" w:author="Jeff Wootton" w:date="2022-12-05T02:34:00Z"/>
                <w:lang w:val="en-US"/>
              </w:rPr>
            </w:pPr>
            <w:ins w:id="4216" w:author="Jeff Wootton" w:date="2022-12-05T02:41:00Z">
              <w:r>
                <w:t xml:space="preserve">Get the scale band to which </w:t>
              </w:r>
              <w:r w:rsidRPr="002D4E29">
                <w:rPr>
                  <w:i/>
                  <w:iCs/>
                </w:rPr>
                <w:t>scale</w:t>
              </w:r>
              <w:r>
                <w:t xml:space="preserve"> belong and assign it to the variable </w:t>
              </w:r>
              <w:r w:rsidRPr="002D4E29">
                <w:rPr>
                  <w:i/>
                  <w:iCs/>
                </w:rPr>
                <w:t>SB</w:t>
              </w:r>
            </w:ins>
          </w:p>
        </w:tc>
      </w:tr>
      <w:tr w:rsidR="00F33B8C" w14:paraId="2BF3EAB7" w14:textId="77777777" w:rsidTr="00F33B8C">
        <w:trPr>
          <w:ins w:id="4217" w:author="Jeff Wootton" w:date="2022-12-05T02:34:00Z"/>
        </w:trPr>
        <w:tc>
          <w:tcPr>
            <w:tcW w:w="846" w:type="dxa"/>
          </w:tcPr>
          <w:p w14:paraId="753A22F4" w14:textId="175677D2" w:rsidR="00F33B8C" w:rsidRPr="00F33B8C" w:rsidRDefault="00F33B8C" w:rsidP="00F33B8C">
            <w:pPr>
              <w:spacing w:before="60" w:after="60" w:line="240" w:lineRule="auto"/>
              <w:jc w:val="left"/>
              <w:rPr>
                <w:ins w:id="4218" w:author="Jeff Wootton" w:date="2022-12-05T02:34:00Z"/>
                <w:b/>
                <w:bCs/>
                <w:lang w:val="en-US"/>
              </w:rPr>
            </w:pPr>
            <w:ins w:id="4219" w:author="Jeff Wootton" w:date="2022-12-05T02:39:00Z">
              <w:r>
                <w:rPr>
                  <w:b/>
                  <w:bCs/>
                  <w:lang w:val="en-US"/>
                </w:rPr>
                <w:t>3.</w:t>
              </w:r>
            </w:ins>
          </w:p>
        </w:tc>
        <w:tc>
          <w:tcPr>
            <w:tcW w:w="8232" w:type="dxa"/>
          </w:tcPr>
          <w:p w14:paraId="525BEF30" w14:textId="5FB906AA" w:rsidR="00F33B8C" w:rsidRDefault="00F33B8C" w:rsidP="00F33B8C">
            <w:pPr>
              <w:spacing w:before="60" w:after="60" w:line="240" w:lineRule="auto"/>
              <w:jc w:val="left"/>
              <w:rPr>
                <w:ins w:id="4220" w:author="Jeff Wootton" w:date="2022-12-05T02:34:00Z"/>
                <w:lang w:val="en-US"/>
              </w:rPr>
            </w:pPr>
            <w:ins w:id="4221" w:author="Jeff Wootton" w:date="2022-12-05T02:42:00Z">
              <w:r>
                <w:t xml:space="preserve">As long as the </w:t>
              </w:r>
              <w:r w:rsidRPr="002D4E29">
                <w:rPr>
                  <w:i/>
                  <w:iCs/>
                </w:rPr>
                <w:t>viewport</w:t>
              </w:r>
              <w:r>
                <w:t xml:space="preserve"> area is not empty</w:t>
              </w:r>
            </w:ins>
          </w:p>
        </w:tc>
      </w:tr>
      <w:tr w:rsidR="00F33B8C" w14:paraId="63990CA5" w14:textId="77777777" w:rsidTr="00F33B8C">
        <w:trPr>
          <w:ins w:id="4222" w:author="Jeff Wootton" w:date="2022-12-05T02:34:00Z"/>
        </w:trPr>
        <w:tc>
          <w:tcPr>
            <w:tcW w:w="846" w:type="dxa"/>
          </w:tcPr>
          <w:p w14:paraId="478045FF" w14:textId="5E4A45F9" w:rsidR="00F33B8C" w:rsidRPr="00F33B8C" w:rsidRDefault="00F33B8C" w:rsidP="00F33B8C">
            <w:pPr>
              <w:spacing w:before="60" w:after="60" w:line="240" w:lineRule="auto"/>
              <w:jc w:val="left"/>
              <w:rPr>
                <w:ins w:id="4223" w:author="Jeff Wootton" w:date="2022-12-05T02:34:00Z"/>
                <w:b/>
                <w:bCs/>
                <w:lang w:val="en-US"/>
              </w:rPr>
            </w:pPr>
            <w:ins w:id="4224" w:author="Jeff Wootton" w:date="2022-12-05T02:39:00Z">
              <w:r>
                <w:rPr>
                  <w:b/>
                  <w:bCs/>
                  <w:lang w:val="en-US"/>
                </w:rPr>
                <w:t>3.a</w:t>
              </w:r>
            </w:ins>
          </w:p>
        </w:tc>
        <w:tc>
          <w:tcPr>
            <w:tcW w:w="8232" w:type="dxa"/>
          </w:tcPr>
          <w:p w14:paraId="1F0A2779" w14:textId="75088ED0" w:rsidR="00F33B8C" w:rsidRDefault="00F33B8C" w:rsidP="00F33B8C">
            <w:pPr>
              <w:spacing w:before="60" w:after="60" w:line="240" w:lineRule="auto"/>
              <w:jc w:val="left"/>
              <w:rPr>
                <w:ins w:id="4225" w:author="Jeff Wootton" w:date="2022-12-05T02:34:00Z"/>
                <w:lang w:val="en-US"/>
              </w:rPr>
            </w:pPr>
            <w:ins w:id="4226" w:author="Jeff Wootton" w:date="2022-12-05T02:43:00Z">
              <w:r>
                <w:t>Loop over all items in the inventory</w:t>
              </w:r>
            </w:ins>
          </w:p>
        </w:tc>
      </w:tr>
      <w:tr w:rsidR="00F33B8C" w14:paraId="7DD508D9" w14:textId="77777777" w:rsidTr="00F33B8C">
        <w:trPr>
          <w:ins w:id="4227" w:author="Jeff Wootton" w:date="2022-12-05T02:41:00Z"/>
        </w:trPr>
        <w:tc>
          <w:tcPr>
            <w:tcW w:w="846" w:type="dxa"/>
          </w:tcPr>
          <w:p w14:paraId="75A2104B" w14:textId="44A9B78D" w:rsidR="00F33B8C" w:rsidRDefault="00F33B8C" w:rsidP="00F33B8C">
            <w:pPr>
              <w:spacing w:before="60" w:after="60" w:line="240" w:lineRule="auto"/>
              <w:jc w:val="left"/>
              <w:rPr>
                <w:ins w:id="4228" w:author="Jeff Wootton" w:date="2022-12-05T02:41:00Z"/>
                <w:b/>
                <w:bCs/>
                <w:lang w:val="en-US"/>
              </w:rPr>
            </w:pPr>
            <w:ins w:id="4229" w:author="Jeff Wootton" w:date="2022-12-05T02:41:00Z">
              <w:r>
                <w:rPr>
                  <w:b/>
                  <w:bCs/>
                  <w:lang w:val="en-US"/>
                </w:rPr>
                <w:t>3.a.i</w:t>
              </w:r>
            </w:ins>
          </w:p>
        </w:tc>
        <w:tc>
          <w:tcPr>
            <w:tcW w:w="8232" w:type="dxa"/>
          </w:tcPr>
          <w:p w14:paraId="65580C19" w14:textId="246942FA" w:rsidR="00F33B8C" w:rsidRDefault="00F33B8C" w:rsidP="00F33B8C">
            <w:pPr>
              <w:spacing w:before="60" w:after="60" w:line="240" w:lineRule="auto"/>
              <w:jc w:val="left"/>
              <w:rPr>
                <w:ins w:id="4230" w:author="Jeff Wootton" w:date="2022-12-05T02:41:00Z"/>
                <w:lang w:val="en-US"/>
              </w:rPr>
            </w:pPr>
            <w:ins w:id="4231" w:author="Jeff Wootton" w:date="2022-12-05T02:43:00Z">
              <w:r>
                <w:t xml:space="preserve">If </w:t>
              </w:r>
              <w:r w:rsidRPr="002D4E29">
                <w:rPr>
                  <w:i/>
                  <w:iCs/>
                </w:rPr>
                <w:t>SB</w:t>
              </w:r>
              <w:r>
                <w:t xml:space="preserve"> is an element of the scale bands of the item and the projected coverage polygon of the item overlaps the </w:t>
              </w:r>
              <w:r w:rsidRPr="002D4E29">
                <w:rPr>
                  <w:i/>
                  <w:iCs/>
                </w:rPr>
                <w:t>viewport</w:t>
              </w:r>
            </w:ins>
          </w:p>
        </w:tc>
      </w:tr>
      <w:tr w:rsidR="00F33B8C" w14:paraId="799506D1" w14:textId="77777777" w:rsidTr="00F33B8C">
        <w:trPr>
          <w:ins w:id="4232" w:author="Jeff Wootton" w:date="2022-12-05T02:34:00Z"/>
        </w:trPr>
        <w:tc>
          <w:tcPr>
            <w:tcW w:w="846" w:type="dxa"/>
          </w:tcPr>
          <w:p w14:paraId="0186FEEC" w14:textId="3343D4C2" w:rsidR="00F33B8C" w:rsidRPr="00F33B8C" w:rsidRDefault="00F33B8C" w:rsidP="00F33B8C">
            <w:pPr>
              <w:spacing w:before="60" w:after="60" w:line="240" w:lineRule="auto"/>
              <w:jc w:val="left"/>
              <w:rPr>
                <w:ins w:id="4233" w:author="Jeff Wootton" w:date="2022-12-05T02:34:00Z"/>
                <w:b/>
                <w:bCs/>
                <w:lang w:val="en-US"/>
              </w:rPr>
            </w:pPr>
            <w:ins w:id="4234" w:author="Jeff Wootton" w:date="2022-12-05T02:39:00Z">
              <w:r>
                <w:rPr>
                  <w:b/>
                  <w:bCs/>
                  <w:lang w:val="en-US"/>
                </w:rPr>
                <w:t>3.a.i.1.</w:t>
              </w:r>
            </w:ins>
          </w:p>
        </w:tc>
        <w:tc>
          <w:tcPr>
            <w:tcW w:w="8232" w:type="dxa"/>
          </w:tcPr>
          <w:p w14:paraId="32EE4335" w14:textId="1CDA4855" w:rsidR="00F33B8C" w:rsidRDefault="002D4E29" w:rsidP="00F33B8C">
            <w:pPr>
              <w:spacing w:before="60" w:after="60" w:line="240" w:lineRule="auto"/>
              <w:jc w:val="left"/>
              <w:rPr>
                <w:ins w:id="4235" w:author="Jeff Wootton" w:date="2022-12-05T02:34:00Z"/>
                <w:lang w:val="en-US"/>
              </w:rPr>
            </w:pPr>
            <w:ins w:id="4236" w:author="Jeff Wootton" w:date="2022-12-05T02:45:00Z">
              <w:r>
                <w:t xml:space="preserve">Add the item to </w:t>
              </w:r>
              <w:r w:rsidRPr="002D4E29">
                <w:rPr>
                  <w:i/>
                  <w:iCs/>
                </w:rPr>
                <w:t>S</w:t>
              </w:r>
            </w:ins>
          </w:p>
        </w:tc>
      </w:tr>
      <w:tr w:rsidR="00F33B8C" w14:paraId="61398A6A" w14:textId="77777777" w:rsidTr="00F33B8C">
        <w:trPr>
          <w:ins w:id="4237" w:author="Jeff Wootton" w:date="2022-12-05T02:34:00Z"/>
        </w:trPr>
        <w:tc>
          <w:tcPr>
            <w:tcW w:w="846" w:type="dxa"/>
          </w:tcPr>
          <w:p w14:paraId="65337EF7" w14:textId="41F81FD1" w:rsidR="00F33B8C" w:rsidRPr="00F33B8C" w:rsidRDefault="00F33B8C" w:rsidP="00F33B8C">
            <w:pPr>
              <w:spacing w:before="60" w:after="60" w:line="240" w:lineRule="auto"/>
              <w:jc w:val="left"/>
              <w:rPr>
                <w:ins w:id="4238" w:author="Jeff Wootton" w:date="2022-12-05T02:34:00Z"/>
                <w:b/>
                <w:bCs/>
                <w:lang w:val="en-US"/>
              </w:rPr>
            </w:pPr>
            <w:ins w:id="4239" w:author="Jeff Wootton" w:date="2022-12-05T02:40:00Z">
              <w:r>
                <w:rPr>
                  <w:b/>
                  <w:bCs/>
                  <w:lang w:val="en-US"/>
                </w:rPr>
                <w:t>3.a.i.2.</w:t>
              </w:r>
            </w:ins>
          </w:p>
        </w:tc>
        <w:tc>
          <w:tcPr>
            <w:tcW w:w="8232" w:type="dxa"/>
          </w:tcPr>
          <w:p w14:paraId="039AB5B5" w14:textId="198E35A5" w:rsidR="00F33B8C" w:rsidRDefault="002D4E29" w:rsidP="00F33B8C">
            <w:pPr>
              <w:spacing w:before="60" w:after="60" w:line="240" w:lineRule="auto"/>
              <w:jc w:val="left"/>
              <w:rPr>
                <w:ins w:id="4240" w:author="Jeff Wootton" w:date="2022-12-05T02:34:00Z"/>
                <w:lang w:val="en-US"/>
              </w:rPr>
            </w:pPr>
            <w:ins w:id="4241" w:author="Jeff Wootton" w:date="2022-12-05T02:47:00Z">
              <w:r>
                <w:t xml:space="preserve">Remove the coverage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ins>
          </w:p>
        </w:tc>
      </w:tr>
      <w:tr w:rsidR="00F33B8C" w14:paraId="78AF2E56" w14:textId="77777777" w:rsidTr="00F33B8C">
        <w:trPr>
          <w:ins w:id="4242" w:author="Jeff Wootton" w:date="2022-12-05T02:34:00Z"/>
        </w:trPr>
        <w:tc>
          <w:tcPr>
            <w:tcW w:w="846" w:type="dxa"/>
          </w:tcPr>
          <w:p w14:paraId="777FDE0B" w14:textId="6EFFD201" w:rsidR="00F33B8C" w:rsidRPr="00F33B8C" w:rsidRDefault="00F33B8C" w:rsidP="00F33B8C">
            <w:pPr>
              <w:spacing w:before="60" w:after="60" w:line="240" w:lineRule="auto"/>
              <w:jc w:val="left"/>
              <w:rPr>
                <w:ins w:id="4243" w:author="Jeff Wootton" w:date="2022-12-05T02:34:00Z"/>
                <w:b/>
                <w:bCs/>
                <w:lang w:val="en-US"/>
              </w:rPr>
            </w:pPr>
            <w:ins w:id="4244" w:author="Jeff Wootton" w:date="2022-12-05T02:40:00Z">
              <w:r>
                <w:rPr>
                  <w:b/>
                  <w:bCs/>
                  <w:lang w:val="en-US"/>
                </w:rPr>
                <w:t>3.b.</w:t>
              </w:r>
            </w:ins>
          </w:p>
        </w:tc>
        <w:tc>
          <w:tcPr>
            <w:tcW w:w="8232" w:type="dxa"/>
          </w:tcPr>
          <w:p w14:paraId="7F764E85" w14:textId="2A21B2E2" w:rsidR="00F33B8C" w:rsidRDefault="002D4E29" w:rsidP="00F33B8C">
            <w:pPr>
              <w:spacing w:before="60" w:after="60" w:line="240" w:lineRule="auto"/>
              <w:jc w:val="left"/>
              <w:rPr>
                <w:ins w:id="4245" w:author="Jeff Wootton" w:date="2022-12-05T02:34:00Z"/>
                <w:lang w:val="en-US"/>
              </w:rPr>
            </w:pPr>
            <w:ins w:id="4246" w:author="Jeff Wootton" w:date="2022-12-05T02:47:00Z">
              <w:r>
                <w:t xml:space="preserve">Decrement </w:t>
              </w:r>
              <w:r w:rsidRPr="002D4E29">
                <w:rPr>
                  <w:i/>
                  <w:iCs/>
                </w:rPr>
                <w:t>SB</w:t>
              </w:r>
            </w:ins>
          </w:p>
        </w:tc>
      </w:tr>
      <w:tr w:rsidR="00F33B8C" w14:paraId="3881C1E7" w14:textId="77777777" w:rsidTr="00F33B8C">
        <w:trPr>
          <w:ins w:id="4247" w:author="Jeff Wootton" w:date="2022-12-05T02:34:00Z"/>
        </w:trPr>
        <w:tc>
          <w:tcPr>
            <w:tcW w:w="846" w:type="dxa"/>
          </w:tcPr>
          <w:p w14:paraId="0C682C3F" w14:textId="2E66600C" w:rsidR="00F33B8C" w:rsidRPr="00F33B8C" w:rsidRDefault="00F33B8C" w:rsidP="00F33B8C">
            <w:pPr>
              <w:spacing w:before="60" w:after="60" w:line="240" w:lineRule="auto"/>
              <w:jc w:val="left"/>
              <w:rPr>
                <w:ins w:id="4248" w:author="Jeff Wootton" w:date="2022-12-05T02:34:00Z"/>
                <w:b/>
                <w:bCs/>
                <w:lang w:val="en-US"/>
              </w:rPr>
            </w:pPr>
            <w:ins w:id="4249" w:author="Jeff Wootton" w:date="2022-12-05T02:40:00Z">
              <w:r>
                <w:rPr>
                  <w:b/>
                  <w:bCs/>
                  <w:lang w:val="en-US"/>
                </w:rPr>
                <w:t>3.c.</w:t>
              </w:r>
            </w:ins>
          </w:p>
        </w:tc>
        <w:tc>
          <w:tcPr>
            <w:tcW w:w="8232" w:type="dxa"/>
          </w:tcPr>
          <w:p w14:paraId="137632A6" w14:textId="08F5CC4C" w:rsidR="00F33B8C" w:rsidRDefault="002D4E29" w:rsidP="00F33B8C">
            <w:pPr>
              <w:spacing w:before="60" w:after="60" w:line="240" w:lineRule="auto"/>
              <w:jc w:val="left"/>
              <w:rPr>
                <w:ins w:id="4250" w:author="Jeff Wootton" w:date="2022-12-05T02:34:00Z"/>
                <w:lang w:val="en-US"/>
              </w:rPr>
            </w:pPr>
            <w:ins w:id="4251" w:author="Jeff Wootton" w:date="2022-12-05T02:48:00Z">
              <w:r>
                <w:t xml:space="preserve">If </w:t>
              </w:r>
              <w:r w:rsidRPr="002D4E29">
                <w:rPr>
                  <w:i/>
                  <w:iCs/>
                </w:rPr>
                <w:t>SB</w:t>
              </w:r>
              <w:r>
                <w:t xml:space="preserve"> equals to zero (No scale band left to investigate)</w:t>
              </w:r>
            </w:ins>
          </w:p>
        </w:tc>
      </w:tr>
      <w:tr w:rsidR="00F33B8C" w14:paraId="3F190ADC" w14:textId="77777777" w:rsidTr="00F33B8C">
        <w:trPr>
          <w:ins w:id="4252" w:author="Jeff Wootton" w:date="2022-12-05T02:34:00Z"/>
        </w:trPr>
        <w:tc>
          <w:tcPr>
            <w:tcW w:w="846" w:type="dxa"/>
          </w:tcPr>
          <w:p w14:paraId="02C68B57" w14:textId="058A577D" w:rsidR="00F33B8C" w:rsidRPr="00F33B8C" w:rsidRDefault="00F33B8C" w:rsidP="00F33B8C">
            <w:pPr>
              <w:spacing w:before="60" w:after="60" w:line="240" w:lineRule="auto"/>
              <w:jc w:val="left"/>
              <w:rPr>
                <w:ins w:id="4253" w:author="Jeff Wootton" w:date="2022-12-05T02:34:00Z"/>
                <w:b/>
                <w:bCs/>
                <w:lang w:val="en-US"/>
              </w:rPr>
            </w:pPr>
            <w:ins w:id="4254" w:author="Jeff Wootton" w:date="2022-12-05T02:40:00Z">
              <w:r>
                <w:rPr>
                  <w:b/>
                  <w:bCs/>
                  <w:lang w:val="en-US"/>
                </w:rPr>
                <w:t>3.c.i.</w:t>
              </w:r>
            </w:ins>
          </w:p>
        </w:tc>
        <w:tc>
          <w:tcPr>
            <w:tcW w:w="8232" w:type="dxa"/>
          </w:tcPr>
          <w:p w14:paraId="15DC4A3F" w14:textId="0C9B6E02" w:rsidR="00F33B8C" w:rsidRDefault="002D4E29" w:rsidP="00F33B8C">
            <w:pPr>
              <w:spacing w:before="60" w:after="60" w:line="240" w:lineRule="auto"/>
              <w:jc w:val="left"/>
              <w:rPr>
                <w:ins w:id="4255" w:author="Jeff Wootton" w:date="2022-12-05T02:34:00Z"/>
                <w:lang w:val="en-US"/>
              </w:rPr>
            </w:pPr>
            <w:ins w:id="4256" w:author="Jeff Wootton" w:date="2022-12-05T02:48:00Z">
              <w:r>
                <w:t>Return the collected result</w:t>
              </w:r>
            </w:ins>
          </w:p>
        </w:tc>
      </w:tr>
      <w:tr w:rsidR="00F33B8C" w14:paraId="13ABB78B" w14:textId="77777777" w:rsidTr="00F33B8C">
        <w:trPr>
          <w:ins w:id="4257" w:author="Jeff Wootton" w:date="2022-12-05T02:34:00Z"/>
        </w:trPr>
        <w:tc>
          <w:tcPr>
            <w:tcW w:w="846" w:type="dxa"/>
          </w:tcPr>
          <w:p w14:paraId="13A05824" w14:textId="521746C5" w:rsidR="00F33B8C" w:rsidRPr="00F33B8C" w:rsidRDefault="00F33B8C" w:rsidP="00F33B8C">
            <w:pPr>
              <w:spacing w:before="60" w:after="60" w:line="240" w:lineRule="auto"/>
              <w:jc w:val="left"/>
              <w:rPr>
                <w:ins w:id="4258" w:author="Jeff Wootton" w:date="2022-12-05T02:34:00Z"/>
                <w:b/>
                <w:bCs/>
                <w:lang w:val="en-US"/>
              </w:rPr>
            </w:pPr>
            <w:ins w:id="4259" w:author="Jeff Wootton" w:date="2022-12-05T02:40:00Z">
              <w:r>
                <w:rPr>
                  <w:b/>
                  <w:bCs/>
                  <w:lang w:val="en-US"/>
                </w:rPr>
                <w:t>4.</w:t>
              </w:r>
            </w:ins>
          </w:p>
        </w:tc>
        <w:tc>
          <w:tcPr>
            <w:tcW w:w="8232" w:type="dxa"/>
          </w:tcPr>
          <w:p w14:paraId="09621AD3" w14:textId="7FC55710" w:rsidR="00F33B8C" w:rsidRDefault="002D4E29" w:rsidP="00F33B8C">
            <w:pPr>
              <w:spacing w:before="60" w:after="60" w:line="240" w:lineRule="auto"/>
              <w:jc w:val="left"/>
              <w:rPr>
                <w:ins w:id="4260" w:author="Jeff Wootton" w:date="2022-12-05T02:34:00Z"/>
                <w:lang w:val="en-US"/>
              </w:rPr>
            </w:pPr>
            <w:ins w:id="4261" w:author="Jeff Wootton" w:date="2022-12-05T02:48:00Z">
              <w:r>
                <w:t>Return the collected result</w:t>
              </w:r>
            </w:ins>
          </w:p>
        </w:tc>
      </w:tr>
    </w:tbl>
    <w:p w14:paraId="64B32DC0" w14:textId="32DFB023" w:rsidR="00F33B8C" w:rsidRDefault="00F33B8C" w:rsidP="002A5302">
      <w:pPr>
        <w:spacing w:after="120" w:line="240" w:lineRule="auto"/>
        <w:rPr>
          <w:ins w:id="4262" w:author="Jeff Wootton" w:date="2022-12-08T06:41:00Z"/>
          <w:lang w:val="en-US"/>
        </w:rPr>
      </w:pPr>
    </w:p>
    <w:p w14:paraId="2CF5E526" w14:textId="7170C78B" w:rsidR="002A5302" w:rsidRPr="00D74595" w:rsidRDefault="002A5302" w:rsidP="002A5302">
      <w:pPr>
        <w:pStyle w:val="ListContinue2"/>
        <w:numPr>
          <w:ilvl w:val="0"/>
          <w:numId w:val="47"/>
        </w:numPr>
        <w:tabs>
          <w:tab w:val="clear" w:pos="800"/>
        </w:tabs>
        <w:spacing w:before="120" w:after="200" w:line="240" w:lineRule="auto"/>
        <w:rPr>
          <w:ins w:id="4263" w:author="Jeff Wootton" w:date="2022-12-08T07:46:00Z"/>
          <w:szCs w:val="22"/>
          <w:lang w:eastAsia="en-US"/>
        </w:rPr>
      </w:pPr>
      <w:ins w:id="4264" w:author="Jeff Wootton" w:date="2022-12-08T07:45:00Z">
        <w:r>
          <w:rPr>
            <w:b/>
            <w:sz w:val="22"/>
            <w:szCs w:val="22"/>
            <w:lang w:eastAsia="en-US"/>
          </w:rPr>
          <w:t>Data Display Algorithm</w:t>
        </w:r>
      </w:ins>
    </w:p>
    <w:p w14:paraId="0EA41A02" w14:textId="54E7F4BA" w:rsidR="002A5302" w:rsidRPr="00D74595" w:rsidRDefault="002A5302" w:rsidP="00D74595">
      <w:pPr>
        <w:spacing w:after="120" w:line="240" w:lineRule="auto"/>
        <w:rPr>
          <w:ins w:id="4265" w:author="Jeff Wootton" w:date="2022-12-08T07:45:00Z"/>
          <w:color w:val="FF0000"/>
        </w:rPr>
      </w:pPr>
      <w:ins w:id="4266" w:author="Jeff Wootton" w:date="2022-12-08T07:46:00Z">
        <w:r>
          <w:rPr>
            <w:color w:val="FF0000"/>
          </w:rPr>
          <w:t>To be defined.</w:t>
        </w:r>
      </w:ins>
    </w:p>
    <w:p w14:paraId="4A74FED0" w14:textId="2E938D76" w:rsidR="00953C01" w:rsidRDefault="00953C01">
      <w:pPr>
        <w:spacing w:after="160" w:line="259" w:lineRule="auto"/>
        <w:jc w:val="left"/>
        <w:rPr>
          <w:ins w:id="4267" w:author="Jeff Wootton" w:date="2022-12-08T06:41:00Z"/>
          <w:lang w:val="en-US"/>
        </w:rPr>
      </w:pPr>
      <w:ins w:id="4268" w:author="Jeff Wootton" w:date="2022-12-08T06:41:00Z">
        <w:r>
          <w:rPr>
            <w:lang w:val="en-US"/>
          </w:rPr>
          <w:br w:type="page"/>
        </w:r>
      </w:ins>
    </w:p>
    <w:p w14:paraId="568FC50A" w14:textId="5F7E8CC3" w:rsidR="00953C01" w:rsidRDefault="00953C01" w:rsidP="00953C01">
      <w:pPr>
        <w:spacing w:line="240" w:lineRule="auto"/>
        <w:rPr>
          <w:ins w:id="4269" w:author="Jeff Wootton" w:date="2022-12-08T06:41:00Z"/>
          <w:lang w:val="en-US"/>
        </w:rPr>
      </w:pPr>
    </w:p>
    <w:p w14:paraId="14EB05C2" w14:textId="71957961" w:rsidR="00953C01" w:rsidRDefault="00953C01" w:rsidP="00953C01">
      <w:pPr>
        <w:spacing w:line="240" w:lineRule="auto"/>
        <w:rPr>
          <w:ins w:id="4270" w:author="Jeff Wootton" w:date="2022-12-08T06:42:00Z"/>
          <w:lang w:val="en-US"/>
        </w:rPr>
      </w:pPr>
    </w:p>
    <w:p w14:paraId="0E5E6D49" w14:textId="47B74760" w:rsidR="00A310FD" w:rsidRDefault="00A310FD" w:rsidP="00953C01">
      <w:pPr>
        <w:spacing w:line="240" w:lineRule="auto"/>
        <w:rPr>
          <w:ins w:id="4271" w:author="Jeff Wootton" w:date="2022-12-08T06:42:00Z"/>
          <w:lang w:val="en-US"/>
        </w:rPr>
      </w:pPr>
    </w:p>
    <w:p w14:paraId="53593CBE" w14:textId="77777777" w:rsidR="00A310FD" w:rsidRPr="00E61AD8" w:rsidRDefault="00A310FD" w:rsidP="00953C01">
      <w:pPr>
        <w:spacing w:line="240" w:lineRule="auto"/>
        <w:rPr>
          <w:ins w:id="4272" w:author="Jeff Wootton" w:date="2022-12-08T06:41:00Z"/>
          <w:lang w:val="en-US"/>
        </w:rPr>
      </w:pPr>
    </w:p>
    <w:p w14:paraId="6486E1EE" w14:textId="77777777" w:rsidR="00953C01" w:rsidRPr="00E61AD8" w:rsidRDefault="00953C01" w:rsidP="00953C01">
      <w:pPr>
        <w:spacing w:line="240" w:lineRule="auto"/>
        <w:rPr>
          <w:ins w:id="4273" w:author="Jeff Wootton" w:date="2022-12-08T06:41:00Z"/>
          <w:lang w:val="en-US"/>
        </w:rPr>
      </w:pPr>
    </w:p>
    <w:p w14:paraId="25964460" w14:textId="77777777" w:rsidR="00953C01" w:rsidRPr="00E61AD8" w:rsidRDefault="00953C01" w:rsidP="00953C01">
      <w:pPr>
        <w:spacing w:line="240" w:lineRule="auto"/>
        <w:rPr>
          <w:ins w:id="4274" w:author="Jeff Wootton" w:date="2022-12-08T06:41:00Z"/>
          <w:lang w:val="en-US"/>
        </w:rPr>
      </w:pPr>
    </w:p>
    <w:p w14:paraId="10C9D358" w14:textId="77777777" w:rsidR="00953C01" w:rsidRPr="00E61AD8" w:rsidRDefault="00953C01" w:rsidP="00953C01">
      <w:pPr>
        <w:spacing w:line="240" w:lineRule="auto"/>
        <w:rPr>
          <w:ins w:id="4275" w:author="Jeff Wootton" w:date="2022-12-08T06:41:00Z"/>
          <w:lang w:val="en-US"/>
        </w:rPr>
      </w:pPr>
    </w:p>
    <w:p w14:paraId="29BDA0DA" w14:textId="77777777" w:rsidR="00953C01" w:rsidRPr="00E61AD8" w:rsidRDefault="00953C01" w:rsidP="00953C01">
      <w:pPr>
        <w:spacing w:line="240" w:lineRule="auto"/>
        <w:rPr>
          <w:ins w:id="4276" w:author="Jeff Wootton" w:date="2022-12-08T06:41:00Z"/>
          <w:lang w:val="en-US"/>
        </w:rPr>
      </w:pPr>
    </w:p>
    <w:p w14:paraId="6AD0826A" w14:textId="77777777" w:rsidR="00953C01" w:rsidRPr="00E61AD8" w:rsidRDefault="00953C01" w:rsidP="00953C01">
      <w:pPr>
        <w:spacing w:line="240" w:lineRule="auto"/>
        <w:rPr>
          <w:ins w:id="4277" w:author="Jeff Wootton" w:date="2022-12-08T06:41:00Z"/>
          <w:lang w:val="en-US"/>
        </w:rPr>
      </w:pPr>
    </w:p>
    <w:p w14:paraId="5C2817B0" w14:textId="77777777" w:rsidR="00953C01" w:rsidRPr="00E61AD8" w:rsidRDefault="00953C01" w:rsidP="00953C01">
      <w:pPr>
        <w:spacing w:line="240" w:lineRule="auto"/>
        <w:rPr>
          <w:ins w:id="4278" w:author="Jeff Wootton" w:date="2022-12-08T06:41:00Z"/>
          <w:lang w:val="en-US"/>
        </w:rPr>
      </w:pPr>
    </w:p>
    <w:p w14:paraId="0921AC75" w14:textId="77777777" w:rsidR="00953C01" w:rsidRPr="00E61AD8" w:rsidRDefault="00953C01" w:rsidP="00953C01">
      <w:pPr>
        <w:spacing w:line="240" w:lineRule="auto"/>
        <w:rPr>
          <w:ins w:id="4279" w:author="Jeff Wootton" w:date="2022-12-08T06:41:00Z"/>
          <w:lang w:val="en-US"/>
        </w:rPr>
      </w:pPr>
    </w:p>
    <w:p w14:paraId="6BE1BF18" w14:textId="77777777" w:rsidR="00953C01" w:rsidRPr="00E61AD8" w:rsidRDefault="00953C01" w:rsidP="00953C01">
      <w:pPr>
        <w:spacing w:line="240" w:lineRule="auto"/>
        <w:rPr>
          <w:ins w:id="4280" w:author="Jeff Wootton" w:date="2022-12-08T06:41:00Z"/>
          <w:lang w:val="en-US"/>
        </w:rPr>
      </w:pPr>
    </w:p>
    <w:p w14:paraId="4E6CFD92" w14:textId="77777777" w:rsidR="00953C01" w:rsidRPr="00E61AD8" w:rsidRDefault="00953C01" w:rsidP="00953C01">
      <w:pPr>
        <w:spacing w:line="240" w:lineRule="auto"/>
        <w:rPr>
          <w:ins w:id="4281" w:author="Jeff Wootton" w:date="2022-12-08T06:41:00Z"/>
          <w:lang w:val="en-US"/>
        </w:rPr>
      </w:pPr>
    </w:p>
    <w:p w14:paraId="46489BA3" w14:textId="77777777" w:rsidR="00953C01" w:rsidRPr="00E61AD8" w:rsidRDefault="00953C01" w:rsidP="00953C01">
      <w:pPr>
        <w:spacing w:line="240" w:lineRule="auto"/>
        <w:rPr>
          <w:ins w:id="4282" w:author="Jeff Wootton" w:date="2022-12-08T06:41:00Z"/>
          <w:lang w:val="en-US"/>
        </w:rPr>
      </w:pPr>
    </w:p>
    <w:p w14:paraId="6A878EA2" w14:textId="77777777" w:rsidR="00953C01" w:rsidRPr="00E61AD8" w:rsidRDefault="00953C01" w:rsidP="00953C01">
      <w:pPr>
        <w:spacing w:line="240" w:lineRule="auto"/>
        <w:rPr>
          <w:ins w:id="4283" w:author="Jeff Wootton" w:date="2022-12-08T06:41:00Z"/>
          <w:lang w:val="en-US"/>
        </w:rPr>
      </w:pPr>
    </w:p>
    <w:p w14:paraId="6D77D58F" w14:textId="77777777" w:rsidR="00953C01" w:rsidRPr="00E61AD8" w:rsidRDefault="00953C01" w:rsidP="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ins w:id="4284" w:author="Jeff Wootton" w:date="2022-12-08T06:41:00Z"/>
          <w:rFonts w:eastAsia="Times New Roman"/>
          <w:sz w:val="22"/>
          <w:lang w:val="en-AU" w:eastAsia="en-GB"/>
        </w:rPr>
      </w:pPr>
      <w:ins w:id="4285" w:author="Jeff Wootton" w:date="2022-12-08T06:41:00Z">
        <w:r w:rsidRPr="00E61AD8">
          <w:rPr>
            <w:rFonts w:eastAsia="Times New Roman"/>
            <w:sz w:val="22"/>
            <w:lang w:val="en-AU" w:eastAsia="en-GB"/>
          </w:rPr>
          <w:tab/>
          <w:t>Page intentionally left blank</w:t>
        </w:r>
      </w:ins>
    </w:p>
    <w:p w14:paraId="2948C0B1" w14:textId="77777777" w:rsidR="00953C01" w:rsidRPr="00E61AD8" w:rsidRDefault="00953C01" w:rsidP="00953C01">
      <w:pPr>
        <w:spacing w:line="240" w:lineRule="auto"/>
        <w:rPr>
          <w:ins w:id="4286" w:author="Jeff Wootton" w:date="2022-12-08T06:41:00Z"/>
          <w:lang w:val="en-US"/>
        </w:rPr>
      </w:pPr>
    </w:p>
    <w:p w14:paraId="6DA6A383" w14:textId="6941BAB0" w:rsidR="00953C01" w:rsidRDefault="00953C01" w:rsidP="007B2D1A">
      <w:pPr>
        <w:spacing w:after="120" w:line="240" w:lineRule="auto"/>
        <w:rPr>
          <w:ins w:id="4287" w:author="Jeff Wootton" w:date="2022-12-08T06:41:00Z"/>
          <w:lang w:val="en-US"/>
        </w:rPr>
      </w:pPr>
    </w:p>
    <w:p w14:paraId="19A3EAF3" w14:textId="77777777" w:rsidR="00953C01" w:rsidRPr="007B2D1A" w:rsidRDefault="00953C01" w:rsidP="007B2D1A">
      <w:pPr>
        <w:spacing w:after="120" w:line="240" w:lineRule="auto"/>
        <w:rPr>
          <w:lang w:val="en-US"/>
        </w:rPr>
      </w:pPr>
    </w:p>
    <w:sectPr w:rsidR="00953C01" w:rsidRPr="007B2D1A" w:rsidSect="00244A4A">
      <w:headerReference w:type="even" r:id="rId80"/>
      <w:headerReference w:type="default" r:id="rId81"/>
      <w:footerReference w:type="even" r:id="rId82"/>
      <w:footerReference w:type="default" r:id="rId83"/>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8" w:author="Teh Stand" w:date="2022-06-10T10:15:00Z" w:initials="TS">
    <w:p w14:paraId="4A811191" w14:textId="721CC929" w:rsidR="00497910" w:rsidRDefault="00497910">
      <w:pPr>
        <w:pStyle w:val="CommentText"/>
      </w:pPr>
      <w:r>
        <w:rPr>
          <w:rStyle w:val="CommentReference"/>
        </w:rPr>
        <w:annotationRef/>
      </w:r>
      <w:r>
        <w:t>Figure needs to be reviewed to determine if any amendment is required for changes to associations introduced in S-100 Edition 5.0.0.</w:t>
      </w:r>
    </w:p>
  </w:comment>
  <w:comment w:id="423" w:author="Teh Stand" w:date="2022-06-10T10:14:00Z" w:initials="TS">
    <w:p w14:paraId="158ABF47" w14:textId="488B8A2F" w:rsidR="00497910" w:rsidRDefault="00497910">
      <w:pPr>
        <w:pStyle w:val="CommentText"/>
      </w:pPr>
      <w:r>
        <w:rPr>
          <w:rStyle w:val="CommentReference"/>
        </w:rPr>
        <w:annotationRef/>
      </w:r>
      <w:r>
        <w:t>This Figure needs to be updated to reflect the changes in the modelling of SpatialQuality introduced in DCEG Edition 1.0.2 (Raphael?).</w:t>
      </w:r>
    </w:p>
  </w:comment>
  <w:comment w:id="427" w:author="Jeff Wootton" w:date="2022-10-13T06:21:00Z" w:initials="JW">
    <w:p w14:paraId="23EBA33E" w14:textId="77777777" w:rsidR="00497910" w:rsidRDefault="00497910">
      <w:pPr>
        <w:pStyle w:val="CommentText"/>
        <w:rPr>
          <w:rFonts w:cs="Arial"/>
          <w:szCs w:val="18"/>
        </w:rPr>
      </w:pPr>
      <w:r>
        <w:rPr>
          <w:rStyle w:val="CommentReference"/>
        </w:rPr>
        <w:annotationRef/>
      </w:r>
      <w:r>
        <w:t xml:space="preserve">DE:  </w:t>
      </w:r>
      <w:r>
        <w:rPr>
          <w:rFonts w:cs="Arial"/>
          <w:szCs w:val="18"/>
        </w:rPr>
        <w:t>See DCEG 24.5.  qualityOfHorizontalMeasurement: only values 4 and 5 are allowed.</w:t>
      </w:r>
    </w:p>
    <w:p w14:paraId="2A636BE7" w14:textId="77777777" w:rsidR="00497910" w:rsidRDefault="00497910">
      <w:pPr>
        <w:pStyle w:val="CommentText"/>
        <w:rPr>
          <w:rFonts w:cs="Arial"/>
          <w:szCs w:val="18"/>
        </w:rPr>
      </w:pPr>
    </w:p>
    <w:p w14:paraId="232C48CF" w14:textId="77777777" w:rsidR="00497910" w:rsidRDefault="00497910">
      <w:pPr>
        <w:pStyle w:val="CommentText"/>
        <w:rPr>
          <w:rFonts w:cs="Arial"/>
          <w:b/>
          <w:bCs/>
          <w:szCs w:val="18"/>
        </w:rPr>
      </w:pPr>
      <w:r>
        <w:rPr>
          <w:rFonts w:cs="Arial"/>
          <w:szCs w:val="18"/>
        </w:rPr>
        <w:t xml:space="preserve">IHO Sec:  Agree – needs to be updated.  However, as for above comment, does this need to be in 2 places?  Suggest remove this clause altogether.  </w:t>
      </w:r>
      <w:r>
        <w:rPr>
          <w:rFonts w:cs="Arial"/>
          <w:b/>
          <w:bCs/>
          <w:szCs w:val="18"/>
        </w:rPr>
        <w:t>To be discussed.</w:t>
      </w:r>
    </w:p>
    <w:p w14:paraId="1BB6429B" w14:textId="77777777" w:rsidR="00497910" w:rsidRDefault="00497910">
      <w:pPr>
        <w:pStyle w:val="CommentText"/>
        <w:rPr>
          <w:rFonts w:cs="Arial"/>
          <w:b/>
          <w:bCs/>
          <w:szCs w:val="18"/>
        </w:rPr>
      </w:pPr>
    </w:p>
    <w:p w14:paraId="3ADF9DFA" w14:textId="77777777" w:rsidR="00497910" w:rsidRDefault="00497910" w:rsidP="00BC08C1">
      <w:pPr>
        <w:pStyle w:val="CommentText"/>
      </w:pPr>
      <w:r w:rsidRPr="00BC08C1">
        <w:rPr>
          <w:rFonts w:cs="Arial"/>
          <w:szCs w:val="18"/>
        </w:rPr>
        <w:t xml:space="preserve">NIWC:  </w:t>
      </w:r>
      <w:r>
        <w:t>This is inaccurate:</w:t>
      </w:r>
    </w:p>
    <w:p w14:paraId="2FBC4C40" w14:textId="77777777" w:rsidR="00497910" w:rsidRDefault="00497910" w:rsidP="00BC08C1">
      <w:pPr>
        <w:pStyle w:val="CommentText"/>
      </w:pPr>
    </w:p>
    <w:p w14:paraId="65C5F137" w14:textId="77777777" w:rsidR="00497910" w:rsidRDefault="00497910" w:rsidP="00BC08C1">
      <w:pPr>
        <w:pStyle w:val="CommentText"/>
        <w:numPr>
          <w:ilvl w:val="0"/>
          <w:numId w:val="40"/>
        </w:numPr>
      </w:pPr>
      <w:r>
        <w:t xml:space="preserve"> The modelling of SpatialQuality has changed:</w:t>
      </w:r>
    </w:p>
    <w:p w14:paraId="75C3AD22" w14:textId="77777777" w:rsidR="00497910" w:rsidRDefault="00497910" w:rsidP="00BC08C1">
      <w:pPr>
        <w:pStyle w:val="CommentText"/>
        <w:numPr>
          <w:ilvl w:val="1"/>
          <w:numId w:val="40"/>
        </w:numPr>
      </w:pPr>
      <w:r>
        <w:t xml:space="preserve"> add </w:t>
      </w:r>
      <w:r w:rsidRPr="00056CFF">
        <w:rPr>
          <w:i/>
          <w:iCs/>
        </w:rPr>
        <w:t>spatialAccuracy</w:t>
      </w:r>
    </w:p>
    <w:p w14:paraId="6ED5EF9A" w14:textId="77777777" w:rsidR="00497910" w:rsidRDefault="00497910" w:rsidP="00BC08C1">
      <w:pPr>
        <w:pStyle w:val="CommentText"/>
        <w:numPr>
          <w:ilvl w:val="0"/>
          <w:numId w:val="40"/>
        </w:numPr>
      </w:pPr>
      <w:r>
        <w:t xml:space="preserve"> QoBD may have an association to SpatialQuality through QoBDComposition</w:t>
      </w:r>
    </w:p>
    <w:p w14:paraId="000CDCE1" w14:textId="77777777" w:rsidR="00497910" w:rsidRDefault="00497910" w:rsidP="00BC08C1">
      <w:pPr>
        <w:pStyle w:val="CommentText"/>
      </w:pPr>
      <w:r>
        <w:t xml:space="preserve"> The relationships shown here are simplifications of those described in S-100 5.0.0 Figure 7-3 Geometry:</w:t>
      </w:r>
      <w:r>
        <w:rPr>
          <w:noProof/>
          <w:lang w:val="fr-FR" w:eastAsia="fr-FR"/>
        </w:rPr>
        <w:drawing>
          <wp:inline distT="0" distB="0" distL="0" distR="0" wp14:anchorId="1AF32A28" wp14:editId="7DA507DC">
            <wp:extent cx="1517904" cy="1362456"/>
            <wp:effectExtent l="0" t="0" r="6350" b="952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1"/>
                    <a:stretch>
                      <a:fillRect/>
                    </a:stretch>
                  </pic:blipFill>
                  <pic:spPr>
                    <a:xfrm>
                      <a:off x="0" y="0"/>
                      <a:ext cx="1517904" cy="1362456"/>
                    </a:xfrm>
                    <a:prstGeom prst="rect">
                      <a:avLst/>
                    </a:prstGeom>
                  </pic:spPr>
                </pic:pic>
              </a:graphicData>
            </a:graphic>
          </wp:inline>
        </w:drawing>
      </w:r>
    </w:p>
    <w:p w14:paraId="40D99CD8" w14:textId="77777777" w:rsidR="00497910" w:rsidRDefault="00497910" w:rsidP="00BC08C1">
      <w:pPr>
        <w:pStyle w:val="CommentText"/>
      </w:pPr>
    </w:p>
    <w:p w14:paraId="34FD1F9E" w14:textId="6C14E441" w:rsidR="00497910" w:rsidRPr="00BC08C1" w:rsidRDefault="00497910" w:rsidP="00BC08C1">
      <w:pPr>
        <w:pStyle w:val="CommentText"/>
      </w:pPr>
      <w:r>
        <w:t xml:space="preserve">IHO Sec:  </w:t>
      </w:r>
      <w:r w:rsidRPr="00452064">
        <w:rPr>
          <w:rFonts w:cs="Arial"/>
          <w:b/>
          <w:bCs/>
          <w:szCs w:val="18"/>
        </w:rPr>
        <w:t>To be discussed in association with other comments for this clause.</w:t>
      </w:r>
      <w:r>
        <w:rPr>
          <w:rFonts w:cs="Arial"/>
          <w:szCs w:val="18"/>
        </w:rPr>
        <w:t xml:space="preserve">  However, if this revised UML diagram is correct, suggest that it replace the current DCEG Figure 2.1.</w:t>
      </w:r>
    </w:p>
  </w:comment>
  <w:comment w:id="554" w:author="Jeff Wootton" w:date="2022-10-13T06:59:00Z" w:initials="JW">
    <w:p w14:paraId="6495EEBB" w14:textId="77777777" w:rsidR="00497910" w:rsidRDefault="00497910">
      <w:pPr>
        <w:pStyle w:val="CommentText"/>
        <w:rPr>
          <w:lang w:val="en-US"/>
        </w:rPr>
      </w:pPr>
      <w:r>
        <w:rPr>
          <w:rStyle w:val="CommentReference"/>
        </w:rPr>
        <w:annotationRef/>
      </w:r>
      <w:r>
        <w:t xml:space="preserve">DE:  </w:t>
      </w:r>
      <w:r>
        <w:rPr>
          <w:lang w:val="en-US"/>
        </w:rPr>
        <w:t>A side by side comparison of two ways to represent complex attributes is only useful if they both represent the same feature and its complex attributes. Otherwise the figure is just confusing. Differences in notation could well be caused by the different nature of the features and not by the way of representing the connections. Figure 4-6 feels like comparing apples to oranges.</w:t>
      </w:r>
    </w:p>
    <w:p w14:paraId="18644504" w14:textId="77777777" w:rsidR="00497910" w:rsidRDefault="00497910">
      <w:pPr>
        <w:pStyle w:val="CommentText"/>
        <w:rPr>
          <w:rFonts w:cs="Arial"/>
          <w:szCs w:val="18"/>
        </w:rPr>
      </w:pPr>
      <w:r>
        <w:rPr>
          <w:rFonts w:cs="Arial"/>
          <w:szCs w:val="18"/>
        </w:rPr>
        <w:t>Figure 4-6 should show different notations for the same feature and its complex attributes, not different features (even if they are similar).</w:t>
      </w:r>
    </w:p>
    <w:p w14:paraId="19F2F33F" w14:textId="77777777" w:rsidR="00497910" w:rsidRDefault="00497910">
      <w:pPr>
        <w:pStyle w:val="CommentText"/>
        <w:rPr>
          <w:rFonts w:cs="Arial"/>
          <w:szCs w:val="18"/>
        </w:rPr>
      </w:pPr>
    </w:p>
    <w:p w14:paraId="4A176839" w14:textId="77777777" w:rsidR="00497910" w:rsidRDefault="00497910">
      <w:pPr>
        <w:pStyle w:val="CommentText"/>
        <w:rPr>
          <w:rFonts w:cs="Arial"/>
          <w:b/>
          <w:bCs/>
          <w:szCs w:val="18"/>
        </w:rPr>
      </w:pPr>
      <w:r>
        <w:rPr>
          <w:rFonts w:cs="Arial"/>
          <w:szCs w:val="18"/>
        </w:rPr>
        <w:t xml:space="preserve">IHO Sec:  Tend to agree.  </w:t>
      </w:r>
      <w:r>
        <w:rPr>
          <w:rFonts w:cs="Arial"/>
          <w:b/>
          <w:bCs/>
          <w:szCs w:val="18"/>
        </w:rPr>
        <w:t>Raphael to supply updated UML?</w:t>
      </w:r>
    </w:p>
    <w:p w14:paraId="155E669C" w14:textId="77777777" w:rsidR="00497910" w:rsidRDefault="00497910">
      <w:pPr>
        <w:pStyle w:val="CommentText"/>
        <w:rPr>
          <w:rFonts w:cs="Arial"/>
          <w:b/>
          <w:bCs/>
          <w:szCs w:val="18"/>
        </w:rPr>
      </w:pPr>
    </w:p>
    <w:p w14:paraId="33076AAB" w14:textId="7791B831" w:rsidR="00497910" w:rsidRPr="00741043" w:rsidRDefault="00497910">
      <w:pPr>
        <w:pStyle w:val="CommentText"/>
        <w:rPr>
          <w:b/>
          <w:bCs/>
        </w:rPr>
      </w:pPr>
      <w:r>
        <w:rPr>
          <w:rFonts w:cs="Arial"/>
          <w:b/>
          <w:bCs/>
          <w:szCs w:val="18"/>
        </w:rPr>
        <w:t>Look for DCEG ref. and if not modify clause and remove Figure.</w:t>
      </w:r>
    </w:p>
  </w:comment>
  <w:comment w:id="657" w:author="Jeff Wootton" w:date="2022-10-14T22:36:00Z" w:initials="JW">
    <w:p w14:paraId="572891BE" w14:textId="77777777" w:rsidR="00497910" w:rsidRDefault="00497910">
      <w:pPr>
        <w:pStyle w:val="CommentText"/>
      </w:pPr>
      <w:r>
        <w:rPr>
          <w:rStyle w:val="CommentReference"/>
        </w:rPr>
        <w:annotationRef/>
      </w:r>
      <w:r>
        <w:t>NIWC:  Indicates the best scale within the dataset, particularly for auto-scaling in route monitoring.</w:t>
      </w:r>
    </w:p>
    <w:p w14:paraId="2DA5230D" w14:textId="77777777" w:rsidR="00497910" w:rsidRDefault="00497910">
      <w:pPr>
        <w:pStyle w:val="CommentText"/>
      </w:pPr>
    </w:p>
    <w:p w14:paraId="0771FABE" w14:textId="547C9496" w:rsidR="00497910" w:rsidRPr="0043699B" w:rsidRDefault="00497910">
      <w:pPr>
        <w:pStyle w:val="CommentText"/>
        <w:rPr>
          <w:b/>
          <w:bCs/>
        </w:rPr>
      </w:pPr>
      <w:r>
        <w:t xml:space="preserve">IHO Sec:  </w:t>
      </w:r>
      <w:r>
        <w:rPr>
          <w:b/>
          <w:bCs/>
        </w:rPr>
        <w:t>To be discussed.</w:t>
      </w:r>
    </w:p>
  </w:comment>
  <w:comment w:id="1607" w:author="Jeff Wootton" w:date="2022-10-26T02:26:00Z" w:initials="JW">
    <w:p w14:paraId="0D23B44B" w14:textId="77777777" w:rsidR="00497910" w:rsidRDefault="00497910" w:rsidP="00E422B2">
      <w:pPr>
        <w:pStyle w:val="CommentText"/>
      </w:pPr>
      <w:r>
        <w:rPr>
          <w:rStyle w:val="CommentReference"/>
        </w:rPr>
        <w:annotationRef/>
      </w:r>
      <w:r>
        <w:rPr>
          <w:rStyle w:val="CommentReference"/>
        </w:rPr>
        <w:annotationRef/>
      </w:r>
      <w:r>
        <w:t>Raphael review 29/06/22: Replace with the accompanying figure. That figure should be compared to the tables below to ensure that it includes all and only the classes and attributes actually used in S-101. If an attribute is added or removed from the tables, the figure will also have to be updated.</w:t>
      </w:r>
    </w:p>
    <w:p w14:paraId="2DC84DD4" w14:textId="77777777" w:rsidR="00497910" w:rsidRDefault="00497910" w:rsidP="00E422B2">
      <w:pPr>
        <w:pStyle w:val="CommentText"/>
      </w:pPr>
      <w:r>
        <w:t>The attribute multiplicities in the figure are the original S-100 multiplicities; they cannot be changed to the S-101-constrained S-100 multiplicities without unnecessary extra effort that wouldn’t actually represent reality because S-101 will actually use the generic S-100 exchange catalogue schema.</w:t>
      </w:r>
    </w:p>
    <w:p w14:paraId="785E9AC6" w14:textId="77777777" w:rsidR="00497910" w:rsidRDefault="00497910" w:rsidP="00E422B2">
      <w:pPr>
        <w:pStyle w:val="CommentText"/>
      </w:pPr>
    </w:p>
    <w:p w14:paraId="1AEBF7CA" w14:textId="700BA523" w:rsidR="00497910" w:rsidRDefault="00497910">
      <w:pPr>
        <w:pStyle w:val="CommentText"/>
      </w:pPr>
      <w:r>
        <w:t>JW: Need help with this due to limited time.</w:t>
      </w:r>
    </w:p>
    <w:p w14:paraId="57E33F3A" w14:textId="77777777" w:rsidR="00497910" w:rsidRDefault="00497910">
      <w:pPr>
        <w:pStyle w:val="CommentText"/>
      </w:pPr>
    </w:p>
    <w:p w14:paraId="59F5D9D2" w14:textId="42FF516B" w:rsidR="00497910" w:rsidRDefault="00497910">
      <w:pPr>
        <w:pStyle w:val="CommentText"/>
      </w:pPr>
      <w:r>
        <w:t>NIWC:  Recommend delete and reference S-100 5.0 Figure 17-7. Note S-101 specifics in the UML tables below.</w:t>
      </w:r>
    </w:p>
    <w:p w14:paraId="1A31DC0A" w14:textId="77777777" w:rsidR="00497910" w:rsidRDefault="00497910">
      <w:pPr>
        <w:pStyle w:val="CommentText"/>
      </w:pPr>
    </w:p>
    <w:p w14:paraId="1FACDE6A" w14:textId="26F8A9A3" w:rsidR="00497910" w:rsidRDefault="00497910">
      <w:pPr>
        <w:pStyle w:val="CommentText"/>
        <w:rPr>
          <w:b/>
          <w:bCs/>
        </w:rPr>
      </w:pPr>
      <w:r>
        <w:t xml:space="preserve">IHO Sec:  </w:t>
      </w:r>
      <w:r>
        <w:rPr>
          <w:lang w:val="en-US" w:bidi="ar-OM"/>
        </w:rPr>
        <w:t xml:space="preserve">Even though it will require additional maintenance and alignment, consider that it is better to have all this information in the PS as it is important and will save readers from having to go and interpret another Figure in another document and then work out the different multiplicities from the Tables below.  </w:t>
      </w:r>
      <w:r>
        <w:rPr>
          <w:b/>
          <w:bCs/>
        </w:rPr>
        <w:t>To be discussed.</w:t>
      </w:r>
    </w:p>
    <w:p w14:paraId="3E011038" w14:textId="77777777" w:rsidR="00497910" w:rsidRDefault="00497910">
      <w:pPr>
        <w:pStyle w:val="CommentText"/>
        <w:rPr>
          <w:b/>
          <w:bCs/>
        </w:rPr>
      </w:pPr>
    </w:p>
    <w:p w14:paraId="1D4F510A" w14:textId="77777777" w:rsidR="00497910" w:rsidRDefault="00497910">
      <w:pPr>
        <w:pStyle w:val="CommentText"/>
        <w:rPr>
          <w:rFonts w:cs="Arial"/>
          <w:szCs w:val="18"/>
        </w:rPr>
      </w:pPr>
      <w:r>
        <w:rPr>
          <w:b/>
          <w:bCs/>
        </w:rPr>
        <w:t xml:space="preserve">DE:  </w:t>
      </w:r>
      <w:r w:rsidRPr="00701EA6">
        <w:rPr>
          <w:rFonts w:cs="Arial"/>
          <w:szCs w:val="18"/>
        </w:rPr>
        <w:t xml:space="preserve">Replace Fig. 12-3 proposed alternative figure/table (follows </w:t>
      </w:r>
      <w:r>
        <w:rPr>
          <w:rFonts w:cs="Arial"/>
          <w:szCs w:val="18"/>
        </w:rPr>
        <w:t>consolidated comments</w:t>
      </w:r>
      <w:r w:rsidRPr="00701EA6">
        <w:rPr>
          <w:rFonts w:cs="Arial"/>
          <w:szCs w:val="18"/>
        </w:rPr>
        <w:t xml:space="preserve"> Table)</w:t>
      </w:r>
      <w:r>
        <w:rPr>
          <w:rFonts w:cs="Arial"/>
          <w:szCs w:val="18"/>
        </w:rPr>
        <w:t>.</w:t>
      </w:r>
    </w:p>
    <w:p w14:paraId="687C7FA2" w14:textId="77777777" w:rsidR="00497910" w:rsidRDefault="00497910">
      <w:pPr>
        <w:pStyle w:val="CommentText"/>
        <w:rPr>
          <w:rFonts w:cs="Arial"/>
          <w:szCs w:val="18"/>
        </w:rPr>
      </w:pPr>
    </w:p>
    <w:p w14:paraId="3A847180" w14:textId="77777777" w:rsidR="00497910" w:rsidRDefault="00497910">
      <w:pPr>
        <w:pStyle w:val="CommentText"/>
        <w:rPr>
          <w:b/>
          <w:bCs/>
        </w:rPr>
      </w:pPr>
      <w:r>
        <w:rPr>
          <w:rFonts w:cs="Arial"/>
          <w:szCs w:val="18"/>
        </w:rPr>
        <w:t xml:space="preserve">IHO Sec:  </w:t>
      </w:r>
      <w:r>
        <w:rPr>
          <w:b/>
          <w:bCs/>
        </w:rPr>
        <w:t>To be discussed.</w:t>
      </w:r>
    </w:p>
    <w:p w14:paraId="07FFE5C4" w14:textId="77777777" w:rsidR="00497910" w:rsidRDefault="00497910">
      <w:pPr>
        <w:pStyle w:val="CommentText"/>
        <w:rPr>
          <w:b/>
          <w:bCs/>
        </w:rPr>
      </w:pPr>
    </w:p>
    <w:p w14:paraId="1E788997" w14:textId="71EECF02" w:rsidR="00497910" w:rsidRPr="007D3578" w:rsidRDefault="00497910">
      <w:pPr>
        <w:pStyle w:val="CommentText"/>
        <w:rPr>
          <w:b/>
          <w:bCs/>
        </w:rPr>
      </w:pPr>
      <w:r>
        <w:rPr>
          <w:b/>
          <w:bCs/>
        </w:rPr>
        <w:t>Remove.</w:t>
      </w:r>
    </w:p>
  </w:comment>
  <w:comment w:id="1611" w:author="Jeff Wootton" w:date="2022-10-26T03:21:00Z" w:initials="JW">
    <w:p w14:paraId="5071B18C" w14:textId="77777777" w:rsidR="00497910" w:rsidRDefault="00497910" w:rsidP="002A7EC8">
      <w:pPr>
        <w:pStyle w:val="CommentText"/>
      </w:pPr>
      <w:r>
        <w:rPr>
          <w:rStyle w:val="CommentReference"/>
        </w:rPr>
        <w:annotationRef/>
      </w:r>
      <w:r>
        <w:t xml:space="preserve">NIWC:  It’s hard to see how these tables differ from those provided in S-100 without doing a side-by-side comparison. </w:t>
      </w:r>
      <w:r>
        <w:rPr>
          <w:rStyle w:val="CommentReference"/>
        </w:rPr>
        <w:annotationRef/>
      </w:r>
      <w:r>
        <w:t>Recommend the UML tables either:</w:t>
      </w:r>
    </w:p>
    <w:p w14:paraId="34B53721" w14:textId="77777777" w:rsidR="00497910" w:rsidRDefault="00497910" w:rsidP="002A7EC8">
      <w:pPr>
        <w:pStyle w:val="CommentText"/>
        <w:numPr>
          <w:ilvl w:val="0"/>
          <w:numId w:val="43"/>
        </w:numPr>
      </w:pPr>
      <w:r>
        <w:t xml:space="preserve"> Highlight the changes from S-100 using a different background color, italic text, or some other method</w:t>
      </w:r>
    </w:p>
    <w:p w14:paraId="4C5ACCEF" w14:textId="77777777" w:rsidR="00497910" w:rsidRDefault="00497910" w:rsidP="002A7EC8">
      <w:pPr>
        <w:pStyle w:val="CommentText"/>
        <w:numPr>
          <w:ilvl w:val="0"/>
          <w:numId w:val="43"/>
        </w:numPr>
      </w:pPr>
      <w:r>
        <w:t xml:space="preserve"> Only show entries that are different then S-100</w:t>
      </w:r>
    </w:p>
    <w:p w14:paraId="4C84C23E" w14:textId="77777777" w:rsidR="00497910" w:rsidRDefault="00497910" w:rsidP="002A7EC8">
      <w:pPr>
        <w:pStyle w:val="CommentText"/>
      </w:pPr>
    </w:p>
    <w:p w14:paraId="7D9F2BBE" w14:textId="77777777" w:rsidR="00497910" w:rsidRDefault="00497910" w:rsidP="002A7EC8">
      <w:pPr>
        <w:pStyle w:val="CommentText"/>
        <w:rPr>
          <w:b/>
          <w:bCs/>
        </w:rPr>
      </w:pPr>
      <w:r>
        <w:t xml:space="preserve">IHO Sec:  </w:t>
      </w:r>
      <w:r w:rsidRPr="002A7EC8">
        <w:t xml:space="preserve">Have included a statement that the restricted multiplicities are noted in the Remarks column of the tables.  </w:t>
      </w:r>
      <w:r w:rsidRPr="002A7EC8">
        <w:rPr>
          <w:b/>
          <w:bCs/>
        </w:rPr>
        <w:t>To be discussed.</w:t>
      </w:r>
    </w:p>
    <w:p w14:paraId="58F1508B" w14:textId="77777777" w:rsidR="00497910" w:rsidRDefault="00497910" w:rsidP="002A7EC8">
      <w:pPr>
        <w:pStyle w:val="CommentText"/>
        <w:rPr>
          <w:b/>
          <w:bCs/>
        </w:rPr>
      </w:pPr>
    </w:p>
    <w:p w14:paraId="1A2DE1EB" w14:textId="7982B109" w:rsidR="00497910" w:rsidRDefault="00497910" w:rsidP="002A7EC8">
      <w:pPr>
        <w:pStyle w:val="CommentText"/>
      </w:pPr>
      <w:r>
        <w:rPr>
          <w:b/>
          <w:bCs/>
        </w:rPr>
        <w:t>Do a comparison with the Tables in S-100 and then look at conventions for identifying these changes.</w:t>
      </w:r>
    </w:p>
  </w:comment>
  <w:comment w:id="1621" w:author="Jeff Wootton" w:date="2022-07-11T10:05:00Z" w:initials="JW">
    <w:p w14:paraId="1B52BA11" w14:textId="77777777" w:rsidR="00497910" w:rsidRDefault="00497910">
      <w:pPr>
        <w:pStyle w:val="CommentText"/>
      </w:pPr>
      <w:r>
        <w:rPr>
          <w:rStyle w:val="CommentReference"/>
        </w:rPr>
        <w:annotationRef/>
      </w:r>
      <w:r>
        <w:t>Raphael review 29/06/22: Delete the Value column, PT_Locale is a complex type so “eng” is not sufficient.</w:t>
      </w:r>
    </w:p>
    <w:p w14:paraId="796C806E" w14:textId="77777777" w:rsidR="00497910" w:rsidRDefault="00497910">
      <w:pPr>
        <w:pStyle w:val="CommentText"/>
      </w:pPr>
    </w:p>
    <w:p w14:paraId="6AE27BDD" w14:textId="44E3376C" w:rsidR="00497910" w:rsidRDefault="00497910">
      <w:pPr>
        <w:pStyle w:val="CommentText"/>
      </w:pPr>
      <w:r>
        <w:t>JW: Have retained the column but removed “eng” as value for defaultLocale and amended remark. TBC.</w:t>
      </w:r>
    </w:p>
  </w:comment>
  <w:comment w:id="3239" w:author="Jeff Wootton" w:date="2022-10-26T05:27:00Z" w:initials="JW">
    <w:p w14:paraId="171ECD66" w14:textId="77777777" w:rsidR="00497910" w:rsidRDefault="00497910">
      <w:pPr>
        <w:pStyle w:val="CommentText"/>
      </w:pPr>
      <w:r>
        <w:rPr>
          <w:rStyle w:val="CommentReference"/>
        </w:rPr>
        <w:annotationRef/>
      </w:r>
      <w:r>
        <w:t>NIWC:  A() format syntax is not consistently applied and is also wrong in S-100 which now shows up wrong in a product spec.  I believe this is the proper syntax for variable character array in 8211.  But see table on next page, B-4.1.3, where it is just A vs A()</w:t>
      </w:r>
    </w:p>
    <w:p w14:paraId="72D726F8" w14:textId="77777777" w:rsidR="00497910" w:rsidRDefault="00497910">
      <w:pPr>
        <w:pStyle w:val="CommentText"/>
      </w:pPr>
    </w:p>
    <w:p w14:paraId="0F4BDF2D" w14:textId="2B9AEF83" w:rsidR="00497910" w:rsidRPr="00593F86" w:rsidRDefault="00497910">
      <w:pPr>
        <w:pStyle w:val="CommentText"/>
        <w:rPr>
          <w:b/>
          <w:bCs/>
        </w:rPr>
      </w:pPr>
      <w:r>
        <w:t xml:space="preserve">IHO Sec:  </w:t>
      </w:r>
      <w:r>
        <w:rPr>
          <w:b/>
          <w:bCs/>
        </w:rPr>
        <w:t>To be discussed (Holger?).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1191" w15:done="0"/>
  <w15:commentEx w15:paraId="158ABF47" w15:done="0"/>
  <w15:commentEx w15:paraId="34FD1F9E" w15:done="0"/>
  <w15:commentEx w15:paraId="33076AAB" w15:done="0"/>
  <w15:commentEx w15:paraId="0771FABE" w15:done="0"/>
  <w15:commentEx w15:paraId="1E788997" w15:done="0"/>
  <w15:commentEx w15:paraId="1A2DE1EB" w15:done="0"/>
  <w15:commentEx w15:paraId="6AE27BDD" w15:done="0"/>
  <w15:commentEx w15:paraId="0F4BDF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22D01" w16cex:dateUtc="2022-10-12T19:21:00Z"/>
  <w16cex:commentExtensible w16cex:durableId="26F235E1" w16cex:dateUtc="2022-10-12T19:59:00Z"/>
  <w16cex:commentExtensible w16cex:durableId="26F462DD" w16cex:dateUtc="2022-10-14T11:36:00Z"/>
  <w16cex:commentExtensible w16cex:durableId="27031973" w16cex:dateUtc="2022-10-25T15:26:00Z"/>
  <w16cex:commentExtensible w16cex:durableId="27032632" w16cex:dateUtc="2022-10-25T16:21:00Z"/>
  <w16cex:commentExtensible w16cex:durableId="2676745C" w16cex:dateUtc="2022-07-11T00:05:00Z"/>
  <w16cex:commentExtensible w16cex:durableId="270343D1" w16cex:dateUtc="2022-10-25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1191" w16cid:durableId="26765ACA"/>
  <w16cid:commentId w16cid:paraId="158ABF47" w16cid:durableId="26765ACE"/>
  <w16cid:commentId w16cid:paraId="34FD1F9E" w16cid:durableId="26F22D01"/>
  <w16cid:commentId w16cid:paraId="33076AAB" w16cid:durableId="26F235E1"/>
  <w16cid:commentId w16cid:paraId="0771FABE" w16cid:durableId="26F462DD"/>
  <w16cid:commentId w16cid:paraId="1E788997" w16cid:durableId="27031973"/>
  <w16cid:commentId w16cid:paraId="1A2DE1EB" w16cid:durableId="27032632"/>
  <w16cid:commentId w16cid:paraId="6AE27BDD" w16cid:durableId="2676745C"/>
  <w16cid:commentId w16cid:paraId="0F4BDF2D" w16cid:durableId="270343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B7897" w14:textId="77777777" w:rsidR="00FC6C2C" w:rsidRDefault="00FC6C2C">
      <w:pPr>
        <w:spacing w:after="0" w:line="240" w:lineRule="auto"/>
      </w:pPr>
      <w:r>
        <w:separator/>
      </w:r>
    </w:p>
  </w:endnote>
  <w:endnote w:type="continuationSeparator" w:id="0">
    <w:p w14:paraId="278E7218" w14:textId="77777777" w:rsidR="00FC6C2C" w:rsidRDefault="00FC6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Bold">
    <w:altName w:val="Times New Roman"/>
    <w:panose1 w:val="020B07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CD6A" w14:textId="68BE1C12" w:rsidR="00497910" w:rsidRPr="007F6DC7" w:rsidRDefault="00497910"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r>
      <w:rPr>
        <w:rFonts w:cs="Arial"/>
        <w:sz w:val="16"/>
      </w:rPr>
      <w:t>March</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9251" w14:textId="63F09E67" w:rsidR="00497910" w:rsidRPr="00244A4A" w:rsidRDefault="00497910" w:rsidP="00244A4A">
    <w:pPr>
      <w:pStyle w:val="Footer"/>
      <w:tabs>
        <w:tab w:val="center" w:pos="4536"/>
        <w:tab w:val="right" w:pos="9072"/>
      </w:tabs>
      <w:jc w:val="center"/>
      <w:rPr>
        <w:rFonts w:cs="Arial"/>
        <w:sz w:val="16"/>
      </w:rPr>
    </w:pPr>
    <w:r>
      <w:rPr>
        <w:rFonts w:cs="Arial"/>
        <w:sz w:val="16"/>
      </w:rPr>
      <w:t>S-101</w:t>
    </w:r>
    <w:r>
      <w:rPr>
        <w:rFonts w:cs="Arial"/>
        <w:sz w:val="16"/>
      </w:rPr>
      <w:tab/>
    </w:r>
    <w:r w:rsidR="00A8123D">
      <w:rPr>
        <w:rFonts w:cs="Arial"/>
        <w:sz w:val="16"/>
      </w:rPr>
      <w:t xml:space="preserve">March </w:t>
    </w:r>
    <w:r>
      <w:rPr>
        <w:rFonts w:cs="Arial"/>
        <w:sz w:val="16"/>
      </w:rPr>
      <w:t>202</w:t>
    </w:r>
    <w:r w:rsidR="00A8123D">
      <w:rPr>
        <w:rFonts w:cs="Arial"/>
        <w:sz w:val="16"/>
      </w:rPr>
      <w:t>3</w:t>
    </w:r>
    <w:r>
      <w:rPr>
        <w:rFonts w:cs="Arial"/>
        <w:sz w:val="16"/>
      </w:rPr>
      <w:tab/>
      <w:t>Edition 1.1.0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95AE" w14:textId="1F1FF29A" w:rsidR="00497910" w:rsidRPr="007F6DC7" w:rsidRDefault="00497910" w:rsidP="002C78AB">
    <w:pPr>
      <w:pStyle w:val="Footer"/>
      <w:tabs>
        <w:tab w:val="center" w:pos="4536"/>
        <w:tab w:val="right" w:pos="9072"/>
      </w:tabs>
    </w:pPr>
    <w:r w:rsidRPr="007F6DC7">
      <w:rPr>
        <w:rFonts w:cs="Arial"/>
        <w:sz w:val="16"/>
      </w:rPr>
      <w:t>S-101</w:t>
    </w:r>
    <w:r w:rsidRPr="007F6DC7">
      <w:rPr>
        <w:rFonts w:cs="Arial"/>
        <w:sz w:val="16"/>
      </w:rPr>
      <w:tab/>
    </w:r>
    <w:r>
      <w:rPr>
        <w:rFonts w:cs="Arial"/>
        <w:sz w:val="16"/>
      </w:rPr>
      <w:t>March</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8B6B" w14:textId="436CD94A" w:rsidR="00497910" w:rsidRDefault="00497910" w:rsidP="00985790">
    <w:pPr>
      <w:pStyle w:val="Footer"/>
      <w:tabs>
        <w:tab w:val="center" w:pos="6946"/>
        <w:tab w:val="right" w:pos="13892"/>
      </w:tabs>
      <w:rPr>
        <w:rFonts w:cs="Arial"/>
        <w:sz w:val="16"/>
      </w:rPr>
    </w:pPr>
    <w:r>
      <w:rPr>
        <w:rFonts w:cs="Arial"/>
        <w:sz w:val="16"/>
      </w:rPr>
      <w:t>S-101</w:t>
    </w:r>
    <w:r>
      <w:rPr>
        <w:rFonts w:cs="Arial"/>
        <w:sz w:val="16"/>
      </w:rPr>
      <w:tab/>
      <w:t>March 2023</w:t>
    </w:r>
    <w:r>
      <w:rPr>
        <w:rFonts w:cs="Arial"/>
        <w:sz w:val="16"/>
      </w:rPr>
      <w:tab/>
      <w:t>Edition 1.1.0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F1E6" w14:textId="0022CDA3" w:rsidR="00497910" w:rsidRDefault="00497910" w:rsidP="00985790">
    <w:pPr>
      <w:pStyle w:val="Footer"/>
      <w:tabs>
        <w:tab w:val="center" w:pos="6946"/>
        <w:tab w:val="right" w:pos="13892"/>
      </w:tabs>
      <w:rPr>
        <w:rFonts w:cs="Arial"/>
        <w:sz w:val="16"/>
      </w:rPr>
    </w:pPr>
    <w:r>
      <w:rPr>
        <w:rFonts w:cs="Arial"/>
        <w:sz w:val="16"/>
      </w:rPr>
      <w:t>S-101</w:t>
    </w:r>
    <w:r>
      <w:rPr>
        <w:rFonts w:cs="Arial"/>
        <w:sz w:val="16"/>
      </w:rPr>
      <w:tab/>
      <w:t>March 2023</w:t>
    </w:r>
    <w:r>
      <w:rPr>
        <w:rFonts w:cs="Arial"/>
        <w:sz w:val="16"/>
      </w:rPr>
      <w:tab/>
      <w:t>Edition 1.1.0</w:t>
    </w:r>
  </w:p>
  <w:p w14:paraId="6F88093C" w14:textId="77777777" w:rsidR="00497910" w:rsidRDefault="00497910">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9A2" w14:textId="4D53E731" w:rsidR="00497910" w:rsidRPr="00422D84" w:rsidRDefault="00497910"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r>
      <w:rPr>
        <w:rFonts w:cs="Arial"/>
        <w:sz w:val="16"/>
      </w:rPr>
      <w:t>March 2023</w:t>
    </w:r>
    <w:r>
      <w:rPr>
        <w:rFonts w:cs="Arial"/>
        <w:sz w:val="16"/>
      </w:rPr>
      <w:tab/>
      <w:t>Edition 1.1.0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E871" w14:textId="531BB286" w:rsidR="00497910" w:rsidRPr="00422D84" w:rsidRDefault="00497910" w:rsidP="00422D84">
    <w:pPr>
      <w:pStyle w:val="Footer"/>
      <w:tabs>
        <w:tab w:val="center" w:pos="4536"/>
        <w:tab w:val="right" w:pos="9072"/>
      </w:tabs>
      <w:jc w:val="center"/>
      <w:rPr>
        <w:rFonts w:cs="Arial"/>
        <w:sz w:val="16"/>
      </w:rPr>
    </w:pPr>
    <w:r>
      <w:rPr>
        <w:rFonts w:cs="Arial"/>
        <w:sz w:val="16"/>
      </w:rPr>
      <w:t>S-101</w:t>
    </w:r>
    <w:r>
      <w:rPr>
        <w:rFonts w:cs="Arial"/>
        <w:sz w:val="16"/>
      </w:rPr>
      <w:tab/>
      <w:t>March 2023</w:t>
    </w:r>
    <w:r>
      <w:rPr>
        <w:rFonts w:cs="Arial"/>
        <w:sz w:val="16"/>
      </w:rPr>
      <w:tab/>
      <w:t>Edition 1.1.0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3198" w14:textId="1FE1EF5D" w:rsidR="00497910" w:rsidRPr="00A5577C" w:rsidRDefault="00497910" w:rsidP="00A5577C">
    <w:pPr>
      <w:pStyle w:val="Footer"/>
      <w:tabs>
        <w:tab w:val="center" w:pos="4536"/>
        <w:tab w:val="right" w:pos="9072"/>
      </w:tabs>
      <w:jc w:val="center"/>
      <w:rPr>
        <w:rFonts w:cs="Arial"/>
        <w:sz w:val="16"/>
      </w:rPr>
    </w:pPr>
    <w:r>
      <w:rPr>
        <w:rFonts w:cs="Arial"/>
        <w:sz w:val="16"/>
      </w:rPr>
      <w:t>S-101</w:t>
    </w:r>
    <w:r>
      <w:rPr>
        <w:rFonts w:cs="Arial"/>
        <w:sz w:val="16"/>
      </w:rPr>
      <w:tab/>
      <w:t>March 2023</w:t>
    </w:r>
    <w:r>
      <w:rPr>
        <w:rFonts w:cs="Arial"/>
        <w:sz w:val="16"/>
      </w:rPr>
      <w:tab/>
      <w:t>Edition 1.1.0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0086" w14:textId="5F64E7B5" w:rsidR="00497910" w:rsidRPr="00A5577C" w:rsidRDefault="00497910" w:rsidP="00A5577C">
    <w:pPr>
      <w:pStyle w:val="Footer"/>
      <w:tabs>
        <w:tab w:val="center" w:pos="4536"/>
        <w:tab w:val="right" w:pos="9072"/>
      </w:tabs>
      <w:jc w:val="center"/>
      <w:rPr>
        <w:rFonts w:cs="Arial"/>
        <w:sz w:val="16"/>
      </w:rPr>
    </w:pPr>
    <w:r>
      <w:rPr>
        <w:rFonts w:cs="Arial"/>
        <w:sz w:val="16"/>
      </w:rPr>
      <w:t>S-101</w:t>
    </w:r>
    <w:r>
      <w:rPr>
        <w:rFonts w:cs="Arial"/>
        <w:sz w:val="16"/>
      </w:rPr>
      <w:tab/>
      <w:t>March</w:t>
    </w:r>
    <w:r w:rsidRPr="00497910">
      <w:rPr>
        <w:rFonts w:cs="Arial"/>
        <w:sz w:val="16"/>
      </w:rPr>
      <w:t xml:space="preserve"> </w:t>
    </w:r>
    <w:r>
      <w:rPr>
        <w:rFonts w:cs="Arial"/>
        <w:sz w:val="16"/>
      </w:rPr>
      <w:t>2023</w:t>
    </w:r>
    <w:r>
      <w:rPr>
        <w:rFonts w:cs="Arial"/>
        <w:sz w:val="16"/>
      </w:rPr>
      <w:tab/>
      <w:t>Edition 1.1.0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62085" w14:textId="6A7344DD" w:rsidR="00497910" w:rsidRPr="00244A4A" w:rsidRDefault="00497910" w:rsidP="00244A4A">
    <w:pPr>
      <w:pStyle w:val="Footer"/>
      <w:tabs>
        <w:tab w:val="center" w:pos="4395"/>
        <w:tab w:val="right" w:pos="8931"/>
      </w:tabs>
      <w:jc w:val="center"/>
      <w:rPr>
        <w:rFonts w:cs="Arial"/>
        <w:sz w:val="16"/>
      </w:rPr>
    </w:pPr>
    <w:r>
      <w:rPr>
        <w:rFonts w:cs="Arial"/>
        <w:sz w:val="16"/>
      </w:rPr>
      <w:t>S-101</w:t>
    </w:r>
    <w:r>
      <w:rPr>
        <w:rFonts w:cs="Arial"/>
        <w:sz w:val="16"/>
      </w:rPr>
      <w:tab/>
    </w:r>
    <w:r w:rsidR="00A8123D">
      <w:rPr>
        <w:rFonts w:cs="Arial"/>
        <w:sz w:val="16"/>
      </w:rPr>
      <w:t>March</w:t>
    </w:r>
    <w:r>
      <w:rPr>
        <w:rFonts w:cs="Arial"/>
        <w:sz w:val="16"/>
      </w:rPr>
      <w:t xml:space="preserve"> 202</w:t>
    </w:r>
    <w:r w:rsidR="00A8123D">
      <w:rPr>
        <w:rFonts w:cs="Arial"/>
        <w:sz w:val="16"/>
      </w:rPr>
      <w:t>3</w:t>
    </w:r>
    <w:r>
      <w:rPr>
        <w:rFonts w:cs="Arial"/>
        <w:sz w:val="16"/>
      </w:rPr>
      <w:tab/>
      <w:t>Edition 1.1.0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8DA83" w14:textId="77777777" w:rsidR="00FC6C2C" w:rsidRDefault="00FC6C2C">
      <w:pPr>
        <w:spacing w:after="0" w:line="240" w:lineRule="auto"/>
      </w:pPr>
      <w:r>
        <w:separator/>
      </w:r>
    </w:p>
  </w:footnote>
  <w:footnote w:type="continuationSeparator" w:id="0">
    <w:p w14:paraId="591AB499" w14:textId="77777777" w:rsidR="00FC6C2C" w:rsidRDefault="00FC6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072" w14:textId="77777777" w:rsidR="00497910" w:rsidRPr="00D922BD" w:rsidRDefault="00497910"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14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E02D6" w14:textId="3A223596" w:rsidR="00497910" w:rsidRPr="007B519C" w:rsidRDefault="00497910"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A8123D">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E2C" w14:textId="2D3908B6" w:rsidR="00497910" w:rsidRPr="00895567" w:rsidRDefault="00497910"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A8123D">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F482" w14:textId="4A826C87" w:rsidR="00497910" w:rsidRPr="00D922BD" w:rsidRDefault="00497910"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v</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3D39" w14:textId="44BC9F86" w:rsidR="00497910" w:rsidRPr="00614FE6" w:rsidRDefault="00497910"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15</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4C9" w14:textId="77777777" w:rsidR="00497910" w:rsidRPr="00D922BD" w:rsidRDefault="00497910"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36</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085FC" w14:textId="0B4BAE79" w:rsidR="00497910" w:rsidRPr="00D922BD" w:rsidRDefault="00497910"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35</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7467" w14:textId="54D8E6A6" w:rsidR="00497910" w:rsidRPr="00497910" w:rsidRDefault="00497910"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A8123D">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EC0" w14:textId="17252583" w:rsidR="00497910" w:rsidRPr="00497910" w:rsidRDefault="00497910"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A8123D">
      <w:rPr>
        <w:rFonts w:eastAsia="Times New Roman" w:cs="Arial"/>
        <w:b w:val="0"/>
        <w:noProof/>
        <w:sz w:val="16"/>
        <w:szCs w:val="16"/>
        <w:lang w:val="en-US" w:eastAsia="en-US"/>
      </w:rPr>
      <w:t>51</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A8FE" w14:textId="6798FF9C" w:rsidR="00497910" w:rsidRPr="00895567" w:rsidRDefault="00497910"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A8123D">
      <w:rPr>
        <w:rFonts w:eastAsia="Times New Roman" w:cs="Arial"/>
        <w:noProof/>
        <w:sz w:val="16"/>
        <w:szCs w:val="16"/>
        <w:lang w:val="en-US" w:eastAsia="en-US"/>
      </w:rPr>
      <w:t>64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E2B0" w14:textId="52E176D7" w:rsidR="00497910" w:rsidRPr="00895567" w:rsidRDefault="00497910"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A8123D">
      <w:rPr>
        <w:rFonts w:eastAsia="Times New Roman" w:cs="Arial"/>
        <w:b w:val="0"/>
        <w:noProof/>
        <w:sz w:val="16"/>
        <w:szCs w:val="16"/>
        <w:lang w:val="en-US" w:eastAsia="en-US"/>
      </w:rPr>
      <w:t>65</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24"/>
    <w:multiLevelType w:val="multilevel"/>
    <w:tmpl w:val="00000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2"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DA80022"/>
    <w:multiLevelType w:val="hybridMultilevel"/>
    <w:tmpl w:val="AEDE2DA6"/>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17" w15:restartNumberingAfterBreak="0">
    <w:nsid w:val="25BC4EA8"/>
    <w:multiLevelType w:val="multilevel"/>
    <w:tmpl w:val="ABC898C4"/>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8"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3"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C6C2FD6"/>
    <w:multiLevelType w:val="hybridMultilevel"/>
    <w:tmpl w:val="CBB434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E3B2A1F"/>
    <w:multiLevelType w:val="hybridMultilevel"/>
    <w:tmpl w:val="2B00E440"/>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BB4F1B"/>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47B47BD3"/>
    <w:multiLevelType w:val="multilevel"/>
    <w:tmpl w:val="47B47BD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8C73C79"/>
    <w:multiLevelType w:val="hybridMultilevel"/>
    <w:tmpl w:val="44CE1982"/>
    <w:lvl w:ilvl="0" w:tplc="CE5E64C8">
      <w:start w:val="1"/>
      <w:numFmt w:val="bullet"/>
      <w:lvlText w:val="•"/>
      <w:lvlJc w:val="left"/>
      <w:pPr>
        <w:ind w:left="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6E1B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50B3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A64A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204F2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4C54F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1ED0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DEFF0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7A76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93C3BE1"/>
    <w:multiLevelType w:val="hybridMultilevel"/>
    <w:tmpl w:val="EEC80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3"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1B85824"/>
    <w:multiLevelType w:val="hybridMultilevel"/>
    <w:tmpl w:val="462A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6D04D7"/>
    <w:multiLevelType w:val="hybridMultilevel"/>
    <w:tmpl w:val="DC123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8" w15:restartNumberingAfterBreak="0">
    <w:nsid w:val="69901632"/>
    <w:multiLevelType w:val="hybridMultilevel"/>
    <w:tmpl w:val="8B48E52C"/>
    <w:lvl w:ilvl="0" w:tplc="E61A0358">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704A17C9"/>
    <w:multiLevelType w:val="hybridMultilevel"/>
    <w:tmpl w:val="6D06E5BC"/>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0"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41"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44" w15:restartNumberingAfterBreak="0">
    <w:nsid w:val="79963374"/>
    <w:multiLevelType w:val="multilevel"/>
    <w:tmpl w:val="799633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BA95300"/>
    <w:multiLevelType w:val="hybridMultilevel"/>
    <w:tmpl w:val="5B901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892154613">
    <w:abstractNumId w:val="19"/>
  </w:num>
  <w:num w:numId="2" w16cid:durableId="344135588">
    <w:abstractNumId w:val="6"/>
  </w:num>
  <w:num w:numId="3" w16cid:durableId="688795819">
    <w:abstractNumId w:val="21"/>
  </w:num>
  <w:num w:numId="4" w16cid:durableId="98378807">
    <w:abstractNumId w:val="4"/>
  </w:num>
  <w:num w:numId="5" w16cid:durableId="44722547">
    <w:abstractNumId w:val="3"/>
  </w:num>
  <w:num w:numId="6" w16cid:durableId="1342590301">
    <w:abstractNumId w:val="2"/>
  </w:num>
  <w:num w:numId="7" w16cid:durableId="1662080805">
    <w:abstractNumId w:val="1"/>
  </w:num>
  <w:num w:numId="8" w16cid:durableId="1524827608">
    <w:abstractNumId w:val="0"/>
  </w:num>
  <w:num w:numId="9" w16cid:durableId="665671419">
    <w:abstractNumId w:val="23"/>
  </w:num>
  <w:num w:numId="10" w16cid:durableId="2053990791">
    <w:abstractNumId w:val="18"/>
  </w:num>
  <w:num w:numId="11" w16cid:durableId="336276413">
    <w:abstractNumId w:val="11"/>
  </w:num>
  <w:num w:numId="12" w16cid:durableId="1995376883">
    <w:abstractNumId w:val="29"/>
  </w:num>
  <w:num w:numId="13" w16cid:durableId="1534536916">
    <w:abstractNumId w:val="7"/>
  </w:num>
  <w:num w:numId="14" w16cid:durableId="1690451478">
    <w:abstractNumId w:val="40"/>
  </w:num>
  <w:num w:numId="15" w16cid:durableId="1191915403">
    <w:abstractNumId w:val="37"/>
  </w:num>
  <w:num w:numId="16" w16cid:durableId="442724113">
    <w:abstractNumId w:val="16"/>
  </w:num>
  <w:num w:numId="17" w16cid:durableId="1233009993">
    <w:abstractNumId w:val="26"/>
  </w:num>
  <w:num w:numId="18" w16cid:durableId="2112627255">
    <w:abstractNumId w:val="43"/>
  </w:num>
  <w:num w:numId="19" w16cid:durableId="2033069984">
    <w:abstractNumId w:val="46"/>
  </w:num>
  <w:num w:numId="20" w16cid:durableId="887298874">
    <w:abstractNumId w:val="12"/>
  </w:num>
  <w:num w:numId="21" w16cid:durableId="33237938">
    <w:abstractNumId w:val="44"/>
  </w:num>
  <w:num w:numId="22" w16cid:durableId="1609197433">
    <w:abstractNumId w:val="41"/>
  </w:num>
  <w:num w:numId="23" w16cid:durableId="867331943">
    <w:abstractNumId w:val="25"/>
  </w:num>
  <w:num w:numId="24" w16cid:durableId="1383556595">
    <w:abstractNumId w:val="20"/>
  </w:num>
  <w:num w:numId="25" w16cid:durableId="1344552153">
    <w:abstractNumId w:val="32"/>
  </w:num>
  <w:num w:numId="26" w16cid:durableId="1958171379">
    <w:abstractNumId w:val="32"/>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7" w16cid:durableId="1917401598">
    <w:abstractNumId w:val="20"/>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1009941985">
    <w:abstractNumId w:val="32"/>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7.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9" w16cid:durableId="493952493">
    <w:abstractNumId w:val="20"/>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7.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0" w16cid:durableId="2061398686">
    <w:abstractNumId w:val="42"/>
  </w:num>
  <w:num w:numId="31" w16cid:durableId="1809013729">
    <w:abstractNumId w:val="10"/>
  </w:num>
  <w:num w:numId="32" w16cid:durableId="2098860849">
    <w:abstractNumId w:val="9"/>
  </w:num>
  <w:num w:numId="33" w16cid:durableId="697660630">
    <w:abstractNumId w:val="33"/>
  </w:num>
  <w:num w:numId="34" w16cid:durableId="1141338797">
    <w:abstractNumId w:val="5"/>
  </w:num>
  <w:num w:numId="35" w16cid:durableId="1280531670">
    <w:abstractNumId w:val="30"/>
  </w:num>
  <w:num w:numId="36" w16cid:durableId="103573952">
    <w:abstractNumId w:val="22"/>
  </w:num>
  <w:num w:numId="37" w16cid:durableId="1289511994">
    <w:abstractNumId w:val="20"/>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8" w16cid:durableId="1345131557">
    <w:abstractNumId w:val="36"/>
  </w:num>
  <w:num w:numId="39" w16cid:durableId="1379470553">
    <w:abstractNumId w:val="31"/>
  </w:num>
  <w:num w:numId="40" w16cid:durableId="1988826649">
    <w:abstractNumId w:val="39"/>
  </w:num>
  <w:num w:numId="41" w16cid:durableId="1032609948">
    <w:abstractNumId w:val="38"/>
  </w:num>
  <w:num w:numId="42" w16cid:durableId="24453297">
    <w:abstractNumId w:val="35"/>
  </w:num>
  <w:num w:numId="43" w16cid:durableId="748577600">
    <w:abstractNumId w:val="27"/>
  </w:num>
  <w:num w:numId="44" w16cid:durableId="184752547">
    <w:abstractNumId w:val="45"/>
  </w:num>
  <w:num w:numId="45" w16cid:durableId="2016419113">
    <w:abstractNumId w:val="14"/>
  </w:num>
  <w:num w:numId="46" w16cid:durableId="996541187">
    <w:abstractNumId w:val="28"/>
  </w:num>
  <w:num w:numId="47" w16cid:durableId="1623532343">
    <w:abstractNumId w:val="17"/>
  </w:num>
  <w:num w:numId="48" w16cid:durableId="2080592524">
    <w:abstractNumId w:val="15"/>
  </w:num>
  <w:num w:numId="49" w16cid:durableId="991643962">
    <w:abstractNumId w:val="24"/>
  </w:num>
  <w:num w:numId="50" w16cid:durableId="2015067721">
    <w:abstractNumId w:val="34"/>
  </w:num>
  <w:num w:numId="51" w16cid:durableId="1459225839">
    <w:abstractNumId w:val="13"/>
  </w:num>
  <w:num w:numId="52" w16cid:durableId="475758043">
    <w:abstractNumId w:val="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ff Wootton">
    <w15:presenceInfo w15:providerId="Windows Live" w15:userId="cec53c07e83b9e0e"/>
  </w15:person>
  <w15:person w15:author="Teh Stand">
    <w15:presenceInfo w15:providerId="None" w15:userId="Teh Stand"/>
  </w15:person>
  <w15:person w15:author="Thomas Richardson">
    <w15:presenceInfo w15:providerId="AD" w15:userId="S::thomas.richardson@ic-enc.org::99412a82-fcc1-4ae5-9013-4a44f9f608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1149"/>
    <w:rsid w:val="00021383"/>
    <w:rsid w:val="00021A37"/>
    <w:rsid w:val="00022641"/>
    <w:rsid w:val="000231CB"/>
    <w:rsid w:val="00024033"/>
    <w:rsid w:val="000240C0"/>
    <w:rsid w:val="000241F3"/>
    <w:rsid w:val="00024544"/>
    <w:rsid w:val="00027A8C"/>
    <w:rsid w:val="00030E77"/>
    <w:rsid w:val="00031710"/>
    <w:rsid w:val="00031C64"/>
    <w:rsid w:val="00031CBC"/>
    <w:rsid w:val="0003240A"/>
    <w:rsid w:val="00032F22"/>
    <w:rsid w:val="0003433B"/>
    <w:rsid w:val="00035108"/>
    <w:rsid w:val="0003528A"/>
    <w:rsid w:val="000356FA"/>
    <w:rsid w:val="00035C11"/>
    <w:rsid w:val="000361FD"/>
    <w:rsid w:val="000362EB"/>
    <w:rsid w:val="00036B75"/>
    <w:rsid w:val="00037650"/>
    <w:rsid w:val="000379ED"/>
    <w:rsid w:val="00040486"/>
    <w:rsid w:val="0004063A"/>
    <w:rsid w:val="00040E13"/>
    <w:rsid w:val="000412A7"/>
    <w:rsid w:val="000414AF"/>
    <w:rsid w:val="000419AB"/>
    <w:rsid w:val="00042462"/>
    <w:rsid w:val="000435FB"/>
    <w:rsid w:val="00043DC0"/>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50E4"/>
    <w:rsid w:val="0007534D"/>
    <w:rsid w:val="0007586B"/>
    <w:rsid w:val="00075928"/>
    <w:rsid w:val="00075BD1"/>
    <w:rsid w:val="00076399"/>
    <w:rsid w:val="00076A6D"/>
    <w:rsid w:val="000771BD"/>
    <w:rsid w:val="000772C2"/>
    <w:rsid w:val="000773A9"/>
    <w:rsid w:val="000777D9"/>
    <w:rsid w:val="00077A8F"/>
    <w:rsid w:val="0008096E"/>
    <w:rsid w:val="00080EBB"/>
    <w:rsid w:val="00081DE0"/>
    <w:rsid w:val="00083C67"/>
    <w:rsid w:val="00084C3B"/>
    <w:rsid w:val="000854BF"/>
    <w:rsid w:val="00086CD9"/>
    <w:rsid w:val="00087A13"/>
    <w:rsid w:val="00090219"/>
    <w:rsid w:val="000907D9"/>
    <w:rsid w:val="00090884"/>
    <w:rsid w:val="00092544"/>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9E5"/>
    <w:rsid w:val="000B3F0A"/>
    <w:rsid w:val="000B3F82"/>
    <w:rsid w:val="000B40A1"/>
    <w:rsid w:val="000B5CE6"/>
    <w:rsid w:val="000B5E64"/>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DF5"/>
    <w:rsid w:val="001360F7"/>
    <w:rsid w:val="00136303"/>
    <w:rsid w:val="00136C12"/>
    <w:rsid w:val="00137902"/>
    <w:rsid w:val="00140245"/>
    <w:rsid w:val="001405D8"/>
    <w:rsid w:val="00140801"/>
    <w:rsid w:val="00140947"/>
    <w:rsid w:val="00140A32"/>
    <w:rsid w:val="00141962"/>
    <w:rsid w:val="00141BA0"/>
    <w:rsid w:val="00142616"/>
    <w:rsid w:val="0014297C"/>
    <w:rsid w:val="00143BA6"/>
    <w:rsid w:val="00143BFC"/>
    <w:rsid w:val="00143F82"/>
    <w:rsid w:val="00144C2B"/>
    <w:rsid w:val="00145E4C"/>
    <w:rsid w:val="00145F5F"/>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5254"/>
    <w:rsid w:val="001758C2"/>
    <w:rsid w:val="00176D18"/>
    <w:rsid w:val="00177DE2"/>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39F"/>
    <w:rsid w:val="001A0BEA"/>
    <w:rsid w:val="001A1872"/>
    <w:rsid w:val="001A26D0"/>
    <w:rsid w:val="001A272F"/>
    <w:rsid w:val="001A296F"/>
    <w:rsid w:val="001A2E9A"/>
    <w:rsid w:val="001A37DE"/>
    <w:rsid w:val="001A3F1B"/>
    <w:rsid w:val="001A4188"/>
    <w:rsid w:val="001A5953"/>
    <w:rsid w:val="001A5C72"/>
    <w:rsid w:val="001A5DE3"/>
    <w:rsid w:val="001A6B2A"/>
    <w:rsid w:val="001A7087"/>
    <w:rsid w:val="001A732E"/>
    <w:rsid w:val="001A786D"/>
    <w:rsid w:val="001B012C"/>
    <w:rsid w:val="001B03BC"/>
    <w:rsid w:val="001B0609"/>
    <w:rsid w:val="001B11E9"/>
    <w:rsid w:val="001B121A"/>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7E7"/>
    <w:rsid w:val="001C2B4C"/>
    <w:rsid w:val="001C316B"/>
    <w:rsid w:val="001C445F"/>
    <w:rsid w:val="001C554E"/>
    <w:rsid w:val="001C5608"/>
    <w:rsid w:val="001C6990"/>
    <w:rsid w:val="001C6D85"/>
    <w:rsid w:val="001C7554"/>
    <w:rsid w:val="001C7A1B"/>
    <w:rsid w:val="001D010B"/>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E2A80"/>
    <w:rsid w:val="001E2E6B"/>
    <w:rsid w:val="001E4125"/>
    <w:rsid w:val="001E42E8"/>
    <w:rsid w:val="001E4A4E"/>
    <w:rsid w:val="001E4C2C"/>
    <w:rsid w:val="001E53B3"/>
    <w:rsid w:val="001E561A"/>
    <w:rsid w:val="001E5997"/>
    <w:rsid w:val="001E6B4F"/>
    <w:rsid w:val="001E78CA"/>
    <w:rsid w:val="001F0D95"/>
    <w:rsid w:val="001F0DCB"/>
    <w:rsid w:val="001F1025"/>
    <w:rsid w:val="001F127D"/>
    <w:rsid w:val="001F3006"/>
    <w:rsid w:val="001F3E7D"/>
    <w:rsid w:val="001F3F18"/>
    <w:rsid w:val="001F420C"/>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A5D"/>
    <w:rsid w:val="00210A7B"/>
    <w:rsid w:val="002110C1"/>
    <w:rsid w:val="00211B9A"/>
    <w:rsid w:val="00213A2E"/>
    <w:rsid w:val="002149A4"/>
    <w:rsid w:val="00215AB1"/>
    <w:rsid w:val="00221F2B"/>
    <w:rsid w:val="00222B05"/>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3B2B"/>
    <w:rsid w:val="0025415A"/>
    <w:rsid w:val="002543CD"/>
    <w:rsid w:val="002560B5"/>
    <w:rsid w:val="002566AD"/>
    <w:rsid w:val="0025683E"/>
    <w:rsid w:val="00260981"/>
    <w:rsid w:val="00261D89"/>
    <w:rsid w:val="0026275F"/>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D42"/>
    <w:rsid w:val="0028615E"/>
    <w:rsid w:val="00286FF9"/>
    <w:rsid w:val="002875C5"/>
    <w:rsid w:val="0028782C"/>
    <w:rsid w:val="00290AE5"/>
    <w:rsid w:val="00290B09"/>
    <w:rsid w:val="0029276A"/>
    <w:rsid w:val="00292B85"/>
    <w:rsid w:val="00292FF6"/>
    <w:rsid w:val="00293494"/>
    <w:rsid w:val="002944F7"/>
    <w:rsid w:val="002957CE"/>
    <w:rsid w:val="00296401"/>
    <w:rsid w:val="002964C5"/>
    <w:rsid w:val="00296DCE"/>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1973"/>
    <w:rsid w:val="002E1CB8"/>
    <w:rsid w:val="002E2409"/>
    <w:rsid w:val="002E2BD9"/>
    <w:rsid w:val="002E2FA4"/>
    <w:rsid w:val="002E3794"/>
    <w:rsid w:val="002E3970"/>
    <w:rsid w:val="002E3CDA"/>
    <w:rsid w:val="002E4370"/>
    <w:rsid w:val="002E4F2B"/>
    <w:rsid w:val="002E5BF1"/>
    <w:rsid w:val="002E64BA"/>
    <w:rsid w:val="002E6F40"/>
    <w:rsid w:val="002E7F44"/>
    <w:rsid w:val="002F053B"/>
    <w:rsid w:val="002F132F"/>
    <w:rsid w:val="002F191E"/>
    <w:rsid w:val="002F243A"/>
    <w:rsid w:val="002F2528"/>
    <w:rsid w:val="002F26DF"/>
    <w:rsid w:val="002F3B43"/>
    <w:rsid w:val="002F4185"/>
    <w:rsid w:val="002F44BB"/>
    <w:rsid w:val="002F4B80"/>
    <w:rsid w:val="002F51E7"/>
    <w:rsid w:val="002F5E91"/>
    <w:rsid w:val="002F5ED7"/>
    <w:rsid w:val="002F6608"/>
    <w:rsid w:val="002F6670"/>
    <w:rsid w:val="002F686D"/>
    <w:rsid w:val="002F69A9"/>
    <w:rsid w:val="002F6A0C"/>
    <w:rsid w:val="002F6C64"/>
    <w:rsid w:val="002F749F"/>
    <w:rsid w:val="002F74B1"/>
    <w:rsid w:val="003000DC"/>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4223"/>
    <w:rsid w:val="00324E3F"/>
    <w:rsid w:val="00325F61"/>
    <w:rsid w:val="003264BA"/>
    <w:rsid w:val="003275BF"/>
    <w:rsid w:val="0032786B"/>
    <w:rsid w:val="003279E8"/>
    <w:rsid w:val="00327DCB"/>
    <w:rsid w:val="00330739"/>
    <w:rsid w:val="00330C96"/>
    <w:rsid w:val="003314BE"/>
    <w:rsid w:val="003314F4"/>
    <w:rsid w:val="003328B3"/>
    <w:rsid w:val="00334111"/>
    <w:rsid w:val="0033412D"/>
    <w:rsid w:val="003341A0"/>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34B3"/>
    <w:rsid w:val="003835F3"/>
    <w:rsid w:val="0038462B"/>
    <w:rsid w:val="00385470"/>
    <w:rsid w:val="003871F9"/>
    <w:rsid w:val="00387500"/>
    <w:rsid w:val="00387B2F"/>
    <w:rsid w:val="00387FEF"/>
    <w:rsid w:val="003904BD"/>
    <w:rsid w:val="0039076C"/>
    <w:rsid w:val="003918DC"/>
    <w:rsid w:val="00392DE2"/>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4460"/>
    <w:rsid w:val="003A552C"/>
    <w:rsid w:val="003A58E5"/>
    <w:rsid w:val="003A668B"/>
    <w:rsid w:val="003A6937"/>
    <w:rsid w:val="003A78D4"/>
    <w:rsid w:val="003A7C02"/>
    <w:rsid w:val="003A7C25"/>
    <w:rsid w:val="003B0C74"/>
    <w:rsid w:val="003B1E5A"/>
    <w:rsid w:val="003B26B2"/>
    <w:rsid w:val="003B2962"/>
    <w:rsid w:val="003B31D6"/>
    <w:rsid w:val="003B3D93"/>
    <w:rsid w:val="003B53C2"/>
    <w:rsid w:val="003B54BD"/>
    <w:rsid w:val="003B5AAF"/>
    <w:rsid w:val="003B6A3E"/>
    <w:rsid w:val="003B6E33"/>
    <w:rsid w:val="003B7530"/>
    <w:rsid w:val="003C0AD2"/>
    <w:rsid w:val="003C0F04"/>
    <w:rsid w:val="003C1182"/>
    <w:rsid w:val="003C11A2"/>
    <w:rsid w:val="003C13F6"/>
    <w:rsid w:val="003C148F"/>
    <w:rsid w:val="003C15DB"/>
    <w:rsid w:val="003C161E"/>
    <w:rsid w:val="003C2904"/>
    <w:rsid w:val="003C306F"/>
    <w:rsid w:val="003C37CA"/>
    <w:rsid w:val="003C3AD1"/>
    <w:rsid w:val="003C4934"/>
    <w:rsid w:val="003C5F50"/>
    <w:rsid w:val="003C60E1"/>
    <w:rsid w:val="003C623E"/>
    <w:rsid w:val="003C635B"/>
    <w:rsid w:val="003C6471"/>
    <w:rsid w:val="003C6D0F"/>
    <w:rsid w:val="003C7801"/>
    <w:rsid w:val="003D1324"/>
    <w:rsid w:val="003D1865"/>
    <w:rsid w:val="003D2F70"/>
    <w:rsid w:val="003D2FE7"/>
    <w:rsid w:val="003D439F"/>
    <w:rsid w:val="003D493D"/>
    <w:rsid w:val="003D5B98"/>
    <w:rsid w:val="003D5E21"/>
    <w:rsid w:val="003D6ACB"/>
    <w:rsid w:val="003D7DFE"/>
    <w:rsid w:val="003E0954"/>
    <w:rsid w:val="003E16EF"/>
    <w:rsid w:val="003E1F76"/>
    <w:rsid w:val="003E2A65"/>
    <w:rsid w:val="003E3721"/>
    <w:rsid w:val="003E4117"/>
    <w:rsid w:val="003E42F3"/>
    <w:rsid w:val="003E474A"/>
    <w:rsid w:val="003E4959"/>
    <w:rsid w:val="003E6A70"/>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11E1"/>
    <w:rsid w:val="00491561"/>
    <w:rsid w:val="0049250B"/>
    <w:rsid w:val="00492EEB"/>
    <w:rsid w:val="00492FFC"/>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DEA"/>
    <w:rsid w:val="004B138B"/>
    <w:rsid w:val="004B1DAB"/>
    <w:rsid w:val="004B20D2"/>
    <w:rsid w:val="004B21FD"/>
    <w:rsid w:val="004B244F"/>
    <w:rsid w:val="004B316D"/>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4D9F"/>
    <w:rsid w:val="004C502E"/>
    <w:rsid w:val="004C6407"/>
    <w:rsid w:val="004C6D35"/>
    <w:rsid w:val="004C71B1"/>
    <w:rsid w:val="004C7DE3"/>
    <w:rsid w:val="004D0264"/>
    <w:rsid w:val="004D032C"/>
    <w:rsid w:val="004D07CF"/>
    <w:rsid w:val="004D07D1"/>
    <w:rsid w:val="004D1DCE"/>
    <w:rsid w:val="004D1F36"/>
    <w:rsid w:val="004D288C"/>
    <w:rsid w:val="004D2F9B"/>
    <w:rsid w:val="004D3A63"/>
    <w:rsid w:val="004D45EE"/>
    <w:rsid w:val="004D4669"/>
    <w:rsid w:val="004D5744"/>
    <w:rsid w:val="004D6435"/>
    <w:rsid w:val="004D6A96"/>
    <w:rsid w:val="004D6C42"/>
    <w:rsid w:val="004D7A06"/>
    <w:rsid w:val="004D7C79"/>
    <w:rsid w:val="004D7E1B"/>
    <w:rsid w:val="004D7F7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5817"/>
    <w:rsid w:val="004F5B04"/>
    <w:rsid w:val="004F5D6F"/>
    <w:rsid w:val="004F6781"/>
    <w:rsid w:val="004F6788"/>
    <w:rsid w:val="004F6C35"/>
    <w:rsid w:val="004F6D40"/>
    <w:rsid w:val="004F71C4"/>
    <w:rsid w:val="005001C0"/>
    <w:rsid w:val="00500458"/>
    <w:rsid w:val="00500A50"/>
    <w:rsid w:val="00501119"/>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406"/>
    <w:rsid w:val="005364FE"/>
    <w:rsid w:val="00536BE2"/>
    <w:rsid w:val="0053708D"/>
    <w:rsid w:val="0053719B"/>
    <w:rsid w:val="00537689"/>
    <w:rsid w:val="005376FE"/>
    <w:rsid w:val="0054056C"/>
    <w:rsid w:val="00541645"/>
    <w:rsid w:val="0054183F"/>
    <w:rsid w:val="00541D94"/>
    <w:rsid w:val="00541FDC"/>
    <w:rsid w:val="0054384C"/>
    <w:rsid w:val="00544820"/>
    <w:rsid w:val="00544ABE"/>
    <w:rsid w:val="0054564F"/>
    <w:rsid w:val="00545912"/>
    <w:rsid w:val="0054652A"/>
    <w:rsid w:val="00546561"/>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71F4"/>
    <w:rsid w:val="005601BD"/>
    <w:rsid w:val="005606AC"/>
    <w:rsid w:val="00561696"/>
    <w:rsid w:val="00561EFC"/>
    <w:rsid w:val="00562FEF"/>
    <w:rsid w:val="005630EA"/>
    <w:rsid w:val="00564BCB"/>
    <w:rsid w:val="00565108"/>
    <w:rsid w:val="005651FF"/>
    <w:rsid w:val="00565423"/>
    <w:rsid w:val="0056560E"/>
    <w:rsid w:val="00565A9C"/>
    <w:rsid w:val="00565E2E"/>
    <w:rsid w:val="00567193"/>
    <w:rsid w:val="00567A63"/>
    <w:rsid w:val="00570D40"/>
    <w:rsid w:val="005715D8"/>
    <w:rsid w:val="00572468"/>
    <w:rsid w:val="005729B5"/>
    <w:rsid w:val="00573391"/>
    <w:rsid w:val="00573602"/>
    <w:rsid w:val="00573F37"/>
    <w:rsid w:val="005741E5"/>
    <w:rsid w:val="0057422A"/>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74A4"/>
    <w:rsid w:val="0058762E"/>
    <w:rsid w:val="005909CE"/>
    <w:rsid w:val="005909EF"/>
    <w:rsid w:val="005910DF"/>
    <w:rsid w:val="00592168"/>
    <w:rsid w:val="005928CA"/>
    <w:rsid w:val="0059349B"/>
    <w:rsid w:val="00593F86"/>
    <w:rsid w:val="005948F3"/>
    <w:rsid w:val="005954EC"/>
    <w:rsid w:val="005958F8"/>
    <w:rsid w:val="00595A33"/>
    <w:rsid w:val="005964F6"/>
    <w:rsid w:val="00596942"/>
    <w:rsid w:val="00596C59"/>
    <w:rsid w:val="00596CE7"/>
    <w:rsid w:val="00596E97"/>
    <w:rsid w:val="005974DC"/>
    <w:rsid w:val="005975B2"/>
    <w:rsid w:val="00597DCF"/>
    <w:rsid w:val="005A157C"/>
    <w:rsid w:val="005A1812"/>
    <w:rsid w:val="005A30FF"/>
    <w:rsid w:val="005A4351"/>
    <w:rsid w:val="005A540D"/>
    <w:rsid w:val="005A5D26"/>
    <w:rsid w:val="005A5D39"/>
    <w:rsid w:val="005A687C"/>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39"/>
    <w:rsid w:val="005D750F"/>
    <w:rsid w:val="005D7AEC"/>
    <w:rsid w:val="005D7B18"/>
    <w:rsid w:val="005E0678"/>
    <w:rsid w:val="005E0DFB"/>
    <w:rsid w:val="005E12DF"/>
    <w:rsid w:val="005E1463"/>
    <w:rsid w:val="005E1594"/>
    <w:rsid w:val="005E1B00"/>
    <w:rsid w:val="005E27CA"/>
    <w:rsid w:val="005E3C90"/>
    <w:rsid w:val="005E4F4E"/>
    <w:rsid w:val="005E5ABF"/>
    <w:rsid w:val="005E62F8"/>
    <w:rsid w:val="005E656F"/>
    <w:rsid w:val="005E6828"/>
    <w:rsid w:val="005E6D54"/>
    <w:rsid w:val="005E709A"/>
    <w:rsid w:val="005F0237"/>
    <w:rsid w:val="005F0731"/>
    <w:rsid w:val="005F0964"/>
    <w:rsid w:val="005F120E"/>
    <w:rsid w:val="005F185E"/>
    <w:rsid w:val="005F2E54"/>
    <w:rsid w:val="005F2EB3"/>
    <w:rsid w:val="005F3C65"/>
    <w:rsid w:val="005F3DE4"/>
    <w:rsid w:val="005F4413"/>
    <w:rsid w:val="005F45E6"/>
    <w:rsid w:val="005F479C"/>
    <w:rsid w:val="005F4C1C"/>
    <w:rsid w:val="005F5014"/>
    <w:rsid w:val="005F5259"/>
    <w:rsid w:val="005F5FE3"/>
    <w:rsid w:val="005F649D"/>
    <w:rsid w:val="005F6B6E"/>
    <w:rsid w:val="005F727F"/>
    <w:rsid w:val="005F7876"/>
    <w:rsid w:val="005F7A8E"/>
    <w:rsid w:val="0060058D"/>
    <w:rsid w:val="00600EB6"/>
    <w:rsid w:val="00601644"/>
    <w:rsid w:val="006022BC"/>
    <w:rsid w:val="00602AA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5918"/>
    <w:rsid w:val="00685A4D"/>
    <w:rsid w:val="00686B0C"/>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70B8"/>
    <w:rsid w:val="006C0461"/>
    <w:rsid w:val="006C04CC"/>
    <w:rsid w:val="006C07F1"/>
    <w:rsid w:val="006C0D25"/>
    <w:rsid w:val="006C0EB8"/>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66FF"/>
    <w:rsid w:val="006F7019"/>
    <w:rsid w:val="006F7237"/>
    <w:rsid w:val="006F79DA"/>
    <w:rsid w:val="006F7A93"/>
    <w:rsid w:val="00700A00"/>
    <w:rsid w:val="00700F3D"/>
    <w:rsid w:val="007014B8"/>
    <w:rsid w:val="00702037"/>
    <w:rsid w:val="007020A7"/>
    <w:rsid w:val="007028DE"/>
    <w:rsid w:val="00703037"/>
    <w:rsid w:val="00703D59"/>
    <w:rsid w:val="00703EC6"/>
    <w:rsid w:val="0070434D"/>
    <w:rsid w:val="00704544"/>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E3F"/>
    <w:rsid w:val="00736821"/>
    <w:rsid w:val="007372C1"/>
    <w:rsid w:val="00737566"/>
    <w:rsid w:val="007405A3"/>
    <w:rsid w:val="00740E6B"/>
    <w:rsid w:val="00741043"/>
    <w:rsid w:val="00741BA0"/>
    <w:rsid w:val="00741C68"/>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BA2"/>
    <w:rsid w:val="00753E8D"/>
    <w:rsid w:val="007547BF"/>
    <w:rsid w:val="00755A48"/>
    <w:rsid w:val="007606DE"/>
    <w:rsid w:val="00761202"/>
    <w:rsid w:val="0076149D"/>
    <w:rsid w:val="0076198D"/>
    <w:rsid w:val="007622DD"/>
    <w:rsid w:val="00762607"/>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4D6"/>
    <w:rsid w:val="007A181F"/>
    <w:rsid w:val="007A1C19"/>
    <w:rsid w:val="007A1F2D"/>
    <w:rsid w:val="007A319A"/>
    <w:rsid w:val="007A358F"/>
    <w:rsid w:val="007A3792"/>
    <w:rsid w:val="007A3B5C"/>
    <w:rsid w:val="007A3DD6"/>
    <w:rsid w:val="007A4C1D"/>
    <w:rsid w:val="007A517F"/>
    <w:rsid w:val="007A5525"/>
    <w:rsid w:val="007A6E14"/>
    <w:rsid w:val="007A7788"/>
    <w:rsid w:val="007A7B1A"/>
    <w:rsid w:val="007B08D0"/>
    <w:rsid w:val="007B1407"/>
    <w:rsid w:val="007B1BF0"/>
    <w:rsid w:val="007B1DD6"/>
    <w:rsid w:val="007B2909"/>
    <w:rsid w:val="007B2D1A"/>
    <w:rsid w:val="007B34D4"/>
    <w:rsid w:val="007B3E18"/>
    <w:rsid w:val="007B3E5A"/>
    <w:rsid w:val="007B4746"/>
    <w:rsid w:val="007B4939"/>
    <w:rsid w:val="007B4A6B"/>
    <w:rsid w:val="007B4FED"/>
    <w:rsid w:val="007B519C"/>
    <w:rsid w:val="007B5400"/>
    <w:rsid w:val="007B6FFA"/>
    <w:rsid w:val="007B7337"/>
    <w:rsid w:val="007B750E"/>
    <w:rsid w:val="007C0C80"/>
    <w:rsid w:val="007C0CF4"/>
    <w:rsid w:val="007C13EE"/>
    <w:rsid w:val="007C151D"/>
    <w:rsid w:val="007C1591"/>
    <w:rsid w:val="007C2003"/>
    <w:rsid w:val="007C260A"/>
    <w:rsid w:val="007C29A0"/>
    <w:rsid w:val="007C3756"/>
    <w:rsid w:val="007C4910"/>
    <w:rsid w:val="007C4A38"/>
    <w:rsid w:val="007C4F3F"/>
    <w:rsid w:val="007C5196"/>
    <w:rsid w:val="007C5738"/>
    <w:rsid w:val="007C57CA"/>
    <w:rsid w:val="007C6250"/>
    <w:rsid w:val="007C62F7"/>
    <w:rsid w:val="007C6390"/>
    <w:rsid w:val="007C691C"/>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BB8"/>
    <w:rsid w:val="007F078C"/>
    <w:rsid w:val="007F0E40"/>
    <w:rsid w:val="007F1898"/>
    <w:rsid w:val="007F205C"/>
    <w:rsid w:val="007F228B"/>
    <w:rsid w:val="007F27AA"/>
    <w:rsid w:val="007F2885"/>
    <w:rsid w:val="007F3680"/>
    <w:rsid w:val="007F3A42"/>
    <w:rsid w:val="007F420D"/>
    <w:rsid w:val="007F4433"/>
    <w:rsid w:val="007F44B9"/>
    <w:rsid w:val="007F4AAD"/>
    <w:rsid w:val="007F4D8E"/>
    <w:rsid w:val="007F5602"/>
    <w:rsid w:val="007F6365"/>
    <w:rsid w:val="007F6DC7"/>
    <w:rsid w:val="007F7E71"/>
    <w:rsid w:val="00800F5C"/>
    <w:rsid w:val="008018B3"/>
    <w:rsid w:val="00801D6F"/>
    <w:rsid w:val="00803830"/>
    <w:rsid w:val="00803860"/>
    <w:rsid w:val="00803B42"/>
    <w:rsid w:val="0080400F"/>
    <w:rsid w:val="008056C3"/>
    <w:rsid w:val="00810299"/>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617A"/>
    <w:rsid w:val="008262E3"/>
    <w:rsid w:val="00826546"/>
    <w:rsid w:val="00826E7E"/>
    <w:rsid w:val="00826F0F"/>
    <w:rsid w:val="00827146"/>
    <w:rsid w:val="0082721C"/>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EED"/>
    <w:rsid w:val="008621DA"/>
    <w:rsid w:val="00862E9C"/>
    <w:rsid w:val="0086359A"/>
    <w:rsid w:val="0086365C"/>
    <w:rsid w:val="00863EDB"/>
    <w:rsid w:val="008647FE"/>
    <w:rsid w:val="00864E5F"/>
    <w:rsid w:val="00865299"/>
    <w:rsid w:val="008658ED"/>
    <w:rsid w:val="00866DFE"/>
    <w:rsid w:val="008672B2"/>
    <w:rsid w:val="0087071B"/>
    <w:rsid w:val="008708FB"/>
    <w:rsid w:val="00871114"/>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E8E"/>
    <w:rsid w:val="00885BE8"/>
    <w:rsid w:val="008860FB"/>
    <w:rsid w:val="0088639D"/>
    <w:rsid w:val="00886441"/>
    <w:rsid w:val="00886739"/>
    <w:rsid w:val="0088678D"/>
    <w:rsid w:val="00886882"/>
    <w:rsid w:val="00886895"/>
    <w:rsid w:val="00887C3F"/>
    <w:rsid w:val="00890158"/>
    <w:rsid w:val="00890DB1"/>
    <w:rsid w:val="00891174"/>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13B6"/>
    <w:rsid w:val="008C5B1C"/>
    <w:rsid w:val="008C60E2"/>
    <w:rsid w:val="008C65F7"/>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E007D"/>
    <w:rsid w:val="008E090F"/>
    <w:rsid w:val="008E14BA"/>
    <w:rsid w:val="008E1AA1"/>
    <w:rsid w:val="008E2133"/>
    <w:rsid w:val="008E22AC"/>
    <w:rsid w:val="008E27DD"/>
    <w:rsid w:val="008E2BEC"/>
    <w:rsid w:val="008E2FC2"/>
    <w:rsid w:val="008E3218"/>
    <w:rsid w:val="008E38A3"/>
    <w:rsid w:val="008E441A"/>
    <w:rsid w:val="008E4B09"/>
    <w:rsid w:val="008E5659"/>
    <w:rsid w:val="008E56B7"/>
    <w:rsid w:val="008E6327"/>
    <w:rsid w:val="008E641D"/>
    <w:rsid w:val="008E7585"/>
    <w:rsid w:val="008E7D72"/>
    <w:rsid w:val="008E7D8B"/>
    <w:rsid w:val="008F0E8A"/>
    <w:rsid w:val="008F11F4"/>
    <w:rsid w:val="008F13DD"/>
    <w:rsid w:val="008F1419"/>
    <w:rsid w:val="008F163C"/>
    <w:rsid w:val="008F1A1B"/>
    <w:rsid w:val="008F358F"/>
    <w:rsid w:val="008F455E"/>
    <w:rsid w:val="008F475D"/>
    <w:rsid w:val="008F47C6"/>
    <w:rsid w:val="008F4C16"/>
    <w:rsid w:val="008F4CBD"/>
    <w:rsid w:val="008F5D78"/>
    <w:rsid w:val="008F653A"/>
    <w:rsid w:val="008F767B"/>
    <w:rsid w:val="008F7B30"/>
    <w:rsid w:val="008F7E77"/>
    <w:rsid w:val="008F7E8F"/>
    <w:rsid w:val="008F7F95"/>
    <w:rsid w:val="00900FD3"/>
    <w:rsid w:val="00901EF4"/>
    <w:rsid w:val="00901F4E"/>
    <w:rsid w:val="009024D2"/>
    <w:rsid w:val="00903D01"/>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20D"/>
    <w:rsid w:val="00912820"/>
    <w:rsid w:val="00912B16"/>
    <w:rsid w:val="00913175"/>
    <w:rsid w:val="0091338B"/>
    <w:rsid w:val="00913907"/>
    <w:rsid w:val="00914EED"/>
    <w:rsid w:val="00915122"/>
    <w:rsid w:val="009165C7"/>
    <w:rsid w:val="0091681C"/>
    <w:rsid w:val="009168ED"/>
    <w:rsid w:val="00917B42"/>
    <w:rsid w:val="00920A30"/>
    <w:rsid w:val="00920A87"/>
    <w:rsid w:val="00920D30"/>
    <w:rsid w:val="009215A2"/>
    <w:rsid w:val="009220A1"/>
    <w:rsid w:val="00922DE2"/>
    <w:rsid w:val="0092352C"/>
    <w:rsid w:val="00924C76"/>
    <w:rsid w:val="00925C13"/>
    <w:rsid w:val="00925EC0"/>
    <w:rsid w:val="00925F98"/>
    <w:rsid w:val="00926480"/>
    <w:rsid w:val="0092720F"/>
    <w:rsid w:val="00930B09"/>
    <w:rsid w:val="00930CBD"/>
    <w:rsid w:val="00931353"/>
    <w:rsid w:val="00931793"/>
    <w:rsid w:val="009319E7"/>
    <w:rsid w:val="00932694"/>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81F"/>
    <w:rsid w:val="00961BC7"/>
    <w:rsid w:val="00962062"/>
    <w:rsid w:val="00962114"/>
    <w:rsid w:val="00962982"/>
    <w:rsid w:val="00962FB1"/>
    <w:rsid w:val="009632BD"/>
    <w:rsid w:val="009639F7"/>
    <w:rsid w:val="00964087"/>
    <w:rsid w:val="00964583"/>
    <w:rsid w:val="00964842"/>
    <w:rsid w:val="00966098"/>
    <w:rsid w:val="009677F2"/>
    <w:rsid w:val="00970DE3"/>
    <w:rsid w:val="0097168C"/>
    <w:rsid w:val="00971793"/>
    <w:rsid w:val="009718F9"/>
    <w:rsid w:val="00972F6C"/>
    <w:rsid w:val="009731E5"/>
    <w:rsid w:val="00973289"/>
    <w:rsid w:val="009738B0"/>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4CFA"/>
    <w:rsid w:val="009E525E"/>
    <w:rsid w:val="009E6510"/>
    <w:rsid w:val="009E7689"/>
    <w:rsid w:val="009F0C13"/>
    <w:rsid w:val="009F0E60"/>
    <w:rsid w:val="009F0F1A"/>
    <w:rsid w:val="009F1311"/>
    <w:rsid w:val="009F138B"/>
    <w:rsid w:val="009F1DED"/>
    <w:rsid w:val="009F218B"/>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E9F"/>
    <w:rsid w:val="00A90599"/>
    <w:rsid w:val="00A91A8A"/>
    <w:rsid w:val="00A91C35"/>
    <w:rsid w:val="00A91F76"/>
    <w:rsid w:val="00A921CC"/>
    <w:rsid w:val="00A92533"/>
    <w:rsid w:val="00A92F06"/>
    <w:rsid w:val="00A937DD"/>
    <w:rsid w:val="00A93E13"/>
    <w:rsid w:val="00A94296"/>
    <w:rsid w:val="00A9450E"/>
    <w:rsid w:val="00A96695"/>
    <w:rsid w:val="00A968CA"/>
    <w:rsid w:val="00A974AE"/>
    <w:rsid w:val="00AA0B98"/>
    <w:rsid w:val="00AA10F5"/>
    <w:rsid w:val="00AA1861"/>
    <w:rsid w:val="00AA2C7F"/>
    <w:rsid w:val="00AA2E57"/>
    <w:rsid w:val="00AA38A3"/>
    <w:rsid w:val="00AA4DED"/>
    <w:rsid w:val="00AA4E0A"/>
    <w:rsid w:val="00AA4EEE"/>
    <w:rsid w:val="00AA512C"/>
    <w:rsid w:val="00AA5787"/>
    <w:rsid w:val="00AA7AD0"/>
    <w:rsid w:val="00AB1980"/>
    <w:rsid w:val="00AB19CC"/>
    <w:rsid w:val="00AB23E6"/>
    <w:rsid w:val="00AB27B9"/>
    <w:rsid w:val="00AB35C8"/>
    <w:rsid w:val="00AB3744"/>
    <w:rsid w:val="00AB3C79"/>
    <w:rsid w:val="00AB3D81"/>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41D1"/>
    <w:rsid w:val="00AC441E"/>
    <w:rsid w:val="00AC48C2"/>
    <w:rsid w:val="00AC4B9C"/>
    <w:rsid w:val="00AC4CD2"/>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ABD"/>
    <w:rsid w:val="00AF2ADA"/>
    <w:rsid w:val="00AF2CC9"/>
    <w:rsid w:val="00AF2F31"/>
    <w:rsid w:val="00AF3003"/>
    <w:rsid w:val="00AF4C69"/>
    <w:rsid w:val="00AF5526"/>
    <w:rsid w:val="00AF5955"/>
    <w:rsid w:val="00AF7F44"/>
    <w:rsid w:val="00B00210"/>
    <w:rsid w:val="00B0032B"/>
    <w:rsid w:val="00B01F15"/>
    <w:rsid w:val="00B04390"/>
    <w:rsid w:val="00B056AE"/>
    <w:rsid w:val="00B07332"/>
    <w:rsid w:val="00B109EE"/>
    <w:rsid w:val="00B11578"/>
    <w:rsid w:val="00B11FD7"/>
    <w:rsid w:val="00B126F9"/>
    <w:rsid w:val="00B13D1E"/>
    <w:rsid w:val="00B14A1E"/>
    <w:rsid w:val="00B14E7D"/>
    <w:rsid w:val="00B160F9"/>
    <w:rsid w:val="00B16EDD"/>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15D"/>
    <w:rsid w:val="00B33531"/>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931"/>
    <w:rsid w:val="00B4593A"/>
    <w:rsid w:val="00B45CCF"/>
    <w:rsid w:val="00B45F3E"/>
    <w:rsid w:val="00B46419"/>
    <w:rsid w:val="00B473D3"/>
    <w:rsid w:val="00B47FF5"/>
    <w:rsid w:val="00B515B2"/>
    <w:rsid w:val="00B5169D"/>
    <w:rsid w:val="00B52363"/>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4AE"/>
    <w:rsid w:val="00B658F6"/>
    <w:rsid w:val="00B65A22"/>
    <w:rsid w:val="00B6627C"/>
    <w:rsid w:val="00B66BE3"/>
    <w:rsid w:val="00B66D48"/>
    <w:rsid w:val="00B67257"/>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DB0"/>
    <w:rsid w:val="00BF3324"/>
    <w:rsid w:val="00BF3740"/>
    <w:rsid w:val="00BF3B1E"/>
    <w:rsid w:val="00BF3E27"/>
    <w:rsid w:val="00BF4282"/>
    <w:rsid w:val="00BF4308"/>
    <w:rsid w:val="00BF44F5"/>
    <w:rsid w:val="00BF51D5"/>
    <w:rsid w:val="00BF5385"/>
    <w:rsid w:val="00BF57B8"/>
    <w:rsid w:val="00BF6FA3"/>
    <w:rsid w:val="00BF7571"/>
    <w:rsid w:val="00BF7B93"/>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F2A"/>
    <w:rsid w:val="00C43218"/>
    <w:rsid w:val="00C433CB"/>
    <w:rsid w:val="00C43625"/>
    <w:rsid w:val="00C43B21"/>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3D66"/>
    <w:rsid w:val="00CC4246"/>
    <w:rsid w:val="00CC580B"/>
    <w:rsid w:val="00CC6943"/>
    <w:rsid w:val="00CC6C92"/>
    <w:rsid w:val="00CC6EAF"/>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256"/>
    <w:rsid w:val="00CF5510"/>
    <w:rsid w:val="00CF6DB1"/>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83A"/>
    <w:rsid w:val="00D62903"/>
    <w:rsid w:val="00D63DCB"/>
    <w:rsid w:val="00D63F54"/>
    <w:rsid w:val="00D66E3F"/>
    <w:rsid w:val="00D67378"/>
    <w:rsid w:val="00D677D9"/>
    <w:rsid w:val="00D67D82"/>
    <w:rsid w:val="00D7007E"/>
    <w:rsid w:val="00D713FD"/>
    <w:rsid w:val="00D71AB2"/>
    <w:rsid w:val="00D723E5"/>
    <w:rsid w:val="00D72F01"/>
    <w:rsid w:val="00D732F2"/>
    <w:rsid w:val="00D73322"/>
    <w:rsid w:val="00D733A2"/>
    <w:rsid w:val="00D73449"/>
    <w:rsid w:val="00D74595"/>
    <w:rsid w:val="00D74E27"/>
    <w:rsid w:val="00D7535C"/>
    <w:rsid w:val="00D7627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76E4"/>
    <w:rsid w:val="00D912C4"/>
    <w:rsid w:val="00D91F52"/>
    <w:rsid w:val="00D922BD"/>
    <w:rsid w:val="00D9588F"/>
    <w:rsid w:val="00D95B31"/>
    <w:rsid w:val="00D9628D"/>
    <w:rsid w:val="00D97A9D"/>
    <w:rsid w:val="00D97B37"/>
    <w:rsid w:val="00DA15CD"/>
    <w:rsid w:val="00DA1AB7"/>
    <w:rsid w:val="00DA2604"/>
    <w:rsid w:val="00DA28F9"/>
    <w:rsid w:val="00DA3676"/>
    <w:rsid w:val="00DA4B97"/>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30AD"/>
    <w:rsid w:val="00DC35C8"/>
    <w:rsid w:val="00DC39A3"/>
    <w:rsid w:val="00DC42B8"/>
    <w:rsid w:val="00DC5B5A"/>
    <w:rsid w:val="00DC678D"/>
    <w:rsid w:val="00DC684D"/>
    <w:rsid w:val="00DC7010"/>
    <w:rsid w:val="00DD0D2A"/>
    <w:rsid w:val="00DD105A"/>
    <w:rsid w:val="00DD252C"/>
    <w:rsid w:val="00DD2960"/>
    <w:rsid w:val="00DD2C6B"/>
    <w:rsid w:val="00DD4CC3"/>
    <w:rsid w:val="00DD4E7B"/>
    <w:rsid w:val="00DD4FF3"/>
    <w:rsid w:val="00DD721F"/>
    <w:rsid w:val="00DD7223"/>
    <w:rsid w:val="00DE2145"/>
    <w:rsid w:val="00DE219E"/>
    <w:rsid w:val="00DE2A2C"/>
    <w:rsid w:val="00DE2CCD"/>
    <w:rsid w:val="00DE3F75"/>
    <w:rsid w:val="00DE54D2"/>
    <w:rsid w:val="00DE609B"/>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3934"/>
    <w:rsid w:val="00E24A27"/>
    <w:rsid w:val="00E26D80"/>
    <w:rsid w:val="00E26EE8"/>
    <w:rsid w:val="00E27585"/>
    <w:rsid w:val="00E314A5"/>
    <w:rsid w:val="00E328BC"/>
    <w:rsid w:val="00E33502"/>
    <w:rsid w:val="00E33723"/>
    <w:rsid w:val="00E33781"/>
    <w:rsid w:val="00E33B2E"/>
    <w:rsid w:val="00E343E2"/>
    <w:rsid w:val="00E34467"/>
    <w:rsid w:val="00E34FB5"/>
    <w:rsid w:val="00E35764"/>
    <w:rsid w:val="00E3578E"/>
    <w:rsid w:val="00E357CF"/>
    <w:rsid w:val="00E35BEC"/>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B9A"/>
    <w:rsid w:val="00EA0A58"/>
    <w:rsid w:val="00EA0C98"/>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40C7"/>
    <w:rsid w:val="00EB46C8"/>
    <w:rsid w:val="00EB4BEB"/>
    <w:rsid w:val="00EB4FF9"/>
    <w:rsid w:val="00EB4FFE"/>
    <w:rsid w:val="00EB64B1"/>
    <w:rsid w:val="00EB6638"/>
    <w:rsid w:val="00EB6ECC"/>
    <w:rsid w:val="00EB7952"/>
    <w:rsid w:val="00EC0263"/>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DAE"/>
    <w:rsid w:val="00ED1EB7"/>
    <w:rsid w:val="00ED21EA"/>
    <w:rsid w:val="00ED2241"/>
    <w:rsid w:val="00ED2CEB"/>
    <w:rsid w:val="00ED4882"/>
    <w:rsid w:val="00ED49F2"/>
    <w:rsid w:val="00ED586A"/>
    <w:rsid w:val="00ED5B79"/>
    <w:rsid w:val="00ED6037"/>
    <w:rsid w:val="00ED610B"/>
    <w:rsid w:val="00ED6538"/>
    <w:rsid w:val="00ED6D11"/>
    <w:rsid w:val="00EE117D"/>
    <w:rsid w:val="00EE1331"/>
    <w:rsid w:val="00EE14C8"/>
    <w:rsid w:val="00EE19A6"/>
    <w:rsid w:val="00EE19DC"/>
    <w:rsid w:val="00EE1D62"/>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C4"/>
    <w:rsid w:val="00F00AD7"/>
    <w:rsid w:val="00F00C88"/>
    <w:rsid w:val="00F00C9F"/>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34E"/>
    <w:rsid w:val="00F2456F"/>
    <w:rsid w:val="00F25C8A"/>
    <w:rsid w:val="00F27314"/>
    <w:rsid w:val="00F27574"/>
    <w:rsid w:val="00F27D32"/>
    <w:rsid w:val="00F27DE7"/>
    <w:rsid w:val="00F30384"/>
    <w:rsid w:val="00F31618"/>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609"/>
    <w:rsid w:val="00F45BFE"/>
    <w:rsid w:val="00F46721"/>
    <w:rsid w:val="00F4682B"/>
    <w:rsid w:val="00F46ADA"/>
    <w:rsid w:val="00F46D35"/>
    <w:rsid w:val="00F470CA"/>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945"/>
    <w:rsid w:val="00F67641"/>
    <w:rsid w:val="00F677AD"/>
    <w:rsid w:val="00F67B2D"/>
    <w:rsid w:val="00F70001"/>
    <w:rsid w:val="00F705E0"/>
    <w:rsid w:val="00F71900"/>
    <w:rsid w:val="00F719EB"/>
    <w:rsid w:val="00F71D1D"/>
    <w:rsid w:val="00F726EB"/>
    <w:rsid w:val="00F72996"/>
    <w:rsid w:val="00F7302E"/>
    <w:rsid w:val="00F73215"/>
    <w:rsid w:val="00F7324F"/>
    <w:rsid w:val="00F73EB5"/>
    <w:rsid w:val="00F74A0D"/>
    <w:rsid w:val="00F74B1A"/>
    <w:rsid w:val="00F7512C"/>
    <w:rsid w:val="00F7563F"/>
    <w:rsid w:val="00F75878"/>
    <w:rsid w:val="00F759A4"/>
    <w:rsid w:val="00F759EE"/>
    <w:rsid w:val="00F75B21"/>
    <w:rsid w:val="00F75BD8"/>
    <w:rsid w:val="00F75BD9"/>
    <w:rsid w:val="00F76A60"/>
    <w:rsid w:val="00F76EEA"/>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1021"/>
    <w:rsid w:val="00FC110E"/>
    <w:rsid w:val="00FC146D"/>
    <w:rsid w:val="00FC150B"/>
    <w:rsid w:val="00FC21AB"/>
    <w:rsid w:val="00FC2543"/>
    <w:rsid w:val="00FC2649"/>
    <w:rsid w:val="00FC3036"/>
    <w:rsid w:val="00FC316A"/>
    <w:rsid w:val="00FC31A1"/>
    <w:rsid w:val="00FC33D2"/>
    <w:rsid w:val="00FC3676"/>
    <w:rsid w:val="00FC4A19"/>
    <w:rsid w:val="00FC6153"/>
    <w:rsid w:val="00FC6C2C"/>
    <w:rsid w:val="00FC79B6"/>
    <w:rsid w:val="00FD0D8D"/>
    <w:rsid w:val="00FD1A64"/>
    <w:rsid w:val="00FD21D1"/>
    <w:rsid w:val="00FD27C0"/>
    <w:rsid w:val="00FD284C"/>
    <w:rsid w:val="00FD2B86"/>
    <w:rsid w:val="00FD2DE8"/>
    <w:rsid w:val="00FD32DF"/>
    <w:rsid w:val="00FD51F4"/>
    <w:rsid w:val="00FD63C4"/>
    <w:rsid w:val="00FD75E5"/>
    <w:rsid w:val="00FD7C74"/>
    <w:rsid w:val="00FE09DE"/>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FD3"/>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4097" fillcolor="white">
      <v:fill color="white"/>
    </o:shapedefaults>
    <o:shapelayout v:ext="edit">
      <o:idmap v:ext="edit" data="1"/>
    </o:shapelayout>
  </w:shapeDefaults>
  <w:decimalSymbol w:val="."/>
  <w:listSeparator w:val=","/>
  <w14:docId w14:val="0972D8DB"/>
  <w15:docId w15:val="{11516CD6-F81E-414D-8918-7AE6E098A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3"/>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3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png"/></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21.emf"/><Relationship Id="rId47" Type="http://schemas.openxmlformats.org/officeDocument/2006/relationships/image" Target="media/image24.emf"/><Relationship Id="rId63" Type="http://schemas.openxmlformats.org/officeDocument/2006/relationships/image" Target="media/image36.jpeg"/><Relationship Id="rId68" Type="http://schemas.openxmlformats.org/officeDocument/2006/relationships/footer" Target="footer3.xm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endnotes" Target="endnotes.xml"/><Relationship Id="rId32" Type="http://schemas.microsoft.com/office/2018/08/relationships/commentsExtensible" Target="commentsExtensible.xml"/><Relationship Id="rId37" Type="http://schemas.openxmlformats.org/officeDocument/2006/relationships/image" Target="media/image17.emf"/><Relationship Id="rId53" Type="http://schemas.openxmlformats.org/officeDocument/2006/relationships/image" Target="media/image29.jpeg"/><Relationship Id="rId58" Type="http://schemas.openxmlformats.org/officeDocument/2006/relationships/image" Target="media/image31.png"/><Relationship Id="rId74" Type="http://schemas.openxmlformats.org/officeDocument/2006/relationships/footer" Target="footer6.xml"/><Relationship Id="rId79" Type="http://schemas.openxmlformats.org/officeDocument/2006/relationships/hyperlink" Target="http://www.iho.int" TargetMode="External"/><Relationship Id="rId5" Type="http://schemas.openxmlformats.org/officeDocument/2006/relationships/customXml" Target="../customXml/item5.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oleObject" Target="embeddings/oleObject4.bin"/><Relationship Id="rId56" Type="http://schemas.openxmlformats.org/officeDocument/2006/relationships/hyperlink" Target="https://registry.iho.int/" TargetMode="External"/><Relationship Id="rId64" Type="http://schemas.openxmlformats.org/officeDocument/2006/relationships/image" Target="media/image37.jpg"/><Relationship Id="rId69" Type="http://schemas.openxmlformats.org/officeDocument/2006/relationships/footer" Target="footer4.xml"/><Relationship Id="rId77" Type="http://schemas.openxmlformats.org/officeDocument/2006/relationships/footer" Target="footer7.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header" Target="header7.xml"/><Relationship Id="rId80" Type="http://schemas.openxmlformats.org/officeDocument/2006/relationships/header" Target="header10.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oleObject" Target="embeddings/oleObject3.bin"/><Relationship Id="rId59" Type="http://schemas.openxmlformats.org/officeDocument/2006/relationships/image" Target="media/image32.png"/><Relationship Id="rId67" Type="http://schemas.openxmlformats.org/officeDocument/2006/relationships/header" Target="header5.xml"/><Relationship Id="rId20" Type="http://schemas.openxmlformats.org/officeDocument/2006/relationships/header" Target="header2.xml"/><Relationship Id="rId41" Type="http://schemas.openxmlformats.org/officeDocument/2006/relationships/image" Target="media/image20.png"/><Relationship Id="rId54" Type="http://schemas.openxmlformats.org/officeDocument/2006/relationships/hyperlink" Target="http://www.epsg-registry.org" TargetMode="External"/><Relationship Id="rId62" Type="http://schemas.openxmlformats.org/officeDocument/2006/relationships/image" Target="media/image35.jpeg"/><Relationship Id="rId70" Type="http://schemas.openxmlformats.org/officeDocument/2006/relationships/hyperlink" Target="http://www.iho.int" TargetMode="External"/><Relationship Id="rId75" Type="http://schemas.openxmlformats.org/officeDocument/2006/relationships/header" Target="header8.xml"/><Relationship Id="rId83"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www.iho.int" TargetMode="External"/><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footnotes" Target="footnotes.xml"/><Relationship Id="rId31" Type="http://schemas.openxmlformats.org/officeDocument/2006/relationships/image" Target="media/image11.jpg"/><Relationship Id="rId44" Type="http://schemas.openxmlformats.org/officeDocument/2006/relationships/image" Target="media/image22.png"/><Relationship Id="rId52" Type="http://schemas.openxmlformats.org/officeDocument/2006/relationships/image" Target="media/image28.jpeg"/><Relationship Id="rId60" Type="http://schemas.openxmlformats.org/officeDocument/2006/relationships/image" Target="media/image33.png"/><Relationship Id="rId65" Type="http://schemas.openxmlformats.org/officeDocument/2006/relationships/header" Target="header3.xml"/><Relationship Id="rId73" Type="http://schemas.openxmlformats.org/officeDocument/2006/relationships/footer" Target="footer5.xml"/><Relationship Id="rId78" Type="http://schemas.openxmlformats.org/officeDocument/2006/relationships/footer" Target="footer8.xml"/><Relationship Id="rId81" Type="http://schemas.openxmlformats.org/officeDocument/2006/relationships/header" Target="header1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9.emf"/><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hyperlink" Target="http://www.epsg-registry.org/" TargetMode="External"/><Relationship Id="rId76" Type="http://schemas.openxmlformats.org/officeDocument/2006/relationships/header" Target="header9.xml"/><Relationship Id="rId7" Type="http://schemas.openxmlformats.org/officeDocument/2006/relationships/styles" Target="styles.xml"/><Relationship Id="rId71"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7.jpg"/><Relationship Id="rId40" Type="http://schemas.openxmlformats.org/officeDocument/2006/relationships/oleObject" Target="embeddings/oleObject1.bin"/><Relationship Id="rId45" Type="http://schemas.openxmlformats.org/officeDocument/2006/relationships/image" Target="media/image23.emf"/><Relationship Id="rId66" Type="http://schemas.openxmlformats.org/officeDocument/2006/relationships/header" Target="header4.xml"/><Relationship Id="rId61" Type="http://schemas.openxmlformats.org/officeDocument/2006/relationships/image" Target="media/image34.png"/><Relationship Id="rId82"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435E561-FEF7-46FE-AE69-8A7A70AF0685}">
  <ds:schemaRefs>
    <ds:schemaRef ds:uri="http://schemas.openxmlformats.org/officeDocument/2006/bibliography"/>
  </ds:schemaRefs>
</ds:datastoreItem>
</file>

<file path=customXml/itemProps2.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3.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4.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Std</Template>
  <TotalTime>0</TotalTime>
  <Pages>16</Pages>
  <Words>25770</Words>
  <Characters>146895</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Jeff Wootton</cp:lastModifiedBy>
  <cp:revision>2</cp:revision>
  <cp:lastPrinted>2022-12-08T09:55:00Z</cp:lastPrinted>
  <dcterms:created xsi:type="dcterms:W3CDTF">2024-04-09T08:08:00Z</dcterms:created>
  <dcterms:modified xsi:type="dcterms:W3CDTF">2024-04-09T08:08:00Z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