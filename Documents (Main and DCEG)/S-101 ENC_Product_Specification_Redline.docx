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F6D9F47" w:rsidR="003358BD" w:rsidRPr="009237DD"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del w:id="1" w:author="Jeff Wootton" w:date="2024-10-14T13:57:00Z" w16du:dateUtc="2024-10-14T11:57:00Z">
                                <w:r w:rsidRPr="009237DD" w:rsidDel="00792F8D">
                                  <w:rPr>
                                    <w:rFonts w:ascii="Arial" w:hAnsi="Arial" w:cs="HelveticaNeueLT Std Med"/>
                                    <w:b/>
                                    <w:color w:val="00004C"/>
                                    <w:sz w:val="28"/>
                                    <w:szCs w:val="28"/>
                                    <w:lang w:val="en-GB"/>
                                  </w:rPr>
                                  <w:delText>1.</w:delText>
                                </w:r>
                              </w:del>
                              <w:del w:id="2" w:author="Jeff Wootton" w:date="2024-03-14T14:10:00Z">
                                <w:r w:rsidRPr="009237DD" w:rsidDel="00DE27D7">
                                  <w:rPr>
                                    <w:rFonts w:ascii="Arial" w:hAnsi="Arial" w:cs="HelveticaNeueLT Std Med"/>
                                    <w:b/>
                                    <w:color w:val="00004C"/>
                                    <w:sz w:val="28"/>
                                    <w:szCs w:val="28"/>
                                    <w:lang w:val="en-GB"/>
                                  </w:rPr>
                                  <w:delText>2</w:delText>
                                </w:r>
                              </w:del>
                              <w:del w:id="3" w:author="Jeff Wootton" w:date="2024-10-14T13:57:00Z" w16du:dateUtc="2024-10-14T11:57:00Z">
                                <w:r w:rsidRPr="009237DD" w:rsidDel="00792F8D">
                                  <w:rPr>
                                    <w:rFonts w:ascii="Arial" w:hAnsi="Arial" w:cs="HelveticaNeueLT Std Med"/>
                                    <w:b/>
                                    <w:color w:val="00004C"/>
                                    <w:sz w:val="28"/>
                                    <w:szCs w:val="28"/>
                                    <w:lang w:val="en-GB"/>
                                  </w:rPr>
                                  <w:delText>.</w:delText>
                                </w:r>
                              </w:del>
                              <w:del w:id="4" w:author="Jeff Wootton" w:date="2024-07-17T10:08:00Z" w16du:dateUtc="2024-07-17T08:08:00Z">
                                <w:r w:rsidRPr="009237DD" w:rsidDel="0087030F">
                                  <w:rPr>
                                    <w:rFonts w:ascii="Arial" w:hAnsi="Arial" w:cs="HelveticaNeueLT Std Med"/>
                                    <w:b/>
                                    <w:color w:val="00004C"/>
                                    <w:sz w:val="28"/>
                                    <w:szCs w:val="28"/>
                                    <w:lang w:val="en-GB"/>
                                  </w:rPr>
                                  <w:delText>0</w:delText>
                                </w:r>
                              </w:del>
                              <w:del w:id="5" w:author="Jeff Wootton" w:date="2024-10-14T13:57:00Z" w16du:dateUtc="2024-10-14T11:57:00Z">
                                <w:r w:rsidRPr="009237DD" w:rsidDel="00792F8D">
                                  <w:rPr>
                                    <w:rFonts w:ascii="Arial" w:hAnsi="Arial" w:cs="HelveticaNeueLT Std Med"/>
                                    <w:b/>
                                    <w:color w:val="00004C"/>
                                    <w:sz w:val="28"/>
                                    <w:szCs w:val="28"/>
                                    <w:lang w:val="en-GB"/>
                                  </w:rPr>
                                  <w:delText>.</w:delText>
                                </w:r>
                              </w:del>
                              <w:del w:id="6" w:author="Jeff Wootton" w:date="2024-03-14T14:10:00Z">
                                <w:r w:rsidRPr="009237DD" w:rsidDel="00DE27D7">
                                  <w:rPr>
                                    <w:rFonts w:ascii="Arial" w:hAnsi="Arial" w:cs="HelveticaNeueLT Std Med"/>
                                    <w:b/>
                                    <w:color w:val="00004C"/>
                                    <w:sz w:val="28"/>
                                    <w:szCs w:val="28"/>
                                    <w:lang w:val="en-GB"/>
                                  </w:rPr>
                                  <w:delText xml:space="preserve">202301109 </w:delText>
                                </w:r>
                              </w:del>
                              <w:ins w:id="7" w:author="Jeff Wootton" w:date="2024-10-14T13:57:00Z" w16du:dateUtc="2024-10-14T11:57:00Z">
                                <w:r w:rsidR="00792F8D">
                                  <w:rPr>
                                    <w:rFonts w:ascii="Arial" w:hAnsi="Arial" w:cs="HelveticaNeueLT Std Med"/>
                                    <w:b/>
                                    <w:color w:val="00004C"/>
                                    <w:sz w:val="28"/>
                                    <w:szCs w:val="28"/>
                                    <w:lang w:val="en-GB"/>
                                  </w:rPr>
                                  <w:t>2.0.0</w:t>
                                </w:r>
                              </w:ins>
                              <w:ins w:id="8"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ins w:id="9" w:author="Jeff Wootton" w:date="2024-10-14T13:58:00Z" w16du:dateUtc="2024-10-14T11:58:00Z">
                                <w:r w:rsidR="002D4DA7">
                                  <w:rPr>
                                    <w:rFonts w:ascii="Arial" w:hAnsi="Arial" w:cs="HelveticaNeueLT Std Med"/>
                                    <w:b/>
                                    <w:color w:val="00004C"/>
                                    <w:sz w:val="28"/>
                                    <w:szCs w:val="28"/>
                                    <w:lang w:val="en-GB"/>
                                  </w:rPr>
                                  <w:t>December</w:t>
                                </w:r>
                              </w:ins>
                              <w:del w:id="10" w:author="Jeff Wootton" w:date="2024-10-14T13:58:00Z" w16du:dateUtc="2024-10-14T11:58:00Z">
                                <w:r w:rsidRPr="009237DD" w:rsidDel="002D4DA7">
                                  <w:rPr>
                                    <w:rFonts w:ascii="Arial" w:hAnsi="Arial" w:cs="HelveticaNeueLT Std Med"/>
                                    <w:b/>
                                    <w:color w:val="FF0000"/>
                                    <w:sz w:val="28"/>
                                    <w:szCs w:val="28"/>
                                    <w:lang w:val="en-GB"/>
                                  </w:rPr>
                                  <w:delText>Xxxx</w:delText>
                                </w:r>
                              </w:del>
                              <w:r w:rsidRPr="009237DD">
                                <w:rPr>
                                  <w:rFonts w:ascii="Arial" w:hAnsi="Arial" w:cs="HelveticaNeueLT Std Med"/>
                                  <w:b/>
                                  <w:color w:val="00004C"/>
                                  <w:sz w:val="28"/>
                                  <w:szCs w:val="28"/>
                                  <w:lang w:val="en-GB"/>
                                </w:rPr>
                                <w:t xml:space="preserve"> </w:t>
                              </w:r>
                              <w:del w:id="11" w:author="Jeff Wootton" w:date="2024-03-14T14:10:00Z">
                                <w:r w:rsidRPr="009237DD" w:rsidDel="00DE27D7">
                                  <w:rPr>
                                    <w:rFonts w:ascii="Arial" w:hAnsi="Arial" w:cs="HelveticaNeueLT Std Med"/>
                                    <w:b/>
                                    <w:color w:val="00004C"/>
                                    <w:sz w:val="28"/>
                                    <w:szCs w:val="28"/>
                                    <w:lang w:val="en-GB"/>
                                  </w:rPr>
                                  <w:delText>2023</w:delText>
                                </w:r>
                              </w:del>
                              <w:ins w:id="12"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13" w:author="Jeff Wootton" w:date="2024-03-27T12:18:00Z"/>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F6D9F47" w:rsidR="003358BD" w:rsidRPr="009237DD" w:rsidRDefault="003358BD" w:rsidP="00092544">
                        <w:pPr>
                          <w:pStyle w:val="Basisalinea"/>
                          <w:suppressAutoHyphens/>
                          <w:spacing w:line="240" w:lineRule="auto"/>
                          <w:rPr>
                            <w:ins w:id="14"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 xml:space="preserve">Edition </w:t>
                        </w:r>
                        <w:del w:id="15" w:author="Jeff Wootton" w:date="2024-10-14T13:57:00Z" w16du:dateUtc="2024-10-14T11:57:00Z">
                          <w:r w:rsidRPr="009237DD" w:rsidDel="00792F8D">
                            <w:rPr>
                              <w:rFonts w:ascii="Arial" w:hAnsi="Arial" w:cs="HelveticaNeueLT Std Med"/>
                              <w:b/>
                              <w:color w:val="00004C"/>
                              <w:sz w:val="28"/>
                              <w:szCs w:val="28"/>
                              <w:lang w:val="en-GB"/>
                            </w:rPr>
                            <w:delText>1.</w:delText>
                          </w:r>
                        </w:del>
                        <w:del w:id="16" w:author="Jeff Wootton" w:date="2024-03-14T14:10:00Z">
                          <w:r w:rsidRPr="009237DD" w:rsidDel="00DE27D7">
                            <w:rPr>
                              <w:rFonts w:ascii="Arial" w:hAnsi="Arial" w:cs="HelveticaNeueLT Std Med"/>
                              <w:b/>
                              <w:color w:val="00004C"/>
                              <w:sz w:val="28"/>
                              <w:szCs w:val="28"/>
                              <w:lang w:val="en-GB"/>
                            </w:rPr>
                            <w:delText>2</w:delText>
                          </w:r>
                        </w:del>
                        <w:del w:id="17" w:author="Jeff Wootton" w:date="2024-10-14T13:57:00Z" w16du:dateUtc="2024-10-14T11:57:00Z">
                          <w:r w:rsidRPr="009237DD" w:rsidDel="00792F8D">
                            <w:rPr>
                              <w:rFonts w:ascii="Arial" w:hAnsi="Arial" w:cs="HelveticaNeueLT Std Med"/>
                              <w:b/>
                              <w:color w:val="00004C"/>
                              <w:sz w:val="28"/>
                              <w:szCs w:val="28"/>
                              <w:lang w:val="en-GB"/>
                            </w:rPr>
                            <w:delText>.</w:delText>
                          </w:r>
                        </w:del>
                        <w:del w:id="18" w:author="Jeff Wootton" w:date="2024-07-17T10:08:00Z" w16du:dateUtc="2024-07-17T08:08:00Z">
                          <w:r w:rsidRPr="009237DD" w:rsidDel="0087030F">
                            <w:rPr>
                              <w:rFonts w:ascii="Arial" w:hAnsi="Arial" w:cs="HelveticaNeueLT Std Med"/>
                              <w:b/>
                              <w:color w:val="00004C"/>
                              <w:sz w:val="28"/>
                              <w:szCs w:val="28"/>
                              <w:lang w:val="en-GB"/>
                            </w:rPr>
                            <w:delText>0</w:delText>
                          </w:r>
                        </w:del>
                        <w:del w:id="19" w:author="Jeff Wootton" w:date="2024-10-14T13:57:00Z" w16du:dateUtc="2024-10-14T11:57:00Z">
                          <w:r w:rsidRPr="009237DD" w:rsidDel="00792F8D">
                            <w:rPr>
                              <w:rFonts w:ascii="Arial" w:hAnsi="Arial" w:cs="HelveticaNeueLT Std Med"/>
                              <w:b/>
                              <w:color w:val="00004C"/>
                              <w:sz w:val="28"/>
                              <w:szCs w:val="28"/>
                              <w:lang w:val="en-GB"/>
                            </w:rPr>
                            <w:delText>.</w:delText>
                          </w:r>
                        </w:del>
                        <w:del w:id="20" w:author="Jeff Wootton" w:date="2024-03-14T14:10:00Z">
                          <w:r w:rsidRPr="009237DD" w:rsidDel="00DE27D7">
                            <w:rPr>
                              <w:rFonts w:ascii="Arial" w:hAnsi="Arial" w:cs="HelveticaNeueLT Std Med"/>
                              <w:b/>
                              <w:color w:val="00004C"/>
                              <w:sz w:val="28"/>
                              <w:szCs w:val="28"/>
                              <w:lang w:val="en-GB"/>
                            </w:rPr>
                            <w:delText xml:space="preserve">202301109 </w:delText>
                          </w:r>
                        </w:del>
                        <w:ins w:id="21" w:author="Jeff Wootton" w:date="2024-10-14T13:57:00Z" w16du:dateUtc="2024-10-14T11:57:00Z">
                          <w:r w:rsidR="00792F8D">
                            <w:rPr>
                              <w:rFonts w:ascii="Arial" w:hAnsi="Arial" w:cs="HelveticaNeueLT Std Med"/>
                              <w:b/>
                              <w:color w:val="00004C"/>
                              <w:sz w:val="28"/>
                              <w:szCs w:val="28"/>
                              <w:lang w:val="en-GB"/>
                            </w:rPr>
                            <w:t>2.0.0</w:t>
                          </w:r>
                        </w:ins>
                        <w:ins w:id="22"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ins w:id="23" w:author="Jeff Wootton" w:date="2024-10-14T13:58:00Z" w16du:dateUtc="2024-10-14T11:58:00Z">
                          <w:r w:rsidR="002D4DA7">
                            <w:rPr>
                              <w:rFonts w:ascii="Arial" w:hAnsi="Arial" w:cs="HelveticaNeueLT Std Med"/>
                              <w:b/>
                              <w:color w:val="00004C"/>
                              <w:sz w:val="28"/>
                              <w:szCs w:val="28"/>
                              <w:lang w:val="en-GB"/>
                            </w:rPr>
                            <w:t>December</w:t>
                          </w:r>
                        </w:ins>
                        <w:del w:id="24" w:author="Jeff Wootton" w:date="2024-10-14T13:58:00Z" w16du:dateUtc="2024-10-14T11:58:00Z">
                          <w:r w:rsidRPr="009237DD" w:rsidDel="002D4DA7">
                            <w:rPr>
                              <w:rFonts w:ascii="Arial" w:hAnsi="Arial" w:cs="HelveticaNeueLT Std Med"/>
                              <w:b/>
                              <w:color w:val="FF0000"/>
                              <w:sz w:val="28"/>
                              <w:szCs w:val="28"/>
                              <w:lang w:val="en-GB"/>
                            </w:rPr>
                            <w:delText>Xxxx</w:delText>
                          </w:r>
                        </w:del>
                        <w:r w:rsidRPr="009237DD">
                          <w:rPr>
                            <w:rFonts w:ascii="Arial" w:hAnsi="Arial" w:cs="HelveticaNeueLT Std Med"/>
                            <w:b/>
                            <w:color w:val="00004C"/>
                            <w:sz w:val="28"/>
                            <w:szCs w:val="28"/>
                            <w:lang w:val="en-GB"/>
                          </w:rPr>
                          <w:t xml:space="preserve"> </w:t>
                        </w:r>
                        <w:del w:id="25" w:author="Jeff Wootton" w:date="2024-03-14T14:10:00Z">
                          <w:r w:rsidRPr="009237DD" w:rsidDel="00DE27D7">
                            <w:rPr>
                              <w:rFonts w:ascii="Arial" w:hAnsi="Arial" w:cs="HelveticaNeueLT Std Med"/>
                              <w:b/>
                              <w:color w:val="00004C"/>
                              <w:sz w:val="28"/>
                              <w:szCs w:val="28"/>
                              <w:lang w:val="en-GB"/>
                            </w:rPr>
                            <w:delText>2023</w:delText>
                          </w:r>
                        </w:del>
                        <w:ins w:id="26"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27" w:author="Jeff Wootton" w:date="2024-03-27T12:18:00Z"/>
                            <w:rFonts w:ascii="Arial" w:hAnsi="Arial" w:cs="HelveticaNeueLT Std Med"/>
                            <w:b/>
                            <w:color w:val="00004C"/>
                            <w:sz w:val="28"/>
                            <w:szCs w:val="28"/>
                            <w:lang w:val="en-GB"/>
                          </w:rPr>
                        </w:pPr>
                      </w:p>
                      <w:p w14:paraId="0D6BEFF1" w14:textId="159475A3"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14"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15"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77DF60DC" w14:textId="312724FD" w:rsidR="005E3417" w:rsidRPr="005E3417" w:rsidRDefault="001C3BE1">
      <w:pPr>
        <w:pStyle w:val="TOC1"/>
        <w:rPr>
          <w:rFonts w:eastAsiaTheme="minorEastAsia" w:cs="Arial"/>
          <w:b w:val="0"/>
          <w:bCs/>
          <w:noProof/>
          <w:kern w:val="2"/>
          <w:lang w:eastAsia="en-GB"/>
          <w14:ligatures w14:val="standardContextual"/>
        </w:rPr>
      </w:pPr>
      <w:r w:rsidRPr="005E3417">
        <w:rPr>
          <w:rFonts w:cs="Arial"/>
          <w:b w:val="0"/>
          <w:bCs/>
        </w:rPr>
        <w:fldChar w:fldCharType="begin"/>
      </w:r>
      <w:r w:rsidRPr="005E3417">
        <w:rPr>
          <w:rFonts w:cs="Arial"/>
          <w:b w:val="0"/>
          <w:bCs/>
        </w:rPr>
        <w:instrText xml:space="preserve"> TOC \o "1-3" \h \z \t "List Continue 2,1" </w:instrText>
      </w:r>
      <w:r w:rsidRPr="005E3417">
        <w:rPr>
          <w:rFonts w:cs="Arial"/>
          <w:b w:val="0"/>
          <w:bCs/>
        </w:rPr>
        <w:fldChar w:fldCharType="separate"/>
      </w:r>
      <w:hyperlink w:anchor="_Toc175558561" w:history="1">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w:t>
        </w:r>
        <w:r w:rsidR="005E3417" w:rsidRPr="005E3417">
          <w:rPr>
            <w:rFonts w:cs="Arial"/>
            <w:b w:val="0"/>
            <w:bCs/>
            <w:noProof/>
            <w:webHidden/>
          </w:rPr>
          <w:fldChar w:fldCharType="end"/>
        </w:r>
      </w:hyperlink>
    </w:p>
    <w:p w14:paraId="4F93E1A4" w14:textId="0FB94FB5" w:rsidR="005E3417" w:rsidRPr="005E3417" w:rsidRDefault="005E3417">
      <w:pPr>
        <w:pStyle w:val="TOC1"/>
        <w:rPr>
          <w:rFonts w:eastAsiaTheme="minorEastAsia" w:cs="Arial"/>
          <w:b w:val="0"/>
          <w:bCs/>
          <w:noProof/>
          <w:kern w:val="2"/>
          <w:lang w:eastAsia="en-GB"/>
          <w14:ligatures w14:val="standardContextual"/>
        </w:rPr>
      </w:pPr>
      <w:hyperlink w:anchor="_Toc175558562" w:history="1">
        <w:r w:rsidRPr="005E3417">
          <w:rPr>
            <w:rStyle w:val="Hyperlink"/>
            <w:rFonts w:cs="Arial"/>
            <w:b w:val="0"/>
            <w:bCs/>
            <w:noProof/>
          </w:rPr>
          <w:t>1</w:t>
        </w:r>
        <w:r w:rsidRPr="005E3417">
          <w:rPr>
            <w:rFonts w:eastAsiaTheme="minorEastAsia" w:cs="Arial"/>
            <w:b w:val="0"/>
            <w:bCs/>
            <w:noProof/>
            <w:kern w:val="2"/>
            <w:lang w:eastAsia="en-GB"/>
            <w14:ligatures w14:val="standardContextual"/>
          </w:rPr>
          <w:tab/>
        </w:r>
        <w:r w:rsidRPr="005E3417">
          <w:rPr>
            <w:rStyle w:val="Hyperlink"/>
            <w:rFonts w:cs="Arial"/>
            <w:b w:val="0"/>
            <w:bCs/>
            <w:noProof/>
          </w:rPr>
          <w:t>Overview</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w:t>
        </w:r>
        <w:r w:rsidRPr="005E3417">
          <w:rPr>
            <w:rFonts w:cs="Arial"/>
            <w:b w:val="0"/>
            <w:bCs/>
            <w:noProof/>
            <w:webHidden/>
          </w:rPr>
          <w:fldChar w:fldCharType="end"/>
        </w:r>
      </w:hyperlink>
    </w:p>
    <w:p w14:paraId="77442505" w14:textId="27A8748C" w:rsidR="005E3417" w:rsidRPr="005E3417" w:rsidRDefault="005E3417">
      <w:pPr>
        <w:pStyle w:val="TOC2"/>
        <w:rPr>
          <w:rFonts w:eastAsiaTheme="minorEastAsia" w:cs="Arial"/>
          <w:b w:val="0"/>
          <w:bCs/>
          <w:noProof/>
          <w:kern w:val="2"/>
          <w:lang w:eastAsia="en-GB"/>
          <w14:ligatures w14:val="standardContextual"/>
        </w:rPr>
      </w:pPr>
      <w:hyperlink w:anchor="_Toc175558563" w:history="1">
        <w:r w:rsidRPr="005E3417">
          <w:rPr>
            <w:rStyle w:val="Hyperlink"/>
            <w:rFonts w:cs="Arial"/>
            <w:b w:val="0"/>
            <w:bCs/>
            <w:noProof/>
          </w:rPr>
          <w:t>1.1</w:t>
        </w:r>
        <w:r w:rsidRPr="005E3417">
          <w:rPr>
            <w:rFonts w:eastAsiaTheme="minorEastAsia" w:cs="Arial"/>
            <w:b w:val="0"/>
            <w:bCs/>
            <w:noProof/>
            <w:kern w:val="2"/>
            <w:lang w:eastAsia="en-GB"/>
            <w14:ligatures w14:val="standardContextual"/>
          </w:rPr>
          <w:tab/>
        </w:r>
        <w:r w:rsidRPr="005E3417">
          <w:rPr>
            <w:rStyle w:val="Hyperlink"/>
            <w:rFonts w:cs="Arial"/>
            <w:b w:val="0"/>
            <w:bCs/>
            <w:noProof/>
          </w:rPr>
          <w:t>Scope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w:t>
        </w:r>
        <w:r w:rsidRPr="005E3417">
          <w:rPr>
            <w:rFonts w:cs="Arial"/>
            <w:b w:val="0"/>
            <w:bCs/>
            <w:noProof/>
            <w:webHidden/>
          </w:rPr>
          <w:fldChar w:fldCharType="end"/>
        </w:r>
      </w:hyperlink>
    </w:p>
    <w:p w14:paraId="0C4D25DC" w14:textId="2BF942F8" w:rsidR="005E3417" w:rsidRPr="005E3417" w:rsidRDefault="005E3417">
      <w:pPr>
        <w:pStyle w:val="TOC2"/>
        <w:rPr>
          <w:rFonts w:eastAsiaTheme="minorEastAsia" w:cs="Arial"/>
          <w:b w:val="0"/>
          <w:bCs/>
          <w:noProof/>
          <w:kern w:val="2"/>
          <w:lang w:eastAsia="en-GB"/>
          <w14:ligatures w14:val="standardContextual"/>
        </w:rPr>
      </w:pPr>
      <w:hyperlink w:anchor="_Toc175558564" w:history="1">
        <w:r w:rsidRPr="005E3417">
          <w:rPr>
            <w:rStyle w:val="Hyperlink"/>
            <w:rFonts w:cs="Arial"/>
            <w:b w:val="0"/>
            <w:bCs/>
            <w:noProof/>
            <w:lang w:eastAsia="en-GB"/>
          </w:rPr>
          <w:t>1.2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GB"/>
          </w:rPr>
          <w:t>References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w:t>
        </w:r>
        <w:r w:rsidRPr="005E3417">
          <w:rPr>
            <w:rFonts w:cs="Arial"/>
            <w:b w:val="0"/>
            <w:bCs/>
            <w:noProof/>
            <w:webHidden/>
          </w:rPr>
          <w:fldChar w:fldCharType="end"/>
        </w:r>
      </w:hyperlink>
    </w:p>
    <w:p w14:paraId="06B211E9" w14:textId="7C041048" w:rsidR="005E3417" w:rsidRPr="005E3417" w:rsidRDefault="005E3417">
      <w:pPr>
        <w:pStyle w:val="TOC2"/>
        <w:rPr>
          <w:rFonts w:eastAsiaTheme="minorEastAsia" w:cs="Arial"/>
          <w:b w:val="0"/>
          <w:bCs/>
          <w:noProof/>
          <w:kern w:val="2"/>
          <w:lang w:eastAsia="en-GB"/>
          <w14:ligatures w14:val="standardContextual"/>
        </w:rPr>
      </w:pPr>
      <w:hyperlink w:anchor="_Toc175558565" w:history="1">
        <w:r w:rsidRPr="005E3417">
          <w:rPr>
            <w:rStyle w:val="Hyperlink"/>
            <w:rFonts w:cs="Arial"/>
            <w:b w:val="0"/>
            <w:bCs/>
            <w:noProof/>
          </w:rPr>
          <w:t>1.3</w:t>
        </w:r>
        <w:r w:rsidRPr="005E3417">
          <w:rPr>
            <w:rFonts w:eastAsiaTheme="minorEastAsia" w:cs="Arial"/>
            <w:b w:val="0"/>
            <w:bCs/>
            <w:noProof/>
            <w:kern w:val="2"/>
            <w:lang w:eastAsia="en-GB"/>
            <w14:ligatures w14:val="standardContextual"/>
          </w:rPr>
          <w:tab/>
        </w:r>
        <w:r w:rsidRPr="005E3417">
          <w:rPr>
            <w:rStyle w:val="Hyperlink"/>
            <w:rFonts w:cs="Arial"/>
            <w:b w:val="0"/>
            <w:bCs/>
            <w:noProof/>
          </w:rPr>
          <w:t>Terms, definitions and abbreviations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w:t>
        </w:r>
        <w:r w:rsidRPr="005E3417">
          <w:rPr>
            <w:rFonts w:cs="Arial"/>
            <w:b w:val="0"/>
            <w:bCs/>
            <w:noProof/>
            <w:webHidden/>
          </w:rPr>
          <w:fldChar w:fldCharType="end"/>
        </w:r>
      </w:hyperlink>
    </w:p>
    <w:p w14:paraId="7865D8D4" w14:textId="747B6CC1" w:rsidR="005E3417" w:rsidRPr="005E3417" w:rsidRDefault="005E3417">
      <w:pPr>
        <w:pStyle w:val="TOC3"/>
        <w:rPr>
          <w:rFonts w:eastAsiaTheme="minorEastAsia" w:cs="Arial"/>
          <w:b w:val="0"/>
          <w:bCs/>
          <w:noProof/>
          <w:kern w:val="2"/>
          <w:lang w:eastAsia="en-GB"/>
          <w14:ligatures w14:val="standardContextual"/>
        </w:rPr>
      </w:pPr>
      <w:hyperlink w:anchor="_Toc175558566" w:history="1">
        <w:r w:rsidRPr="005E3417">
          <w:rPr>
            <w:rStyle w:val="Hyperlink"/>
            <w:rFonts w:cs="Arial"/>
            <w:b w:val="0"/>
            <w:bCs/>
            <w:noProof/>
          </w:rPr>
          <w:t>1.3.1</w:t>
        </w:r>
        <w:r w:rsidRPr="005E3417">
          <w:rPr>
            <w:rFonts w:eastAsiaTheme="minorEastAsia" w:cs="Arial"/>
            <w:b w:val="0"/>
            <w:bCs/>
            <w:noProof/>
            <w:kern w:val="2"/>
            <w:lang w:eastAsia="en-GB"/>
            <w14:ligatures w14:val="standardContextual"/>
          </w:rPr>
          <w:tab/>
        </w:r>
        <w:r w:rsidRPr="005E3417">
          <w:rPr>
            <w:rStyle w:val="Hyperlink"/>
            <w:rFonts w:cs="Arial"/>
            <w:b w:val="0"/>
            <w:bCs/>
            <w:noProof/>
          </w:rPr>
          <w:t>Use of language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w:t>
        </w:r>
        <w:r w:rsidRPr="005E3417">
          <w:rPr>
            <w:rFonts w:cs="Arial"/>
            <w:b w:val="0"/>
            <w:bCs/>
            <w:noProof/>
            <w:webHidden/>
          </w:rPr>
          <w:fldChar w:fldCharType="end"/>
        </w:r>
      </w:hyperlink>
    </w:p>
    <w:p w14:paraId="763C3E44" w14:textId="6F3A3534" w:rsidR="005E3417" w:rsidRPr="005E3417" w:rsidRDefault="005E3417">
      <w:pPr>
        <w:pStyle w:val="TOC3"/>
        <w:rPr>
          <w:rFonts w:eastAsiaTheme="minorEastAsia" w:cs="Arial"/>
          <w:b w:val="0"/>
          <w:bCs/>
          <w:noProof/>
          <w:kern w:val="2"/>
          <w:lang w:eastAsia="en-GB"/>
          <w14:ligatures w14:val="standardContextual"/>
        </w:rPr>
      </w:pPr>
      <w:hyperlink w:anchor="_Toc175558567" w:history="1">
        <w:r w:rsidRPr="005E3417">
          <w:rPr>
            <w:rStyle w:val="Hyperlink"/>
            <w:rFonts w:cs="Arial"/>
            <w:b w:val="0"/>
            <w:bCs/>
            <w:noProof/>
          </w:rPr>
          <w:t>1.3.2</w:t>
        </w:r>
        <w:r w:rsidRPr="005E3417">
          <w:rPr>
            <w:rFonts w:eastAsiaTheme="minorEastAsia" w:cs="Arial"/>
            <w:b w:val="0"/>
            <w:bCs/>
            <w:noProof/>
            <w:kern w:val="2"/>
            <w:lang w:eastAsia="en-GB"/>
            <w14:ligatures w14:val="standardContextual"/>
          </w:rPr>
          <w:tab/>
        </w:r>
        <w:r w:rsidRPr="005E3417">
          <w:rPr>
            <w:rStyle w:val="Hyperlink"/>
            <w:rFonts w:cs="Arial"/>
            <w:b w:val="0"/>
            <w:bCs/>
            <w:noProof/>
          </w:rPr>
          <w:t>Terms and definitions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w:t>
        </w:r>
        <w:r w:rsidRPr="005E3417">
          <w:rPr>
            <w:rFonts w:cs="Arial"/>
            <w:b w:val="0"/>
            <w:bCs/>
            <w:noProof/>
            <w:webHidden/>
          </w:rPr>
          <w:fldChar w:fldCharType="end"/>
        </w:r>
      </w:hyperlink>
    </w:p>
    <w:p w14:paraId="002D9D49" w14:textId="0430C1ED" w:rsidR="005E3417" w:rsidRPr="005E3417" w:rsidRDefault="005E3417">
      <w:pPr>
        <w:pStyle w:val="TOC3"/>
        <w:rPr>
          <w:rFonts w:eastAsiaTheme="minorEastAsia" w:cs="Arial"/>
          <w:b w:val="0"/>
          <w:bCs/>
          <w:noProof/>
          <w:kern w:val="2"/>
          <w:lang w:eastAsia="en-GB"/>
          <w14:ligatures w14:val="standardContextual"/>
        </w:rPr>
      </w:pPr>
      <w:hyperlink w:anchor="_Toc175558568" w:history="1">
        <w:r w:rsidRPr="005E3417">
          <w:rPr>
            <w:rStyle w:val="Hyperlink"/>
            <w:rFonts w:cs="Arial"/>
            <w:b w:val="0"/>
            <w:bCs/>
            <w:noProof/>
          </w:rPr>
          <w:t>1.3.3</w:t>
        </w:r>
        <w:r w:rsidRPr="005E3417">
          <w:rPr>
            <w:rFonts w:eastAsiaTheme="minorEastAsia" w:cs="Arial"/>
            <w:b w:val="0"/>
            <w:bCs/>
            <w:noProof/>
            <w:kern w:val="2"/>
            <w:lang w:eastAsia="en-GB"/>
            <w14:ligatures w14:val="standardContextual"/>
          </w:rPr>
          <w:tab/>
        </w:r>
        <w:r w:rsidRPr="005E3417">
          <w:rPr>
            <w:rStyle w:val="Hyperlink"/>
            <w:rFonts w:cs="Arial"/>
            <w:b w:val="0"/>
            <w:bCs/>
            <w:noProof/>
          </w:rPr>
          <w:t>Abbreviations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7</w:t>
        </w:r>
        <w:r w:rsidRPr="005E3417">
          <w:rPr>
            <w:rFonts w:cs="Arial"/>
            <w:b w:val="0"/>
            <w:bCs/>
            <w:noProof/>
            <w:webHidden/>
          </w:rPr>
          <w:fldChar w:fldCharType="end"/>
        </w:r>
      </w:hyperlink>
    </w:p>
    <w:p w14:paraId="70F7A041" w14:textId="41038DF8" w:rsidR="005E3417" w:rsidRPr="005E3417" w:rsidRDefault="005E3417">
      <w:pPr>
        <w:pStyle w:val="TOC2"/>
        <w:rPr>
          <w:rFonts w:eastAsiaTheme="minorEastAsia" w:cs="Arial"/>
          <w:b w:val="0"/>
          <w:bCs/>
          <w:noProof/>
          <w:kern w:val="2"/>
          <w:lang w:eastAsia="en-GB"/>
          <w14:ligatures w14:val="standardContextual"/>
        </w:rPr>
      </w:pPr>
      <w:hyperlink w:anchor="_Toc175558569" w:history="1">
        <w:r w:rsidRPr="005E3417">
          <w:rPr>
            <w:rStyle w:val="Hyperlink"/>
            <w:rFonts w:cs="Arial"/>
            <w:b w:val="0"/>
            <w:bCs/>
            <w:noProof/>
          </w:rPr>
          <w:t>1.4</w:t>
        </w:r>
        <w:r w:rsidRPr="005E3417">
          <w:rPr>
            <w:rFonts w:eastAsiaTheme="minorEastAsia" w:cs="Arial"/>
            <w:b w:val="0"/>
            <w:bCs/>
            <w:noProof/>
            <w:kern w:val="2"/>
            <w:lang w:eastAsia="en-GB"/>
            <w14:ligatures w14:val="standardContextual"/>
          </w:rPr>
          <w:tab/>
        </w:r>
        <w:r w:rsidRPr="005E3417">
          <w:rPr>
            <w:rStyle w:val="Hyperlink"/>
            <w:rFonts w:cs="Arial"/>
            <w:b w:val="0"/>
            <w:bCs/>
            <w:noProof/>
          </w:rPr>
          <w:t>General S-101 data product description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_Toc175558569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8</w:t>
        </w:r>
        <w:r w:rsidRPr="005E3417">
          <w:rPr>
            <w:rFonts w:cs="Arial"/>
            <w:b w:val="0"/>
            <w:bCs/>
            <w:noProof/>
            <w:webHidden/>
          </w:rPr>
          <w:fldChar w:fldCharType="end"/>
        </w:r>
      </w:hyperlink>
    </w:p>
    <w:p w14:paraId="66CBDA4B" w14:textId="53D46FEC" w:rsidR="005E3417" w:rsidRPr="005E3417" w:rsidRDefault="005E3417">
      <w:pPr>
        <w:pStyle w:val="TOC2"/>
        <w:rPr>
          <w:rFonts w:eastAsiaTheme="minorEastAsia" w:cs="Arial"/>
          <w:b w:val="0"/>
          <w:bCs/>
          <w:noProof/>
          <w:kern w:val="2"/>
          <w:lang w:eastAsia="en-GB"/>
          <w14:ligatures w14:val="standardContextual"/>
        </w:rPr>
      </w:pPr>
      <w:hyperlink w:anchor="_Toc175558570" w:history="1">
        <w:r w:rsidRPr="005E3417">
          <w:rPr>
            <w:rStyle w:val="Hyperlink"/>
            <w:rFonts w:cs="Arial"/>
            <w:b w:val="0"/>
            <w:bCs/>
            <w:noProof/>
          </w:rPr>
          <w:t>1.5</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Specification 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8</w:t>
        </w:r>
        <w:r w:rsidRPr="005E3417">
          <w:rPr>
            <w:rFonts w:cs="Arial"/>
            <w:b w:val="0"/>
            <w:bCs/>
            <w:noProof/>
            <w:webHidden/>
          </w:rPr>
          <w:fldChar w:fldCharType="end"/>
        </w:r>
      </w:hyperlink>
    </w:p>
    <w:p w14:paraId="35826110" w14:textId="2637F635" w:rsidR="005E3417" w:rsidRPr="005E3417" w:rsidRDefault="005E3417">
      <w:pPr>
        <w:pStyle w:val="TOC2"/>
        <w:rPr>
          <w:rFonts w:eastAsiaTheme="minorEastAsia" w:cs="Arial"/>
          <w:b w:val="0"/>
          <w:bCs/>
          <w:noProof/>
          <w:kern w:val="2"/>
          <w:lang w:eastAsia="en-GB"/>
          <w14:ligatures w14:val="standardContextual"/>
        </w:rPr>
      </w:pPr>
      <w:hyperlink w:anchor="_Toc175558571" w:history="1">
        <w:r w:rsidRPr="005E3417">
          <w:rPr>
            <w:rStyle w:val="Hyperlink"/>
            <w:rFonts w:cs="Arial"/>
            <w:b w:val="0"/>
            <w:bCs/>
            <w:noProof/>
            <w:lang w:val="en-US" w:eastAsia="en-US"/>
          </w:rPr>
          <w:t>1.6</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IHO Product Specification maintenance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65D27947" w14:textId="06C84430" w:rsidR="005E3417" w:rsidRPr="005E3417" w:rsidRDefault="005E3417">
      <w:pPr>
        <w:pStyle w:val="TOC3"/>
        <w:rPr>
          <w:rFonts w:eastAsiaTheme="minorEastAsia" w:cs="Arial"/>
          <w:b w:val="0"/>
          <w:bCs/>
          <w:noProof/>
          <w:kern w:val="2"/>
          <w:lang w:eastAsia="en-GB"/>
          <w14:ligatures w14:val="standardContextual"/>
        </w:rPr>
      </w:pPr>
      <w:hyperlink w:anchor="_Toc175558572" w:history="1">
        <w:r w:rsidRPr="005E3417">
          <w:rPr>
            <w:rStyle w:val="Hyperlink"/>
            <w:rFonts w:cs="Arial"/>
            <w:b w:val="0"/>
            <w:bCs/>
            <w:noProof/>
            <w:lang w:val="en-US" w:eastAsia="en-US"/>
          </w:rPr>
          <w:t>1.6.1</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56838A29" w14:textId="0D12D2FA" w:rsidR="005E3417" w:rsidRPr="005E3417" w:rsidRDefault="005E3417">
      <w:pPr>
        <w:pStyle w:val="TOC3"/>
        <w:rPr>
          <w:rFonts w:eastAsiaTheme="minorEastAsia" w:cs="Arial"/>
          <w:b w:val="0"/>
          <w:bCs/>
          <w:noProof/>
          <w:kern w:val="2"/>
          <w:lang w:eastAsia="en-GB"/>
          <w14:ligatures w14:val="standardContextual"/>
        </w:rPr>
      </w:pPr>
      <w:hyperlink w:anchor="_Toc175558573" w:history="1">
        <w:r w:rsidRPr="005E3417">
          <w:rPr>
            <w:rStyle w:val="Hyperlink"/>
            <w:rFonts w:cs="Arial"/>
            <w:b w:val="0"/>
            <w:bCs/>
            <w:noProof/>
            <w:lang w:val="en-US" w:eastAsia="en-US"/>
          </w:rPr>
          <w:t>1.6.2</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New Edition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0F5819EB" w14:textId="70C2E961" w:rsidR="005E3417" w:rsidRPr="005E3417" w:rsidRDefault="005E3417">
      <w:pPr>
        <w:pStyle w:val="TOC3"/>
        <w:rPr>
          <w:rFonts w:eastAsiaTheme="minorEastAsia" w:cs="Arial"/>
          <w:b w:val="0"/>
          <w:bCs/>
          <w:noProof/>
          <w:kern w:val="2"/>
          <w:lang w:eastAsia="en-GB"/>
          <w14:ligatures w14:val="standardContextual"/>
        </w:rPr>
      </w:pPr>
      <w:hyperlink w:anchor="_Toc175558574" w:history="1">
        <w:r w:rsidRPr="005E3417">
          <w:rPr>
            <w:rStyle w:val="Hyperlink"/>
            <w:rFonts w:cs="Arial"/>
            <w:b w:val="0"/>
            <w:bCs/>
            <w:noProof/>
            <w:lang w:val="en-US" w:eastAsia="en-US"/>
          </w:rPr>
          <w:t>1.6.3</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Revision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41E709BD" w14:textId="7FB5578B" w:rsidR="005E3417" w:rsidRPr="005E3417" w:rsidRDefault="005E3417">
      <w:pPr>
        <w:pStyle w:val="TOC3"/>
        <w:rPr>
          <w:rFonts w:eastAsiaTheme="minorEastAsia" w:cs="Arial"/>
          <w:b w:val="0"/>
          <w:bCs/>
          <w:noProof/>
          <w:kern w:val="2"/>
          <w:lang w:eastAsia="en-GB"/>
          <w14:ligatures w14:val="standardContextual"/>
        </w:rPr>
      </w:pPr>
      <w:hyperlink w:anchor="_Toc175558575" w:history="1">
        <w:r w:rsidRPr="005E3417">
          <w:rPr>
            <w:rStyle w:val="Hyperlink"/>
            <w:rFonts w:cs="Arial"/>
            <w:b w:val="0"/>
            <w:bCs/>
            <w:noProof/>
            <w:lang w:val="en-US" w:eastAsia="en-US"/>
          </w:rPr>
          <w:t>1.6.4</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US" w:eastAsia="en-US"/>
          </w:rPr>
          <w:t>Clarification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576D686F" w14:textId="39431732" w:rsidR="005E3417" w:rsidRPr="005E3417" w:rsidRDefault="005E3417">
      <w:pPr>
        <w:pStyle w:val="TOC3"/>
        <w:rPr>
          <w:rFonts w:eastAsiaTheme="minorEastAsia" w:cs="Arial"/>
          <w:b w:val="0"/>
          <w:bCs/>
          <w:noProof/>
          <w:kern w:val="2"/>
          <w:lang w:eastAsia="en-GB"/>
          <w14:ligatures w14:val="standardContextual"/>
        </w:rPr>
      </w:pPr>
      <w:hyperlink w:anchor="_Toc175558576" w:history="1">
        <w:r w:rsidRPr="005E3417">
          <w:rPr>
            <w:rStyle w:val="Hyperlink"/>
            <w:rFonts w:cs="Arial"/>
            <w:b w:val="0"/>
            <w:bCs/>
            <w:noProof/>
          </w:rPr>
          <w:t>1.6.5</w:t>
        </w:r>
        <w:r w:rsidRPr="005E3417">
          <w:rPr>
            <w:rFonts w:eastAsiaTheme="minorEastAsia" w:cs="Arial"/>
            <w:b w:val="0"/>
            <w:bCs/>
            <w:noProof/>
            <w:kern w:val="2"/>
            <w:lang w:eastAsia="en-GB"/>
            <w14:ligatures w14:val="standardContextual"/>
          </w:rPr>
          <w:tab/>
        </w:r>
        <w:r w:rsidRPr="005E3417">
          <w:rPr>
            <w:rStyle w:val="Hyperlink"/>
            <w:rFonts w:cs="Arial"/>
            <w:b w:val="0"/>
            <w:bCs/>
            <w:noProof/>
          </w:rPr>
          <w:t>Version numbers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9</w:t>
        </w:r>
        <w:r w:rsidRPr="005E3417">
          <w:rPr>
            <w:rFonts w:cs="Arial"/>
            <w:b w:val="0"/>
            <w:bCs/>
            <w:noProof/>
            <w:webHidden/>
          </w:rPr>
          <w:fldChar w:fldCharType="end"/>
        </w:r>
      </w:hyperlink>
    </w:p>
    <w:p w14:paraId="1B4C3CD3" w14:textId="4EA09EF5" w:rsidR="005E3417" w:rsidRPr="005E3417" w:rsidRDefault="005E3417">
      <w:pPr>
        <w:pStyle w:val="TOC1"/>
        <w:rPr>
          <w:rFonts w:eastAsiaTheme="minorEastAsia" w:cs="Arial"/>
          <w:b w:val="0"/>
          <w:bCs/>
          <w:noProof/>
          <w:kern w:val="2"/>
          <w:lang w:eastAsia="en-GB"/>
          <w14:ligatures w14:val="standardContextual"/>
        </w:rPr>
      </w:pPr>
      <w:hyperlink w:anchor="_Toc175558577" w:history="1">
        <w:r w:rsidRPr="005E3417">
          <w:rPr>
            <w:rStyle w:val="Hyperlink"/>
            <w:rFonts w:cs="Arial"/>
            <w:b w:val="0"/>
            <w:bCs/>
            <w:noProof/>
          </w:rPr>
          <w:t>2</w:t>
        </w:r>
        <w:r w:rsidRPr="005E3417">
          <w:rPr>
            <w:rFonts w:eastAsiaTheme="minorEastAsia" w:cs="Arial"/>
            <w:b w:val="0"/>
            <w:bCs/>
            <w:noProof/>
            <w:kern w:val="2"/>
            <w:lang w:eastAsia="en-GB"/>
            <w14:ligatures w14:val="standardContextual"/>
          </w:rPr>
          <w:tab/>
        </w:r>
        <w:r w:rsidRPr="005E3417">
          <w:rPr>
            <w:rStyle w:val="Hyperlink"/>
            <w:rFonts w:cs="Arial"/>
            <w:b w:val="0"/>
            <w:bCs/>
            <w:noProof/>
          </w:rPr>
          <w:t>Specification Scope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10</w:t>
        </w:r>
        <w:r w:rsidRPr="005E3417">
          <w:rPr>
            <w:rFonts w:cs="Arial"/>
            <w:b w:val="0"/>
            <w:bCs/>
            <w:noProof/>
            <w:webHidden/>
          </w:rPr>
          <w:fldChar w:fldCharType="end"/>
        </w:r>
      </w:hyperlink>
    </w:p>
    <w:p w14:paraId="56C61D9A" w14:textId="27EAA5E9" w:rsidR="005E3417" w:rsidRPr="005E3417" w:rsidRDefault="005E3417">
      <w:pPr>
        <w:pStyle w:val="TOC1"/>
        <w:rPr>
          <w:rFonts w:eastAsiaTheme="minorEastAsia" w:cs="Arial"/>
          <w:b w:val="0"/>
          <w:bCs/>
          <w:noProof/>
          <w:kern w:val="2"/>
          <w:lang w:eastAsia="en-GB"/>
          <w14:ligatures w14:val="standardContextual"/>
        </w:rPr>
      </w:pPr>
      <w:hyperlink w:anchor="_Toc175558578" w:history="1">
        <w:r w:rsidRPr="005E3417">
          <w:rPr>
            <w:rStyle w:val="Hyperlink"/>
            <w:rFonts w:cs="Arial"/>
            <w:b w:val="0"/>
            <w:bCs/>
            <w:noProof/>
          </w:rPr>
          <w:t>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Identification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10</w:t>
        </w:r>
        <w:r w:rsidRPr="005E3417">
          <w:rPr>
            <w:rFonts w:cs="Arial"/>
            <w:b w:val="0"/>
            <w:bCs/>
            <w:noProof/>
            <w:webHidden/>
          </w:rPr>
          <w:fldChar w:fldCharType="end"/>
        </w:r>
      </w:hyperlink>
    </w:p>
    <w:p w14:paraId="096A8A92" w14:textId="281D54A8" w:rsidR="005E3417" w:rsidRPr="005E3417" w:rsidRDefault="005E3417">
      <w:pPr>
        <w:pStyle w:val="TOC1"/>
        <w:rPr>
          <w:rFonts w:eastAsiaTheme="minorEastAsia" w:cs="Arial"/>
          <w:b w:val="0"/>
          <w:bCs/>
          <w:noProof/>
          <w:kern w:val="2"/>
          <w:lang w:eastAsia="en-GB"/>
          <w14:ligatures w14:val="standardContextual"/>
        </w:rPr>
      </w:pPr>
      <w:hyperlink w:anchor="_Toc175558579" w:history="1">
        <w:r w:rsidRPr="005E3417">
          <w:rPr>
            <w:rStyle w:val="Hyperlink"/>
            <w:rFonts w:cs="Arial"/>
            <w:b w:val="0"/>
            <w:bCs/>
            <w:noProof/>
          </w:rPr>
          <w:t>4</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Content and Structure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_Toc175558579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5752AC8C" w14:textId="6EE42546" w:rsidR="005E3417" w:rsidRPr="005E3417" w:rsidRDefault="005E3417">
      <w:pPr>
        <w:pStyle w:val="TOC2"/>
        <w:rPr>
          <w:rFonts w:eastAsiaTheme="minorEastAsia" w:cs="Arial"/>
          <w:b w:val="0"/>
          <w:bCs/>
          <w:noProof/>
          <w:kern w:val="2"/>
          <w:lang w:eastAsia="en-GB"/>
          <w14:ligatures w14:val="standardContextual"/>
        </w:rPr>
      </w:pPr>
      <w:hyperlink w:anchor="_Toc175558580" w:history="1">
        <w:r w:rsidRPr="005E3417">
          <w:rPr>
            <w:rStyle w:val="Hyperlink"/>
            <w:rFonts w:cs="Arial"/>
            <w:b w:val="0"/>
            <w:bCs/>
            <w:noProof/>
          </w:rPr>
          <w:t>4.1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19B268D4" w14:textId="27B70489" w:rsidR="005E3417" w:rsidRPr="005E3417" w:rsidRDefault="005E3417">
      <w:pPr>
        <w:pStyle w:val="TOC2"/>
        <w:rPr>
          <w:rFonts w:eastAsiaTheme="minorEastAsia" w:cs="Arial"/>
          <w:b w:val="0"/>
          <w:bCs/>
          <w:noProof/>
          <w:kern w:val="2"/>
          <w:lang w:eastAsia="en-GB"/>
          <w14:ligatures w14:val="standardContextual"/>
        </w:rPr>
      </w:pPr>
      <w:hyperlink w:anchor="_Toc175558581" w:history="1">
        <w:r w:rsidRPr="005E3417">
          <w:rPr>
            <w:rStyle w:val="Hyperlink"/>
            <w:rFonts w:cs="Arial"/>
            <w:b w:val="0"/>
            <w:bCs/>
            <w:noProof/>
          </w:rPr>
          <w:t>4.2</w:t>
        </w:r>
        <w:r w:rsidRPr="005E3417">
          <w:rPr>
            <w:rFonts w:eastAsiaTheme="minorEastAsia" w:cs="Arial"/>
            <w:b w:val="0"/>
            <w:bCs/>
            <w:noProof/>
            <w:kern w:val="2"/>
            <w:lang w:eastAsia="en-GB"/>
            <w14:ligatures w14:val="standardContextual"/>
          </w:rPr>
          <w:tab/>
        </w:r>
        <w:r w:rsidRPr="005E3417">
          <w:rPr>
            <w:rStyle w:val="Hyperlink"/>
            <w:rFonts w:cs="Arial"/>
            <w:b w:val="0"/>
            <w:bCs/>
            <w:noProof/>
          </w:rPr>
          <w:t>Application Schema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6C6C4B0E" w14:textId="49ABB648" w:rsidR="005E3417" w:rsidRPr="005E3417" w:rsidRDefault="005E3417">
      <w:pPr>
        <w:pStyle w:val="TOC2"/>
        <w:rPr>
          <w:rFonts w:eastAsiaTheme="minorEastAsia" w:cs="Arial"/>
          <w:b w:val="0"/>
          <w:bCs/>
          <w:noProof/>
          <w:kern w:val="2"/>
          <w:lang w:eastAsia="en-GB"/>
          <w14:ligatures w14:val="standardContextual"/>
        </w:rPr>
      </w:pPr>
      <w:hyperlink w:anchor="_Toc175558582" w:history="1">
        <w:r w:rsidRPr="005E3417">
          <w:rPr>
            <w:rStyle w:val="Hyperlink"/>
            <w:rFonts w:cs="Arial"/>
            <w:b w:val="0"/>
            <w:bCs/>
            <w:noProof/>
          </w:rPr>
          <w:t>4.3</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11884137" w14:textId="535381B8" w:rsidR="005E3417" w:rsidRPr="005E3417" w:rsidRDefault="005E3417">
      <w:pPr>
        <w:pStyle w:val="TOC3"/>
        <w:rPr>
          <w:rFonts w:eastAsiaTheme="minorEastAsia" w:cs="Arial"/>
          <w:b w:val="0"/>
          <w:bCs/>
          <w:noProof/>
          <w:kern w:val="2"/>
          <w:lang w:eastAsia="en-GB"/>
          <w14:ligatures w14:val="standardContextual"/>
        </w:rPr>
      </w:pPr>
      <w:hyperlink w:anchor="_Toc175558583" w:history="1">
        <w:r w:rsidRPr="005E3417">
          <w:rPr>
            <w:rStyle w:val="Hyperlink"/>
            <w:rFonts w:cs="Arial"/>
            <w:b w:val="0"/>
            <w:bCs/>
            <w:noProof/>
            <w:lang w:eastAsia="en-US"/>
          </w:rPr>
          <w:t>4.3.1</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333A8877" w14:textId="3DF4B872" w:rsidR="005E3417" w:rsidRPr="005E3417" w:rsidRDefault="005E3417">
      <w:pPr>
        <w:pStyle w:val="TOC3"/>
        <w:rPr>
          <w:rFonts w:eastAsiaTheme="minorEastAsia" w:cs="Arial"/>
          <w:b w:val="0"/>
          <w:bCs/>
          <w:noProof/>
          <w:kern w:val="2"/>
          <w:lang w:eastAsia="en-GB"/>
          <w14:ligatures w14:val="standardContextual"/>
        </w:rPr>
      </w:pPr>
      <w:hyperlink w:anchor="_Toc175558584" w:history="1">
        <w:r w:rsidRPr="005E3417">
          <w:rPr>
            <w:rStyle w:val="Hyperlink"/>
            <w:rFonts w:cs="Arial"/>
            <w:b w:val="0"/>
            <w:bCs/>
            <w:noProof/>
          </w:rPr>
          <w:t>4.3.2</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types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11</w:t>
        </w:r>
        <w:r w:rsidRPr="005E3417">
          <w:rPr>
            <w:rFonts w:cs="Arial"/>
            <w:b w:val="0"/>
            <w:bCs/>
            <w:noProof/>
            <w:webHidden/>
          </w:rPr>
          <w:fldChar w:fldCharType="end"/>
        </w:r>
      </w:hyperlink>
    </w:p>
    <w:p w14:paraId="6791FA85" w14:textId="5AB91DB8" w:rsidR="005E3417" w:rsidRPr="005E3417" w:rsidRDefault="005E3417">
      <w:pPr>
        <w:pStyle w:val="TOC3"/>
        <w:rPr>
          <w:rFonts w:eastAsiaTheme="minorEastAsia" w:cs="Arial"/>
          <w:b w:val="0"/>
          <w:bCs/>
          <w:noProof/>
          <w:kern w:val="2"/>
          <w:lang w:eastAsia="en-GB"/>
          <w14:ligatures w14:val="standardContextual"/>
        </w:rPr>
      </w:pPr>
      <w:hyperlink w:anchor="_Toc175558585" w:history="1">
        <w:r w:rsidRPr="005E3417">
          <w:rPr>
            <w:rStyle w:val="Hyperlink"/>
            <w:rFonts w:cs="Arial"/>
            <w:b w:val="0"/>
            <w:bCs/>
            <w:noProof/>
          </w:rPr>
          <w:t>4.3.3</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relationships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12</w:t>
        </w:r>
        <w:r w:rsidRPr="005E3417">
          <w:rPr>
            <w:rFonts w:cs="Arial"/>
            <w:b w:val="0"/>
            <w:bCs/>
            <w:noProof/>
            <w:webHidden/>
          </w:rPr>
          <w:fldChar w:fldCharType="end"/>
        </w:r>
      </w:hyperlink>
    </w:p>
    <w:p w14:paraId="6644B07B" w14:textId="068113A1" w:rsidR="005E3417" w:rsidRPr="005E3417" w:rsidRDefault="005E3417">
      <w:pPr>
        <w:pStyle w:val="TOC3"/>
        <w:rPr>
          <w:rFonts w:eastAsiaTheme="minorEastAsia" w:cs="Arial"/>
          <w:b w:val="0"/>
          <w:bCs/>
          <w:noProof/>
          <w:kern w:val="2"/>
          <w:lang w:eastAsia="en-GB"/>
          <w14:ligatures w14:val="standardContextual"/>
        </w:rPr>
      </w:pPr>
      <w:hyperlink w:anchor="_Toc175558586" w:history="1">
        <w:r w:rsidRPr="005E3417">
          <w:rPr>
            <w:rStyle w:val="Hyperlink"/>
            <w:rFonts w:cs="Arial"/>
            <w:b w:val="0"/>
            <w:bCs/>
            <w:noProof/>
            <w:lang w:eastAsia="en-US"/>
          </w:rPr>
          <w:t>4.3.4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Information types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13</w:t>
        </w:r>
        <w:r w:rsidRPr="005E3417">
          <w:rPr>
            <w:rFonts w:cs="Arial"/>
            <w:b w:val="0"/>
            <w:bCs/>
            <w:noProof/>
            <w:webHidden/>
          </w:rPr>
          <w:fldChar w:fldCharType="end"/>
        </w:r>
      </w:hyperlink>
    </w:p>
    <w:p w14:paraId="74335BA9" w14:textId="3D280DCD" w:rsidR="005E3417" w:rsidRPr="005E3417" w:rsidRDefault="005E3417">
      <w:pPr>
        <w:pStyle w:val="TOC3"/>
        <w:rPr>
          <w:rFonts w:eastAsiaTheme="minorEastAsia" w:cs="Arial"/>
          <w:b w:val="0"/>
          <w:bCs/>
          <w:noProof/>
          <w:kern w:val="2"/>
          <w:lang w:eastAsia="en-GB"/>
          <w14:ligatures w14:val="standardContextual"/>
        </w:rPr>
      </w:pPr>
      <w:hyperlink w:anchor="_Toc175558587" w:history="1">
        <w:r w:rsidRPr="005E3417">
          <w:rPr>
            <w:rStyle w:val="Hyperlink"/>
            <w:rFonts w:cs="Arial"/>
            <w:b w:val="0"/>
            <w:bCs/>
            <w:noProof/>
            <w:lang w:eastAsia="en-US"/>
          </w:rPr>
          <w:t>4.3.5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Information relationships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13</w:t>
        </w:r>
        <w:r w:rsidRPr="005E3417">
          <w:rPr>
            <w:rFonts w:cs="Arial"/>
            <w:b w:val="0"/>
            <w:bCs/>
            <w:noProof/>
            <w:webHidden/>
          </w:rPr>
          <w:fldChar w:fldCharType="end"/>
        </w:r>
      </w:hyperlink>
    </w:p>
    <w:p w14:paraId="715061B2" w14:textId="7325F623" w:rsidR="005E3417" w:rsidRPr="005E3417" w:rsidRDefault="005E3417">
      <w:pPr>
        <w:pStyle w:val="TOC3"/>
        <w:rPr>
          <w:rFonts w:eastAsiaTheme="minorEastAsia" w:cs="Arial"/>
          <w:b w:val="0"/>
          <w:bCs/>
          <w:noProof/>
          <w:kern w:val="2"/>
          <w:lang w:eastAsia="en-GB"/>
          <w14:ligatures w14:val="standardContextual"/>
        </w:rPr>
      </w:pPr>
      <w:hyperlink w:anchor="_Toc175558588" w:history="1">
        <w:r w:rsidRPr="005E3417">
          <w:rPr>
            <w:rStyle w:val="Hyperlink"/>
            <w:rFonts w:cs="Arial"/>
            <w:b w:val="0"/>
            <w:bCs/>
            <w:noProof/>
            <w:lang w:eastAsia="en-US"/>
          </w:rPr>
          <w:t>4.3.6</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Attributes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13</w:t>
        </w:r>
        <w:r w:rsidRPr="005E3417">
          <w:rPr>
            <w:rFonts w:cs="Arial"/>
            <w:b w:val="0"/>
            <w:bCs/>
            <w:noProof/>
            <w:webHidden/>
          </w:rPr>
          <w:fldChar w:fldCharType="end"/>
        </w:r>
      </w:hyperlink>
    </w:p>
    <w:p w14:paraId="33C0DAE2" w14:textId="20B50F4C" w:rsidR="005E3417" w:rsidRPr="005E3417" w:rsidRDefault="005E3417">
      <w:pPr>
        <w:pStyle w:val="TOC2"/>
        <w:rPr>
          <w:rFonts w:eastAsiaTheme="minorEastAsia" w:cs="Arial"/>
          <w:b w:val="0"/>
          <w:bCs/>
          <w:noProof/>
          <w:kern w:val="2"/>
          <w:lang w:eastAsia="en-GB"/>
          <w14:ligatures w14:val="standardContextual"/>
        </w:rPr>
      </w:pPr>
      <w:hyperlink w:anchor="_Toc175558589" w:history="1">
        <w:r w:rsidRPr="005E3417">
          <w:rPr>
            <w:rStyle w:val="Hyperlink"/>
            <w:rFonts w:cs="Arial"/>
            <w:b w:val="0"/>
            <w:bCs/>
            <w:noProof/>
          </w:rPr>
          <w:t>4.4</w:t>
        </w:r>
        <w:r w:rsidRPr="005E3417">
          <w:rPr>
            <w:rFonts w:eastAsiaTheme="minorEastAsia" w:cs="Arial"/>
            <w:b w:val="0"/>
            <w:bCs/>
            <w:noProof/>
            <w:kern w:val="2"/>
            <w:lang w:eastAsia="en-GB"/>
            <w14:ligatures w14:val="standardContextual"/>
          </w:rPr>
          <w:tab/>
        </w:r>
        <w:r w:rsidRPr="005E3417">
          <w:rPr>
            <w:rStyle w:val="Hyperlink"/>
            <w:rFonts w:cs="Arial"/>
            <w:b w:val="0"/>
            <w:bCs/>
            <w:noProof/>
          </w:rPr>
          <w:t>Feature Object Identifier</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_Toc175558589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14</w:t>
        </w:r>
        <w:r w:rsidRPr="005E3417">
          <w:rPr>
            <w:rFonts w:cs="Arial"/>
            <w:b w:val="0"/>
            <w:bCs/>
            <w:noProof/>
            <w:webHidden/>
          </w:rPr>
          <w:fldChar w:fldCharType="end"/>
        </w:r>
      </w:hyperlink>
    </w:p>
    <w:p w14:paraId="0899D544" w14:textId="4D4E74FD" w:rsidR="005E3417" w:rsidRPr="005E3417" w:rsidRDefault="005E3417">
      <w:pPr>
        <w:pStyle w:val="TOC2"/>
        <w:rPr>
          <w:rFonts w:eastAsiaTheme="minorEastAsia" w:cs="Arial"/>
          <w:b w:val="0"/>
          <w:bCs/>
          <w:noProof/>
          <w:kern w:val="2"/>
          <w:lang w:eastAsia="en-GB"/>
          <w14:ligatures w14:val="standardContextual"/>
        </w:rPr>
      </w:pPr>
      <w:hyperlink w:anchor="_Toc175558590" w:history="1">
        <w:r w:rsidRPr="005E3417">
          <w:rPr>
            <w:rStyle w:val="Hyperlink"/>
            <w:rFonts w:cs="Arial"/>
            <w:b w:val="0"/>
            <w:bCs/>
            <w:noProof/>
          </w:rPr>
          <w:t>4.5</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14</w:t>
        </w:r>
        <w:r w:rsidRPr="005E3417">
          <w:rPr>
            <w:rFonts w:cs="Arial"/>
            <w:b w:val="0"/>
            <w:bCs/>
            <w:noProof/>
            <w:webHidden/>
          </w:rPr>
          <w:fldChar w:fldCharType="end"/>
        </w:r>
      </w:hyperlink>
    </w:p>
    <w:p w14:paraId="109737EB" w14:textId="290D27CE" w:rsidR="005E3417" w:rsidRPr="005E3417" w:rsidRDefault="005E3417">
      <w:pPr>
        <w:pStyle w:val="TOC3"/>
        <w:rPr>
          <w:rFonts w:eastAsiaTheme="minorEastAsia" w:cs="Arial"/>
          <w:b w:val="0"/>
          <w:bCs/>
          <w:noProof/>
          <w:kern w:val="2"/>
          <w:lang w:eastAsia="en-GB"/>
          <w14:ligatures w14:val="standardContextual"/>
        </w:rPr>
      </w:pPr>
      <w:hyperlink w:anchor="_Toc175558591" w:history="1">
        <w:r w:rsidRPr="005E3417">
          <w:rPr>
            <w:rStyle w:val="Hyperlink"/>
            <w:rFonts w:cs="Arial"/>
            <w:b w:val="0"/>
            <w:bCs/>
            <w:noProof/>
          </w:rPr>
          <w:t>4.5.1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14</w:t>
        </w:r>
        <w:r w:rsidRPr="005E3417">
          <w:rPr>
            <w:rFonts w:cs="Arial"/>
            <w:b w:val="0"/>
            <w:bCs/>
            <w:noProof/>
            <w:webHidden/>
          </w:rPr>
          <w:fldChar w:fldCharType="end"/>
        </w:r>
      </w:hyperlink>
    </w:p>
    <w:p w14:paraId="1448FE47" w14:textId="6132D5AA" w:rsidR="005E3417" w:rsidRPr="005E3417" w:rsidRDefault="005E3417">
      <w:pPr>
        <w:pStyle w:val="TOC3"/>
        <w:rPr>
          <w:rFonts w:eastAsiaTheme="minorEastAsia" w:cs="Arial"/>
          <w:b w:val="0"/>
          <w:bCs/>
          <w:noProof/>
          <w:kern w:val="2"/>
          <w:lang w:eastAsia="en-GB"/>
          <w14:ligatures w14:val="standardContextual"/>
        </w:rPr>
      </w:pPr>
      <w:hyperlink w:anchor="_Toc175558592" w:history="1">
        <w:r w:rsidRPr="005E3417">
          <w:rPr>
            <w:rStyle w:val="Hyperlink"/>
            <w:rFonts w:cs="Arial"/>
            <w:b w:val="0"/>
            <w:bCs/>
            <w:noProof/>
          </w:rPr>
          <w:t>4.5.2</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rules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14</w:t>
        </w:r>
        <w:r w:rsidRPr="005E3417">
          <w:rPr>
            <w:rFonts w:cs="Arial"/>
            <w:b w:val="0"/>
            <w:bCs/>
            <w:noProof/>
            <w:webHidden/>
          </w:rPr>
          <w:fldChar w:fldCharType="end"/>
        </w:r>
      </w:hyperlink>
    </w:p>
    <w:p w14:paraId="4F4F9D58" w14:textId="1EC0B50D" w:rsidR="005E3417" w:rsidRPr="005E3417" w:rsidRDefault="005E3417">
      <w:pPr>
        <w:pStyle w:val="TOC3"/>
        <w:rPr>
          <w:rFonts w:eastAsiaTheme="minorEastAsia" w:cs="Arial"/>
          <w:b w:val="0"/>
          <w:bCs/>
          <w:noProof/>
          <w:kern w:val="2"/>
          <w:lang w:eastAsia="en-GB"/>
          <w14:ligatures w14:val="standardContextual"/>
        </w:rPr>
      </w:pPr>
      <w:hyperlink w:anchor="_Toc175558593" w:history="1">
        <w:r w:rsidRPr="005E3417">
          <w:rPr>
            <w:rStyle w:val="Hyperlink"/>
            <w:rFonts w:cs="Arial"/>
            <w:b w:val="0"/>
            <w:bCs/>
            <w:noProof/>
          </w:rPr>
          <w:t>4.5.3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Coverage rules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14</w:t>
        </w:r>
        <w:r w:rsidRPr="005E3417">
          <w:rPr>
            <w:rFonts w:cs="Arial"/>
            <w:b w:val="0"/>
            <w:bCs/>
            <w:noProof/>
            <w:webHidden/>
          </w:rPr>
          <w:fldChar w:fldCharType="end"/>
        </w:r>
      </w:hyperlink>
    </w:p>
    <w:p w14:paraId="3C54119C" w14:textId="0846AF30" w:rsidR="005E3417" w:rsidRPr="005E3417" w:rsidRDefault="005E3417">
      <w:pPr>
        <w:pStyle w:val="TOC3"/>
        <w:rPr>
          <w:rFonts w:eastAsiaTheme="minorEastAsia" w:cs="Arial"/>
          <w:b w:val="0"/>
          <w:bCs/>
          <w:noProof/>
          <w:kern w:val="2"/>
          <w:lang w:eastAsia="en-GB"/>
          <w14:ligatures w14:val="standardContextual"/>
        </w:rPr>
      </w:pPr>
      <w:hyperlink w:anchor="_Toc175558594" w:history="1">
        <w:r w:rsidRPr="005E3417">
          <w:rPr>
            <w:rStyle w:val="Hyperlink"/>
            <w:rFonts w:cs="Arial"/>
            <w:b w:val="0"/>
            <w:bCs/>
            <w:noProof/>
            <w:lang w:eastAsia="en-US"/>
          </w:rPr>
          <w:t>4.5.4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 size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16</w:t>
        </w:r>
        <w:r w:rsidRPr="005E3417">
          <w:rPr>
            <w:rFonts w:cs="Arial"/>
            <w:b w:val="0"/>
            <w:bCs/>
            <w:noProof/>
            <w:webHidden/>
          </w:rPr>
          <w:fldChar w:fldCharType="end"/>
        </w:r>
      </w:hyperlink>
    </w:p>
    <w:p w14:paraId="003462F2" w14:textId="524D7DCC" w:rsidR="005E3417" w:rsidRPr="005E3417" w:rsidRDefault="005E3417">
      <w:pPr>
        <w:pStyle w:val="TOC2"/>
        <w:rPr>
          <w:rFonts w:eastAsiaTheme="minorEastAsia" w:cs="Arial"/>
          <w:b w:val="0"/>
          <w:bCs/>
          <w:noProof/>
          <w:kern w:val="2"/>
          <w:lang w:eastAsia="en-GB"/>
          <w14:ligatures w14:val="standardContextual"/>
        </w:rPr>
      </w:pPr>
      <w:hyperlink w:anchor="_Toc175558595" w:history="1">
        <w:r w:rsidRPr="005E3417">
          <w:rPr>
            <w:rStyle w:val="Hyperlink"/>
            <w:rFonts w:cs="Arial"/>
            <w:b w:val="0"/>
            <w:bCs/>
            <w:noProof/>
          </w:rPr>
          <w:t>4.6</w:t>
        </w:r>
        <w:r w:rsidRPr="005E3417">
          <w:rPr>
            <w:rFonts w:eastAsiaTheme="minorEastAsia" w:cs="Arial"/>
            <w:b w:val="0"/>
            <w:bCs/>
            <w:noProof/>
            <w:kern w:val="2"/>
            <w:lang w:eastAsia="en-GB"/>
            <w14:ligatures w14:val="standardContextual"/>
          </w:rPr>
          <w:tab/>
        </w:r>
        <w:r w:rsidRPr="005E3417">
          <w:rPr>
            <w:rStyle w:val="Hyperlink"/>
            <w:rFonts w:cs="Arial"/>
            <w:b w:val="0"/>
            <w:bCs/>
            <w:noProof/>
          </w:rPr>
          <w:t>Display scale range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16</w:t>
        </w:r>
        <w:r w:rsidRPr="005E3417">
          <w:rPr>
            <w:rFonts w:cs="Arial"/>
            <w:b w:val="0"/>
            <w:bCs/>
            <w:noProof/>
            <w:webHidden/>
          </w:rPr>
          <w:fldChar w:fldCharType="end"/>
        </w:r>
      </w:hyperlink>
    </w:p>
    <w:p w14:paraId="74C48626" w14:textId="4AEEC2A2" w:rsidR="005E3417" w:rsidRPr="005E3417" w:rsidRDefault="005E3417">
      <w:pPr>
        <w:pStyle w:val="TOC2"/>
        <w:rPr>
          <w:rFonts w:eastAsiaTheme="minorEastAsia" w:cs="Arial"/>
          <w:b w:val="0"/>
          <w:bCs/>
          <w:noProof/>
          <w:kern w:val="2"/>
          <w:lang w:eastAsia="en-GB"/>
          <w14:ligatures w14:val="standardContextual"/>
        </w:rPr>
      </w:pPr>
      <w:hyperlink w:anchor="_Toc175558596" w:history="1">
        <w:r w:rsidRPr="005E3417">
          <w:rPr>
            <w:rStyle w:val="Hyperlink"/>
            <w:rFonts w:cs="Arial"/>
            <w:b w:val="0"/>
            <w:bCs/>
            <w:noProof/>
          </w:rPr>
          <w:t>4.7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loading and display order</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17</w:t>
        </w:r>
        <w:r w:rsidRPr="005E3417">
          <w:rPr>
            <w:rFonts w:cs="Arial"/>
            <w:b w:val="0"/>
            <w:bCs/>
            <w:noProof/>
            <w:webHidden/>
          </w:rPr>
          <w:fldChar w:fldCharType="end"/>
        </w:r>
      </w:hyperlink>
    </w:p>
    <w:p w14:paraId="325B4E67" w14:textId="55A2A541" w:rsidR="005E3417" w:rsidRPr="005E3417" w:rsidRDefault="005E3417">
      <w:pPr>
        <w:pStyle w:val="TOC3"/>
        <w:rPr>
          <w:rFonts w:eastAsiaTheme="minorEastAsia" w:cs="Arial"/>
          <w:b w:val="0"/>
          <w:bCs/>
          <w:noProof/>
          <w:kern w:val="2"/>
          <w:lang w:eastAsia="en-GB"/>
          <w14:ligatures w14:val="standardContextual"/>
        </w:rPr>
      </w:pPr>
      <w:hyperlink w:anchor="_Toc175558597" w:history="1">
        <w:r w:rsidRPr="005E3417">
          <w:rPr>
            <w:rStyle w:val="Hyperlink"/>
            <w:rFonts w:cs="Arial"/>
            <w:b w:val="0"/>
            <w:bCs/>
            <w:noProof/>
          </w:rPr>
          <w:t>4.7.1</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loading algorithm (dataset selection)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17</w:t>
        </w:r>
        <w:r w:rsidRPr="005E3417">
          <w:rPr>
            <w:rFonts w:cs="Arial"/>
            <w:b w:val="0"/>
            <w:bCs/>
            <w:noProof/>
            <w:webHidden/>
          </w:rPr>
          <w:fldChar w:fldCharType="end"/>
        </w:r>
      </w:hyperlink>
    </w:p>
    <w:p w14:paraId="73DB8B2C" w14:textId="7EB9A305" w:rsidR="005E3417" w:rsidRPr="005E3417" w:rsidRDefault="005E3417">
      <w:pPr>
        <w:pStyle w:val="TOC3"/>
        <w:rPr>
          <w:rFonts w:eastAsiaTheme="minorEastAsia" w:cs="Arial"/>
          <w:b w:val="0"/>
          <w:bCs/>
          <w:noProof/>
          <w:kern w:val="2"/>
          <w:lang w:eastAsia="en-GB"/>
          <w14:ligatures w14:val="standardContextual"/>
        </w:rPr>
      </w:pPr>
      <w:hyperlink w:anchor="_Toc175558598" w:history="1">
        <w:r w:rsidRPr="005E3417">
          <w:rPr>
            <w:rStyle w:val="Hyperlink"/>
            <w:rFonts w:cs="Arial"/>
            <w:b w:val="0"/>
            <w:bCs/>
            <w:noProof/>
          </w:rPr>
          <w:t>4.7.2</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Dataset display order (dataset rendering)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17</w:t>
        </w:r>
        <w:r w:rsidRPr="005E3417">
          <w:rPr>
            <w:rFonts w:cs="Arial"/>
            <w:b w:val="0"/>
            <w:bCs/>
            <w:noProof/>
            <w:webHidden/>
          </w:rPr>
          <w:fldChar w:fldCharType="end"/>
        </w:r>
      </w:hyperlink>
    </w:p>
    <w:p w14:paraId="48771B4F" w14:textId="245D0F11" w:rsidR="005E3417" w:rsidRPr="005E3417" w:rsidRDefault="005E3417">
      <w:pPr>
        <w:pStyle w:val="TOC2"/>
        <w:rPr>
          <w:rFonts w:eastAsiaTheme="minorEastAsia" w:cs="Arial"/>
          <w:b w:val="0"/>
          <w:bCs/>
          <w:noProof/>
          <w:kern w:val="2"/>
          <w:lang w:eastAsia="en-GB"/>
          <w14:ligatures w14:val="standardContextual"/>
        </w:rPr>
      </w:pPr>
      <w:hyperlink w:anchor="_Toc175558599" w:history="1">
        <w:r w:rsidRPr="005E3417">
          <w:rPr>
            <w:rStyle w:val="Hyperlink"/>
            <w:rFonts w:cs="Arial"/>
            <w:b w:val="0"/>
            <w:bCs/>
            <w:noProof/>
          </w:rPr>
          <w:t>4.8</w:t>
        </w:r>
        <w:r w:rsidRPr="005E3417">
          <w:rPr>
            <w:rFonts w:eastAsiaTheme="minorEastAsia" w:cs="Arial"/>
            <w:b w:val="0"/>
            <w:bCs/>
            <w:noProof/>
            <w:kern w:val="2"/>
            <w:lang w:eastAsia="en-GB"/>
            <w14:ligatures w14:val="standardContextual"/>
          </w:rPr>
          <w:tab/>
        </w:r>
        <w:r w:rsidRPr="005E3417">
          <w:rPr>
            <w:rStyle w:val="Hyperlink"/>
            <w:rFonts w:cs="Arial"/>
            <w:b w:val="0"/>
            <w:bCs/>
            <w:noProof/>
          </w:rPr>
          <w:t>Geometry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_Toc175558599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18</w:t>
        </w:r>
        <w:r w:rsidRPr="005E3417">
          <w:rPr>
            <w:rFonts w:cs="Arial"/>
            <w:b w:val="0"/>
            <w:bCs/>
            <w:noProof/>
            <w:webHidden/>
          </w:rPr>
          <w:fldChar w:fldCharType="end"/>
        </w:r>
      </w:hyperlink>
    </w:p>
    <w:p w14:paraId="1C5F7726" w14:textId="267D1F49" w:rsidR="005E3417" w:rsidRPr="005E3417" w:rsidRDefault="005E3417">
      <w:pPr>
        <w:pStyle w:val="TOC3"/>
        <w:rPr>
          <w:rFonts w:eastAsiaTheme="minorEastAsia" w:cs="Arial"/>
          <w:b w:val="0"/>
          <w:bCs/>
          <w:noProof/>
          <w:kern w:val="2"/>
          <w:lang w:eastAsia="en-GB"/>
          <w14:ligatures w14:val="standardContextual"/>
        </w:rPr>
      </w:pPr>
      <w:hyperlink w:anchor="_Toc175558600" w:history="1">
        <w:r w:rsidRPr="005E3417">
          <w:rPr>
            <w:rStyle w:val="Hyperlink"/>
            <w:rFonts w:cs="Arial"/>
            <w:b w:val="0"/>
            <w:bCs/>
            <w:noProof/>
          </w:rPr>
          <w:t>4.8.1</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 level 3a geometry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18</w:t>
        </w:r>
        <w:r w:rsidRPr="005E3417">
          <w:rPr>
            <w:rFonts w:cs="Arial"/>
            <w:b w:val="0"/>
            <w:bCs/>
            <w:noProof/>
            <w:webHidden/>
          </w:rPr>
          <w:fldChar w:fldCharType="end"/>
        </w:r>
      </w:hyperlink>
    </w:p>
    <w:p w14:paraId="156AB14B" w14:textId="0CB75475" w:rsidR="005E3417" w:rsidRPr="005E3417" w:rsidRDefault="005E3417">
      <w:pPr>
        <w:pStyle w:val="TOC3"/>
        <w:rPr>
          <w:rFonts w:eastAsiaTheme="minorEastAsia" w:cs="Arial"/>
          <w:b w:val="0"/>
          <w:bCs/>
          <w:noProof/>
          <w:kern w:val="2"/>
          <w:lang w:eastAsia="en-GB"/>
          <w14:ligatures w14:val="standardContextual"/>
        </w:rPr>
      </w:pPr>
      <w:hyperlink w:anchor="_Toc175558601" w:history="1">
        <w:r w:rsidRPr="005E3417">
          <w:rPr>
            <w:rStyle w:val="Hyperlink"/>
            <w:rFonts w:cs="Arial"/>
            <w:b w:val="0"/>
            <w:bCs/>
            <w:noProof/>
          </w:rPr>
          <w:t>4.8.2</w:t>
        </w:r>
        <w:r w:rsidRPr="005E3417">
          <w:rPr>
            <w:rFonts w:eastAsiaTheme="minorEastAsia" w:cs="Arial"/>
            <w:b w:val="0"/>
            <w:bCs/>
            <w:noProof/>
            <w:kern w:val="2"/>
            <w:lang w:eastAsia="en-GB"/>
            <w14:ligatures w14:val="standardContextual"/>
          </w:rPr>
          <w:tab/>
        </w:r>
        <w:r w:rsidRPr="005E3417">
          <w:rPr>
            <w:rStyle w:val="Hyperlink"/>
            <w:rFonts w:cs="Arial"/>
            <w:b w:val="0"/>
            <w:bCs/>
            <w:noProof/>
          </w:rPr>
          <w:t>Use of scale properties for feature to geometry relations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20</w:t>
        </w:r>
        <w:r w:rsidRPr="005E3417">
          <w:rPr>
            <w:rFonts w:cs="Arial"/>
            <w:b w:val="0"/>
            <w:bCs/>
            <w:noProof/>
            <w:webHidden/>
          </w:rPr>
          <w:fldChar w:fldCharType="end"/>
        </w:r>
      </w:hyperlink>
    </w:p>
    <w:p w14:paraId="39203E79" w14:textId="7C8772D9" w:rsidR="005E3417" w:rsidRPr="005E3417" w:rsidRDefault="005E3417">
      <w:pPr>
        <w:pStyle w:val="TOC3"/>
        <w:rPr>
          <w:rFonts w:eastAsiaTheme="minorEastAsia" w:cs="Arial"/>
          <w:b w:val="0"/>
          <w:bCs/>
          <w:noProof/>
          <w:kern w:val="2"/>
          <w:lang w:eastAsia="en-GB"/>
          <w14:ligatures w14:val="standardContextual"/>
        </w:rPr>
      </w:pPr>
      <w:hyperlink w:anchor="_Toc175558602" w:history="1">
        <w:r w:rsidRPr="005E3417">
          <w:rPr>
            <w:rStyle w:val="Hyperlink"/>
            <w:rFonts w:cs="Arial"/>
            <w:b w:val="0"/>
            <w:bCs/>
            <w:noProof/>
          </w:rPr>
          <w:t>4.8.3</w:t>
        </w:r>
        <w:r w:rsidRPr="005E3417">
          <w:rPr>
            <w:rFonts w:eastAsiaTheme="minorEastAsia" w:cs="Arial"/>
            <w:b w:val="0"/>
            <w:bCs/>
            <w:noProof/>
            <w:kern w:val="2"/>
            <w:lang w:eastAsia="en-GB"/>
            <w14:ligatures w14:val="standardContextual"/>
          </w:rPr>
          <w:tab/>
        </w:r>
        <w:r w:rsidRPr="005E3417">
          <w:rPr>
            <w:rStyle w:val="Hyperlink"/>
            <w:rFonts w:cs="Arial"/>
            <w:b w:val="0"/>
            <w:bCs/>
            <w:noProof/>
          </w:rPr>
          <w:t>Masking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20</w:t>
        </w:r>
        <w:r w:rsidRPr="005E3417">
          <w:rPr>
            <w:rFonts w:cs="Arial"/>
            <w:b w:val="0"/>
            <w:bCs/>
            <w:noProof/>
            <w:webHidden/>
          </w:rPr>
          <w:fldChar w:fldCharType="end"/>
        </w:r>
      </w:hyperlink>
    </w:p>
    <w:p w14:paraId="25097296" w14:textId="0A357A21" w:rsidR="005E3417" w:rsidRPr="005E3417" w:rsidRDefault="005E3417">
      <w:pPr>
        <w:pStyle w:val="TOC1"/>
        <w:rPr>
          <w:rFonts w:eastAsiaTheme="minorEastAsia" w:cs="Arial"/>
          <w:b w:val="0"/>
          <w:bCs/>
          <w:noProof/>
          <w:kern w:val="2"/>
          <w:lang w:eastAsia="en-GB"/>
          <w14:ligatures w14:val="standardContextual"/>
        </w:rPr>
      </w:pPr>
      <w:hyperlink w:anchor="_Toc175558603" w:history="1">
        <w:r w:rsidRPr="005E3417">
          <w:rPr>
            <w:rStyle w:val="Hyperlink"/>
            <w:rFonts w:cs="Arial"/>
            <w:b w:val="0"/>
            <w:bCs/>
            <w:noProof/>
          </w:rPr>
          <w:t>5</w:t>
        </w:r>
        <w:r w:rsidRPr="005E3417">
          <w:rPr>
            <w:rFonts w:eastAsiaTheme="minorEastAsia" w:cs="Arial"/>
            <w:b w:val="0"/>
            <w:bCs/>
            <w:noProof/>
            <w:kern w:val="2"/>
            <w:lang w:eastAsia="en-GB"/>
            <w14:ligatures w14:val="standardContextual"/>
          </w:rPr>
          <w:tab/>
        </w:r>
        <w:r w:rsidRPr="005E3417">
          <w:rPr>
            <w:rStyle w:val="Hyperlink"/>
            <w:rFonts w:cs="Arial"/>
            <w:b w:val="0"/>
            <w:bCs/>
            <w:noProof/>
          </w:rPr>
          <w:t>Coordinate Reference Systems (CRS)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21</w:t>
        </w:r>
        <w:r w:rsidRPr="005E3417">
          <w:rPr>
            <w:rFonts w:cs="Arial"/>
            <w:b w:val="0"/>
            <w:bCs/>
            <w:noProof/>
            <w:webHidden/>
          </w:rPr>
          <w:fldChar w:fldCharType="end"/>
        </w:r>
      </w:hyperlink>
    </w:p>
    <w:p w14:paraId="767DBB08" w14:textId="43394A5D" w:rsidR="005E3417" w:rsidRPr="005E3417" w:rsidRDefault="005E3417">
      <w:pPr>
        <w:pStyle w:val="TOC2"/>
        <w:rPr>
          <w:rFonts w:eastAsiaTheme="minorEastAsia" w:cs="Arial"/>
          <w:b w:val="0"/>
          <w:bCs/>
          <w:noProof/>
          <w:kern w:val="2"/>
          <w:lang w:eastAsia="en-GB"/>
          <w14:ligatures w14:val="standardContextual"/>
        </w:rPr>
      </w:pPr>
      <w:hyperlink w:anchor="_Toc175558604" w:history="1">
        <w:r w:rsidRPr="005E3417">
          <w:rPr>
            <w:rStyle w:val="Hyperlink"/>
            <w:rFonts w:cs="Arial"/>
            <w:b w:val="0"/>
            <w:bCs/>
            <w:noProof/>
          </w:rPr>
          <w:t>5.1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21</w:t>
        </w:r>
        <w:r w:rsidRPr="005E3417">
          <w:rPr>
            <w:rFonts w:cs="Arial"/>
            <w:b w:val="0"/>
            <w:bCs/>
            <w:noProof/>
            <w:webHidden/>
          </w:rPr>
          <w:fldChar w:fldCharType="end"/>
        </w:r>
      </w:hyperlink>
    </w:p>
    <w:p w14:paraId="507D1A3E" w14:textId="53EBAEAF" w:rsidR="005E3417" w:rsidRPr="005E3417" w:rsidRDefault="005E3417">
      <w:pPr>
        <w:pStyle w:val="TOC2"/>
        <w:rPr>
          <w:rFonts w:eastAsiaTheme="minorEastAsia" w:cs="Arial"/>
          <w:b w:val="0"/>
          <w:bCs/>
          <w:noProof/>
          <w:kern w:val="2"/>
          <w:lang w:eastAsia="en-GB"/>
          <w14:ligatures w14:val="standardContextual"/>
        </w:rPr>
      </w:pPr>
      <w:hyperlink w:anchor="_Toc175558605" w:history="1">
        <w:r w:rsidRPr="005E3417">
          <w:rPr>
            <w:rStyle w:val="Hyperlink"/>
            <w:rFonts w:cs="Arial"/>
            <w:b w:val="0"/>
            <w:bCs/>
            <w:noProof/>
          </w:rPr>
          <w:t>5.2</w:t>
        </w:r>
        <w:r w:rsidRPr="005E3417">
          <w:rPr>
            <w:rFonts w:eastAsiaTheme="minorEastAsia" w:cs="Arial"/>
            <w:b w:val="0"/>
            <w:bCs/>
            <w:noProof/>
            <w:kern w:val="2"/>
            <w:lang w:eastAsia="en-GB"/>
            <w14:ligatures w14:val="standardContextual"/>
          </w:rPr>
          <w:tab/>
        </w:r>
        <w:r w:rsidRPr="005E3417">
          <w:rPr>
            <w:rStyle w:val="Hyperlink"/>
            <w:rFonts w:cs="Arial"/>
            <w:b w:val="0"/>
            <w:bCs/>
            <w:noProof/>
          </w:rPr>
          <w:t>Horizontal Coordinate Reference System</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22</w:t>
        </w:r>
        <w:r w:rsidRPr="005E3417">
          <w:rPr>
            <w:rFonts w:cs="Arial"/>
            <w:b w:val="0"/>
            <w:bCs/>
            <w:noProof/>
            <w:webHidden/>
          </w:rPr>
          <w:fldChar w:fldCharType="end"/>
        </w:r>
      </w:hyperlink>
    </w:p>
    <w:p w14:paraId="6A648B92" w14:textId="192463FE" w:rsidR="005E3417" w:rsidRPr="005E3417" w:rsidRDefault="005E3417">
      <w:pPr>
        <w:pStyle w:val="TOC2"/>
        <w:rPr>
          <w:rFonts w:eastAsiaTheme="minorEastAsia" w:cs="Arial"/>
          <w:b w:val="0"/>
          <w:bCs/>
          <w:noProof/>
          <w:kern w:val="2"/>
          <w:lang w:eastAsia="en-GB"/>
          <w14:ligatures w14:val="standardContextual"/>
        </w:rPr>
      </w:pPr>
      <w:hyperlink w:anchor="_Toc175558606" w:history="1">
        <w:r w:rsidRPr="005E3417">
          <w:rPr>
            <w:rStyle w:val="Hyperlink"/>
            <w:rFonts w:cs="Arial"/>
            <w:b w:val="0"/>
            <w:bCs/>
            <w:noProof/>
          </w:rPr>
          <w:t>5.3</w:t>
        </w:r>
        <w:r w:rsidRPr="005E3417">
          <w:rPr>
            <w:rFonts w:eastAsiaTheme="minorEastAsia" w:cs="Arial"/>
            <w:b w:val="0"/>
            <w:bCs/>
            <w:noProof/>
            <w:kern w:val="2"/>
            <w:lang w:eastAsia="en-GB"/>
            <w14:ligatures w14:val="standardContextual"/>
          </w:rPr>
          <w:tab/>
        </w:r>
        <w:r w:rsidRPr="005E3417">
          <w:rPr>
            <w:rStyle w:val="Hyperlink"/>
            <w:rFonts w:cs="Arial"/>
            <w:b w:val="0"/>
            <w:bCs/>
            <w:noProof/>
          </w:rPr>
          <w:t>Vertical CRS for Soundings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22</w:t>
        </w:r>
        <w:r w:rsidRPr="005E3417">
          <w:rPr>
            <w:rFonts w:cs="Arial"/>
            <w:b w:val="0"/>
            <w:bCs/>
            <w:noProof/>
            <w:webHidden/>
          </w:rPr>
          <w:fldChar w:fldCharType="end"/>
        </w:r>
      </w:hyperlink>
    </w:p>
    <w:p w14:paraId="2E4B5215" w14:textId="6F9D20CF" w:rsidR="005E3417" w:rsidRPr="005E3417" w:rsidRDefault="005E3417">
      <w:pPr>
        <w:pStyle w:val="TOC1"/>
        <w:rPr>
          <w:rFonts w:eastAsiaTheme="minorEastAsia" w:cs="Arial"/>
          <w:b w:val="0"/>
          <w:bCs/>
          <w:noProof/>
          <w:kern w:val="2"/>
          <w:lang w:eastAsia="en-GB"/>
          <w14:ligatures w14:val="standardContextual"/>
        </w:rPr>
      </w:pPr>
      <w:hyperlink w:anchor="_Toc175558607" w:history="1">
        <w:r w:rsidRPr="005E3417">
          <w:rPr>
            <w:rStyle w:val="Hyperlink"/>
            <w:rFonts w:cs="Arial"/>
            <w:b w:val="0"/>
            <w:bCs/>
            <w:noProof/>
          </w:rPr>
          <w:t>6</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Quality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24</w:t>
        </w:r>
        <w:r w:rsidRPr="005E3417">
          <w:rPr>
            <w:rFonts w:cs="Arial"/>
            <w:b w:val="0"/>
            <w:bCs/>
            <w:noProof/>
            <w:webHidden/>
          </w:rPr>
          <w:fldChar w:fldCharType="end"/>
        </w:r>
      </w:hyperlink>
    </w:p>
    <w:p w14:paraId="1A98B4A4" w14:textId="7376A279" w:rsidR="005E3417" w:rsidRPr="005E3417" w:rsidRDefault="005E3417">
      <w:pPr>
        <w:pStyle w:val="TOC2"/>
        <w:rPr>
          <w:rFonts w:eastAsiaTheme="minorEastAsia" w:cs="Arial"/>
          <w:b w:val="0"/>
          <w:bCs/>
          <w:noProof/>
          <w:kern w:val="2"/>
          <w:lang w:eastAsia="en-GB"/>
          <w14:ligatures w14:val="standardContextual"/>
        </w:rPr>
      </w:pPr>
      <w:hyperlink w:anchor="_Toc175558608" w:history="1">
        <w:r w:rsidRPr="005E3417">
          <w:rPr>
            <w:rStyle w:val="Hyperlink"/>
            <w:rFonts w:cs="Arial"/>
            <w:b w:val="0"/>
            <w:bCs/>
            <w:noProof/>
          </w:rPr>
          <w:t>6.1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24</w:t>
        </w:r>
        <w:r w:rsidRPr="005E3417">
          <w:rPr>
            <w:rFonts w:cs="Arial"/>
            <w:b w:val="0"/>
            <w:bCs/>
            <w:noProof/>
            <w:webHidden/>
          </w:rPr>
          <w:fldChar w:fldCharType="end"/>
        </w:r>
      </w:hyperlink>
    </w:p>
    <w:p w14:paraId="6F56B637" w14:textId="10B920C3" w:rsidR="005E3417" w:rsidRPr="005E3417" w:rsidRDefault="005E3417">
      <w:pPr>
        <w:pStyle w:val="TOC2"/>
        <w:rPr>
          <w:rFonts w:eastAsiaTheme="minorEastAsia" w:cs="Arial"/>
          <w:b w:val="0"/>
          <w:bCs/>
          <w:noProof/>
          <w:kern w:val="2"/>
          <w:lang w:eastAsia="en-GB"/>
          <w14:ligatures w14:val="standardContextual"/>
        </w:rPr>
      </w:pPr>
      <w:hyperlink w:anchor="_Toc175558609" w:history="1">
        <w:r w:rsidRPr="005E3417">
          <w:rPr>
            <w:rStyle w:val="Hyperlink"/>
            <w:rFonts w:cs="Arial"/>
            <w:b w:val="0"/>
            <w:bCs/>
            <w:noProof/>
          </w:rPr>
          <w:t>6.2</w:t>
        </w:r>
        <w:r w:rsidRPr="005E3417">
          <w:rPr>
            <w:rFonts w:eastAsiaTheme="minorEastAsia" w:cs="Arial"/>
            <w:b w:val="0"/>
            <w:bCs/>
            <w:noProof/>
            <w:kern w:val="2"/>
            <w:lang w:eastAsia="en-GB"/>
            <w14:ligatures w14:val="standardContextual"/>
          </w:rPr>
          <w:tab/>
        </w:r>
        <w:r w:rsidRPr="005E3417">
          <w:rPr>
            <w:rStyle w:val="Hyperlink"/>
            <w:rFonts w:cs="Arial"/>
            <w:b w:val="0"/>
            <w:bCs/>
            <w:noProof/>
          </w:rPr>
          <w:t>Completeness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_Toc175558609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24</w:t>
        </w:r>
        <w:r w:rsidRPr="005E3417">
          <w:rPr>
            <w:rFonts w:cs="Arial"/>
            <w:b w:val="0"/>
            <w:bCs/>
            <w:noProof/>
            <w:webHidden/>
          </w:rPr>
          <w:fldChar w:fldCharType="end"/>
        </w:r>
      </w:hyperlink>
    </w:p>
    <w:p w14:paraId="6C99567C" w14:textId="3BE85DF0" w:rsidR="005E3417" w:rsidRPr="005E3417" w:rsidRDefault="005E3417">
      <w:pPr>
        <w:pStyle w:val="TOC3"/>
        <w:rPr>
          <w:rFonts w:eastAsiaTheme="minorEastAsia" w:cs="Arial"/>
          <w:b w:val="0"/>
          <w:bCs/>
          <w:noProof/>
          <w:kern w:val="2"/>
          <w:lang w:eastAsia="en-GB"/>
          <w14:ligatures w14:val="standardContextual"/>
        </w:rPr>
      </w:pPr>
      <w:hyperlink w:anchor="_Toc175558610" w:history="1">
        <w:r w:rsidRPr="005E3417">
          <w:rPr>
            <w:rStyle w:val="Hyperlink"/>
            <w:rFonts w:cs="Arial"/>
            <w:b w:val="0"/>
            <w:bCs/>
            <w:noProof/>
          </w:rPr>
          <w:t>6.2.1</w:t>
        </w:r>
        <w:r w:rsidRPr="005E3417">
          <w:rPr>
            <w:rFonts w:eastAsiaTheme="minorEastAsia" w:cs="Arial"/>
            <w:b w:val="0"/>
            <w:bCs/>
            <w:noProof/>
            <w:kern w:val="2"/>
            <w:lang w:eastAsia="en-GB"/>
            <w14:ligatures w14:val="standardContextual"/>
          </w:rPr>
          <w:tab/>
        </w:r>
        <w:r w:rsidRPr="005E3417">
          <w:rPr>
            <w:rStyle w:val="Hyperlink"/>
            <w:rFonts w:cs="Arial"/>
            <w:b w:val="0"/>
            <w:bCs/>
            <w:noProof/>
          </w:rPr>
          <w:t>Commission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24</w:t>
        </w:r>
        <w:r w:rsidRPr="005E3417">
          <w:rPr>
            <w:rFonts w:cs="Arial"/>
            <w:b w:val="0"/>
            <w:bCs/>
            <w:noProof/>
            <w:webHidden/>
          </w:rPr>
          <w:fldChar w:fldCharType="end"/>
        </w:r>
      </w:hyperlink>
    </w:p>
    <w:p w14:paraId="5197D2A6" w14:textId="6B4F8CA8" w:rsidR="005E3417" w:rsidRPr="005E3417" w:rsidRDefault="005E3417">
      <w:pPr>
        <w:pStyle w:val="TOC3"/>
        <w:rPr>
          <w:rFonts w:eastAsiaTheme="minorEastAsia" w:cs="Arial"/>
          <w:b w:val="0"/>
          <w:bCs/>
          <w:noProof/>
          <w:kern w:val="2"/>
          <w:lang w:eastAsia="en-GB"/>
          <w14:ligatures w14:val="standardContextual"/>
        </w:rPr>
      </w:pPr>
      <w:hyperlink w:anchor="_Toc175558611" w:history="1">
        <w:r w:rsidRPr="005E3417">
          <w:rPr>
            <w:rStyle w:val="Hyperlink"/>
            <w:rFonts w:cs="Arial"/>
            <w:b w:val="0"/>
            <w:bCs/>
            <w:noProof/>
          </w:rPr>
          <w:t>6.2.2</w:t>
        </w:r>
        <w:r w:rsidRPr="005E3417">
          <w:rPr>
            <w:rFonts w:eastAsiaTheme="minorEastAsia" w:cs="Arial"/>
            <w:b w:val="0"/>
            <w:bCs/>
            <w:noProof/>
            <w:kern w:val="2"/>
            <w:lang w:eastAsia="en-GB"/>
            <w14:ligatures w14:val="standardContextual"/>
          </w:rPr>
          <w:tab/>
        </w:r>
        <w:r w:rsidRPr="005E3417">
          <w:rPr>
            <w:rStyle w:val="Hyperlink"/>
            <w:rFonts w:cs="Arial"/>
            <w:b w:val="0"/>
            <w:bCs/>
            <w:noProof/>
          </w:rPr>
          <w:t>Omission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48791108" w14:textId="75FEE648" w:rsidR="005E3417" w:rsidRPr="005E3417" w:rsidRDefault="005E3417">
      <w:pPr>
        <w:pStyle w:val="TOC2"/>
        <w:rPr>
          <w:rFonts w:eastAsiaTheme="minorEastAsia" w:cs="Arial"/>
          <w:b w:val="0"/>
          <w:bCs/>
          <w:noProof/>
          <w:kern w:val="2"/>
          <w:lang w:eastAsia="en-GB"/>
          <w14:ligatures w14:val="standardContextual"/>
        </w:rPr>
      </w:pPr>
      <w:hyperlink w:anchor="_Toc175558612" w:history="1">
        <w:r w:rsidRPr="005E3417">
          <w:rPr>
            <w:rStyle w:val="Hyperlink"/>
            <w:rFonts w:cs="Arial"/>
            <w:b w:val="0"/>
            <w:bCs/>
            <w:noProof/>
          </w:rPr>
          <w:t>6.3</w:t>
        </w:r>
        <w:r w:rsidRPr="005E3417">
          <w:rPr>
            <w:rFonts w:eastAsiaTheme="minorEastAsia" w:cs="Arial"/>
            <w:b w:val="0"/>
            <w:bCs/>
            <w:noProof/>
            <w:kern w:val="2"/>
            <w:lang w:eastAsia="en-GB"/>
            <w14:ligatures w14:val="standardContextual"/>
          </w:rPr>
          <w:tab/>
        </w:r>
        <w:r w:rsidRPr="005E3417">
          <w:rPr>
            <w:rStyle w:val="Hyperlink"/>
            <w:rFonts w:cs="Arial"/>
            <w:b w:val="0"/>
            <w:bCs/>
            <w:noProof/>
          </w:rPr>
          <w:t>Logical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678F3ADE" w14:textId="74910F20" w:rsidR="005E3417" w:rsidRPr="005E3417" w:rsidRDefault="005E3417">
      <w:pPr>
        <w:pStyle w:val="TOC3"/>
        <w:rPr>
          <w:rFonts w:eastAsiaTheme="minorEastAsia" w:cs="Arial"/>
          <w:b w:val="0"/>
          <w:bCs/>
          <w:noProof/>
          <w:kern w:val="2"/>
          <w:lang w:eastAsia="en-GB"/>
          <w14:ligatures w14:val="standardContextual"/>
        </w:rPr>
      </w:pPr>
      <w:hyperlink w:anchor="_Toc175558613" w:history="1">
        <w:r w:rsidRPr="005E3417">
          <w:rPr>
            <w:rStyle w:val="Hyperlink"/>
            <w:rFonts w:cs="Arial"/>
            <w:b w:val="0"/>
            <w:bCs/>
            <w:noProof/>
          </w:rPr>
          <w:t>6.3.1</w:t>
        </w:r>
        <w:r w:rsidRPr="005E3417">
          <w:rPr>
            <w:rFonts w:eastAsiaTheme="minorEastAsia" w:cs="Arial"/>
            <w:b w:val="0"/>
            <w:bCs/>
            <w:noProof/>
            <w:kern w:val="2"/>
            <w:lang w:eastAsia="en-GB"/>
            <w14:ligatures w14:val="standardContextual"/>
          </w:rPr>
          <w:tab/>
        </w:r>
        <w:r w:rsidRPr="005E3417">
          <w:rPr>
            <w:rStyle w:val="Hyperlink"/>
            <w:rFonts w:cs="Arial"/>
            <w:b w:val="0"/>
            <w:bCs/>
            <w:noProof/>
          </w:rPr>
          <w:t>Conceptual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7CD2441E" w14:textId="049EA707" w:rsidR="005E3417" w:rsidRPr="005E3417" w:rsidRDefault="005E3417">
      <w:pPr>
        <w:pStyle w:val="TOC3"/>
        <w:rPr>
          <w:rFonts w:eastAsiaTheme="minorEastAsia" w:cs="Arial"/>
          <w:b w:val="0"/>
          <w:bCs/>
          <w:noProof/>
          <w:kern w:val="2"/>
          <w:lang w:eastAsia="en-GB"/>
          <w14:ligatures w14:val="standardContextual"/>
        </w:rPr>
      </w:pPr>
      <w:hyperlink w:anchor="_Toc175558614" w:history="1">
        <w:r w:rsidRPr="005E3417">
          <w:rPr>
            <w:rStyle w:val="Hyperlink"/>
            <w:rFonts w:cs="Arial"/>
            <w:b w:val="0"/>
            <w:bCs/>
            <w:noProof/>
          </w:rPr>
          <w:t>6.3.2</w:t>
        </w:r>
        <w:r w:rsidRPr="005E3417">
          <w:rPr>
            <w:rFonts w:eastAsiaTheme="minorEastAsia" w:cs="Arial"/>
            <w:b w:val="0"/>
            <w:bCs/>
            <w:noProof/>
            <w:kern w:val="2"/>
            <w:lang w:eastAsia="en-GB"/>
            <w14:ligatures w14:val="standardContextual"/>
          </w:rPr>
          <w:tab/>
        </w:r>
        <w:r w:rsidRPr="005E3417">
          <w:rPr>
            <w:rStyle w:val="Hyperlink"/>
            <w:rFonts w:cs="Arial"/>
            <w:b w:val="0"/>
            <w:bCs/>
            <w:noProof/>
          </w:rPr>
          <w:t>Domain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298C1B33" w14:textId="6980C856" w:rsidR="005E3417" w:rsidRPr="005E3417" w:rsidRDefault="005E3417">
      <w:pPr>
        <w:pStyle w:val="TOC3"/>
        <w:rPr>
          <w:rFonts w:eastAsiaTheme="minorEastAsia" w:cs="Arial"/>
          <w:b w:val="0"/>
          <w:bCs/>
          <w:noProof/>
          <w:kern w:val="2"/>
          <w:lang w:eastAsia="en-GB"/>
          <w14:ligatures w14:val="standardContextual"/>
        </w:rPr>
      </w:pPr>
      <w:hyperlink w:anchor="_Toc175558615" w:history="1">
        <w:r w:rsidRPr="005E3417">
          <w:rPr>
            <w:rStyle w:val="Hyperlink"/>
            <w:rFonts w:cs="Arial"/>
            <w:b w:val="0"/>
            <w:bCs/>
            <w:noProof/>
          </w:rPr>
          <w:t>6.3.3</w:t>
        </w:r>
        <w:r w:rsidRPr="005E3417">
          <w:rPr>
            <w:rFonts w:eastAsiaTheme="minorEastAsia" w:cs="Arial"/>
            <w:b w:val="0"/>
            <w:bCs/>
            <w:noProof/>
            <w:kern w:val="2"/>
            <w:lang w:eastAsia="en-GB"/>
            <w14:ligatures w14:val="standardContextual"/>
          </w:rPr>
          <w:tab/>
        </w:r>
        <w:r w:rsidRPr="005E3417">
          <w:rPr>
            <w:rStyle w:val="Hyperlink"/>
            <w:rFonts w:cs="Arial"/>
            <w:b w:val="0"/>
            <w:bCs/>
            <w:noProof/>
          </w:rPr>
          <w:t>Format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7EFC475E" w14:textId="31FD3811" w:rsidR="005E3417" w:rsidRPr="005E3417" w:rsidRDefault="005E3417">
      <w:pPr>
        <w:pStyle w:val="TOC3"/>
        <w:rPr>
          <w:rFonts w:eastAsiaTheme="minorEastAsia" w:cs="Arial"/>
          <w:b w:val="0"/>
          <w:bCs/>
          <w:noProof/>
          <w:kern w:val="2"/>
          <w:lang w:eastAsia="en-GB"/>
          <w14:ligatures w14:val="standardContextual"/>
        </w:rPr>
      </w:pPr>
      <w:hyperlink w:anchor="_Toc175558616" w:history="1">
        <w:r w:rsidRPr="005E3417">
          <w:rPr>
            <w:rStyle w:val="Hyperlink"/>
            <w:rFonts w:cs="Arial"/>
            <w:b w:val="0"/>
            <w:bCs/>
            <w:noProof/>
          </w:rPr>
          <w:t>6.3.4</w:t>
        </w:r>
        <w:r w:rsidRPr="005E3417">
          <w:rPr>
            <w:rFonts w:eastAsiaTheme="minorEastAsia" w:cs="Arial"/>
            <w:b w:val="0"/>
            <w:bCs/>
            <w:noProof/>
            <w:kern w:val="2"/>
            <w:lang w:eastAsia="en-GB"/>
            <w14:ligatures w14:val="standardContextual"/>
          </w:rPr>
          <w:tab/>
        </w:r>
        <w:r w:rsidRPr="005E3417">
          <w:rPr>
            <w:rStyle w:val="Hyperlink"/>
            <w:rFonts w:cs="Arial"/>
            <w:b w:val="0"/>
            <w:bCs/>
            <w:noProof/>
          </w:rPr>
          <w:t>Topological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2F4AEB2B" w14:textId="78DADE49" w:rsidR="005E3417" w:rsidRPr="005E3417" w:rsidRDefault="005E3417">
      <w:pPr>
        <w:pStyle w:val="TOC2"/>
        <w:rPr>
          <w:rFonts w:eastAsiaTheme="minorEastAsia" w:cs="Arial"/>
          <w:b w:val="0"/>
          <w:bCs/>
          <w:noProof/>
          <w:kern w:val="2"/>
          <w:lang w:eastAsia="en-GB"/>
          <w14:ligatures w14:val="standardContextual"/>
        </w:rPr>
      </w:pPr>
      <w:hyperlink w:anchor="_Toc175558617" w:history="1">
        <w:r w:rsidRPr="005E3417">
          <w:rPr>
            <w:rStyle w:val="Hyperlink"/>
            <w:rFonts w:cs="Arial"/>
            <w:b w:val="0"/>
            <w:bCs/>
            <w:noProof/>
          </w:rPr>
          <w:t>6.4</w:t>
        </w:r>
        <w:r w:rsidRPr="005E3417">
          <w:rPr>
            <w:rFonts w:eastAsiaTheme="minorEastAsia" w:cs="Arial"/>
            <w:b w:val="0"/>
            <w:bCs/>
            <w:noProof/>
            <w:kern w:val="2"/>
            <w:lang w:eastAsia="en-GB"/>
            <w14:ligatures w14:val="standardContextual"/>
          </w:rPr>
          <w:tab/>
        </w:r>
        <w:r w:rsidRPr="005E3417">
          <w:rPr>
            <w:rStyle w:val="Hyperlink"/>
            <w:rFonts w:cs="Arial"/>
            <w:b w:val="0"/>
            <w:bCs/>
            <w:noProof/>
          </w:rPr>
          <w:t>Positional uncertainty and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682C9A93" w14:textId="02D2894C" w:rsidR="005E3417" w:rsidRPr="005E3417" w:rsidRDefault="005E3417">
      <w:pPr>
        <w:pStyle w:val="TOC3"/>
        <w:rPr>
          <w:rFonts w:eastAsiaTheme="minorEastAsia" w:cs="Arial"/>
          <w:b w:val="0"/>
          <w:bCs/>
          <w:noProof/>
          <w:kern w:val="2"/>
          <w:lang w:eastAsia="en-GB"/>
          <w14:ligatures w14:val="standardContextual"/>
        </w:rPr>
      </w:pPr>
      <w:hyperlink w:anchor="_Toc175558618" w:history="1">
        <w:r w:rsidRPr="005E3417">
          <w:rPr>
            <w:rStyle w:val="Hyperlink"/>
            <w:rFonts w:cs="Arial"/>
            <w:b w:val="0"/>
            <w:bCs/>
            <w:noProof/>
          </w:rPr>
          <w:t>6.4.1</w:t>
        </w:r>
        <w:r w:rsidRPr="005E3417">
          <w:rPr>
            <w:rFonts w:eastAsiaTheme="minorEastAsia" w:cs="Arial"/>
            <w:b w:val="0"/>
            <w:bCs/>
            <w:noProof/>
            <w:kern w:val="2"/>
            <w:lang w:eastAsia="en-GB"/>
            <w14:ligatures w14:val="standardContextual"/>
          </w:rPr>
          <w:tab/>
        </w:r>
        <w:r w:rsidRPr="005E3417">
          <w:rPr>
            <w:rStyle w:val="Hyperlink"/>
            <w:rFonts w:cs="Arial"/>
            <w:b w:val="0"/>
            <w:bCs/>
            <w:noProof/>
          </w:rPr>
          <w:t>Absolute or external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25</w:t>
        </w:r>
        <w:r w:rsidRPr="005E3417">
          <w:rPr>
            <w:rFonts w:cs="Arial"/>
            <w:b w:val="0"/>
            <w:bCs/>
            <w:noProof/>
            <w:webHidden/>
          </w:rPr>
          <w:fldChar w:fldCharType="end"/>
        </w:r>
      </w:hyperlink>
    </w:p>
    <w:p w14:paraId="1232DDF6" w14:textId="7E1473C3" w:rsidR="005E3417" w:rsidRPr="005E3417" w:rsidRDefault="005E3417">
      <w:pPr>
        <w:pStyle w:val="TOC3"/>
        <w:rPr>
          <w:rFonts w:eastAsiaTheme="minorEastAsia" w:cs="Arial"/>
          <w:b w:val="0"/>
          <w:bCs/>
          <w:noProof/>
          <w:kern w:val="2"/>
          <w:lang w:eastAsia="en-GB"/>
          <w14:ligatures w14:val="standardContextual"/>
        </w:rPr>
      </w:pPr>
      <w:hyperlink w:anchor="_Toc175558619" w:history="1">
        <w:r w:rsidRPr="005E3417">
          <w:rPr>
            <w:rStyle w:val="Hyperlink"/>
            <w:rFonts w:cs="Arial"/>
            <w:b w:val="0"/>
            <w:bCs/>
            <w:noProof/>
          </w:rPr>
          <w:t>6.4.2</w:t>
        </w:r>
        <w:r w:rsidRPr="005E3417">
          <w:rPr>
            <w:rFonts w:eastAsiaTheme="minorEastAsia" w:cs="Arial"/>
            <w:b w:val="0"/>
            <w:bCs/>
            <w:noProof/>
            <w:kern w:val="2"/>
            <w:lang w:eastAsia="en-GB"/>
            <w14:ligatures w14:val="standardContextual"/>
          </w:rPr>
          <w:tab/>
        </w:r>
        <w:r w:rsidRPr="005E3417">
          <w:rPr>
            <w:rStyle w:val="Hyperlink"/>
            <w:rFonts w:cs="Arial"/>
            <w:b w:val="0"/>
            <w:bCs/>
            <w:noProof/>
          </w:rPr>
          <w:t>Vertical position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_Toc175558619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4479D0B4" w14:textId="597E598F" w:rsidR="005E3417" w:rsidRPr="005E3417" w:rsidRDefault="005E3417">
      <w:pPr>
        <w:pStyle w:val="TOC3"/>
        <w:rPr>
          <w:rFonts w:eastAsiaTheme="minorEastAsia" w:cs="Arial"/>
          <w:b w:val="0"/>
          <w:bCs/>
          <w:noProof/>
          <w:kern w:val="2"/>
          <w:lang w:eastAsia="en-GB"/>
          <w14:ligatures w14:val="standardContextual"/>
        </w:rPr>
      </w:pPr>
      <w:hyperlink w:anchor="_Toc175558620" w:history="1">
        <w:r w:rsidRPr="005E3417">
          <w:rPr>
            <w:rStyle w:val="Hyperlink"/>
            <w:rFonts w:cs="Arial"/>
            <w:b w:val="0"/>
            <w:bCs/>
            <w:noProof/>
          </w:rPr>
          <w:t>6.4.3</w:t>
        </w:r>
        <w:r w:rsidRPr="005E3417">
          <w:rPr>
            <w:rFonts w:eastAsiaTheme="minorEastAsia" w:cs="Arial"/>
            <w:b w:val="0"/>
            <w:bCs/>
            <w:noProof/>
            <w:kern w:val="2"/>
            <w:lang w:eastAsia="en-GB"/>
            <w14:ligatures w14:val="standardContextual"/>
          </w:rPr>
          <w:tab/>
        </w:r>
        <w:r w:rsidRPr="005E3417">
          <w:rPr>
            <w:rStyle w:val="Hyperlink"/>
            <w:rFonts w:cs="Arial"/>
            <w:b w:val="0"/>
            <w:bCs/>
            <w:noProof/>
          </w:rPr>
          <w:t>Horizontal position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104854EC" w14:textId="4D99E679" w:rsidR="005E3417" w:rsidRPr="005E3417" w:rsidRDefault="005E3417">
      <w:pPr>
        <w:pStyle w:val="TOC3"/>
        <w:rPr>
          <w:rFonts w:eastAsiaTheme="minorEastAsia" w:cs="Arial"/>
          <w:b w:val="0"/>
          <w:bCs/>
          <w:noProof/>
          <w:kern w:val="2"/>
          <w:lang w:eastAsia="en-GB"/>
          <w14:ligatures w14:val="standardContextual"/>
        </w:rPr>
      </w:pPr>
      <w:hyperlink w:anchor="_Toc175558621" w:history="1">
        <w:r w:rsidRPr="005E3417">
          <w:rPr>
            <w:rStyle w:val="Hyperlink"/>
            <w:rFonts w:cs="Arial"/>
            <w:b w:val="0"/>
            <w:bCs/>
            <w:noProof/>
          </w:rPr>
          <w:t>6.4.4</w:t>
        </w:r>
        <w:r w:rsidRPr="005E3417">
          <w:rPr>
            <w:rFonts w:eastAsiaTheme="minorEastAsia" w:cs="Arial"/>
            <w:b w:val="0"/>
            <w:bCs/>
            <w:noProof/>
            <w:kern w:val="2"/>
            <w:lang w:eastAsia="en-GB"/>
            <w14:ligatures w14:val="standardContextual"/>
          </w:rPr>
          <w:tab/>
        </w:r>
        <w:r w:rsidRPr="005E3417">
          <w:rPr>
            <w:rStyle w:val="Hyperlink"/>
            <w:rFonts w:cs="Arial"/>
            <w:b w:val="0"/>
            <w:bCs/>
            <w:noProof/>
          </w:rPr>
          <w:t>Relative or internal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41EE98CF" w14:textId="6E8F75ED" w:rsidR="005E3417" w:rsidRPr="005E3417" w:rsidRDefault="005E3417">
      <w:pPr>
        <w:pStyle w:val="TOC3"/>
        <w:rPr>
          <w:rFonts w:eastAsiaTheme="minorEastAsia" w:cs="Arial"/>
          <w:b w:val="0"/>
          <w:bCs/>
          <w:noProof/>
          <w:kern w:val="2"/>
          <w:lang w:eastAsia="en-GB"/>
          <w14:ligatures w14:val="standardContextual"/>
        </w:rPr>
      </w:pPr>
      <w:hyperlink w:anchor="_Toc175558622" w:history="1">
        <w:r w:rsidRPr="005E3417">
          <w:rPr>
            <w:rStyle w:val="Hyperlink"/>
            <w:rFonts w:cs="Arial"/>
            <w:b w:val="0"/>
            <w:bCs/>
            <w:noProof/>
          </w:rPr>
          <w:t>6.4.5</w:t>
        </w:r>
        <w:r w:rsidRPr="005E3417">
          <w:rPr>
            <w:rFonts w:eastAsiaTheme="minorEastAsia" w:cs="Arial"/>
            <w:b w:val="0"/>
            <w:bCs/>
            <w:noProof/>
            <w:kern w:val="2"/>
            <w:lang w:eastAsia="en-GB"/>
            <w14:ligatures w14:val="standardContextual"/>
          </w:rPr>
          <w:tab/>
        </w:r>
        <w:r w:rsidRPr="005E3417">
          <w:rPr>
            <w:rStyle w:val="Hyperlink"/>
            <w:rFonts w:cs="Arial"/>
            <w:b w:val="0"/>
            <w:bCs/>
            <w:noProof/>
          </w:rPr>
          <w:t>Gridded data positional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79690414" w14:textId="51046DA6" w:rsidR="005E3417" w:rsidRPr="005E3417" w:rsidRDefault="005E3417">
      <w:pPr>
        <w:pStyle w:val="TOC2"/>
        <w:rPr>
          <w:rFonts w:eastAsiaTheme="minorEastAsia" w:cs="Arial"/>
          <w:b w:val="0"/>
          <w:bCs/>
          <w:noProof/>
          <w:kern w:val="2"/>
          <w:lang w:eastAsia="en-GB"/>
          <w14:ligatures w14:val="standardContextual"/>
        </w:rPr>
      </w:pPr>
      <w:hyperlink w:anchor="_Toc175558623" w:history="1">
        <w:r w:rsidRPr="005E3417">
          <w:rPr>
            <w:rStyle w:val="Hyperlink"/>
            <w:rFonts w:cs="Arial"/>
            <w:b w:val="0"/>
            <w:bCs/>
            <w:noProof/>
          </w:rPr>
          <w:t>6.5</w:t>
        </w:r>
        <w:r w:rsidRPr="005E3417">
          <w:rPr>
            <w:rFonts w:eastAsiaTheme="minorEastAsia" w:cs="Arial"/>
            <w:b w:val="0"/>
            <w:bCs/>
            <w:noProof/>
            <w:kern w:val="2"/>
            <w:lang w:eastAsia="en-GB"/>
            <w14:ligatures w14:val="standardContextual"/>
          </w:rPr>
          <w:tab/>
        </w:r>
        <w:r w:rsidRPr="005E3417">
          <w:rPr>
            <w:rStyle w:val="Hyperlink"/>
            <w:rFonts w:cs="Arial"/>
            <w:b w:val="0"/>
            <w:bCs/>
            <w:noProof/>
          </w:rPr>
          <w:t>Thematic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4CCE6D06" w14:textId="0861B886" w:rsidR="005E3417" w:rsidRPr="005E3417" w:rsidRDefault="005E3417">
      <w:pPr>
        <w:pStyle w:val="TOC3"/>
        <w:rPr>
          <w:rFonts w:eastAsiaTheme="minorEastAsia" w:cs="Arial"/>
          <w:b w:val="0"/>
          <w:bCs/>
          <w:noProof/>
          <w:kern w:val="2"/>
          <w:lang w:eastAsia="en-GB"/>
          <w14:ligatures w14:val="standardContextual"/>
        </w:rPr>
      </w:pPr>
      <w:hyperlink w:anchor="_Toc175558624" w:history="1">
        <w:r w:rsidRPr="005E3417">
          <w:rPr>
            <w:rStyle w:val="Hyperlink"/>
            <w:rFonts w:cs="Arial"/>
            <w:b w:val="0"/>
            <w:bCs/>
            <w:noProof/>
          </w:rPr>
          <w:t>6.5.1</w:t>
        </w:r>
        <w:r w:rsidRPr="005E3417">
          <w:rPr>
            <w:rFonts w:eastAsiaTheme="minorEastAsia" w:cs="Arial"/>
            <w:b w:val="0"/>
            <w:bCs/>
            <w:noProof/>
            <w:kern w:val="2"/>
            <w:lang w:eastAsia="en-GB"/>
            <w14:ligatures w14:val="standardContextual"/>
          </w:rPr>
          <w:tab/>
        </w:r>
        <w:r w:rsidRPr="005E3417">
          <w:rPr>
            <w:rStyle w:val="Hyperlink"/>
            <w:rFonts w:cs="Arial"/>
            <w:b w:val="0"/>
            <w:bCs/>
            <w:noProof/>
          </w:rPr>
          <w:t>Thematic classification correctness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26395F77" w14:textId="137B9437" w:rsidR="005E3417" w:rsidRPr="005E3417" w:rsidRDefault="005E3417">
      <w:pPr>
        <w:pStyle w:val="TOC3"/>
        <w:rPr>
          <w:rFonts w:eastAsiaTheme="minorEastAsia" w:cs="Arial"/>
          <w:b w:val="0"/>
          <w:bCs/>
          <w:noProof/>
          <w:kern w:val="2"/>
          <w:lang w:eastAsia="en-GB"/>
          <w14:ligatures w14:val="standardContextual"/>
        </w:rPr>
      </w:pPr>
      <w:hyperlink w:anchor="_Toc175558625" w:history="1">
        <w:r w:rsidRPr="005E3417">
          <w:rPr>
            <w:rStyle w:val="Hyperlink"/>
            <w:rFonts w:cs="Arial"/>
            <w:b w:val="0"/>
            <w:bCs/>
            <w:noProof/>
          </w:rPr>
          <w:t>6.5.2</w:t>
        </w:r>
        <w:r w:rsidRPr="005E3417">
          <w:rPr>
            <w:rFonts w:eastAsiaTheme="minorEastAsia" w:cs="Arial"/>
            <w:b w:val="0"/>
            <w:bCs/>
            <w:noProof/>
            <w:kern w:val="2"/>
            <w:lang w:eastAsia="en-GB"/>
            <w14:ligatures w14:val="standardContextual"/>
          </w:rPr>
          <w:tab/>
        </w:r>
        <w:r w:rsidRPr="005E3417">
          <w:rPr>
            <w:rStyle w:val="Hyperlink"/>
            <w:rFonts w:cs="Arial"/>
            <w:b w:val="0"/>
            <w:bCs/>
            <w:noProof/>
          </w:rPr>
          <w:t>Non-quantitative attribute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02101B5F" w14:textId="55C7794E" w:rsidR="005E3417" w:rsidRPr="005E3417" w:rsidRDefault="005E3417">
      <w:pPr>
        <w:pStyle w:val="TOC3"/>
        <w:rPr>
          <w:rFonts w:eastAsiaTheme="minorEastAsia" w:cs="Arial"/>
          <w:b w:val="0"/>
          <w:bCs/>
          <w:noProof/>
          <w:kern w:val="2"/>
          <w:lang w:eastAsia="en-GB"/>
          <w14:ligatures w14:val="standardContextual"/>
        </w:rPr>
      </w:pPr>
      <w:hyperlink w:anchor="_Toc175558626" w:history="1">
        <w:r w:rsidRPr="005E3417">
          <w:rPr>
            <w:rStyle w:val="Hyperlink"/>
            <w:rFonts w:cs="Arial"/>
            <w:b w:val="0"/>
            <w:bCs/>
            <w:noProof/>
          </w:rPr>
          <w:t>6.5.3</w:t>
        </w:r>
        <w:r w:rsidRPr="005E3417">
          <w:rPr>
            <w:rFonts w:eastAsiaTheme="minorEastAsia" w:cs="Arial"/>
            <w:b w:val="0"/>
            <w:bCs/>
            <w:noProof/>
            <w:kern w:val="2"/>
            <w:lang w:eastAsia="en-GB"/>
            <w14:ligatures w14:val="standardContextual"/>
          </w:rPr>
          <w:tab/>
        </w:r>
        <w:r w:rsidRPr="005E3417">
          <w:rPr>
            <w:rStyle w:val="Hyperlink"/>
            <w:rFonts w:cs="Arial"/>
            <w:b w:val="0"/>
            <w:bCs/>
            <w:noProof/>
          </w:rPr>
          <w:t>Quantitative attribute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26</w:t>
        </w:r>
        <w:r w:rsidRPr="005E3417">
          <w:rPr>
            <w:rFonts w:cs="Arial"/>
            <w:b w:val="0"/>
            <w:bCs/>
            <w:noProof/>
            <w:webHidden/>
          </w:rPr>
          <w:fldChar w:fldCharType="end"/>
        </w:r>
      </w:hyperlink>
    </w:p>
    <w:p w14:paraId="3EF6B566" w14:textId="453417FC" w:rsidR="005E3417" w:rsidRPr="005E3417" w:rsidRDefault="005E3417">
      <w:pPr>
        <w:pStyle w:val="TOC2"/>
        <w:rPr>
          <w:rFonts w:eastAsiaTheme="minorEastAsia" w:cs="Arial"/>
          <w:b w:val="0"/>
          <w:bCs/>
          <w:noProof/>
          <w:kern w:val="2"/>
          <w:lang w:eastAsia="en-GB"/>
          <w14:ligatures w14:val="standardContextual"/>
        </w:rPr>
      </w:pPr>
      <w:hyperlink w:anchor="_Toc175558627" w:history="1">
        <w:r w:rsidRPr="005E3417">
          <w:rPr>
            <w:rStyle w:val="Hyperlink"/>
            <w:rFonts w:cs="Arial"/>
            <w:b w:val="0"/>
            <w:bCs/>
            <w:noProof/>
          </w:rPr>
          <w:t>6.6</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quality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1999D224" w14:textId="01825F51" w:rsidR="005E3417" w:rsidRPr="005E3417" w:rsidRDefault="005E3417">
      <w:pPr>
        <w:pStyle w:val="TOC3"/>
        <w:rPr>
          <w:rFonts w:eastAsiaTheme="minorEastAsia" w:cs="Arial"/>
          <w:b w:val="0"/>
          <w:bCs/>
          <w:noProof/>
          <w:kern w:val="2"/>
          <w:lang w:eastAsia="en-GB"/>
          <w14:ligatures w14:val="standardContextual"/>
        </w:rPr>
      </w:pPr>
      <w:hyperlink w:anchor="_Toc175558628" w:history="1">
        <w:r w:rsidRPr="005E3417">
          <w:rPr>
            <w:rStyle w:val="Hyperlink"/>
            <w:rFonts w:cs="Arial"/>
            <w:b w:val="0"/>
            <w:bCs/>
            <w:noProof/>
          </w:rPr>
          <w:t>6.6.1</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consistency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3D1F6F84" w14:textId="3E334A0E" w:rsidR="005E3417" w:rsidRPr="005E3417" w:rsidRDefault="005E3417">
      <w:pPr>
        <w:pStyle w:val="TOC3"/>
        <w:rPr>
          <w:rFonts w:eastAsiaTheme="minorEastAsia" w:cs="Arial"/>
          <w:b w:val="0"/>
          <w:bCs/>
          <w:noProof/>
          <w:kern w:val="2"/>
          <w:lang w:eastAsia="en-GB"/>
          <w14:ligatures w14:val="standardContextual"/>
        </w:rPr>
      </w:pPr>
      <w:hyperlink w:anchor="_Toc175558629" w:history="1">
        <w:r w:rsidRPr="005E3417">
          <w:rPr>
            <w:rStyle w:val="Hyperlink"/>
            <w:rFonts w:cs="Arial"/>
            <w:b w:val="0"/>
            <w:bCs/>
            <w:noProof/>
          </w:rPr>
          <w:t>6.6.2</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validity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_Toc175558629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7A05FCE2" w14:textId="0BB2469C" w:rsidR="005E3417" w:rsidRPr="005E3417" w:rsidRDefault="005E3417">
      <w:pPr>
        <w:pStyle w:val="TOC3"/>
        <w:rPr>
          <w:rFonts w:eastAsiaTheme="minorEastAsia" w:cs="Arial"/>
          <w:b w:val="0"/>
          <w:bCs/>
          <w:noProof/>
          <w:kern w:val="2"/>
          <w:lang w:eastAsia="en-GB"/>
          <w14:ligatures w14:val="standardContextual"/>
        </w:rPr>
      </w:pPr>
      <w:hyperlink w:anchor="_Toc175558630" w:history="1">
        <w:r w:rsidRPr="005E3417">
          <w:rPr>
            <w:rStyle w:val="Hyperlink"/>
            <w:rFonts w:cs="Arial"/>
            <w:b w:val="0"/>
            <w:bCs/>
            <w:noProof/>
          </w:rPr>
          <w:t>6.6.3</w:t>
        </w:r>
        <w:r w:rsidRPr="005E3417">
          <w:rPr>
            <w:rFonts w:eastAsiaTheme="minorEastAsia" w:cs="Arial"/>
            <w:b w:val="0"/>
            <w:bCs/>
            <w:noProof/>
            <w:kern w:val="2"/>
            <w:lang w:eastAsia="en-GB"/>
            <w14:ligatures w14:val="standardContextual"/>
          </w:rPr>
          <w:tab/>
        </w:r>
        <w:r w:rsidRPr="005E3417">
          <w:rPr>
            <w:rStyle w:val="Hyperlink"/>
            <w:rFonts w:cs="Arial"/>
            <w:b w:val="0"/>
            <w:bCs/>
            <w:noProof/>
          </w:rPr>
          <w:t>Temporal accuracy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52C35373" w14:textId="7A4A1AF3" w:rsidR="005E3417" w:rsidRPr="005E3417" w:rsidRDefault="005E3417">
      <w:pPr>
        <w:pStyle w:val="TOC2"/>
        <w:rPr>
          <w:rFonts w:eastAsiaTheme="minorEastAsia" w:cs="Arial"/>
          <w:b w:val="0"/>
          <w:bCs/>
          <w:noProof/>
          <w:kern w:val="2"/>
          <w:lang w:eastAsia="en-GB"/>
          <w14:ligatures w14:val="standardContextual"/>
        </w:rPr>
      </w:pPr>
      <w:hyperlink w:anchor="_Toc175558631" w:history="1">
        <w:r w:rsidRPr="005E3417">
          <w:rPr>
            <w:rStyle w:val="Hyperlink"/>
            <w:rFonts w:cs="Arial"/>
            <w:b w:val="0"/>
            <w:bCs/>
            <w:noProof/>
          </w:rPr>
          <w:t>6.7</w:t>
        </w:r>
        <w:r w:rsidRPr="005E3417">
          <w:rPr>
            <w:rFonts w:eastAsiaTheme="minorEastAsia" w:cs="Arial"/>
            <w:b w:val="0"/>
            <w:bCs/>
            <w:noProof/>
            <w:kern w:val="2"/>
            <w:lang w:eastAsia="en-GB"/>
            <w14:ligatures w14:val="standardContextual"/>
          </w:rPr>
          <w:tab/>
        </w:r>
        <w:r w:rsidRPr="005E3417">
          <w:rPr>
            <w:rStyle w:val="Hyperlink"/>
            <w:rFonts w:cs="Arial"/>
            <w:b w:val="0"/>
            <w:bCs/>
            <w:noProof/>
          </w:rPr>
          <w:t>Aggregation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2A654B9B" w14:textId="772C3C6F" w:rsidR="005E3417" w:rsidRPr="005E3417" w:rsidRDefault="005E3417">
      <w:pPr>
        <w:pStyle w:val="TOC2"/>
        <w:rPr>
          <w:rFonts w:eastAsiaTheme="minorEastAsia" w:cs="Arial"/>
          <w:b w:val="0"/>
          <w:bCs/>
          <w:noProof/>
          <w:kern w:val="2"/>
          <w:lang w:eastAsia="en-GB"/>
          <w14:ligatures w14:val="standardContextual"/>
        </w:rPr>
      </w:pPr>
      <w:hyperlink w:anchor="_Toc175558632" w:history="1">
        <w:r w:rsidRPr="005E3417">
          <w:rPr>
            <w:rStyle w:val="Hyperlink"/>
            <w:rFonts w:cs="Arial"/>
            <w:b w:val="0"/>
            <w:bCs/>
            <w:noProof/>
          </w:rPr>
          <w:t>6.8</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compliance and usability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27</w:t>
        </w:r>
        <w:r w:rsidRPr="005E3417">
          <w:rPr>
            <w:rFonts w:cs="Arial"/>
            <w:b w:val="0"/>
            <w:bCs/>
            <w:noProof/>
            <w:webHidden/>
          </w:rPr>
          <w:fldChar w:fldCharType="end"/>
        </w:r>
      </w:hyperlink>
    </w:p>
    <w:p w14:paraId="0B123135" w14:textId="70F4DB2F" w:rsidR="005E3417" w:rsidRPr="005E3417" w:rsidRDefault="005E3417">
      <w:pPr>
        <w:pStyle w:val="TOC1"/>
        <w:rPr>
          <w:rFonts w:eastAsiaTheme="minorEastAsia" w:cs="Arial"/>
          <w:b w:val="0"/>
          <w:bCs/>
          <w:noProof/>
          <w:kern w:val="2"/>
          <w:lang w:eastAsia="en-GB"/>
          <w14:ligatures w14:val="standardContextual"/>
        </w:rPr>
      </w:pPr>
      <w:hyperlink w:anchor="_Toc175558633" w:history="1">
        <w:r w:rsidRPr="005E3417">
          <w:rPr>
            <w:rStyle w:val="Hyperlink"/>
            <w:rFonts w:cs="Arial"/>
            <w:b w:val="0"/>
            <w:bCs/>
            <w:noProof/>
          </w:rPr>
          <w:t>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Capture and Classification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53F6850F" w14:textId="5A62251A" w:rsidR="005E3417" w:rsidRPr="005E3417" w:rsidRDefault="005E3417">
      <w:pPr>
        <w:pStyle w:val="TOC1"/>
        <w:rPr>
          <w:rFonts w:eastAsiaTheme="minorEastAsia" w:cs="Arial"/>
          <w:b w:val="0"/>
          <w:bCs/>
          <w:noProof/>
          <w:kern w:val="2"/>
          <w:lang w:eastAsia="en-GB"/>
          <w14:ligatures w14:val="standardContextual"/>
        </w:rPr>
      </w:pPr>
      <w:hyperlink w:anchor="_Toc175558634" w:history="1">
        <w:r w:rsidRPr="005E3417">
          <w:rPr>
            <w:rStyle w:val="Hyperlink"/>
            <w:rFonts w:cs="Arial"/>
            <w:b w:val="0"/>
            <w:bCs/>
            <w:noProof/>
          </w:rPr>
          <w:t>8</w:t>
        </w:r>
        <w:r w:rsidRPr="005E3417">
          <w:rPr>
            <w:rFonts w:eastAsiaTheme="minorEastAsia" w:cs="Arial"/>
            <w:b w:val="0"/>
            <w:bCs/>
            <w:noProof/>
            <w:kern w:val="2"/>
            <w:lang w:eastAsia="en-GB"/>
            <w14:ligatures w14:val="standardContextual"/>
          </w:rPr>
          <w:tab/>
        </w:r>
        <w:r w:rsidRPr="005E3417">
          <w:rPr>
            <w:rStyle w:val="Hyperlink"/>
            <w:rFonts w:cs="Arial"/>
            <w:b w:val="0"/>
            <w:bCs/>
            <w:noProof/>
          </w:rPr>
          <w:t>Maintenance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335B833E" w14:textId="4FED405F" w:rsidR="005E3417" w:rsidRPr="005E3417" w:rsidRDefault="005E3417">
      <w:pPr>
        <w:pStyle w:val="TOC2"/>
        <w:rPr>
          <w:rFonts w:eastAsiaTheme="minorEastAsia" w:cs="Arial"/>
          <w:b w:val="0"/>
          <w:bCs/>
          <w:noProof/>
          <w:kern w:val="2"/>
          <w:lang w:eastAsia="en-GB"/>
          <w14:ligatures w14:val="standardContextual"/>
        </w:rPr>
      </w:pPr>
      <w:hyperlink w:anchor="_Toc175558635" w:history="1">
        <w:r w:rsidRPr="005E3417">
          <w:rPr>
            <w:rStyle w:val="Hyperlink"/>
            <w:rFonts w:cs="Arial"/>
            <w:b w:val="0"/>
            <w:bCs/>
            <w:noProof/>
          </w:rPr>
          <w:t>8.1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58C69F7D" w14:textId="6EFEFEAC" w:rsidR="005E3417" w:rsidRPr="005E3417" w:rsidRDefault="005E3417">
      <w:pPr>
        <w:pStyle w:val="TOC2"/>
        <w:rPr>
          <w:rFonts w:eastAsiaTheme="minorEastAsia" w:cs="Arial"/>
          <w:b w:val="0"/>
          <w:bCs/>
          <w:noProof/>
          <w:kern w:val="2"/>
          <w:lang w:eastAsia="en-GB"/>
          <w14:ligatures w14:val="standardContextual"/>
        </w:rPr>
      </w:pPr>
      <w:hyperlink w:anchor="_Toc175558636" w:history="1">
        <w:r w:rsidRPr="005E3417">
          <w:rPr>
            <w:rStyle w:val="Hyperlink"/>
            <w:rFonts w:cs="Arial"/>
            <w:b w:val="0"/>
            <w:bCs/>
            <w:noProof/>
          </w:rPr>
          <w:t>8.2</w:t>
        </w:r>
        <w:r w:rsidRPr="005E3417">
          <w:rPr>
            <w:rFonts w:eastAsiaTheme="minorEastAsia" w:cs="Arial"/>
            <w:b w:val="0"/>
            <w:bCs/>
            <w:noProof/>
            <w:kern w:val="2"/>
            <w:lang w:eastAsia="en-GB"/>
            <w14:ligatures w14:val="standardContextual"/>
          </w:rPr>
          <w:tab/>
        </w:r>
        <w:r w:rsidRPr="005E3417">
          <w:rPr>
            <w:rStyle w:val="Hyperlink"/>
            <w:rFonts w:cs="Arial"/>
            <w:b w:val="0"/>
            <w:bCs/>
            <w:noProof/>
          </w:rPr>
          <w:t>Maintenance and update frequency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56E16091" w14:textId="60A5FDA0" w:rsidR="005E3417" w:rsidRPr="005E3417" w:rsidRDefault="005E3417">
      <w:pPr>
        <w:pStyle w:val="TOC2"/>
        <w:rPr>
          <w:rFonts w:eastAsiaTheme="minorEastAsia" w:cs="Arial"/>
          <w:b w:val="0"/>
          <w:bCs/>
          <w:noProof/>
          <w:kern w:val="2"/>
          <w:lang w:eastAsia="en-GB"/>
          <w14:ligatures w14:val="standardContextual"/>
        </w:rPr>
      </w:pPr>
      <w:hyperlink w:anchor="_Toc175558637" w:history="1">
        <w:r w:rsidRPr="005E3417">
          <w:rPr>
            <w:rStyle w:val="Hyperlink"/>
            <w:rFonts w:cs="Arial"/>
            <w:b w:val="0"/>
            <w:bCs/>
            <w:noProof/>
          </w:rPr>
          <w:t>8.3</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source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1F427292" w14:textId="44DEFDA7" w:rsidR="005E3417" w:rsidRPr="005E3417" w:rsidRDefault="005E3417">
      <w:pPr>
        <w:pStyle w:val="TOC2"/>
        <w:rPr>
          <w:rFonts w:eastAsiaTheme="minorEastAsia" w:cs="Arial"/>
          <w:b w:val="0"/>
          <w:bCs/>
          <w:noProof/>
          <w:kern w:val="2"/>
          <w:lang w:eastAsia="en-GB"/>
          <w14:ligatures w14:val="standardContextual"/>
        </w:rPr>
      </w:pPr>
      <w:hyperlink w:anchor="_Toc175558638" w:history="1">
        <w:r w:rsidRPr="005E3417">
          <w:rPr>
            <w:rStyle w:val="Hyperlink"/>
            <w:rFonts w:cs="Arial"/>
            <w:b w:val="0"/>
            <w:bCs/>
            <w:noProof/>
          </w:rPr>
          <w:t>8.4</w:t>
        </w:r>
        <w:r w:rsidRPr="005E3417">
          <w:rPr>
            <w:rFonts w:eastAsiaTheme="minorEastAsia" w:cs="Arial"/>
            <w:b w:val="0"/>
            <w:bCs/>
            <w:noProof/>
            <w:kern w:val="2"/>
            <w:lang w:eastAsia="en-GB"/>
            <w14:ligatures w14:val="standardContextual"/>
          </w:rPr>
          <w:tab/>
        </w:r>
        <w:r w:rsidRPr="005E3417">
          <w:rPr>
            <w:rStyle w:val="Hyperlink"/>
            <w:rFonts w:cs="Arial"/>
            <w:b w:val="0"/>
            <w:bCs/>
            <w:noProof/>
          </w:rPr>
          <w:t>Production process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533200FD" w14:textId="50F3381E" w:rsidR="005E3417" w:rsidRPr="005E3417" w:rsidRDefault="005E3417">
      <w:pPr>
        <w:pStyle w:val="TOC2"/>
        <w:rPr>
          <w:rFonts w:eastAsiaTheme="minorEastAsia" w:cs="Arial"/>
          <w:b w:val="0"/>
          <w:bCs/>
          <w:noProof/>
          <w:kern w:val="2"/>
          <w:lang w:eastAsia="en-GB"/>
          <w14:ligatures w14:val="standardContextual"/>
        </w:rPr>
      </w:pPr>
      <w:hyperlink w:anchor="_Toc175558639" w:history="1">
        <w:r w:rsidRPr="005E3417">
          <w:rPr>
            <w:rStyle w:val="Hyperlink"/>
            <w:rFonts w:cs="Arial"/>
            <w:b w:val="0"/>
            <w:bCs/>
            <w:noProof/>
            <w:lang w:val="en-AU"/>
          </w:rPr>
          <w:t>8.5</w:t>
        </w:r>
        <w:r w:rsidRPr="005E3417">
          <w:rPr>
            <w:rFonts w:eastAsiaTheme="minorEastAsia" w:cs="Arial"/>
            <w:b w:val="0"/>
            <w:bCs/>
            <w:noProof/>
            <w:kern w:val="2"/>
            <w:lang w:eastAsia="en-GB"/>
            <w14:ligatures w14:val="standardContextual"/>
          </w:rPr>
          <w:tab/>
        </w:r>
        <w:r w:rsidRPr="005E3417">
          <w:rPr>
            <w:rStyle w:val="Hyperlink"/>
            <w:rFonts w:cs="Arial"/>
            <w:b w:val="0"/>
            <w:bCs/>
            <w:noProof/>
            <w:lang w:val="en-AU"/>
          </w:rPr>
          <w:t>Feature and Portrayal Catalogue management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_Toc175558639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405CBB5C" w14:textId="28FA2015" w:rsidR="005E3417" w:rsidRPr="005E3417" w:rsidRDefault="005E3417">
      <w:pPr>
        <w:pStyle w:val="TOC1"/>
        <w:rPr>
          <w:rFonts w:eastAsiaTheme="minorEastAsia" w:cs="Arial"/>
          <w:b w:val="0"/>
          <w:bCs/>
          <w:noProof/>
          <w:kern w:val="2"/>
          <w:lang w:eastAsia="en-GB"/>
          <w14:ligatures w14:val="standardContextual"/>
        </w:rPr>
      </w:pPr>
      <w:hyperlink w:anchor="_Toc175558640" w:history="1">
        <w:r w:rsidRPr="005E3417">
          <w:rPr>
            <w:rStyle w:val="Hyperlink"/>
            <w:rFonts w:cs="Arial"/>
            <w:b w:val="0"/>
            <w:bCs/>
            <w:noProof/>
          </w:rPr>
          <w:t>9</w:t>
        </w:r>
        <w:r w:rsidRPr="005E3417">
          <w:rPr>
            <w:rFonts w:eastAsiaTheme="minorEastAsia" w:cs="Arial"/>
            <w:b w:val="0"/>
            <w:bCs/>
            <w:noProof/>
            <w:kern w:val="2"/>
            <w:lang w:eastAsia="en-GB"/>
            <w14:ligatures w14:val="standardContextual"/>
          </w:rPr>
          <w:tab/>
        </w:r>
        <w:r w:rsidRPr="005E3417">
          <w:rPr>
            <w:rStyle w:val="Hyperlink"/>
            <w:rFonts w:cs="Arial"/>
            <w:b w:val="0"/>
            <w:bCs/>
            <w:noProof/>
          </w:rPr>
          <w:t>Portrayal</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408C7CE8" w14:textId="2A900400" w:rsidR="005E3417" w:rsidRPr="005E3417" w:rsidRDefault="005E3417">
      <w:pPr>
        <w:pStyle w:val="TOC2"/>
        <w:rPr>
          <w:rFonts w:eastAsiaTheme="minorEastAsia" w:cs="Arial"/>
          <w:b w:val="0"/>
          <w:bCs/>
          <w:noProof/>
          <w:kern w:val="2"/>
          <w:lang w:eastAsia="en-GB"/>
          <w14:ligatures w14:val="standardContextual"/>
        </w:rPr>
      </w:pPr>
      <w:hyperlink w:anchor="_Toc175558641" w:history="1">
        <w:r w:rsidRPr="005E3417">
          <w:rPr>
            <w:rStyle w:val="Hyperlink"/>
            <w:rFonts w:cs="Arial"/>
            <w:b w:val="0"/>
            <w:bCs/>
            <w:noProof/>
          </w:rPr>
          <w:t>9.1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28</w:t>
        </w:r>
        <w:r w:rsidRPr="005E3417">
          <w:rPr>
            <w:rFonts w:cs="Arial"/>
            <w:b w:val="0"/>
            <w:bCs/>
            <w:noProof/>
            <w:webHidden/>
          </w:rPr>
          <w:fldChar w:fldCharType="end"/>
        </w:r>
      </w:hyperlink>
    </w:p>
    <w:p w14:paraId="68A0AADE" w14:textId="5B329A39" w:rsidR="005E3417" w:rsidRPr="005E3417" w:rsidRDefault="005E3417">
      <w:pPr>
        <w:pStyle w:val="TOC2"/>
        <w:rPr>
          <w:rFonts w:eastAsiaTheme="minorEastAsia" w:cs="Arial"/>
          <w:b w:val="0"/>
          <w:bCs/>
          <w:noProof/>
          <w:kern w:val="2"/>
          <w:lang w:eastAsia="en-GB"/>
          <w14:ligatures w14:val="standardContextual"/>
        </w:rPr>
      </w:pPr>
      <w:hyperlink w:anchor="_Toc175558642" w:history="1">
        <w:r w:rsidRPr="005E3417">
          <w:rPr>
            <w:rStyle w:val="Hyperlink"/>
            <w:rFonts w:cs="Arial"/>
            <w:b w:val="0"/>
            <w:bCs/>
            <w:noProof/>
          </w:rPr>
          <w:t>9.2</w:t>
        </w:r>
        <w:r w:rsidRPr="005E3417">
          <w:rPr>
            <w:rFonts w:eastAsiaTheme="minorEastAsia" w:cs="Arial"/>
            <w:b w:val="0"/>
            <w:bCs/>
            <w:noProof/>
            <w:kern w:val="2"/>
            <w:lang w:eastAsia="en-GB"/>
            <w14:ligatures w14:val="standardContextual"/>
          </w:rPr>
          <w:tab/>
        </w:r>
        <w:r w:rsidRPr="005E3417">
          <w:rPr>
            <w:rStyle w:val="Hyperlink"/>
            <w:rFonts w:cs="Arial"/>
            <w:b w:val="0"/>
            <w:bCs/>
            <w:noProof/>
          </w:rPr>
          <w:t>Portrayal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29</w:t>
        </w:r>
        <w:r w:rsidRPr="005E3417">
          <w:rPr>
            <w:rFonts w:cs="Arial"/>
            <w:b w:val="0"/>
            <w:bCs/>
            <w:noProof/>
            <w:webHidden/>
          </w:rPr>
          <w:fldChar w:fldCharType="end"/>
        </w:r>
      </w:hyperlink>
    </w:p>
    <w:p w14:paraId="76C7F7A3" w14:textId="10352604" w:rsidR="005E3417" w:rsidRPr="005E3417" w:rsidRDefault="005E3417">
      <w:pPr>
        <w:pStyle w:val="TOC1"/>
        <w:rPr>
          <w:rFonts w:eastAsiaTheme="minorEastAsia" w:cs="Arial"/>
          <w:b w:val="0"/>
          <w:bCs/>
          <w:noProof/>
          <w:kern w:val="2"/>
          <w:lang w:eastAsia="en-GB"/>
          <w14:ligatures w14:val="standardContextual"/>
        </w:rPr>
      </w:pPr>
      <w:hyperlink w:anchor="_Toc175558643" w:history="1">
        <w:r w:rsidRPr="005E3417">
          <w:rPr>
            <w:rStyle w:val="Hyperlink"/>
            <w:rFonts w:cs="Arial"/>
            <w:b w:val="0"/>
            <w:bCs/>
            <w:noProof/>
          </w:rPr>
          <w:t>10</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Format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7074251E" w14:textId="69C6347F" w:rsidR="005E3417" w:rsidRPr="005E3417" w:rsidRDefault="005E3417">
      <w:pPr>
        <w:pStyle w:val="TOC2"/>
        <w:rPr>
          <w:rFonts w:eastAsiaTheme="minorEastAsia" w:cs="Arial"/>
          <w:b w:val="0"/>
          <w:bCs/>
          <w:noProof/>
          <w:kern w:val="2"/>
          <w:lang w:eastAsia="en-GB"/>
          <w14:ligatures w14:val="standardContextual"/>
        </w:rPr>
      </w:pPr>
      <w:hyperlink w:anchor="_Toc175558644" w:history="1">
        <w:r w:rsidRPr="005E3417">
          <w:rPr>
            <w:rStyle w:val="Hyperlink"/>
            <w:rFonts w:cs="Arial"/>
            <w:b w:val="0"/>
            <w:bCs/>
            <w:noProof/>
          </w:rPr>
          <w:t>10.1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32C0E84F" w14:textId="2D4DAAF3" w:rsidR="005E3417" w:rsidRPr="005E3417" w:rsidRDefault="005E3417">
      <w:pPr>
        <w:pStyle w:val="TOC3"/>
        <w:rPr>
          <w:rFonts w:eastAsiaTheme="minorEastAsia" w:cs="Arial"/>
          <w:b w:val="0"/>
          <w:bCs/>
          <w:noProof/>
          <w:kern w:val="2"/>
          <w:lang w:eastAsia="en-GB"/>
          <w14:ligatures w14:val="standardContextual"/>
        </w:rPr>
      </w:pPr>
      <w:hyperlink w:anchor="_Toc175558645" w:history="1">
        <w:r w:rsidRPr="005E3417">
          <w:rPr>
            <w:rStyle w:val="Hyperlink"/>
            <w:rFonts w:cs="Arial"/>
            <w:b w:val="0"/>
            <w:bCs/>
            <w:noProof/>
          </w:rPr>
          <w:t>10.1.1</w:t>
        </w:r>
        <w:r w:rsidRPr="005E3417">
          <w:rPr>
            <w:rFonts w:eastAsiaTheme="minorEastAsia" w:cs="Arial"/>
            <w:b w:val="0"/>
            <w:bCs/>
            <w:noProof/>
            <w:kern w:val="2"/>
            <w:lang w:eastAsia="en-GB"/>
            <w14:ligatures w14:val="standardContextual"/>
          </w:rPr>
          <w:tab/>
        </w:r>
        <w:r w:rsidRPr="005E3417">
          <w:rPr>
            <w:rStyle w:val="Hyperlink"/>
            <w:rFonts w:cs="Arial"/>
            <w:b w:val="0"/>
            <w:bCs/>
            <w:noProof/>
          </w:rPr>
          <w:t>Encoding of latitude and longitude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2D9CF4A5" w14:textId="18BCD0BA" w:rsidR="005E3417" w:rsidRPr="005E3417" w:rsidRDefault="005E3417">
      <w:pPr>
        <w:pStyle w:val="TOC3"/>
        <w:rPr>
          <w:rFonts w:eastAsiaTheme="minorEastAsia" w:cs="Arial"/>
          <w:b w:val="0"/>
          <w:bCs/>
          <w:noProof/>
          <w:kern w:val="2"/>
          <w:lang w:eastAsia="en-GB"/>
          <w14:ligatures w14:val="standardContextual"/>
        </w:rPr>
      </w:pPr>
      <w:hyperlink w:anchor="_Toc175558646" w:history="1">
        <w:r w:rsidRPr="005E3417">
          <w:rPr>
            <w:rStyle w:val="Hyperlink"/>
            <w:rFonts w:cs="Arial"/>
            <w:b w:val="0"/>
            <w:bCs/>
            <w:noProof/>
          </w:rPr>
          <w:t>10.1.2</w:t>
        </w:r>
        <w:r w:rsidRPr="005E3417">
          <w:rPr>
            <w:rFonts w:eastAsiaTheme="minorEastAsia" w:cs="Arial"/>
            <w:b w:val="0"/>
            <w:bCs/>
            <w:noProof/>
            <w:kern w:val="2"/>
            <w:lang w:eastAsia="en-GB"/>
            <w14:ligatures w14:val="standardContextual"/>
          </w:rPr>
          <w:tab/>
        </w:r>
        <w:r w:rsidRPr="005E3417">
          <w:rPr>
            <w:rStyle w:val="Hyperlink"/>
            <w:rFonts w:cs="Arial"/>
            <w:b w:val="0"/>
            <w:bCs/>
            <w:noProof/>
          </w:rPr>
          <w:t>Encoding of depths as coordinates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79621E87" w14:textId="0AB429BF" w:rsidR="005E3417" w:rsidRPr="005E3417" w:rsidRDefault="005E3417">
      <w:pPr>
        <w:pStyle w:val="TOC3"/>
        <w:rPr>
          <w:rFonts w:eastAsiaTheme="minorEastAsia" w:cs="Arial"/>
          <w:b w:val="0"/>
          <w:bCs/>
          <w:noProof/>
          <w:kern w:val="2"/>
          <w:lang w:eastAsia="en-GB"/>
          <w14:ligatures w14:val="standardContextual"/>
        </w:rPr>
      </w:pPr>
      <w:hyperlink w:anchor="_Toc175558647" w:history="1">
        <w:r w:rsidRPr="005E3417">
          <w:rPr>
            <w:rStyle w:val="Hyperlink"/>
            <w:rFonts w:cs="Arial"/>
            <w:b w:val="0"/>
            <w:bCs/>
            <w:noProof/>
          </w:rPr>
          <w:t>10.1.3</w:t>
        </w:r>
        <w:r w:rsidRPr="005E3417">
          <w:rPr>
            <w:rFonts w:eastAsiaTheme="minorEastAsia" w:cs="Arial"/>
            <w:b w:val="0"/>
            <w:bCs/>
            <w:noProof/>
            <w:kern w:val="2"/>
            <w:lang w:eastAsia="en-GB"/>
            <w14:ligatures w14:val="standardContextual"/>
          </w:rPr>
          <w:tab/>
        </w:r>
        <w:r w:rsidRPr="005E3417">
          <w:rPr>
            <w:rStyle w:val="Hyperlink"/>
            <w:rFonts w:cs="Arial"/>
            <w:b w:val="0"/>
            <w:bCs/>
            <w:noProof/>
          </w:rPr>
          <w:t>Numeric attribute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443A10E9" w14:textId="779D2FD2" w:rsidR="005E3417" w:rsidRPr="005E3417" w:rsidRDefault="005E3417">
      <w:pPr>
        <w:pStyle w:val="TOC3"/>
        <w:rPr>
          <w:rFonts w:eastAsiaTheme="minorEastAsia" w:cs="Arial"/>
          <w:b w:val="0"/>
          <w:bCs/>
          <w:noProof/>
          <w:kern w:val="2"/>
          <w:lang w:eastAsia="en-GB"/>
          <w14:ligatures w14:val="standardContextual"/>
        </w:rPr>
      </w:pPr>
      <w:hyperlink w:anchor="_Toc175558648" w:history="1">
        <w:r w:rsidRPr="005E3417">
          <w:rPr>
            <w:rStyle w:val="Hyperlink"/>
            <w:rFonts w:cs="Arial"/>
            <w:b w:val="0"/>
            <w:bCs/>
            <w:noProof/>
          </w:rPr>
          <w:t>10.1.4</w:t>
        </w:r>
        <w:r w:rsidRPr="005E3417">
          <w:rPr>
            <w:rFonts w:eastAsiaTheme="minorEastAsia" w:cs="Arial"/>
            <w:b w:val="0"/>
            <w:bCs/>
            <w:noProof/>
            <w:kern w:val="2"/>
            <w:lang w:eastAsia="en-GB"/>
            <w14:ligatures w14:val="standardContextual"/>
          </w:rPr>
          <w:tab/>
        </w:r>
        <w:r w:rsidRPr="005E3417">
          <w:rPr>
            <w:rStyle w:val="Hyperlink"/>
            <w:rFonts w:cs="Arial"/>
            <w:b w:val="0"/>
            <w:bCs/>
            <w:noProof/>
          </w:rPr>
          <w:t>Text attribute values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02A79BD5" w14:textId="0DC2B150" w:rsidR="005E3417" w:rsidRPr="005E3417" w:rsidRDefault="005E3417">
      <w:pPr>
        <w:pStyle w:val="TOC3"/>
        <w:rPr>
          <w:rFonts w:eastAsiaTheme="minorEastAsia" w:cs="Arial"/>
          <w:b w:val="0"/>
          <w:bCs/>
          <w:noProof/>
          <w:kern w:val="2"/>
          <w:lang w:eastAsia="en-GB"/>
          <w14:ligatures w14:val="standardContextual"/>
        </w:rPr>
      </w:pPr>
      <w:hyperlink w:anchor="_Toc175558649" w:history="1">
        <w:r w:rsidRPr="005E3417">
          <w:rPr>
            <w:rStyle w:val="Hyperlink"/>
            <w:rFonts w:cs="Arial"/>
            <w:b w:val="0"/>
            <w:bCs/>
            <w:noProof/>
            <w:lang w:eastAsia="en-US"/>
          </w:rPr>
          <w:t>10.1.5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Unknown attribute values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_Toc175558649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30</w:t>
        </w:r>
        <w:r w:rsidRPr="005E3417">
          <w:rPr>
            <w:rFonts w:cs="Arial"/>
            <w:b w:val="0"/>
            <w:bCs/>
            <w:noProof/>
            <w:webHidden/>
          </w:rPr>
          <w:fldChar w:fldCharType="end"/>
        </w:r>
      </w:hyperlink>
    </w:p>
    <w:p w14:paraId="7311DE0B" w14:textId="79BEB5C1" w:rsidR="005E3417" w:rsidRPr="005E3417" w:rsidRDefault="005E3417">
      <w:pPr>
        <w:pStyle w:val="TOC1"/>
        <w:rPr>
          <w:rFonts w:eastAsiaTheme="minorEastAsia" w:cs="Arial"/>
          <w:b w:val="0"/>
          <w:bCs/>
          <w:noProof/>
          <w:kern w:val="2"/>
          <w:lang w:eastAsia="en-GB"/>
          <w14:ligatures w14:val="standardContextual"/>
        </w:rPr>
      </w:pPr>
      <w:hyperlink w:anchor="_Toc175558650" w:history="1">
        <w:r w:rsidRPr="005E3417">
          <w:rPr>
            <w:rStyle w:val="Hyperlink"/>
            <w:rFonts w:cs="Arial"/>
            <w:b w:val="0"/>
            <w:bCs/>
            <w:noProof/>
          </w:rPr>
          <w:t>11</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Product Delivery</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31</w:t>
        </w:r>
        <w:r w:rsidRPr="005E3417">
          <w:rPr>
            <w:rFonts w:cs="Arial"/>
            <w:b w:val="0"/>
            <w:bCs/>
            <w:noProof/>
            <w:webHidden/>
          </w:rPr>
          <w:fldChar w:fldCharType="end"/>
        </w:r>
      </w:hyperlink>
    </w:p>
    <w:p w14:paraId="0F803786" w14:textId="0BFC8638" w:rsidR="005E3417" w:rsidRPr="005E3417" w:rsidRDefault="005E3417">
      <w:pPr>
        <w:pStyle w:val="TOC2"/>
        <w:rPr>
          <w:rFonts w:eastAsiaTheme="minorEastAsia" w:cs="Arial"/>
          <w:b w:val="0"/>
          <w:bCs/>
          <w:noProof/>
          <w:kern w:val="2"/>
          <w:lang w:eastAsia="en-GB"/>
          <w14:ligatures w14:val="standardContextual"/>
        </w:rPr>
      </w:pPr>
      <w:hyperlink w:anchor="_Toc175558651" w:history="1">
        <w:r w:rsidRPr="005E3417">
          <w:rPr>
            <w:rStyle w:val="Hyperlink"/>
            <w:rFonts w:cs="Arial"/>
            <w:b w:val="0"/>
            <w:bCs/>
            <w:noProof/>
          </w:rPr>
          <w:t>11.1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31</w:t>
        </w:r>
        <w:r w:rsidRPr="005E3417">
          <w:rPr>
            <w:rFonts w:cs="Arial"/>
            <w:b w:val="0"/>
            <w:bCs/>
            <w:noProof/>
            <w:webHidden/>
          </w:rPr>
          <w:fldChar w:fldCharType="end"/>
        </w:r>
      </w:hyperlink>
    </w:p>
    <w:p w14:paraId="44DECCE5" w14:textId="0652EB1A" w:rsidR="005E3417" w:rsidRPr="005E3417" w:rsidRDefault="005E3417">
      <w:pPr>
        <w:pStyle w:val="TOC2"/>
        <w:rPr>
          <w:rFonts w:eastAsiaTheme="minorEastAsia" w:cs="Arial"/>
          <w:b w:val="0"/>
          <w:bCs/>
          <w:noProof/>
          <w:kern w:val="2"/>
          <w:lang w:eastAsia="en-GB"/>
          <w14:ligatures w14:val="standardContextual"/>
        </w:rPr>
      </w:pPr>
      <w:hyperlink w:anchor="_Toc175558652" w:history="1">
        <w:r w:rsidRPr="005E3417">
          <w:rPr>
            <w:rStyle w:val="Hyperlink"/>
            <w:rFonts w:cs="Arial"/>
            <w:b w:val="0"/>
            <w:bCs/>
            <w:noProof/>
            <w:lang w:eastAsia="en-US"/>
          </w:rPr>
          <w:t>11.2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Exchange 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31</w:t>
        </w:r>
        <w:r w:rsidRPr="005E3417">
          <w:rPr>
            <w:rFonts w:cs="Arial"/>
            <w:b w:val="0"/>
            <w:bCs/>
            <w:noProof/>
            <w:webHidden/>
          </w:rPr>
          <w:fldChar w:fldCharType="end"/>
        </w:r>
      </w:hyperlink>
    </w:p>
    <w:p w14:paraId="32675664" w14:textId="7F7B27D7" w:rsidR="005E3417" w:rsidRPr="005E3417" w:rsidRDefault="005E3417">
      <w:pPr>
        <w:pStyle w:val="TOC2"/>
        <w:rPr>
          <w:rFonts w:eastAsiaTheme="minorEastAsia" w:cs="Arial"/>
          <w:b w:val="0"/>
          <w:bCs/>
          <w:noProof/>
          <w:kern w:val="2"/>
          <w:lang w:eastAsia="en-GB"/>
          <w14:ligatures w14:val="standardContextual"/>
        </w:rPr>
      </w:pPr>
      <w:hyperlink w:anchor="_Toc175558653" w:history="1">
        <w:r w:rsidRPr="005E3417">
          <w:rPr>
            <w:rStyle w:val="Hyperlink"/>
            <w:rFonts w:cs="Arial"/>
            <w:b w:val="0"/>
            <w:bCs/>
            <w:noProof/>
            <w:lang w:eastAsia="en-US"/>
          </w:rPr>
          <w:t>11.3</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31</w:t>
        </w:r>
        <w:r w:rsidRPr="005E3417">
          <w:rPr>
            <w:rFonts w:cs="Arial"/>
            <w:b w:val="0"/>
            <w:bCs/>
            <w:noProof/>
            <w:webHidden/>
          </w:rPr>
          <w:fldChar w:fldCharType="end"/>
        </w:r>
      </w:hyperlink>
    </w:p>
    <w:p w14:paraId="416A1511" w14:textId="7F3E2D16" w:rsidR="005E3417" w:rsidRPr="005E3417" w:rsidRDefault="005E3417">
      <w:pPr>
        <w:pStyle w:val="TOC3"/>
        <w:rPr>
          <w:rFonts w:eastAsiaTheme="minorEastAsia" w:cs="Arial"/>
          <w:b w:val="0"/>
          <w:bCs/>
          <w:noProof/>
          <w:kern w:val="2"/>
          <w:lang w:eastAsia="en-GB"/>
          <w14:ligatures w14:val="standardContextual"/>
        </w:rPr>
      </w:pPr>
      <w:hyperlink w:anchor="_Toc175558654" w:history="1">
        <w:r w:rsidRPr="005E3417">
          <w:rPr>
            <w:rStyle w:val="Hyperlink"/>
            <w:rFonts w:cs="Arial"/>
            <w:b w:val="0"/>
            <w:bCs/>
            <w:noProof/>
            <w:lang w:eastAsia="en-US"/>
          </w:rPr>
          <w:t>11.3.1</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31</w:t>
        </w:r>
        <w:r w:rsidRPr="005E3417">
          <w:rPr>
            <w:rFonts w:cs="Arial"/>
            <w:b w:val="0"/>
            <w:bCs/>
            <w:noProof/>
            <w:webHidden/>
          </w:rPr>
          <w:fldChar w:fldCharType="end"/>
        </w:r>
      </w:hyperlink>
    </w:p>
    <w:p w14:paraId="1DB705BE" w14:textId="4486AB8A" w:rsidR="005E3417" w:rsidRPr="005E3417" w:rsidRDefault="005E3417">
      <w:pPr>
        <w:pStyle w:val="TOC3"/>
        <w:rPr>
          <w:rFonts w:eastAsiaTheme="minorEastAsia" w:cs="Arial"/>
          <w:b w:val="0"/>
          <w:bCs/>
          <w:noProof/>
          <w:kern w:val="2"/>
          <w:lang w:eastAsia="en-GB"/>
          <w14:ligatures w14:val="standardContextual"/>
        </w:rPr>
      </w:pPr>
      <w:hyperlink w:anchor="_Toc175558655" w:history="1">
        <w:r w:rsidRPr="005E3417">
          <w:rPr>
            <w:rStyle w:val="Hyperlink"/>
            <w:rFonts w:cs="Arial"/>
            <w:b w:val="0"/>
            <w:bCs/>
            <w:noProof/>
            <w:lang w:eastAsia="en-US"/>
          </w:rPr>
          <w:t>11.3.2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Dataset file naming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32</w:t>
        </w:r>
        <w:r w:rsidRPr="005E3417">
          <w:rPr>
            <w:rFonts w:cs="Arial"/>
            <w:b w:val="0"/>
            <w:bCs/>
            <w:noProof/>
            <w:webHidden/>
          </w:rPr>
          <w:fldChar w:fldCharType="end"/>
        </w:r>
      </w:hyperlink>
    </w:p>
    <w:p w14:paraId="11641854" w14:textId="0FC0F92A" w:rsidR="005E3417" w:rsidRPr="005E3417" w:rsidRDefault="005E3417">
      <w:pPr>
        <w:pStyle w:val="TOC3"/>
        <w:rPr>
          <w:rFonts w:eastAsiaTheme="minorEastAsia" w:cs="Arial"/>
          <w:b w:val="0"/>
          <w:bCs/>
          <w:noProof/>
          <w:kern w:val="2"/>
          <w:lang w:eastAsia="en-GB"/>
          <w14:ligatures w14:val="standardContextual"/>
        </w:rPr>
      </w:pPr>
      <w:hyperlink w:anchor="_Toc175558656" w:history="1">
        <w:r w:rsidRPr="005E3417">
          <w:rPr>
            <w:rStyle w:val="Hyperlink"/>
            <w:rFonts w:cs="Arial"/>
            <w:b w:val="0"/>
            <w:bCs/>
            <w:noProof/>
          </w:rPr>
          <w:t>11.3.3</w:t>
        </w:r>
        <w:r w:rsidRPr="005E3417">
          <w:rPr>
            <w:rFonts w:eastAsiaTheme="minorEastAsia" w:cs="Arial"/>
            <w:b w:val="0"/>
            <w:bCs/>
            <w:noProof/>
            <w:kern w:val="2"/>
            <w:lang w:eastAsia="en-GB"/>
            <w14:ligatures w14:val="standardContextual"/>
          </w:rPr>
          <w:tab/>
        </w:r>
        <w:r w:rsidRPr="005E3417">
          <w:rPr>
            <w:rStyle w:val="Hyperlink"/>
            <w:rFonts w:cs="Arial"/>
            <w:b w:val="0"/>
            <w:bCs/>
            <w:noProof/>
          </w:rPr>
          <w:t>New Editions, re-issues, updates and cancellations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32</w:t>
        </w:r>
        <w:r w:rsidRPr="005E3417">
          <w:rPr>
            <w:rFonts w:cs="Arial"/>
            <w:b w:val="0"/>
            <w:bCs/>
            <w:noProof/>
            <w:webHidden/>
          </w:rPr>
          <w:fldChar w:fldCharType="end"/>
        </w:r>
      </w:hyperlink>
    </w:p>
    <w:p w14:paraId="4805FADF" w14:textId="3C4AEE4A" w:rsidR="005E3417" w:rsidRPr="005E3417" w:rsidRDefault="005E3417">
      <w:pPr>
        <w:pStyle w:val="TOC2"/>
        <w:rPr>
          <w:rFonts w:eastAsiaTheme="minorEastAsia" w:cs="Arial"/>
          <w:b w:val="0"/>
          <w:bCs/>
          <w:noProof/>
          <w:kern w:val="2"/>
          <w:lang w:eastAsia="en-GB"/>
          <w14:ligatures w14:val="standardContextual"/>
        </w:rPr>
      </w:pPr>
      <w:hyperlink w:anchor="_Toc175558657" w:history="1">
        <w:r w:rsidRPr="005E3417">
          <w:rPr>
            <w:rStyle w:val="Hyperlink"/>
            <w:rFonts w:cs="Arial"/>
            <w:b w:val="0"/>
            <w:bCs/>
            <w:noProof/>
            <w:lang w:eastAsia="en-US"/>
          </w:rPr>
          <w:t>11.4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32</w:t>
        </w:r>
        <w:r w:rsidRPr="005E3417">
          <w:rPr>
            <w:rFonts w:cs="Arial"/>
            <w:b w:val="0"/>
            <w:bCs/>
            <w:noProof/>
            <w:webHidden/>
          </w:rPr>
          <w:fldChar w:fldCharType="end"/>
        </w:r>
      </w:hyperlink>
    </w:p>
    <w:p w14:paraId="28762B3C" w14:textId="30227D92" w:rsidR="005E3417" w:rsidRPr="005E3417" w:rsidRDefault="005E3417">
      <w:pPr>
        <w:pStyle w:val="TOC3"/>
        <w:rPr>
          <w:rFonts w:eastAsiaTheme="minorEastAsia" w:cs="Arial"/>
          <w:b w:val="0"/>
          <w:bCs/>
          <w:noProof/>
          <w:kern w:val="2"/>
          <w:lang w:eastAsia="en-GB"/>
          <w14:ligatures w14:val="standardContextual"/>
        </w:rPr>
      </w:pPr>
      <w:hyperlink w:anchor="_Toc175558658" w:history="1">
        <w:r w:rsidRPr="005E3417">
          <w:rPr>
            <w:rStyle w:val="Hyperlink"/>
            <w:rFonts w:cs="Arial"/>
            <w:b w:val="0"/>
            <w:bCs/>
            <w:noProof/>
          </w:rPr>
          <w:t>11.4.1</w:t>
        </w:r>
        <w:r w:rsidRPr="005E3417">
          <w:rPr>
            <w:rFonts w:eastAsiaTheme="minorEastAsia" w:cs="Arial"/>
            <w:b w:val="0"/>
            <w:bCs/>
            <w:noProof/>
            <w:kern w:val="2"/>
            <w:lang w:eastAsia="en-GB"/>
            <w14:ligatures w14:val="standardContextual"/>
          </w:rPr>
          <w:tab/>
        </w:r>
        <w:r w:rsidRPr="005E3417">
          <w:rPr>
            <w:rStyle w:val="Hyperlink"/>
            <w:rFonts w:cs="Arial"/>
            <w:b w:val="0"/>
            <w:bCs/>
            <w:noProof/>
          </w:rPr>
          <w:t>ENC 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32</w:t>
        </w:r>
        <w:r w:rsidRPr="005E3417">
          <w:rPr>
            <w:rFonts w:cs="Arial"/>
            <w:b w:val="0"/>
            <w:bCs/>
            <w:noProof/>
            <w:webHidden/>
          </w:rPr>
          <w:fldChar w:fldCharType="end"/>
        </w:r>
      </w:hyperlink>
    </w:p>
    <w:p w14:paraId="586557B0" w14:textId="72E896BE" w:rsidR="005E3417" w:rsidRPr="005E3417" w:rsidRDefault="005E3417">
      <w:pPr>
        <w:pStyle w:val="TOC3"/>
        <w:rPr>
          <w:rFonts w:eastAsiaTheme="minorEastAsia" w:cs="Arial"/>
          <w:b w:val="0"/>
          <w:bCs/>
          <w:noProof/>
          <w:kern w:val="2"/>
          <w:lang w:eastAsia="en-GB"/>
          <w14:ligatures w14:val="standardContextual"/>
        </w:rPr>
      </w:pPr>
      <w:hyperlink w:anchor="_Toc175558659" w:history="1">
        <w:r w:rsidRPr="005E3417">
          <w:rPr>
            <w:rStyle w:val="Hyperlink"/>
            <w:rFonts w:cs="Arial"/>
            <w:b w:val="0"/>
            <w:bCs/>
            <w:noProof/>
          </w:rPr>
          <w:t>11.4.2</w:t>
        </w:r>
        <w:r w:rsidRPr="005E3417">
          <w:rPr>
            <w:rFonts w:eastAsiaTheme="minorEastAsia" w:cs="Arial"/>
            <w:b w:val="0"/>
            <w:bCs/>
            <w:noProof/>
            <w:kern w:val="2"/>
            <w:lang w:eastAsia="en-GB"/>
            <w14:ligatures w14:val="standardContextual"/>
          </w:rPr>
          <w:tab/>
        </w:r>
        <w:r w:rsidRPr="005E3417">
          <w:rPr>
            <w:rStyle w:val="Hyperlink"/>
            <w:rFonts w:cs="Arial"/>
            <w:b w:val="0"/>
            <w:bCs/>
            <w:noProof/>
          </w:rPr>
          <w:t>System support files</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_Toc175558659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33</w:t>
        </w:r>
        <w:r w:rsidRPr="005E3417">
          <w:rPr>
            <w:rFonts w:cs="Arial"/>
            <w:b w:val="0"/>
            <w:bCs/>
            <w:noProof/>
            <w:webHidden/>
          </w:rPr>
          <w:fldChar w:fldCharType="end"/>
        </w:r>
      </w:hyperlink>
    </w:p>
    <w:p w14:paraId="42E1F24C" w14:textId="70237432" w:rsidR="005E3417" w:rsidRPr="005E3417" w:rsidRDefault="005E3417">
      <w:pPr>
        <w:pStyle w:val="TOC3"/>
        <w:rPr>
          <w:rFonts w:eastAsiaTheme="minorEastAsia" w:cs="Arial"/>
          <w:b w:val="0"/>
          <w:bCs/>
          <w:noProof/>
          <w:kern w:val="2"/>
          <w:lang w:eastAsia="en-GB"/>
          <w14:ligatures w14:val="standardContextual"/>
        </w:rPr>
      </w:pPr>
      <w:hyperlink w:anchor="_Toc175558661" w:history="1">
        <w:r w:rsidRPr="005E3417">
          <w:rPr>
            <w:rStyle w:val="Hyperlink"/>
            <w:rFonts w:cs="Arial"/>
            <w:b w:val="0"/>
            <w:bCs/>
            <w:noProof/>
          </w:rPr>
          <w:t>11.4.3</w:t>
        </w:r>
        <w:r w:rsidRPr="005E3417">
          <w:rPr>
            <w:rFonts w:eastAsiaTheme="minorEastAsia" w:cs="Arial"/>
            <w:b w:val="0"/>
            <w:bCs/>
            <w:noProof/>
            <w:kern w:val="2"/>
            <w:lang w:eastAsia="en-GB"/>
            <w14:ligatures w14:val="standardContextual"/>
          </w:rPr>
          <w:tab/>
        </w:r>
        <w:r w:rsidRPr="005E3417">
          <w:rPr>
            <w:rStyle w:val="Hyperlink"/>
            <w:rFonts w:cs="Arial"/>
            <w:b w:val="0"/>
            <w:bCs/>
            <w:noProof/>
          </w:rPr>
          <w:t>ENC support file naming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33</w:t>
        </w:r>
        <w:r w:rsidRPr="005E3417">
          <w:rPr>
            <w:rFonts w:cs="Arial"/>
            <w:b w:val="0"/>
            <w:bCs/>
            <w:noProof/>
            <w:webHidden/>
          </w:rPr>
          <w:fldChar w:fldCharType="end"/>
        </w:r>
      </w:hyperlink>
    </w:p>
    <w:p w14:paraId="71193502" w14:textId="11436A8B" w:rsidR="005E3417" w:rsidRPr="005E3417" w:rsidRDefault="005E3417">
      <w:pPr>
        <w:pStyle w:val="TOC3"/>
        <w:rPr>
          <w:rFonts w:eastAsiaTheme="minorEastAsia" w:cs="Arial"/>
          <w:b w:val="0"/>
          <w:bCs/>
          <w:noProof/>
          <w:kern w:val="2"/>
          <w:lang w:eastAsia="en-GB"/>
          <w14:ligatures w14:val="standardContextual"/>
        </w:rPr>
      </w:pPr>
      <w:hyperlink w:anchor="_Toc175558662" w:history="1">
        <w:r w:rsidRPr="005E3417">
          <w:rPr>
            <w:rStyle w:val="Hyperlink"/>
            <w:rFonts w:cs="Arial"/>
            <w:b w:val="0"/>
            <w:bCs/>
            <w:noProof/>
            <w:lang w:eastAsia="en-US"/>
          </w:rPr>
          <w:t>11.4.4</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Support file management</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33</w:t>
        </w:r>
        <w:r w:rsidRPr="005E3417">
          <w:rPr>
            <w:rFonts w:cs="Arial"/>
            <w:b w:val="0"/>
            <w:bCs/>
            <w:noProof/>
            <w:webHidden/>
          </w:rPr>
          <w:fldChar w:fldCharType="end"/>
        </w:r>
      </w:hyperlink>
    </w:p>
    <w:p w14:paraId="6F13810A" w14:textId="641A3D59" w:rsidR="005E3417" w:rsidRPr="005E3417" w:rsidRDefault="005E3417">
      <w:pPr>
        <w:pStyle w:val="TOC2"/>
        <w:rPr>
          <w:rFonts w:eastAsiaTheme="minorEastAsia" w:cs="Arial"/>
          <w:b w:val="0"/>
          <w:bCs/>
          <w:noProof/>
          <w:kern w:val="2"/>
          <w:lang w:eastAsia="en-GB"/>
          <w14:ligatures w14:val="standardContextual"/>
        </w:rPr>
      </w:pPr>
      <w:hyperlink w:anchor="_Toc175558663" w:history="1">
        <w:r w:rsidRPr="005E3417">
          <w:rPr>
            <w:rStyle w:val="Hyperlink"/>
            <w:rFonts w:cs="Arial"/>
            <w:b w:val="0"/>
            <w:bCs/>
            <w:noProof/>
            <w:lang w:eastAsia="en-US"/>
          </w:rPr>
          <w:t>11.5</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Associated XML Metadata file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35</w:t>
        </w:r>
        <w:r w:rsidRPr="005E3417">
          <w:rPr>
            <w:rFonts w:cs="Arial"/>
            <w:b w:val="0"/>
            <w:bCs/>
            <w:noProof/>
            <w:webHidden/>
          </w:rPr>
          <w:fldChar w:fldCharType="end"/>
        </w:r>
      </w:hyperlink>
    </w:p>
    <w:p w14:paraId="5A4A4B73" w14:textId="49951238" w:rsidR="005E3417" w:rsidRPr="005E3417" w:rsidRDefault="005E3417">
      <w:pPr>
        <w:pStyle w:val="TOC2"/>
        <w:rPr>
          <w:rFonts w:eastAsiaTheme="minorEastAsia" w:cs="Arial"/>
          <w:b w:val="0"/>
          <w:bCs/>
          <w:noProof/>
          <w:kern w:val="2"/>
          <w:lang w:eastAsia="en-GB"/>
          <w14:ligatures w14:val="standardContextual"/>
        </w:rPr>
      </w:pPr>
      <w:hyperlink w:anchor="_Toc175558664" w:history="1">
        <w:r w:rsidRPr="005E3417">
          <w:rPr>
            <w:rStyle w:val="Hyperlink"/>
            <w:rFonts w:cs="Arial"/>
            <w:b w:val="0"/>
            <w:bCs/>
            <w:noProof/>
            <w:lang w:eastAsia="en-US"/>
          </w:rPr>
          <w:t>11.6</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US"/>
          </w:rPr>
          <w:t>S-101 Exchange 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36</w:t>
        </w:r>
        <w:r w:rsidRPr="005E3417">
          <w:rPr>
            <w:rFonts w:cs="Arial"/>
            <w:b w:val="0"/>
            <w:bCs/>
            <w:noProof/>
            <w:webHidden/>
          </w:rPr>
          <w:fldChar w:fldCharType="end"/>
        </w:r>
      </w:hyperlink>
    </w:p>
    <w:p w14:paraId="6F3D6D7D" w14:textId="18F86CE0" w:rsidR="005E3417" w:rsidRPr="005E3417" w:rsidRDefault="005E3417">
      <w:pPr>
        <w:pStyle w:val="TOC2"/>
        <w:rPr>
          <w:rFonts w:eastAsiaTheme="minorEastAsia" w:cs="Arial"/>
          <w:b w:val="0"/>
          <w:bCs/>
          <w:noProof/>
          <w:kern w:val="2"/>
          <w:lang w:eastAsia="en-GB"/>
          <w14:ligatures w14:val="standardContextual"/>
        </w:rPr>
      </w:pPr>
      <w:hyperlink w:anchor="_Toc175558665" w:history="1">
        <w:r w:rsidRPr="005E3417">
          <w:rPr>
            <w:rStyle w:val="Hyperlink"/>
            <w:rFonts w:cs="Arial"/>
            <w:b w:val="0"/>
            <w:bCs/>
            <w:noProof/>
          </w:rPr>
          <w:t>11.7</w:t>
        </w:r>
        <w:r w:rsidRPr="005E3417">
          <w:rPr>
            <w:rFonts w:eastAsiaTheme="minorEastAsia" w:cs="Arial"/>
            <w:b w:val="0"/>
            <w:bCs/>
            <w:noProof/>
            <w:kern w:val="2"/>
            <w:lang w:eastAsia="en-GB"/>
            <w14:ligatures w14:val="standardContextual"/>
          </w:rPr>
          <w:tab/>
        </w:r>
        <w:r w:rsidRPr="005E3417">
          <w:rPr>
            <w:rStyle w:val="Hyperlink"/>
            <w:rFonts w:cs="Arial"/>
            <w:b w:val="0"/>
            <w:bCs/>
            <w:noProof/>
          </w:rPr>
          <w:t>Data integrity and encryption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_Toc175558665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36</w:t>
        </w:r>
        <w:r w:rsidRPr="005E3417">
          <w:rPr>
            <w:rFonts w:cs="Arial"/>
            <w:b w:val="0"/>
            <w:bCs/>
            <w:noProof/>
            <w:webHidden/>
          </w:rPr>
          <w:fldChar w:fldCharType="end"/>
        </w:r>
      </w:hyperlink>
    </w:p>
    <w:p w14:paraId="229E5823" w14:textId="234BEC57" w:rsidR="005E3417" w:rsidRPr="005E3417" w:rsidRDefault="005E3417">
      <w:pPr>
        <w:pStyle w:val="TOC1"/>
        <w:rPr>
          <w:rFonts w:eastAsiaTheme="minorEastAsia" w:cs="Arial"/>
          <w:b w:val="0"/>
          <w:bCs/>
          <w:noProof/>
          <w:kern w:val="2"/>
          <w:lang w:eastAsia="en-GB"/>
          <w14:ligatures w14:val="standardContextual"/>
        </w:rPr>
      </w:pPr>
      <w:hyperlink w:anchor="_Toc175558666" w:history="1">
        <w:r w:rsidRPr="005E3417">
          <w:rPr>
            <w:rStyle w:val="Hyperlink"/>
            <w:rFonts w:cs="Arial"/>
            <w:b w:val="0"/>
            <w:bCs/>
            <w:noProof/>
          </w:rPr>
          <w:t>12</w:t>
        </w:r>
        <w:r w:rsidRPr="005E3417">
          <w:rPr>
            <w:rFonts w:eastAsiaTheme="minorEastAsia" w:cs="Arial"/>
            <w:b w:val="0"/>
            <w:bCs/>
            <w:noProof/>
            <w:kern w:val="2"/>
            <w:lang w:eastAsia="en-GB"/>
            <w14:ligatures w14:val="standardContextual"/>
          </w:rPr>
          <w:tab/>
        </w:r>
        <w:r w:rsidRPr="005E3417">
          <w:rPr>
            <w:rStyle w:val="Hyperlink"/>
            <w:rFonts w:cs="Arial"/>
            <w:b w:val="0"/>
            <w:bCs/>
            <w:noProof/>
          </w:rPr>
          <w:t>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_Toc175558666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36</w:t>
        </w:r>
        <w:r w:rsidRPr="005E3417">
          <w:rPr>
            <w:rFonts w:cs="Arial"/>
            <w:b w:val="0"/>
            <w:bCs/>
            <w:noProof/>
            <w:webHidden/>
          </w:rPr>
          <w:fldChar w:fldCharType="end"/>
        </w:r>
      </w:hyperlink>
    </w:p>
    <w:p w14:paraId="2FA7F6C8" w14:textId="4EAE4DD0" w:rsidR="005E3417" w:rsidRPr="005E3417" w:rsidRDefault="005E3417">
      <w:pPr>
        <w:pStyle w:val="TOC2"/>
        <w:rPr>
          <w:rFonts w:eastAsiaTheme="minorEastAsia" w:cs="Arial"/>
          <w:b w:val="0"/>
          <w:bCs/>
          <w:noProof/>
          <w:kern w:val="2"/>
          <w:lang w:eastAsia="en-GB"/>
          <w14:ligatures w14:val="standardContextual"/>
        </w:rPr>
      </w:pPr>
      <w:hyperlink w:anchor="_Toc175558667" w:history="1">
        <w:r w:rsidRPr="005E3417">
          <w:rPr>
            <w:rStyle w:val="Hyperlink"/>
            <w:rFonts w:cs="Arial"/>
            <w:b w:val="0"/>
            <w:bCs/>
            <w:noProof/>
          </w:rPr>
          <w:t>12.1</w:t>
        </w:r>
        <w:r w:rsidRPr="005E3417">
          <w:rPr>
            <w:rFonts w:eastAsiaTheme="minorEastAsia" w:cs="Arial"/>
            <w:b w:val="0"/>
            <w:bCs/>
            <w:noProof/>
            <w:kern w:val="2"/>
            <w:lang w:eastAsia="en-GB"/>
            <w14:ligatures w14:val="standardContextual"/>
          </w:rPr>
          <w:tab/>
        </w:r>
        <w:r w:rsidRPr="005E3417">
          <w:rPr>
            <w:rStyle w:val="Hyperlink"/>
            <w:rFonts w:cs="Arial"/>
            <w:b w:val="0"/>
            <w:bCs/>
            <w:noProof/>
          </w:rPr>
          <w:t>Introduction</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_Toc175558667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36</w:t>
        </w:r>
        <w:r w:rsidRPr="005E3417">
          <w:rPr>
            <w:rFonts w:cs="Arial"/>
            <w:b w:val="0"/>
            <w:bCs/>
            <w:noProof/>
            <w:webHidden/>
          </w:rPr>
          <w:fldChar w:fldCharType="end"/>
        </w:r>
      </w:hyperlink>
    </w:p>
    <w:p w14:paraId="59B315BF" w14:textId="6A46C9E4" w:rsidR="005E3417" w:rsidRPr="005E3417" w:rsidRDefault="005E3417">
      <w:pPr>
        <w:pStyle w:val="TOC3"/>
        <w:rPr>
          <w:rFonts w:eastAsiaTheme="minorEastAsia" w:cs="Arial"/>
          <w:b w:val="0"/>
          <w:bCs/>
          <w:noProof/>
          <w:kern w:val="2"/>
          <w:lang w:eastAsia="en-GB"/>
          <w14:ligatures w14:val="standardContextual"/>
        </w:rPr>
      </w:pPr>
      <w:hyperlink w:anchor="_Toc175558668" w:history="1">
        <w:r w:rsidRPr="005E3417">
          <w:rPr>
            <w:rStyle w:val="Hyperlink"/>
            <w:rFonts w:cs="Arial"/>
            <w:b w:val="0"/>
            <w:bCs/>
            <w:noProof/>
          </w:rPr>
          <w:t>12.1.1</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S100_ExchangeCatalogue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_Toc175558668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37</w:t>
        </w:r>
        <w:r w:rsidRPr="005E3417">
          <w:rPr>
            <w:rFonts w:cs="Arial"/>
            <w:b w:val="0"/>
            <w:bCs/>
            <w:noProof/>
            <w:webHidden/>
          </w:rPr>
          <w:fldChar w:fldCharType="end"/>
        </w:r>
      </w:hyperlink>
    </w:p>
    <w:p w14:paraId="465617FA" w14:textId="72B59196" w:rsidR="005E3417" w:rsidRPr="005E3417" w:rsidRDefault="005E3417">
      <w:pPr>
        <w:pStyle w:val="TOC3"/>
        <w:rPr>
          <w:rFonts w:eastAsiaTheme="minorEastAsia" w:cs="Arial"/>
          <w:b w:val="0"/>
          <w:bCs/>
          <w:noProof/>
          <w:kern w:val="2"/>
          <w:lang w:eastAsia="en-GB"/>
          <w14:ligatures w14:val="standardContextual"/>
        </w:rPr>
      </w:pPr>
      <w:hyperlink w:anchor="_Toc175558669" w:history="1">
        <w:r w:rsidRPr="005E3417">
          <w:rPr>
            <w:rStyle w:val="Hyperlink"/>
            <w:rFonts w:cs="Arial"/>
            <w:b w:val="0"/>
            <w:bCs/>
            <w:noProof/>
          </w:rPr>
          <w:t>12.1.2</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S100_DatasetDiscoveryMetadata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_Toc175558669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38</w:t>
        </w:r>
        <w:r w:rsidRPr="005E3417">
          <w:rPr>
            <w:rFonts w:cs="Arial"/>
            <w:b w:val="0"/>
            <w:bCs/>
            <w:noProof/>
            <w:webHidden/>
          </w:rPr>
          <w:fldChar w:fldCharType="end"/>
        </w:r>
      </w:hyperlink>
    </w:p>
    <w:p w14:paraId="6FE2B89F" w14:textId="6F8FCCC2" w:rsidR="005E3417" w:rsidRPr="005E3417" w:rsidRDefault="005E3417">
      <w:pPr>
        <w:pStyle w:val="TOC3"/>
        <w:rPr>
          <w:rFonts w:eastAsiaTheme="minorEastAsia" w:cs="Arial"/>
          <w:b w:val="0"/>
          <w:bCs/>
          <w:noProof/>
          <w:kern w:val="2"/>
          <w:lang w:eastAsia="en-GB"/>
          <w14:ligatures w14:val="standardContextual"/>
        </w:rPr>
      </w:pPr>
      <w:hyperlink w:anchor="_Toc175558670" w:history="1">
        <w:r w:rsidRPr="005E3417">
          <w:rPr>
            <w:rStyle w:val="Hyperlink"/>
            <w:rFonts w:cs="Arial"/>
            <w:b w:val="0"/>
            <w:bCs/>
            <w:noProof/>
          </w:rPr>
          <w:t>12.1.3</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S100_SupportFileDiscoveryMetadata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_Toc175558670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46</w:t>
        </w:r>
        <w:r w:rsidRPr="005E3417">
          <w:rPr>
            <w:rFonts w:cs="Arial"/>
            <w:b w:val="0"/>
            <w:bCs/>
            <w:noProof/>
            <w:webHidden/>
          </w:rPr>
          <w:fldChar w:fldCharType="end"/>
        </w:r>
      </w:hyperlink>
    </w:p>
    <w:p w14:paraId="67D18DB1" w14:textId="7FD01C16" w:rsidR="005E3417" w:rsidRPr="005E3417" w:rsidRDefault="005E3417">
      <w:pPr>
        <w:pStyle w:val="TOC3"/>
        <w:rPr>
          <w:rFonts w:eastAsiaTheme="minorEastAsia" w:cs="Arial"/>
          <w:b w:val="0"/>
          <w:bCs/>
          <w:noProof/>
          <w:kern w:val="2"/>
          <w:lang w:eastAsia="en-GB"/>
          <w14:ligatures w14:val="standardContextual"/>
        </w:rPr>
      </w:pPr>
      <w:hyperlink w:anchor="_Toc175558671" w:history="1">
        <w:r w:rsidRPr="005E3417">
          <w:rPr>
            <w:rStyle w:val="Hyperlink"/>
            <w:rFonts w:cs="Arial"/>
            <w:b w:val="0"/>
            <w:bCs/>
            <w:noProof/>
          </w:rPr>
          <w:t>12.1.4</w:t>
        </w:r>
        <w:r w:rsidRPr="005E3417">
          <w:rPr>
            <w:rFonts w:eastAsiaTheme="minorEastAsia" w:cs="Arial"/>
            <w:b w:val="0"/>
            <w:bCs/>
            <w:noProof/>
            <w:kern w:val="2"/>
            <w:lang w:eastAsia="en-GB"/>
            <w14:ligatures w14:val="standardContextual"/>
          </w:rPr>
          <w:tab/>
        </w:r>
        <w:r w:rsidRPr="005E3417">
          <w:rPr>
            <w:rStyle w:val="Hyperlink"/>
            <w:rFonts w:cs="Arial"/>
            <w:b w:val="0"/>
            <w:bCs/>
            <w:noProof/>
          </w:rPr>
          <w:t>S100_CatalogueDiscoveryMetadata</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_Toc175558671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48</w:t>
        </w:r>
        <w:r w:rsidRPr="005E3417">
          <w:rPr>
            <w:rFonts w:cs="Arial"/>
            <w:b w:val="0"/>
            <w:bCs/>
            <w:noProof/>
            <w:webHidden/>
          </w:rPr>
          <w:fldChar w:fldCharType="end"/>
        </w:r>
      </w:hyperlink>
    </w:p>
    <w:p w14:paraId="6D35A8B9" w14:textId="247C1647" w:rsidR="005E3417" w:rsidRPr="005E3417" w:rsidRDefault="005E3417">
      <w:pPr>
        <w:pStyle w:val="TOC2"/>
        <w:rPr>
          <w:rFonts w:eastAsiaTheme="minorEastAsia" w:cs="Arial"/>
          <w:b w:val="0"/>
          <w:bCs/>
          <w:noProof/>
          <w:kern w:val="2"/>
          <w:lang w:eastAsia="en-GB"/>
          <w14:ligatures w14:val="standardContextual"/>
        </w:rPr>
      </w:pPr>
      <w:hyperlink w:anchor="_Toc175558672" w:history="1">
        <w:r w:rsidRPr="005E3417">
          <w:rPr>
            <w:rStyle w:val="Hyperlink"/>
            <w:rFonts w:cs="Arial"/>
            <w:b w:val="0"/>
            <w:bCs/>
            <w:noProof/>
            <w:lang w:eastAsia="en-GB"/>
          </w:rPr>
          <w:t>12.2</w:t>
        </w:r>
        <w:r w:rsidRPr="005E3417">
          <w:rPr>
            <w:rFonts w:eastAsiaTheme="minorEastAsia" w:cs="Arial"/>
            <w:b w:val="0"/>
            <w:bCs/>
            <w:noProof/>
            <w:kern w:val="2"/>
            <w:lang w:eastAsia="en-GB"/>
            <w14:ligatures w14:val="standardContextual"/>
          </w:rPr>
          <w:tab/>
        </w:r>
        <w:r w:rsidRPr="005E3417">
          <w:rPr>
            <w:rStyle w:val="Hyperlink"/>
            <w:rFonts w:cs="Arial"/>
            <w:b w:val="0"/>
            <w:bCs/>
            <w:noProof/>
            <w:lang w:eastAsia="en-GB"/>
          </w:rPr>
          <w:t>Language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_Toc175558672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51</w:t>
        </w:r>
        <w:r w:rsidRPr="005E3417">
          <w:rPr>
            <w:rFonts w:cs="Arial"/>
            <w:b w:val="0"/>
            <w:bCs/>
            <w:noProof/>
            <w:webHidden/>
          </w:rPr>
          <w:fldChar w:fldCharType="end"/>
        </w:r>
      </w:hyperlink>
    </w:p>
    <w:p w14:paraId="3E96B0DA" w14:textId="3AE8643A" w:rsidR="005E3417" w:rsidRPr="005E3417" w:rsidRDefault="005E3417">
      <w:pPr>
        <w:pStyle w:val="TOC1"/>
        <w:rPr>
          <w:rFonts w:eastAsiaTheme="minorEastAsia" w:cs="Arial"/>
          <w:b w:val="0"/>
          <w:bCs/>
          <w:noProof/>
          <w:kern w:val="2"/>
          <w:lang w:eastAsia="en-GB"/>
          <w14:ligatures w14:val="standardContextual"/>
        </w:rPr>
      </w:pPr>
      <w:hyperlink w:anchor="_Toc175558673" w:history="1">
        <w:r w:rsidRPr="005E3417">
          <w:rPr>
            <w:rStyle w:val="Hyperlink"/>
            <w:rFonts w:eastAsia="Times New Roman" w:cs="Arial"/>
            <w:b w:val="0"/>
            <w:bCs/>
            <w:noProof/>
            <w:lang w:eastAsia="en-US"/>
          </w:rPr>
          <w:t>ANNEX A - Data Classification and Encoding Guide</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_Toc175558673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53</w:t>
        </w:r>
        <w:r w:rsidRPr="005E3417">
          <w:rPr>
            <w:rFonts w:cs="Arial"/>
            <w:b w:val="0"/>
            <w:bCs/>
            <w:noProof/>
            <w:webHidden/>
          </w:rPr>
          <w:fldChar w:fldCharType="end"/>
        </w:r>
      </w:hyperlink>
    </w:p>
    <w:p w14:paraId="360B678C" w14:textId="3B7E71A0" w:rsidR="005E3417" w:rsidRPr="005E3417" w:rsidRDefault="005E3417">
      <w:pPr>
        <w:pStyle w:val="TOC1"/>
        <w:rPr>
          <w:rFonts w:eastAsiaTheme="minorEastAsia" w:cs="Arial"/>
          <w:b w:val="0"/>
          <w:bCs/>
          <w:noProof/>
          <w:kern w:val="2"/>
          <w:lang w:eastAsia="en-GB"/>
          <w14:ligatures w14:val="standardContextual"/>
        </w:rPr>
      </w:pPr>
      <w:hyperlink w:anchor="_Toc175558674" w:history="1">
        <w:r w:rsidRPr="005E3417">
          <w:rPr>
            <w:rStyle w:val="Hyperlink"/>
            <w:rFonts w:eastAsia="Times New Roman" w:cs="Arial"/>
            <w:b w:val="0"/>
            <w:bCs/>
            <w:noProof/>
            <w:lang w:eastAsia="en-US"/>
          </w:rPr>
          <w:t>ANNEX B (Normative) - Data Product format (encoding)</w:t>
        </w:r>
        <w:r w:rsidRPr="005E3417">
          <w:rPr>
            <w:rFonts w:cs="Arial"/>
            <w:b w:val="0"/>
            <w:bCs/>
            <w:noProof/>
            <w:webHidden/>
          </w:rPr>
          <w:tab/>
        </w:r>
        <w:r w:rsidRPr="005E3417">
          <w:rPr>
            <w:rFonts w:cs="Arial"/>
            <w:b w:val="0"/>
            <w:bCs/>
            <w:noProof/>
            <w:webHidden/>
          </w:rPr>
          <w:fldChar w:fldCharType="begin"/>
        </w:r>
        <w:r w:rsidRPr="005E3417">
          <w:rPr>
            <w:rFonts w:cs="Arial"/>
            <w:b w:val="0"/>
            <w:bCs/>
            <w:noProof/>
            <w:webHidden/>
          </w:rPr>
          <w:instrText xml:space="preserve"> PAGEREF _Toc175558674 \h </w:instrText>
        </w:r>
        <w:r w:rsidRPr="005E3417">
          <w:rPr>
            <w:rFonts w:cs="Arial"/>
            <w:b w:val="0"/>
            <w:bCs/>
            <w:noProof/>
            <w:webHidden/>
          </w:rPr>
        </w:r>
        <w:r w:rsidRPr="005E3417">
          <w:rPr>
            <w:rFonts w:cs="Arial"/>
            <w:b w:val="0"/>
            <w:bCs/>
            <w:noProof/>
            <w:webHidden/>
          </w:rPr>
          <w:fldChar w:fldCharType="separate"/>
        </w:r>
        <w:r w:rsidRPr="005E3417">
          <w:rPr>
            <w:rFonts w:cs="Arial"/>
            <w:b w:val="0"/>
            <w:bCs/>
            <w:noProof/>
            <w:webHidden/>
          </w:rPr>
          <w:t>55</w:t>
        </w:r>
        <w:r w:rsidRPr="005E3417">
          <w:rPr>
            <w:rFonts w:cs="Arial"/>
            <w:b w:val="0"/>
            <w:bCs/>
            <w:noProof/>
            <w:webHidden/>
          </w:rPr>
          <w:fldChar w:fldCharType="end"/>
        </w:r>
      </w:hyperlink>
    </w:p>
    <w:p w14:paraId="72E7674B" w14:textId="029D7D4A" w:rsidR="00FA5DB6" w:rsidRDefault="001C3BE1" w:rsidP="00C128E3">
      <w:pPr>
        <w:tabs>
          <w:tab w:val="right" w:leader="dot" w:pos="8606"/>
        </w:tabs>
        <w:spacing w:line="240" w:lineRule="auto"/>
        <w:rPr>
          <w:rFonts w:cs="Arial"/>
          <w:bCs/>
        </w:rPr>
      </w:pPr>
      <w:r w:rsidRPr="005E3417">
        <w:rPr>
          <w:rFonts w:cs="Arial"/>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16" w:author="Jeff Wootton" w:date="2024-03-27T12:43:00Z"/>
        </w:trPr>
        <w:tc>
          <w:tcPr>
            <w:tcW w:w="1271" w:type="dxa"/>
          </w:tcPr>
          <w:p w14:paraId="4A5B6359" w14:textId="16E37CFC" w:rsidR="00573A59" w:rsidRPr="00FA5DB6" w:rsidRDefault="00573A59" w:rsidP="00573A59">
            <w:pPr>
              <w:spacing w:before="60" w:after="60" w:line="240" w:lineRule="auto"/>
              <w:jc w:val="left"/>
              <w:rPr>
                <w:ins w:id="17" w:author="Jeff Wootton" w:date="2024-03-27T12:43:00Z"/>
                <w:rFonts w:cs="Arial"/>
              </w:rPr>
            </w:pPr>
            <w:ins w:id="18" w:author="Jeff Wootton" w:date="2024-03-27T12:43:00Z">
              <w:r w:rsidRPr="00FA5DB6">
                <w:rPr>
                  <w:rFonts w:cs="Arial"/>
                </w:rPr>
                <w:t xml:space="preserve">Draft </w:t>
              </w:r>
            </w:ins>
            <w:ins w:id="19" w:author="Jeff Wootton" w:date="2024-06-03T10:26:00Z" w16du:dateUtc="2024-06-03T08:26:00Z">
              <w:r w:rsidR="0057150E">
                <w:rPr>
                  <w:rFonts w:cs="Arial"/>
                </w:rPr>
                <w:t>2.0</w:t>
              </w:r>
            </w:ins>
            <w:ins w:id="20" w:author="Jeff Wootton" w:date="2024-03-27T12:43:00Z">
              <w:r w:rsidRPr="00FA5DB6">
                <w:rPr>
                  <w:rFonts w:cs="Arial"/>
                </w:rPr>
                <w:t>.0</w:t>
              </w:r>
            </w:ins>
          </w:p>
        </w:tc>
        <w:tc>
          <w:tcPr>
            <w:tcW w:w="1701" w:type="dxa"/>
          </w:tcPr>
          <w:p w14:paraId="2EFF2D8B" w14:textId="440C7E6F" w:rsidR="00573A59" w:rsidRDefault="00904A56" w:rsidP="00573A59">
            <w:pPr>
              <w:spacing w:before="60" w:after="60" w:line="240" w:lineRule="auto"/>
              <w:ind w:left="-1" w:firstLine="1"/>
              <w:jc w:val="left"/>
              <w:rPr>
                <w:ins w:id="21" w:author="Jeff Wootton" w:date="2024-03-27T12:43:00Z"/>
                <w:rFonts w:cs="Arial"/>
              </w:rPr>
            </w:pPr>
            <w:ins w:id="22" w:author="Jeff Wootton" w:date="2024-07-04T08:21:00Z" w16du:dateUtc="2024-07-04T06:21:00Z">
              <w:r>
                <w:rPr>
                  <w:rFonts w:cs="Arial"/>
                </w:rPr>
                <w:t>December</w:t>
              </w:r>
            </w:ins>
            <w:ins w:id="23" w:author="Jeff Wootton" w:date="2024-03-27T12:43:00Z">
              <w:r w:rsidR="00573A59" w:rsidRPr="00FA5DB6">
                <w:rPr>
                  <w:rFonts w:cs="Arial"/>
                </w:rPr>
                <w:t xml:space="preserve"> 202</w:t>
              </w:r>
              <w:r w:rsidR="00573A59">
                <w:rPr>
                  <w:rFonts w:cs="Arial"/>
                </w:rPr>
                <w:t>4</w:t>
              </w:r>
            </w:ins>
          </w:p>
        </w:tc>
        <w:tc>
          <w:tcPr>
            <w:tcW w:w="1276" w:type="dxa"/>
          </w:tcPr>
          <w:p w14:paraId="0E82E9AB" w14:textId="543B988E" w:rsidR="00573A59" w:rsidRDefault="00EF744F" w:rsidP="00573A59">
            <w:pPr>
              <w:spacing w:before="60" w:after="60" w:line="240" w:lineRule="auto"/>
              <w:ind w:firstLine="21"/>
              <w:jc w:val="left"/>
              <w:rPr>
                <w:ins w:id="24" w:author="Jeff Wootton" w:date="2024-03-27T12:43:00Z"/>
                <w:rFonts w:cs="Arial"/>
              </w:rPr>
            </w:pPr>
            <w:ins w:id="25" w:author="Jeff Wootton" w:date="2024-10-14T14:03:00Z" w16du:dateUtc="2024-10-14T12:03:00Z">
              <w:r>
                <w:rPr>
                  <w:rFonts w:cs="Arial"/>
                </w:rPr>
                <w:t xml:space="preserve">IHO CL </w:t>
              </w:r>
              <w:r w:rsidRPr="00986504">
                <w:rPr>
                  <w:rFonts w:cs="Arial"/>
                  <w:color w:val="FF0000"/>
                  <w:rPrChange w:id="26" w:author="Jeff Wootton" w:date="2024-10-14T14:03:00Z" w16du:dateUtc="2024-10-14T12:03:00Z">
                    <w:rPr>
                      <w:rFonts w:cs="Arial"/>
                    </w:rPr>
                  </w:rPrChange>
                </w:rPr>
                <w:t>xx</w:t>
              </w:r>
              <w:r>
                <w:rPr>
                  <w:rFonts w:cs="Arial"/>
                </w:rPr>
                <w:t>-2024</w:t>
              </w:r>
            </w:ins>
          </w:p>
        </w:tc>
        <w:tc>
          <w:tcPr>
            <w:tcW w:w="5280" w:type="dxa"/>
          </w:tcPr>
          <w:p w14:paraId="4F4AF320" w14:textId="24EA8DA8" w:rsidR="00573A59" w:rsidRDefault="0057150E" w:rsidP="00573A59">
            <w:pPr>
              <w:spacing w:before="60" w:after="60" w:line="240" w:lineRule="auto"/>
              <w:ind w:left="44" w:hanging="23"/>
              <w:jc w:val="left"/>
              <w:rPr>
                <w:ins w:id="27" w:author="Jeff Wootton" w:date="2024-03-27T12:43:00Z"/>
                <w:rFonts w:cs="Arial"/>
              </w:rPr>
            </w:pPr>
            <w:ins w:id="28" w:author="Jeff Wootton" w:date="2024-06-03T10:26:00Z" w16du:dateUtc="2024-06-03T08:26:00Z">
              <w:r>
                <w:rPr>
                  <w:rFonts w:cs="Arial"/>
                </w:rPr>
                <w:t>Initial operation</w:t>
              </w:r>
            </w:ins>
            <w:ins w:id="29" w:author="Jeff Wootton" w:date="2024-06-13T20:28:00Z" w16du:dateUtc="2024-06-13T18:28:00Z">
              <w:r w:rsidR="007D6DBA">
                <w:rPr>
                  <w:rFonts w:cs="Arial"/>
                </w:rPr>
                <w:t>al</w:t>
              </w:r>
            </w:ins>
            <w:ins w:id="30" w:author="Jeff Wootton" w:date="2024-06-03T10:26:00Z" w16du:dateUtc="2024-06-03T08:26:00Z">
              <w:r>
                <w:rPr>
                  <w:rFonts w:cs="Arial"/>
                </w:rPr>
                <w:t xml:space="preserve"> Edition of S-101</w:t>
              </w:r>
            </w:ins>
            <w:ins w:id="31" w:author="Jeff Wootton" w:date="2024-07-04T08:22:00Z" w16du:dateUtc="2024-07-04T06:22:00Z">
              <w:r w:rsidR="00EF7ED9">
                <w:rPr>
                  <w:rFonts w:cs="Arial"/>
                </w:rPr>
                <w:t>,</w:t>
              </w:r>
            </w:ins>
            <w:ins w:id="32" w:author="Jeff Wootton" w:date="2024-07-04T08:20:00Z" w16du:dateUtc="2024-07-04T06:20:00Z">
              <w:r w:rsidR="00904A56">
                <w:rPr>
                  <w:rFonts w:cs="Arial"/>
                </w:rPr>
                <w:t xml:space="preserve"> updated to align with S-100 </w:t>
              </w:r>
            </w:ins>
            <w:ins w:id="33" w:author="Jeff Wootton" w:date="2024-07-04T08:21:00Z" w16du:dateUtc="2024-07-04T06:21:00Z">
              <w:r w:rsidR="00904A56">
                <w:rPr>
                  <w:rFonts w:cs="Arial"/>
                </w:rPr>
                <w:t>Edition</w:t>
              </w:r>
            </w:ins>
            <w:ins w:id="34" w:author="Jeff Wootton" w:date="2024-07-04T08:20:00Z" w16du:dateUtc="2024-07-04T06:20:00Z">
              <w:r w:rsidR="00904A56">
                <w:rPr>
                  <w:rFonts w:cs="Arial"/>
                </w:rPr>
                <w:t xml:space="preserve"> </w:t>
              </w:r>
            </w:ins>
            <w:ins w:id="35" w:author="Jeff Wootton" w:date="2024-07-04T08:21:00Z" w16du:dateUtc="2024-07-04T06:21:00Z">
              <w:r w:rsidR="00904A56">
                <w:rPr>
                  <w:rFonts w:cs="Arial"/>
                </w:rPr>
                <w:t>5.2.0</w:t>
              </w:r>
            </w:ins>
            <w:ins w:id="36" w:author="Jeff Wootton" w:date="2024-03-27T12:43:00Z">
              <w:r w:rsidR="00573A59">
                <w:rPr>
                  <w:rFonts w:cs="Arial"/>
                </w:rPr>
                <w:t>.</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0F684B20" w:rsidR="00F47195" w:rsidRPr="008D0CFF" w:rsidRDefault="00F47195" w:rsidP="00F47195">
      <w:pPr>
        <w:pStyle w:val="StylezzForewordAuto"/>
        <w:pageBreakBefore w:val="0"/>
        <w:jc w:val="center"/>
        <w:rPr>
          <w:sz w:val="24"/>
          <w:szCs w:val="24"/>
          <w:lang w:val="en-GB"/>
        </w:rPr>
      </w:pPr>
      <w:r>
        <w:rPr>
          <w:sz w:val="24"/>
          <w:szCs w:val="24"/>
          <w:lang w:val="en-GB"/>
        </w:rPr>
        <w:lastRenderedPageBreak/>
        <w:t xml:space="preserve">Summary of Substantive Changes </w:t>
      </w:r>
      <w:del w:id="37" w:author="Jeff Wootton" w:date="2024-10-14T14:05:00Z" w16du:dateUtc="2024-10-14T12:05:00Z">
        <w:r w:rsidDel="004A50CC">
          <w:rPr>
            <w:sz w:val="24"/>
            <w:szCs w:val="24"/>
            <w:lang w:val="en-GB"/>
          </w:rPr>
          <w:delText xml:space="preserve">in </w:delText>
        </w:r>
      </w:del>
      <w:ins w:id="38" w:author="Jeff Wootton" w:date="2024-10-14T14:05:00Z" w16du:dateUtc="2024-10-14T12:05:00Z">
        <w:r w:rsidR="004A50CC">
          <w:rPr>
            <w:sz w:val="24"/>
            <w:szCs w:val="24"/>
            <w:lang w:val="en-GB"/>
          </w:rPr>
          <w:t xml:space="preserve">from </w:t>
        </w:r>
      </w:ins>
      <w:r>
        <w:rPr>
          <w:sz w:val="24"/>
          <w:szCs w:val="24"/>
          <w:lang w:val="en-GB"/>
        </w:rPr>
        <w:t xml:space="preserve">Edition </w:t>
      </w:r>
      <w:del w:id="39" w:author="Jeff Wootton" w:date="2024-06-23T22:02:00Z" w16du:dateUtc="2024-06-23T20:02:00Z">
        <w:r w:rsidDel="007708BC">
          <w:rPr>
            <w:sz w:val="24"/>
            <w:szCs w:val="24"/>
            <w:lang w:val="en-GB"/>
          </w:rPr>
          <w:delText>1.</w:delText>
        </w:r>
      </w:del>
      <w:del w:id="40" w:author="Jeff Wootton" w:date="2024-03-15T12:11:00Z">
        <w:r w:rsidDel="00685524">
          <w:rPr>
            <w:sz w:val="24"/>
            <w:szCs w:val="24"/>
            <w:lang w:val="en-GB"/>
          </w:rPr>
          <w:delText>2</w:delText>
        </w:r>
      </w:del>
      <w:ins w:id="41" w:author="Jeff Wootton" w:date="2024-06-23T22:02:00Z" w16du:dateUtc="2024-06-23T20:02:00Z">
        <w:r w:rsidR="007708BC">
          <w:rPr>
            <w:sz w:val="24"/>
            <w:szCs w:val="24"/>
            <w:lang w:val="en-GB"/>
          </w:rPr>
          <w:t>2.0</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F528FF" w:rsidRPr="008D0CFF" w14:paraId="36AEF9E3" w14:textId="77777777" w:rsidTr="00A4519A">
        <w:trPr>
          <w:cantSplit/>
        </w:trPr>
        <w:tc>
          <w:tcPr>
            <w:tcW w:w="7230" w:type="dxa"/>
          </w:tcPr>
          <w:p w14:paraId="3DD0A5BB" w14:textId="174CFC58" w:rsidR="00F528FF" w:rsidRPr="00840C51" w:rsidRDefault="00F528FF" w:rsidP="009E386A">
            <w:pPr>
              <w:suppressAutoHyphens/>
              <w:spacing w:before="60" w:after="60"/>
              <w:rPr>
                <w:rFonts w:cs="Arial"/>
              </w:rPr>
            </w:pPr>
          </w:p>
        </w:tc>
        <w:tc>
          <w:tcPr>
            <w:tcW w:w="2126" w:type="dxa"/>
          </w:tcPr>
          <w:p w14:paraId="0872C9A8" w14:textId="062DCE2A" w:rsidR="00F528FF" w:rsidRDefault="00F528FF" w:rsidP="009E386A">
            <w:pPr>
              <w:suppressAutoHyphens/>
              <w:spacing w:before="60" w:after="60"/>
              <w:rPr>
                <w:rFonts w:cs="Arial"/>
                <w:b/>
              </w:rPr>
            </w:pPr>
          </w:p>
        </w:tc>
      </w:tr>
      <w:tr w:rsidR="009E386A" w:rsidRPr="008D0CFF" w14:paraId="212B3236" w14:textId="77777777" w:rsidTr="00A4519A">
        <w:trPr>
          <w:cantSplit/>
        </w:trPr>
        <w:tc>
          <w:tcPr>
            <w:tcW w:w="7230" w:type="dxa"/>
          </w:tcPr>
          <w:p w14:paraId="3E386235" w14:textId="11A6426C" w:rsidR="009E386A" w:rsidRDefault="009E386A" w:rsidP="009E386A">
            <w:pPr>
              <w:suppressAutoHyphens/>
              <w:spacing w:before="60" w:after="60"/>
              <w:rPr>
                <w:rFonts w:cs="Arial"/>
              </w:rPr>
            </w:pPr>
          </w:p>
        </w:tc>
        <w:tc>
          <w:tcPr>
            <w:tcW w:w="2126" w:type="dxa"/>
          </w:tcPr>
          <w:p w14:paraId="141C6A6A" w14:textId="3DD900B4" w:rsidR="009E386A" w:rsidRPr="005B50D4" w:rsidRDefault="009E386A" w:rsidP="009E386A">
            <w:pPr>
              <w:suppressAutoHyphens/>
              <w:spacing w:before="60" w:after="60"/>
              <w:rPr>
                <w:rFonts w:cs="Arial"/>
                <w:b/>
              </w:rPr>
            </w:pPr>
          </w:p>
        </w:tc>
      </w:tr>
      <w:tr w:rsidR="009E386A" w:rsidRPr="008D0CFF" w14:paraId="3DCB3A7E" w14:textId="77777777" w:rsidTr="00A4519A">
        <w:trPr>
          <w:cantSplit/>
        </w:trPr>
        <w:tc>
          <w:tcPr>
            <w:tcW w:w="7230" w:type="dxa"/>
          </w:tcPr>
          <w:p w14:paraId="113202F5" w14:textId="1772F869" w:rsidR="009E386A" w:rsidRDefault="009E386A" w:rsidP="009E386A">
            <w:pPr>
              <w:suppressAutoHyphens/>
              <w:spacing w:before="60" w:after="60"/>
              <w:rPr>
                <w:rFonts w:cs="Arial"/>
              </w:rPr>
            </w:pPr>
          </w:p>
        </w:tc>
        <w:tc>
          <w:tcPr>
            <w:tcW w:w="2126" w:type="dxa"/>
          </w:tcPr>
          <w:p w14:paraId="46A83377" w14:textId="324EE34E" w:rsidR="009E386A" w:rsidRPr="005B50D4" w:rsidRDefault="009E386A" w:rsidP="009E386A">
            <w:pPr>
              <w:suppressAutoHyphens/>
              <w:spacing w:before="60" w:after="60"/>
              <w:rPr>
                <w:rFonts w:cs="Arial"/>
                <w:b/>
              </w:rPr>
            </w:pPr>
          </w:p>
        </w:tc>
      </w:tr>
      <w:tr w:rsidR="009E386A" w:rsidRPr="008D0CFF" w14:paraId="78CFD5E9" w14:textId="77777777" w:rsidTr="00A4519A">
        <w:trPr>
          <w:cantSplit/>
        </w:trPr>
        <w:tc>
          <w:tcPr>
            <w:tcW w:w="7230" w:type="dxa"/>
          </w:tcPr>
          <w:p w14:paraId="388FBA95" w14:textId="02634D01" w:rsidR="009E386A" w:rsidRPr="006522BB" w:rsidRDefault="009E386A" w:rsidP="009E386A">
            <w:pPr>
              <w:suppressAutoHyphens/>
              <w:spacing w:before="60" w:after="60"/>
              <w:rPr>
                <w:rFonts w:cs="Arial"/>
              </w:rPr>
            </w:pPr>
          </w:p>
        </w:tc>
        <w:tc>
          <w:tcPr>
            <w:tcW w:w="2126" w:type="dxa"/>
          </w:tcPr>
          <w:p w14:paraId="7CF5B28D" w14:textId="30B09C27" w:rsidR="009E386A" w:rsidRPr="00482FC8" w:rsidRDefault="009E386A" w:rsidP="009E386A">
            <w:pPr>
              <w:suppressAutoHyphens/>
              <w:spacing w:before="60" w:after="60"/>
              <w:rPr>
                <w:rFonts w:cs="Arial"/>
              </w:rPr>
            </w:pPr>
          </w:p>
        </w:tc>
      </w:tr>
      <w:tr w:rsidR="009E386A" w:rsidRPr="008D0CFF" w14:paraId="0C0582E2" w14:textId="77777777" w:rsidTr="00A4519A">
        <w:trPr>
          <w:cantSplit/>
        </w:trPr>
        <w:tc>
          <w:tcPr>
            <w:tcW w:w="7230" w:type="dxa"/>
          </w:tcPr>
          <w:p w14:paraId="584E543D" w14:textId="225A5BDE" w:rsidR="009E386A" w:rsidRDefault="009E386A" w:rsidP="009E386A">
            <w:pPr>
              <w:suppressAutoHyphens/>
              <w:spacing w:before="60" w:after="60"/>
              <w:rPr>
                <w:rFonts w:cs="Arial"/>
              </w:rPr>
            </w:pPr>
          </w:p>
        </w:tc>
        <w:tc>
          <w:tcPr>
            <w:tcW w:w="2126" w:type="dxa"/>
          </w:tcPr>
          <w:p w14:paraId="50028718" w14:textId="368DC1C2" w:rsidR="009E386A" w:rsidRDefault="009E386A" w:rsidP="009E386A">
            <w:pPr>
              <w:suppressAutoHyphens/>
              <w:spacing w:before="60" w:after="60"/>
              <w:rPr>
                <w:rFonts w:cs="Arial"/>
              </w:rPr>
            </w:pPr>
          </w:p>
        </w:tc>
      </w:tr>
      <w:tr w:rsidR="009E386A" w:rsidRPr="008D0CFF" w14:paraId="7767A5C9" w14:textId="77777777" w:rsidTr="00A4519A">
        <w:trPr>
          <w:cantSplit/>
        </w:trPr>
        <w:tc>
          <w:tcPr>
            <w:tcW w:w="7230" w:type="dxa"/>
          </w:tcPr>
          <w:p w14:paraId="4A7ABF70" w14:textId="6410A1A0" w:rsidR="009E386A" w:rsidRPr="005C423A" w:rsidRDefault="009E386A" w:rsidP="009E386A">
            <w:pPr>
              <w:suppressAutoHyphens/>
              <w:spacing w:before="60" w:after="60"/>
              <w:rPr>
                <w:rFonts w:cs="Arial"/>
              </w:rPr>
            </w:pPr>
          </w:p>
        </w:tc>
        <w:tc>
          <w:tcPr>
            <w:tcW w:w="2126" w:type="dxa"/>
          </w:tcPr>
          <w:p w14:paraId="620F1363" w14:textId="7F831D86" w:rsidR="009E386A" w:rsidRPr="005C423A" w:rsidRDefault="009E386A" w:rsidP="009E386A">
            <w:pPr>
              <w:suppressAutoHyphens/>
              <w:spacing w:before="60" w:after="60"/>
              <w:rPr>
                <w:rFonts w:cs="Arial"/>
                <w:b/>
              </w:rPr>
            </w:pPr>
          </w:p>
        </w:tc>
      </w:tr>
      <w:tr w:rsidR="002D0A84" w:rsidRPr="008D0CFF" w14:paraId="207285EC" w14:textId="77777777" w:rsidTr="00A4519A">
        <w:trPr>
          <w:cantSplit/>
        </w:trPr>
        <w:tc>
          <w:tcPr>
            <w:tcW w:w="7230" w:type="dxa"/>
          </w:tcPr>
          <w:p w14:paraId="5E5014A4" w14:textId="7A76B574" w:rsidR="002D0A84" w:rsidRPr="005C423A" w:rsidRDefault="002D0A84" w:rsidP="002D0A84">
            <w:pPr>
              <w:suppressAutoHyphens/>
              <w:spacing w:before="60" w:after="60"/>
              <w:rPr>
                <w:rFonts w:cs="Arial"/>
              </w:rPr>
            </w:pPr>
          </w:p>
        </w:tc>
        <w:tc>
          <w:tcPr>
            <w:tcW w:w="2126" w:type="dxa"/>
          </w:tcPr>
          <w:p w14:paraId="4134C4E6" w14:textId="10E8DFCC" w:rsidR="002D0A84" w:rsidRPr="005C423A" w:rsidRDefault="002D0A84" w:rsidP="002D0A84">
            <w:pPr>
              <w:suppressAutoHyphens/>
              <w:spacing w:before="60" w:after="60"/>
              <w:rPr>
                <w:rFonts w:cs="Arial"/>
                <w:b/>
              </w:rPr>
            </w:pPr>
          </w:p>
        </w:tc>
      </w:tr>
      <w:tr w:rsidR="00AA4C4C" w:rsidRPr="008D0CFF" w14:paraId="097606E0" w14:textId="77777777" w:rsidTr="00A4519A">
        <w:trPr>
          <w:cantSplit/>
        </w:trPr>
        <w:tc>
          <w:tcPr>
            <w:tcW w:w="7230" w:type="dxa"/>
          </w:tcPr>
          <w:p w14:paraId="7CBDD6AF" w14:textId="7D9681D8" w:rsidR="00AA4C4C" w:rsidRDefault="00AA4C4C" w:rsidP="00AA4C4C">
            <w:pPr>
              <w:suppressAutoHyphens/>
              <w:spacing w:before="60" w:after="60"/>
              <w:rPr>
                <w:rFonts w:cs="Arial"/>
              </w:rPr>
            </w:pPr>
          </w:p>
        </w:tc>
        <w:tc>
          <w:tcPr>
            <w:tcW w:w="2126" w:type="dxa"/>
          </w:tcPr>
          <w:p w14:paraId="19E1E0B4" w14:textId="371C25BE" w:rsidR="00AA4C4C" w:rsidRDefault="00AA4C4C" w:rsidP="00AA4C4C">
            <w:pPr>
              <w:suppressAutoHyphens/>
              <w:spacing w:before="60" w:after="60"/>
              <w:rPr>
                <w:rFonts w:cs="Arial"/>
                <w:b/>
              </w:rPr>
            </w:pPr>
          </w:p>
        </w:tc>
      </w:tr>
      <w:tr w:rsidR="00AA4C4C" w:rsidRPr="008D0CFF" w14:paraId="4EF61788" w14:textId="77777777" w:rsidTr="00A4519A">
        <w:trPr>
          <w:cantSplit/>
        </w:trPr>
        <w:tc>
          <w:tcPr>
            <w:tcW w:w="7230" w:type="dxa"/>
          </w:tcPr>
          <w:p w14:paraId="36E76D8E" w14:textId="3E4D28F7" w:rsidR="00AA4C4C" w:rsidRDefault="00AA4C4C" w:rsidP="00AA4C4C">
            <w:pPr>
              <w:suppressAutoHyphens/>
              <w:spacing w:before="60" w:after="60"/>
              <w:rPr>
                <w:rFonts w:cs="Arial"/>
              </w:rPr>
            </w:pPr>
          </w:p>
        </w:tc>
        <w:tc>
          <w:tcPr>
            <w:tcW w:w="2126" w:type="dxa"/>
          </w:tcPr>
          <w:p w14:paraId="6762A8E4" w14:textId="120043B1" w:rsidR="00AA4C4C" w:rsidRDefault="00AA4C4C" w:rsidP="00AA4C4C">
            <w:pPr>
              <w:suppressAutoHyphens/>
              <w:spacing w:before="60" w:after="60"/>
              <w:rPr>
                <w:rFonts w:cs="Arial"/>
                <w:b/>
              </w:rPr>
            </w:pPr>
          </w:p>
        </w:tc>
      </w:tr>
      <w:tr w:rsidR="00DC7819" w:rsidRPr="008D0CFF" w14:paraId="2CEC9445" w14:textId="77777777" w:rsidTr="00A4519A">
        <w:trPr>
          <w:cantSplit/>
        </w:trPr>
        <w:tc>
          <w:tcPr>
            <w:tcW w:w="7230" w:type="dxa"/>
          </w:tcPr>
          <w:p w14:paraId="49EF1CC2" w14:textId="03ADD4FF" w:rsidR="00DC7819" w:rsidRDefault="00DC7819" w:rsidP="009E386A">
            <w:pPr>
              <w:suppressAutoHyphens/>
              <w:spacing w:before="60" w:after="60"/>
              <w:rPr>
                <w:rFonts w:cs="Arial"/>
              </w:rPr>
            </w:pPr>
          </w:p>
        </w:tc>
        <w:tc>
          <w:tcPr>
            <w:tcW w:w="2126" w:type="dxa"/>
          </w:tcPr>
          <w:p w14:paraId="752F26B3" w14:textId="31297262" w:rsidR="00DC7819" w:rsidRDefault="00DC7819" w:rsidP="009E386A">
            <w:pPr>
              <w:suppressAutoHyphens/>
              <w:spacing w:before="60" w:after="60"/>
              <w:rPr>
                <w:rFonts w:cs="Arial"/>
                <w:b/>
              </w:rPr>
            </w:pPr>
          </w:p>
        </w:tc>
      </w:tr>
      <w:tr w:rsidR="00892D2B" w:rsidRPr="008D0CFF" w14:paraId="604F4956" w14:textId="77777777" w:rsidTr="00A4519A">
        <w:trPr>
          <w:cantSplit/>
        </w:trPr>
        <w:tc>
          <w:tcPr>
            <w:tcW w:w="7230" w:type="dxa"/>
          </w:tcPr>
          <w:p w14:paraId="42E5C48C" w14:textId="0A9654C0" w:rsidR="00892D2B" w:rsidRDefault="00892D2B" w:rsidP="00892D2B">
            <w:pPr>
              <w:suppressAutoHyphens/>
              <w:spacing w:before="60" w:after="60"/>
              <w:rPr>
                <w:rFonts w:cs="Arial"/>
              </w:rPr>
            </w:pPr>
          </w:p>
        </w:tc>
        <w:tc>
          <w:tcPr>
            <w:tcW w:w="2126" w:type="dxa"/>
          </w:tcPr>
          <w:p w14:paraId="03B20AA7" w14:textId="3ED0E62C" w:rsidR="00892D2B" w:rsidRDefault="00892D2B" w:rsidP="00892D2B">
            <w:pPr>
              <w:suppressAutoHyphens/>
              <w:spacing w:before="60" w:after="60"/>
              <w:rPr>
                <w:rFonts w:cs="Arial"/>
                <w:b/>
              </w:rPr>
            </w:pPr>
          </w:p>
        </w:tc>
      </w:tr>
      <w:tr w:rsidR="00267000" w:rsidRPr="008D0CFF" w14:paraId="2C4658D5" w14:textId="77777777" w:rsidTr="00A4519A">
        <w:trPr>
          <w:cantSplit/>
        </w:trPr>
        <w:tc>
          <w:tcPr>
            <w:tcW w:w="7230" w:type="dxa"/>
          </w:tcPr>
          <w:p w14:paraId="135B848A" w14:textId="3BFDF05E" w:rsidR="00267000" w:rsidRDefault="00267000" w:rsidP="00267000">
            <w:pPr>
              <w:suppressAutoHyphens/>
              <w:spacing w:before="60" w:after="60"/>
              <w:rPr>
                <w:rFonts w:cs="Arial"/>
              </w:rPr>
            </w:pPr>
          </w:p>
        </w:tc>
        <w:tc>
          <w:tcPr>
            <w:tcW w:w="2126" w:type="dxa"/>
          </w:tcPr>
          <w:p w14:paraId="38F864F8" w14:textId="237E3682" w:rsidR="00267000" w:rsidRDefault="00267000" w:rsidP="00267000">
            <w:pPr>
              <w:suppressAutoHyphens/>
              <w:spacing w:before="60" w:after="60"/>
              <w:rPr>
                <w:rFonts w:cs="Arial"/>
                <w:b/>
              </w:rPr>
            </w:pPr>
          </w:p>
        </w:tc>
      </w:tr>
      <w:tr w:rsidR="009E386A" w:rsidRPr="008D0CFF" w14:paraId="35F5EFFE" w14:textId="77777777" w:rsidTr="00A4519A">
        <w:trPr>
          <w:cantSplit/>
        </w:trPr>
        <w:tc>
          <w:tcPr>
            <w:tcW w:w="7230" w:type="dxa"/>
          </w:tcPr>
          <w:p w14:paraId="64886475" w14:textId="144FFBA3" w:rsidR="009E386A" w:rsidRPr="00E32FC3" w:rsidRDefault="009E386A" w:rsidP="009E386A">
            <w:pPr>
              <w:suppressAutoHyphens/>
              <w:spacing w:before="60" w:after="60"/>
              <w:rPr>
                <w:rFonts w:cs="Arial"/>
              </w:rPr>
            </w:pPr>
          </w:p>
        </w:tc>
        <w:tc>
          <w:tcPr>
            <w:tcW w:w="2126" w:type="dxa"/>
          </w:tcPr>
          <w:p w14:paraId="5F82BF68" w14:textId="17FB2982" w:rsidR="009E386A" w:rsidRDefault="009E386A" w:rsidP="009E386A">
            <w:pPr>
              <w:suppressAutoHyphens/>
              <w:spacing w:before="60" w:after="60"/>
              <w:rPr>
                <w:rFonts w:cs="Arial"/>
                <w:b/>
              </w:rPr>
            </w:pPr>
          </w:p>
        </w:tc>
      </w:tr>
      <w:tr w:rsidR="00730859" w:rsidRPr="008D0CFF" w14:paraId="73B957AF" w14:textId="77777777" w:rsidTr="00A4519A">
        <w:trPr>
          <w:cantSplit/>
        </w:trPr>
        <w:tc>
          <w:tcPr>
            <w:tcW w:w="7230" w:type="dxa"/>
          </w:tcPr>
          <w:p w14:paraId="5AF4A39A" w14:textId="7D5FEFC9" w:rsidR="00730859" w:rsidRDefault="00730859" w:rsidP="004B08BF">
            <w:pPr>
              <w:suppressAutoHyphens/>
              <w:spacing w:before="60" w:after="60"/>
              <w:jc w:val="left"/>
              <w:rPr>
                <w:rFonts w:cs="Arial"/>
              </w:rPr>
            </w:pPr>
          </w:p>
        </w:tc>
        <w:tc>
          <w:tcPr>
            <w:tcW w:w="2126" w:type="dxa"/>
          </w:tcPr>
          <w:p w14:paraId="76353EDB" w14:textId="1C98C6E4" w:rsidR="00730859" w:rsidRDefault="00730859" w:rsidP="004B08BF">
            <w:pPr>
              <w:suppressAutoHyphens/>
              <w:spacing w:before="60" w:after="60"/>
              <w:jc w:val="left"/>
              <w:rPr>
                <w:rFonts w:cs="Arial"/>
                <w:b/>
              </w:rPr>
            </w:pPr>
          </w:p>
        </w:tc>
      </w:tr>
      <w:tr w:rsidR="009E386A" w:rsidRPr="008D0CFF" w14:paraId="0A6E6032" w14:textId="77777777" w:rsidTr="00A4519A">
        <w:trPr>
          <w:cantSplit/>
        </w:trPr>
        <w:tc>
          <w:tcPr>
            <w:tcW w:w="7230" w:type="dxa"/>
          </w:tcPr>
          <w:p w14:paraId="3704BCBD" w14:textId="346D8E54" w:rsidR="009E386A" w:rsidRPr="005C423A" w:rsidRDefault="009E386A" w:rsidP="009E386A">
            <w:pPr>
              <w:suppressAutoHyphens/>
              <w:spacing w:before="60" w:after="60"/>
              <w:rPr>
                <w:rFonts w:cs="Arial"/>
              </w:rPr>
            </w:pPr>
          </w:p>
        </w:tc>
        <w:tc>
          <w:tcPr>
            <w:tcW w:w="2126" w:type="dxa"/>
          </w:tcPr>
          <w:p w14:paraId="4BC973DA" w14:textId="647EEA34" w:rsidR="009E386A" w:rsidRPr="00BE7E8A" w:rsidRDefault="009E386A" w:rsidP="009E386A">
            <w:pPr>
              <w:suppressAutoHyphens/>
              <w:spacing w:before="60" w:after="60"/>
              <w:rPr>
                <w:rFonts w:cs="Arial"/>
              </w:rPr>
            </w:pPr>
          </w:p>
        </w:tc>
      </w:tr>
      <w:tr w:rsidR="002D0A84" w:rsidRPr="008D0CFF" w14:paraId="3E8D728B" w14:textId="77777777" w:rsidTr="00A4519A">
        <w:trPr>
          <w:cantSplit/>
        </w:trPr>
        <w:tc>
          <w:tcPr>
            <w:tcW w:w="7230" w:type="dxa"/>
          </w:tcPr>
          <w:p w14:paraId="5342D191" w14:textId="79904FB0" w:rsidR="002D0A84" w:rsidRDefault="002D0A84" w:rsidP="002D0A84">
            <w:pPr>
              <w:suppressAutoHyphens/>
              <w:spacing w:before="60" w:after="60"/>
              <w:rPr>
                <w:rFonts w:cs="Arial"/>
              </w:rPr>
            </w:pPr>
          </w:p>
        </w:tc>
        <w:tc>
          <w:tcPr>
            <w:tcW w:w="2126" w:type="dxa"/>
          </w:tcPr>
          <w:p w14:paraId="456E966B" w14:textId="5650EC91" w:rsidR="002D0A84" w:rsidRDefault="002D0A84" w:rsidP="002D0A84">
            <w:pPr>
              <w:suppressAutoHyphens/>
              <w:spacing w:before="60" w:after="60"/>
              <w:jc w:val="left"/>
              <w:rPr>
                <w:rFonts w:cs="Arial"/>
                <w:b/>
              </w:rPr>
            </w:pPr>
          </w:p>
        </w:tc>
      </w:tr>
      <w:tr w:rsidR="009E386A" w:rsidRPr="008D0CFF" w14:paraId="44570652" w14:textId="77777777" w:rsidTr="00A4519A">
        <w:trPr>
          <w:cantSplit/>
        </w:trPr>
        <w:tc>
          <w:tcPr>
            <w:tcW w:w="7230" w:type="dxa"/>
          </w:tcPr>
          <w:p w14:paraId="476D0427" w14:textId="5D6D5BD1" w:rsidR="009E386A" w:rsidRPr="00B564C7" w:rsidRDefault="009E386A" w:rsidP="009E386A">
            <w:pPr>
              <w:suppressAutoHyphens/>
              <w:spacing w:before="60" w:after="60"/>
              <w:rPr>
                <w:rFonts w:cs="Arial"/>
              </w:rPr>
            </w:pPr>
          </w:p>
        </w:tc>
        <w:tc>
          <w:tcPr>
            <w:tcW w:w="2126" w:type="dxa"/>
          </w:tcPr>
          <w:p w14:paraId="3C452987" w14:textId="304E0B0D" w:rsidR="009E386A" w:rsidRPr="007D0089" w:rsidRDefault="009E386A" w:rsidP="002D0A84">
            <w:pPr>
              <w:suppressAutoHyphens/>
              <w:spacing w:before="60" w:after="60"/>
              <w:jc w:val="left"/>
              <w:rPr>
                <w:rFonts w:cs="Arial"/>
              </w:rPr>
            </w:pPr>
          </w:p>
        </w:tc>
      </w:tr>
      <w:tr w:rsidR="006A0197" w:rsidRPr="008D0CFF" w14:paraId="772DCB21" w14:textId="77777777" w:rsidTr="00A4519A">
        <w:trPr>
          <w:cantSplit/>
        </w:trPr>
        <w:tc>
          <w:tcPr>
            <w:tcW w:w="7230" w:type="dxa"/>
          </w:tcPr>
          <w:p w14:paraId="65009E9B" w14:textId="07B6DF72" w:rsidR="006A0197" w:rsidRDefault="006A0197" w:rsidP="006A0197">
            <w:pPr>
              <w:suppressAutoHyphens/>
              <w:spacing w:before="60" w:after="60"/>
              <w:rPr>
                <w:rFonts w:cs="Arial"/>
              </w:rPr>
            </w:pPr>
          </w:p>
        </w:tc>
        <w:tc>
          <w:tcPr>
            <w:tcW w:w="2126" w:type="dxa"/>
          </w:tcPr>
          <w:p w14:paraId="63D18024" w14:textId="47684F4C" w:rsidR="006A0197" w:rsidRDefault="006A0197" w:rsidP="002D0A84">
            <w:pPr>
              <w:suppressAutoHyphens/>
              <w:spacing w:before="60" w:after="60"/>
              <w:jc w:val="left"/>
              <w:rPr>
                <w:rFonts w:cs="Arial"/>
                <w:b/>
              </w:rPr>
            </w:pPr>
          </w:p>
        </w:tc>
      </w:tr>
      <w:tr w:rsidR="002D0A84" w:rsidRPr="008D0CFF" w14:paraId="4B0737DD" w14:textId="77777777" w:rsidTr="00A4519A">
        <w:trPr>
          <w:cantSplit/>
        </w:trPr>
        <w:tc>
          <w:tcPr>
            <w:tcW w:w="7230" w:type="dxa"/>
          </w:tcPr>
          <w:p w14:paraId="310C91F4" w14:textId="0EB7A7D2" w:rsidR="002D0A84" w:rsidRDefault="002D0A84" w:rsidP="002D0A84">
            <w:pPr>
              <w:suppressAutoHyphens/>
              <w:spacing w:before="60" w:after="60"/>
              <w:rPr>
                <w:rFonts w:cs="Arial"/>
              </w:rPr>
            </w:pPr>
          </w:p>
        </w:tc>
        <w:tc>
          <w:tcPr>
            <w:tcW w:w="2126" w:type="dxa"/>
          </w:tcPr>
          <w:p w14:paraId="4A481981" w14:textId="0DA6BACF" w:rsidR="002D0A84" w:rsidRDefault="002D0A84" w:rsidP="002D0A84">
            <w:pPr>
              <w:suppressAutoHyphens/>
              <w:spacing w:before="60" w:after="60"/>
              <w:jc w:val="left"/>
              <w:rPr>
                <w:rFonts w:cs="Arial"/>
                <w:b/>
              </w:rPr>
            </w:pPr>
          </w:p>
        </w:tc>
      </w:tr>
      <w:tr w:rsidR="0057150E" w:rsidRPr="008D0CFF" w14:paraId="69B7927C" w14:textId="77777777" w:rsidTr="00A4519A">
        <w:trPr>
          <w:cantSplit/>
        </w:trPr>
        <w:tc>
          <w:tcPr>
            <w:tcW w:w="7230" w:type="dxa"/>
          </w:tcPr>
          <w:p w14:paraId="52500532" w14:textId="48C9AFB5" w:rsidR="0057150E" w:rsidRDefault="0057150E" w:rsidP="0057150E">
            <w:pPr>
              <w:suppressAutoHyphens/>
              <w:spacing w:before="60" w:after="60"/>
              <w:rPr>
                <w:rFonts w:cs="Arial"/>
              </w:rPr>
            </w:pPr>
          </w:p>
        </w:tc>
        <w:tc>
          <w:tcPr>
            <w:tcW w:w="2126" w:type="dxa"/>
          </w:tcPr>
          <w:p w14:paraId="62E441A7" w14:textId="36ADE8D3" w:rsidR="0057150E" w:rsidRDefault="0057150E" w:rsidP="002D0A84">
            <w:pPr>
              <w:suppressAutoHyphens/>
              <w:spacing w:before="60" w:after="60"/>
              <w:jc w:val="left"/>
              <w:rPr>
                <w:rFonts w:cs="Arial"/>
                <w:b/>
              </w:rPr>
            </w:pPr>
          </w:p>
        </w:tc>
      </w:tr>
      <w:tr w:rsidR="0057150E" w:rsidRPr="008D0CFF" w14:paraId="73898885" w14:textId="77777777" w:rsidTr="00A4519A">
        <w:trPr>
          <w:cantSplit/>
        </w:trPr>
        <w:tc>
          <w:tcPr>
            <w:tcW w:w="7230" w:type="dxa"/>
          </w:tcPr>
          <w:p w14:paraId="70C830AF" w14:textId="05BF0E4D" w:rsidR="0057150E" w:rsidRDefault="0057150E" w:rsidP="0057150E">
            <w:pPr>
              <w:suppressAutoHyphens/>
              <w:spacing w:before="60" w:after="60"/>
              <w:rPr>
                <w:rFonts w:cs="Arial"/>
              </w:rPr>
            </w:pPr>
          </w:p>
        </w:tc>
        <w:tc>
          <w:tcPr>
            <w:tcW w:w="2126" w:type="dxa"/>
          </w:tcPr>
          <w:p w14:paraId="4B00AA13" w14:textId="7C669069" w:rsidR="0057150E" w:rsidRDefault="0057150E" w:rsidP="002D0A84">
            <w:pPr>
              <w:suppressAutoHyphens/>
              <w:spacing w:before="60" w:after="60"/>
              <w:jc w:val="left"/>
              <w:rPr>
                <w:rFonts w:cs="Arial"/>
                <w:b/>
              </w:rPr>
            </w:pPr>
          </w:p>
        </w:tc>
      </w:tr>
      <w:tr w:rsidR="00C95BA2" w:rsidRPr="008D0CFF" w14:paraId="5EA76061" w14:textId="77777777" w:rsidTr="00A4519A">
        <w:trPr>
          <w:cantSplit/>
        </w:trPr>
        <w:tc>
          <w:tcPr>
            <w:tcW w:w="7230" w:type="dxa"/>
          </w:tcPr>
          <w:p w14:paraId="18F3693F" w14:textId="51EF9080" w:rsidR="00C95BA2" w:rsidRDefault="00C95BA2" w:rsidP="00C95BA2">
            <w:pPr>
              <w:suppressAutoHyphens/>
              <w:spacing w:before="60" w:after="60"/>
              <w:rPr>
                <w:rFonts w:cs="Arial"/>
              </w:rPr>
            </w:pPr>
          </w:p>
        </w:tc>
        <w:tc>
          <w:tcPr>
            <w:tcW w:w="2126" w:type="dxa"/>
          </w:tcPr>
          <w:p w14:paraId="4D194CE2" w14:textId="0D9440B8" w:rsidR="00C95BA2" w:rsidRDefault="00C95BA2" w:rsidP="00C95BA2">
            <w:pPr>
              <w:suppressAutoHyphens/>
              <w:spacing w:before="60" w:after="60"/>
              <w:jc w:val="left"/>
              <w:rPr>
                <w:rFonts w:cs="Arial"/>
                <w:b/>
              </w:rPr>
            </w:pPr>
          </w:p>
        </w:tc>
      </w:tr>
      <w:tr w:rsidR="0057150E" w:rsidRPr="008D0CFF" w14:paraId="387BD8A1" w14:textId="77777777" w:rsidTr="00A4519A">
        <w:trPr>
          <w:cantSplit/>
        </w:trPr>
        <w:tc>
          <w:tcPr>
            <w:tcW w:w="7230" w:type="dxa"/>
          </w:tcPr>
          <w:p w14:paraId="2ABC0CCB" w14:textId="5ACD6256" w:rsidR="0057150E" w:rsidRDefault="0057150E" w:rsidP="0057150E">
            <w:pPr>
              <w:suppressAutoHyphens/>
              <w:spacing w:before="60" w:after="60"/>
              <w:rPr>
                <w:rFonts w:cs="Arial"/>
              </w:rPr>
            </w:pPr>
          </w:p>
        </w:tc>
        <w:tc>
          <w:tcPr>
            <w:tcW w:w="2126" w:type="dxa"/>
          </w:tcPr>
          <w:p w14:paraId="0B438617" w14:textId="6E876227" w:rsidR="0057150E" w:rsidRDefault="0057150E" w:rsidP="002D0A84">
            <w:pPr>
              <w:suppressAutoHyphens/>
              <w:spacing w:before="60" w:after="60"/>
              <w:jc w:val="left"/>
              <w:rPr>
                <w:rFonts w:cs="Arial"/>
                <w:b/>
              </w:rPr>
            </w:pPr>
          </w:p>
        </w:tc>
      </w:tr>
      <w:tr w:rsidR="0057150E" w:rsidRPr="008D0CFF" w14:paraId="1708211D" w14:textId="77777777" w:rsidTr="00A4519A">
        <w:trPr>
          <w:cantSplit/>
        </w:trPr>
        <w:tc>
          <w:tcPr>
            <w:tcW w:w="7230" w:type="dxa"/>
          </w:tcPr>
          <w:p w14:paraId="714A2599" w14:textId="4F9AD7BB" w:rsidR="0057150E" w:rsidRDefault="0057150E" w:rsidP="0057150E">
            <w:pPr>
              <w:suppressAutoHyphens/>
              <w:spacing w:before="60" w:after="60"/>
              <w:rPr>
                <w:rFonts w:cs="Arial"/>
              </w:rPr>
            </w:pPr>
          </w:p>
        </w:tc>
        <w:tc>
          <w:tcPr>
            <w:tcW w:w="2126" w:type="dxa"/>
          </w:tcPr>
          <w:p w14:paraId="449158CA" w14:textId="144253F0" w:rsidR="0057150E" w:rsidRDefault="0057150E" w:rsidP="002D0A84">
            <w:pPr>
              <w:suppressAutoHyphens/>
              <w:spacing w:before="60" w:after="60"/>
              <w:jc w:val="left"/>
              <w:rPr>
                <w:rFonts w:cs="Arial"/>
                <w:b/>
              </w:rPr>
            </w:pPr>
          </w:p>
        </w:tc>
      </w:tr>
      <w:tr w:rsidR="009D1874" w:rsidRPr="008D0CFF" w14:paraId="575CDDA5" w14:textId="77777777" w:rsidTr="00A4519A">
        <w:trPr>
          <w:cantSplit/>
        </w:trPr>
        <w:tc>
          <w:tcPr>
            <w:tcW w:w="7230" w:type="dxa"/>
          </w:tcPr>
          <w:p w14:paraId="01011565" w14:textId="7B391C60" w:rsidR="009D1874" w:rsidRDefault="009D1874" w:rsidP="009D1874">
            <w:pPr>
              <w:suppressAutoHyphens/>
              <w:spacing w:before="60" w:after="60"/>
              <w:rPr>
                <w:rFonts w:cs="Arial"/>
              </w:rPr>
            </w:pPr>
          </w:p>
        </w:tc>
        <w:tc>
          <w:tcPr>
            <w:tcW w:w="2126" w:type="dxa"/>
          </w:tcPr>
          <w:p w14:paraId="219E778B" w14:textId="02530DF5" w:rsidR="009D1874" w:rsidRDefault="009D1874" w:rsidP="002D0A84">
            <w:pPr>
              <w:suppressAutoHyphens/>
              <w:spacing w:before="60" w:after="60"/>
              <w:jc w:val="left"/>
              <w:rPr>
                <w:rFonts w:cs="Arial"/>
                <w:b/>
              </w:rPr>
            </w:pPr>
          </w:p>
        </w:tc>
      </w:tr>
      <w:tr w:rsidR="002D0A84" w:rsidRPr="008D0CFF" w14:paraId="4FDAAEAC" w14:textId="77777777" w:rsidTr="00A4519A">
        <w:trPr>
          <w:cantSplit/>
        </w:trPr>
        <w:tc>
          <w:tcPr>
            <w:tcW w:w="7230" w:type="dxa"/>
          </w:tcPr>
          <w:p w14:paraId="599A4F4E" w14:textId="519F6AF1" w:rsidR="002D0A84" w:rsidRPr="001F74D2" w:rsidRDefault="002D0A84" w:rsidP="002D0A84">
            <w:pPr>
              <w:suppressAutoHyphens/>
              <w:spacing w:before="60" w:after="60"/>
              <w:rPr>
                <w:rFonts w:cs="Arial"/>
              </w:rPr>
            </w:pPr>
          </w:p>
        </w:tc>
        <w:tc>
          <w:tcPr>
            <w:tcW w:w="2126" w:type="dxa"/>
          </w:tcPr>
          <w:p w14:paraId="0FE1432C" w14:textId="59028B1B" w:rsidR="002D0A84" w:rsidRDefault="002D0A84" w:rsidP="002D0A84">
            <w:pPr>
              <w:suppressAutoHyphens/>
              <w:spacing w:before="60" w:after="60"/>
              <w:jc w:val="left"/>
              <w:rPr>
                <w:rFonts w:cs="Arial"/>
                <w:b/>
              </w:rPr>
            </w:pPr>
          </w:p>
        </w:tc>
      </w:tr>
      <w:tr w:rsidR="009E386A" w:rsidRPr="008D0CFF" w:rsidDel="002D0A84" w14:paraId="3D37A8F5" w14:textId="1609B4EA" w:rsidTr="00A4519A">
        <w:trPr>
          <w:cantSplit/>
          <w:del w:id="42" w:author="Jeff Wootton" w:date="2024-06-23T21:39:00Z"/>
        </w:trPr>
        <w:tc>
          <w:tcPr>
            <w:tcW w:w="7230" w:type="dxa"/>
          </w:tcPr>
          <w:p w14:paraId="136BE576" w14:textId="7316E058" w:rsidR="009E386A" w:rsidDel="002D0A84" w:rsidRDefault="009E386A" w:rsidP="009E386A">
            <w:pPr>
              <w:suppressAutoHyphens/>
              <w:spacing w:before="60" w:after="60"/>
              <w:rPr>
                <w:del w:id="43" w:author="Jeff Wootton" w:date="2024-06-23T21:39:00Z" w16du:dateUtc="2024-06-23T19:39:00Z"/>
                <w:rFonts w:cs="Arial"/>
              </w:rPr>
            </w:pPr>
          </w:p>
        </w:tc>
        <w:tc>
          <w:tcPr>
            <w:tcW w:w="2126" w:type="dxa"/>
          </w:tcPr>
          <w:p w14:paraId="2D4EA5B4" w14:textId="360FC51D" w:rsidR="009E386A" w:rsidRPr="002216CC" w:rsidDel="002D0A84" w:rsidRDefault="009E386A" w:rsidP="002D0A84">
            <w:pPr>
              <w:suppressAutoHyphens/>
              <w:spacing w:before="60" w:after="60"/>
              <w:jc w:val="left"/>
              <w:rPr>
                <w:del w:id="44" w:author="Jeff Wootton" w:date="2024-06-23T21:39:00Z" w16du:dateUtc="2024-06-23T19:39:00Z"/>
                <w:rFonts w:cs="Arial"/>
                <w:b/>
              </w:rPr>
            </w:pPr>
          </w:p>
        </w:tc>
      </w:tr>
    </w:tbl>
    <w:p w14:paraId="48E110D5" w14:textId="77777777" w:rsidR="00F47195" w:rsidRDefault="00F47195" w:rsidP="00C128E3">
      <w:pPr>
        <w:spacing w:after="0" w:line="240" w:lineRule="auto"/>
        <w:rPr>
          <w:rFonts w:ascii="Arial Narrow" w:hAnsi="Arial Narrow"/>
        </w:rPr>
      </w:pPr>
    </w:p>
    <w:p w14:paraId="1480A5CC" w14:textId="0889B1AC" w:rsidR="00614FE6" w:rsidDel="002D0A84" w:rsidRDefault="00614FE6">
      <w:pPr>
        <w:spacing w:after="160" w:line="259" w:lineRule="auto"/>
        <w:jc w:val="left"/>
        <w:rPr>
          <w:del w:id="45" w:author="Jeff Wootton" w:date="2024-06-23T21:39:00Z" w16du:dateUtc="2024-06-23T19:39:00Z"/>
          <w:rFonts w:ascii="Arial Narrow" w:hAnsi="Arial Narrow"/>
        </w:rPr>
      </w:pPr>
      <w:del w:id="46" w:author="Jeff Wootton" w:date="2024-06-23T21:39:00Z" w16du:dateUtc="2024-06-23T19:39:00Z">
        <w:r w:rsidDel="002D0A84">
          <w:rPr>
            <w:rFonts w:ascii="Arial Narrow" w:hAnsi="Arial Narrow"/>
          </w:rPr>
          <w:br w:type="page"/>
        </w:r>
      </w:del>
    </w:p>
    <w:p w14:paraId="031ACC39" w14:textId="6FE343D1" w:rsidR="00614FE6" w:rsidRPr="00E61AD8" w:rsidDel="002D0A84" w:rsidRDefault="00614FE6">
      <w:pPr>
        <w:spacing w:after="160" w:line="259" w:lineRule="auto"/>
        <w:jc w:val="left"/>
        <w:rPr>
          <w:del w:id="47" w:author="Jeff Wootton" w:date="2024-06-23T21:39:00Z" w16du:dateUtc="2024-06-23T19:39:00Z"/>
          <w:lang w:val="en-US"/>
        </w:rPr>
        <w:pPrChange w:id="48" w:author="Jeff Wootton" w:date="2024-06-23T21:39:00Z" w16du:dateUtc="2024-06-23T19:39:00Z">
          <w:pPr>
            <w:spacing w:line="240" w:lineRule="auto"/>
          </w:pPr>
        </w:pPrChange>
      </w:pPr>
    </w:p>
    <w:p w14:paraId="36194F18" w14:textId="7CAD8FCD" w:rsidR="00614FE6" w:rsidRPr="00E61AD8" w:rsidDel="002D0A84" w:rsidRDefault="00614FE6" w:rsidP="00614FE6">
      <w:pPr>
        <w:spacing w:line="240" w:lineRule="auto"/>
        <w:rPr>
          <w:del w:id="49" w:author="Jeff Wootton" w:date="2024-06-23T21:39:00Z" w16du:dateUtc="2024-06-23T19:39:00Z"/>
          <w:lang w:val="en-US"/>
        </w:rPr>
      </w:pPr>
    </w:p>
    <w:p w14:paraId="03FC21E5" w14:textId="29729473" w:rsidR="00614FE6" w:rsidRPr="00E61AD8" w:rsidDel="002D0A84" w:rsidRDefault="00614FE6" w:rsidP="00614FE6">
      <w:pPr>
        <w:spacing w:line="240" w:lineRule="auto"/>
        <w:rPr>
          <w:del w:id="50" w:author="Jeff Wootton" w:date="2024-06-23T21:39:00Z" w16du:dateUtc="2024-06-23T19:39:00Z"/>
          <w:lang w:val="en-US"/>
        </w:rPr>
      </w:pPr>
    </w:p>
    <w:p w14:paraId="7AACEDF5" w14:textId="2BB5C5B0" w:rsidR="00614FE6" w:rsidRPr="00E61AD8" w:rsidDel="002D0A84" w:rsidRDefault="00614FE6" w:rsidP="00614FE6">
      <w:pPr>
        <w:spacing w:line="240" w:lineRule="auto"/>
        <w:rPr>
          <w:del w:id="51" w:author="Jeff Wootton" w:date="2024-06-23T21:39:00Z" w16du:dateUtc="2024-06-23T19:39:00Z"/>
          <w:lang w:val="en-US"/>
        </w:rPr>
      </w:pPr>
    </w:p>
    <w:p w14:paraId="5731D0CE" w14:textId="776DB678" w:rsidR="00614FE6" w:rsidRPr="00E61AD8" w:rsidDel="002D0A84" w:rsidRDefault="00614FE6" w:rsidP="00614FE6">
      <w:pPr>
        <w:spacing w:line="240" w:lineRule="auto"/>
        <w:rPr>
          <w:del w:id="52" w:author="Jeff Wootton" w:date="2024-06-23T21:39:00Z" w16du:dateUtc="2024-06-23T19:39:00Z"/>
          <w:lang w:val="en-US"/>
        </w:rPr>
      </w:pPr>
    </w:p>
    <w:p w14:paraId="2D2451F8" w14:textId="46FE0903" w:rsidR="00614FE6" w:rsidRPr="00E61AD8" w:rsidDel="002D0A84" w:rsidRDefault="00614FE6" w:rsidP="00614FE6">
      <w:pPr>
        <w:spacing w:line="240" w:lineRule="auto"/>
        <w:rPr>
          <w:del w:id="53" w:author="Jeff Wootton" w:date="2024-06-23T21:39:00Z" w16du:dateUtc="2024-06-23T19:39:00Z"/>
          <w:lang w:val="en-US"/>
        </w:rPr>
      </w:pPr>
    </w:p>
    <w:p w14:paraId="6569567B" w14:textId="1AAC95D4" w:rsidR="00614FE6" w:rsidRPr="00E61AD8" w:rsidDel="002D0A84" w:rsidRDefault="00614FE6" w:rsidP="00614FE6">
      <w:pPr>
        <w:spacing w:line="240" w:lineRule="auto"/>
        <w:rPr>
          <w:del w:id="54" w:author="Jeff Wootton" w:date="2024-06-23T21:39:00Z" w16du:dateUtc="2024-06-23T19:39:00Z"/>
          <w:lang w:val="en-US"/>
        </w:rPr>
      </w:pPr>
    </w:p>
    <w:p w14:paraId="1527A027" w14:textId="69FCA268" w:rsidR="00614FE6" w:rsidRPr="00E61AD8" w:rsidDel="002D0A84" w:rsidRDefault="00614FE6" w:rsidP="00614FE6">
      <w:pPr>
        <w:spacing w:line="240" w:lineRule="auto"/>
        <w:rPr>
          <w:del w:id="55" w:author="Jeff Wootton" w:date="2024-06-23T21:39:00Z" w16du:dateUtc="2024-06-23T19:39:00Z"/>
          <w:lang w:val="en-US"/>
        </w:rPr>
      </w:pPr>
    </w:p>
    <w:p w14:paraId="2C37A820" w14:textId="1BEF590F" w:rsidR="00614FE6" w:rsidRPr="00E61AD8" w:rsidDel="002D0A84" w:rsidRDefault="00614FE6" w:rsidP="00614FE6">
      <w:pPr>
        <w:spacing w:line="240" w:lineRule="auto"/>
        <w:rPr>
          <w:del w:id="56" w:author="Jeff Wootton" w:date="2024-06-23T21:39:00Z" w16du:dateUtc="2024-06-23T19:39:00Z"/>
          <w:lang w:val="en-US"/>
        </w:rPr>
      </w:pPr>
    </w:p>
    <w:p w14:paraId="6E3990B0" w14:textId="48384FCB" w:rsidR="00614FE6" w:rsidRPr="00E61AD8" w:rsidDel="002D0A84" w:rsidRDefault="00614FE6" w:rsidP="00614FE6">
      <w:pPr>
        <w:spacing w:line="240" w:lineRule="auto"/>
        <w:rPr>
          <w:del w:id="57" w:author="Jeff Wootton" w:date="2024-06-23T21:39:00Z" w16du:dateUtc="2024-06-23T19:39:00Z"/>
          <w:lang w:val="en-US"/>
        </w:rPr>
      </w:pPr>
    </w:p>
    <w:p w14:paraId="3170B191" w14:textId="3359F331" w:rsidR="00614FE6" w:rsidRPr="00E61AD8" w:rsidDel="002D0A84" w:rsidRDefault="00614FE6" w:rsidP="00614FE6">
      <w:pPr>
        <w:spacing w:line="240" w:lineRule="auto"/>
        <w:rPr>
          <w:del w:id="58" w:author="Jeff Wootton" w:date="2024-06-23T21:39:00Z" w16du:dateUtc="2024-06-23T19:39:00Z"/>
          <w:lang w:val="en-US"/>
        </w:rPr>
      </w:pPr>
    </w:p>
    <w:p w14:paraId="4B58C471" w14:textId="1CD36D7A" w:rsidR="00614FE6" w:rsidRPr="00E61AD8" w:rsidDel="002D0A84" w:rsidRDefault="00614FE6" w:rsidP="00614FE6">
      <w:pPr>
        <w:spacing w:line="240" w:lineRule="auto"/>
        <w:rPr>
          <w:del w:id="59" w:author="Jeff Wootton" w:date="2024-06-23T21:39:00Z" w16du:dateUtc="2024-06-23T19:39:00Z"/>
          <w:lang w:val="en-US"/>
        </w:rPr>
      </w:pPr>
    </w:p>
    <w:p w14:paraId="277508CE" w14:textId="761BB084" w:rsidR="00614FE6" w:rsidRPr="00E61AD8" w:rsidDel="002D0A84" w:rsidRDefault="00614FE6" w:rsidP="00614FE6">
      <w:pPr>
        <w:spacing w:line="240" w:lineRule="auto"/>
        <w:rPr>
          <w:del w:id="60" w:author="Jeff Wootton" w:date="2024-06-23T21:39:00Z" w16du:dateUtc="2024-06-23T19:39:00Z"/>
          <w:lang w:val="en-US"/>
        </w:rPr>
      </w:pPr>
    </w:p>
    <w:p w14:paraId="4FDF93F0" w14:textId="1F4FB7EF" w:rsidR="00614FE6" w:rsidRPr="00E61AD8" w:rsidDel="002D0A84" w:rsidRDefault="00614FE6" w:rsidP="00614FE6">
      <w:pPr>
        <w:spacing w:line="240" w:lineRule="auto"/>
        <w:rPr>
          <w:del w:id="61" w:author="Jeff Wootton" w:date="2024-06-23T21:39:00Z" w16du:dateUtc="2024-06-23T19:39:00Z"/>
          <w:lang w:val="en-US"/>
        </w:rPr>
      </w:pPr>
    </w:p>
    <w:p w14:paraId="4F3B3481" w14:textId="29666E9C" w:rsidR="00614FE6" w:rsidRPr="00E61AD8" w:rsidDel="002D0A84"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62" w:author="Jeff Wootton" w:date="2024-06-23T21:39:00Z" w16du:dateUtc="2024-06-23T19:39:00Z"/>
          <w:rFonts w:eastAsia="Times New Roman"/>
          <w:sz w:val="22"/>
          <w:lang w:val="en-AU" w:eastAsia="en-GB"/>
        </w:rPr>
      </w:pPr>
      <w:del w:id="63" w:author="Jeff Wootton" w:date="2024-06-23T21:39:00Z" w16du:dateUtc="2024-06-23T19:39:00Z">
        <w:r w:rsidRPr="00E61AD8" w:rsidDel="002D0A84">
          <w:rPr>
            <w:rFonts w:eastAsia="Times New Roman"/>
            <w:sz w:val="22"/>
            <w:lang w:val="en-AU" w:eastAsia="en-GB"/>
          </w:rPr>
          <w:tab/>
          <w:delText>Page intentionally left blank</w:delText>
        </w:r>
      </w:del>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46727015" w:rsidR="004A50CC" w:rsidRDefault="004A50CC">
      <w:pPr>
        <w:spacing w:after="160" w:line="259" w:lineRule="auto"/>
        <w:jc w:val="left"/>
        <w:rPr>
          <w:ins w:id="64" w:author="Jeff Wootton" w:date="2024-10-14T14:06:00Z" w16du:dateUtc="2024-10-14T12:06:00Z"/>
          <w:rFonts w:cs="Arial"/>
          <w:color w:val="0000FF"/>
        </w:rPr>
      </w:pPr>
      <w:ins w:id="65" w:author="Jeff Wootton" w:date="2024-10-14T14:06:00Z" w16du:dateUtc="2024-10-14T12:06:00Z">
        <w:r>
          <w:rPr>
            <w:rFonts w:cs="Arial"/>
            <w:color w:val="0000FF"/>
          </w:rPr>
          <w:br w:type="page"/>
        </w:r>
      </w:ins>
    </w:p>
    <w:p w14:paraId="2AFF554F" w14:textId="77777777" w:rsidR="004A50CC" w:rsidRDefault="004A50CC" w:rsidP="004A50CC">
      <w:pPr>
        <w:spacing w:line="240" w:lineRule="auto"/>
        <w:rPr>
          <w:ins w:id="66" w:author="Jeff Wootton" w:date="2024-10-14T14:07:00Z" w16du:dateUtc="2024-10-14T12:07:00Z"/>
        </w:rPr>
      </w:pPr>
    </w:p>
    <w:p w14:paraId="20788E18" w14:textId="77777777" w:rsidR="004A50CC" w:rsidRDefault="004A50CC" w:rsidP="004A50CC">
      <w:pPr>
        <w:spacing w:line="240" w:lineRule="auto"/>
        <w:rPr>
          <w:ins w:id="67" w:author="Jeff Wootton" w:date="2024-10-14T14:07:00Z" w16du:dateUtc="2024-10-14T12:07:00Z"/>
        </w:rPr>
      </w:pPr>
    </w:p>
    <w:p w14:paraId="4BEFF2C1" w14:textId="77777777" w:rsidR="004A50CC" w:rsidRDefault="004A50CC" w:rsidP="004A50CC">
      <w:pPr>
        <w:spacing w:line="240" w:lineRule="auto"/>
        <w:rPr>
          <w:ins w:id="68" w:author="Jeff Wootton" w:date="2024-10-14T14:07:00Z" w16du:dateUtc="2024-10-14T12:07:00Z"/>
        </w:rPr>
      </w:pPr>
    </w:p>
    <w:p w14:paraId="4F40AD41" w14:textId="77777777" w:rsidR="004A50CC" w:rsidRDefault="004A50CC" w:rsidP="004A50CC">
      <w:pPr>
        <w:spacing w:line="240" w:lineRule="auto"/>
        <w:rPr>
          <w:ins w:id="69" w:author="Jeff Wootton" w:date="2024-10-14T14:07:00Z" w16du:dateUtc="2024-10-14T12:07:00Z"/>
        </w:rPr>
      </w:pPr>
    </w:p>
    <w:p w14:paraId="7F4379F7" w14:textId="77777777" w:rsidR="004A50CC" w:rsidRDefault="004A50CC" w:rsidP="004A50CC">
      <w:pPr>
        <w:spacing w:line="240" w:lineRule="auto"/>
        <w:rPr>
          <w:ins w:id="70" w:author="Jeff Wootton" w:date="2024-10-14T14:07:00Z" w16du:dateUtc="2024-10-14T12:07:00Z"/>
        </w:rPr>
      </w:pPr>
    </w:p>
    <w:p w14:paraId="5AAAF363" w14:textId="77777777" w:rsidR="004A50CC" w:rsidRDefault="004A50CC" w:rsidP="004A50CC">
      <w:pPr>
        <w:spacing w:line="240" w:lineRule="auto"/>
        <w:rPr>
          <w:ins w:id="71" w:author="Jeff Wootton" w:date="2024-10-14T14:07:00Z" w16du:dateUtc="2024-10-14T12:07:00Z"/>
        </w:rPr>
      </w:pPr>
    </w:p>
    <w:p w14:paraId="6B480424" w14:textId="77777777" w:rsidR="004A50CC" w:rsidRDefault="004A50CC" w:rsidP="004A50CC">
      <w:pPr>
        <w:spacing w:line="240" w:lineRule="auto"/>
        <w:rPr>
          <w:ins w:id="72" w:author="Jeff Wootton" w:date="2024-10-14T14:07:00Z" w16du:dateUtc="2024-10-14T12:07:00Z"/>
        </w:rPr>
      </w:pPr>
    </w:p>
    <w:p w14:paraId="44D3B77D" w14:textId="77777777" w:rsidR="004A50CC" w:rsidRDefault="004A50CC" w:rsidP="004A50CC">
      <w:pPr>
        <w:spacing w:line="240" w:lineRule="auto"/>
        <w:rPr>
          <w:ins w:id="73" w:author="Jeff Wootton" w:date="2024-10-14T14:07:00Z" w16du:dateUtc="2024-10-14T12:07:00Z"/>
        </w:rPr>
      </w:pPr>
    </w:p>
    <w:p w14:paraId="09330B28" w14:textId="77777777" w:rsidR="004A50CC" w:rsidRDefault="004A50CC" w:rsidP="004A50CC">
      <w:pPr>
        <w:spacing w:line="240" w:lineRule="auto"/>
        <w:rPr>
          <w:ins w:id="74" w:author="Jeff Wootton" w:date="2024-10-14T14:07:00Z" w16du:dateUtc="2024-10-14T12:07:00Z"/>
        </w:rPr>
      </w:pPr>
    </w:p>
    <w:p w14:paraId="063FC1B8" w14:textId="77777777" w:rsidR="004A50CC" w:rsidRDefault="004A50CC" w:rsidP="004A50CC">
      <w:pPr>
        <w:spacing w:after="0" w:line="240" w:lineRule="auto"/>
        <w:rPr>
          <w:ins w:id="75" w:author="Jeff Wootton" w:date="2024-10-14T14:07:00Z" w16du:dateUtc="2024-10-14T12:07:00Z"/>
        </w:rPr>
      </w:pPr>
    </w:p>
    <w:p w14:paraId="56F76E8F" w14:textId="77777777" w:rsidR="004A50CC" w:rsidRDefault="004A50CC" w:rsidP="004A50CC">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ins w:id="76" w:author="Jeff Wootton" w:date="2024-10-14T14:07:00Z" w16du:dateUtc="2024-10-14T12:07:00Z"/>
          <w:rFonts w:eastAsia="Times New Roman"/>
          <w:sz w:val="22"/>
          <w:lang w:val="en-AU" w:eastAsia="en-GB"/>
        </w:rPr>
      </w:pPr>
      <w:ins w:id="77" w:author="Jeff Wootton" w:date="2024-10-14T14:07:00Z" w16du:dateUtc="2024-10-14T12:07:00Z">
        <w:r>
          <w:rPr>
            <w:rFonts w:eastAsia="Times New Roman"/>
            <w:sz w:val="22"/>
            <w:lang w:val="en-AU" w:eastAsia="en-GB"/>
          </w:rPr>
          <w:tab/>
          <w:t>Page intentionally left blank</w:t>
        </w:r>
      </w:ins>
    </w:p>
    <w:p w14:paraId="6D593F0F" w14:textId="77777777" w:rsidR="004A50CC" w:rsidRPr="00054681" w:rsidRDefault="004A50CC" w:rsidP="004A50CC">
      <w:pPr>
        <w:spacing w:after="0" w:line="240" w:lineRule="auto"/>
        <w:rPr>
          <w:ins w:id="78" w:author="Jeff Wootton" w:date="2024-10-14T14:07:00Z" w16du:dateUtc="2024-10-14T12:07:00Z"/>
        </w:rPr>
      </w:pPr>
    </w:p>
    <w:p w14:paraId="2F42BFA7" w14:textId="77777777"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89" w:name="_Toc439685217"/>
      <w:bookmarkStart w:id="90" w:name="_Toc175558561"/>
      <w:bookmarkStart w:id="91" w:name="_Toc225065129"/>
      <w:bookmarkStart w:id="92" w:name="_Toc225648272"/>
      <w:r>
        <w:lastRenderedPageBreak/>
        <w:t>Introduction</w:t>
      </w:r>
      <w:bookmarkEnd w:id="89"/>
      <w:bookmarkEnd w:id="90"/>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93" w:name="_Toc439685218"/>
      <w:bookmarkStart w:id="94" w:name="_Toc175558562"/>
      <w:r>
        <w:lastRenderedPageBreak/>
        <w:t>Overview</w:t>
      </w:r>
      <w:bookmarkEnd w:id="91"/>
      <w:bookmarkEnd w:id="92"/>
      <w:bookmarkEnd w:id="93"/>
      <w:bookmarkEnd w:id="94"/>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95" w:name="_Toc439685219"/>
      <w:bookmarkStart w:id="96" w:name="_Toc175558563"/>
      <w:r w:rsidRPr="00777AC1">
        <w:t>Scope</w:t>
      </w:r>
      <w:bookmarkEnd w:id="95"/>
      <w:bookmarkEnd w:id="96"/>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97" w:name="_Toc439685220"/>
      <w:bookmarkStart w:id="98" w:name="_Toc175558564"/>
      <w:r w:rsidRPr="004E17D6">
        <w:rPr>
          <w:lang w:eastAsia="en-GB"/>
        </w:rPr>
        <w:t>References</w:t>
      </w:r>
      <w:bookmarkEnd w:id="97"/>
      <w:bookmarkEnd w:id="98"/>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24636290"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w:t>
      </w:r>
      <w:del w:id="99" w:author="Jeff Wootton" w:date="2024-10-14T14:07:00Z" w16du:dateUtc="2024-10-14T12:07:00Z">
        <w:r w:rsidR="003950BA" w:rsidRPr="00777AC1" w:rsidDel="002D5404">
          <w:rPr>
            <w:lang w:val="en-AU" w:eastAsia="en-GB"/>
          </w:rPr>
          <w:delText>0</w:delText>
        </w:r>
      </w:del>
      <w:ins w:id="100" w:author="Jeff Wootton" w:date="2024-10-14T14:07:00Z" w16du:dateUtc="2024-10-14T12:07:00Z">
        <w:r w:rsidR="002D5404">
          <w:rPr>
            <w:lang w:val="en-AU" w:eastAsia="en-GB"/>
          </w:rPr>
          <w:t>2</w:t>
        </w:r>
      </w:ins>
      <w:r w:rsidR="003950BA" w:rsidRPr="00777AC1">
        <w:rPr>
          <w:lang w:val="en-AU" w:eastAsia="en-GB"/>
        </w:rPr>
        <w:t>.0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Geographic Information – Spatial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01" w:name="_Toc517858819"/>
      <w:bookmarkStart w:id="102" w:name="_Toc519859059"/>
      <w:bookmarkStart w:id="103" w:name="_Toc521495103"/>
      <w:bookmarkStart w:id="104" w:name="_Toc527117719"/>
      <w:bookmarkStart w:id="105" w:name="_Toc527620246"/>
      <w:bookmarkStart w:id="106" w:name="_Toc529974483"/>
      <w:bookmarkStart w:id="107" w:name="_Toc439685221"/>
      <w:bookmarkStart w:id="108" w:name="_Toc225648274"/>
      <w:bookmarkStart w:id="109" w:name="_Toc225065131"/>
      <w:bookmarkStart w:id="110" w:name="_Toc175558565"/>
      <w:bookmarkEnd w:id="101"/>
      <w:bookmarkEnd w:id="102"/>
      <w:bookmarkEnd w:id="103"/>
      <w:bookmarkEnd w:id="104"/>
      <w:bookmarkEnd w:id="105"/>
      <w:bookmarkEnd w:id="106"/>
      <w:r w:rsidRPr="00777AC1">
        <w:lastRenderedPageBreak/>
        <w:t>Terms, definitions and abbreviations</w:t>
      </w:r>
      <w:bookmarkEnd w:id="107"/>
      <w:bookmarkEnd w:id="108"/>
      <w:bookmarkEnd w:id="109"/>
      <w:bookmarkEnd w:id="110"/>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11" w:name="_Toc439685222"/>
      <w:bookmarkStart w:id="112" w:name="_Toc175558566"/>
      <w:bookmarkStart w:id="113" w:name="_Toc225648275"/>
      <w:bookmarkStart w:id="114" w:name="_Toc225065132"/>
      <w:r w:rsidRPr="004E17D6">
        <w:t xml:space="preserve">Use of </w:t>
      </w:r>
      <w:r w:rsidR="006B1979">
        <w:t>l</w:t>
      </w:r>
      <w:r w:rsidRPr="004E17D6">
        <w:t>anguage</w:t>
      </w:r>
      <w:bookmarkEnd w:id="111"/>
      <w:bookmarkEnd w:id="112"/>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15" w:name="_Toc515440313"/>
      <w:bookmarkStart w:id="116" w:name="_Toc517858822"/>
      <w:bookmarkStart w:id="117" w:name="_Toc519859062"/>
      <w:bookmarkStart w:id="118" w:name="_Toc521495106"/>
      <w:bookmarkStart w:id="119" w:name="_Toc439685223"/>
      <w:bookmarkStart w:id="120" w:name="_Toc175558567"/>
      <w:bookmarkEnd w:id="115"/>
      <w:bookmarkEnd w:id="116"/>
      <w:bookmarkEnd w:id="117"/>
      <w:bookmarkEnd w:id="118"/>
      <w:r w:rsidRPr="00693533">
        <w:t xml:space="preserve">Terms and </w:t>
      </w:r>
      <w:r w:rsidR="0044569B">
        <w:t>d</w:t>
      </w:r>
      <w:r w:rsidRPr="00693533">
        <w:t>efinitions</w:t>
      </w:r>
      <w:bookmarkEnd w:id="113"/>
      <w:bookmarkEnd w:id="114"/>
      <w:bookmarkEnd w:id="119"/>
      <w:bookmarkEnd w:id="120"/>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21" w:name="_Toc368904915"/>
      <w:bookmarkStart w:id="122" w:name="_Toc392576953"/>
      <w:bookmarkStart w:id="123" w:name="_Toc412540090"/>
      <w:bookmarkStart w:id="124" w:name="_Toc439685224"/>
      <w:r w:rsidRPr="00777AC1">
        <w:rPr>
          <w:b/>
          <w:lang w:val="en-AU" w:eastAsia="en-GB"/>
        </w:rPr>
        <w:t>Alarm</w:t>
      </w:r>
      <w:bookmarkEnd w:id="121"/>
      <w:bookmarkEnd w:id="122"/>
      <w:bookmarkEnd w:id="123"/>
      <w:bookmarkEnd w:id="124"/>
    </w:p>
    <w:p w14:paraId="08203521" w14:textId="77777777" w:rsidR="00E73EDF" w:rsidRPr="00777AC1" w:rsidRDefault="007653F1" w:rsidP="00C128E3">
      <w:pPr>
        <w:spacing w:after="120" w:line="240" w:lineRule="auto"/>
        <w:rPr>
          <w:rFonts w:cs="Arial"/>
          <w:lang w:val="en-AU" w:eastAsia="en-GB"/>
        </w:rPr>
      </w:pPr>
      <w:bookmarkStart w:id="125" w:name="_Toc353960570"/>
      <w:bookmarkStart w:id="126" w:name="_Toc353889820"/>
      <w:bookmarkStart w:id="127"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25"/>
      <w:bookmarkEnd w:id="126"/>
      <w:bookmarkEnd w:id="127"/>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28" w:name="_Toc439685225"/>
      <w:bookmarkStart w:id="129" w:name="_Toc392576954"/>
      <w:bookmarkStart w:id="130" w:name="_Toc412540091"/>
      <w:bookmarkStart w:id="131" w:name="_Toc368904916"/>
      <w:r w:rsidRPr="00777AC1">
        <w:rPr>
          <w:b/>
          <w:lang w:val="en-AU" w:eastAsia="en-GB"/>
        </w:rPr>
        <w:t>Alert</w:t>
      </w:r>
      <w:bookmarkEnd w:id="128"/>
      <w:bookmarkEnd w:id="129"/>
      <w:bookmarkEnd w:id="130"/>
      <w:bookmarkEnd w:id="131"/>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32" w:name="_Toc439685226"/>
      <w:bookmarkStart w:id="133" w:name="_Toc368904917"/>
      <w:bookmarkStart w:id="134" w:name="_Toc412540092"/>
      <w:bookmarkStart w:id="135"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32"/>
      <w:bookmarkEnd w:id="133"/>
      <w:bookmarkEnd w:id="134"/>
      <w:bookmarkEnd w:id="135"/>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36" w:name="_Toc412540094"/>
      <w:bookmarkStart w:id="137" w:name="_Toc368904919"/>
      <w:bookmarkStart w:id="138" w:name="_Toc392576957"/>
      <w:bookmarkStart w:id="139"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136"/>
    <w:bookmarkEnd w:id="137"/>
    <w:bookmarkEnd w:id="138"/>
    <w:bookmarkEnd w:id="139"/>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r w:rsidR="00D763D4">
        <w:rPr>
          <w:rFonts w:cs="Arial"/>
          <w:lang w:val="en-AU" w:eastAsia="en-GB"/>
        </w:rPr>
        <w:t>Character</w:t>
      </w:r>
      <w:r w:rsidRPr="000A19BF">
        <w:rPr>
          <w:rFonts w:cs="Arial"/>
          <w:lang w:val="en-AU" w:eastAsia="en-GB"/>
        </w:rPr>
        <w:t>S</w:t>
      </w:r>
      <w:r w:rsidR="0044569B">
        <w:rPr>
          <w:rFonts w:cs="Arial"/>
          <w:lang w:val="en-AU" w:eastAsia="en-GB"/>
        </w:rPr>
        <w:t xml:space="preserve">tring, DirectPosition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40" w:name="_Toc368904923"/>
      <w:bookmarkStart w:id="141" w:name="_Toc412540097"/>
      <w:bookmarkStart w:id="142" w:name="_Toc392576960"/>
      <w:bookmarkStart w:id="143" w:name="_Toc439685231"/>
      <w:r w:rsidRPr="000A19BF">
        <w:rPr>
          <w:b/>
        </w:rPr>
        <w:t>Display Priority</w:t>
      </w:r>
      <w:bookmarkEnd w:id="140"/>
      <w:bookmarkEnd w:id="141"/>
      <w:bookmarkEnd w:id="142"/>
      <w:bookmarkEnd w:id="143"/>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144" w:name="_Toc368904924"/>
      <w:bookmarkStart w:id="145" w:name="_Toc392576961"/>
      <w:bookmarkStart w:id="146" w:name="_Toc412540098"/>
      <w:bookmarkStart w:id="147" w:name="_Toc439685232"/>
      <w:r w:rsidRPr="00693533">
        <w:rPr>
          <w:b/>
        </w:rPr>
        <w:t>ECDIS</w:t>
      </w:r>
      <w:bookmarkEnd w:id="144"/>
      <w:bookmarkEnd w:id="145"/>
      <w:bookmarkEnd w:id="146"/>
      <w:bookmarkEnd w:id="147"/>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148" w:name="_Toc368904925"/>
      <w:bookmarkStart w:id="149" w:name="_Toc439685233"/>
      <w:bookmarkStart w:id="150" w:name="_Toc412540099"/>
      <w:bookmarkStart w:id="151" w:name="_Toc392576962"/>
      <w:r w:rsidRPr="00693533">
        <w:rPr>
          <w:b/>
        </w:rPr>
        <w:t>ECDIS Chart 1</w:t>
      </w:r>
      <w:bookmarkEnd w:id="148"/>
      <w:bookmarkEnd w:id="149"/>
      <w:bookmarkEnd w:id="150"/>
      <w:bookmarkEnd w:id="151"/>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152" w:name="_Toc346149784"/>
      <w:bookmarkStart w:id="153" w:name="_Toc412540100"/>
      <w:bookmarkStart w:id="154" w:name="_Toc346156158"/>
      <w:bookmarkStart w:id="155" w:name="_Toc392576963"/>
      <w:bookmarkStart w:id="156" w:name="_Toc348447688"/>
      <w:bookmarkStart w:id="157" w:name="_Toc368904926"/>
      <w:bookmarkStart w:id="158"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152"/>
      <w:bookmarkEnd w:id="153"/>
      <w:bookmarkEnd w:id="154"/>
      <w:bookmarkEnd w:id="155"/>
      <w:bookmarkEnd w:id="156"/>
      <w:bookmarkEnd w:id="157"/>
      <w:bookmarkEnd w:id="158"/>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159" w:name="_Toc392576964"/>
      <w:bookmarkStart w:id="160" w:name="_Toc412540101"/>
      <w:bookmarkStart w:id="161" w:name="_Toc368904927"/>
      <w:bookmarkStart w:id="162" w:name="_Toc439685235"/>
      <w:bookmarkStart w:id="163" w:name="_Toc348447689"/>
      <w:bookmarkStart w:id="164" w:name="_Toc346149785"/>
      <w:bookmarkStart w:id="165"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159"/>
      <w:bookmarkEnd w:id="160"/>
      <w:bookmarkEnd w:id="161"/>
      <w:bookmarkEnd w:id="162"/>
    </w:p>
    <w:p w14:paraId="334D132B" w14:textId="77777777" w:rsidR="00E73EDF" w:rsidRPr="000A19BF" w:rsidRDefault="007653F1" w:rsidP="00C128E3">
      <w:pPr>
        <w:spacing w:after="120" w:line="240" w:lineRule="auto"/>
        <w:rPr>
          <w:rFonts w:cs="Arial"/>
          <w:bCs/>
          <w:lang w:eastAsia="en-GB"/>
        </w:rPr>
      </w:pPr>
      <w:bookmarkStart w:id="166" w:name="_Toc353889549"/>
      <w:bookmarkStart w:id="167" w:name="_Toc353889829"/>
      <w:bookmarkStart w:id="168"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163"/>
      <w:bookmarkEnd w:id="164"/>
      <w:bookmarkEnd w:id="165"/>
      <w:bookmarkEnd w:id="166"/>
      <w:bookmarkEnd w:id="167"/>
      <w:bookmarkEnd w:id="168"/>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overscale</w:t>
      </w:r>
      <w:r w:rsidR="007B3B9C">
        <w:t>d”</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169" w:name="_Toc346149790"/>
      <w:bookmarkStart w:id="170" w:name="_Toc348447694"/>
      <w:bookmarkStart w:id="171" w:name="_Toc368904933"/>
      <w:bookmarkStart w:id="172" w:name="_Toc346156164"/>
      <w:bookmarkStart w:id="173" w:name="_Toc392576969"/>
      <w:bookmarkStart w:id="174" w:name="_Toc412540106"/>
      <w:bookmarkStart w:id="175"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169"/>
    <w:bookmarkEnd w:id="170"/>
    <w:bookmarkEnd w:id="171"/>
    <w:bookmarkEnd w:id="172"/>
    <w:bookmarkEnd w:id="173"/>
    <w:bookmarkEnd w:id="174"/>
    <w:bookmarkEnd w:id="175"/>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metarelationship,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176" w:name="_Toc368904945"/>
      <w:bookmarkStart w:id="177" w:name="_Toc392576977"/>
      <w:bookmarkStart w:id="178" w:name="_Toc412540115"/>
      <w:bookmarkStart w:id="179" w:name="_Toc439685249"/>
      <w:r w:rsidRPr="003420DB">
        <w:rPr>
          <w:b/>
        </w:rPr>
        <w:t>Warning</w:t>
      </w:r>
      <w:bookmarkEnd w:id="176"/>
      <w:bookmarkEnd w:id="177"/>
      <w:bookmarkEnd w:id="178"/>
      <w:bookmarkEnd w:id="179"/>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180" w:name="_Toc515440315"/>
      <w:bookmarkStart w:id="181" w:name="_Toc517858824"/>
      <w:bookmarkStart w:id="182" w:name="_Toc519859064"/>
      <w:bookmarkStart w:id="183" w:name="_Toc521495108"/>
      <w:bookmarkStart w:id="184" w:name="_Toc439685250"/>
      <w:bookmarkStart w:id="185" w:name="_Toc225648276"/>
      <w:bookmarkStart w:id="186" w:name="_Toc225065133"/>
      <w:bookmarkStart w:id="187" w:name="_Toc175558568"/>
      <w:bookmarkEnd w:id="180"/>
      <w:bookmarkEnd w:id="181"/>
      <w:bookmarkEnd w:id="182"/>
      <w:bookmarkEnd w:id="183"/>
      <w:r w:rsidRPr="00475FB7">
        <w:t>Abbreviations</w:t>
      </w:r>
      <w:bookmarkEnd w:id="184"/>
      <w:bookmarkEnd w:id="185"/>
      <w:bookmarkEnd w:id="186"/>
      <w:bookmarkEnd w:id="187"/>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188" w:name="_Toc517858826"/>
      <w:bookmarkStart w:id="189" w:name="_Toc519859066"/>
      <w:bookmarkStart w:id="190" w:name="_Toc521495110"/>
      <w:bookmarkStart w:id="191" w:name="_Toc225648277"/>
      <w:bookmarkStart w:id="192" w:name="_Toc225065134"/>
      <w:bookmarkStart w:id="193" w:name="_Toc439685251"/>
      <w:bookmarkStart w:id="194" w:name="_Toc175558569"/>
      <w:bookmarkEnd w:id="188"/>
      <w:bookmarkEnd w:id="189"/>
      <w:bookmarkEnd w:id="190"/>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191"/>
      <w:bookmarkEnd w:id="192"/>
      <w:bookmarkEnd w:id="193"/>
      <w:bookmarkEnd w:id="194"/>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195" w:name="_Toc439685252"/>
      <w:bookmarkStart w:id="196" w:name="_Toc175558570"/>
      <w:r w:rsidRPr="004E17D6">
        <w:t xml:space="preserve">Data </w:t>
      </w:r>
      <w:r w:rsidR="00F564D2">
        <w:t>P</w:t>
      </w:r>
      <w:r w:rsidR="00F564D2" w:rsidRPr="004E17D6">
        <w:t xml:space="preserve">roduct </w:t>
      </w:r>
      <w:r w:rsidR="00F564D2">
        <w:t>S</w:t>
      </w:r>
      <w:r w:rsidR="00F564D2" w:rsidRPr="004E17D6">
        <w:t xml:space="preserve">pecification </w:t>
      </w:r>
      <w:bookmarkEnd w:id="195"/>
      <w:r w:rsidR="00C11CC2">
        <w:t>m</w:t>
      </w:r>
      <w:r w:rsidR="00F564D2" w:rsidRPr="004E17D6">
        <w:t>etadata</w:t>
      </w:r>
      <w:bookmarkEnd w:id="196"/>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197" w:author="Jeff Wootton" w:date="2024-04-09T08:05:00Z">
        <w:r w:rsidR="000400D3" w:rsidDel="00034EB2">
          <w:delText>1</w:delText>
        </w:r>
      </w:del>
      <w:ins w:id="198" w:author="Jeff Wootton" w:date="2024-04-09T08:05:00Z">
        <w:r w:rsidR="00034EB2">
          <w:t>2</w:t>
        </w:r>
      </w:ins>
      <w:r w:rsidRPr="00693533">
        <w:t>.0</w:t>
      </w:r>
    </w:p>
    <w:p w14:paraId="40350BEB" w14:textId="47B31F8C" w:rsidR="00E73EDF" w:rsidRPr="003420DB" w:rsidRDefault="007653F1" w:rsidP="00C128E3">
      <w:pPr>
        <w:spacing w:after="120" w:line="240" w:lineRule="auto"/>
      </w:pPr>
      <w:r w:rsidRPr="00693533">
        <w:rPr>
          <w:b/>
          <w:sz w:val="22"/>
        </w:rPr>
        <w:t>S-101 Version:</w:t>
      </w:r>
      <w:r w:rsidRPr="00693533">
        <w:t xml:space="preserve"> </w:t>
      </w:r>
      <w:r w:rsidRPr="00693533">
        <w:tab/>
      </w:r>
      <w:del w:id="199" w:author="Jeff Wootton" w:date="2024-10-14T14:08:00Z" w16du:dateUtc="2024-10-14T12:08:00Z">
        <w:r w:rsidRPr="00693533" w:rsidDel="00F7539F">
          <w:delText>1.</w:delText>
        </w:r>
      </w:del>
      <w:del w:id="200" w:author="Jeff Wootton" w:date="2024-03-27T12:45:00Z">
        <w:r w:rsidR="000400D3" w:rsidDel="00573A59">
          <w:delText>2</w:delText>
        </w:r>
      </w:del>
      <w:ins w:id="201" w:author="Jeff Wootton" w:date="2024-10-14T14:08:00Z" w16du:dateUtc="2024-10-14T12:08:00Z">
        <w:r w:rsidR="00F7539F">
          <w:t>2.0</w:t>
        </w:r>
      </w:ins>
      <w:ins w:id="202" w:author="Jeff Wootton" w:date="2024-09-12T07:49:00Z" w16du:dateUtc="2024-09-12T05:49:00Z">
        <w:r w:rsidR="006A580D">
          <w:t>.0</w:t>
        </w:r>
      </w:ins>
      <w:del w:id="203" w:author="Jeff Wootton" w:date="2024-09-12T07:49:00Z" w16du:dateUtc="2024-09-12T05:49:00Z">
        <w:r w:rsidRPr="00693533" w:rsidDel="006A580D">
          <w:delText>.</w:delText>
        </w:r>
      </w:del>
      <w:del w:id="204" w:author="Jeff Wootton" w:date="2024-07-17T10:08:00Z" w16du:dateUtc="2024-07-17T08:08:00Z">
        <w:r w:rsidRPr="00693533" w:rsidDel="0087030F">
          <w:delText xml:space="preserve">0 </w:delText>
        </w:r>
      </w:del>
      <w:ins w:id="205" w:author="Jeff Wootton" w:date="2024-07-17T10:08:00Z" w16du:dateUtc="2024-07-17T08:08:00Z">
        <w:r w:rsidR="0087030F" w:rsidRPr="00693533">
          <w:t xml:space="preserve"> </w:t>
        </w:r>
      </w:ins>
    </w:p>
    <w:p w14:paraId="4E17074B" w14:textId="008F4B2D"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del w:id="206" w:author="Jeff Wootton" w:date="2024-10-14T14:08:00Z" w16du:dateUtc="2024-10-14T12:08:00Z">
        <w:r w:rsidR="000400D3" w:rsidRPr="00F7539F" w:rsidDel="00F7539F">
          <w:rPr>
            <w:rPrChange w:id="207" w:author="Jeff Wootton" w:date="2024-10-14T14:08:00Z" w16du:dateUtc="2024-10-14T12:08:00Z">
              <w:rPr>
                <w:color w:val="FF0000"/>
              </w:rPr>
            </w:rPrChange>
          </w:rPr>
          <w:delText>Xxxx</w:delText>
        </w:r>
        <w:r w:rsidR="000400D3" w:rsidRPr="00E046B0" w:rsidDel="00F7539F">
          <w:delText xml:space="preserve"> </w:delText>
        </w:r>
      </w:del>
      <w:ins w:id="208" w:author="Jeff Wootton" w:date="2024-10-14T14:08:00Z" w16du:dateUtc="2024-10-14T12:08:00Z">
        <w:r w:rsidR="00F7539F">
          <w:t>December</w:t>
        </w:r>
        <w:r w:rsidR="00F7539F" w:rsidRPr="00E046B0">
          <w:t xml:space="preserve"> </w:t>
        </w:r>
      </w:ins>
      <w:del w:id="209" w:author="Jeff Wootton" w:date="2024-03-27T12:45:00Z">
        <w:r w:rsidR="00076399" w:rsidRPr="00E046B0" w:rsidDel="00573A59">
          <w:delText>20</w:delText>
        </w:r>
        <w:r w:rsidR="00076399" w:rsidDel="00573A59">
          <w:delText>23</w:delText>
        </w:r>
      </w:del>
      <w:ins w:id="210"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11" w:name="_Toc439685253"/>
      <w:bookmarkStart w:id="212" w:name="_Toc175558571"/>
      <w:r w:rsidRPr="00693533">
        <w:rPr>
          <w:lang w:val="en-US" w:eastAsia="en-US"/>
        </w:rPr>
        <w:t xml:space="preserve">IHO Product Specification </w:t>
      </w:r>
      <w:r w:rsidR="002A15B8">
        <w:rPr>
          <w:lang w:val="en-US" w:eastAsia="en-US"/>
        </w:rPr>
        <w:t>m</w:t>
      </w:r>
      <w:r w:rsidRPr="00693533">
        <w:rPr>
          <w:lang w:val="en-US" w:eastAsia="en-US"/>
        </w:rPr>
        <w:t>aintenance</w:t>
      </w:r>
      <w:bookmarkEnd w:id="211"/>
      <w:bookmarkEnd w:id="212"/>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13" w:name="_Toc175558572"/>
      <w:r w:rsidRPr="00693533">
        <w:rPr>
          <w:lang w:val="en-US" w:eastAsia="en-US"/>
        </w:rPr>
        <w:t>Introduction</w:t>
      </w:r>
      <w:bookmarkEnd w:id="213"/>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14" w:name="_Toc175558573"/>
      <w:r w:rsidRPr="00693533">
        <w:rPr>
          <w:lang w:val="en-US" w:eastAsia="en-US"/>
        </w:rPr>
        <w:t>New Edition</w:t>
      </w:r>
      <w:bookmarkEnd w:id="214"/>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15" w:name="_Toc175558574"/>
      <w:r w:rsidRPr="00E046B0">
        <w:rPr>
          <w:lang w:val="en-US" w:eastAsia="en-US"/>
        </w:rPr>
        <w:t>Revision</w:t>
      </w:r>
      <w:bookmarkEnd w:id="215"/>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16" w:name="_Toc175558575"/>
      <w:r w:rsidRPr="00E046B0">
        <w:rPr>
          <w:lang w:val="en-US" w:eastAsia="en-US"/>
        </w:rPr>
        <w:t>Clarification</w:t>
      </w:r>
      <w:bookmarkEnd w:id="216"/>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17" w:name="_Toc175558576"/>
      <w:r w:rsidRPr="004E17D6">
        <w:t xml:space="preserve">Version </w:t>
      </w:r>
      <w:r w:rsidR="00456219">
        <w:t>n</w:t>
      </w:r>
      <w:r w:rsidRPr="004E17D6">
        <w:t>umbers</w:t>
      </w:r>
      <w:bookmarkEnd w:id="217"/>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Clarifications denoted as n.n.</w:t>
      </w:r>
      <w:r w:rsidRPr="00693533">
        <w:rPr>
          <w:b/>
          <w:sz w:val="28"/>
        </w:rPr>
        <w:t>n</w:t>
      </w:r>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18" w:name="_Toc225648278"/>
      <w:bookmarkStart w:id="219" w:name="_Toc225065135"/>
      <w:bookmarkStart w:id="220" w:name="_Toc439685254"/>
      <w:bookmarkStart w:id="221" w:name="_Toc175558577"/>
      <w:r w:rsidRPr="00693533">
        <w:lastRenderedPageBreak/>
        <w:t>Specification Scope</w:t>
      </w:r>
      <w:bookmarkEnd w:id="218"/>
      <w:bookmarkEnd w:id="219"/>
      <w:bookmarkEnd w:id="220"/>
      <w:bookmarkEnd w:id="221"/>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22" w:name="_Toc225065136"/>
      <w:bookmarkStart w:id="223" w:name="_Toc225648279"/>
      <w:bookmarkStart w:id="224" w:name="_Toc439685255"/>
      <w:bookmarkStart w:id="225" w:name="_Toc175558578"/>
      <w:r w:rsidRPr="00693533">
        <w:t xml:space="preserve">Dataset </w:t>
      </w:r>
      <w:bookmarkEnd w:id="222"/>
      <w:bookmarkEnd w:id="223"/>
      <w:r w:rsidRPr="00693533">
        <w:t>Identification</w:t>
      </w:r>
      <w:bookmarkEnd w:id="224"/>
      <w:bookmarkEnd w:id="225"/>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-1 MD_TopicCategory</w:t>
      </w:r>
      <w:r w:rsidRPr="00E046B0">
        <w:t>Code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3240FEB0"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commentRangeStart w:id="226"/>
      <w:r w:rsidR="0038714A">
        <w:t xml:space="preserve"> and</w:t>
      </w:r>
      <w:r w:rsidRPr="00693533">
        <w:t xml:space="preserve"> minimum display scale. Values </w:t>
      </w:r>
      <w:ins w:id="227"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1A44A01D"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5E2E78">
        <w:rPr>
          <w:noProof/>
          <w:sz w:val="18"/>
          <w:szCs w:val="18"/>
        </w:rPr>
        <w:t>1</w:t>
      </w:r>
      <w:r w:rsidRPr="007F078C">
        <w:rPr>
          <w:sz w:val="18"/>
          <w:szCs w:val="18"/>
        </w:rPr>
        <w:fldChar w:fldCharType="end"/>
      </w:r>
      <w:r w:rsidRPr="007F078C">
        <w:rPr>
          <w:sz w:val="18"/>
          <w:szCs w:val="18"/>
        </w:rPr>
        <w:t xml:space="preserve"> – ENC Minimum Display</w:t>
      </w:r>
      <w:del w:id="228" w:author="Jeff Wootton" w:date="2024-03-20T21:40:00Z">
        <w:r w:rsidR="0038714A" w:rsidDel="002F447C">
          <w:rPr>
            <w:sz w:val="18"/>
            <w:szCs w:val="18"/>
          </w:rPr>
          <w:delText xml:space="preserve">, </w:delText>
        </w:r>
      </w:del>
      <w:ins w:id="229" w:author="Jeff Wootton" w:date="2024-03-20T21:40:00Z">
        <w:r w:rsidR="002F447C">
          <w:rPr>
            <w:sz w:val="18"/>
            <w:szCs w:val="18"/>
          </w:rPr>
          <w:t xml:space="preserve"> and</w:t>
        </w:r>
      </w:ins>
      <w:commentRangeEnd w:id="226"/>
      <w:ins w:id="230" w:author="Jeff Wootton" w:date="2024-03-20T22:51:00Z">
        <w:r w:rsidR="00044081">
          <w:rPr>
            <w:rStyle w:val="CommentReference"/>
            <w:b w:val="0"/>
          </w:rPr>
          <w:commentReference w:id="226"/>
        </w:r>
      </w:ins>
      <w:ins w:id="231"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32"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230A5354" w:rsidR="00E73EDF" w:rsidRPr="00693533" w:rsidRDefault="007653F1" w:rsidP="000B61DB">
            <w:pPr>
              <w:pStyle w:val="Tabletext9"/>
              <w:spacing w:line="240" w:lineRule="auto"/>
            </w:pPr>
            <w:r w:rsidRPr="00693533">
              <w:t xml:space="preserve">NULL (only allowed on minimum display scale </w:t>
            </w:r>
            <w:commentRangeStart w:id="233"/>
            <w:del w:id="234" w:author="Jeff Wootton" w:date="2024-09-16T13:38:00Z" w16du:dateUtc="2024-09-16T11:38:00Z">
              <w:r w:rsidRPr="00693533" w:rsidDel="0071412D">
                <w:delText xml:space="preserve">where the </w:delText>
              </w:r>
              <w:r w:rsidR="0038714A" w:rsidDel="0071412D">
                <w:delText>optimum</w:delText>
              </w:r>
              <w:r w:rsidR="0038714A" w:rsidRPr="00693533" w:rsidDel="0071412D">
                <w:delText xml:space="preserve"> </w:delText>
              </w:r>
              <w:r w:rsidRPr="00693533" w:rsidDel="0071412D">
                <w:delText>display scale = 10,000,000</w:delText>
              </w:r>
            </w:del>
            <w:ins w:id="235" w:author="Jeff Wootton" w:date="2024-09-16T13:38:00Z" w16du:dateUtc="2024-09-16T11:38:00Z">
              <w:r w:rsidR="0071412D">
                <w:t>(</w:t>
              </w:r>
              <w:r w:rsidR="003153CC">
                <w:t>data will continue to be displayed at all smaller scales)</w:t>
              </w:r>
            </w:ins>
            <w:del w:id="236"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ins w:id="237" w:author="Jeff Wootton" w:date="2024-06-04T16:33:00Z" w16du:dateUtc="2024-06-04T14:33:00Z">
              <w:r w:rsidR="005F09B6">
                <w:t>)</w:t>
              </w:r>
            </w:ins>
            <w:commentRangeEnd w:id="233"/>
            <w:ins w:id="238" w:author="Jeff Wootton" w:date="2024-09-16T13:39:00Z" w16du:dateUtc="2024-09-16T11:39:00Z">
              <w:r w:rsidR="00571206">
                <w:rPr>
                  <w:rStyle w:val="CommentReference"/>
                </w:rPr>
                <w:commentReference w:id="233"/>
              </w:r>
            </w:ins>
            <w:del w:id="239" w:author="Jeff Wootton" w:date="2024-06-04T16:33:00Z" w16du:dateUtc="2024-06-04T14:33:00Z">
              <w:r w:rsidR="000B61DB" w:rsidRPr="00693533" w:rsidDel="005F09B6">
                <w:delText xml:space="preserve"> the </w:delText>
              </w:r>
              <w:r w:rsidR="000B61DB" w:rsidDel="005F09B6">
                <w:delText>optimum</w:delText>
              </w:r>
              <w:r w:rsidR="000B61DB" w:rsidRPr="00693533" w:rsidDel="005F09B6">
                <w:delText xml:space="preserve"> display scale = </w:delText>
              </w:r>
              <w:r w:rsidR="000B61DB" w:rsidDel="005F09B6">
                <w:delText>1</w:delText>
              </w:r>
              <w:r w:rsidR="000B61DB" w:rsidRPr="00693533" w:rsidDel="005F09B6">
                <w:delText>,000</w:delText>
              </w:r>
              <w:r w:rsidRPr="00693533" w:rsidDel="005F09B6">
                <w:delText>)</w:delText>
              </w:r>
            </w:del>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40" w:author="Jeff Wootton" w:date="2024-03-27T11:45:00Z">
                <w:pPr>
                  <w:pStyle w:val="Tabletext9"/>
                  <w:keepNext/>
                  <w:spacing w:line="240" w:lineRule="auto"/>
                </w:pPr>
              </w:pPrChange>
            </w:pPr>
            <w:r w:rsidRPr="00693533">
              <w:t>1:1,000</w:t>
            </w:r>
            <w:r w:rsidR="00E33502">
              <w:t xml:space="preserve"> (only allowed on</w:t>
            </w:r>
            <w:r w:rsidR="0038714A">
              <w:t xml:space="preserve"> optimum and</w:t>
            </w:r>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lastRenderedPageBreak/>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41" w:name="_Toc439685256"/>
      <w:bookmarkStart w:id="242" w:name="_Toc225648280"/>
      <w:bookmarkStart w:id="243" w:name="_Toc225065137"/>
      <w:bookmarkStart w:id="244" w:name="_Toc175558579"/>
      <w:r w:rsidRPr="00693533">
        <w:t xml:space="preserve">Data Content and </w:t>
      </w:r>
      <w:bookmarkEnd w:id="241"/>
      <w:bookmarkEnd w:id="242"/>
      <w:bookmarkEnd w:id="243"/>
      <w:r w:rsidR="001360F7">
        <w:t>S</w:t>
      </w:r>
      <w:r w:rsidR="001360F7" w:rsidRPr="00693533">
        <w:t>tructure</w:t>
      </w:r>
      <w:bookmarkEnd w:id="244"/>
    </w:p>
    <w:p w14:paraId="08016BFC" w14:textId="77777777" w:rsidR="00E73EDF" w:rsidRPr="00693533" w:rsidRDefault="007653F1" w:rsidP="00C128E3">
      <w:pPr>
        <w:pStyle w:val="Heading2"/>
        <w:tabs>
          <w:tab w:val="clear" w:pos="540"/>
        </w:tabs>
        <w:spacing w:before="120" w:after="200" w:line="240" w:lineRule="auto"/>
        <w:ind w:left="709" w:hanging="709"/>
      </w:pPr>
      <w:bookmarkStart w:id="245" w:name="_Toc439685257"/>
      <w:bookmarkStart w:id="246" w:name="_Toc175558580"/>
      <w:bookmarkStart w:id="247" w:name="_Toc225065138"/>
      <w:bookmarkStart w:id="248" w:name="_Toc225648281"/>
      <w:r w:rsidRPr="00693533">
        <w:t>Introduction</w:t>
      </w:r>
      <w:bookmarkEnd w:id="245"/>
      <w:bookmarkEnd w:id="246"/>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49" w:name="_Toc439685258"/>
      <w:bookmarkStart w:id="250" w:name="_Toc175558581"/>
      <w:r w:rsidRPr="004E17D6">
        <w:t>Application Schema</w:t>
      </w:r>
      <w:bookmarkEnd w:id="247"/>
      <w:bookmarkEnd w:id="248"/>
      <w:bookmarkEnd w:id="249"/>
      <w:bookmarkEnd w:id="250"/>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51" w:name="_Toc225648301"/>
      <w:bookmarkStart w:id="252" w:name="_Toc225065158"/>
      <w:bookmarkStart w:id="253" w:name="_Toc439685259"/>
      <w:bookmarkStart w:id="254" w:name="_Toc175558582"/>
      <w:bookmarkStart w:id="255" w:name="_Toc225648282"/>
      <w:bookmarkStart w:id="256" w:name="_Toc225065139"/>
      <w:r w:rsidRPr="00693533">
        <w:t>Feature Catalogue</w:t>
      </w:r>
      <w:bookmarkEnd w:id="251"/>
      <w:bookmarkEnd w:id="252"/>
      <w:bookmarkEnd w:id="253"/>
      <w:bookmarkEnd w:id="254"/>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257" w:name="_Toc439685260"/>
      <w:bookmarkStart w:id="258" w:name="_Toc175558583"/>
      <w:r w:rsidRPr="00693533">
        <w:rPr>
          <w:lang w:eastAsia="en-US"/>
        </w:rPr>
        <w:t>Introduction</w:t>
      </w:r>
      <w:bookmarkEnd w:id="257"/>
      <w:bookmarkEnd w:id="258"/>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259" w:name="_Toc439685261"/>
      <w:bookmarkStart w:id="260" w:name="_Toc175558584"/>
      <w:r w:rsidRPr="004E17D6">
        <w:t xml:space="preserve">Feature </w:t>
      </w:r>
      <w:r w:rsidR="005E656F">
        <w:t>t</w:t>
      </w:r>
      <w:r w:rsidRPr="004E17D6">
        <w:t>ypes</w:t>
      </w:r>
      <w:bookmarkEnd w:id="259"/>
      <w:bookmarkEnd w:id="260"/>
      <w:r w:rsidRPr="004E17D6">
        <w:t xml:space="preserve"> </w:t>
      </w:r>
      <w:bookmarkEnd w:id="255"/>
      <w:bookmarkEnd w:id="256"/>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261" w:name="_Toc225065140"/>
      <w:bookmarkStart w:id="262"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263" w:name="_Toc225065145"/>
      <w:bookmarkStart w:id="264" w:name="_Toc225648288"/>
      <w:r w:rsidRPr="00693533">
        <w:lastRenderedPageBreak/>
        <w:t xml:space="preserve">Skin of the Earth </w:t>
      </w:r>
      <w:bookmarkEnd w:id="263"/>
      <w:bookmarkEnd w:id="264"/>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265"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265"/>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261"/>
      <w:bookmarkEnd w:id="262"/>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266" w:name="_Toc225648284"/>
      <w:bookmarkStart w:id="267"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268" w:name="_Toc439685262"/>
      <w:bookmarkStart w:id="269" w:name="_Toc175558585"/>
      <w:bookmarkStart w:id="270" w:name="_Toc225648285"/>
      <w:bookmarkStart w:id="271" w:name="_Toc225065142"/>
      <w:bookmarkEnd w:id="266"/>
      <w:bookmarkEnd w:id="267"/>
      <w:commentRangeStart w:id="272"/>
      <w:r w:rsidRPr="00693533">
        <w:t xml:space="preserve">Feature </w:t>
      </w:r>
      <w:r w:rsidR="005E656F">
        <w:t>r</w:t>
      </w:r>
      <w:r w:rsidRPr="00693533">
        <w:t>elationship</w:t>
      </w:r>
      <w:bookmarkEnd w:id="268"/>
      <w:r w:rsidR="005E656F">
        <w:t>s</w:t>
      </w:r>
      <w:commentRangeEnd w:id="272"/>
      <w:r w:rsidR="000F3006">
        <w:rPr>
          <w:rStyle w:val="CommentReference"/>
          <w:b w:val="0"/>
          <w:bCs w:val="0"/>
        </w:rPr>
        <w:commentReference w:id="272"/>
      </w:r>
      <w:bookmarkEnd w:id="269"/>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273" w:name="_Ref307922365"/>
      <w:r w:rsidRPr="004E17D6">
        <w:t xml:space="preserve">Feature </w:t>
      </w:r>
      <w:r w:rsidR="00BE2B82">
        <w:t>a</w:t>
      </w:r>
      <w:r w:rsidRPr="004E17D6">
        <w:t>ssociation</w:t>
      </w:r>
      <w:bookmarkEnd w:id="273"/>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274"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275"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276"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276"/>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277" w:author="Jeff Wootton" w:date="2024-03-27T11:35:00Z"/>
        </w:rPr>
      </w:pPr>
      <w:del w:id="278"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279"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280" w:name="_Ref307922421"/>
      <w:r w:rsidRPr="00693533">
        <w:t>Composition</w:t>
      </w:r>
      <w:bookmarkEnd w:id="280"/>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r w:rsidR="00564BCB" w:rsidRPr="004E17D6">
        <w:rPr>
          <w:rFonts w:cs="Arial"/>
          <w:lang w:val="en-US" w:eastAsia="en-US"/>
        </w:rPr>
        <w:t>containe</w:t>
      </w:r>
      <w:r w:rsidR="00564BCB" w:rsidRPr="004E17D6">
        <w:rPr>
          <w:rFonts w:cs="Arial"/>
          <w:lang w:val="en-US"/>
        </w:rPr>
        <w:t>e</w:t>
      </w:r>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281" w:author="Jeff Wootton" w:date="2024-03-27T11:37:00Z"/>
        </w:rPr>
      </w:pPr>
      <w:del w:id="282"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283"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270"/>
    <w:bookmarkEnd w:id="271"/>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284" w:name="_Toc510784272"/>
      <w:bookmarkStart w:id="285" w:name="_Toc510785421"/>
      <w:bookmarkStart w:id="286" w:name="_Toc510785422"/>
      <w:bookmarkStart w:id="287" w:name="_Toc510784273"/>
      <w:bookmarkStart w:id="288" w:name="_Toc439685263"/>
      <w:bookmarkStart w:id="289" w:name="_Toc175558586"/>
      <w:bookmarkStart w:id="290" w:name="_Toc225648292"/>
      <w:bookmarkStart w:id="291" w:name="_Toc225065149"/>
      <w:bookmarkEnd w:id="284"/>
      <w:bookmarkEnd w:id="285"/>
      <w:bookmarkEnd w:id="286"/>
      <w:bookmarkEnd w:id="287"/>
      <w:r w:rsidRPr="00693533">
        <w:rPr>
          <w:lang w:eastAsia="en-US"/>
        </w:rPr>
        <w:t xml:space="preserve">Information </w:t>
      </w:r>
      <w:r w:rsidR="006E0043">
        <w:rPr>
          <w:lang w:eastAsia="en-US"/>
        </w:rPr>
        <w:t>t</w:t>
      </w:r>
      <w:r w:rsidRPr="00693533">
        <w:rPr>
          <w:lang w:eastAsia="en-US"/>
        </w:rPr>
        <w:t>ypes</w:t>
      </w:r>
      <w:bookmarkEnd w:id="288"/>
      <w:bookmarkEnd w:id="289"/>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292" w:name="_Toc121374423"/>
      <w:bookmarkStart w:id="293" w:name="_Toc121374424"/>
      <w:bookmarkStart w:id="294" w:name="_Toc510785424"/>
      <w:bookmarkStart w:id="295" w:name="_Toc510784275"/>
      <w:bookmarkStart w:id="296" w:name="_Toc175558587"/>
      <w:bookmarkStart w:id="297" w:name="_Toc439685264"/>
      <w:bookmarkEnd w:id="292"/>
      <w:bookmarkEnd w:id="293"/>
      <w:bookmarkEnd w:id="294"/>
      <w:bookmarkEnd w:id="295"/>
      <w:r>
        <w:rPr>
          <w:lang w:eastAsia="en-US"/>
        </w:rPr>
        <w:t>Information relationships</w:t>
      </w:r>
      <w:bookmarkEnd w:id="296"/>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298"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299"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00"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01" w:name="_Toc175558588"/>
      <w:r w:rsidRPr="00693533">
        <w:rPr>
          <w:lang w:eastAsia="en-US"/>
        </w:rPr>
        <w:t>Attributes</w:t>
      </w:r>
      <w:bookmarkEnd w:id="290"/>
      <w:bookmarkEnd w:id="291"/>
      <w:bookmarkEnd w:id="297"/>
      <w:bookmarkEnd w:id="301"/>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02"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03"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04" w:name="_Toc225065152"/>
      <w:bookmarkStart w:id="305"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06"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07" w:author="Jeff Wootton" w:date="2024-03-27T12:10:00Z"/>
          <w:lang w:eastAsia="en-US"/>
        </w:rPr>
      </w:pPr>
      <w:commentRangeStart w:id="308"/>
      <w:ins w:id="309" w:author="Jeff Wootton" w:date="2024-03-27T12:10:00Z">
        <w:r>
          <w:rPr>
            <w:lang w:eastAsia="en-US"/>
          </w:rPr>
          <w:lastRenderedPageBreak/>
          <w:t>Attribute suppression</w:t>
        </w:r>
        <w:commentRangeEnd w:id="308"/>
        <w:r>
          <w:rPr>
            <w:rStyle w:val="CommentReference"/>
            <w:b w:val="0"/>
            <w:bCs w:val="0"/>
          </w:rPr>
          <w:commentReference w:id="308"/>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10" w:author="Jeff Wootton" w:date="2024-03-27T12:10:00Z"/>
          <w:rFonts w:eastAsia="Times New Roman" w:cs="Arial"/>
          <w:lang w:eastAsia="en-US"/>
        </w:rPr>
      </w:pPr>
      <w:ins w:id="311"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p>
    <w:p w14:paraId="65A9AA75" w14:textId="77777777" w:rsidR="0021519E" w:rsidRDefault="0021519E" w:rsidP="0021519E">
      <w:pPr>
        <w:autoSpaceDE w:val="0"/>
        <w:autoSpaceDN w:val="0"/>
        <w:adjustRightInd w:val="0"/>
        <w:spacing w:after="120" w:line="240" w:lineRule="auto"/>
        <w:rPr>
          <w:ins w:id="312" w:author="Jeff Wootton" w:date="2024-03-27T12:10:00Z"/>
          <w:rFonts w:eastAsia="Times New Roman" w:cs="Arial"/>
          <w:lang w:eastAsia="en-US"/>
        </w:rPr>
      </w:pPr>
      <w:ins w:id="313" w:author="Jeff Wootton" w:date="2024-03-27T12:10:00Z">
        <w:r>
          <w:rPr>
            <w:rFonts w:eastAsia="Times New Roman" w:cs="Arial"/>
            <w:lang w:eastAsia="en-US"/>
          </w:rPr>
          <w:t>The following is the list of S-101 attributes that will be suppressed in the ECDIS Pick Report:</w:t>
        </w:r>
      </w:ins>
    </w:p>
    <w:p w14:paraId="38FD2A7D" w14:textId="409FC8A6" w:rsidR="0021519E" w:rsidRDefault="0021519E" w:rsidP="0021519E">
      <w:pPr>
        <w:autoSpaceDE w:val="0"/>
        <w:autoSpaceDN w:val="0"/>
        <w:adjustRightInd w:val="0"/>
        <w:spacing w:after="120" w:line="240" w:lineRule="auto"/>
        <w:rPr>
          <w:ins w:id="314" w:author="Jeff Wootton" w:date="2024-07-17T10:10:00Z" w16du:dateUtc="2024-07-17T08:10:00Z"/>
          <w:rFonts w:eastAsia="Times New Roman" w:cs="Arial"/>
          <w:b/>
          <w:bCs/>
          <w:lang w:eastAsia="en-US"/>
        </w:rPr>
      </w:pPr>
      <w:ins w:id="315"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ins>
      <w:ins w:id="316" w:author="Jeff Wootton" w:date="2024-06-04T16:23:00Z" w16du:dateUtc="2024-06-04T14:23:00Z">
        <w:r w:rsidR="00B71A4F">
          <w:rPr>
            <w:rFonts w:eastAsia="Times New Roman" w:cs="Arial"/>
            <w:b/>
            <w:bCs/>
            <w:lang w:eastAsia="en-US"/>
          </w:rPr>
          <w:t>drawing index</w:t>
        </w:r>
      </w:ins>
    </w:p>
    <w:p w14:paraId="0905F9D7" w14:textId="47226817" w:rsidR="00DC204B" w:rsidRDefault="00DC204B" w:rsidP="0021519E">
      <w:pPr>
        <w:autoSpaceDE w:val="0"/>
        <w:autoSpaceDN w:val="0"/>
        <w:adjustRightInd w:val="0"/>
        <w:spacing w:after="120" w:line="240" w:lineRule="auto"/>
        <w:rPr>
          <w:ins w:id="317" w:author="Jeff Wootton" w:date="2024-03-27T12:10:00Z"/>
          <w:rFonts w:eastAsia="Times New Roman" w:cs="Arial"/>
          <w:b/>
          <w:bCs/>
          <w:lang w:eastAsia="en-US"/>
        </w:rPr>
      </w:pPr>
      <w:ins w:id="318" w:author="Jeff Wootton" w:date="2024-07-17T10:10:00Z" w16du:dateUtc="2024-07-17T08:10:00Z">
        <w:r>
          <w:rPr>
            <w:rFonts w:eastAsia="Times New Roman" w:cs="Arial"/>
            <w:b/>
            <w:bCs/>
            <w:lang w:eastAsia="en-US"/>
          </w:rPr>
          <w:t>drawing i</w:t>
        </w:r>
      </w:ins>
      <w:ins w:id="319" w:author="Jeff Wootton" w:date="2024-07-17T10:11:00Z" w16du:dateUtc="2024-07-17T08:11:00Z">
        <w:r>
          <w:rPr>
            <w:rFonts w:eastAsia="Times New Roman" w:cs="Arial"/>
            <w:b/>
            <w:bCs/>
            <w:lang w:eastAsia="en-US"/>
          </w:rPr>
          <w:t>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353CB09" w14:textId="090D0B7D" w:rsidR="0021519E" w:rsidRDefault="00B71A4F" w:rsidP="0021519E">
      <w:pPr>
        <w:autoSpaceDE w:val="0"/>
        <w:autoSpaceDN w:val="0"/>
        <w:adjustRightInd w:val="0"/>
        <w:spacing w:after="120" w:line="240" w:lineRule="auto"/>
        <w:rPr>
          <w:ins w:id="320" w:author="Jeff Wootton" w:date="2024-03-27T12:10:00Z"/>
          <w:rFonts w:eastAsia="Times New Roman" w:cs="Arial"/>
          <w:b/>
          <w:bCs/>
          <w:lang w:eastAsia="en-US"/>
        </w:rPr>
      </w:pPr>
      <w:ins w:id="321" w:author="Jeff Wootton" w:date="2024-06-04T16:23:00Z" w16du:dateUtc="2024-06-04T14:23:00Z">
        <w:r>
          <w:rPr>
            <w:rFonts w:eastAsia="Times New Roman" w:cs="Arial"/>
            <w:b/>
            <w:bCs/>
            <w:lang w:eastAsia="en-US"/>
          </w:rPr>
          <w:t>in the water</w:t>
        </w:r>
      </w:ins>
      <w:ins w:id="322"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interoperability identifier</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major light</w:t>
        </w:r>
      </w:ins>
    </w:p>
    <w:p w14:paraId="20A0F901" w14:textId="1E8F685F" w:rsidR="0021519E" w:rsidRDefault="00B71A4F" w:rsidP="0021519E">
      <w:pPr>
        <w:autoSpaceDE w:val="0"/>
        <w:autoSpaceDN w:val="0"/>
        <w:adjustRightInd w:val="0"/>
        <w:spacing w:after="120" w:line="240" w:lineRule="auto"/>
        <w:rPr>
          <w:ins w:id="323" w:author="Jeff Wootton" w:date="2024-03-27T12:10:00Z"/>
          <w:rFonts w:eastAsia="Times New Roman" w:cs="Arial"/>
          <w:b/>
          <w:bCs/>
          <w:lang w:eastAsia="en-US"/>
        </w:rPr>
      </w:pPr>
      <w:ins w:id="324" w:author="Jeff Wootton" w:date="2024-06-04T16:21:00Z" w16du:dateUtc="2024-06-04T14:21:00Z">
        <w:r>
          <w:rPr>
            <w:rFonts w:eastAsia="Times New Roman" w:cs="Arial"/>
            <w:b/>
            <w:bCs/>
            <w:lang w:eastAsia="en-US"/>
          </w:rPr>
          <w:t>name usage</w:t>
        </w:r>
      </w:ins>
      <w:ins w:id="325"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arc extension</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line length</w:t>
        </w:r>
      </w:ins>
    </w:p>
    <w:p w14:paraId="5A7D61F2" w14:textId="790098B5" w:rsidR="0021519E" w:rsidRPr="00A71A22" w:rsidRDefault="00B71A4F" w:rsidP="0021519E">
      <w:pPr>
        <w:autoSpaceDE w:val="0"/>
        <w:autoSpaceDN w:val="0"/>
        <w:adjustRightInd w:val="0"/>
        <w:spacing w:after="120" w:line="240" w:lineRule="auto"/>
        <w:rPr>
          <w:ins w:id="326" w:author="Jeff Wootton" w:date="2024-03-27T12:10:00Z"/>
          <w:rFonts w:eastAsia="Times New Roman" w:cs="Arial"/>
          <w:b/>
          <w:bCs/>
          <w:lang w:eastAsia="en-US"/>
        </w:rPr>
      </w:pPr>
      <w:ins w:id="327" w:author="Jeff Wootton" w:date="2024-06-04T16:20:00Z" w16du:dateUtc="2024-06-04T14:20:00Z">
        <w:r>
          <w:rPr>
            <w:rFonts w:eastAsia="Times New Roman" w:cs="Arial"/>
            <w:b/>
            <w:bCs/>
            <w:lang w:eastAsia="en-US"/>
          </w:rPr>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28" w:name="_Toc439685265"/>
      <w:bookmarkStart w:id="329" w:name="_Toc175558589"/>
      <w:bookmarkEnd w:id="304"/>
      <w:bookmarkEnd w:id="305"/>
      <w:r w:rsidRPr="00693533">
        <w:t>Feature Object Identifier</w:t>
      </w:r>
      <w:bookmarkEnd w:id="328"/>
      <w:bookmarkEnd w:id="329"/>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30" w:name="_Toc517858842"/>
      <w:bookmarkStart w:id="331" w:name="_Toc519859082"/>
      <w:bookmarkStart w:id="332" w:name="_Toc521495126"/>
      <w:bookmarkStart w:id="333" w:name="_Toc527117739"/>
      <w:bookmarkStart w:id="334" w:name="_Toc527620266"/>
      <w:bookmarkStart w:id="335" w:name="_Toc529974508"/>
      <w:bookmarkStart w:id="336" w:name="_Toc510785427"/>
      <w:bookmarkStart w:id="337" w:name="_Toc510784278"/>
      <w:bookmarkStart w:id="338" w:name="_Toc439685266"/>
      <w:bookmarkStart w:id="339" w:name="_Toc175558590"/>
      <w:bookmarkStart w:id="340" w:name="_Toc225648315"/>
      <w:bookmarkStart w:id="341" w:name="_Toc225065172"/>
      <w:bookmarkEnd w:id="330"/>
      <w:bookmarkEnd w:id="331"/>
      <w:bookmarkEnd w:id="332"/>
      <w:bookmarkEnd w:id="333"/>
      <w:bookmarkEnd w:id="334"/>
      <w:bookmarkEnd w:id="335"/>
      <w:bookmarkEnd w:id="336"/>
      <w:bookmarkEnd w:id="337"/>
      <w:r w:rsidRPr="00880313">
        <w:t>Dataset</w:t>
      </w:r>
      <w:bookmarkEnd w:id="338"/>
      <w:bookmarkEnd w:id="339"/>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342" w:name="_Toc439685267"/>
      <w:bookmarkStart w:id="343" w:name="_Toc175558591"/>
      <w:r w:rsidRPr="00693533">
        <w:t>Introduction</w:t>
      </w:r>
      <w:bookmarkEnd w:id="342"/>
      <w:bookmarkEnd w:id="343"/>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344" w:name="_Toc439685268"/>
      <w:bookmarkStart w:id="345" w:name="_Toc175558592"/>
      <w:r w:rsidRPr="00693533">
        <w:t>Dataset rules</w:t>
      </w:r>
      <w:bookmarkEnd w:id="344"/>
      <w:bookmarkEnd w:id="345"/>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346" w:name="_Toc439685269"/>
      <w:bookmarkStart w:id="347" w:name="_Toc175558593"/>
      <w:r w:rsidRPr="00693533">
        <w:t>Data Coverage rules</w:t>
      </w:r>
      <w:bookmarkEnd w:id="346"/>
      <w:bookmarkEnd w:id="347"/>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lastRenderedPageBreak/>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348"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1A223ADD" w:rsidR="00891F76" w:rsidRPr="00F6661C" w:rsidRDefault="00891F76" w:rsidP="007346FF">
      <w:pPr>
        <w:numPr>
          <w:ilvl w:val="1"/>
          <w:numId w:val="11"/>
        </w:numPr>
        <w:spacing w:after="60" w:line="240" w:lineRule="auto"/>
        <w:ind w:left="1134" w:hanging="283"/>
      </w:pPr>
      <w:commentRangeStart w:id="349"/>
      <w:ins w:id="350" w:author="Jeff Wootton" w:date="2024-03-20T20:37:00Z">
        <w:r>
          <w:rPr>
            <w:rFonts w:cs="Arial"/>
          </w:rPr>
          <w:t xml:space="preserve">The </w:t>
        </w:r>
        <w:r>
          <w:rPr>
            <w:rFonts w:cs="Arial"/>
            <w:b/>
            <w:bCs/>
          </w:rPr>
          <w:t>drawing index</w:t>
        </w:r>
      </w:ins>
      <w:ins w:id="351" w:author="Jeff Wootton" w:date="2024-03-20T20:38:00Z">
        <w:r>
          <w:rPr>
            <w:rFonts w:cs="Arial"/>
          </w:rPr>
          <w:t>es</w:t>
        </w:r>
      </w:ins>
      <w:ins w:id="352" w:author="Jeff Wootton" w:date="2024-08-26T09:21:00Z" w16du:dateUtc="2024-08-26T07:21:00Z">
        <w:r w:rsidR="00481C7A">
          <w:rPr>
            <w:rFonts w:cs="Arial"/>
          </w:rPr>
          <w:t>*</w:t>
        </w:r>
      </w:ins>
      <w:ins w:id="353" w:author="Jeff Wootton" w:date="2024-03-20T20:44:00Z">
        <w:r>
          <w:rPr>
            <w:rFonts w:cs="Arial"/>
          </w:rPr>
          <w:t>, where populated,</w:t>
        </w:r>
      </w:ins>
      <w:ins w:id="354" w:author="Jeff Wootton" w:date="2024-03-20T20:38:00Z">
        <w:r>
          <w:rPr>
            <w:rFonts w:cs="Arial"/>
          </w:rPr>
          <w:t xml:space="preserve"> must be the same.</w:t>
        </w:r>
      </w:ins>
      <w:commentRangeEnd w:id="349"/>
      <w:ins w:id="355" w:author="Jeff Wootton" w:date="2024-03-20T21:10:00Z">
        <w:r w:rsidR="00574F63">
          <w:rPr>
            <w:rStyle w:val="CommentReference"/>
          </w:rPr>
          <w:commentReference w:id="349"/>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Default="007653F1" w:rsidP="00C9557C">
      <w:pPr>
        <w:numPr>
          <w:ilvl w:val="0"/>
          <w:numId w:val="11"/>
        </w:numPr>
        <w:spacing w:after="120" w:line="240" w:lineRule="auto"/>
        <w:ind w:left="284" w:hanging="284"/>
        <w:rPr>
          <w:ins w:id="356" w:author="Jeff Wootton" w:date="2024-08-26T09:22:00Z" w16du:dateUtc="2024-08-26T07:22:00Z"/>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79EBA584" w14:textId="3C70D755" w:rsidR="00481C7A" w:rsidRPr="00167C36" w:rsidRDefault="00EE38D5">
      <w:pPr>
        <w:spacing w:after="120" w:line="240" w:lineRule="auto"/>
        <w:rPr>
          <w:rFonts w:cs="Arial"/>
          <w:iCs/>
          <w:lang w:val="en-AU"/>
        </w:rPr>
        <w:pPrChange w:id="357" w:author="Jeff Wootton" w:date="2024-08-26T09:22:00Z" w16du:dateUtc="2024-08-26T07:22:00Z">
          <w:pPr>
            <w:numPr>
              <w:numId w:val="11"/>
            </w:numPr>
            <w:spacing w:after="120" w:line="240" w:lineRule="auto"/>
            <w:ind w:left="284" w:hanging="284"/>
          </w:pPr>
        </w:pPrChange>
      </w:pPr>
      <w:commentRangeStart w:id="358"/>
      <w:ins w:id="359" w:author="Jeff Wootton" w:date="2024-08-26T09:22:00Z" w16du:dateUtc="2024-08-26T07:22:00Z">
        <w:r w:rsidRPr="00EE38D5">
          <w:rPr>
            <w:rFonts w:cs="Arial"/>
            <w:lang w:val="en-AU"/>
          </w:rPr>
          <w:t>*</w:t>
        </w:r>
        <w:r>
          <w:rPr>
            <w:rFonts w:cs="Arial"/>
            <w:lang w:val="en-AU"/>
          </w:rPr>
          <w:t xml:space="preserve"> </w:t>
        </w:r>
      </w:ins>
      <w:ins w:id="360" w:author="Jeff Wootton" w:date="2024-08-26T09:25:00Z" w16du:dateUtc="2024-08-26T07:25:00Z">
        <w:r w:rsidR="008277CA">
          <w:rPr>
            <w:rFonts w:cs="Arial"/>
            <w:iCs/>
          </w:rPr>
          <w:t xml:space="preserve">The attribute </w:t>
        </w:r>
        <w:r w:rsidR="008277CA">
          <w:rPr>
            <w:rFonts w:cs="Arial"/>
            <w:b/>
            <w:bCs/>
            <w:iCs/>
          </w:rPr>
          <w:t>drawing index</w:t>
        </w:r>
        <w:r w:rsidR="008277CA">
          <w:rPr>
            <w:rFonts w:cs="Arial"/>
            <w:iCs/>
          </w:rPr>
          <w:t xml:space="preserve"> is r</w:t>
        </w:r>
        <w:r w:rsidR="008277CA" w:rsidRPr="00B63849">
          <w:rPr>
            <w:rFonts w:cs="Arial"/>
            <w:iCs/>
          </w:rPr>
          <w:t xml:space="preserve">equired where </w:t>
        </w:r>
        <w:r w:rsidR="008277CA">
          <w:rPr>
            <w:rFonts w:cs="Arial"/>
            <w:iCs/>
          </w:rPr>
          <w:t xml:space="preserve">the datasets intended to form a seamless presentation </w:t>
        </w:r>
        <w:r w:rsidR="00167C36">
          <w:rPr>
            <w:rFonts w:cs="Arial"/>
            <w:iCs/>
          </w:rPr>
          <w:t xml:space="preserve">in ECDIS </w:t>
        </w:r>
        <w:r w:rsidR="008277CA">
          <w:rPr>
            <w:rFonts w:cs="Arial"/>
            <w:iCs/>
          </w:rPr>
          <w:t xml:space="preserve">do not share a common minimum display scale. </w:t>
        </w:r>
        <w:r w:rsidR="00167C36">
          <w:rPr>
            <w:rFonts w:cs="Arial"/>
            <w:iCs/>
          </w:rPr>
          <w:t xml:space="preserve">The attribute </w:t>
        </w:r>
        <w:r w:rsidR="00167C36">
          <w:rPr>
            <w:rFonts w:cs="Arial"/>
            <w:b/>
            <w:bCs/>
            <w:iCs/>
          </w:rPr>
          <w:t>drawing index</w:t>
        </w:r>
      </w:ins>
      <w:ins w:id="361" w:author="Jeff Wootton" w:date="2024-08-26T09:26:00Z" w16du:dateUtc="2024-08-26T07:26:00Z">
        <w:r w:rsidR="00167C36">
          <w:rPr>
            <w:rFonts w:cs="Arial"/>
            <w:iCs/>
          </w:rPr>
          <w:t xml:space="preserve"> is a</w:t>
        </w:r>
      </w:ins>
      <w:ins w:id="362" w:author="Jeff Wootton" w:date="2024-08-26T09:25:00Z" w16du:dateUtc="2024-08-26T07:25:00Z">
        <w:r w:rsidR="008277CA">
          <w:rPr>
            <w:rFonts w:cs="Arial"/>
            <w:iCs/>
          </w:rPr>
          <w:t>lso required if the dataset may need to form a seamless presentation with one or more S-57 datasets, in which case the value should correspond to the usage band of the adjoining or overlapping S-57 dataset(s).</w:t>
        </w:r>
      </w:ins>
      <w:ins w:id="363" w:author="Jeff Wootton" w:date="2024-08-26T09:26:00Z" w16du:dateUtc="2024-08-26T07:26:00Z">
        <w:r w:rsidR="00167C36">
          <w:rPr>
            <w:rFonts w:cs="Arial"/>
            <w:iCs/>
          </w:rPr>
          <w:t xml:space="preserve"> See S-101 Annex A – </w:t>
        </w:r>
        <w:r w:rsidR="00167C36">
          <w:rPr>
            <w:rFonts w:cs="Arial"/>
            <w:i/>
          </w:rPr>
          <w:t>Data Classification and Encoding Guide</w:t>
        </w:r>
        <w:r w:rsidR="00167C36">
          <w:rPr>
            <w:rFonts w:cs="Arial"/>
            <w:iCs/>
          </w:rPr>
          <w:t xml:space="preserve">, clauses </w:t>
        </w:r>
      </w:ins>
      <w:ins w:id="364" w:author="Jeff Wootton" w:date="2024-08-26T09:27:00Z" w16du:dateUtc="2024-08-26T07:27:00Z">
        <w:r w:rsidR="00181EE1">
          <w:rPr>
            <w:rFonts w:cs="Arial"/>
            <w:iCs/>
          </w:rPr>
          <w:t xml:space="preserve">3.5 and </w:t>
        </w:r>
        <w:r w:rsidR="00EE55B2">
          <w:rPr>
            <w:rFonts w:cs="Arial"/>
            <w:iCs/>
          </w:rPr>
          <w:t>28.3.</w:t>
        </w:r>
      </w:ins>
      <w:commentRangeEnd w:id="358"/>
      <w:ins w:id="365" w:author="Jeff Wootton" w:date="2024-08-26T09:29:00Z" w16du:dateUtc="2024-08-26T07:29:00Z">
        <w:r w:rsidR="00AA6520">
          <w:rPr>
            <w:rStyle w:val="CommentReference"/>
          </w:rPr>
          <w:commentReference w:id="358"/>
        </w:r>
      </w:ins>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366" w:name="_Toc515440336"/>
      <w:bookmarkStart w:id="367" w:name="_Toc517858847"/>
      <w:bookmarkStart w:id="368" w:name="_Toc519859087"/>
      <w:bookmarkStart w:id="369" w:name="_Toc521495131"/>
      <w:bookmarkStart w:id="370" w:name="_Toc527117744"/>
      <w:bookmarkStart w:id="371" w:name="_Toc527620271"/>
      <w:bookmarkStart w:id="372" w:name="_Toc529974513"/>
      <w:bookmarkStart w:id="373" w:name="_Toc439685270"/>
      <w:bookmarkStart w:id="374" w:name="_Toc175558594"/>
      <w:bookmarkEnd w:id="366"/>
      <w:bookmarkEnd w:id="367"/>
      <w:bookmarkEnd w:id="368"/>
      <w:bookmarkEnd w:id="369"/>
      <w:bookmarkEnd w:id="370"/>
      <w:bookmarkEnd w:id="371"/>
      <w:bookmarkEnd w:id="372"/>
      <w:r w:rsidRPr="004507E0">
        <w:rPr>
          <w:lang w:eastAsia="en-US"/>
        </w:rPr>
        <w:t>Dataset size</w:t>
      </w:r>
      <w:bookmarkEnd w:id="373"/>
      <w:bookmarkEnd w:id="374"/>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375" w:name="_Toc510784284"/>
      <w:bookmarkStart w:id="376" w:name="_Toc510785433"/>
      <w:bookmarkStart w:id="377" w:name="_Toc439685271"/>
      <w:bookmarkStart w:id="378" w:name="_Toc175558595"/>
      <w:bookmarkEnd w:id="375"/>
      <w:bookmarkEnd w:id="376"/>
      <w:r w:rsidRPr="00693533">
        <w:t xml:space="preserve">Display </w:t>
      </w:r>
      <w:r w:rsidR="00C81B2F">
        <w:t>s</w:t>
      </w:r>
      <w:r w:rsidRPr="00693533">
        <w:t xml:space="preserve">cale </w:t>
      </w:r>
      <w:r w:rsidR="00C81B2F">
        <w:t>r</w:t>
      </w:r>
      <w:r w:rsidRPr="00693533">
        <w:t>ange</w:t>
      </w:r>
      <w:bookmarkEnd w:id="377"/>
      <w:bookmarkEnd w:id="378"/>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the “grossly overscaled”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379" w:name="_Toc510785435"/>
      <w:bookmarkStart w:id="380" w:name="_Toc510784286"/>
      <w:bookmarkStart w:id="381" w:name="_Toc439685272"/>
      <w:bookmarkStart w:id="382" w:name="_Toc175558596"/>
      <w:bookmarkEnd w:id="379"/>
      <w:bookmarkEnd w:id="380"/>
      <w:commentRangeStart w:id="383"/>
      <w:r w:rsidRPr="00693533">
        <w:t xml:space="preserve">Dataset </w:t>
      </w:r>
      <w:r w:rsidR="00C81B2F">
        <w:t>l</w:t>
      </w:r>
      <w:r w:rsidRPr="00693533">
        <w:t xml:space="preserve">oading </w:t>
      </w:r>
      <w:bookmarkEnd w:id="381"/>
      <w:r w:rsidR="004C22F2" w:rsidRPr="00693533">
        <w:t xml:space="preserve">and </w:t>
      </w:r>
      <w:r w:rsidR="00C81B2F">
        <w:t>d</w:t>
      </w:r>
      <w:r w:rsidR="004C22F2" w:rsidRPr="004507E0">
        <w:t xml:space="preserve">isplay </w:t>
      </w:r>
      <w:r w:rsidR="00C81B2F">
        <w:t>o</w:t>
      </w:r>
      <w:r w:rsidR="004C22F2" w:rsidRPr="004507E0">
        <w:t>rder</w:t>
      </w:r>
      <w:commentRangeEnd w:id="383"/>
      <w:r w:rsidR="00EE6160">
        <w:rPr>
          <w:rStyle w:val="CommentReference"/>
          <w:b w:val="0"/>
          <w:bCs w:val="0"/>
        </w:rPr>
        <w:commentReference w:id="383"/>
      </w:r>
      <w:bookmarkEnd w:id="382"/>
    </w:p>
    <w:p w14:paraId="108B563B" w14:textId="3DE7F9C3" w:rsidR="00E73EDF" w:rsidRDefault="007653F1" w:rsidP="00C81B2F">
      <w:pPr>
        <w:spacing w:after="120" w:line="240" w:lineRule="auto"/>
        <w:rPr>
          <w:rFonts w:cs="Arial"/>
        </w:rPr>
      </w:pPr>
      <w:del w:id="384" w:author="Jeff Wootton" w:date="2024-03-20T22:05:00Z">
        <w:r w:rsidRPr="00693533" w:rsidDel="003233DA">
          <w:rPr>
            <w:rFonts w:cs="Arial"/>
          </w:rPr>
          <w:delText>A n</w:delText>
        </w:r>
      </w:del>
      <w:ins w:id="385" w:author="Jeff Wootton" w:date="2024-03-20T22:05:00Z">
        <w:r w:rsidR="003233DA">
          <w:rPr>
            <w:rFonts w:cs="Arial"/>
          </w:rPr>
          <w:t>N</w:t>
        </w:r>
      </w:ins>
      <w:r w:rsidRPr="00693533">
        <w:rPr>
          <w:rFonts w:cs="Arial"/>
        </w:rPr>
        <w:t>ew algorithm</w:t>
      </w:r>
      <w:ins w:id="386" w:author="Jeff Wootton" w:date="2024-03-20T22:05:00Z">
        <w:r w:rsidR="003233DA">
          <w:rPr>
            <w:rFonts w:cs="Arial"/>
          </w:rPr>
          <w:t>s</w:t>
        </w:r>
      </w:ins>
      <w:r w:rsidRPr="00693533">
        <w:rPr>
          <w:rFonts w:cs="Arial"/>
        </w:rPr>
        <w:t xml:space="preserve"> for dataset loading and unloading</w:t>
      </w:r>
      <w:ins w:id="387" w:author="Jeff Wootton" w:date="2024-03-27T11:47:00Z">
        <w:r w:rsidR="007A7077">
          <w:rPr>
            <w:rFonts w:cs="Arial"/>
          </w:rPr>
          <w:t>;</w:t>
        </w:r>
      </w:ins>
      <w:ins w:id="388" w:author="Jeff Wootton" w:date="2024-03-20T22:05:00Z">
        <w:r w:rsidR="003233DA">
          <w:rPr>
            <w:rFonts w:cs="Arial"/>
          </w:rPr>
          <w:t xml:space="preserve"> and rendering (display)</w:t>
        </w:r>
      </w:ins>
      <w:r w:rsidRPr="00693533">
        <w:rPr>
          <w:rFonts w:cs="Arial"/>
        </w:rPr>
        <w:t xml:space="preserve"> within a navigation system </w:t>
      </w:r>
      <w:del w:id="389" w:author="Jeff Wootton" w:date="2024-03-27T11:47:00Z">
        <w:r w:rsidRPr="00693533" w:rsidDel="007A7077">
          <w:rPr>
            <w:rFonts w:cs="Arial"/>
          </w:rPr>
          <w:delText xml:space="preserve">is </w:delText>
        </w:r>
      </w:del>
      <w:ins w:id="390"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391"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80B8985"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392" w:name="_Hlk121371744"/>
      <w:ins w:id="393" w:author="Jeff Wootton" w:date="2024-06-23T18:52:00Z" w16du:dateUtc="2024-06-23T16:52:00Z">
        <w:r w:rsidR="000F6A2C">
          <w:rPr>
            <w:rFonts w:cs="Arial"/>
          </w:rPr>
          <w:t xml:space="preserve">S-98 </w:t>
        </w:r>
      </w:ins>
      <w:r>
        <w:rPr>
          <w:rFonts w:cs="Arial"/>
        </w:rPr>
        <w:t xml:space="preserve">Annex </w:t>
      </w:r>
      <w:del w:id="394" w:author="Jeff Wootton" w:date="2024-06-23T18:52:00Z" w16du:dateUtc="2024-06-23T16:52:00Z">
        <w:r w:rsidDel="000F6A2C">
          <w:rPr>
            <w:rFonts w:cs="Arial"/>
          </w:rPr>
          <w:delText xml:space="preserve">D </w:delText>
        </w:r>
      </w:del>
      <w:ins w:id="395" w:author="Jeff Wootton" w:date="2024-06-23T18:52:00Z" w16du:dateUtc="2024-06-23T16:52:00Z">
        <w:r w:rsidR="000F6A2C">
          <w:rPr>
            <w:rFonts w:cs="Arial"/>
          </w:rPr>
          <w:t xml:space="preserve">C, Appendix C-5 </w:t>
        </w:r>
      </w:ins>
      <w:r>
        <w:rPr>
          <w:rFonts w:cs="Arial"/>
        </w:rPr>
        <w:t xml:space="preserve">–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396" w:author="Jeff Wootton" w:date="2024-03-20T22:03:00Z">
        <w:r w:rsidR="003233DA">
          <w:rPr>
            <w:rFonts w:cs="Arial"/>
            <w:i/>
          </w:rPr>
          <w:t xml:space="preserve"> and Dataset Display Order (Dataset Rendering)</w:t>
        </w:r>
      </w:ins>
      <w:r>
        <w:rPr>
          <w:rFonts w:cs="Arial"/>
        </w:rPr>
        <w:t>.</w:t>
      </w:r>
      <w:bookmarkEnd w:id="392"/>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397" w:name="_Toc439685273"/>
      <w:bookmarkStart w:id="398" w:name="_Toc175558597"/>
      <w:commentRangeStart w:id="399"/>
      <w:r w:rsidRPr="004507E0">
        <w:t xml:space="preserve">Dataset </w:t>
      </w:r>
      <w:r w:rsidR="004E2E40">
        <w:t>l</w:t>
      </w:r>
      <w:r w:rsidRPr="004507E0">
        <w:t xml:space="preserve">oading </w:t>
      </w:r>
      <w:r w:rsidR="004E2E40">
        <w:t>a</w:t>
      </w:r>
      <w:r w:rsidRPr="004507E0">
        <w:t>lgorithm</w:t>
      </w:r>
      <w:bookmarkEnd w:id="397"/>
      <w:r w:rsidR="005F0731">
        <w:t xml:space="preserve"> (dataset selection)</w:t>
      </w:r>
      <w:bookmarkEnd w:id="398"/>
    </w:p>
    <w:p w14:paraId="6AF443CE" w14:textId="4A72A670" w:rsidR="00365E38" w:rsidRPr="005F0731" w:rsidRDefault="005F0731" w:rsidP="00412A1B">
      <w:pPr>
        <w:spacing w:after="120" w:line="240" w:lineRule="auto"/>
        <w:rPr>
          <w:rFonts w:cs="Arial"/>
        </w:rPr>
      </w:pPr>
      <w:r>
        <w:rPr>
          <w:rFonts w:cs="Arial"/>
        </w:rPr>
        <w:t xml:space="preserve">See </w:t>
      </w:r>
      <w:ins w:id="400" w:author="Jeff Wootton" w:date="2024-06-23T18:48:00Z" w16du:dateUtc="2024-06-23T16:48:00Z">
        <w:r w:rsidR="009B4DB6">
          <w:rPr>
            <w:rFonts w:cs="Arial"/>
          </w:rPr>
          <w:t xml:space="preserve">S-98 </w:t>
        </w:r>
      </w:ins>
      <w:r w:rsidRPr="005F0731">
        <w:rPr>
          <w:rFonts w:cs="Arial"/>
        </w:rPr>
        <w:t xml:space="preserve">Annex </w:t>
      </w:r>
      <w:del w:id="401" w:author="Jeff Wootton" w:date="2024-06-23T18:48:00Z" w16du:dateUtc="2024-06-23T16:48:00Z">
        <w:r w:rsidRPr="005F0731" w:rsidDel="009B4DB6">
          <w:rPr>
            <w:rFonts w:cs="Arial"/>
          </w:rPr>
          <w:delText xml:space="preserve">D </w:delText>
        </w:r>
      </w:del>
      <w:ins w:id="402" w:author="Jeff Wootton" w:date="2024-06-23T18:48:00Z" w16du:dateUtc="2024-06-23T16:48:00Z">
        <w:r w:rsidR="009B4DB6">
          <w:rPr>
            <w:rFonts w:cs="Arial"/>
          </w:rPr>
          <w:t xml:space="preserve">C, Appendix </w:t>
        </w:r>
      </w:ins>
      <w:ins w:id="403" w:author="Jeff Wootton" w:date="2024-06-23T18:49:00Z" w16du:dateUtc="2024-06-23T16:49:00Z">
        <w:r w:rsidR="009B4DB6">
          <w:rPr>
            <w:rFonts w:cs="Arial"/>
          </w:rPr>
          <w:t>C-5</w:t>
        </w:r>
      </w:ins>
      <w:ins w:id="404" w:author="Jeff Wootton" w:date="2024-06-23T18:48:00Z" w16du:dateUtc="2024-06-23T16:48:00Z">
        <w:r w:rsidR="009B4DB6" w:rsidRPr="005F0731">
          <w:rPr>
            <w:rFonts w:cs="Arial"/>
          </w:rPr>
          <w:t xml:space="preserve"> </w:t>
        </w:r>
      </w:ins>
      <w:r w:rsidRPr="005F0731">
        <w:rPr>
          <w:rFonts w:cs="Arial"/>
        </w:rPr>
        <w:t xml:space="preserve">– </w:t>
      </w:r>
      <w:r w:rsidRPr="00412A1B">
        <w:rPr>
          <w:rFonts w:cs="Arial"/>
          <w:i/>
        </w:rPr>
        <w:t>Dataset Loading Algorithm (Dataset Selection)</w:t>
      </w:r>
      <w:ins w:id="405" w:author="Jeff Wootton" w:date="2024-03-20T21:56:00Z">
        <w:r w:rsidR="007E74F8">
          <w:rPr>
            <w:rFonts w:cs="Arial"/>
            <w:i/>
          </w:rPr>
          <w:t xml:space="preserve"> and Dataset Display Order (Dataset Rendering)</w:t>
        </w:r>
      </w:ins>
      <w:ins w:id="406" w:author="Jeff Wootton" w:date="2024-06-23T18:49:00Z" w16du:dateUtc="2024-06-23T16:49:00Z">
        <w:r w:rsidR="0043338D">
          <w:rPr>
            <w:rFonts w:cs="Arial"/>
            <w:iCs/>
          </w:rPr>
          <w:t xml:space="preserve"> (in development</w:t>
        </w:r>
      </w:ins>
      <w:ins w:id="407" w:author="Jeff Wootton" w:date="2024-06-23T18:50:00Z" w16du:dateUtc="2024-06-23T16:50:00Z">
        <w:r w:rsidR="0043338D">
          <w:rPr>
            <w:rFonts w:cs="Arial"/>
            <w:iCs/>
          </w:rPr>
          <w:t>)</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08" w:name="_Toc175558598"/>
      <w:r w:rsidRPr="005A5D26">
        <w:t>Dataset display order</w:t>
      </w:r>
      <w:r w:rsidR="005F0731">
        <w:t xml:space="preserve"> (dataset rendering)</w:t>
      </w:r>
      <w:bookmarkEnd w:id="408"/>
    </w:p>
    <w:p w14:paraId="4905D05B" w14:textId="2FADC3AF" w:rsidR="00365E38" w:rsidRDefault="0043338D" w:rsidP="005F0731">
      <w:pPr>
        <w:spacing w:after="120" w:line="240" w:lineRule="auto"/>
      </w:pPr>
      <w:ins w:id="409" w:author="Jeff Wootton" w:date="2024-06-23T18:50:00Z" w16du:dateUtc="2024-06-23T16:50: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del w:id="410" w:author="Jeff Wootton" w:date="2024-03-20T21:57:00Z">
        <w:r w:rsidR="005F0731" w:rsidDel="007E74F8">
          <w:delText>To assist implementers, an algorithm describing how the selected datasets must be drawn will be prepared for S-101 Edition 1.2.0.</w:delText>
        </w:r>
      </w:del>
      <w:commentRangeEnd w:id="399"/>
      <w:r>
        <w:rPr>
          <w:rStyle w:val="CommentReference"/>
        </w:rPr>
        <w:commentReference w:id="399"/>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11" w:name="_Toc510784289"/>
      <w:bookmarkStart w:id="412" w:name="_Toc510785438"/>
      <w:bookmarkStart w:id="413" w:name="_Toc439685274"/>
      <w:bookmarkStart w:id="414" w:name="_Toc175558599"/>
      <w:bookmarkEnd w:id="411"/>
      <w:bookmarkEnd w:id="412"/>
      <w:r w:rsidRPr="00284E7D">
        <w:t>Geometry</w:t>
      </w:r>
      <w:bookmarkEnd w:id="340"/>
      <w:bookmarkEnd w:id="341"/>
      <w:bookmarkEnd w:id="413"/>
      <w:bookmarkEnd w:id="414"/>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15" w:name="_Toc439685275"/>
      <w:bookmarkStart w:id="416" w:name="_Toc175558600"/>
      <w:r w:rsidRPr="00284E7D">
        <w:t xml:space="preserve">S-100 </w:t>
      </w:r>
      <w:r w:rsidR="00885BE8">
        <w:t>l</w:t>
      </w:r>
      <w:r w:rsidRPr="00284E7D">
        <w:t xml:space="preserve">evel 3a </w:t>
      </w:r>
      <w:r w:rsidR="00885BE8">
        <w:t>g</w:t>
      </w:r>
      <w:r w:rsidRPr="00284E7D">
        <w:t>eometry</w:t>
      </w:r>
      <w:bookmarkEnd w:id="415"/>
      <w:bookmarkEnd w:id="416"/>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features encoded using GM_Point (point) and</w:t>
      </w:r>
      <w:r w:rsidRPr="00284E7D">
        <w:t xml:space="preserve"> GM_Multipoint</w:t>
      </w:r>
      <w:r w:rsidR="00355017" w:rsidRPr="00284E7D">
        <w:t xml:space="preserve"> (pointSet)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17" w:name="_Toc175558601"/>
      <w:r>
        <w:t>Use of scale properties for feature to geometry relations</w:t>
      </w:r>
      <w:bookmarkStart w:id="418" w:name="_Toc439685276"/>
      <w:bookmarkEnd w:id="417"/>
    </w:p>
    <w:p w14:paraId="299F3009" w14:textId="5606C6D3" w:rsidR="00A87DF5" w:rsidRDefault="00A87DF5" w:rsidP="00A87DF5">
      <w:pPr>
        <w:spacing w:after="120" w:line="240" w:lineRule="auto"/>
      </w:pPr>
      <w:r>
        <w:t xml:space="preserve">The </w:t>
      </w:r>
      <w:r w:rsidR="00F27F1D">
        <w:t>attributes</w:t>
      </w:r>
      <w:r>
        <w:t xml:space="preserve"> </w:t>
      </w:r>
      <w:r w:rsidRPr="00A87DF5">
        <w:rPr>
          <w:i/>
        </w:rPr>
        <w:t>scaleMinimum</w:t>
      </w:r>
      <w:r>
        <w:t xml:space="preserve"> and </w:t>
      </w:r>
      <w:r w:rsidRPr="00A87DF5">
        <w:rPr>
          <w:i/>
        </w:rPr>
        <w:t>scaleMaximum</w:t>
      </w:r>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19" w:name="_Toc175558602"/>
      <w:r w:rsidRPr="00284E7D">
        <w:t>Masking</w:t>
      </w:r>
      <w:bookmarkEnd w:id="418"/>
      <w:bookmarkEnd w:id="419"/>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20" w:name="_Toc225648316"/>
      <w:bookmarkStart w:id="421"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22" w:name="_Toc439685277"/>
      <w:bookmarkStart w:id="423" w:name="_Toc175558603"/>
      <w:r w:rsidRPr="00C44B4D">
        <w:t>Coordinate Reference Systems (CRS)</w:t>
      </w:r>
      <w:bookmarkEnd w:id="420"/>
      <w:bookmarkEnd w:id="421"/>
      <w:bookmarkEnd w:id="422"/>
      <w:bookmarkEnd w:id="423"/>
    </w:p>
    <w:p w14:paraId="27A18142" w14:textId="77777777" w:rsidR="00E73EDF" w:rsidRPr="00284E7D" w:rsidRDefault="007653F1" w:rsidP="00940AF0">
      <w:pPr>
        <w:pStyle w:val="Heading2"/>
        <w:tabs>
          <w:tab w:val="clear" w:pos="540"/>
        </w:tabs>
        <w:spacing w:before="120" w:after="200" w:line="240" w:lineRule="auto"/>
        <w:ind w:left="709" w:hanging="709"/>
      </w:pPr>
      <w:bookmarkStart w:id="424" w:name="_Toc439685278"/>
      <w:bookmarkStart w:id="425" w:name="_Toc225065174"/>
      <w:bookmarkStart w:id="426" w:name="_Toc225648317"/>
      <w:bookmarkStart w:id="427" w:name="_Toc175558604"/>
      <w:r w:rsidRPr="00284E7D">
        <w:t>Introduction</w:t>
      </w:r>
      <w:bookmarkEnd w:id="424"/>
      <w:bookmarkEnd w:id="425"/>
      <w:bookmarkEnd w:id="426"/>
      <w:bookmarkEnd w:id="427"/>
      <w:r w:rsidRPr="00284E7D">
        <w:t xml:space="preserve"> </w:t>
      </w:r>
    </w:p>
    <w:p w14:paraId="79E89173" w14:textId="18BF7194" w:rsidR="00E73EDF" w:rsidRDefault="007653F1" w:rsidP="00940AF0">
      <w:pPr>
        <w:spacing w:after="120" w:line="240" w:lineRule="auto"/>
        <w:rPr>
          <w:ins w:id="428" w:author="Jeff Wootton" w:date="2024-05-15T11:45:00Z" w16du:dateUtc="2024-05-15T09:45:00Z"/>
          <w:rFonts w:cs="Arial"/>
          <w:lang w:eastAsia="en-GB"/>
        </w:rPr>
      </w:pPr>
      <w:bookmarkStart w:id="429" w:name="_Toc225648318"/>
      <w:bookmarkStart w:id="430"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75BD6D37" w14:textId="3A08718A" w:rsidR="00500E74" w:rsidRDefault="00500E74" w:rsidP="00940AF0">
      <w:pPr>
        <w:spacing w:after="120" w:line="240" w:lineRule="auto"/>
        <w:rPr>
          <w:rFonts w:cs="Arial"/>
          <w:lang w:eastAsia="en-GB"/>
        </w:rPr>
      </w:pPr>
      <w:commentRangeStart w:id="431"/>
      <w:ins w:id="432" w:author="Jeff Wootton" w:date="2024-05-15T11:52:00Z" w16du:dateUtc="2024-05-15T09:52:00Z">
        <w:r>
          <w:rPr>
            <w:rFonts w:cs="Arial"/>
            <w:lang w:eastAsia="en-GB"/>
          </w:rPr>
          <w:t xml:space="preserve">NOTE: </w:t>
        </w:r>
      </w:ins>
      <w:ins w:id="433" w:author="Jeff Wootton" w:date="2024-05-15T11:45:00Z" w16du:dateUtc="2024-05-15T09:45:00Z">
        <w:r>
          <w:rPr>
            <w:rFonts w:cs="Arial"/>
            <w:lang w:eastAsia="en-GB"/>
          </w:rPr>
          <w:t xml:space="preserve">The vertical CRS described </w:t>
        </w:r>
      </w:ins>
      <w:ins w:id="434" w:author="Jeff Wootton" w:date="2024-05-15T11:46:00Z" w16du:dateUtc="2024-05-15T09:46:00Z">
        <w:r>
          <w:rPr>
            <w:rFonts w:cs="Arial"/>
            <w:lang w:eastAsia="en-GB"/>
          </w:rPr>
          <w:t xml:space="preserve">in clause 5.3 below does not apply to </w:t>
        </w:r>
      </w:ins>
      <w:ins w:id="435" w:author="Jeff Wootton" w:date="2024-05-15T11:49:00Z" w16du:dateUtc="2024-05-15T09:49:00Z">
        <w:r>
          <w:rPr>
            <w:rFonts w:cs="Arial"/>
            <w:lang w:eastAsia="en-GB"/>
          </w:rPr>
          <w:t>depths</w:t>
        </w:r>
      </w:ins>
      <w:ins w:id="436" w:author="Jeff Wootton" w:date="2024-05-15T11:50:00Z" w16du:dateUtc="2024-05-15T09:50:00Z">
        <w:r>
          <w:rPr>
            <w:rFonts w:cs="Arial"/>
            <w:lang w:eastAsia="en-GB"/>
          </w:rPr>
          <w:t xml:space="preserve">, </w:t>
        </w:r>
      </w:ins>
      <w:ins w:id="437" w:author="Jeff Wootton" w:date="2024-05-15T11:46:00Z" w16du:dateUtc="2024-05-15T09:46:00Z">
        <w:r>
          <w:rPr>
            <w:rFonts w:cs="Arial"/>
            <w:lang w:eastAsia="en-GB"/>
          </w:rPr>
          <w:t xml:space="preserve">heights, elevations and vertical clearances </w:t>
        </w:r>
      </w:ins>
      <w:ins w:id="438" w:author="Jeff Wootton" w:date="2024-05-15T11:50:00Z" w16du:dateUtc="2024-05-15T09:50:00Z">
        <w:r>
          <w:rPr>
            <w:rFonts w:cs="Arial"/>
            <w:lang w:eastAsia="en-GB"/>
          </w:rPr>
          <w:t>where the</w:t>
        </w:r>
      </w:ins>
      <w:ins w:id="439" w:author="Jeff Wootton" w:date="2024-05-15T11:48:00Z" w16du:dateUtc="2024-05-15T09:48:00Z">
        <w:r>
          <w:rPr>
            <w:rFonts w:cs="Arial"/>
            <w:lang w:eastAsia="en-GB"/>
          </w:rPr>
          <w:t xml:space="preserve"> i</w:t>
        </w:r>
      </w:ins>
      <w:ins w:id="440" w:author="Jeff Wootton" w:date="2024-05-15T11:49:00Z" w16du:dateUtc="2024-05-15T09:49:00Z">
        <w:r>
          <w:rPr>
            <w:rFonts w:cs="Arial"/>
            <w:lang w:eastAsia="en-GB"/>
          </w:rPr>
          <w:t xml:space="preserve">nformation is encoded as </w:t>
        </w:r>
      </w:ins>
      <w:ins w:id="441" w:author="Jeff Wootton" w:date="2024-05-15T11:50:00Z" w16du:dateUtc="2024-05-15T09:50:00Z">
        <w:r>
          <w:rPr>
            <w:rFonts w:cs="Arial"/>
            <w:lang w:eastAsia="en-GB"/>
          </w:rPr>
          <w:t>an attribute rather than the vertical component (Z-c</w:t>
        </w:r>
      </w:ins>
      <w:ins w:id="442" w:author="Jeff Wootton" w:date="2024-05-15T11:51:00Z" w16du:dateUtc="2024-05-15T09:51:00Z">
        <w:r>
          <w:rPr>
            <w:rFonts w:cs="Arial"/>
            <w:lang w:eastAsia="en-GB"/>
          </w:rPr>
          <w:t>oordinate) of the CRS</w:t>
        </w:r>
      </w:ins>
      <w:ins w:id="443" w:author="Jeff Wootton" w:date="2024-05-15T11:54:00Z" w16du:dateUtc="2024-05-15T09:54:00Z">
        <w:r>
          <w:rPr>
            <w:rFonts w:cs="Arial"/>
            <w:lang w:eastAsia="en-GB"/>
          </w:rPr>
          <w:t xml:space="preserve">. </w:t>
        </w:r>
        <w:r w:rsidR="003F6121">
          <w:rPr>
            <w:rFonts w:cs="Arial"/>
            <w:lang w:eastAsia="en-GB"/>
          </w:rPr>
          <w:t xml:space="preserve">This vertical datum information is included in the ENC dataset using the </w:t>
        </w:r>
      </w:ins>
      <w:ins w:id="444" w:author="Jeff Wootton" w:date="2024-05-15T11:55:00Z" w16du:dateUtc="2024-05-15T09:55:00Z">
        <w:r w:rsidR="003F6121">
          <w:rPr>
            <w:rFonts w:cs="Arial"/>
            <w:lang w:eastAsia="en-GB"/>
          </w:rPr>
          <w:t xml:space="preserve">meta features </w:t>
        </w:r>
        <w:r w:rsidR="003F6121">
          <w:rPr>
            <w:rFonts w:cs="Arial"/>
            <w:b/>
            <w:bCs/>
            <w:lang w:eastAsia="en-GB"/>
          </w:rPr>
          <w:t>Sounding Datum</w:t>
        </w:r>
        <w:r w:rsidR="003F6121">
          <w:rPr>
            <w:rFonts w:cs="Arial"/>
            <w:lang w:eastAsia="en-GB"/>
          </w:rPr>
          <w:t xml:space="preserve"> and </w:t>
        </w:r>
        <w:r w:rsidR="003F6121">
          <w:rPr>
            <w:rFonts w:cs="Arial"/>
            <w:b/>
            <w:bCs/>
            <w:lang w:eastAsia="en-GB"/>
          </w:rPr>
          <w:t>Vertical Datum of Data</w:t>
        </w:r>
        <w:r w:rsidR="003F6121">
          <w:rPr>
            <w:rFonts w:cs="Arial"/>
            <w:lang w:eastAsia="en-GB"/>
          </w:rPr>
          <w:t xml:space="preserve">. </w:t>
        </w:r>
      </w:ins>
      <w:ins w:id="445" w:author="Jeff Wootton" w:date="2024-05-15T11:54:00Z" w16du:dateUtc="2024-05-15T09:54:00Z">
        <w:r>
          <w:rPr>
            <w:rFonts w:cs="Arial"/>
            <w:lang w:eastAsia="en-GB"/>
          </w:rPr>
          <w:t xml:space="preserve">See </w:t>
        </w:r>
      </w:ins>
      <w:ins w:id="446" w:author="Jeff Wootton" w:date="2024-05-15T11:55:00Z" w16du:dateUtc="2024-05-15T09:55:00Z">
        <w:r w:rsidR="003F6121">
          <w:rPr>
            <w:rFonts w:cs="Arial"/>
          </w:rPr>
          <w:t xml:space="preserve">S-101 Annex A – </w:t>
        </w:r>
        <w:r w:rsidR="003F6121">
          <w:rPr>
            <w:rFonts w:cs="Arial"/>
            <w:i/>
            <w:iCs/>
          </w:rPr>
          <w:t>Data Classification and Encoding Guide</w:t>
        </w:r>
        <w:r w:rsidR="003F6121">
          <w:rPr>
            <w:rFonts w:cs="Arial"/>
          </w:rPr>
          <w:t xml:space="preserve"> clauses 3.9 and 3.10.</w:t>
        </w:r>
      </w:ins>
      <w:commentRangeEnd w:id="431"/>
      <w:ins w:id="447" w:author="Jeff Wootton" w:date="2024-05-15T11:58:00Z" w16du:dateUtc="2024-05-15T09:58:00Z">
        <w:r w:rsidR="003F6121">
          <w:rPr>
            <w:rStyle w:val="CommentReference"/>
          </w:rPr>
          <w:commentReference w:id="431"/>
        </w:r>
      </w:ins>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448" w:name="_Toc439685279"/>
      <w:bookmarkStart w:id="449" w:name="_Toc175558605"/>
      <w:r w:rsidRPr="00284E7D">
        <w:lastRenderedPageBreak/>
        <w:t xml:space="preserve">Horizontal </w:t>
      </w:r>
      <w:bookmarkEnd w:id="429"/>
      <w:bookmarkEnd w:id="430"/>
      <w:r w:rsidRPr="00284E7D">
        <w:t>Coordinate Reference System</w:t>
      </w:r>
      <w:bookmarkEnd w:id="448"/>
      <w:bookmarkEnd w:id="449"/>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450" w:name="_Toc225065177"/>
      <w:bookmarkStart w:id="451"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452" w:name="_Toc288812326"/>
      <w:bookmarkStart w:id="453" w:name="_Toc288810279"/>
      <w:r w:rsidRPr="00284E7D">
        <w:t>EPSG:4326 (WGS84)</w:t>
      </w:r>
    </w:p>
    <w:p w14:paraId="6F665F8B" w14:textId="0E3FE03F" w:rsidR="00E73EDF" w:rsidRPr="00284E7D" w:rsidRDefault="007653F1" w:rsidP="00940AF0">
      <w:pPr>
        <w:spacing w:after="60" w:line="240" w:lineRule="auto"/>
        <w:ind w:left="4111" w:hanging="4111"/>
      </w:pPr>
      <w:bookmarkStart w:id="454" w:name="_Toc288810277"/>
      <w:bookmarkStart w:id="455" w:name="_Toc288812324"/>
      <w:r w:rsidRPr="00284E7D">
        <w:rPr>
          <w:b/>
        </w:rPr>
        <w:t xml:space="preserve">Projection: </w:t>
      </w:r>
      <w:r w:rsidRPr="00284E7D">
        <w:rPr>
          <w:b/>
        </w:rPr>
        <w:tab/>
      </w:r>
      <w:bookmarkEnd w:id="454"/>
      <w:bookmarkEnd w:id="455"/>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452"/>
      <w:bookmarkEnd w:id="453"/>
    </w:p>
    <w:p w14:paraId="64CCC978" w14:textId="3F7DF304" w:rsidR="00E73EDF" w:rsidRDefault="007653F1" w:rsidP="00940AF0">
      <w:pPr>
        <w:spacing w:after="60" w:line="240" w:lineRule="auto"/>
        <w:ind w:left="4111" w:hanging="4111"/>
      </w:pPr>
      <w:bookmarkStart w:id="456" w:name="_Toc288812327"/>
      <w:bookmarkStart w:id="457"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456"/>
        <w:bookmarkEnd w:id="457"/>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458" w:name="_Toc288812329"/>
      <w:bookmarkStart w:id="459" w:name="_Toc288810282"/>
      <w:r w:rsidRPr="004A70BB">
        <w:rPr>
          <w:b/>
        </w:rPr>
        <w:t>Date type (according to ISO 19115):</w:t>
      </w:r>
      <w:r w:rsidRPr="004A70BB">
        <w:t xml:space="preserve">  </w:t>
      </w:r>
      <w:r w:rsidRPr="004A70BB">
        <w:tab/>
      </w:r>
      <w:bookmarkEnd w:id="458"/>
      <w:bookmarkEnd w:id="459"/>
      <w:r w:rsidRPr="004A70BB">
        <w:t>002- publication</w:t>
      </w:r>
    </w:p>
    <w:p w14:paraId="3A49E48D" w14:textId="7E593232" w:rsidR="00940AF0" w:rsidRDefault="007653F1" w:rsidP="00940AF0">
      <w:pPr>
        <w:spacing w:after="60" w:line="240" w:lineRule="auto"/>
        <w:ind w:left="4111" w:hanging="4111"/>
      </w:pPr>
      <w:bookmarkStart w:id="460" w:name="_Toc288812330"/>
      <w:bookmarkStart w:id="461" w:name="_Toc288810283"/>
      <w:r w:rsidRPr="004A70BB">
        <w:rPr>
          <w:b/>
        </w:rPr>
        <w:t>Responsible party:</w:t>
      </w:r>
      <w:r w:rsidR="00940AF0">
        <w:t xml:space="preserve">  </w:t>
      </w:r>
      <w:r w:rsidR="00940AF0">
        <w:tab/>
      </w:r>
      <w:r w:rsidRPr="004A70BB">
        <w:t>International Organisation of Oil and Gas Producers</w:t>
      </w:r>
      <w:bookmarkEnd w:id="460"/>
      <w:bookmarkEnd w:id="461"/>
      <w:r w:rsidRPr="004A70BB">
        <w:t xml:space="preserve"> (</w:t>
      </w:r>
      <w:r w:rsidR="0025683E" w:rsidRPr="004A70BB">
        <w:t>I</w:t>
      </w:r>
      <w:bookmarkStart w:id="462" w:name="_Toc288810284"/>
      <w:bookmarkStart w:id="463"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462"/>
      <w:bookmarkEnd w:id="463"/>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464" w:name="_Toc439685280"/>
      <w:bookmarkStart w:id="465" w:name="_Toc175558606"/>
      <w:r w:rsidRPr="004A70BB">
        <w:t xml:space="preserve">Vertical </w:t>
      </w:r>
      <w:bookmarkEnd w:id="450"/>
      <w:bookmarkEnd w:id="451"/>
      <w:r w:rsidRPr="004A70BB">
        <w:t>CRS for Soundings</w:t>
      </w:r>
      <w:bookmarkEnd w:id="464"/>
      <w:bookmarkEnd w:id="465"/>
      <w:r w:rsidRPr="004A70BB">
        <w:t xml:space="preserve"> </w:t>
      </w:r>
    </w:p>
    <w:p w14:paraId="68B42EF0" w14:textId="75C18BA3"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vertical CRS must be in metres</w:t>
      </w:r>
      <w:ins w:id="466" w:author="Jeff Wootton" w:date="2024-05-15T11:08:00Z" w16du:dateUtc="2024-05-15T09:08:00Z">
        <w:r w:rsidR="00530BCC">
          <w:rPr>
            <w:rFonts w:cs="Arial"/>
          </w:rPr>
          <w:t xml:space="preserve"> </w:t>
        </w:r>
        <w:commentRangeStart w:id="467"/>
        <w:r w:rsidR="00530BCC">
          <w:rPr>
            <w:rFonts w:cs="Arial"/>
          </w:rPr>
          <w:t xml:space="preserve">and is </w:t>
        </w:r>
      </w:ins>
      <w:ins w:id="468" w:author="Jeff Wootton" w:date="2024-05-15T11:09:00Z" w16du:dateUtc="2024-05-15T09:09:00Z">
        <w:r w:rsidR="00530BCC">
          <w:rPr>
            <w:rFonts w:cs="Arial"/>
          </w:rPr>
          <w:t xml:space="preserve">only relevant to </w:t>
        </w:r>
      </w:ins>
      <w:ins w:id="469" w:author="Jeff Wootton" w:date="2024-05-15T11:17:00Z" w16du:dateUtc="2024-05-15T09:17:00Z">
        <w:r w:rsidR="00530BCC">
          <w:rPr>
            <w:rFonts w:cs="Arial"/>
          </w:rPr>
          <w:t>soundings</w:t>
        </w:r>
      </w:ins>
      <w:ins w:id="470" w:author="Jeff Wootton" w:date="2024-05-15T11:09:00Z" w16du:dateUtc="2024-05-15T09:09:00Z">
        <w:r w:rsidR="00530BCC">
          <w:rPr>
            <w:rFonts w:cs="Arial"/>
          </w:rPr>
          <w:t xml:space="preserve"> (S-101 features </w:t>
        </w:r>
        <w:r w:rsidR="00530BCC">
          <w:rPr>
            <w:rFonts w:cs="Arial"/>
            <w:b/>
            <w:bCs/>
          </w:rPr>
          <w:t>Sounding</w:t>
        </w:r>
        <w:r w:rsidR="00530BCC">
          <w:rPr>
            <w:rFonts w:cs="Arial"/>
          </w:rPr>
          <w:t xml:space="preserve"> and </w:t>
        </w:r>
        <w:r w:rsidR="00530BCC">
          <w:rPr>
            <w:rFonts w:cs="Arial"/>
            <w:b/>
            <w:bCs/>
          </w:rPr>
          <w:t>Depth – No Bottom Found</w:t>
        </w:r>
        <w:r w:rsidR="00530BCC">
          <w:rPr>
            <w:rFonts w:cs="Arial"/>
          </w:rPr>
          <w:t xml:space="preserve">, </w:t>
        </w:r>
      </w:ins>
      <w:ins w:id="471" w:author="Jeff Wootton" w:date="2024-05-15T11:10:00Z" w16du:dateUtc="2024-05-15T09:10:00Z">
        <w:r w:rsidR="00530BCC">
          <w:rPr>
            <w:rFonts w:cs="Arial"/>
          </w:rPr>
          <w:t xml:space="preserve">see S-101 Annex A – </w:t>
        </w:r>
        <w:r w:rsidR="00530BCC">
          <w:rPr>
            <w:rFonts w:cs="Arial"/>
            <w:i/>
            <w:iCs/>
          </w:rPr>
          <w:t xml:space="preserve">Data Classification and </w:t>
        </w:r>
      </w:ins>
      <w:ins w:id="472" w:author="Jeff Wootton" w:date="2024-05-15T11:11:00Z" w16du:dateUtc="2024-05-15T09:11:00Z">
        <w:r w:rsidR="00530BCC">
          <w:rPr>
            <w:rFonts w:cs="Arial"/>
            <w:i/>
            <w:iCs/>
          </w:rPr>
          <w:t>Encoding Guide</w:t>
        </w:r>
        <w:r w:rsidR="00530BCC">
          <w:rPr>
            <w:rFonts w:cs="Arial"/>
          </w:rPr>
          <w:t xml:space="preserve"> clause </w:t>
        </w:r>
      </w:ins>
      <w:ins w:id="473" w:author="Jeff Wootton" w:date="2024-05-15T11:12:00Z" w16du:dateUtc="2024-05-15T09:12:00Z">
        <w:r w:rsidR="00530BCC">
          <w:rPr>
            <w:rFonts w:cs="Arial"/>
          </w:rPr>
          <w:t>3.9)</w:t>
        </w:r>
      </w:ins>
      <w:ins w:id="474" w:author="Jeff Wootton" w:date="2024-05-15T11:18:00Z" w16du:dateUtc="2024-05-15T09:18:00Z">
        <w:r w:rsidR="00530BCC">
          <w:rPr>
            <w:rFonts w:cs="Arial"/>
          </w:rPr>
          <w:t xml:space="preserve">, where </w:t>
        </w:r>
        <w:r w:rsidR="00530BCC" w:rsidRPr="00B63849">
          <w:rPr>
            <w:rFonts w:cs="Arial"/>
          </w:rPr>
          <w:t xml:space="preserve">the depth information </w:t>
        </w:r>
      </w:ins>
      <w:ins w:id="475" w:author="Jeff Wootton" w:date="2024-05-15T11:19:00Z" w16du:dateUtc="2024-05-15T09:19:00Z">
        <w:r w:rsidR="00530BCC">
          <w:rPr>
            <w:rFonts w:cs="Arial"/>
          </w:rPr>
          <w:t xml:space="preserve">is </w:t>
        </w:r>
      </w:ins>
      <w:ins w:id="476" w:author="Jeff Wootton" w:date="2024-05-15T11:18:00Z" w16du:dateUtc="2024-05-15T09:18:00Z">
        <w:r w:rsidR="00530BCC" w:rsidRPr="00B63849">
          <w:rPr>
            <w:rFonts w:cs="Arial"/>
          </w:rPr>
          <w:t>stored in the Z-coordinate</w:t>
        </w:r>
      </w:ins>
      <w:commentRangeEnd w:id="467"/>
      <w:ins w:id="477" w:author="Jeff Wootton" w:date="2024-05-15T11:20:00Z" w16du:dateUtc="2024-05-15T09:20:00Z">
        <w:r w:rsidR="00530BCC">
          <w:rPr>
            <w:rStyle w:val="CommentReference"/>
          </w:rPr>
          <w:commentReference w:id="467"/>
        </w:r>
      </w:ins>
      <w:r w:rsidR="00EC5777">
        <w:rPr>
          <w:rFonts w:cs="Arial"/>
        </w:rPr>
        <w:t xml:space="preserve">.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Unit of Measure (4 = Metres)</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478"/>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478"/>
            <w:r w:rsidR="00A922EA">
              <w:rPr>
                <w:rStyle w:val="CommentReference"/>
                <w:rFonts w:eastAsia="MS Mincho"/>
              </w:rPr>
              <w:commentReference w:id="478"/>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Unit of Measure (4 = Metres)</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479"/>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479"/>
            <w:r w:rsidR="00034EB2">
              <w:rPr>
                <w:rStyle w:val="CommentReference"/>
                <w:rFonts w:eastAsia="MS Mincho"/>
              </w:rPr>
              <w:commentReference w:id="479"/>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Default="00FC2543" w:rsidP="00727B13">
      <w:pPr>
        <w:spacing w:after="0" w:line="240" w:lineRule="auto"/>
        <w:rPr>
          <w:ins w:id="480" w:author="Jeff Wootton" w:date="2024-05-15T11:47:00Z" w16du:dateUtc="2024-05-15T09:47:00Z"/>
        </w:rPr>
      </w:pPr>
    </w:p>
    <w:p w14:paraId="68210912" w14:textId="783B40E2" w:rsidR="00500E74" w:rsidRPr="00E46EB6" w:rsidRDefault="00AF79FE" w:rsidP="00FC2543">
      <w:pPr>
        <w:spacing w:after="120" w:line="240" w:lineRule="auto"/>
      </w:pPr>
      <w:commentRangeStart w:id="481"/>
      <w:ins w:id="482" w:author="Jeff Wootton" w:date="2024-06-18T08:45:00Z" w16du:dateUtc="2024-06-18T06:45:00Z">
        <w:r>
          <w:t xml:space="preserve">NOTE: </w:t>
        </w:r>
      </w:ins>
      <w:ins w:id="483" w:author="Jeff Wootton" w:date="2024-06-18T08:51:00Z" w16du:dateUtc="2024-06-18T06:51:00Z">
        <w:r w:rsidR="00F10D5C">
          <w:t>For S-101</w:t>
        </w:r>
      </w:ins>
      <w:ins w:id="484" w:author="Jeff Wootton" w:date="2024-06-18T08:52:00Z" w16du:dateUtc="2024-06-18T06:52:00Z">
        <w:r w:rsidR="00F10D5C">
          <w:t>, t</w:t>
        </w:r>
      </w:ins>
      <w:ins w:id="485" w:author="Jeff Wootton" w:date="2024-06-18T08:45:00Z" w16du:dateUtc="2024-06-18T06:45:00Z">
        <w:r>
          <w:t>he vertical CRS</w:t>
        </w:r>
      </w:ins>
      <w:ins w:id="486" w:author="Jeff Wootton" w:date="2024-06-18T08:48:00Z" w16du:dateUtc="2024-06-18T06:48:00Z">
        <w:r w:rsidR="00B37A7A">
          <w:t xml:space="preserve"> </w:t>
        </w:r>
      </w:ins>
      <w:ins w:id="487" w:author="Jeff Wootton" w:date="2024-06-18T08:51:00Z" w16du:dateUtc="2024-06-18T06:51:00Z">
        <w:r w:rsidR="007E4B5C">
          <w:t>encode</w:t>
        </w:r>
        <w:r w:rsidR="0032337C">
          <w:t>d</w:t>
        </w:r>
        <w:r w:rsidR="007E4B5C">
          <w:t xml:space="preserve"> in </w:t>
        </w:r>
      </w:ins>
      <w:ins w:id="488" w:author="Jeff Wootton" w:date="2024-06-18T08:49:00Z" w16du:dateUtc="2024-06-18T06:49:00Z">
        <w:r w:rsidR="0051524B" w:rsidRPr="004A70BB">
          <w:rPr>
            <w:rFonts w:cs="Arial"/>
          </w:rPr>
          <w:t>the Coordinate Reference System record</w:t>
        </w:r>
        <w:r w:rsidR="0051524B">
          <w:rPr>
            <w:rFonts w:cs="Arial"/>
          </w:rPr>
          <w:t xml:space="preserve"> fields</w:t>
        </w:r>
      </w:ins>
      <w:ins w:id="489" w:author="Jeff Wootton" w:date="2024-06-18T08:51:00Z" w16du:dateUtc="2024-06-18T06:51:00Z">
        <w:r w:rsidR="0032337C">
          <w:rPr>
            <w:rFonts w:cs="Arial"/>
          </w:rPr>
          <w:t xml:space="preserve"> for soundings is not utilized by the ECDIS in conveying the sounding datum information</w:t>
        </w:r>
      </w:ins>
      <w:ins w:id="490" w:author="Jeff Wootton" w:date="2024-06-18T08:52:00Z" w16du:dateUtc="2024-06-18T06:52:00Z">
        <w:r w:rsidR="00F10D5C">
          <w:rPr>
            <w:rFonts w:cs="Arial"/>
          </w:rPr>
          <w:t xml:space="preserve"> </w:t>
        </w:r>
      </w:ins>
      <w:ins w:id="491" w:author="Jeff Wootton" w:date="2024-06-18T08:53:00Z" w16du:dateUtc="2024-06-18T06:53:00Z">
        <w:r w:rsidR="003A4DCF">
          <w:rPr>
            <w:rFonts w:cs="Arial"/>
          </w:rPr>
          <w:t>for an ENC to the Mariner</w:t>
        </w:r>
      </w:ins>
      <w:ins w:id="492" w:author="Jeff Wootton" w:date="2024-06-18T08:56:00Z" w16du:dateUtc="2024-06-18T06:56:00Z">
        <w:r w:rsidR="00991BA2">
          <w:rPr>
            <w:rFonts w:cs="Arial"/>
          </w:rPr>
          <w:t xml:space="preserve"> in ECDIS</w:t>
        </w:r>
      </w:ins>
      <w:ins w:id="493" w:author="Jeff Wootton" w:date="2024-06-18T08:53:00Z" w16du:dateUtc="2024-06-18T06:53:00Z">
        <w:r w:rsidR="003A4DCF">
          <w:rPr>
            <w:rFonts w:cs="Arial"/>
          </w:rPr>
          <w:t>.</w:t>
        </w:r>
        <w:r w:rsidR="004364C2">
          <w:rPr>
            <w:rFonts w:cs="Arial"/>
          </w:rPr>
          <w:t xml:space="preserve"> This information is provided instead </w:t>
        </w:r>
      </w:ins>
      <w:ins w:id="494" w:author="Jeff Wootton" w:date="2024-06-21T09:03:00Z" w16du:dateUtc="2024-06-21T07:03:00Z">
        <w:r w:rsidR="00727B13">
          <w:rPr>
            <w:rFonts w:cs="Arial"/>
          </w:rPr>
          <w:t>using</w:t>
        </w:r>
      </w:ins>
      <w:ins w:id="495" w:author="Jeff Wootton" w:date="2024-06-18T08:53:00Z" w16du:dateUtc="2024-06-18T06:53:00Z">
        <w:r w:rsidR="004364C2">
          <w:rPr>
            <w:rFonts w:cs="Arial"/>
          </w:rPr>
          <w:t xml:space="preserve"> the S-101 meta feature </w:t>
        </w:r>
        <w:r w:rsidR="004364C2">
          <w:rPr>
            <w:rFonts w:cs="Arial"/>
            <w:b/>
            <w:bCs/>
          </w:rPr>
          <w:t>Sounding Datum</w:t>
        </w:r>
      </w:ins>
      <w:ins w:id="496" w:author="Jeff Wootton" w:date="2024-06-18T08:54:00Z" w16du:dateUtc="2024-06-18T06:54:00Z">
        <w:r w:rsidR="00733F0D">
          <w:rPr>
            <w:rFonts w:cs="Arial"/>
          </w:rPr>
          <w:t xml:space="preserve"> </w:t>
        </w:r>
      </w:ins>
      <w:ins w:id="497" w:author="Jeff Wootton" w:date="2024-06-21T09:03:00Z" w16du:dateUtc="2024-06-21T07:03:00Z">
        <w:r w:rsidR="00727B13">
          <w:rPr>
            <w:rFonts w:cs="Arial"/>
          </w:rPr>
          <w:t>(</w:t>
        </w:r>
      </w:ins>
      <w:ins w:id="498" w:author="Jeff Wootton" w:date="2024-06-18T08:54:00Z" w16du:dateUtc="2024-06-18T06:54:00Z">
        <w:r w:rsidR="00733F0D">
          <w:rPr>
            <w:rFonts w:cs="Arial"/>
          </w:rPr>
          <w:t xml:space="preserve">see S-101 Annex A – </w:t>
        </w:r>
        <w:r w:rsidR="00733F0D">
          <w:rPr>
            <w:rFonts w:cs="Arial"/>
            <w:i/>
            <w:iCs/>
          </w:rPr>
          <w:t xml:space="preserve">Data </w:t>
        </w:r>
        <w:r w:rsidR="00E46EB6">
          <w:rPr>
            <w:rFonts w:cs="Arial"/>
            <w:i/>
            <w:iCs/>
          </w:rPr>
          <w:t>Classification</w:t>
        </w:r>
        <w:r w:rsidR="00733F0D">
          <w:rPr>
            <w:rFonts w:cs="Arial"/>
            <w:i/>
            <w:iCs/>
          </w:rPr>
          <w:t xml:space="preserve"> and Encoding Guide</w:t>
        </w:r>
        <w:r w:rsidR="00E46EB6">
          <w:rPr>
            <w:rFonts w:cs="Arial"/>
          </w:rPr>
          <w:t xml:space="preserve">, clause </w:t>
        </w:r>
      </w:ins>
      <w:ins w:id="499" w:author="Jeff Wootton" w:date="2024-06-18T08:55:00Z" w16du:dateUtc="2024-06-18T06:55:00Z">
        <w:r w:rsidR="00F67E6C">
          <w:rPr>
            <w:rFonts w:cs="Arial"/>
          </w:rPr>
          <w:t>3.9</w:t>
        </w:r>
      </w:ins>
      <w:ins w:id="500" w:author="Jeff Wootton" w:date="2024-06-21T09:03:00Z" w16du:dateUtc="2024-06-21T07:03:00Z">
        <w:r w:rsidR="00727B13">
          <w:rPr>
            <w:rFonts w:cs="Arial"/>
          </w:rPr>
          <w:t>)</w:t>
        </w:r>
      </w:ins>
      <w:ins w:id="501" w:author="Jeff Wootton" w:date="2024-06-18T08:55:00Z" w16du:dateUtc="2024-06-18T06:55:00Z">
        <w:r w:rsidR="00F67E6C">
          <w:rPr>
            <w:rFonts w:cs="Arial"/>
          </w:rPr>
          <w:t>.</w:t>
        </w:r>
      </w:ins>
      <w:commentRangeEnd w:id="481"/>
      <w:ins w:id="502" w:author="Jeff Wootton" w:date="2024-06-18T09:00:00Z" w16du:dateUtc="2024-06-18T07:00:00Z">
        <w:r w:rsidR="00766AC0">
          <w:rPr>
            <w:rStyle w:val="CommentReference"/>
          </w:rPr>
          <w:commentReference w:id="481"/>
        </w:r>
      </w:ins>
    </w:p>
    <w:p w14:paraId="6274F093" w14:textId="77777777" w:rsidR="00E67520" w:rsidRPr="00FC2543" w:rsidRDefault="00E67520" w:rsidP="00FC2543">
      <w:pPr>
        <w:spacing w:after="120" w:line="240" w:lineRule="auto"/>
      </w:pPr>
    </w:p>
    <w:p w14:paraId="7C93A816" w14:textId="0172B4B1" w:rsidR="00E73EDF" w:rsidRPr="004A70BB" w:rsidRDefault="007653F1" w:rsidP="00F42AB4">
      <w:pPr>
        <w:pStyle w:val="Heading1"/>
        <w:tabs>
          <w:tab w:val="clear" w:pos="400"/>
        </w:tabs>
        <w:spacing w:before="120" w:after="200" w:line="240" w:lineRule="auto"/>
        <w:ind w:left="567" w:hanging="567"/>
      </w:pPr>
      <w:bookmarkStart w:id="503" w:name="_Toc517858859"/>
      <w:bookmarkStart w:id="504" w:name="_Toc519859099"/>
      <w:bookmarkStart w:id="505" w:name="_Toc521495143"/>
      <w:bookmarkStart w:id="506" w:name="_Toc527117756"/>
      <w:bookmarkStart w:id="507" w:name="_Toc527620283"/>
      <w:bookmarkStart w:id="508" w:name="_Toc529974525"/>
      <w:bookmarkStart w:id="509" w:name="_Toc225648327"/>
      <w:bookmarkStart w:id="510" w:name="_Toc439685281"/>
      <w:bookmarkStart w:id="511" w:name="_Toc225065184"/>
      <w:bookmarkStart w:id="512" w:name="_Toc175558607"/>
      <w:bookmarkEnd w:id="503"/>
      <w:bookmarkEnd w:id="504"/>
      <w:bookmarkEnd w:id="505"/>
      <w:bookmarkEnd w:id="506"/>
      <w:bookmarkEnd w:id="507"/>
      <w:bookmarkEnd w:id="508"/>
      <w:r w:rsidRPr="004A70BB">
        <w:t>Data Quality</w:t>
      </w:r>
      <w:bookmarkEnd w:id="509"/>
      <w:bookmarkEnd w:id="510"/>
      <w:bookmarkEnd w:id="511"/>
      <w:bookmarkEnd w:id="512"/>
    </w:p>
    <w:p w14:paraId="47A45FF5" w14:textId="77777777" w:rsidR="00E73EDF" w:rsidRPr="004A70BB" w:rsidRDefault="007653F1" w:rsidP="00F42AB4">
      <w:pPr>
        <w:pStyle w:val="Heading2"/>
        <w:tabs>
          <w:tab w:val="clear" w:pos="540"/>
        </w:tabs>
        <w:spacing w:before="120" w:after="200" w:line="240" w:lineRule="auto"/>
        <w:ind w:left="709" w:hanging="709"/>
      </w:pPr>
      <w:bookmarkStart w:id="513" w:name="_Toc439685282"/>
      <w:bookmarkStart w:id="514" w:name="_Toc175558608"/>
      <w:bookmarkStart w:id="515" w:name="_Toc225648328"/>
      <w:bookmarkStart w:id="516" w:name="_Toc225065185"/>
      <w:bookmarkStart w:id="517" w:name="_Toc8629844"/>
      <w:bookmarkStart w:id="518" w:name="_Toc422735435"/>
      <w:bookmarkStart w:id="519" w:name="_Toc8629976"/>
      <w:bookmarkStart w:id="520" w:name="_Toc19077363"/>
      <w:bookmarkStart w:id="521" w:name="_Toc191284893"/>
      <w:r w:rsidRPr="004A70BB">
        <w:t>Introduction</w:t>
      </w:r>
      <w:bookmarkEnd w:id="513"/>
      <w:bookmarkEnd w:id="514"/>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522" w:author="Jeff Wootton" w:date="2024-03-27T11:56:00Z">
        <w:r w:rsidDel="00A71A22">
          <w:delText>at</w:delText>
        </w:r>
      </w:del>
      <w:ins w:id="523" w:author="Jeff Wootton" w:date="2024-03-27T11:56:00Z">
        <w:r w:rsidR="00A71A22">
          <w:t xml:space="preserve">in </w:t>
        </w:r>
      </w:ins>
      <w:ins w:id="524"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525" w:author="Jeff Wootton" w:date="2024-03-27T11:56:00Z">
        <w:r w:rsidR="00A71A22">
          <w:t xml:space="preserve">at </w:t>
        </w:r>
      </w:ins>
      <w:r>
        <w:t xml:space="preserve">Table </w:t>
      </w:r>
      <w:del w:id="526" w:author="Jeff Wootton" w:date="2024-03-27T11:56:00Z">
        <w:r w:rsidRPr="00A71A22" w:rsidDel="00A71A22">
          <w:rPr>
            <w:rPrChange w:id="527" w:author="Jeff Wootton" w:date="2024-03-27T11:56:00Z">
              <w:rPr>
                <w:color w:val="FF0000"/>
              </w:rPr>
            </w:rPrChange>
          </w:rPr>
          <w:delText>X-X</w:delText>
        </w:r>
      </w:del>
      <w:ins w:id="528" w:author="Jeff Wootton" w:date="2024-03-27T11:56:00Z">
        <w:r w:rsidR="00A71A22">
          <w:t>3-1</w:t>
        </w:r>
      </w:ins>
      <w:r>
        <w:t xml:space="preserve"> in clause </w:t>
      </w:r>
      <w:del w:id="529" w:author="Jeff Wootton" w:date="2024-03-27T11:56:00Z">
        <w:r w:rsidRPr="00A71A22" w:rsidDel="00A71A22">
          <w:rPr>
            <w:rPrChange w:id="530" w:author="Jeff Wootton" w:date="2024-03-27T11:56:00Z">
              <w:rPr>
                <w:color w:val="FF0000"/>
              </w:rPr>
            </w:rPrChange>
          </w:rPr>
          <w:delText>X.X</w:delText>
        </w:r>
      </w:del>
      <w:ins w:id="531"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532" w:name="_Toc175558609"/>
      <w:r w:rsidRPr="008C5E4B">
        <w:t>Completeness</w:t>
      </w:r>
      <w:bookmarkEnd w:id="532"/>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533" w:name="_Toc175558610"/>
      <w:r w:rsidRPr="00107E61">
        <w:t>Commission</w:t>
      </w:r>
      <w:bookmarkEnd w:id="533"/>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01864E4F" w:rsidR="00BF67E1" w:rsidRPr="00546C86" w:rsidRDefault="00700858" w:rsidP="00BF67E1">
      <w:pPr>
        <w:pStyle w:val="ParagraphText"/>
        <w:spacing w:after="120"/>
        <w:jc w:val="both"/>
        <w:rPr>
          <w:rFonts w:cs="Arial"/>
          <w:color w:val="auto"/>
          <w:szCs w:val="20"/>
        </w:rPr>
      </w:pPr>
      <w:bookmarkStart w:id="534" w:name="OLE_LINK2"/>
      <w:bookmarkStart w:id="535" w:name="OLE_LINK3"/>
      <w:ins w:id="536" w:author="Jeff Wootton" w:date="2024-08-26T09:33:00Z" w16du:dateUtc="2024-08-26T07:33:00Z">
        <w:r>
          <w:rPr>
            <w:rFonts w:cs="Arial"/>
            <w:color w:val="auto"/>
            <w:szCs w:val="20"/>
          </w:rPr>
          <w:t xml:space="preserve">IHO Publications </w:t>
        </w:r>
      </w:ins>
      <w:r w:rsidR="003E3EEF">
        <w:rPr>
          <w:rFonts w:cs="Arial"/>
          <w:color w:val="auto"/>
          <w:szCs w:val="20"/>
        </w:rPr>
        <w:t>S-</w:t>
      </w:r>
      <w:del w:id="537" w:author="Jeff Wootton" w:date="2024-08-26T09:33:00Z" w16du:dateUtc="2024-08-26T07:33:00Z">
        <w:r w:rsidR="003E3EEF" w:rsidDel="00700858">
          <w:rPr>
            <w:rFonts w:cs="Arial"/>
            <w:color w:val="auto"/>
            <w:szCs w:val="20"/>
          </w:rPr>
          <w:delText>101 Annex C</w:delText>
        </w:r>
      </w:del>
      <w:ins w:id="538" w:author="Jeff Wootton" w:date="2024-08-26T09:33:00Z" w16du:dateUtc="2024-08-26T07:33:00Z">
        <w:r>
          <w:rPr>
            <w:rFonts w:cs="Arial"/>
            <w:color w:val="auto"/>
            <w:szCs w:val="20"/>
          </w:rPr>
          <w:t>158:100</w:t>
        </w:r>
      </w:ins>
      <w:r w:rsidR="003E3EEF">
        <w:rPr>
          <w:rFonts w:cs="Arial"/>
          <w:color w:val="auto"/>
          <w:szCs w:val="20"/>
        </w:rPr>
        <w:t xml:space="preserve"> – </w:t>
      </w:r>
      <w:r w:rsidR="003E3EEF">
        <w:rPr>
          <w:rFonts w:cs="Arial"/>
          <w:i/>
          <w:color w:val="auto"/>
          <w:szCs w:val="20"/>
        </w:rPr>
        <w:t>S-</w:t>
      </w:r>
      <w:del w:id="539" w:author="Jeff Wootton" w:date="2024-08-26T09:33:00Z" w16du:dateUtc="2024-08-26T07:33:00Z">
        <w:r w:rsidR="003E3EEF" w:rsidDel="00700858">
          <w:rPr>
            <w:rFonts w:cs="Arial"/>
            <w:i/>
            <w:color w:val="auto"/>
            <w:szCs w:val="20"/>
          </w:rPr>
          <w:delText xml:space="preserve">101 </w:delText>
        </w:r>
      </w:del>
      <w:ins w:id="540" w:author="Jeff Wootton" w:date="2024-08-26T09:33:00Z" w16du:dateUtc="2024-08-26T07:33:00Z">
        <w:r>
          <w:rPr>
            <w:rFonts w:cs="Arial"/>
            <w:i/>
            <w:color w:val="auto"/>
            <w:szCs w:val="20"/>
          </w:rPr>
          <w:t xml:space="preserve">100 </w:t>
        </w:r>
      </w:ins>
      <w:r w:rsidR="003E3EEF">
        <w:rPr>
          <w:rFonts w:cs="Arial"/>
          <w:i/>
          <w:color w:val="auto"/>
          <w:szCs w:val="20"/>
        </w:rPr>
        <w:t>Validation Checks</w:t>
      </w:r>
      <w:ins w:id="541" w:author="Jeff Wootton" w:date="2024-08-26T09:34:00Z" w16du:dateUtc="2024-08-26T07:34:00Z">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ins>
      <w:r w:rsidR="003E3EEF" w:rsidRPr="003E3EEF">
        <w:rPr>
          <w:rFonts w:cs="Arial"/>
          <w:color w:val="auto"/>
          <w:szCs w:val="20"/>
        </w:rPr>
        <w:t xml:space="preserve">, </w:t>
      </w:r>
      <w:r w:rsidR="00920605">
        <w:rPr>
          <w:rFonts w:cs="Arial"/>
          <w:color w:val="auto"/>
          <w:szCs w:val="20"/>
        </w:rPr>
        <w:t>include</w:t>
      </w:r>
      <w:del w:id="542" w:author="Jeff Wootton" w:date="2024-08-26T09:34:00Z" w16du:dateUtc="2024-08-26T07:34:00Z">
        <w:r w:rsidR="00920605" w:rsidDel="00700858">
          <w:rPr>
            <w:rFonts w:cs="Arial"/>
            <w:color w:val="auto"/>
            <w:szCs w:val="20"/>
          </w:rPr>
          <w:delText>s</w:delText>
        </w:r>
      </w:del>
      <w:r w:rsidR="00920605">
        <w:rPr>
          <w:rFonts w:cs="Arial"/>
          <w:color w:val="auto"/>
          <w:szCs w:val="20"/>
        </w:rPr>
        <w:t xml:space="preserve">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543" w:name="_Toc175558611"/>
      <w:bookmarkEnd w:id="534"/>
      <w:bookmarkEnd w:id="535"/>
      <w:r w:rsidRPr="00AB2995">
        <w:lastRenderedPageBreak/>
        <w:t>Omission</w:t>
      </w:r>
      <w:bookmarkEnd w:id="543"/>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0706F9D4" w:rsidR="00F23078" w:rsidRPr="00546C86" w:rsidRDefault="00700858" w:rsidP="00F23078">
      <w:pPr>
        <w:pStyle w:val="ParagraphText"/>
        <w:spacing w:after="120"/>
        <w:jc w:val="both"/>
        <w:rPr>
          <w:rFonts w:cs="Arial"/>
          <w:color w:val="auto"/>
          <w:szCs w:val="20"/>
        </w:rPr>
      </w:pPr>
      <w:ins w:id="544" w:author="Jeff Wootton" w:date="2024-08-26T09:34:00Z" w16du:dateUtc="2024-08-26T07:34:00Z">
        <w:r>
          <w:rPr>
            <w:rFonts w:cs="Arial"/>
            <w:color w:val="auto"/>
            <w:szCs w:val="20"/>
          </w:rPr>
          <w:t xml:space="preserve">IHO Publications S-158:100 – </w:t>
        </w:r>
        <w:r>
          <w:rPr>
            <w:rFonts w:cs="Arial"/>
            <w:i/>
            <w:color w:val="auto"/>
            <w:szCs w:val="20"/>
          </w:rPr>
          <w:t>S-100 Validation Checks</w:t>
        </w:r>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ins>
      <w:del w:id="545" w:author="Jeff Wootton" w:date="2024-08-26T09:34:00Z" w16du:dateUtc="2024-08-26T07:34:00Z">
        <w:r w:rsidR="00F23078" w:rsidDel="00700858">
          <w:rPr>
            <w:rFonts w:cs="Arial"/>
            <w:color w:val="auto"/>
            <w:szCs w:val="20"/>
          </w:rPr>
          <w:delText xml:space="preserve">S-101 Annex C – </w:delText>
        </w:r>
        <w:r w:rsidR="00F23078" w:rsidDel="00700858">
          <w:rPr>
            <w:rFonts w:cs="Arial"/>
            <w:i/>
            <w:color w:val="auto"/>
            <w:szCs w:val="20"/>
          </w:rPr>
          <w:delText>S-101 Validation Checks</w:delText>
        </w:r>
      </w:del>
      <w:r w:rsidR="00F23078" w:rsidRPr="003E3EEF">
        <w:rPr>
          <w:rFonts w:cs="Arial"/>
          <w:color w:val="auto"/>
          <w:szCs w:val="20"/>
        </w:rPr>
        <w:t xml:space="preserve">, </w:t>
      </w:r>
      <w:r w:rsidR="00F23078">
        <w:rPr>
          <w:rFonts w:cs="Arial"/>
          <w:color w:val="auto"/>
          <w:szCs w:val="20"/>
        </w:rPr>
        <w:t>include</w:t>
      </w:r>
      <w:del w:id="546" w:author="Jeff Wootton" w:date="2024-08-26T09:39:00Z" w16du:dateUtc="2024-08-26T07:39:00Z">
        <w:r w:rsidR="00F23078" w:rsidDel="00CE74A8">
          <w:rPr>
            <w:rFonts w:cs="Arial"/>
            <w:color w:val="auto"/>
            <w:szCs w:val="20"/>
          </w:rPr>
          <w:delText>s</w:delText>
        </w:r>
      </w:del>
      <w:r w:rsidR="00F23078">
        <w:rPr>
          <w:rFonts w:cs="Arial"/>
          <w:color w:val="auto"/>
          <w:szCs w:val="20"/>
        </w:rPr>
        <w:t xml:space="preserve"> data validation check(s) intended to detect </w:t>
      </w:r>
      <w:r w:rsidR="00FF780F">
        <w:rPr>
          <w:rFonts w:cs="Arial"/>
          <w:color w:val="auto"/>
          <w:szCs w:val="20"/>
        </w:rPr>
        <w:t>missing items</w:t>
      </w:r>
      <w:r w:rsidR="00F23078">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547" w:name="_Toc175558612"/>
      <w:r>
        <w:t>Logical consistency</w:t>
      </w:r>
      <w:bookmarkEnd w:id="547"/>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548" w:name="_Toc175558613"/>
      <w:r w:rsidRPr="00AB2995">
        <w:t>Conceptual consistency</w:t>
      </w:r>
      <w:bookmarkEnd w:id="548"/>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4B5C4B81"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S-100 General Feature Model. </w:t>
      </w:r>
      <w:ins w:id="549" w:author="Jeff Wootton" w:date="2024-08-26T09:34:00Z" w16du:dateUtc="2024-08-26T07:34:00Z">
        <w:r w:rsidR="00700858">
          <w:rPr>
            <w:rFonts w:cs="Arial"/>
            <w:color w:val="auto"/>
            <w:szCs w:val="20"/>
          </w:rPr>
          <w:t xml:space="preserve">IHO Publications S-158:100 – </w:t>
        </w:r>
        <w:r w:rsidR="00700858">
          <w:rPr>
            <w:rFonts w:cs="Arial"/>
            <w:i/>
            <w:color w:val="auto"/>
            <w:szCs w:val="20"/>
          </w:rPr>
          <w:t>S-100 Validation Checks</w:t>
        </w:r>
        <w:r w:rsidR="00700858">
          <w:rPr>
            <w:rFonts w:cs="Arial"/>
            <w:iCs/>
            <w:color w:val="auto"/>
            <w:szCs w:val="20"/>
          </w:rPr>
          <w:t xml:space="preserve"> and/or </w:t>
        </w:r>
        <w:r w:rsidR="00700858">
          <w:rPr>
            <w:rFonts w:cs="Arial"/>
            <w:color w:val="auto"/>
            <w:szCs w:val="20"/>
          </w:rPr>
          <w:t xml:space="preserve">S-158:101 – </w:t>
        </w:r>
        <w:r w:rsidR="00700858">
          <w:rPr>
            <w:rFonts w:cs="Arial"/>
            <w:i/>
            <w:color w:val="auto"/>
            <w:szCs w:val="20"/>
          </w:rPr>
          <w:t>S-101 Validation Checks</w:t>
        </w:r>
      </w:ins>
      <w:del w:id="550" w:author="Jeff Wootton" w:date="2024-08-26T09:34:00Z" w16du:dateUtc="2024-08-26T07:34:00Z">
        <w:r w:rsidDel="00700858">
          <w:rPr>
            <w:rFonts w:cs="Arial"/>
            <w:color w:val="auto"/>
            <w:szCs w:val="20"/>
          </w:rPr>
          <w:delText xml:space="preserve">S-101 Annex C – </w:delText>
        </w:r>
        <w:r w:rsidDel="00700858">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51"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4EE3AE88" w14:textId="50F4E38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w:t>
      </w:r>
      <w:del w:id="552" w:author="Jeff Wootton" w:date="2024-08-26T09:35:00Z" w16du:dateUtc="2024-08-26T07:35:00Z">
        <w:r w:rsidR="008D7B83" w:rsidDel="00451B62">
          <w:rPr>
            <w:rFonts w:cs="Arial"/>
            <w:color w:val="auto"/>
            <w:szCs w:val="20"/>
          </w:rPr>
          <w:delText>101 Annex C</w:delText>
        </w:r>
      </w:del>
      <w:ins w:id="553" w:author="Jeff Wootton" w:date="2024-08-26T09:35:00Z" w16du:dateUtc="2024-08-26T07:35:00Z">
        <w:r w:rsidR="00451B62">
          <w:rPr>
            <w:rFonts w:cs="Arial"/>
            <w:color w:val="auto"/>
            <w:szCs w:val="20"/>
          </w:rPr>
          <w:t>158:100 or S-158:101</w:t>
        </w:r>
      </w:ins>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554" w:name="_Toc175558614"/>
      <w:r>
        <w:t>Domain</w:t>
      </w:r>
      <w:r w:rsidRPr="00AB2995">
        <w:t xml:space="preserve"> consistency</w:t>
      </w:r>
      <w:bookmarkEnd w:id="554"/>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54FD4DB0"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w:t>
      </w:r>
      <w:del w:id="555" w:author="Jeff Wootton" w:date="2024-08-26T09:36:00Z" w16du:dateUtc="2024-08-26T07:36:00Z">
        <w:r w:rsidDel="00451B62">
          <w:rPr>
            <w:rFonts w:cs="Arial"/>
            <w:color w:val="auto"/>
            <w:szCs w:val="20"/>
          </w:rPr>
          <w:delText xml:space="preserve">the </w:delText>
        </w:r>
      </w:del>
      <w:r>
        <w:rPr>
          <w:rFonts w:cs="Arial"/>
          <w:color w:val="auto"/>
          <w:szCs w:val="20"/>
        </w:rPr>
        <w:t xml:space="preserve">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w:t>
      </w:r>
      <w:ins w:id="556" w:author="Jeff Wootton" w:date="2024-08-26T09:36:00Z" w16du:dateUtc="2024-08-26T07:36:00Z">
        <w:r w:rsidR="00451B62">
          <w:rPr>
            <w:rFonts w:cs="Arial"/>
            <w:color w:val="auto"/>
            <w:szCs w:val="20"/>
          </w:rPr>
          <w:t xml:space="preserve">IHO Publications S-158:100 – </w:t>
        </w:r>
        <w:r w:rsidR="00451B62">
          <w:rPr>
            <w:rFonts w:cs="Arial"/>
            <w:i/>
            <w:color w:val="auto"/>
            <w:szCs w:val="20"/>
          </w:rPr>
          <w:t>S-100 Validation Checks</w:t>
        </w:r>
        <w:r w:rsidR="00451B62">
          <w:rPr>
            <w:rFonts w:cs="Arial"/>
            <w:iCs/>
            <w:color w:val="auto"/>
            <w:szCs w:val="20"/>
          </w:rPr>
          <w:t xml:space="preserve"> and/or </w:t>
        </w:r>
        <w:r w:rsidR="00451B62">
          <w:rPr>
            <w:rFonts w:cs="Arial"/>
            <w:color w:val="auto"/>
            <w:szCs w:val="20"/>
          </w:rPr>
          <w:t xml:space="preserve">S-158:101 – </w:t>
        </w:r>
        <w:r w:rsidR="00451B62">
          <w:rPr>
            <w:rFonts w:cs="Arial"/>
            <w:i/>
            <w:color w:val="auto"/>
            <w:szCs w:val="20"/>
          </w:rPr>
          <w:t>S-101 Validation Checks</w:t>
        </w:r>
      </w:ins>
      <w:del w:id="557" w:author="Jeff Wootton" w:date="2024-08-26T09:36:00Z" w16du:dateUtc="2024-08-26T07:36:00Z">
        <w:r w:rsidDel="00451B62">
          <w:rPr>
            <w:rFonts w:cs="Arial"/>
            <w:color w:val="auto"/>
            <w:szCs w:val="20"/>
          </w:rPr>
          <w:delText xml:space="preserve">S-101 Annex C – </w:delText>
        </w:r>
        <w:r w:rsidDel="00451B62">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58"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4EF57F3B" w14:textId="43708610"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in S-</w:t>
      </w:r>
      <w:del w:id="559" w:author="Jeff Wootton" w:date="2024-08-26T09:36:00Z" w16du:dateUtc="2024-08-26T07:36:00Z">
        <w:r w:rsidR="008D7B83" w:rsidDel="00451B62">
          <w:rPr>
            <w:rFonts w:cs="Arial"/>
            <w:color w:val="auto"/>
            <w:szCs w:val="20"/>
          </w:rPr>
          <w:delText>101 Annex C</w:delText>
        </w:r>
      </w:del>
      <w:ins w:id="560" w:author="Jeff Wootton" w:date="2024-08-26T09:36:00Z" w16du:dateUtc="2024-08-26T07:36:00Z">
        <w:r w:rsidR="00451B62">
          <w:rPr>
            <w:rFonts w:cs="Arial"/>
            <w:color w:val="auto"/>
            <w:szCs w:val="20"/>
          </w:rPr>
          <w:t>158:100 or S-158:101</w:t>
        </w:r>
      </w:ins>
      <w:r w:rsidR="008D7B83">
        <w:rPr>
          <w:rFonts w:cs="Arial"/>
          <w:color w:val="auto"/>
          <w:szCs w:val="20"/>
        </w:rPr>
        <w:t xml:space="preserve">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561" w:name="_Toc175558615"/>
      <w:r w:rsidRPr="0014612C">
        <w:t>Format consistency</w:t>
      </w:r>
      <w:bookmarkEnd w:id="561"/>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62EA2284"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w:t>
      </w:r>
      <w:ins w:id="562" w:author="Jeff Wootton" w:date="2024-08-26T09:37:00Z" w16du:dateUtc="2024-08-26T07:37:00Z">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ins>
      <w:del w:id="563" w:author="Jeff Wootton" w:date="2024-08-26T09:37:00Z" w16du:dateUtc="2024-08-26T07:37:00Z">
        <w:r w:rsidDel="00B72F05">
          <w:rPr>
            <w:rFonts w:cs="Arial"/>
            <w:color w:val="auto"/>
            <w:szCs w:val="20"/>
          </w:rPr>
          <w:delText xml:space="preserve">S-101 Annex C – </w:delText>
        </w:r>
        <w:r w:rsidDel="00B72F05">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64"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12D07132" w14:textId="3F707AE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in S-</w:t>
      </w:r>
      <w:del w:id="565" w:author="Jeff Wootton" w:date="2024-08-26T09:37:00Z" w16du:dateUtc="2024-08-26T07:37:00Z">
        <w:r w:rsidR="008D7B83" w:rsidDel="00B72F05">
          <w:rPr>
            <w:rFonts w:cs="Arial"/>
            <w:color w:val="auto"/>
            <w:szCs w:val="20"/>
          </w:rPr>
          <w:delText>101 Annex C</w:delText>
        </w:r>
      </w:del>
      <w:ins w:id="566" w:author="Jeff Wootton" w:date="2024-08-26T09:37:00Z" w16du:dateUtc="2024-08-26T07:37:00Z">
        <w:r w:rsidR="00B72F05">
          <w:rPr>
            <w:rFonts w:cs="Arial"/>
            <w:color w:val="auto"/>
            <w:szCs w:val="20"/>
          </w:rPr>
          <w:t>158:100 or S-158:101</w:t>
        </w:r>
      </w:ins>
      <w:r w:rsidR="008D7B83">
        <w:rPr>
          <w:rFonts w:cs="Arial"/>
          <w:color w:val="auto"/>
          <w:szCs w:val="20"/>
        </w:rPr>
        <w:t xml:space="preserve">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567" w:name="_Toc175558616"/>
      <w:r>
        <w:t>Topological</w:t>
      </w:r>
      <w:r w:rsidRPr="00AB2995">
        <w:t xml:space="preserve"> consistency</w:t>
      </w:r>
      <w:bookmarkEnd w:id="567"/>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5BFBC524"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w:t>
      </w:r>
      <w:ins w:id="568" w:author="Jeff Wootton" w:date="2024-08-26T09:38:00Z" w16du:dateUtc="2024-08-26T07:38:00Z">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ins>
      <w:del w:id="569" w:author="Jeff Wootton" w:date="2024-08-26T09:38:00Z" w16du:dateUtc="2024-08-26T07:38:00Z">
        <w:r w:rsidDel="00B72F05">
          <w:rPr>
            <w:rFonts w:cs="Arial"/>
            <w:color w:val="auto"/>
            <w:szCs w:val="20"/>
          </w:rPr>
          <w:delText xml:space="preserve">S-101 Annex C – </w:delText>
        </w:r>
        <w:r w:rsidDel="00B72F05">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70"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01874376" w14:textId="097185DD" w:rsidR="008D7B83" w:rsidRDefault="008D7B83" w:rsidP="008D7B83">
      <w:pPr>
        <w:pStyle w:val="ParagraphText"/>
        <w:widowControl w:val="0"/>
        <w:spacing w:after="120"/>
        <w:jc w:val="both"/>
        <w:rPr>
          <w:rFonts w:cs="Arial"/>
          <w:color w:val="auto"/>
          <w:szCs w:val="20"/>
        </w:rPr>
      </w:pPr>
      <w:r>
        <w:rPr>
          <w:rFonts w:cs="Arial"/>
          <w:color w:val="auto"/>
          <w:szCs w:val="20"/>
        </w:rPr>
        <w:t>If no topological consistency checks classified as Critical in S-</w:t>
      </w:r>
      <w:del w:id="571" w:author="Jeff Wootton" w:date="2024-08-26T09:38:00Z" w16du:dateUtc="2024-08-26T07:38:00Z">
        <w:r w:rsidDel="00B72F05">
          <w:rPr>
            <w:rFonts w:cs="Arial"/>
            <w:color w:val="auto"/>
            <w:szCs w:val="20"/>
          </w:rPr>
          <w:delText>101 Annex C</w:delText>
        </w:r>
      </w:del>
      <w:ins w:id="572" w:author="Jeff Wootton" w:date="2024-08-26T09:38:00Z" w16du:dateUtc="2024-08-26T07:38:00Z">
        <w:r w:rsidR="00B72F05">
          <w:rPr>
            <w:rFonts w:cs="Arial"/>
            <w:color w:val="auto"/>
            <w:szCs w:val="20"/>
          </w:rPr>
          <w:t>158:100 or S-158:101</w:t>
        </w:r>
      </w:ins>
      <w:r>
        <w:rPr>
          <w:rFonts w:cs="Arial"/>
          <w:color w:val="auto"/>
          <w:szCs w:val="20"/>
        </w:rPr>
        <w:t xml:space="preserve">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573" w:name="_Toc175558617"/>
      <w:r w:rsidRPr="007F395B">
        <w:t>Positional uncertainty and accuracy</w:t>
      </w:r>
      <w:bookmarkEnd w:id="573"/>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574" w:name="_Toc175558618"/>
      <w:r w:rsidRPr="007F395B">
        <w:t>Absolute or external accuracy</w:t>
      </w:r>
      <w:bookmarkEnd w:id="574"/>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75" w:name="_Toc175558619"/>
      <w:r w:rsidRPr="00F738E1">
        <w:lastRenderedPageBreak/>
        <w:t>Vertical position accuracy</w:t>
      </w:r>
      <w:bookmarkEnd w:id="575"/>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576" w:name="_Toc175558620"/>
      <w:r w:rsidRPr="00507803">
        <w:t>Horizontal position accuracy</w:t>
      </w:r>
      <w:bookmarkEnd w:id="576"/>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77" w:name="_Toc175558621"/>
      <w:r w:rsidRPr="00F738E1">
        <w:t>Relative or internal accuracy</w:t>
      </w:r>
      <w:bookmarkEnd w:id="577"/>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78" w:name="_Toc175558622"/>
      <w:r w:rsidRPr="00F738E1">
        <w:t>Gridded data positional accuracy</w:t>
      </w:r>
      <w:bookmarkEnd w:id="578"/>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579" w:name="_Toc175558623"/>
      <w:r w:rsidRPr="008F63E6">
        <w:t>Thematic accuracy</w:t>
      </w:r>
      <w:bookmarkEnd w:id="579"/>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80" w:name="_Toc175558624"/>
      <w:r w:rsidRPr="008F63E6">
        <w:t>Thematic classification correctness</w:t>
      </w:r>
      <w:bookmarkEnd w:id="580"/>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7AC0D1D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d="581" w:author="Jeff Wootton" w:date="2024-08-26T09:39:00Z" w16du:dateUtc="2024-08-26T07:39:00Z">
        <w:r w:rsidR="00CE74A8">
          <w:rPr>
            <w:rFonts w:cs="Arial"/>
            <w:color w:val="auto"/>
            <w:szCs w:val="20"/>
          </w:rPr>
          <w:t xml:space="preserve">IHO Publications S-158:100 – </w:t>
        </w:r>
        <w:r w:rsidR="00CE74A8">
          <w:rPr>
            <w:rFonts w:cs="Arial"/>
            <w:i/>
            <w:color w:val="auto"/>
            <w:szCs w:val="20"/>
          </w:rPr>
          <w:t>S-100 Validation Checks</w:t>
        </w:r>
        <w:r w:rsidR="00CE74A8">
          <w:rPr>
            <w:rFonts w:cs="Arial"/>
            <w:iCs/>
            <w:color w:val="auto"/>
            <w:szCs w:val="20"/>
          </w:rPr>
          <w:t xml:space="preserve"> and/or </w:t>
        </w:r>
        <w:r w:rsidR="00CE74A8">
          <w:rPr>
            <w:rFonts w:cs="Arial"/>
            <w:color w:val="auto"/>
            <w:szCs w:val="20"/>
          </w:rPr>
          <w:t xml:space="preserve">S-158:101 – </w:t>
        </w:r>
        <w:r w:rsidR="00CE74A8">
          <w:rPr>
            <w:rFonts w:cs="Arial"/>
            <w:i/>
            <w:color w:val="auto"/>
            <w:szCs w:val="20"/>
          </w:rPr>
          <w:t>S-101 Validation Checks</w:t>
        </w:r>
      </w:ins>
      <w:del w:id="582" w:author="Jeff Wootton" w:date="2024-08-26T09:39:00Z" w16du:dateUtc="2024-08-26T07:39:00Z">
        <w:r w:rsidDel="00CE74A8">
          <w:rPr>
            <w:rFonts w:cs="Arial"/>
            <w:color w:val="auto"/>
            <w:szCs w:val="20"/>
          </w:rPr>
          <w:delText xml:space="preserve">S-101 Annex C – </w:delText>
        </w:r>
        <w:r w:rsidDel="00CE74A8">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83" w:author="Jeff Wootton" w:date="2024-08-26T09:39:00Z" w16du:dateUtc="2024-08-26T07:39:00Z">
        <w:r w:rsidDel="00CE74A8">
          <w:rPr>
            <w:rFonts w:cs="Arial"/>
            <w:color w:val="auto"/>
            <w:szCs w:val="20"/>
          </w:rPr>
          <w:delText>s</w:delText>
        </w:r>
      </w:del>
      <w:r>
        <w:rPr>
          <w:rFonts w:cs="Arial"/>
          <w:color w:val="auto"/>
          <w:szCs w:val="20"/>
        </w:rPr>
        <w:t xml:space="preserve"> validation checks which verify this conformance. </w:t>
      </w:r>
    </w:p>
    <w:p w14:paraId="7B79F345" w14:textId="635F35D3"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w:t>
      </w:r>
      <w:del w:id="584" w:author="Jeff Wootton" w:date="2024-08-26T09:40:00Z" w16du:dateUtc="2024-08-26T07:40:00Z">
        <w:r w:rsidDel="00FD2C02">
          <w:rPr>
            <w:rFonts w:cs="Arial"/>
            <w:color w:val="auto"/>
            <w:szCs w:val="20"/>
          </w:rPr>
          <w:delText>101 Annex C</w:delText>
        </w:r>
      </w:del>
      <w:ins w:id="585" w:author="Jeff Wootton" w:date="2024-08-26T09:40:00Z" w16du:dateUtc="2024-08-26T07:40:00Z">
        <w:r w:rsidR="00FD2C02">
          <w:rPr>
            <w:rFonts w:cs="Arial"/>
            <w:color w:val="auto"/>
            <w:szCs w:val="20"/>
          </w:rPr>
          <w:t>158:100 or S-158:101</w:t>
        </w:r>
      </w:ins>
      <w:r>
        <w:rPr>
          <w:rFonts w:cs="Arial"/>
          <w:color w:val="auto"/>
          <w:szCs w:val="20"/>
        </w:rPr>
        <w:t xml:space="preserve">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86" w:name="_Toc175558625"/>
      <w:r w:rsidRPr="008F63E6">
        <w:t>Non-quantitative attribute accuracy</w:t>
      </w:r>
      <w:bookmarkEnd w:id="586"/>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3D155A8A"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d="587" w:author="Jeff Wootton" w:date="2024-08-26T09:41:00Z" w16du:dateUtc="2024-08-26T07:41: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588" w:author="Jeff Wootton" w:date="2024-08-26T09:41:00Z" w16du:dateUtc="2024-08-26T07:41: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89" w:author="Jeff Wootton" w:date="2024-08-26T09:41:00Z" w16du:dateUtc="2024-08-26T07:41:00Z">
        <w:r w:rsidDel="00256F00">
          <w:rPr>
            <w:rFonts w:cs="Arial"/>
            <w:color w:val="auto"/>
            <w:szCs w:val="20"/>
          </w:rPr>
          <w:delText>s</w:delText>
        </w:r>
      </w:del>
      <w:r>
        <w:rPr>
          <w:rFonts w:cs="Arial"/>
          <w:color w:val="auto"/>
          <w:szCs w:val="20"/>
        </w:rPr>
        <w:t xml:space="preserve"> validation checks which verify this conformance. </w:t>
      </w:r>
    </w:p>
    <w:p w14:paraId="181341F6" w14:textId="3DDD16A0"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del w:id="590" w:author="Jeff Wootton" w:date="2024-08-26T09:41:00Z" w16du:dateUtc="2024-08-26T07:41:00Z">
        <w:r w:rsidDel="00256F00">
          <w:rPr>
            <w:rFonts w:cs="Arial"/>
            <w:color w:val="auto"/>
            <w:szCs w:val="20"/>
          </w:rPr>
          <w:delText>101 Annex C</w:delText>
        </w:r>
      </w:del>
      <w:ins w:id="591" w:author="Jeff Wootton" w:date="2024-08-26T09:41:00Z" w16du:dateUtc="2024-08-26T07:41:00Z">
        <w:r w:rsidR="00256F00">
          <w:rPr>
            <w:rFonts w:cs="Arial"/>
            <w:color w:val="auto"/>
            <w:szCs w:val="20"/>
          </w:rPr>
          <w:t>158:1</w:t>
        </w:r>
      </w:ins>
      <w:ins w:id="592" w:author="Jeff Wootton" w:date="2024-08-26T09:42:00Z" w16du:dateUtc="2024-08-26T07:42:00Z">
        <w:r w:rsidR="00256F00">
          <w:rPr>
            <w:rFonts w:cs="Arial"/>
            <w:color w:val="auto"/>
            <w:szCs w:val="20"/>
          </w:rPr>
          <w:t>00 or S-158:101</w:t>
        </w:r>
      </w:ins>
      <w:r>
        <w:rPr>
          <w:rFonts w:cs="Arial"/>
          <w:color w:val="auto"/>
          <w:szCs w:val="20"/>
        </w:rPr>
        <w:t xml:space="preserve">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93" w:name="_Toc175558626"/>
      <w:r w:rsidRPr="008F63E6">
        <w:t>Quantitative attribute accuracy</w:t>
      </w:r>
      <w:bookmarkEnd w:id="593"/>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350D9B90"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w:t>
      </w:r>
      <w:ins w:id="594" w:author="Jeff Wootton" w:date="2024-08-26T09:42:00Z" w16du:dateUtc="2024-08-26T07:42: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595" w:author="Jeff Wootton" w:date="2024-08-26T09:42:00Z" w16du:dateUtc="2024-08-26T07:42: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596" w:author="Jeff Wootton" w:date="2024-08-26T09:42:00Z" w16du:dateUtc="2024-08-26T07:42:00Z">
        <w:r w:rsidDel="00256F00">
          <w:rPr>
            <w:rFonts w:cs="Arial"/>
            <w:color w:val="auto"/>
            <w:szCs w:val="20"/>
          </w:rPr>
          <w:delText>s</w:delText>
        </w:r>
      </w:del>
      <w:r>
        <w:rPr>
          <w:rFonts w:cs="Arial"/>
          <w:color w:val="auto"/>
          <w:szCs w:val="20"/>
        </w:rPr>
        <w:t xml:space="preserve"> validation checks which verify this conformance. </w:t>
      </w:r>
    </w:p>
    <w:p w14:paraId="60A18E76" w14:textId="2456A45A" w:rsidR="008F63E6" w:rsidRPr="00F46785" w:rsidRDefault="0009315C" w:rsidP="008F63E6">
      <w:pPr>
        <w:pStyle w:val="ParagraphText"/>
        <w:spacing w:after="120"/>
        <w:jc w:val="both"/>
        <w:rPr>
          <w:rFonts w:cs="Arial"/>
          <w:color w:val="auto"/>
          <w:szCs w:val="20"/>
        </w:rPr>
      </w:pPr>
      <w:r>
        <w:rPr>
          <w:rFonts w:cs="Arial"/>
          <w:color w:val="auto"/>
          <w:szCs w:val="20"/>
        </w:rPr>
        <w:lastRenderedPageBreak/>
        <w:t xml:space="preserve">If no </w:t>
      </w:r>
      <w:r w:rsidRPr="00E07191">
        <w:rPr>
          <w:rFonts w:cs="Arial"/>
          <w:color w:val="auto"/>
          <w:szCs w:val="20"/>
        </w:rPr>
        <w:t>quantitative attribute</w:t>
      </w:r>
      <w:r>
        <w:rPr>
          <w:rFonts w:cs="Arial"/>
          <w:color w:val="auto"/>
          <w:szCs w:val="20"/>
        </w:rPr>
        <w:t xml:space="preserve"> checks classified as Critical in S-</w:t>
      </w:r>
      <w:del w:id="597" w:author="Jeff Wootton" w:date="2024-08-26T09:42:00Z" w16du:dateUtc="2024-08-26T07:42:00Z">
        <w:r w:rsidDel="00256F00">
          <w:rPr>
            <w:rFonts w:cs="Arial"/>
            <w:color w:val="auto"/>
            <w:szCs w:val="20"/>
          </w:rPr>
          <w:delText>101 Annex C</w:delText>
        </w:r>
      </w:del>
      <w:ins w:id="598" w:author="Jeff Wootton" w:date="2024-08-26T09:42:00Z" w16du:dateUtc="2024-08-26T07:42:00Z">
        <w:r w:rsidR="00256F00">
          <w:rPr>
            <w:rFonts w:cs="Arial"/>
            <w:color w:val="auto"/>
            <w:szCs w:val="20"/>
          </w:rPr>
          <w:t>158:100 or S-158:101</w:t>
        </w:r>
      </w:ins>
      <w:r>
        <w:rPr>
          <w:rFonts w:cs="Arial"/>
          <w:color w:val="auto"/>
          <w:szCs w:val="20"/>
        </w:rPr>
        <w:t xml:space="preserve">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599" w:name="_Toc175558627"/>
      <w:r w:rsidRPr="002B2660">
        <w:t>Temporal quality</w:t>
      </w:r>
      <w:bookmarkEnd w:id="599"/>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600" w:name="_Toc175558628"/>
      <w:r w:rsidRPr="002B2660">
        <w:t>Temporal consistency</w:t>
      </w:r>
      <w:bookmarkEnd w:id="600"/>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08BCC6CF"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ins w:id="601" w:author="Jeff Wootton" w:date="2024-08-26T09:43:00Z" w16du:dateUtc="2024-08-26T07:43: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02" w:author="Jeff Wootton" w:date="2024-08-26T09:43:00Z" w16du:dateUtc="2024-08-26T07:43: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03" w:author="Jeff Wootton" w:date="2024-08-26T09:43:00Z" w16du:dateUtc="2024-08-26T07:43:00Z">
        <w:r w:rsidDel="00256F00">
          <w:rPr>
            <w:rFonts w:cs="Arial"/>
            <w:color w:val="auto"/>
            <w:szCs w:val="20"/>
          </w:rPr>
          <w:delText>s</w:delText>
        </w:r>
      </w:del>
      <w:r>
        <w:rPr>
          <w:rFonts w:cs="Arial"/>
          <w:color w:val="auto"/>
          <w:szCs w:val="20"/>
        </w:rPr>
        <w:t xml:space="preserve"> validation checks which verify this conformance. </w:t>
      </w:r>
    </w:p>
    <w:p w14:paraId="2131B880" w14:textId="24129D6D"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w:t>
      </w:r>
      <w:del w:id="604" w:author="Jeff Wootton" w:date="2024-08-26T09:43:00Z" w16du:dateUtc="2024-08-26T07:43:00Z">
        <w:r w:rsidDel="00256F00">
          <w:rPr>
            <w:rFonts w:cs="Arial"/>
            <w:color w:val="auto"/>
            <w:szCs w:val="20"/>
          </w:rPr>
          <w:delText>101 Annex C</w:delText>
        </w:r>
      </w:del>
      <w:ins w:id="605" w:author="Jeff Wootton" w:date="2024-08-26T09:43:00Z" w16du:dateUtc="2024-08-26T07:43:00Z">
        <w:r w:rsidR="00256F00">
          <w:rPr>
            <w:rFonts w:cs="Arial"/>
            <w:color w:val="auto"/>
            <w:szCs w:val="20"/>
          </w:rPr>
          <w:t>158:100 or S-158:101</w:t>
        </w:r>
      </w:ins>
      <w:r>
        <w:rPr>
          <w:rFonts w:cs="Arial"/>
          <w:color w:val="auto"/>
          <w:szCs w:val="20"/>
        </w:rPr>
        <w:t xml:space="preserve"> are reported the dataset PASSES this test.</w:t>
      </w:r>
      <w:bookmarkStart w:id="606" w:name="OLE_LINK14"/>
      <w:bookmarkStart w:id="607"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608" w:name="_Toc175558629"/>
      <w:bookmarkEnd w:id="606"/>
      <w:bookmarkEnd w:id="607"/>
      <w:r w:rsidRPr="002B2660">
        <w:t xml:space="preserve">Temporal </w:t>
      </w:r>
      <w:r>
        <w:t>validity</w:t>
      </w:r>
      <w:bookmarkEnd w:id="608"/>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50F257E1"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ins w:id="609" w:author="Jeff Wootton" w:date="2024-08-26T09:43:00Z" w16du:dateUtc="2024-08-26T07:43: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10" w:author="Jeff Wootton" w:date="2024-08-26T09:43:00Z" w16du:dateUtc="2024-08-26T07:43: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11" w:author="Jeff Wootton" w:date="2024-08-26T09:43:00Z" w16du:dateUtc="2024-08-26T07:43:00Z">
        <w:r w:rsidDel="00256F00">
          <w:rPr>
            <w:rFonts w:cs="Arial"/>
            <w:color w:val="auto"/>
            <w:szCs w:val="20"/>
          </w:rPr>
          <w:delText>s</w:delText>
        </w:r>
      </w:del>
      <w:r>
        <w:rPr>
          <w:rFonts w:cs="Arial"/>
          <w:color w:val="auto"/>
          <w:szCs w:val="20"/>
        </w:rPr>
        <w:t xml:space="preserve"> validation checks which verify this conformance. </w:t>
      </w:r>
    </w:p>
    <w:p w14:paraId="69996966" w14:textId="160E25EC"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w:t>
      </w:r>
      <w:del w:id="612" w:author="Jeff Wootton" w:date="2024-08-26T09:44:00Z" w16du:dateUtc="2024-08-26T07:44:00Z">
        <w:r w:rsidDel="00256F00">
          <w:rPr>
            <w:rFonts w:cs="Arial"/>
            <w:color w:val="auto"/>
            <w:szCs w:val="20"/>
          </w:rPr>
          <w:delText>101 Annex C</w:delText>
        </w:r>
      </w:del>
      <w:ins w:id="613" w:author="Jeff Wootton" w:date="2024-08-26T09:44:00Z" w16du:dateUtc="2024-08-26T07:44:00Z">
        <w:r w:rsidR="00256F00">
          <w:rPr>
            <w:rFonts w:cs="Arial"/>
            <w:color w:val="auto"/>
            <w:szCs w:val="20"/>
          </w:rPr>
          <w:t>158:100 or S-158:101</w:t>
        </w:r>
      </w:ins>
      <w:r>
        <w:rPr>
          <w:rFonts w:cs="Arial"/>
          <w:color w:val="auto"/>
          <w:szCs w:val="20"/>
        </w:rPr>
        <w:t xml:space="preserve">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614" w:name="_Toc175558630"/>
      <w:r w:rsidRPr="00075403">
        <w:t>Temporal accuracy</w:t>
      </w:r>
      <w:bookmarkEnd w:id="614"/>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615" w:name="_Toc175558631"/>
      <w:r>
        <w:t>Aggregation</w:t>
      </w:r>
      <w:bookmarkEnd w:id="615"/>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616" w:name="_Toc175558632"/>
      <w:r w:rsidRPr="00F74A0D">
        <w:t xml:space="preserve">Data </w:t>
      </w:r>
      <w:r>
        <w:t>c</w:t>
      </w:r>
      <w:r w:rsidRPr="00F74A0D">
        <w:t xml:space="preserve">ompliance and </w:t>
      </w:r>
      <w:r>
        <w:t>u</w:t>
      </w:r>
      <w:r w:rsidRPr="00F74A0D">
        <w:t>sability</w:t>
      </w:r>
      <w:bookmarkEnd w:id="616"/>
    </w:p>
    <w:p w14:paraId="612D2069" w14:textId="44F9A83B"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w:t>
      </w:r>
      <w:ins w:id="617" w:author="Jeff Wootton" w:date="2024-08-26T09:44:00Z" w16du:dateUtc="2024-08-26T07:44:00Z">
        <w:r w:rsidR="00256F00">
          <w:rPr>
            <w:rFonts w:cs="Arial"/>
          </w:rPr>
          <w:t xml:space="preserve">IHO Publications S-158:100 – </w:t>
        </w:r>
        <w:r w:rsidR="00256F00">
          <w:rPr>
            <w:rFonts w:cs="Arial"/>
            <w:i/>
          </w:rPr>
          <w:t>S-100 Validation Checks</w:t>
        </w:r>
        <w:r w:rsidR="00256F00">
          <w:rPr>
            <w:rFonts w:cs="Arial"/>
            <w:iCs/>
          </w:rPr>
          <w:t xml:space="preserve"> and/or </w:t>
        </w:r>
        <w:r w:rsidR="00256F00">
          <w:rPr>
            <w:rFonts w:cs="Arial"/>
          </w:rPr>
          <w:t xml:space="preserve">S-158:101 – </w:t>
        </w:r>
        <w:r w:rsidR="00256F00">
          <w:rPr>
            <w:rFonts w:cs="Arial"/>
            <w:i/>
          </w:rPr>
          <w:t>S-101 Validation Checks</w:t>
        </w:r>
      </w:ins>
      <w:del w:id="618" w:author="Jeff Wootton" w:date="2024-08-26T09:44:00Z" w16du:dateUtc="2024-08-26T07:44:00Z">
        <w:r w:rsidR="007653F1" w:rsidRPr="00F74A0D" w:rsidDel="00256F00">
          <w:delText xml:space="preserve">Annex </w:delText>
        </w:r>
        <w:r w:rsidR="000721D7" w:rsidRPr="00F74A0D" w:rsidDel="00256F00">
          <w:delText>C</w:delText>
        </w:r>
        <w:r w:rsidR="007653F1" w:rsidRPr="00F74A0D" w:rsidDel="00256F00">
          <w:delText xml:space="preserve"> – </w:delText>
        </w:r>
        <w:r w:rsidR="007653F1" w:rsidRPr="00FF5200" w:rsidDel="00256F00">
          <w:rPr>
            <w:i/>
          </w:rPr>
          <w:delText>ENC Validation Checks</w:delText>
        </w:r>
      </w:del>
      <w:r w:rsidR="007653F1" w:rsidRPr="00F74A0D">
        <w:t xml:space="preserve">. </w:t>
      </w:r>
      <w:r w:rsidR="008F0E8A" w:rsidRPr="00F74A0D">
        <w:t xml:space="preserve">As a minimum requirement, all datasets must conform to all checks that are categorized as “Critical” in </w:t>
      </w:r>
      <w:del w:id="619" w:author="Jeff Wootton" w:date="2024-08-26T09:44:00Z" w16du:dateUtc="2024-08-26T07:44:00Z">
        <w:r w:rsidR="008F0E8A" w:rsidRPr="00F74A0D" w:rsidDel="00256F00">
          <w:delText>Annex C</w:delText>
        </w:r>
      </w:del>
      <w:ins w:id="620" w:author="Jeff Wootton" w:date="2024-08-26T09:44:00Z" w16du:dateUtc="2024-08-26T07:44:00Z">
        <w:r w:rsidR="00256F00">
          <w:t>S-1</w:t>
        </w:r>
      </w:ins>
      <w:ins w:id="621" w:author="Jeff Wootton" w:date="2024-08-26T09:45:00Z" w16du:dateUtc="2024-08-26T07:45:00Z">
        <w:r w:rsidR="00256F00">
          <w:t>58:100 and S-158:101</w:t>
        </w:r>
      </w:ins>
      <w:r w:rsidR="008F0E8A" w:rsidRPr="00F74A0D">
        <w:t>.</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7E66EA2"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w:t>
      </w:r>
      <w:del w:id="622" w:author="Jeff Wootton" w:date="2024-08-26T09:45:00Z" w16du:dateUtc="2024-08-26T07:45:00Z">
        <w:r w:rsidR="00330C96" w:rsidRPr="00F74A0D" w:rsidDel="00B17E27">
          <w:delText xml:space="preserve">Annex C – </w:delText>
        </w:r>
        <w:r w:rsidR="00330C96" w:rsidRPr="00FF5200" w:rsidDel="00B17E27">
          <w:rPr>
            <w:i/>
          </w:rPr>
          <w:delText>ENC Validation Checks</w:delText>
        </w:r>
      </w:del>
      <w:ins w:id="623" w:author="Jeff Wootton" w:date="2024-08-26T09:45:00Z" w16du:dateUtc="2024-08-26T07:45:00Z">
        <w:r w:rsidR="00B17E27">
          <w:t>S-158:100 and S-158:101</w:t>
        </w:r>
      </w:ins>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624" w:name="_Toc510784300"/>
      <w:bookmarkStart w:id="625" w:name="_Toc510785449"/>
      <w:bookmarkEnd w:id="624"/>
      <w:bookmarkEnd w:id="625"/>
    </w:p>
    <w:p w14:paraId="552BA760" w14:textId="77777777" w:rsidR="00E73EDF" w:rsidRPr="00F74A0D" w:rsidRDefault="007653F1" w:rsidP="004A47EC">
      <w:pPr>
        <w:pStyle w:val="Heading1"/>
        <w:tabs>
          <w:tab w:val="clear" w:pos="400"/>
        </w:tabs>
        <w:spacing w:before="120" w:after="200" w:line="240" w:lineRule="auto"/>
        <w:ind w:left="567" w:hanging="567"/>
      </w:pPr>
      <w:bookmarkStart w:id="626" w:name="_Toc225065206"/>
      <w:bookmarkStart w:id="627" w:name="_Toc225648349"/>
      <w:bookmarkStart w:id="628" w:name="_Toc439685287"/>
      <w:bookmarkStart w:id="629" w:name="_Toc175558633"/>
      <w:bookmarkEnd w:id="515"/>
      <w:bookmarkEnd w:id="516"/>
      <w:bookmarkEnd w:id="517"/>
      <w:bookmarkEnd w:id="518"/>
      <w:bookmarkEnd w:id="519"/>
      <w:bookmarkEnd w:id="520"/>
      <w:bookmarkEnd w:id="521"/>
      <w:r w:rsidRPr="00F74A0D">
        <w:lastRenderedPageBreak/>
        <w:t>Data Capture and Classification</w:t>
      </w:r>
      <w:bookmarkEnd w:id="626"/>
      <w:bookmarkEnd w:id="627"/>
      <w:bookmarkEnd w:id="628"/>
      <w:bookmarkEnd w:id="629"/>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630" w:name="_Toc191284919"/>
      <w:bookmarkStart w:id="631" w:name="_Toc8629863"/>
      <w:bookmarkStart w:id="632" w:name="_Toc19077382"/>
      <w:bookmarkStart w:id="633" w:name="_Toc8629995"/>
      <w:bookmarkStart w:id="634" w:name="_Toc225065208"/>
      <w:bookmarkStart w:id="635" w:name="_Toc439685289"/>
      <w:bookmarkStart w:id="636" w:name="_Toc225648351"/>
      <w:bookmarkStart w:id="637" w:name="_Toc175558634"/>
      <w:bookmarkEnd w:id="630"/>
      <w:bookmarkEnd w:id="631"/>
      <w:bookmarkEnd w:id="632"/>
      <w:bookmarkEnd w:id="633"/>
      <w:r w:rsidRPr="00F74A0D">
        <w:t>Maintenance</w:t>
      </w:r>
      <w:bookmarkEnd w:id="634"/>
      <w:bookmarkEnd w:id="635"/>
      <w:bookmarkEnd w:id="636"/>
      <w:bookmarkEnd w:id="637"/>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638" w:name="_Toc439685290"/>
      <w:bookmarkStart w:id="639" w:name="_Toc175558635"/>
      <w:r w:rsidRPr="00F74A0D">
        <w:t>Introduction</w:t>
      </w:r>
      <w:bookmarkEnd w:id="638"/>
      <w:bookmarkEnd w:id="639"/>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640" w:name="_Toc439685291"/>
      <w:bookmarkStart w:id="641" w:name="_Toc175558636"/>
      <w:r w:rsidRPr="00F74A0D">
        <w:t xml:space="preserve">Maintenance and </w:t>
      </w:r>
      <w:r w:rsidR="00636ED5">
        <w:t>u</w:t>
      </w:r>
      <w:r w:rsidRPr="00F74A0D">
        <w:t xml:space="preserve">pdate </w:t>
      </w:r>
      <w:r w:rsidR="00636ED5">
        <w:t>f</w:t>
      </w:r>
      <w:r w:rsidRPr="00F74A0D">
        <w:t>requency</w:t>
      </w:r>
      <w:bookmarkEnd w:id="640"/>
      <w:bookmarkEnd w:id="641"/>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642" w:name="_Toc439685292"/>
      <w:bookmarkStart w:id="643" w:name="_Toc175558637"/>
      <w:r w:rsidRPr="00F74A0D">
        <w:t xml:space="preserve">Data </w:t>
      </w:r>
      <w:bookmarkEnd w:id="642"/>
      <w:r w:rsidR="00D24503">
        <w:t>s</w:t>
      </w:r>
      <w:r w:rsidR="00D24503" w:rsidRPr="00F74A0D">
        <w:t>ource</w:t>
      </w:r>
      <w:bookmarkEnd w:id="643"/>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644" w:name="_Toc439685293"/>
      <w:bookmarkStart w:id="645" w:name="_Toc175558638"/>
      <w:r w:rsidRPr="00F74A0D">
        <w:t xml:space="preserve">Production </w:t>
      </w:r>
      <w:bookmarkEnd w:id="644"/>
      <w:r w:rsidR="00D24503">
        <w:t>p</w:t>
      </w:r>
      <w:r w:rsidR="00D24503" w:rsidRPr="00F74A0D">
        <w:t>rocess</w:t>
      </w:r>
      <w:bookmarkEnd w:id="645"/>
    </w:p>
    <w:p w14:paraId="209AE0A9" w14:textId="342BB07E"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w:t>
      </w:r>
      <w:ins w:id="646" w:author="Jeff Wootton" w:date="2024-08-26T09:46:00Z" w16du:dateUtc="2024-08-26T07:46:00Z">
        <w:r w:rsidR="00771FD8">
          <w:rPr>
            <w:rFonts w:cs="Arial"/>
          </w:rPr>
          <w:t xml:space="preserve">IHO Publications S-158:100 – </w:t>
        </w:r>
        <w:r w:rsidR="00771FD8">
          <w:rPr>
            <w:rFonts w:cs="Arial"/>
            <w:i/>
          </w:rPr>
          <w:t>S-100 Validation Checks</w:t>
        </w:r>
        <w:r w:rsidR="00771FD8">
          <w:rPr>
            <w:rFonts w:cs="Arial"/>
            <w:iCs/>
          </w:rPr>
          <w:t xml:space="preserve"> and </w:t>
        </w:r>
        <w:r w:rsidR="00771FD8">
          <w:rPr>
            <w:rFonts w:cs="Arial"/>
          </w:rPr>
          <w:t xml:space="preserve">S-158:101 – </w:t>
        </w:r>
        <w:r w:rsidR="00771FD8">
          <w:rPr>
            <w:rFonts w:cs="Arial"/>
            <w:i/>
          </w:rPr>
          <w:t>S-101 Validation Checks</w:t>
        </w:r>
      </w:ins>
      <w:del w:id="647" w:author="Jeff Wootton" w:date="2024-08-26T09:46:00Z" w16du:dateUtc="2024-08-26T07:46:00Z">
        <w:r w:rsidRPr="00F74A0D" w:rsidDel="00771FD8">
          <w:delText xml:space="preserve">S-101 Annex </w:delText>
        </w:r>
        <w:r w:rsidR="000721D7" w:rsidRPr="00F74A0D" w:rsidDel="00771FD8">
          <w:delText>C</w:delText>
        </w:r>
        <w:r w:rsidRPr="00F74A0D" w:rsidDel="00771FD8">
          <w:delText xml:space="preserve"> – </w:delText>
        </w:r>
        <w:r w:rsidRPr="00FA6483" w:rsidDel="00771FD8">
          <w:rPr>
            <w:i/>
          </w:rPr>
          <w:delText>ENC Validation Checks</w:delText>
        </w:r>
      </w:del>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648" w:name="_Toc510785459"/>
      <w:bookmarkStart w:id="649" w:name="_Toc510784310"/>
      <w:bookmarkStart w:id="650" w:name="_Toc439685294"/>
      <w:bookmarkStart w:id="651" w:name="_Toc175558639"/>
      <w:bookmarkEnd w:id="648"/>
      <w:bookmarkEnd w:id="649"/>
      <w:r w:rsidRPr="003F76E9">
        <w:rPr>
          <w:lang w:val="en-AU"/>
        </w:rPr>
        <w:t xml:space="preserve">Feature and Portrayal Catalogue </w:t>
      </w:r>
      <w:r w:rsidR="00975677">
        <w:rPr>
          <w:lang w:val="en-AU"/>
        </w:rPr>
        <w:t>m</w:t>
      </w:r>
      <w:r w:rsidRPr="003F76E9">
        <w:rPr>
          <w:lang w:val="en-AU"/>
        </w:rPr>
        <w:t>anagement</w:t>
      </w:r>
      <w:bookmarkEnd w:id="650"/>
      <w:bookmarkEnd w:id="651"/>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652" w:name="_Toc225065220"/>
      <w:bookmarkStart w:id="653" w:name="_Toc439685295"/>
      <w:bookmarkStart w:id="654" w:name="_Toc225648363"/>
      <w:bookmarkStart w:id="655" w:name="_Toc175558640"/>
      <w:r w:rsidRPr="003F76E9">
        <w:t>Portrayal</w:t>
      </w:r>
      <w:bookmarkEnd w:id="652"/>
      <w:bookmarkEnd w:id="653"/>
      <w:bookmarkEnd w:id="654"/>
      <w:bookmarkEnd w:id="655"/>
    </w:p>
    <w:p w14:paraId="26AF6290" w14:textId="77777777" w:rsidR="00E73EDF" w:rsidRPr="003F76E9" w:rsidRDefault="007653F1" w:rsidP="00750665">
      <w:pPr>
        <w:pStyle w:val="Heading2"/>
        <w:tabs>
          <w:tab w:val="clear" w:pos="540"/>
        </w:tabs>
        <w:spacing w:before="120" w:after="200" w:line="240" w:lineRule="auto"/>
        <w:ind w:left="709" w:hanging="709"/>
      </w:pPr>
      <w:bookmarkStart w:id="656" w:name="_Toc439685296"/>
      <w:bookmarkStart w:id="657" w:name="_Toc175558641"/>
      <w:r w:rsidRPr="003F76E9">
        <w:t>Introduction</w:t>
      </w:r>
      <w:bookmarkEnd w:id="656"/>
      <w:bookmarkEnd w:id="657"/>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lastRenderedPageBreak/>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658" w:name="_Toc439685297"/>
      <w:bookmarkStart w:id="659" w:name="_Toc175558642"/>
      <w:r w:rsidRPr="003F76E9">
        <w:t>Portrayal Catalogue</w:t>
      </w:r>
      <w:bookmarkEnd w:id="658"/>
      <w:bookmarkEnd w:id="659"/>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r w:rsidRPr="002D60A8">
              <w:rPr>
                <w:rFonts w:cs="Arial"/>
                <w:sz w:val="18"/>
                <w:szCs w:val="18"/>
              </w:rPr>
              <w:t>CI_Citation</w:t>
            </w:r>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dateType</w:t>
            </w:r>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CI_DateTypeCode (ISO codelist)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64DC49B" w14:textId="7FE1A923" w:rsidR="002B17B1" w:rsidRPr="002D60A8" w:rsidRDefault="002B17B1" w:rsidP="00BB54AE">
            <w:pPr>
              <w:spacing w:before="60" w:after="60" w:line="240" w:lineRule="auto"/>
              <w:rPr>
                <w:rFonts w:cs="Arial"/>
                <w:sz w:val="18"/>
                <w:szCs w:val="18"/>
              </w:rPr>
            </w:pPr>
            <w:r w:rsidRPr="002D60A8">
              <w:rPr>
                <w:rFonts w:cs="Arial"/>
                <w:sz w:val="18"/>
                <w:szCs w:val="18"/>
              </w:rPr>
              <w:t>1.</w:t>
            </w:r>
            <w:del w:id="660" w:author="Jeff Wootton" w:date="2024-06-25T07:53:00Z" w16du:dateUtc="2024-06-25T05:53:00Z">
              <w:r w:rsidR="00BB54AE" w:rsidDel="00DD2E14">
                <w:rPr>
                  <w:rFonts w:cs="Arial"/>
                  <w:sz w:val="18"/>
                  <w:szCs w:val="18"/>
                </w:rPr>
                <w:delText>2</w:delText>
              </w:r>
            </w:del>
            <w:ins w:id="661" w:author="Jeff Wootton" w:date="2024-06-25T07:53:00Z" w16du:dateUtc="2024-06-25T05:53:00Z">
              <w:r w:rsidR="00DD2E14">
                <w:rPr>
                  <w:rFonts w:cs="Arial"/>
                  <w:sz w:val="18"/>
                  <w:szCs w:val="18"/>
                </w:rPr>
                <w:t>4</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editionDate</w:t>
            </w:r>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citedResponsibleParty</w:t>
            </w:r>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r w:rsidRPr="002D60A8">
              <w:rPr>
                <w:rFonts w:cs="Arial"/>
                <w:sz w:val="18"/>
                <w:szCs w:val="18"/>
              </w:rPr>
              <w:t>CI_Responsibility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r w:rsidRPr="002D60A8">
              <w:rPr>
                <w:rFonts w:cs="Arial"/>
                <w:sz w:val="18"/>
                <w:szCs w:val="18"/>
              </w:rPr>
              <w:t>CI_RoleCode (ISO codelist)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r w:rsidRPr="002D60A8">
              <w:rPr>
                <w:rFonts w:cs="Arial"/>
                <w:sz w:val="18"/>
                <w:szCs w:val="18"/>
              </w:rPr>
              <w:t>CI_Organisation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otherCitationDetails</w:t>
            </w:r>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onlineResource</w:t>
            </w:r>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r w:rsidRPr="002D60A8">
              <w:rPr>
                <w:rFonts w:cs="Arial"/>
                <w:sz w:val="18"/>
                <w:szCs w:val="18"/>
              </w:rPr>
              <w:t>CI_OnlineResource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 (URL)</w:t>
            </w:r>
          </w:p>
        </w:tc>
        <w:tc>
          <w:tcPr>
            <w:tcW w:w="4560" w:type="dxa"/>
            <w:tcBorders>
              <w:top w:val="single" w:sz="4" w:space="0" w:color="auto"/>
              <w:bottom w:val="single" w:sz="4" w:space="0" w:color="auto"/>
            </w:tcBorders>
          </w:tcPr>
          <w:p w14:paraId="0931DB43" w14:textId="4C760DF7" w:rsidR="002B17B1" w:rsidRPr="002D60A8" w:rsidRDefault="002233B4" w:rsidP="002233B4">
            <w:pPr>
              <w:spacing w:before="60" w:after="60" w:line="240" w:lineRule="auto"/>
              <w:rPr>
                <w:rFonts w:cs="Arial"/>
                <w:sz w:val="18"/>
                <w:szCs w:val="18"/>
              </w:rPr>
            </w:pPr>
            <w:hyperlink r:id="rId49" w:history="1">
              <w:r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lastRenderedPageBreak/>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r w:rsidR="00E8286A" w:rsidRPr="00177DE2">
        <w:t>pixmaps,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662" w:name="_Toc510785464"/>
      <w:bookmarkStart w:id="663" w:name="_Toc510784315"/>
      <w:bookmarkStart w:id="664" w:name="_Toc439685298"/>
      <w:bookmarkStart w:id="665" w:name="_Toc175558643"/>
      <w:bookmarkEnd w:id="662"/>
      <w:bookmarkEnd w:id="663"/>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664"/>
      <w:bookmarkEnd w:id="665"/>
    </w:p>
    <w:p w14:paraId="1EB3981F" w14:textId="77777777" w:rsidR="00E73EDF" w:rsidRPr="00177DE2" w:rsidRDefault="007653F1" w:rsidP="005F5259">
      <w:pPr>
        <w:pStyle w:val="Heading2"/>
        <w:tabs>
          <w:tab w:val="clear" w:pos="540"/>
        </w:tabs>
        <w:spacing w:before="120" w:after="200" w:line="240" w:lineRule="auto"/>
        <w:ind w:left="709" w:hanging="709"/>
      </w:pPr>
      <w:bookmarkStart w:id="666" w:name="_Toc439685299"/>
      <w:bookmarkStart w:id="667" w:name="_Toc175558644"/>
      <w:r w:rsidRPr="00177DE2">
        <w:t>Introduction</w:t>
      </w:r>
      <w:bookmarkEnd w:id="666"/>
      <w:bookmarkEnd w:id="667"/>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68" w:name="_Toc439685300"/>
      <w:bookmarkStart w:id="669" w:name="_Toc175558645"/>
      <w:r w:rsidRPr="005B73F1">
        <w:t xml:space="preserve">Encoding of </w:t>
      </w:r>
      <w:r w:rsidR="005F5259">
        <w:t>l</w:t>
      </w:r>
      <w:r w:rsidRPr="005B73F1">
        <w:t xml:space="preserve">atitude and </w:t>
      </w:r>
      <w:r w:rsidR="005F5259">
        <w:t>l</w:t>
      </w:r>
      <w:r w:rsidRPr="005B73F1">
        <w:t>ongitude</w:t>
      </w:r>
      <w:bookmarkEnd w:id="668"/>
      <w:bookmarkEnd w:id="669"/>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70" w:name="_Toc439685301"/>
      <w:bookmarkStart w:id="671" w:name="_Toc175558646"/>
      <w:bookmarkStart w:id="672" w:name="_Toc225065183"/>
      <w:bookmarkStart w:id="673" w:name="_Toc225648326"/>
      <w:r w:rsidRPr="005B73F1">
        <w:t xml:space="preserve">Encoding of </w:t>
      </w:r>
      <w:r w:rsidR="00B4398F">
        <w:t>d</w:t>
      </w:r>
      <w:r w:rsidRPr="005B73F1">
        <w:t>epths</w:t>
      </w:r>
      <w:bookmarkEnd w:id="670"/>
      <w:r w:rsidR="00242BA7">
        <w:t xml:space="preserve"> as coordinates</w:t>
      </w:r>
      <w:bookmarkEnd w:id="671"/>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672"/>
      <w:bookmarkEnd w:id="673"/>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74" w:name="_Toc225648294"/>
      <w:bookmarkStart w:id="675" w:name="_Toc225065151"/>
      <w:bookmarkStart w:id="676" w:name="_Toc439685302"/>
      <w:bookmarkStart w:id="677" w:name="_Toc175558647"/>
      <w:r w:rsidRPr="005B73F1">
        <w:t xml:space="preserve">Numeric </w:t>
      </w:r>
      <w:r w:rsidR="00B4398F">
        <w:t>a</w:t>
      </w:r>
      <w:r w:rsidRPr="005B73F1">
        <w:t xml:space="preserve">ttribute </w:t>
      </w:r>
      <w:bookmarkEnd w:id="674"/>
      <w:bookmarkEnd w:id="675"/>
      <w:r w:rsidR="00B4398F">
        <w:t>e</w:t>
      </w:r>
      <w:r w:rsidRPr="005B73F1">
        <w:t>ncoding</w:t>
      </w:r>
      <w:bookmarkEnd w:id="676"/>
      <w:bookmarkEnd w:id="677"/>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678" w:name="_Toc510784321"/>
      <w:bookmarkStart w:id="679" w:name="_Toc510785470"/>
      <w:bookmarkStart w:id="680" w:name="_Toc439685303"/>
      <w:bookmarkStart w:id="681" w:name="_Toc175558648"/>
      <w:bookmarkEnd w:id="678"/>
      <w:bookmarkEnd w:id="679"/>
      <w:r w:rsidRPr="005B73F1">
        <w:t xml:space="preserve">Text </w:t>
      </w:r>
      <w:r w:rsidR="00B4398F">
        <w:t>a</w:t>
      </w:r>
      <w:r w:rsidRPr="005B73F1">
        <w:t xml:space="preserve">ttribute </w:t>
      </w:r>
      <w:r w:rsidR="00B4398F">
        <w:t>v</w:t>
      </w:r>
      <w:r w:rsidRPr="005B73F1">
        <w:t>alues</w:t>
      </w:r>
      <w:bookmarkEnd w:id="680"/>
      <w:bookmarkEnd w:id="681"/>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682" w:name="_Toc517858879"/>
      <w:bookmarkStart w:id="683" w:name="_Toc519859119"/>
      <w:bookmarkStart w:id="684" w:name="_Toc521495163"/>
      <w:bookmarkStart w:id="685" w:name="_Toc527117776"/>
      <w:bookmarkStart w:id="686" w:name="_Toc527620303"/>
      <w:bookmarkStart w:id="687" w:name="_Toc529974545"/>
      <w:bookmarkStart w:id="688" w:name="_Toc517858880"/>
      <w:bookmarkStart w:id="689" w:name="_Toc519859120"/>
      <w:bookmarkStart w:id="690" w:name="_Toc521495164"/>
      <w:bookmarkStart w:id="691" w:name="_Toc527117777"/>
      <w:bookmarkStart w:id="692" w:name="_Toc527620304"/>
      <w:bookmarkStart w:id="693" w:name="_Toc529974546"/>
      <w:bookmarkStart w:id="694" w:name="_Toc517858881"/>
      <w:bookmarkStart w:id="695" w:name="_Toc519859121"/>
      <w:bookmarkStart w:id="696" w:name="_Toc521495165"/>
      <w:bookmarkStart w:id="697" w:name="_Toc527117778"/>
      <w:bookmarkStart w:id="698" w:name="_Toc527620305"/>
      <w:bookmarkStart w:id="699" w:name="_Toc529974547"/>
      <w:bookmarkStart w:id="700" w:name="_Toc517858882"/>
      <w:bookmarkStart w:id="701" w:name="_Toc519859122"/>
      <w:bookmarkStart w:id="702" w:name="_Toc521495166"/>
      <w:bookmarkStart w:id="703" w:name="_Toc527117779"/>
      <w:bookmarkStart w:id="704" w:name="_Toc527620306"/>
      <w:bookmarkStart w:id="705" w:name="_Toc529974548"/>
      <w:bookmarkStart w:id="706" w:name="_Toc517858883"/>
      <w:bookmarkStart w:id="707" w:name="_Toc519859123"/>
      <w:bookmarkStart w:id="708" w:name="_Toc521495167"/>
      <w:bookmarkStart w:id="709" w:name="_Toc527117780"/>
      <w:bookmarkStart w:id="710" w:name="_Toc527620307"/>
      <w:bookmarkStart w:id="711" w:name="_Toc529974549"/>
      <w:bookmarkStart w:id="712" w:name="_Toc517858884"/>
      <w:bookmarkStart w:id="713" w:name="_Toc519859124"/>
      <w:bookmarkStart w:id="714" w:name="_Toc521495168"/>
      <w:bookmarkStart w:id="715" w:name="_Toc527117781"/>
      <w:bookmarkStart w:id="716" w:name="_Toc527620308"/>
      <w:bookmarkStart w:id="717" w:name="_Toc529974550"/>
      <w:bookmarkStart w:id="718" w:name="_Toc517858885"/>
      <w:bookmarkStart w:id="719" w:name="_Toc519859125"/>
      <w:bookmarkStart w:id="720" w:name="_Toc521495169"/>
      <w:bookmarkStart w:id="721" w:name="_Toc527117782"/>
      <w:bookmarkStart w:id="722" w:name="_Toc527620309"/>
      <w:bookmarkStart w:id="723" w:name="_Toc529974551"/>
      <w:bookmarkStart w:id="724" w:name="_Toc517858886"/>
      <w:bookmarkStart w:id="725" w:name="_Toc519859126"/>
      <w:bookmarkStart w:id="726" w:name="_Toc521495170"/>
      <w:bookmarkStart w:id="727" w:name="_Toc527117783"/>
      <w:bookmarkStart w:id="728" w:name="_Toc527620310"/>
      <w:bookmarkStart w:id="729" w:name="_Toc529974552"/>
      <w:bookmarkStart w:id="730" w:name="_Toc517858887"/>
      <w:bookmarkStart w:id="731" w:name="_Toc519859127"/>
      <w:bookmarkStart w:id="732" w:name="_Toc521495171"/>
      <w:bookmarkStart w:id="733" w:name="_Toc527117784"/>
      <w:bookmarkStart w:id="734" w:name="_Toc527620311"/>
      <w:bookmarkStart w:id="735" w:name="_Toc529974553"/>
      <w:bookmarkStart w:id="736" w:name="_Toc510784324"/>
      <w:bookmarkStart w:id="737" w:name="_Toc510785473"/>
      <w:bookmarkStart w:id="738" w:name="_Toc439685305"/>
      <w:bookmarkStart w:id="739" w:name="_Toc175558649"/>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738"/>
      <w:bookmarkEnd w:id="739"/>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740" w:author="Jeff Wootton" w:date="2024-03-20T22:08:00Z"/>
          <w:rFonts w:cs="Arial"/>
          <w:lang w:val="en-AU"/>
        </w:rPr>
      </w:pPr>
      <w:r w:rsidRPr="005B73F1">
        <w:rPr>
          <w:rFonts w:cs="Arial"/>
          <w:lang w:val="en-AU"/>
        </w:rPr>
        <w:lastRenderedPageBreak/>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741" w:name="_Toc510785475"/>
      <w:bookmarkStart w:id="742" w:name="_Toc510784326"/>
      <w:bookmarkStart w:id="743" w:name="_Toc510785476"/>
      <w:bookmarkStart w:id="744" w:name="_Toc510784327"/>
      <w:bookmarkStart w:id="745" w:name="_Toc439685306"/>
      <w:bookmarkStart w:id="746" w:name="_Toc225648364"/>
      <w:bookmarkStart w:id="747" w:name="_Toc225065221"/>
      <w:bookmarkStart w:id="748" w:name="_Toc175558650"/>
      <w:bookmarkStart w:id="749" w:name="_Toc225648340"/>
      <w:bookmarkStart w:id="750" w:name="_Toc225065197"/>
      <w:bookmarkEnd w:id="741"/>
      <w:bookmarkEnd w:id="742"/>
      <w:bookmarkEnd w:id="743"/>
      <w:bookmarkEnd w:id="744"/>
      <w:r w:rsidRPr="005B73F1">
        <w:t>Data Product Delivery</w:t>
      </w:r>
      <w:bookmarkEnd w:id="745"/>
      <w:bookmarkEnd w:id="746"/>
      <w:bookmarkEnd w:id="747"/>
      <w:bookmarkEnd w:id="748"/>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751" w:name="_Toc439685307"/>
      <w:bookmarkStart w:id="752" w:name="_Toc175558651"/>
      <w:r w:rsidRPr="005B73F1">
        <w:t>Introduction</w:t>
      </w:r>
      <w:bookmarkEnd w:id="751"/>
      <w:bookmarkEnd w:id="752"/>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753" w:name="_Toc439685308"/>
      <w:bookmarkStart w:id="754" w:name="_Toc175558652"/>
      <w:r w:rsidRPr="00AE200A">
        <w:rPr>
          <w:lang w:eastAsia="en-US"/>
        </w:rPr>
        <w:t>Exchange Set</w:t>
      </w:r>
      <w:bookmarkEnd w:id="753"/>
      <w:bookmarkEnd w:id="754"/>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r w:rsidR="00D66E3F" w:rsidRPr="00555076">
            <w:t>ISOMetadata</w:t>
          </w:r>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7F75C025"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755" w:name="_Toc510784332"/>
      <w:bookmarkStart w:id="756" w:name="_Toc510785481"/>
      <w:bookmarkStart w:id="757" w:name="_Toc513198124"/>
      <w:bookmarkStart w:id="758" w:name="_Toc515440376"/>
      <w:bookmarkStart w:id="759" w:name="_Toc517858893"/>
      <w:bookmarkStart w:id="760" w:name="_Toc519859133"/>
      <w:bookmarkStart w:id="761" w:name="_Toc521495177"/>
      <w:bookmarkStart w:id="762" w:name="_Toc527117790"/>
      <w:bookmarkStart w:id="763" w:name="_Toc527620317"/>
      <w:bookmarkStart w:id="764" w:name="_Toc529974559"/>
      <w:bookmarkStart w:id="765" w:name="_Toc510784333"/>
      <w:bookmarkStart w:id="766" w:name="_Toc510785482"/>
      <w:bookmarkStart w:id="767" w:name="_Toc513198125"/>
      <w:bookmarkStart w:id="768" w:name="_Toc515440377"/>
      <w:bookmarkStart w:id="769" w:name="_Toc517858894"/>
      <w:bookmarkStart w:id="770" w:name="_Toc519859134"/>
      <w:bookmarkStart w:id="771" w:name="_Toc521495178"/>
      <w:bookmarkStart w:id="772" w:name="_Toc527117791"/>
      <w:bookmarkStart w:id="773" w:name="_Toc527620318"/>
      <w:bookmarkStart w:id="774" w:name="_Toc529974560"/>
      <w:bookmarkStart w:id="775" w:name="_Toc510785483"/>
      <w:bookmarkStart w:id="776" w:name="_Toc510784334"/>
      <w:bookmarkStart w:id="777" w:name="_Toc513198126"/>
      <w:bookmarkStart w:id="778" w:name="_Toc515440378"/>
      <w:bookmarkStart w:id="779" w:name="_Toc517858895"/>
      <w:bookmarkStart w:id="780" w:name="_Toc519859135"/>
      <w:bookmarkStart w:id="781" w:name="_Toc521495179"/>
      <w:bookmarkStart w:id="782" w:name="_Toc527117792"/>
      <w:bookmarkStart w:id="783" w:name="_Toc527620319"/>
      <w:bookmarkStart w:id="784" w:name="_Toc529974561"/>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785" w:name="_Toc510784336"/>
      <w:bookmarkStart w:id="786" w:name="_Toc510785485"/>
      <w:bookmarkStart w:id="787" w:name="_Toc513198128"/>
      <w:bookmarkStart w:id="788" w:name="_Toc515440380"/>
      <w:bookmarkStart w:id="789" w:name="_Toc517858897"/>
      <w:bookmarkStart w:id="790" w:name="_Toc519859137"/>
      <w:bookmarkStart w:id="791" w:name="_Toc521495181"/>
      <w:bookmarkStart w:id="792" w:name="_Toc527117794"/>
      <w:bookmarkStart w:id="793" w:name="_Toc527620321"/>
      <w:bookmarkStart w:id="794" w:name="_Toc529974563"/>
      <w:bookmarkStart w:id="795" w:name="_Toc510785486"/>
      <w:bookmarkStart w:id="796" w:name="_Toc510784337"/>
      <w:bookmarkStart w:id="797" w:name="_Toc513198129"/>
      <w:bookmarkStart w:id="798" w:name="_Toc515440381"/>
      <w:bookmarkStart w:id="799" w:name="_Toc517858898"/>
      <w:bookmarkStart w:id="800" w:name="_Toc519859138"/>
      <w:bookmarkStart w:id="801" w:name="_Toc521495182"/>
      <w:bookmarkStart w:id="802" w:name="_Toc527117795"/>
      <w:bookmarkStart w:id="803" w:name="_Toc527620322"/>
      <w:bookmarkStart w:id="804" w:name="_Toc529974564"/>
      <w:bookmarkStart w:id="805" w:name="_Toc510784338"/>
      <w:bookmarkStart w:id="806" w:name="_Toc510785487"/>
      <w:bookmarkStart w:id="807" w:name="_Toc513198130"/>
      <w:bookmarkStart w:id="808" w:name="_Toc515440382"/>
      <w:bookmarkStart w:id="809" w:name="_Toc517858899"/>
      <w:bookmarkStart w:id="810" w:name="_Toc519859139"/>
      <w:bookmarkStart w:id="811" w:name="_Toc521495183"/>
      <w:bookmarkStart w:id="812" w:name="_Toc527117796"/>
      <w:bookmarkStart w:id="813" w:name="_Toc527620323"/>
      <w:bookmarkStart w:id="814" w:name="_Toc529974565"/>
      <w:bookmarkStart w:id="815" w:name="_Toc510785488"/>
      <w:bookmarkStart w:id="816" w:name="_Toc510784339"/>
      <w:bookmarkStart w:id="817" w:name="_Toc513198131"/>
      <w:bookmarkStart w:id="818" w:name="_Toc515440383"/>
      <w:bookmarkStart w:id="819" w:name="_Toc517858900"/>
      <w:bookmarkStart w:id="820" w:name="_Toc519859140"/>
      <w:bookmarkStart w:id="821" w:name="_Toc521495184"/>
      <w:bookmarkStart w:id="822" w:name="_Toc527117797"/>
      <w:bookmarkStart w:id="823" w:name="_Toc527620324"/>
      <w:bookmarkStart w:id="824" w:name="_Toc529974566"/>
      <w:bookmarkStart w:id="825" w:name="_Toc439685309"/>
      <w:bookmarkStart w:id="826" w:name="_Toc175558653"/>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r w:rsidRPr="000F0F0F">
        <w:rPr>
          <w:lang w:eastAsia="en-US"/>
        </w:rPr>
        <w:t>Dataset</w:t>
      </w:r>
      <w:bookmarkEnd w:id="825"/>
      <w:bookmarkEnd w:id="826"/>
    </w:p>
    <w:p w14:paraId="0619802C" w14:textId="31D71E9E"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827" w:name="_Toc225648341"/>
      <w:bookmarkStart w:id="828" w:name="_Toc225648342"/>
      <w:bookmarkStart w:id="829" w:name="_Toc439685310"/>
      <w:bookmarkStart w:id="830" w:name="_Toc175558654"/>
      <w:r w:rsidRPr="000F0F0F">
        <w:rPr>
          <w:lang w:eastAsia="en-US"/>
        </w:rPr>
        <w:t>Datasets</w:t>
      </w:r>
      <w:bookmarkEnd w:id="827"/>
      <w:bookmarkEnd w:id="828"/>
      <w:bookmarkEnd w:id="829"/>
      <w:bookmarkEnd w:id="830"/>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831"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3CCC9725" w:rsidR="00DE27D7" w:rsidRPr="00DE27D7" w:rsidRDefault="00DE27D7" w:rsidP="00DE27D7">
      <w:pPr>
        <w:autoSpaceDE w:val="0"/>
        <w:autoSpaceDN w:val="0"/>
        <w:adjustRightInd w:val="0"/>
        <w:spacing w:after="120" w:line="240" w:lineRule="auto"/>
        <w:rPr>
          <w:rFonts w:eastAsia="Times New Roman" w:cs="Arial"/>
          <w:lang w:eastAsia="en-US"/>
        </w:rPr>
      </w:pPr>
      <w:commentRangeStart w:id="832"/>
      <w:commentRangeStart w:id="833"/>
      <w:ins w:id="834"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w:t>
        </w:r>
      </w:ins>
      <w:ins w:id="835" w:author="Jeff Wootton" w:date="2024-06-13T16:52:00Z" w16du:dateUtc="2024-06-13T14:52:00Z">
        <w:r w:rsidR="00833E10">
          <w:rPr>
            <w:rFonts w:eastAsia="Times New Roman" w:cs="Arial"/>
            <w:lang w:eastAsia="en-US"/>
          </w:rPr>
          <w:t xml:space="preserve">ENC </w:t>
        </w:r>
      </w:ins>
      <w:ins w:id="836" w:author="Jeff Wootton" w:date="2024-03-14T14:18:00Z">
        <w:r w:rsidRPr="00DE27D7">
          <w:rPr>
            <w:rFonts w:eastAsia="Times New Roman" w:cs="Arial"/>
            <w:lang w:eastAsia="en-US"/>
          </w:rPr>
          <w:t xml:space="preserve">support files </w:t>
        </w:r>
      </w:ins>
      <w:ins w:id="837" w:author="Jeff Wootton" w:date="2024-06-22T10:25:00Z" w16du:dateUtc="2024-06-22T08:25:00Z">
        <w:r w:rsidR="008F17DE" w:rsidRPr="00DE27D7">
          <w:rPr>
            <w:rFonts w:eastAsia="Times New Roman" w:cs="Arial"/>
            <w:lang w:eastAsia="en-US"/>
          </w:rPr>
          <w:t xml:space="preserve">is not allowed for this </w:t>
        </w:r>
        <w:r w:rsidR="008F17DE">
          <w:rPr>
            <w:rFonts w:eastAsia="Times New Roman" w:cs="Arial"/>
            <w:lang w:eastAsia="en-US"/>
          </w:rPr>
          <w:t>E</w:t>
        </w:r>
        <w:r w:rsidR="008F17DE" w:rsidRPr="00DE27D7">
          <w:rPr>
            <w:rFonts w:eastAsia="Times New Roman" w:cs="Arial"/>
            <w:lang w:eastAsia="en-US"/>
          </w:rPr>
          <w:t>dition of S-101</w:t>
        </w:r>
        <w:r w:rsidR="008F17DE">
          <w:rPr>
            <w:rFonts w:eastAsia="Times New Roman" w:cs="Arial"/>
            <w:lang w:eastAsia="en-US"/>
          </w:rPr>
          <w:t>, with the exception of</w:t>
        </w:r>
        <w:r w:rsidR="008F17DE" w:rsidRPr="00DE27D7">
          <w:rPr>
            <w:rFonts w:eastAsia="Times New Roman" w:cs="Arial"/>
            <w:lang w:eastAsia="en-US"/>
          </w:rPr>
          <w:t xml:space="preserve"> </w:t>
        </w:r>
        <w:r w:rsidR="008F17DE">
          <w:rPr>
            <w:rFonts w:eastAsia="Times New Roman" w:cs="Arial"/>
            <w:lang w:eastAsia="en-US"/>
          </w:rPr>
          <w:t>ENC support file</w:t>
        </w:r>
      </w:ins>
      <w:ins w:id="838" w:author="Jeff Wootton" w:date="2024-03-14T14:18:00Z">
        <w:r w:rsidRPr="00DE27D7">
          <w:rPr>
            <w:rFonts w:eastAsia="Times New Roman" w:cs="Arial"/>
            <w:lang w:eastAsia="en-US"/>
          </w:rPr>
          <w:t xml:space="preserve"> deletions </w:t>
        </w:r>
      </w:ins>
      <w:ins w:id="839" w:author="Jeff Wootton" w:date="2024-06-22T10:26:00Z" w16du:dateUtc="2024-06-22T08:26:00Z">
        <w:r w:rsidR="00DF0724">
          <w:rPr>
            <w:rFonts w:eastAsia="Times New Roman" w:cs="Arial"/>
            <w:lang w:eastAsia="en-US"/>
          </w:rPr>
          <w:t>or metadata “supportedResource” updates</w:t>
        </w:r>
      </w:ins>
      <w:ins w:id="840" w:author="Jeff Wootton" w:date="2024-03-14T14:18:00Z">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ins>
      <w:ins w:id="841" w:author="Jeff Wootton" w:date="2024-06-13T16:53:00Z" w16du:dateUtc="2024-06-13T14:53:00Z">
        <w:r w:rsidR="00833E10">
          <w:rPr>
            <w:rFonts w:eastAsia="Times New Roman" w:cs="Arial"/>
            <w:lang w:eastAsia="en-US"/>
          </w:rPr>
          <w:t>CATALOG.XML</w:t>
        </w:r>
      </w:ins>
      <w:ins w:id="842" w:author="Jeff Wootton" w:date="2024-03-14T14:18:00Z">
        <w:r w:rsidRPr="00DE27D7">
          <w:rPr>
            <w:rFonts w:eastAsia="Times New Roman" w:cs="Arial"/>
            <w:lang w:eastAsia="en-US"/>
          </w:rPr>
          <w:t xml:space="preserve">” file with the dataset and/or </w:t>
        </w:r>
      </w:ins>
      <w:ins w:id="843" w:author="Jeff Wootton" w:date="2024-06-13T16:53:00Z" w16du:dateUtc="2024-06-13T14:53:00Z">
        <w:r w:rsidR="00833E10">
          <w:rPr>
            <w:rFonts w:eastAsia="Times New Roman" w:cs="Arial"/>
            <w:lang w:eastAsia="en-US"/>
          </w:rPr>
          <w:t xml:space="preserve">ENC </w:t>
        </w:r>
      </w:ins>
      <w:ins w:id="844" w:author="Jeff Wootton" w:date="2024-06-25T07:59:00Z" w16du:dateUtc="2024-06-25T05:59:00Z">
        <w:r w:rsidR="00DD2E14">
          <w:rPr>
            <w:rFonts w:eastAsia="Times New Roman" w:cs="Arial"/>
            <w:lang w:eastAsia="en-US"/>
          </w:rPr>
          <w:t>S</w:t>
        </w:r>
      </w:ins>
      <w:ins w:id="845" w:author="Jeff Wootton" w:date="2024-03-14T14:18:00Z">
        <w:r w:rsidRPr="00DE27D7">
          <w:rPr>
            <w:rFonts w:eastAsia="Times New Roman" w:cs="Arial"/>
            <w:lang w:eastAsia="en-US"/>
          </w:rPr>
          <w:t xml:space="preserve">upport </w:t>
        </w:r>
      </w:ins>
      <w:ins w:id="846" w:author="Jeff Wootton" w:date="2024-06-25T07:59:00Z" w16du:dateUtc="2024-06-25T05:59:00Z">
        <w:r w:rsidR="00DD2E14">
          <w:rPr>
            <w:rFonts w:eastAsia="Times New Roman" w:cs="Arial"/>
            <w:lang w:eastAsia="en-US"/>
          </w:rPr>
          <w:t>F</w:t>
        </w:r>
      </w:ins>
      <w:ins w:id="847" w:author="Jeff Wootton" w:date="2024-03-14T14:18:00Z">
        <w:r w:rsidRPr="00DE27D7">
          <w:rPr>
            <w:rFonts w:eastAsia="Times New Roman" w:cs="Arial"/>
            <w:lang w:eastAsia="en-US"/>
          </w:rPr>
          <w:t xml:space="preserve">ile </w:t>
        </w:r>
      </w:ins>
      <w:ins w:id="848" w:author="Jeff Wootton" w:date="2024-06-25T07:59:00Z" w16du:dateUtc="2024-06-25T05:59:00Z">
        <w:r w:rsidR="00DD2E14">
          <w:rPr>
            <w:rFonts w:eastAsia="Times New Roman" w:cs="Arial"/>
            <w:lang w:eastAsia="en-US"/>
          </w:rPr>
          <w:t>D</w:t>
        </w:r>
      </w:ins>
      <w:ins w:id="849" w:author="Jeff Wootton" w:date="2024-03-14T14:18:00Z">
        <w:r w:rsidRPr="00DE27D7">
          <w:rPr>
            <w:rFonts w:eastAsia="Times New Roman" w:cs="Arial"/>
            <w:lang w:eastAsia="en-US"/>
          </w:rPr>
          <w:t xml:space="preserve">iscovery </w:t>
        </w:r>
      </w:ins>
      <w:ins w:id="850" w:author="Jeff Wootton" w:date="2024-06-25T07:59:00Z" w16du:dateUtc="2024-06-25T05:59:00Z">
        <w:r w:rsidR="00DD2E14">
          <w:rPr>
            <w:rFonts w:eastAsia="Times New Roman" w:cs="Arial"/>
            <w:lang w:eastAsia="en-US"/>
          </w:rPr>
          <w:t>M</w:t>
        </w:r>
      </w:ins>
      <w:ins w:id="851" w:author="Jeff Wootton" w:date="2024-03-14T14:18:00Z">
        <w:r w:rsidRPr="00DE27D7">
          <w:rPr>
            <w:rFonts w:eastAsia="Times New Roman" w:cs="Arial"/>
            <w:lang w:eastAsia="en-US"/>
          </w:rPr>
          <w:t xml:space="preserve">etadata without including the appropriate dataset, </w:t>
        </w:r>
      </w:ins>
      <w:ins w:id="852" w:author="Jeff Wootton" w:date="2024-06-13T17:04:00Z" w16du:dateUtc="2024-06-13T15:04:00Z">
        <w:r w:rsidR="00C52566">
          <w:rPr>
            <w:rFonts w:eastAsia="Times New Roman" w:cs="Arial"/>
            <w:lang w:eastAsia="en-US"/>
          </w:rPr>
          <w:t xml:space="preserve">dataset </w:t>
        </w:r>
      </w:ins>
      <w:ins w:id="853" w:author="Jeff Wootton" w:date="2024-03-14T14:18:00Z">
        <w:r w:rsidRPr="00DE27D7">
          <w:rPr>
            <w:rFonts w:eastAsia="Times New Roman" w:cs="Arial"/>
            <w:lang w:eastAsia="en-US"/>
          </w:rPr>
          <w:t xml:space="preserve">update or </w:t>
        </w:r>
      </w:ins>
      <w:ins w:id="854" w:author="Jeff Wootton" w:date="2024-06-13T16:55:00Z" w16du:dateUtc="2024-06-13T14:55:00Z">
        <w:r w:rsidR="00833E10">
          <w:rPr>
            <w:rFonts w:eastAsia="Times New Roman" w:cs="Arial"/>
            <w:lang w:eastAsia="en-US"/>
          </w:rPr>
          <w:t xml:space="preserve">ENC </w:t>
        </w:r>
      </w:ins>
      <w:ins w:id="855" w:author="Jeff Wootton" w:date="2024-03-14T14:18:00Z">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ins>
      <w:ins w:id="856" w:author="Jeff Wootton" w:date="2024-06-22T10:28:00Z" w16du:dateUtc="2024-06-22T08:28:00Z">
        <w:r w:rsidR="008B6711">
          <w:rPr>
            <w:rFonts w:eastAsia="Times New Roman" w:cs="Arial"/>
            <w:lang w:eastAsia="en-US"/>
          </w:rPr>
          <w:t xml:space="preserve"> other than for the above exception</w:t>
        </w:r>
      </w:ins>
      <w:ins w:id="857" w:author="Jeff Wootton" w:date="2024-03-14T14:18:00Z">
        <w:r w:rsidRPr="00DE27D7">
          <w:rPr>
            <w:rFonts w:eastAsia="Times New Roman" w:cs="Arial"/>
            <w:lang w:eastAsia="en-US"/>
          </w:rPr>
          <w:t>.</w:t>
        </w:r>
      </w:ins>
      <w:commentRangeEnd w:id="832"/>
      <w:ins w:id="858" w:author="Jeff Wootton" w:date="2024-03-14T14:20:00Z">
        <w:r>
          <w:rPr>
            <w:rStyle w:val="CommentReference"/>
          </w:rPr>
          <w:commentReference w:id="832"/>
        </w:r>
      </w:ins>
      <w:commentRangeEnd w:id="833"/>
      <w:ins w:id="859" w:author="Jeff Wootton" w:date="2024-06-13T16:55:00Z" w16du:dateUtc="2024-06-13T14:55:00Z">
        <w:r w:rsidR="00833E10">
          <w:rPr>
            <w:rStyle w:val="CommentReference"/>
          </w:rPr>
          <w:commentReference w:id="833"/>
        </w:r>
      </w:ins>
    </w:p>
    <w:p w14:paraId="623685BB" w14:textId="4973C3D1"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860" w:name="_Toc510785491"/>
      <w:bookmarkStart w:id="861" w:name="_Toc510784342"/>
      <w:bookmarkStart w:id="862" w:name="_Toc225065200"/>
      <w:bookmarkStart w:id="863" w:name="_Toc439685311"/>
      <w:bookmarkStart w:id="864" w:name="_Toc225648343"/>
      <w:bookmarkStart w:id="865" w:name="_Toc175558655"/>
      <w:bookmarkEnd w:id="860"/>
      <w:bookmarkEnd w:id="861"/>
      <w:r w:rsidRPr="000F0F0F">
        <w:rPr>
          <w:lang w:eastAsia="en-US"/>
        </w:rPr>
        <w:lastRenderedPageBreak/>
        <w:t>Dataset file naming</w:t>
      </w:r>
      <w:bookmarkEnd w:id="862"/>
      <w:bookmarkEnd w:id="863"/>
      <w:bookmarkEnd w:id="864"/>
      <w:bookmarkEnd w:id="865"/>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866" w:name="_Toc510785493"/>
      <w:bookmarkStart w:id="867" w:name="_Toc510784344"/>
      <w:bookmarkStart w:id="868" w:name="_Toc513198135"/>
      <w:bookmarkStart w:id="869" w:name="_Toc515440387"/>
      <w:bookmarkStart w:id="870" w:name="_Toc517858904"/>
      <w:bookmarkStart w:id="871" w:name="_Toc519859144"/>
      <w:bookmarkStart w:id="872" w:name="_Toc521495188"/>
      <w:bookmarkStart w:id="873" w:name="_Toc527117801"/>
      <w:bookmarkStart w:id="874" w:name="_Toc527620328"/>
      <w:bookmarkStart w:id="875" w:name="_Toc529974570"/>
      <w:bookmarkStart w:id="876" w:name="_Toc510784345"/>
      <w:bookmarkStart w:id="877" w:name="_Toc510785494"/>
      <w:bookmarkStart w:id="878" w:name="_Toc513198136"/>
      <w:bookmarkStart w:id="879" w:name="_Toc515440388"/>
      <w:bookmarkStart w:id="880" w:name="_Toc517858905"/>
      <w:bookmarkStart w:id="881" w:name="_Toc519859145"/>
      <w:bookmarkStart w:id="882" w:name="_Toc521495189"/>
      <w:bookmarkStart w:id="883" w:name="_Toc527117802"/>
      <w:bookmarkStart w:id="884" w:name="_Toc527620329"/>
      <w:bookmarkStart w:id="885" w:name="_Toc529974571"/>
      <w:bookmarkStart w:id="886" w:name="_Toc439685312"/>
      <w:bookmarkStart w:id="887" w:name="_Toc175558656"/>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886"/>
      <w:bookmarkEnd w:id="887"/>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r w:rsidR="00B658F6" w:rsidRPr="000F0F0F">
        <w:t>D</w:t>
      </w:r>
      <w:r w:rsidRPr="000F0F0F">
        <w:t xml:space="preserve">ate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Default="007653F1" w:rsidP="00B303E4">
      <w:pPr>
        <w:pStyle w:val="Heading2"/>
        <w:tabs>
          <w:tab w:val="clear" w:pos="540"/>
        </w:tabs>
        <w:spacing w:before="120" w:after="200" w:line="240" w:lineRule="auto"/>
        <w:ind w:left="709" w:hanging="709"/>
        <w:rPr>
          <w:ins w:id="888" w:author="Jeff Wootton" w:date="2024-06-13T17:08:00Z" w16du:dateUtc="2024-06-13T15:08:00Z"/>
          <w:lang w:eastAsia="en-US"/>
        </w:rPr>
      </w:pPr>
      <w:bookmarkStart w:id="889" w:name="_Toc439685313"/>
      <w:bookmarkStart w:id="890" w:name="_Toc175558657"/>
      <w:r w:rsidRPr="00EE1D62">
        <w:rPr>
          <w:lang w:eastAsia="en-US"/>
        </w:rPr>
        <w:t xml:space="preserve">Support </w:t>
      </w:r>
      <w:r w:rsidR="00EB36AC">
        <w:rPr>
          <w:lang w:eastAsia="en-US"/>
        </w:rPr>
        <w:t>f</w:t>
      </w:r>
      <w:r w:rsidRPr="00EE1D62">
        <w:rPr>
          <w:lang w:eastAsia="en-US"/>
        </w:rPr>
        <w:t>iles</w:t>
      </w:r>
      <w:bookmarkEnd w:id="889"/>
      <w:bookmarkEnd w:id="890"/>
    </w:p>
    <w:p w14:paraId="5C7AD416" w14:textId="762BA159" w:rsidR="00C52566" w:rsidRPr="000F0F0F" w:rsidRDefault="00C52566" w:rsidP="00C52566">
      <w:pPr>
        <w:pStyle w:val="Heading3"/>
        <w:tabs>
          <w:tab w:val="clear" w:pos="660"/>
          <w:tab w:val="clear" w:pos="880"/>
          <w:tab w:val="left" w:pos="851"/>
        </w:tabs>
        <w:spacing w:before="120" w:after="120" w:line="240" w:lineRule="auto"/>
        <w:ind w:left="851" w:hanging="851"/>
        <w:jc w:val="both"/>
        <w:rPr>
          <w:ins w:id="891" w:author="Jeff Wootton" w:date="2024-06-13T17:08:00Z" w16du:dateUtc="2024-06-13T15:08:00Z"/>
        </w:rPr>
      </w:pPr>
      <w:bookmarkStart w:id="892" w:name="_Toc175558658"/>
      <w:commentRangeStart w:id="893"/>
      <w:ins w:id="894" w:author="Jeff Wootton" w:date="2024-06-13T17:08:00Z" w16du:dateUtc="2024-06-13T15:08:00Z">
        <w:r>
          <w:t xml:space="preserve">ENC </w:t>
        </w:r>
      </w:ins>
      <w:ins w:id="895" w:author="Jeff Wootton" w:date="2024-06-22T10:39:00Z" w16du:dateUtc="2024-06-22T08:39:00Z">
        <w:r w:rsidR="00933620">
          <w:t>support</w:t>
        </w:r>
      </w:ins>
      <w:ins w:id="896" w:author="Jeff Wootton" w:date="2024-06-13T17:08:00Z" w16du:dateUtc="2024-06-13T15:08:00Z">
        <w:r>
          <w:t xml:space="preserve"> files</w:t>
        </w:r>
      </w:ins>
      <w:commentRangeEnd w:id="893"/>
      <w:ins w:id="897" w:author="Jeff Wootton" w:date="2024-06-13T17:15:00Z" w16du:dateUtc="2024-06-13T15:15:00Z">
        <w:r w:rsidR="00E36B0F">
          <w:rPr>
            <w:rStyle w:val="CommentReference"/>
            <w:b w:val="0"/>
            <w:bCs w:val="0"/>
          </w:rPr>
          <w:commentReference w:id="893"/>
        </w:r>
      </w:ins>
      <w:bookmarkEnd w:id="892"/>
    </w:p>
    <w:p w14:paraId="1C2F4334" w14:textId="202F952E" w:rsidR="00C52566" w:rsidRPr="00C52566" w:rsidDel="00C52566" w:rsidRDefault="00C52566">
      <w:pPr>
        <w:rPr>
          <w:del w:id="898" w:author="Jeff Wootton" w:date="2024-06-13T17:08:00Z" w16du:dateUtc="2024-06-13T15:08:00Z"/>
          <w:lang w:eastAsia="en-US"/>
        </w:rPr>
        <w:pPrChange w:id="899" w:author="Jeff Wootton" w:date="2024-06-13T17:08:00Z" w16du:dateUtc="2024-06-13T15:08:00Z">
          <w:pPr>
            <w:pStyle w:val="Heading2"/>
            <w:tabs>
              <w:tab w:val="clear" w:pos="540"/>
            </w:tabs>
            <w:spacing w:before="120" w:after="200" w:line="240" w:lineRule="auto"/>
            <w:ind w:left="709" w:hanging="709"/>
          </w:pPr>
        </w:pPrChange>
      </w:pPr>
    </w:p>
    <w:p w14:paraId="6E51F62E" w14:textId="0FAD8CD2"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del w:id="900" w:author="Jeff Wootton" w:date="2024-06-13T17:08:00Z" w16du:dateUtc="2024-06-13T15:08:00Z">
        <w:r w:rsidRPr="00EE1D62" w:rsidDel="00C52566">
          <w:delText>D</w:delText>
        </w:r>
      </w:del>
      <w:ins w:id="901" w:author="Jeff Wootton" w:date="2024-06-13T17:08:00Z" w16du:dateUtc="2024-06-13T15:08:00Z">
        <w:r w:rsidR="00C52566">
          <w:t xml:space="preserve">ENC </w:t>
        </w:r>
      </w:ins>
      <w:del w:id="902" w:author="Jeff Wootton" w:date="2024-06-21T10:29:00Z" w16du:dateUtc="2024-06-21T08:29:00Z">
        <w:r w:rsidRPr="00EE1D62" w:rsidDel="00060624">
          <w:delText xml:space="preserve">ataset </w:delText>
        </w:r>
      </w:del>
      <w:r w:rsidRPr="00EE1D62">
        <w:t xml:space="preserve">support files offer supplementary information that can be included in an ENC </w:t>
      </w:r>
      <w:r w:rsidR="00EB36AC">
        <w:t>E</w:t>
      </w:r>
      <w:r w:rsidRPr="00EE1D62">
        <w:t xml:space="preserve">xchange </w:t>
      </w:r>
      <w:r w:rsidR="00EB36AC">
        <w:t>S</w:t>
      </w:r>
      <w:r w:rsidRPr="00EE1D62">
        <w:t xml:space="preserve">et. </w:t>
      </w:r>
    </w:p>
    <w:p w14:paraId="595E22EB" w14:textId="08423DD3"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 xml:space="preserve">Text files must contain only </w:t>
      </w:r>
      <w:commentRangeStart w:id="903"/>
      <w:del w:id="904" w:author="Jeff Wootton" w:date="2024-07-17T11:29:00Z" w16du:dateUtc="2024-07-17T09:29:00Z">
        <w:r w:rsidRPr="00EE1D62" w:rsidDel="00623201">
          <w:delText xml:space="preserve">general </w:delText>
        </w:r>
      </w:del>
      <w:ins w:id="905" w:author="Jeff Wootton" w:date="2024-07-17T11:29:00Z" w16du:dateUtc="2024-07-17T09:29:00Z">
        <w:r w:rsidR="00623201">
          <w:t>UTF-8 encoded</w:t>
        </w:r>
      </w:ins>
      <w:commentRangeEnd w:id="903"/>
      <w:ins w:id="906" w:author="Jeff Wootton" w:date="2024-07-17T11:30:00Z" w16du:dateUtc="2024-07-17T09:30:00Z">
        <w:r w:rsidR="00DD34B2">
          <w:rPr>
            <w:rStyle w:val="CommentReference"/>
          </w:rPr>
          <w:commentReference w:id="903"/>
        </w:r>
      </w:ins>
      <w:ins w:id="907" w:author="Jeff Wootton" w:date="2024-07-17T11:29:00Z" w16du:dateUtc="2024-07-17T09:29:00Z">
        <w:r w:rsidR="00623201" w:rsidRPr="00EE1D62">
          <w:t xml:space="preserve"> </w:t>
        </w:r>
      </w:ins>
      <w:r w:rsidRPr="00EE1D62">
        <w:t>text as defined by this standard</w:t>
      </w:r>
      <w:r w:rsidR="0055057E">
        <w:t xml:space="preserve"> (t</w:t>
      </w:r>
      <w:r w:rsidR="0055057E" w:rsidRPr="0055057E">
        <w:t>ext consisting only of printable characters and without HTML, XML, or other markup</w:t>
      </w:r>
      <w:commentRangeStart w:id="908"/>
      <w:r w:rsidR="0055057E">
        <w:t>)</w:t>
      </w:r>
      <w:r w:rsidRPr="00EE1D62">
        <w:t>.</w:t>
      </w:r>
      <w:del w:id="909" w:author="Jeff Wootton" w:date="2024-06-22T10:34:00Z" w16du:dateUtc="2024-06-22T08:34:00Z">
        <w:r w:rsidRPr="00EE1D62" w:rsidDel="00A9381A">
          <w:delText xml:space="preserve"> Extensible mark-up language (XML) supports UTF-8 character encoding</w:delText>
        </w:r>
        <w:r w:rsidR="00B658F6" w:rsidRPr="00EE1D62" w:rsidDel="00A9381A">
          <w:delText xml:space="preserve">. </w:delText>
        </w:r>
        <w:r w:rsidRPr="00EE1D62" w:rsidDel="00A9381A">
          <w:rPr>
            <w:b/>
          </w:rPr>
          <w:delText>(TXT)</w:delText>
        </w:r>
        <w:r w:rsidRPr="00EE1D62" w:rsidDel="00A9381A">
          <w:delText>,</w:delText>
        </w:r>
        <w:r w:rsidRPr="00EE1D62" w:rsidDel="00A9381A">
          <w:rPr>
            <w:b/>
          </w:rPr>
          <w:delText xml:space="preserve"> (XML)</w:delText>
        </w:r>
        <w:r w:rsidRPr="00EE1D62" w:rsidDel="00A9381A">
          <w:delText>,</w:delText>
        </w:r>
        <w:r w:rsidRPr="00EE1D62" w:rsidDel="00A9381A">
          <w:rPr>
            <w:b/>
          </w:rPr>
          <w:delText xml:space="preserve"> (HTM)</w:delText>
        </w:r>
        <w:r w:rsidRPr="00EE1D62" w:rsidDel="00A9381A">
          <w:delText>.</w:delText>
        </w:r>
      </w:del>
      <w:commentRangeEnd w:id="908"/>
      <w:r w:rsidR="00CF50A5">
        <w:rPr>
          <w:rStyle w:val="CommentReference"/>
        </w:rPr>
        <w:commentReference w:id="908"/>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61C10177"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w:t>
      </w:r>
      <w:del w:id="910" w:author="Jeff Wootton" w:date="2024-06-13T17:08:00Z" w16du:dateUtc="2024-06-13T15:08:00Z">
        <w:r w:rsidRPr="00190CF4" w:rsidDel="00C52566">
          <w:delText xml:space="preserve">Support </w:delText>
        </w:r>
      </w:del>
      <w:ins w:id="911" w:author="Jeff Wootton" w:date="2024-06-13T17:08:00Z" w16du:dateUtc="2024-06-13T15:08:00Z">
        <w:r w:rsidR="00C52566">
          <w:t xml:space="preserve">ENC </w:t>
        </w:r>
      </w:ins>
      <w:ins w:id="912" w:author="Jeff Wootton" w:date="2024-06-13T17:09:00Z" w16du:dateUtc="2024-06-13T15:09:00Z">
        <w:r w:rsidR="00C52566">
          <w:t>s</w:t>
        </w:r>
      </w:ins>
      <w:ins w:id="913" w:author="Jeff Wootton" w:date="2024-06-13T17:08:00Z" w16du:dateUtc="2024-06-13T15:08:00Z">
        <w:r w:rsidR="00C52566" w:rsidRPr="00190CF4">
          <w:t xml:space="preserve">upport </w:t>
        </w:r>
      </w:ins>
      <w:r w:rsidRPr="00190CF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rsidDel="00933620" w14:paraId="6BEFA84D" w14:textId="4036F2E7" w:rsidTr="00190CF4">
        <w:trPr>
          <w:cantSplit/>
          <w:jc w:val="center"/>
          <w:del w:id="914" w:author="Jeff Wootton" w:date="2024-06-22T10:38:00Z"/>
        </w:trPr>
        <w:tc>
          <w:tcPr>
            <w:tcW w:w="1493" w:type="dxa"/>
          </w:tcPr>
          <w:p w14:paraId="488548C1" w14:textId="52F3B326" w:rsidR="00E73EDF" w:rsidRPr="00EE1D62" w:rsidDel="00933620" w:rsidRDefault="00E73EDF" w:rsidP="00C128E3">
            <w:pPr>
              <w:pStyle w:val="NormalWeb"/>
              <w:spacing w:before="60" w:beforeAutospacing="0" w:after="60" w:afterAutospacing="0"/>
              <w:jc w:val="both"/>
              <w:rPr>
                <w:del w:id="915" w:author="Jeff Wootton" w:date="2024-06-22T10:38:00Z" w16du:dateUtc="2024-06-22T08:38:00Z"/>
                <w:rFonts w:ascii="Arial" w:hAnsi="Arial" w:cs="Arial"/>
                <w:b/>
                <w:sz w:val="18"/>
                <w:szCs w:val="18"/>
              </w:rPr>
            </w:pPr>
          </w:p>
        </w:tc>
        <w:tc>
          <w:tcPr>
            <w:tcW w:w="1299" w:type="dxa"/>
          </w:tcPr>
          <w:p w14:paraId="3C44FF30" w14:textId="499E25A6" w:rsidR="00E73EDF" w:rsidRPr="00EE1D62" w:rsidDel="00933620" w:rsidRDefault="007653F1" w:rsidP="00C128E3">
            <w:pPr>
              <w:pStyle w:val="NormalWeb"/>
              <w:spacing w:before="60" w:beforeAutospacing="0" w:after="60" w:afterAutospacing="0"/>
              <w:jc w:val="both"/>
              <w:rPr>
                <w:del w:id="916" w:author="Jeff Wootton" w:date="2024-06-22T10:38:00Z" w16du:dateUtc="2024-06-22T08:38:00Z"/>
                <w:rFonts w:ascii="Arial" w:hAnsi="Arial" w:cs="Arial"/>
                <w:sz w:val="18"/>
                <w:szCs w:val="18"/>
              </w:rPr>
            </w:pPr>
            <w:del w:id="917" w:author="Jeff Wootton" w:date="2024-06-22T10:38:00Z" w16du:dateUtc="2024-06-22T08:38:00Z">
              <w:r w:rsidRPr="00EE1D62" w:rsidDel="00933620">
                <w:rPr>
                  <w:rFonts w:ascii="Arial" w:hAnsi="Arial" w:cs="Arial"/>
                  <w:sz w:val="18"/>
                  <w:szCs w:val="18"/>
                </w:rPr>
                <w:delText>HTM</w:delText>
              </w:r>
            </w:del>
          </w:p>
        </w:tc>
        <w:tc>
          <w:tcPr>
            <w:tcW w:w="5310" w:type="dxa"/>
          </w:tcPr>
          <w:p w14:paraId="3DFE9D91" w14:textId="2453DC4B" w:rsidR="00E73EDF" w:rsidRPr="00EE1D62" w:rsidDel="00933620" w:rsidRDefault="007653F1" w:rsidP="00C128E3">
            <w:pPr>
              <w:pStyle w:val="NormalWeb"/>
              <w:spacing w:before="60" w:beforeAutospacing="0" w:after="60" w:afterAutospacing="0"/>
              <w:jc w:val="both"/>
              <w:rPr>
                <w:del w:id="918" w:author="Jeff Wootton" w:date="2024-06-22T10:38:00Z" w16du:dateUtc="2024-06-22T08:38:00Z"/>
                <w:rFonts w:ascii="Arial" w:hAnsi="Arial" w:cs="Arial"/>
                <w:sz w:val="18"/>
                <w:szCs w:val="18"/>
              </w:rPr>
            </w:pPr>
            <w:del w:id="919" w:author="Jeff Wootton" w:date="2024-06-22T10:38:00Z" w16du:dateUtc="2024-06-22T08:38:00Z">
              <w:r w:rsidRPr="00EE1D62" w:rsidDel="00933620">
                <w:rPr>
                  <w:rFonts w:ascii="Arial" w:hAnsi="Arial" w:cs="Arial"/>
                  <w:sz w:val="18"/>
                  <w:szCs w:val="18"/>
                </w:rPr>
                <w:delText xml:space="preserve">HTML files must only include inline or embedded Cascading Style Sheet (CSS) information and must not </w:delText>
              </w:r>
              <w:r w:rsidR="00FD51F4" w:rsidRPr="00EE1D62" w:rsidDel="00933620">
                <w:rPr>
                  <w:rFonts w:ascii="Arial" w:hAnsi="Arial" w:cs="Arial"/>
                  <w:sz w:val="18"/>
                  <w:szCs w:val="18"/>
                </w:rPr>
                <w:delText xml:space="preserve">contain </w:delText>
              </w:r>
              <w:r w:rsidRPr="00EE1D62" w:rsidDel="00933620">
                <w:rPr>
                  <w:rFonts w:ascii="Arial" w:hAnsi="Arial" w:cs="Arial"/>
                  <w:sz w:val="18"/>
                  <w:szCs w:val="18"/>
                </w:rPr>
                <w:delText>embed</w:delText>
              </w:r>
              <w:r w:rsidR="00FD51F4" w:rsidRPr="00EE1D62" w:rsidDel="00933620">
                <w:rPr>
                  <w:rFonts w:ascii="Arial" w:hAnsi="Arial" w:cs="Arial"/>
                  <w:sz w:val="18"/>
                  <w:szCs w:val="18"/>
                </w:rPr>
                <w:delText>ded</w:delText>
              </w:r>
              <w:r w:rsidRPr="00EE1D62" w:rsidDel="00933620">
                <w:rPr>
                  <w:rFonts w:ascii="Arial" w:hAnsi="Arial" w:cs="Arial"/>
                  <w:sz w:val="18"/>
                  <w:szCs w:val="18"/>
                </w:rPr>
                <w:delText xml:space="preserve"> Javascript or other dynamic content, </w:delText>
              </w:r>
              <w:r w:rsidRPr="00EE1D62" w:rsidDel="00933620">
                <w:rPr>
                  <w:rFonts w:ascii="Arial" w:eastAsiaTheme="minorEastAsia" w:hAnsi="Arial" w:cs="Arial"/>
                  <w:sz w:val="18"/>
                  <w:szCs w:val="18"/>
                  <w:lang w:eastAsia="ja-JP"/>
                </w:rPr>
                <w:delText>for example</w:delText>
              </w:r>
              <w:r w:rsidRPr="00EE1D62" w:rsidDel="00933620">
                <w:rPr>
                  <w:rFonts w:ascii="Arial" w:hAnsi="Arial" w:cs="Arial"/>
                  <w:sz w:val="18"/>
                  <w:szCs w:val="18"/>
                </w:rPr>
                <w:delText xml:space="preserve"> DHTML, Flash etc.</w:delText>
              </w:r>
            </w:del>
          </w:p>
        </w:tc>
      </w:tr>
      <w:tr w:rsidR="00EE1D62" w:rsidRPr="00EE1D62" w:rsidDel="00933620" w14:paraId="10D9FC62" w14:textId="66DE5788" w:rsidTr="00190CF4">
        <w:trPr>
          <w:cantSplit/>
          <w:jc w:val="center"/>
          <w:del w:id="920" w:author="Jeff Wootton" w:date="2024-06-22T10:38:00Z"/>
        </w:trPr>
        <w:tc>
          <w:tcPr>
            <w:tcW w:w="1493" w:type="dxa"/>
          </w:tcPr>
          <w:p w14:paraId="64189000" w14:textId="1711509A" w:rsidR="00E73EDF" w:rsidRPr="00EE1D62" w:rsidDel="00933620" w:rsidRDefault="00E73EDF" w:rsidP="00C128E3">
            <w:pPr>
              <w:pStyle w:val="NormalWeb"/>
              <w:spacing w:before="60" w:beforeAutospacing="0" w:after="60" w:afterAutospacing="0"/>
              <w:jc w:val="both"/>
              <w:rPr>
                <w:del w:id="921" w:author="Jeff Wootton" w:date="2024-06-22T10:38:00Z" w16du:dateUtc="2024-06-22T08:38:00Z"/>
                <w:rFonts w:ascii="Arial" w:hAnsi="Arial" w:cs="Arial"/>
                <w:b/>
                <w:sz w:val="18"/>
                <w:szCs w:val="18"/>
              </w:rPr>
            </w:pPr>
          </w:p>
        </w:tc>
        <w:tc>
          <w:tcPr>
            <w:tcW w:w="1299" w:type="dxa"/>
          </w:tcPr>
          <w:p w14:paraId="1D593DEC" w14:textId="5C67CF3B" w:rsidR="00E73EDF" w:rsidRPr="00EE1D62" w:rsidDel="00933620" w:rsidRDefault="007653F1" w:rsidP="00C128E3">
            <w:pPr>
              <w:pStyle w:val="NormalWeb"/>
              <w:spacing w:before="60" w:beforeAutospacing="0" w:after="60" w:afterAutospacing="0"/>
              <w:jc w:val="both"/>
              <w:rPr>
                <w:del w:id="922" w:author="Jeff Wootton" w:date="2024-06-22T10:38:00Z" w16du:dateUtc="2024-06-22T08:38:00Z"/>
                <w:rFonts w:ascii="Arial" w:hAnsi="Arial" w:cs="Arial"/>
                <w:sz w:val="18"/>
                <w:szCs w:val="18"/>
              </w:rPr>
            </w:pPr>
            <w:del w:id="923" w:author="Jeff Wootton" w:date="2024-06-22T10:38:00Z" w16du:dateUtc="2024-06-22T08:38:00Z">
              <w:r w:rsidRPr="00EE1D62" w:rsidDel="00933620">
                <w:rPr>
                  <w:rFonts w:ascii="Arial" w:hAnsi="Arial" w:cs="Arial"/>
                  <w:sz w:val="18"/>
                  <w:szCs w:val="18"/>
                </w:rPr>
                <w:delText>XML</w:delText>
              </w:r>
            </w:del>
          </w:p>
        </w:tc>
        <w:tc>
          <w:tcPr>
            <w:tcW w:w="5310" w:type="dxa"/>
          </w:tcPr>
          <w:p w14:paraId="03A94C1F" w14:textId="49CD5FBB" w:rsidR="00E73EDF" w:rsidRPr="00EE1D62" w:rsidDel="00933620" w:rsidRDefault="007653F1" w:rsidP="003404E4">
            <w:pPr>
              <w:pStyle w:val="NormalWeb"/>
              <w:spacing w:before="60" w:beforeAutospacing="0" w:after="60" w:afterAutospacing="0"/>
              <w:jc w:val="both"/>
              <w:rPr>
                <w:del w:id="924" w:author="Jeff Wootton" w:date="2024-06-22T10:38:00Z" w16du:dateUtc="2024-06-22T08:38:00Z"/>
                <w:rFonts w:ascii="Arial" w:hAnsi="Arial" w:cs="Arial"/>
                <w:sz w:val="18"/>
                <w:szCs w:val="18"/>
              </w:rPr>
            </w:pPr>
            <w:del w:id="925" w:author="Jeff Wootton" w:date="2024-06-22T10:38:00Z" w16du:dateUtc="2024-06-22T08:38:00Z">
              <w:r w:rsidRPr="00EE1D62" w:rsidDel="00933620">
                <w:rPr>
                  <w:rFonts w:ascii="Arial" w:hAnsi="Arial" w:cs="Arial"/>
                  <w:sz w:val="18"/>
                  <w:szCs w:val="18"/>
                </w:rPr>
                <w:delText>XML documents must only be included in accordance with guidance provided within the Data Classification and Encoding Guide</w:delText>
              </w:r>
              <w:r w:rsidR="00395141" w:rsidRPr="00EE1D62" w:rsidDel="00933620">
                <w:rPr>
                  <w:rFonts w:ascii="Arial" w:hAnsi="Arial" w:cs="Arial"/>
                  <w:sz w:val="18"/>
                  <w:szCs w:val="18"/>
                </w:rPr>
                <w:delText xml:space="preserve"> (S-101 Annex A)</w:delText>
              </w:r>
              <w:r w:rsidRPr="00EE1D62" w:rsidDel="00933620">
                <w:rPr>
                  <w:rFonts w:ascii="Arial" w:hAnsi="Arial" w:cs="Arial"/>
                  <w:sz w:val="18"/>
                  <w:szCs w:val="18"/>
                </w:rPr>
                <w:delText xml:space="preserve">. This may include a </w:delText>
              </w:r>
              <w:r w:rsidR="003404E4" w:rsidDel="00933620">
                <w:rPr>
                  <w:rFonts w:ascii="Arial" w:hAnsi="Arial" w:cs="Arial"/>
                  <w:sz w:val="18"/>
                  <w:szCs w:val="18"/>
                </w:rPr>
                <w:delText>S</w:delText>
              </w:r>
              <w:r w:rsidRPr="00EE1D62" w:rsidDel="00933620">
                <w:rPr>
                  <w:rFonts w:ascii="Arial" w:hAnsi="Arial" w:cs="Arial"/>
                  <w:sz w:val="18"/>
                  <w:szCs w:val="18"/>
                </w:rPr>
                <w:delText>chema for the validation of XML documents.</w:delText>
              </w:r>
            </w:del>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lastRenderedPageBreak/>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Default="00E73EDF" w:rsidP="00190CF4">
      <w:pPr>
        <w:spacing w:after="0" w:line="240" w:lineRule="auto"/>
        <w:rPr>
          <w:ins w:id="926" w:author="Jeff Wootton" w:date="2024-06-13T17:12:00Z" w16du:dateUtc="2024-06-13T15:12:00Z"/>
        </w:rPr>
      </w:pPr>
    </w:p>
    <w:p w14:paraId="5A12E54B" w14:textId="031CEFDC" w:rsidR="00C52566" w:rsidRDefault="00C52566" w:rsidP="00C52566">
      <w:pPr>
        <w:pStyle w:val="Heading3"/>
        <w:tabs>
          <w:tab w:val="clear" w:pos="660"/>
          <w:tab w:val="clear" w:pos="880"/>
          <w:tab w:val="left" w:pos="851"/>
        </w:tabs>
        <w:spacing w:before="120" w:after="120" w:line="240" w:lineRule="auto"/>
        <w:ind w:left="851" w:hanging="851"/>
        <w:jc w:val="both"/>
        <w:rPr>
          <w:ins w:id="927" w:author="Jeff Wootton" w:date="2024-06-13T17:12:00Z" w16du:dateUtc="2024-06-13T15:12:00Z"/>
        </w:rPr>
      </w:pPr>
      <w:bookmarkStart w:id="928" w:name="_Toc175558659"/>
      <w:commentRangeStart w:id="929"/>
      <w:ins w:id="930" w:author="Jeff Wootton" w:date="2024-06-13T17:12:00Z" w16du:dateUtc="2024-06-13T15:12:00Z">
        <w:r>
          <w:t>System support files</w:t>
        </w:r>
      </w:ins>
      <w:commentRangeEnd w:id="929"/>
      <w:ins w:id="931" w:author="Jeff Wootton" w:date="2024-06-13T17:15:00Z" w16du:dateUtc="2024-06-13T15:15:00Z">
        <w:r w:rsidR="00E36B0F">
          <w:rPr>
            <w:rStyle w:val="CommentReference"/>
            <w:b w:val="0"/>
            <w:bCs w:val="0"/>
          </w:rPr>
          <w:commentReference w:id="929"/>
        </w:r>
      </w:ins>
      <w:bookmarkEnd w:id="928"/>
    </w:p>
    <w:p w14:paraId="1E05914D" w14:textId="4344C662" w:rsidR="00C52566" w:rsidRPr="00391875" w:rsidRDefault="00C52566" w:rsidP="00391875">
      <w:pPr>
        <w:spacing w:after="120" w:line="240" w:lineRule="auto"/>
        <w:rPr>
          <w:ins w:id="932" w:author="Jeff Wootton" w:date="2024-06-13T17:12:00Z" w16du:dateUtc="2024-06-13T15:12:00Z"/>
        </w:rPr>
      </w:pPr>
      <w:ins w:id="933" w:author="Jeff Wootton" w:date="2024-06-13T17:12:00Z" w16du:dateUtc="2024-06-13T15:12:00Z">
        <w:r w:rsidRPr="00391875">
          <w:t xml:space="preserve">System </w:t>
        </w:r>
      </w:ins>
      <w:ins w:id="934" w:author="Jeff Wootton" w:date="2024-06-13T17:13:00Z" w16du:dateUtc="2024-06-13T15:13:00Z">
        <w:r w:rsidRPr="00391875">
          <w:t>s</w:t>
        </w:r>
      </w:ins>
      <w:ins w:id="935" w:author="Jeff Wootton" w:date="2024-06-13T17:12:00Z" w16du:dateUtc="2024-06-13T15:12:00Z">
        <w:r w:rsidRPr="00391875">
          <w:t xml:space="preserve">upport files used with the S-101 ENC Product Specification follow the general S-100 </w:t>
        </w:r>
      </w:ins>
      <w:ins w:id="936" w:author="Jeff Wootton" w:date="2024-06-13T17:13:00Z" w16du:dateUtc="2024-06-13T15:13:00Z">
        <w:r w:rsidRPr="00391875">
          <w:t>Framework</w:t>
        </w:r>
      </w:ins>
      <w:ins w:id="937" w:author="Jeff Wootton" w:date="2024-06-13T17:12:00Z" w16du:dateUtc="2024-06-13T15:12:00Z">
        <w:r w:rsidRPr="00391875">
          <w:t xml:space="preserve"> principles without any specific S-101 ENC Product Specification restrictions. System support files include</w:t>
        </w:r>
      </w:ins>
      <w:ins w:id="938" w:author="Jeff Wootton" w:date="2024-06-13T17:13:00Z" w16du:dateUtc="2024-06-13T15:13:00Z">
        <w:r w:rsidR="00E36B0F" w:rsidRPr="00391875">
          <w:t xml:space="preserve"> the</w:t>
        </w:r>
      </w:ins>
      <w:ins w:id="939" w:author="Jeff Wootton" w:date="2024-06-13T17:12:00Z" w16du:dateUtc="2024-06-13T15:12:00Z">
        <w:r w:rsidRPr="00391875">
          <w:t xml:space="preserve"> Feature, Portrayal and Interoperability Catalogues</w:t>
        </w:r>
      </w:ins>
      <w:ins w:id="940" w:author="Jeff Wootton" w:date="2024-06-13T17:14:00Z" w16du:dateUtc="2024-06-13T15:14:00Z">
        <w:r w:rsidR="00E36B0F" w:rsidRPr="00391875">
          <w:t>;</w:t>
        </w:r>
      </w:ins>
      <w:ins w:id="941" w:author="Jeff Wootton" w:date="2024-06-13T17:12:00Z" w16du:dateUtc="2024-06-13T15:12:00Z">
        <w:r w:rsidRPr="00391875">
          <w:t xml:space="preserve"> Language packs for Catalogues</w:t>
        </w:r>
      </w:ins>
      <w:ins w:id="942" w:author="Jeff Wootton" w:date="2024-06-13T17:14:00Z" w16du:dateUtc="2024-06-13T15:14:00Z">
        <w:r w:rsidR="00E36B0F" w:rsidRPr="00391875">
          <w:t>;</w:t>
        </w:r>
      </w:ins>
      <w:ins w:id="943" w:author="Jeff Wootton" w:date="2024-06-13T17:12:00Z" w16du:dateUtc="2024-06-13T15:12:00Z">
        <w:r w:rsidRPr="00391875">
          <w:t xml:space="preserve"> and other </w:t>
        </w:r>
      </w:ins>
      <w:ins w:id="944" w:author="Jeff Wootton" w:date="2024-06-13T17:14:00Z" w16du:dateUtc="2024-06-13T15:14:00Z">
        <w:r w:rsidR="00E36B0F" w:rsidRPr="00391875">
          <w:t>s</w:t>
        </w:r>
      </w:ins>
      <w:ins w:id="945" w:author="Jeff Wootton" w:date="2024-06-13T17:12:00Z" w16du:dateUtc="2024-06-13T15:12:00Z">
        <w:r w:rsidRPr="00391875">
          <w:t xml:space="preserve">ystem </w:t>
        </w:r>
      </w:ins>
      <w:ins w:id="946" w:author="Jeff Wootton" w:date="2024-06-13T17:14:00Z" w16du:dateUtc="2024-06-13T15:14:00Z">
        <w:r w:rsidR="00E36B0F" w:rsidRPr="00391875">
          <w:t>s</w:t>
        </w:r>
      </w:ins>
      <w:ins w:id="947" w:author="Jeff Wootton" w:date="2024-06-13T17:12:00Z" w16du:dateUtc="2024-06-13T15:12:00Z">
        <w:r w:rsidRPr="00391875">
          <w:t>upport files</w:t>
        </w:r>
      </w:ins>
      <w:ins w:id="948" w:author="Jeff Wootton" w:date="2024-06-13T17:14:00Z" w16du:dateUtc="2024-06-13T15:14:00Z">
        <w:r w:rsidR="00E36B0F" w:rsidRPr="00391875">
          <w:t xml:space="preserve"> as required</w:t>
        </w:r>
      </w:ins>
      <w:ins w:id="949" w:author="Jeff Wootton" w:date="2024-06-13T17:12:00Z" w16du:dateUtc="2024-06-13T15:12:00Z">
        <w:r w:rsidRPr="00391875">
          <w:t>.</w:t>
        </w:r>
      </w:ins>
    </w:p>
    <w:p w14:paraId="47D3FB6C" w14:textId="32BB64B3" w:rsidR="00C52566" w:rsidRPr="00190CF4" w:rsidDel="00C52566" w:rsidRDefault="00C52566" w:rsidP="00190CF4">
      <w:pPr>
        <w:spacing w:after="0" w:line="240" w:lineRule="auto"/>
        <w:rPr>
          <w:del w:id="950" w:author="Jeff Wootton" w:date="2024-06-13T17:12:00Z" w16du:dateUtc="2024-06-13T15:12:00Z"/>
        </w:rPr>
      </w:pPr>
      <w:bookmarkStart w:id="951" w:name="_Toc169203101"/>
      <w:bookmarkStart w:id="952" w:name="_Toc170072431"/>
      <w:bookmarkStart w:id="953" w:name="_Toc175558660"/>
      <w:bookmarkEnd w:id="951"/>
      <w:bookmarkEnd w:id="952"/>
      <w:bookmarkEnd w:id="953"/>
      <w:commentRangeStart w:id="954"/>
    </w:p>
    <w:p w14:paraId="0A167A12" w14:textId="31F1786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955" w:name="_Toc510784348"/>
      <w:bookmarkStart w:id="956" w:name="_Toc510785497"/>
      <w:bookmarkStart w:id="957" w:name="_Toc226430998"/>
      <w:bookmarkStart w:id="958" w:name="_Toc225065202"/>
      <w:bookmarkStart w:id="959" w:name="_Toc439685314"/>
      <w:bookmarkStart w:id="960" w:name="_Toc225648345"/>
      <w:bookmarkEnd w:id="955"/>
      <w:bookmarkEnd w:id="956"/>
      <w:del w:id="961" w:author="Jeff Wootton" w:date="2024-06-13T17:16:00Z" w16du:dateUtc="2024-06-13T15:16:00Z">
        <w:r w:rsidRPr="00EE1D62" w:rsidDel="00E36B0F">
          <w:delText>S</w:delText>
        </w:r>
      </w:del>
      <w:bookmarkStart w:id="962" w:name="_Toc175558661"/>
      <w:ins w:id="963" w:author="Jeff Wootton" w:date="2024-06-13T17:16:00Z" w16du:dateUtc="2024-06-13T15:16:00Z">
        <w:r w:rsidR="00E36B0F">
          <w:t>ENC s</w:t>
        </w:r>
      </w:ins>
      <w:r w:rsidRPr="00EE1D62">
        <w:t xml:space="preserve">upport </w:t>
      </w:r>
      <w:r w:rsidR="00D24503">
        <w:t>f</w:t>
      </w:r>
      <w:r w:rsidR="00D24503" w:rsidRPr="00EE1D62">
        <w:t xml:space="preserve">ile </w:t>
      </w:r>
      <w:del w:id="964" w:author="Jeff Wootton" w:date="2024-06-13T17:17:00Z" w16du:dateUtc="2024-06-13T15:17:00Z">
        <w:r w:rsidRPr="00EE1D62" w:rsidDel="00E36B0F">
          <w:delText>Naming</w:delText>
        </w:r>
      </w:del>
      <w:bookmarkEnd w:id="957"/>
      <w:bookmarkEnd w:id="958"/>
      <w:bookmarkEnd w:id="959"/>
      <w:bookmarkEnd w:id="960"/>
      <w:ins w:id="965" w:author="Jeff Wootton" w:date="2024-06-13T17:17:00Z" w16du:dateUtc="2024-06-13T15:17:00Z">
        <w:r w:rsidR="00E36B0F">
          <w:t>n</w:t>
        </w:r>
        <w:r w:rsidR="00E36B0F" w:rsidRPr="00EE1D62">
          <w:t>aming</w:t>
        </w:r>
      </w:ins>
      <w:commentRangeEnd w:id="954"/>
      <w:ins w:id="966" w:author="Jeff Wootton" w:date="2024-06-13T17:20:00Z" w16du:dateUtc="2024-06-13T15:20:00Z">
        <w:r w:rsidR="00E36B0F">
          <w:rPr>
            <w:rStyle w:val="CommentReference"/>
            <w:b w:val="0"/>
            <w:bCs w:val="0"/>
          </w:rPr>
          <w:commentReference w:id="954"/>
        </w:r>
      </w:ins>
      <w:bookmarkEnd w:id="962"/>
    </w:p>
    <w:p w14:paraId="1B55B6AB" w14:textId="125E813B" w:rsidR="00E73EDF" w:rsidRPr="00EE1D62" w:rsidRDefault="007653F1" w:rsidP="00E36276">
      <w:pPr>
        <w:spacing w:after="120" w:line="240" w:lineRule="auto"/>
      </w:pPr>
      <w:r w:rsidRPr="00EE1D62">
        <w:t xml:space="preserve">All </w:t>
      </w:r>
      <w:ins w:id="967" w:author="Jeff Wootton" w:date="2024-06-13T17:17:00Z" w16du:dateUtc="2024-06-13T15:17:00Z">
        <w:r w:rsidR="00E36B0F">
          <w:t xml:space="preserve">ENC </w:t>
        </w:r>
      </w:ins>
      <w:r w:rsidRPr="00EE1D62">
        <w:t xml:space="preserve">support files must have unique universal file identifiers. The file identifier of support information should not be used to describe the physical content of the file. The </w:t>
      </w:r>
      <w:ins w:id="968" w:author="Jeff Wootton" w:date="2024-06-13T17:17:00Z" w16du:dateUtc="2024-06-13T15:17:00Z">
        <w:r w:rsidR="00E36B0F">
          <w:t xml:space="preserve">ENC </w:t>
        </w:r>
      </w:ins>
      <w:r w:rsidRPr="00EE1D62">
        <w:t>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3F11EB00"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 xml:space="preserve">In this encoding the </w:t>
      </w:r>
      <w:ins w:id="969" w:author="Jeff Wootton" w:date="2024-06-13T17:17:00Z" w16du:dateUtc="2024-06-13T15:17:00Z">
        <w:r w:rsidR="00E36B0F">
          <w:rPr>
            <w:rFonts w:eastAsia="Times New Roman" w:cs="Arial"/>
            <w:lang w:eastAsia="en-US"/>
          </w:rPr>
          <w:t xml:space="preserve">ENC </w:t>
        </w:r>
      </w:ins>
      <w:r w:rsidRPr="00EE1D62">
        <w:rPr>
          <w:rFonts w:eastAsia="Times New Roman" w:cs="Arial"/>
          <w:lang w:eastAsia="en-US"/>
        </w:rPr>
        <w:t>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7E4F3759"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w:t>
      </w:r>
      <w:ins w:id="970" w:author="Jeff Wootton" w:date="2024-06-13T17:18:00Z" w16du:dateUtc="2024-06-13T15:18:00Z">
        <w:r w:rsidR="00E36B0F">
          <w:rPr>
            <w:rFonts w:eastAsia="Times New Roman" w:cs="Arial"/>
            <w:lang w:eastAsia="en-US"/>
          </w:rPr>
          <w:t xml:space="preserve">ENC </w:t>
        </w:r>
      </w:ins>
      <w:r w:rsidRPr="00EE1D62">
        <w:rPr>
          <w:rFonts w:eastAsia="Times New Roman" w:cs="Arial"/>
          <w:lang w:eastAsia="en-US"/>
        </w:rPr>
        <w:t>support file as applicable to an S-101 dataset (mandatory).</w:t>
      </w:r>
    </w:p>
    <w:p w14:paraId="1F569DBB" w14:textId="23343AF5"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ins w:id="971" w:author="Jeff Wootton" w:date="2024-06-13T17:19:00Z" w16du:dateUtc="2024-06-13T15:19:00Z">
        <w:r w:rsidR="00E36B0F">
          <w:rPr>
            <w:rFonts w:eastAsia="Times New Roman" w:cs="Arial"/>
            <w:lang w:eastAsia="en-US"/>
          </w:rPr>
          <w:t xml:space="preserve">ENC </w:t>
        </w:r>
      </w:ins>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C3F1302"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ins w:id="972" w:author="Jeff Wootton" w:date="2024-06-13T17:19:00Z" w16du:dateUtc="2024-06-13T15:19:00Z">
        <w:r w:rsidR="00E36B0F">
          <w:rPr>
            <w:lang w:eastAsia="en-US"/>
          </w:rPr>
          <w:t xml:space="preserve">ENC </w:t>
        </w:r>
      </w:ins>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671CCB09"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 xml:space="preserve">.EEE – </w:t>
      </w:r>
      <w:ins w:id="973" w:author="Jeff Wootton" w:date="2024-06-13T17:19:00Z" w16du:dateUtc="2024-06-13T15:19:00Z">
        <w:r w:rsidR="00E36B0F">
          <w:rPr>
            <w:lang w:eastAsia="en-US"/>
          </w:rPr>
          <w:t xml:space="preserve">ENC </w:t>
        </w:r>
      </w:ins>
      <w:r w:rsidRPr="00EE1D62">
        <w:rPr>
          <w:lang w:eastAsia="en-US"/>
        </w:rPr>
        <w:t>support file extension. (</w:t>
      </w:r>
      <w:commentRangeStart w:id="974"/>
      <w:r w:rsidRPr="00EE1D62">
        <w:rPr>
          <w:lang w:eastAsia="en-US"/>
        </w:rPr>
        <w:t>TXT</w:t>
      </w:r>
      <w:del w:id="975" w:author="Jeff Wootton" w:date="2024-06-22T10:48:00Z" w16du:dateUtc="2024-06-22T08:48:00Z">
        <w:r w:rsidRPr="00EE1D62" w:rsidDel="009F5EAB">
          <w:rPr>
            <w:lang w:eastAsia="en-US"/>
          </w:rPr>
          <w:delText>, HTM, XML</w:delText>
        </w:r>
      </w:del>
      <w:r w:rsidRPr="00EE1D62">
        <w:rPr>
          <w:lang w:eastAsia="en-US"/>
        </w:rPr>
        <w:t xml:space="preserve"> or TIF</w:t>
      </w:r>
      <w:commentRangeEnd w:id="974"/>
      <w:r w:rsidR="00277C32">
        <w:rPr>
          <w:rStyle w:val="CommentReference"/>
        </w:rPr>
        <w:commentReference w:id="974"/>
      </w:r>
      <w:r w:rsidRPr="00EE1D62">
        <w:rPr>
          <w:lang w:eastAsia="en-US"/>
        </w:rPr>
        <w:t>)</w:t>
      </w:r>
      <w:r w:rsidR="005511DB" w:rsidRPr="00EE1D62">
        <w:rPr>
          <w:lang w:eastAsia="en-US"/>
        </w:rPr>
        <w:t>.</w:t>
      </w:r>
    </w:p>
    <w:p w14:paraId="5BCE2376" w14:textId="1446DB23"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976" w:name="_Toc510784350"/>
      <w:bookmarkStart w:id="977" w:name="_Toc510785499"/>
      <w:bookmarkStart w:id="978" w:name="_Toc513198140"/>
      <w:bookmarkStart w:id="979" w:name="_Toc515440392"/>
      <w:bookmarkStart w:id="980" w:name="_Toc517858909"/>
      <w:bookmarkStart w:id="981" w:name="_Toc519859149"/>
      <w:bookmarkStart w:id="982" w:name="_Toc521495193"/>
      <w:bookmarkStart w:id="983" w:name="_Toc527117806"/>
      <w:bookmarkStart w:id="984" w:name="_Toc527620333"/>
      <w:bookmarkStart w:id="985" w:name="_Toc529974575"/>
      <w:bookmarkStart w:id="986" w:name="_Toc510784351"/>
      <w:bookmarkStart w:id="987" w:name="_Toc510785500"/>
      <w:bookmarkStart w:id="988" w:name="_Toc513198141"/>
      <w:bookmarkStart w:id="989" w:name="_Toc515440393"/>
      <w:bookmarkStart w:id="990" w:name="_Toc517858910"/>
      <w:bookmarkStart w:id="991" w:name="_Toc519859150"/>
      <w:bookmarkStart w:id="992" w:name="_Toc521495194"/>
      <w:bookmarkStart w:id="993" w:name="_Toc527117807"/>
      <w:bookmarkStart w:id="994" w:name="_Toc527620334"/>
      <w:bookmarkStart w:id="995" w:name="_Toc529974576"/>
      <w:bookmarkStart w:id="996" w:name="_Toc510785501"/>
      <w:bookmarkStart w:id="997" w:name="_Toc510784352"/>
      <w:bookmarkStart w:id="998" w:name="_Toc513198142"/>
      <w:bookmarkStart w:id="999" w:name="_Toc515440394"/>
      <w:bookmarkStart w:id="1000" w:name="_Toc517858911"/>
      <w:bookmarkStart w:id="1001" w:name="_Toc519859151"/>
      <w:bookmarkStart w:id="1002" w:name="_Toc521495195"/>
      <w:bookmarkStart w:id="1003" w:name="_Toc527117808"/>
      <w:bookmarkStart w:id="1004" w:name="_Toc527620335"/>
      <w:bookmarkStart w:id="1005" w:name="_Toc529974577"/>
      <w:bookmarkStart w:id="1006" w:name="_Toc439685315"/>
      <w:bookmarkStart w:id="1007" w:name="_Toc175558662"/>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commentRangeStart w:id="1008"/>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006"/>
      <w:commentRangeEnd w:id="1008"/>
      <w:r w:rsidR="005276E2">
        <w:rPr>
          <w:rStyle w:val="CommentReference"/>
          <w:b w:val="0"/>
          <w:bCs w:val="0"/>
        </w:rPr>
        <w:commentReference w:id="1008"/>
      </w:r>
      <w:bookmarkEnd w:id="1007"/>
    </w:p>
    <w:p w14:paraId="648FA29F" w14:textId="381C1346"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When a support file</w:t>
      </w:r>
      <w:ins w:id="1009" w:author="Jeff Wootton" w:date="2024-06-13T17:31:00Z" w16du:dateUtc="2024-06-13T15:31:00Z">
        <w:r w:rsidR="00BE0FE7">
          <w:rPr>
            <w:rFonts w:cs="Arial"/>
            <w:lang w:eastAsia="en-US"/>
          </w:rPr>
          <w:t xml:space="preserve"> </w:t>
        </w:r>
      </w:ins>
      <w:del w:id="1010" w:author="Jeff Wootton" w:date="2024-06-22T10:54:00Z" w16du:dateUtc="2024-06-22T08:54:00Z">
        <w:r w:rsidRPr="00EE1D62" w:rsidDel="00280827">
          <w:rPr>
            <w:rFonts w:cs="Arial"/>
            <w:lang w:eastAsia="en-US"/>
          </w:rPr>
          <w:delText xml:space="preserve"> </w:delText>
        </w:r>
      </w:del>
      <w:r w:rsidRPr="00EE1D62">
        <w:rPr>
          <w:rFonts w:cs="Arial"/>
          <w:lang w:eastAsia="en-US"/>
        </w:rPr>
        <w:t xml:space="preserve">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04B856EB" w14:textId="4F7E253C" w:rsidR="00190644" w:rsidRDefault="007653F1" w:rsidP="000559BE">
      <w:pPr>
        <w:autoSpaceDE w:val="0"/>
        <w:autoSpaceDN w:val="0"/>
        <w:adjustRightInd w:val="0"/>
        <w:spacing w:after="120" w:line="240" w:lineRule="auto"/>
        <w:rPr>
          <w:ins w:id="1011" w:author="Jeff Wootton" w:date="2024-06-22T10:59:00Z" w16du:dateUtc="2024-06-22T08:59:00Z"/>
          <w:rFonts w:cs="Arial"/>
          <w:lang w:val="en-US" w:eastAsia="en-US"/>
        </w:rPr>
      </w:pPr>
      <w:r w:rsidRPr="00EE1D62">
        <w:rPr>
          <w:rFonts w:cs="Arial"/>
          <w:lang w:eastAsia="en-US"/>
        </w:rPr>
        <w:t xml:space="preserve">The </w:t>
      </w:r>
      <w:del w:id="1012" w:author="Jeff Wootton" w:date="2024-06-13T17:24:00Z" w16du:dateUtc="2024-06-13T15:24:00Z">
        <w:r w:rsidRPr="00EE1D62" w:rsidDel="00BE0FE7">
          <w:rPr>
            <w:rFonts w:cs="Arial"/>
            <w:lang w:eastAsia="en-US"/>
          </w:rPr>
          <w:delText xml:space="preserve">type of support file is indicated in the </w:delText>
        </w:r>
      </w:del>
      <w:r w:rsidRPr="00EE1D62">
        <w:rPr>
          <w:rFonts w:cs="Arial"/>
          <w:lang w:eastAsia="en-US"/>
        </w:rPr>
        <w:t>“</w:t>
      </w:r>
      <w:commentRangeStart w:id="1013"/>
      <w:del w:id="1014" w:author="Jeff Wootton" w:date="2024-03-14T12:44:00Z">
        <w:r w:rsidRPr="00EE1D62" w:rsidDel="000412B0">
          <w:rPr>
            <w:rFonts w:cs="Arial"/>
            <w:lang w:eastAsia="en-US"/>
          </w:rPr>
          <w:delText>purpose</w:delText>
        </w:r>
      </w:del>
      <w:ins w:id="1015" w:author="Jeff Wootton" w:date="2024-03-14T12:44:00Z">
        <w:r w:rsidR="000412B0">
          <w:rPr>
            <w:rFonts w:cs="Arial"/>
            <w:lang w:eastAsia="en-US"/>
          </w:rPr>
          <w:t>revisionStatus</w:t>
        </w:r>
      </w:ins>
      <w:commentRangeEnd w:id="1013"/>
      <w:ins w:id="1016" w:author="Jeff Wootton" w:date="2024-03-14T12:45:00Z">
        <w:r w:rsidR="00FC0E58">
          <w:rPr>
            <w:rStyle w:val="CommentReference"/>
          </w:rPr>
          <w:commentReference w:id="1013"/>
        </w:r>
      </w:ins>
      <w:r w:rsidRPr="00EE1D62">
        <w:rPr>
          <w:rFonts w:cs="Arial"/>
          <w:lang w:eastAsia="en-US"/>
        </w:rPr>
        <w:t>” fi</w:t>
      </w:r>
      <w:r w:rsidR="000559BE">
        <w:rPr>
          <w:rFonts w:cs="Arial"/>
          <w:lang w:eastAsia="en-US"/>
        </w:rPr>
        <w:t xml:space="preserve">eld of the </w:t>
      </w:r>
      <w:ins w:id="1017" w:author="Jeff Wootton" w:date="2024-06-13T17:32:00Z" w16du:dateUtc="2024-06-13T15:32:00Z">
        <w:r w:rsidR="00BE0FE7">
          <w:rPr>
            <w:rFonts w:cs="Arial"/>
            <w:lang w:eastAsia="en-US"/>
          </w:rPr>
          <w:t xml:space="preserve">support file </w:t>
        </w:r>
      </w:ins>
      <w:r w:rsidR="000559BE">
        <w:rPr>
          <w:rFonts w:cs="Arial"/>
          <w:lang w:eastAsia="en-US"/>
        </w:rPr>
        <w:t>discovery metadata</w:t>
      </w:r>
      <w:del w:id="1018" w:author="Jeff Wootton" w:date="2024-06-13T17:24:00Z" w16du:dateUtc="2024-06-13T15:24:00Z">
        <w:r w:rsidR="000559BE" w:rsidDel="00BE0FE7">
          <w:rPr>
            <w:rFonts w:cs="Arial"/>
            <w:lang w:eastAsia="en-US"/>
          </w:rPr>
          <w:delText xml:space="preserve">. </w:delText>
        </w:r>
        <w:r w:rsidR="007F0E40" w:rsidRPr="00EE1D62" w:rsidDel="00BE0FE7">
          <w:rPr>
            <w:rFonts w:cs="Arial"/>
            <w:lang w:val="en-US" w:eastAsia="en-US"/>
          </w:rPr>
          <w:delText>Three types:</w:delText>
        </w:r>
      </w:del>
      <w:ins w:id="1019" w:author="Jeff Wootton" w:date="2024-06-13T17:24:00Z" w16du:dateUtc="2024-06-13T15:24:00Z">
        <w:r w:rsidR="00BE0FE7">
          <w:rPr>
            <w:rFonts w:cs="Arial"/>
            <w:lang w:eastAsia="en-US"/>
          </w:rPr>
          <w:t xml:space="preserve"> defines if the </w:t>
        </w:r>
      </w:ins>
      <w:ins w:id="1020" w:author="Jeff Wootton" w:date="2024-06-13T17:25:00Z" w16du:dateUtc="2024-06-13T15:25:00Z">
        <w:r w:rsidR="00BE0FE7">
          <w:rPr>
            <w:rFonts w:cs="Arial"/>
            <w:lang w:eastAsia="en-US"/>
          </w:rPr>
          <w:t>support file is</w:t>
        </w:r>
      </w:ins>
      <w:r w:rsidR="007F0E40" w:rsidRPr="00EE1D62">
        <w:rPr>
          <w:rFonts w:cs="Arial"/>
          <w:lang w:val="en-US" w:eastAsia="en-US"/>
        </w:rPr>
        <w:t xml:space="preserve"> new, replace</w:t>
      </w:r>
      <w:r w:rsidR="000559BE">
        <w:rPr>
          <w:rFonts w:cs="Arial"/>
          <w:lang w:val="en-US" w:eastAsia="en-US"/>
        </w:rPr>
        <w:t xml:space="preserve">ment </w:t>
      </w:r>
      <w:del w:id="1021" w:author="Jeff Wootton" w:date="2024-06-13T17:25:00Z" w16du:dateUtc="2024-06-13T15:25:00Z">
        <w:r w:rsidR="000559BE" w:rsidDel="00BE0FE7">
          <w:rPr>
            <w:rFonts w:cs="Arial"/>
            <w:lang w:val="en-US" w:eastAsia="en-US"/>
          </w:rPr>
          <w:delText xml:space="preserve">and </w:delText>
        </w:r>
      </w:del>
      <w:ins w:id="1022" w:author="Jeff Wootton" w:date="2024-06-13T17:25:00Z" w16du:dateUtc="2024-06-13T15:25:00Z">
        <w:r w:rsidR="00BE0FE7">
          <w:rPr>
            <w:rFonts w:cs="Arial"/>
            <w:lang w:val="en-US" w:eastAsia="en-US"/>
          </w:rPr>
          <w:t xml:space="preserve">or </w:t>
        </w:r>
      </w:ins>
      <w:r w:rsidR="000559BE">
        <w:rPr>
          <w:rFonts w:cs="Arial"/>
          <w:lang w:val="en-US" w:eastAsia="en-US"/>
        </w:rPr>
        <w:t>deletion</w:t>
      </w:r>
      <w:del w:id="1023" w:author="Jeff Wootton" w:date="2024-06-13T17:25:00Z" w16du:dateUtc="2024-06-13T15:25:00Z">
        <w:r w:rsidR="000559BE" w:rsidDel="00BE0FE7">
          <w:rPr>
            <w:rFonts w:cs="Arial"/>
            <w:lang w:val="en-US" w:eastAsia="en-US"/>
          </w:rPr>
          <w:delText xml:space="preserve"> are defined</w:delText>
        </w:r>
      </w:del>
      <w:r w:rsidR="000559BE">
        <w:rPr>
          <w:rFonts w:cs="Arial"/>
          <w:lang w:val="en-US" w:eastAsia="en-US"/>
        </w:rPr>
        <w:t>.</w:t>
      </w:r>
    </w:p>
    <w:p w14:paraId="503FEEE5" w14:textId="1755B1AF" w:rsidR="000F67E8" w:rsidRDefault="006B5C0E" w:rsidP="000559BE">
      <w:pPr>
        <w:autoSpaceDE w:val="0"/>
        <w:autoSpaceDN w:val="0"/>
        <w:adjustRightInd w:val="0"/>
        <w:spacing w:after="120" w:line="240" w:lineRule="auto"/>
        <w:rPr>
          <w:ins w:id="1024" w:author="Jeff Wootton" w:date="2024-06-22T11:00:00Z" w16du:dateUtc="2024-06-22T09:00:00Z"/>
          <w:rFonts w:cs="Arial"/>
          <w:lang w:eastAsia="en-US"/>
        </w:rPr>
      </w:pPr>
      <w:ins w:id="1025" w:author="Jeff Wootton" w:date="2024-06-13T17:50:00Z" w16du:dateUtc="2024-06-13T15:50:00Z">
        <w:r>
          <w:rPr>
            <w:rFonts w:cs="Arial"/>
            <w:lang w:val="en-US" w:eastAsia="en-US"/>
          </w:rPr>
          <w:t>The “purpose” field of catalogue discovery metadata defines if the Catalogue is a new edition or a cancellation.</w:t>
        </w:r>
      </w:ins>
      <w:del w:id="1026" w:author="Jeff Wootton" w:date="2024-06-13T17:53:00Z" w16du:dateUtc="2024-06-13T15:53:00Z">
        <w:r w:rsidR="007653F1" w:rsidRPr="00EE1D62" w:rsidDel="006B5C0E">
          <w:rPr>
            <w:rFonts w:cs="Arial"/>
            <w:lang w:eastAsia="en-US"/>
          </w:rPr>
          <w:delText xml:space="preserve">Support </w:delText>
        </w:r>
      </w:del>
    </w:p>
    <w:p w14:paraId="49E629B1" w14:textId="23C698B9" w:rsidR="00E73EDF" w:rsidRPr="00EE1D62" w:rsidRDefault="000F67E8" w:rsidP="00331707">
      <w:pPr>
        <w:autoSpaceDE w:val="0"/>
        <w:autoSpaceDN w:val="0"/>
        <w:adjustRightInd w:val="0"/>
        <w:spacing w:after="120" w:line="240" w:lineRule="auto"/>
        <w:rPr>
          <w:rFonts w:eastAsia="Times New Roman" w:cs="Arial"/>
          <w:lang w:eastAsia="en-US"/>
        </w:rPr>
      </w:pPr>
      <w:ins w:id="1027" w:author="Jeff Wootton" w:date="2024-06-22T11:00:00Z" w16du:dateUtc="2024-06-22T09:00:00Z">
        <w:r>
          <w:rPr>
            <w:rFonts w:cs="Arial"/>
            <w:lang w:eastAsia="en-US"/>
          </w:rPr>
          <w:t>S</w:t>
        </w:r>
      </w:ins>
      <w:ins w:id="1028" w:author="Jeff Wootton" w:date="2024-06-13T17:53:00Z" w16du:dateUtc="2024-06-13T15:53:00Z">
        <w:r w:rsidR="006B5C0E" w:rsidRPr="00EE1D62">
          <w:rPr>
            <w:rFonts w:cs="Arial"/>
            <w:lang w:eastAsia="en-US"/>
          </w:rPr>
          <w:t xml:space="preserve">upport </w:t>
        </w:r>
      </w:ins>
      <w:r w:rsidR="007653F1" w:rsidRPr="00EE1D62">
        <w:rPr>
          <w:rFonts w:cs="Arial"/>
          <w:lang w:eastAsia="en-US"/>
        </w:rPr>
        <w:t>file</w:t>
      </w:r>
      <w:ins w:id="1029" w:author="Jeff Wootton" w:date="2024-06-22T11:00:00Z" w16du:dateUtc="2024-06-22T09:00:00Z">
        <w:r>
          <w:rPr>
            <w:rFonts w:cs="Arial"/>
            <w:lang w:eastAsia="en-US"/>
          </w:rPr>
          <w:t>s</w:t>
        </w:r>
      </w:ins>
      <w:del w:id="1030" w:author="Jeff Wootton" w:date="2024-06-13T17:53:00Z" w16du:dateUtc="2024-06-13T15:53:00Z">
        <w:r w:rsidR="007653F1" w:rsidRPr="00EE1D62" w:rsidDel="006B5C0E">
          <w:rPr>
            <w:rFonts w:cs="Arial"/>
            <w:lang w:eastAsia="en-US"/>
          </w:rPr>
          <w:delText>s</w:delText>
        </w:r>
      </w:del>
      <w:r w:rsidR="007653F1" w:rsidRPr="00EE1D62">
        <w:rPr>
          <w:rFonts w:cs="Arial"/>
          <w:lang w:eastAsia="en-US"/>
        </w:rPr>
        <w:t xml:space="preserve"> carrying the “deletion”</w:t>
      </w:r>
      <w:ins w:id="1031" w:author="Jeff Wootton" w:date="2024-06-13T17:53:00Z" w16du:dateUtc="2024-06-13T15:53:00Z">
        <w:r w:rsidR="006B5C0E">
          <w:rPr>
            <w:rFonts w:cs="Arial"/>
            <w:lang w:eastAsia="en-US"/>
          </w:rPr>
          <w:t xml:space="preserve"> or “cancellation”</w:t>
        </w:r>
      </w:ins>
      <w:r w:rsidR="007653F1" w:rsidRPr="00EE1D62">
        <w:rPr>
          <w:rFonts w:cs="Arial"/>
          <w:lang w:eastAsia="en-US"/>
        </w:rPr>
        <w:t xml:space="preserve"> flag must be removed</w:t>
      </w:r>
      <w:r w:rsidR="000559BE">
        <w:rPr>
          <w:rFonts w:cs="Arial"/>
          <w:lang w:eastAsia="en-US"/>
        </w:rPr>
        <w:t xml:space="preserve"> </w:t>
      </w:r>
      <w:del w:id="1032" w:author="Jeff Wootton" w:date="2024-07-17T11:35:00Z" w16du:dateUtc="2024-07-17T09:35:00Z">
        <w:r w:rsidR="000559BE" w:rsidDel="00331707">
          <w:rPr>
            <w:rFonts w:cs="Arial"/>
            <w:lang w:eastAsia="en-US"/>
          </w:rPr>
          <w:delText>from the system</w:delText>
        </w:r>
      </w:del>
      <w:ins w:id="1033" w:author="Jeff Wootton" w:date="2024-06-13T17:53:00Z" w16du:dateUtc="2024-06-13T15:53:00Z">
        <w:r w:rsidR="006B5C0E">
          <w:rPr>
            <w:rFonts w:cs="Arial"/>
            <w:lang w:eastAsia="en-US"/>
          </w:rPr>
          <w:t>or archived</w:t>
        </w:r>
      </w:ins>
      <w:ins w:id="1034" w:author="Jeff Wootton" w:date="2024-07-17T11:35:00Z" w16du:dateUtc="2024-07-17T09:35:00Z">
        <w:r w:rsidR="00331707">
          <w:rPr>
            <w:rFonts w:cs="Arial"/>
            <w:lang w:eastAsia="en-US"/>
          </w:rPr>
          <w:t>.</w:t>
        </w:r>
      </w:ins>
      <w:ins w:id="1035" w:author="Jeff Wootton" w:date="2024-06-13T17:53:00Z" w16du:dateUtc="2024-06-13T15:53:00Z">
        <w:r w:rsidR="006B5C0E">
          <w:rPr>
            <w:rFonts w:cs="Arial"/>
            <w:lang w:eastAsia="en-US"/>
          </w:rPr>
          <w:t xml:space="preserve"> </w:t>
        </w:r>
      </w:ins>
      <w:ins w:id="1036" w:author="Jeff Wootton" w:date="2024-07-17T11:36:00Z" w16du:dateUtc="2024-07-17T09:36:00Z">
        <w:r w:rsidR="00331707">
          <w:rPr>
            <w:rFonts w:cs="Arial"/>
            <w:lang w:eastAsia="en-US"/>
          </w:rPr>
          <w:t>Upon receiving an</w:t>
        </w:r>
      </w:ins>
      <w:del w:id="1037" w:author="Jeff Wootton" w:date="2024-07-17T11:36:00Z" w16du:dateUtc="2024-07-17T09:36:00Z">
        <w:r w:rsidR="000559BE" w:rsidDel="00331707">
          <w:rPr>
            <w:rFonts w:cs="Arial"/>
            <w:lang w:eastAsia="en-US"/>
          </w:rPr>
          <w:delText>.</w:delText>
        </w:r>
      </w:del>
      <w:commentRangeStart w:id="1038"/>
      <w:commentRangeStart w:id="1039"/>
      <w:del w:id="1040" w:author="Jeff Wootton" w:date="2024-06-13T17:54:00Z" w16du:dateUtc="2024-06-13T15:54:00Z">
        <w:r w:rsidR="007653F1" w:rsidRPr="00EE1D62" w:rsidDel="005276E2">
          <w:rPr>
            <w:rFonts w:eastAsia="Times New Roman" w:cs="Arial"/>
            <w:lang w:eastAsia="en-US"/>
          </w:rPr>
          <w:delText xml:space="preserve">When </w:delText>
        </w:r>
      </w:del>
      <w:ins w:id="1041" w:author="Jeff Wootton" w:date="2024-06-13T17:54:00Z" w16du:dateUtc="2024-06-13T15:54:00Z">
        <w:r w:rsidR="005276E2">
          <w:rPr>
            <w:rFonts w:eastAsia="Times New Roman" w:cs="Arial"/>
            <w:lang w:eastAsia="en-US"/>
          </w:rPr>
          <w:t xml:space="preserve"> ENC support file</w:t>
        </w:r>
      </w:ins>
      <w:ins w:id="1042" w:author="Jeff Wootton" w:date="2024-06-22T11:05:00Z" w16du:dateUtc="2024-06-22T09:05:00Z">
        <w:r w:rsidR="006A7B8C">
          <w:rPr>
            <w:rFonts w:eastAsia="Times New Roman" w:cs="Arial"/>
            <w:lang w:eastAsia="en-US"/>
          </w:rPr>
          <w:t xml:space="preserve"> </w:t>
        </w:r>
        <w:r w:rsidR="006A7B8C" w:rsidRPr="00054DC7">
          <w:rPr>
            <w:rFonts w:eastAsia="Times New Roman" w:cs="Arial"/>
            <w:lang w:eastAsia="en-US"/>
          </w:rPr>
          <w:t>with the “SupportFileDiscoveryMetadata” field “revisionStatus” populated as “deletion” is received</w:t>
        </w:r>
      </w:ins>
      <w:del w:id="1043" w:author="Jeff Wootton" w:date="2024-06-22T11:05:00Z" w16du:dateUtc="2024-06-22T09:05:00Z">
        <w:r w:rsidR="007653F1" w:rsidRPr="00EE1D62" w:rsidDel="006A7B8C">
          <w:rPr>
            <w:rFonts w:eastAsia="Times New Roman" w:cs="Arial"/>
            <w:lang w:eastAsia="en-US"/>
          </w:rPr>
          <w:delText>a feature pointing to a text</w:delText>
        </w:r>
      </w:del>
      <w:del w:id="1044" w:author="Jeff Wootton" w:date="2024-06-13T17:55:00Z" w16du:dateUtc="2024-06-13T15:55:00Z">
        <w:r w:rsidR="007653F1" w:rsidRPr="00EE1D62" w:rsidDel="005276E2">
          <w:rPr>
            <w:rFonts w:eastAsia="Times New Roman" w:cs="Arial"/>
            <w:lang w:eastAsia="en-US"/>
          </w:rPr>
          <w:delText xml:space="preserve">, </w:delText>
        </w:r>
      </w:del>
      <w:del w:id="1045" w:author="Jeff Wootton" w:date="2024-06-22T11:05:00Z" w16du:dateUtc="2024-06-22T09:05:00Z">
        <w:r w:rsidR="007653F1" w:rsidRPr="00EE1D62" w:rsidDel="006A7B8C">
          <w:rPr>
            <w:rFonts w:eastAsia="Times New Roman" w:cs="Arial"/>
            <w:lang w:eastAsia="en-US"/>
          </w:rPr>
          <w:delText xml:space="preserve">picture </w:delText>
        </w:r>
      </w:del>
      <w:del w:id="1046" w:author="Jeff Wootton" w:date="2024-06-13T17:55:00Z" w16du:dateUtc="2024-06-13T15:55:00Z">
        <w:r w:rsidR="007653F1" w:rsidRPr="00EE1D62" w:rsidDel="005276E2">
          <w:rPr>
            <w:rFonts w:eastAsia="Times New Roman" w:cs="Arial"/>
            <w:lang w:eastAsia="en-US"/>
          </w:rPr>
          <w:delText xml:space="preserve">or application </w:delText>
        </w:r>
      </w:del>
      <w:del w:id="1047" w:author="Jeff Wootton" w:date="2024-06-22T11:05:00Z" w16du:dateUtc="2024-06-22T09:05:00Z">
        <w:r w:rsidR="007653F1" w:rsidRPr="00EE1D62" w:rsidDel="006A7B8C">
          <w:rPr>
            <w:rFonts w:eastAsia="Times New Roman" w:cs="Arial"/>
            <w:lang w:eastAsia="en-US"/>
          </w:rPr>
          <w:delText xml:space="preserve">file is deleted or updated so that it no longer references </w:delText>
        </w:r>
      </w:del>
      <w:del w:id="1048" w:author="Jeff Wootton" w:date="2024-06-13T17:56:00Z" w16du:dateUtc="2024-06-13T15:56:00Z">
        <w:r w:rsidR="007653F1" w:rsidRPr="00EE1D62" w:rsidDel="005276E2">
          <w:rPr>
            <w:rFonts w:eastAsia="Times New Roman" w:cs="Arial"/>
            <w:lang w:eastAsia="en-US"/>
          </w:rPr>
          <w:delText xml:space="preserve">the </w:delText>
        </w:r>
      </w:del>
      <w:del w:id="1049" w:author="Jeff Wootton" w:date="2024-06-22T11:05:00Z" w16du:dateUtc="2024-06-22T09:05:00Z">
        <w:r w:rsidR="007653F1" w:rsidRPr="00EE1D62" w:rsidDel="006A7B8C">
          <w:rPr>
            <w:rFonts w:eastAsia="Times New Roman" w:cs="Arial"/>
            <w:lang w:eastAsia="en-US"/>
          </w:rPr>
          <w:delText>file</w:delText>
        </w:r>
      </w:del>
      <w:r w:rsidR="007653F1" w:rsidRPr="00EE1D62">
        <w:rPr>
          <w:rFonts w:eastAsia="Times New Roman" w:cs="Arial"/>
          <w:lang w:eastAsia="en-US"/>
        </w:rPr>
        <w:t xml:space="preserve">, the system software must check to see whether any </w:t>
      </w:r>
      <w:del w:id="1050" w:author="Jeff Wootton" w:date="2024-06-22T11:14:00Z" w16du:dateUtc="2024-06-22T09:14:00Z">
        <w:r w:rsidR="007653F1" w:rsidRPr="00EE1D62" w:rsidDel="00C670EB">
          <w:rPr>
            <w:rFonts w:eastAsia="Times New Roman" w:cs="Arial"/>
            <w:lang w:eastAsia="en-US"/>
          </w:rPr>
          <w:delText xml:space="preserve">other </w:delText>
        </w:r>
      </w:del>
      <w:r w:rsidR="007653F1" w:rsidRPr="00EE1D62">
        <w:rPr>
          <w:rFonts w:eastAsia="Times New Roman" w:cs="Arial"/>
          <w:lang w:eastAsia="en-US"/>
        </w:rPr>
        <w:t>feature</w:t>
      </w:r>
      <w:ins w:id="1051" w:author="Jeff Wootton" w:date="2024-06-13T17:56:00Z" w16du:dateUtc="2024-06-13T15:56:00Z">
        <w:r w:rsidR="005276E2">
          <w:rPr>
            <w:rFonts w:eastAsia="Times New Roman" w:cs="Arial"/>
            <w:lang w:eastAsia="en-US"/>
          </w:rPr>
          <w:t>s</w:t>
        </w:r>
      </w:ins>
      <w:r w:rsidR="007653F1" w:rsidRPr="00EE1D62">
        <w:rPr>
          <w:rFonts w:eastAsia="Times New Roman" w:cs="Arial"/>
          <w:lang w:eastAsia="en-US"/>
        </w:rPr>
        <w:t xml:space="preserve"> </w:t>
      </w:r>
      <w:r w:rsidR="00954759" w:rsidRPr="00EE1D62">
        <w:rPr>
          <w:rFonts w:eastAsia="Times New Roman" w:cs="Arial"/>
          <w:lang w:eastAsia="en-US"/>
        </w:rPr>
        <w:t>reference</w:t>
      </w:r>
      <w:del w:id="1052" w:author="Jeff Wootton" w:date="2024-06-13T17:56:00Z" w16du:dateUtc="2024-06-13T15:56:00Z">
        <w:r w:rsidR="00954759" w:rsidRPr="00EE1D62" w:rsidDel="005276E2">
          <w:rPr>
            <w:rFonts w:eastAsia="Times New Roman" w:cs="Arial"/>
            <w:lang w:eastAsia="en-US"/>
          </w:rPr>
          <w:delText>s</w:delText>
        </w:r>
      </w:del>
      <w:r w:rsidR="00954759" w:rsidRPr="00EE1D62">
        <w:rPr>
          <w:rFonts w:eastAsia="Times New Roman" w:cs="Arial"/>
          <w:lang w:eastAsia="en-US"/>
        </w:rPr>
        <w:t xml:space="preserve"> </w:t>
      </w:r>
      <w:r w:rsidR="007653F1" w:rsidRPr="00EE1D62">
        <w:rPr>
          <w:rFonts w:eastAsia="Times New Roman" w:cs="Arial"/>
          <w:lang w:eastAsia="en-US"/>
        </w:rPr>
        <w:t xml:space="preserve">the </w:t>
      </w:r>
      <w:del w:id="1053" w:author="Jeff Wootton" w:date="2024-06-22T11:14:00Z" w16du:dateUtc="2024-06-22T09:14:00Z">
        <w:r w:rsidR="007653F1" w:rsidRPr="00EE1D62" w:rsidDel="00C670EB">
          <w:rPr>
            <w:rFonts w:eastAsia="Times New Roman" w:cs="Arial"/>
            <w:lang w:eastAsia="en-US"/>
          </w:rPr>
          <w:delText xml:space="preserve">same </w:delText>
        </w:r>
      </w:del>
      <w:ins w:id="1054" w:author="Jeff Wootton" w:date="2024-06-13T17:57:00Z" w16du:dateUtc="2024-06-13T15:57:00Z">
        <w:r w:rsidR="005276E2">
          <w:rPr>
            <w:rFonts w:eastAsia="Times New Roman" w:cs="Arial"/>
            <w:lang w:eastAsia="en-US"/>
          </w:rPr>
          <w:t xml:space="preserve">ENC support </w:t>
        </w:r>
      </w:ins>
      <w:r w:rsidR="007653F1" w:rsidRPr="00EE1D62">
        <w:rPr>
          <w:rFonts w:eastAsia="Times New Roman" w:cs="Arial"/>
          <w:lang w:eastAsia="en-US"/>
        </w:rPr>
        <w:t>file</w:t>
      </w:r>
      <w:del w:id="1055" w:author="Jeff Wootton" w:date="2024-07-17T11:36:00Z" w16du:dateUtc="2024-07-17T09:36:00Z">
        <w:r w:rsidR="007653F1" w:rsidRPr="00EE1D62" w:rsidDel="00636F2B">
          <w:rPr>
            <w:rFonts w:eastAsia="Times New Roman" w:cs="Arial"/>
            <w:lang w:eastAsia="en-US"/>
          </w:rPr>
          <w:delText>, before that file is</w:delText>
        </w:r>
      </w:del>
      <w:ins w:id="1056" w:author="Jeff Wootton" w:date="2024-07-17T11:36:00Z" w16du:dateUtc="2024-07-17T09:36:00Z">
        <w:r w:rsidR="00636F2B">
          <w:rPr>
            <w:rFonts w:eastAsia="Times New Roman" w:cs="Arial"/>
            <w:lang w:eastAsia="en-US"/>
          </w:rPr>
          <w:t xml:space="preserve"> prior to</w:t>
        </w:r>
      </w:ins>
      <w:r w:rsidR="007653F1" w:rsidRPr="00EE1D62">
        <w:rPr>
          <w:rFonts w:eastAsia="Times New Roman" w:cs="Arial"/>
          <w:lang w:eastAsia="en-US"/>
        </w:rPr>
        <w:t xml:space="preserve"> </w:t>
      </w:r>
      <w:del w:id="1057" w:author="Jeff Wootton" w:date="2024-07-17T11:36:00Z" w16du:dateUtc="2024-07-17T09:36:00Z">
        <w:r w:rsidR="007653F1" w:rsidRPr="00EE1D62" w:rsidDel="00636F2B">
          <w:rPr>
            <w:rFonts w:eastAsia="Times New Roman" w:cs="Arial"/>
            <w:lang w:eastAsia="en-US"/>
          </w:rPr>
          <w:delText>deleted</w:delText>
        </w:r>
      </w:del>
      <w:ins w:id="1058" w:author="Jeff Wootton" w:date="2024-07-17T11:36:00Z" w16du:dateUtc="2024-07-17T09:36:00Z">
        <w:r w:rsidR="00636F2B" w:rsidRPr="00EE1D62">
          <w:rPr>
            <w:rFonts w:eastAsia="Times New Roman" w:cs="Arial"/>
            <w:lang w:eastAsia="en-US"/>
          </w:rPr>
          <w:t>delet</w:t>
        </w:r>
        <w:r w:rsidR="00636F2B">
          <w:rPr>
            <w:rFonts w:eastAsia="Times New Roman" w:cs="Arial"/>
            <w:lang w:eastAsia="en-US"/>
          </w:rPr>
          <w:t xml:space="preserve">ing </w:t>
        </w:r>
      </w:ins>
      <w:ins w:id="1059" w:author="Jeff Wootton" w:date="2024-06-22T11:15:00Z" w16du:dateUtc="2024-06-22T09:15:00Z">
        <w:r w:rsidR="00C670EB">
          <w:rPr>
            <w:rFonts w:eastAsia="Times New Roman" w:cs="Arial"/>
            <w:lang w:eastAsia="en-US"/>
          </w:rPr>
          <w:t>or archiv</w:t>
        </w:r>
      </w:ins>
      <w:ins w:id="1060" w:author="Jeff Wootton" w:date="2024-07-17T11:37:00Z" w16du:dateUtc="2024-07-17T09:37:00Z">
        <w:r w:rsidR="00636F2B">
          <w:rPr>
            <w:rFonts w:eastAsia="Times New Roman" w:cs="Arial"/>
            <w:lang w:eastAsia="en-US"/>
          </w:rPr>
          <w:t>ing</w:t>
        </w:r>
      </w:ins>
      <w:ins w:id="1061" w:author="Jeff Wootton" w:date="2024-06-22T11:15:00Z" w16du:dateUtc="2024-06-22T09:15:00Z">
        <w:r w:rsidR="00C670EB">
          <w:rPr>
            <w:rFonts w:eastAsia="Times New Roman" w:cs="Arial"/>
            <w:lang w:eastAsia="en-US"/>
          </w:rPr>
          <w:t xml:space="preserve"> </w:t>
        </w:r>
      </w:ins>
      <w:ins w:id="1062" w:author="Jeff Wootton" w:date="2024-07-17T11:37:00Z" w16du:dateUtc="2024-07-17T09:37:00Z">
        <w:r w:rsidR="00636F2B">
          <w:rPr>
            <w:rFonts w:eastAsia="Times New Roman" w:cs="Arial"/>
            <w:lang w:eastAsia="en-US"/>
          </w:rPr>
          <w:t>the file</w:t>
        </w:r>
      </w:ins>
      <w:r w:rsidR="007653F1" w:rsidRPr="00EE1D62">
        <w:rPr>
          <w:rFonts w:eastAsia="Times New Roman" w:cs="Arial"/>
          <w:lang w:eastAsia="en-US"/>
        </w:rPr>
        <w:t>.</w:t>
      </w:r>
      <w:commentRangeEnd w:id="1038"/>
      <w:r w:rsidR="005276E2">
        <w:rPr>
          <w:rStyle w:val="CommentReference"/>
        </w:rPr>
        <w:commentReference w:id="1038"/>
      </w:r>
      <w:commentRangeEnd w:id="1039"/>
      <w:r w:rsidR="004B503F">
        <w:rPr>
          <w:rStyle w:val="CommentReference"/>
        </w:rPr>
        <w:commentReference w:id="1039"/>
      </w:r>
    </w:p>
    <w:p w14:paraId="57A15E83" w14:textId="7A6315D1" w:rsidR="00E73EDF" w:rsidRPr="00EC74DC" w:rsidDel="00432B39" w:rsidRDefault="007653F1" w:rsidP="000559BE">
      <w:pPr>
        <w:autoSpaceDE w:val="0"/>
        <w:autoSpaceDN w:val="0"/>
        <w:adjustRightInd w:val="0"/>
        <w:spacing w:after="120" w:line="240" w:lineRule="auto"/>
        <w:rPr>
          <w:del w:id="1063" w:author="Jeff Wootton" w:date="2024-06-22T11:15:00Z" w16du:dateUtc="2024-06-22T09:15:00Z"/>
          <w:rFonts w:eastAsia="Times New Roman" w:cs="Arial"/>
          <w:lang w:eastAsia="en-US"/>
        </w:rPr>
      </w:pPr>
      <w:del w:id="1064" w:author="Jeff Wootton" w:date="2024-06-22T11:15:00Z" w16du:dateUtc="2024-06-22T09:15:00Z">
        <w:r w:rsidRPr="00EC74DC" w:rsidDel="00432B39">
          <w:rPr>
            <w:rFonts w:eastAsia="Times New Roman" w:cs="Arial"/>
            <w:lang w:eastAsia="en-US"/>
          </w:rPr>
          <w:delText xml:space="preserve">Each support file </w:delText>
        </w:r>
        <w:r w:rsidR="004652D2" w:rsidRPr="00EC74DC" w:rsidDel="00432B39">
          <w:rPr>
            <w:rFonts w:eastAsia="Times New Roman" w:cs="Arial"/>
            <w:lang w:eastAsia="en-US"/>
          </w:rPr>
          <w:delText xml:space="preserve">required </w:delText>
        </w:r>
        <w:r w:rsidRPr="00EC74DC" w:rsidDel="00432B39">
          <w:rPr>
            <w:rFonts w:eastAsia="Times New Roman" w:cs="Arial"/>
            <w:lang w:eastAsia="en-US"/>
          </w:rPr>
          <w:delText xml:space="preserve">must be </w:delText>
        </w:r>
        <w:r w:rsidR="004652D2" w:rsidRPr="00EC74DC" w:rsidDel="00432B39">
          <w:rPr>
            <w:rFonts w:eastAsia="Times New Roman" w:cs="Arial"/>
            <w:lang w:eastAsia="en-US"/>
          </w:rPr>
          <w:delText xml:space="preserve">included </w:delText>
        </w:r>
        <w:r w:rsidRPr="00EC74DC" w:rsidDel="00432B39">
          <w:rPr>
            <w:rFonts w:eastAsia="Times New Roman" w:cs="Arial"/>
            <w:lang w:eastAsia="en-US"/>
          </w:rPr>
          <w:delText xml:space="preserve">only once in the </w:delText>
        </w:r>
        <w:r w:rsidR="000559BE" w:rsidDel="00432B39">
          <w:rPr>
            <w:rFonts w:eastAsia="Times New Roman" w:cs="Arial"/>
            <w:lang w:eastAsia="en-US"/>
          </w:rPr>
          <w:delText>E</w:delText>
        </w:r>
        <w:r w:rsidRPr="00EC74DC" w:rsidDel="00432B39">
          <w:rPr>
            <w:rFonts w:eastAsia="Times New Roman" w:cs="Arial"/>
            <w:lang w:eastAsia="en-US"/>
          </w:rPr>
          <w:delText xml:space="preserve">xchange </w:delText>
        </w:r>
        <w:r w:rsidR="000559BE" w:rsidDel="00432B39">
          <w:rPr>
            <w:rFonts w:eastAsia="Times New Roman" w:cs="Arial"/>
            <w:lang w:eastAsia="en-US"/>
          </w:rPr>
          <w:delText>S</w:delText>
        </w:r>
        <w:r w:rsidRPr="00EC74DC" w:rsidDel="00432B39">
          <w:rPr>
            <w:rFonts w:eastAsia="Times New Roman" w:cs="Arial"/>
            <w:lang w:eastAsia="en-US"/>
          </w:rPr>
          <w:delText>et.</w:delText>
        </w:r>
      </w:del>
    </w:p>
    <w:p w14:paraId="452A6F81" w14:textId="79902C62" w:rsidR="007F0E40" w:rsidRPr="00EC74DC" w:rsidRDefault="007653F1" w:rsidP="000559BE">
      <w:pPr>
        <w:spacing w:after="120" w:line="240" w:lineRule="auto"/>
        <w:rPr>
          <w:rFonts w:cs="Arial"/>
          <w:lang w:eastAsia="en-US"/>
        </w:rPr>
      </w:pPr>
      <w:r w:rsidRPr="00EC74DC">
        <w:rPr>
          <w:rFonts w:cs="Arial"/>
          <w:lang w:eastAsia="en-US"/>
        </w:rPr>
        <w:t>Support files</w:t>
      </w:r>
      <w:ins w:id="1065" w:author="Jeff Wootton" w:date="2024-06-13T18:13:00Z" w16du:dateUtc="2024-06-13T16:13:00Z">
        <w:r w:rsidR="00280665">
          <w:rPr>
            <w:rFonts w:cs="Arial"/>
            <w:lang w:eastAsia="en-US"/>
          </w:rPr>
          <w:t>, with the exception of Catalogue files,</w:t>
        </w:r>
      </w:ins>
      <w:r w:rsidRPr="00EC74DC">
        <w:rPr>
          <w:rFonts w:cs="Arial"/>
          <w:lang w:eastAsia="en-US"/>
        </w:rPr>
        <w:t xml:space="preserve">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ins w:id="1066" w:author="Jeff Wootton" w:date="2024-06-13T18:07:00Z" w16du:dateUtc="2024-06-13T16:07:00Z">
        <w:r w:rsidR="00280665">
          <w:rPr>
            <w:rFonts w:cs="Arial"/>
            <w:lang w:eastAsia="en-US"/>
          </w:rPr>
          <w:t xml:space="preserve"> named SUPPORT_FILES</w:t>
        </w:r>
      </w:ins>
      <w:del w:id="1067" w:author="Jeff Wootton" w:date="2024-06-13T18:16:00Z" w16du:dateUtc="2024-06-13T16:16:00Z">
        <w:r w:rsidR="007F0E40" w:rsidRPr="00EC74DC" w:rsidDel="00A41D4D">
          <w:rPr>
            <w:rFonts w:cs="Arial"/>
            <w:lang w:eastAsia="en-US"/>
          </w:rPr>
          <w:delText xml:space="preserve">, </w:delText>
        </w:r>
        <w:r w:rsidR="007F0E40" w:rsidRPr="00EC74DC" w:rsidDel="00A41D4D">
          <w:rPr>
            <w:rFonts w:cs="Arial"/>
            <w:lang w:val="en-US" w:eastAsia="en-US"/>
          </w:rPr>
          <w:delText xml:space="preserve">refer to Figure </w:delText>
        </w:r>
      </w:del>
      <w:del w:id="1068" w:author="Jeff Wootton" w:date="2024-06-04T16:55:00Z" w16du:dateUtc="2024-06-04T14:55:00Z">
        <w:r w:rsidR="000559BE" w:rsidDel="006A0197">
          <w:rPr>
            <w:rFonts w:cs="Arial"/>
            <w:lang w:val="en-US" w:eastAsia="en-US"/>
          </w:rPr>
          <w:delText>12</w:delText>
        </w:r>
      </w:del>
      <w:del w:id="1069" w:author="Jeff Wootton" w:date="2024-06-13T18:16:00Z" w16du:dateUtc="2024-06-13T16:16:00Z">
        <w:r w:rsidR="000559BE" w:rsidDel="00A41D4D">
          <w:rPr>
            <w:rFonts w:cs="Arial"/>
            <w:lang w:val="en-US" w:eastAsia="en-US"/>
          </w:rPr>
          <w:delText>-</w:delText>
        </w:r>
      </w:del>
      <w:del w:id="1070" w:author="Jeff Wootton" w:date="2024-06-04T16:55:00Z" w16du:dateUtc="2024-06-04T14:55:00Z">
        <w:r w:rsidR="000559BE" w:rsidDel="006A0197">
          <w:rPr>
            <w:rFonts w:cs="Arial"/>
            <w:lang w:val="en-US" w:eastAsia="en-US"/>
          </w:rPr>
          <w:delText>3</w:delText>
        </w:r>
        <w:r w:rsidR="000559BE" w:rsidRPr="00EC74DC" w:rsidDel="006A0197">
          <w:rPr>
            <w:rFonts w:cs="Arial"/>
            <w:lang w:val="en-US" w:eastAsia="en-US"/>
          </w:rPr>
          <w:delText xml:space="preserve"> </w:delText>
        </w:r>
      </w:del>
      <w:del w:id="1071" w:author="Jeff Wootton" w:date="2024-06-13T18:16:00Z" w16du:dateUtc="2024-06-13T16:16:00Z">
        <w:r w:rsidR="007F0E40" w:rsidRPr="00EC74DC" w:rsidDel="00A41D4D">
          <w:rPr>
            <w:rFonts w:cs="Arial"/>
            <w:lang w:val="en-US" w:eastAsia="en-US"/>
          </w:rPr>
          <w:delText>– S-</w:delText>
        </w:r>
      </w:del>
      <w:del w:id="1072" w:author="Jeff Wootton" w:date="2024-06-04T17:00:00Z" w16du:dateUtc="2024-06-04T15:00:00Z">
        <w:r w:rsidR="007F0E40" w:rsidRPr="00EC74DC" w:rsidDel="006A0197">
          <w:rPr>
            <w:rFonts w:cs="Arial"/>
            <w:lang w:val="en-US" w:eastAsia="en-US"/>
          </w:rPr>
          <w:delText xml:space="preserve">101 </w:delText>
        </w:r>
      </w:del>
      <w:del w:id="1073" w:author="Jeff Wootton" w:date="2024-06-13T18:16:00Z" w16du:dateUtc="2024-06-13T16:16:00Z">
        <w:r w:rsidR="007F0E40" w:rsidRPr="00EC74DC" w:rsidDel="00A41D4D">
          <w:rPr>
            <w:rFonts w:cs="Arial"/>
            <w:lang w:val="en-US" w:eastAsia="en-US"/>
          </w:rPr>
          <w:delText>Exchange Set</w:delText>
        </w:r>
      </w:del>
      <w:r w:rsidRPr="00EC74DC">
        <w:rPr>
          <w:rFonts w:cs="Arial"/>
          <w:lang w:eastAsia="en-US"/>
        </w:rPr>
        <w:t>.</w:t>
      </w:r>
      <w:ins w:id="1074" w:author="Jeff Wootton" w:date="2024-06-13T18:16:00Z" w16du:dateUtc="2024-06-13T16:16:00Z">
        <w:r w:rsidR="00A41D4D">
          <w:rPr>
            <w:rFonts w:cs="Arial"/>
            <w:lang w:eastAsia="en-US"/>
          </w:rPr>
          <w:t xml:space="preserve"> The Catalogue files must be stored within the Exchange Set in a folder named “CATALOGUES”. </w:t>
        </w:r>
        <w:r w:rsidR="00A41D4D">
          <w:rPr>
            <w:rFonts w:cs="Arial"/>
            <w:lang w:val="en-US" w:eastAsia="en-US"/>
          </w:rPr>
          <w:t>R</w:t>
        </w:r>
        <w:r w:rsidR="00A41D4D" w:rsidRPr="00EC74DC">
          <w:rPr>
            <w:rFonts w:cs="Arial"/>
            <w:lang w:val="en-US" w:eastAsia="en-US"/>
          </w:rPr>
          <w:t xml:space="preserve">efer to </w:t>
        </w:r>
        <w:r w:rsidR="00A41D4D">
          <w:rPr>
            <w:rFonts w:cs="Arial"/>
            <w:lang w:val="en-US" w:eastAsia="en-US"/>
          </w:rPr>
          <w:t xml:space="preserve">S-100 Part 17, clause 17-4.2 Figure </w:t>
        </w:r>
        <w:r w:rsidR="00A41D4D" w:rsidRPr="00A40D08">
          <w:rPr>
            <w:rFonts w:cs="Arial"/>
            <w:lang w:val="en-US" w:eastAsia="en-US"/>
          </w:rPr>
          <w:t>17-3 – An S-100 Exchange Set folder structure</w:t>
        </w:r>
        <w:r w:rsidR="00A41D4D">
          <w:rPr>
            <w:rFonts w:cs="Arial"/>
            <w:lang w:val="en-US" w:eastAsia="en-US"/>
          </w:rPr>
          <w:t>.</w:t>
        </w:r>
      </w:ins>
    </w:p>
    <w:p w14:paraId="0F06E603" w14:textId="2664702B"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use of a</w:t>
      </w:r>
      <w:ins w:id="1075" w:author="Jeff Wootton" w:date="2024-06-13T18:18:00Z" w16du:dateUtc="2024-06-13T16:18:00Z">
        <w:r w:rsidR="00A41D4D">
          <w:rPr>
            <w:rFonts w:cs="Arial"/>
            <w:lang w:val="en-US" w:eastAsia="en-US"/>
          </w:rPr>
          <w:t xml:space="preserve">n ENC </w:t>
        </w:r>
      </w:ins>
      <w:del w:id="1076" w:author="Jeff Wootton" w:date="2024-06-21T10:31:00Z" w16du:dateUtc="2024-06-21T08:31:00Z">
        <w:r w:rsidRPr="00EC74DC" w:rsidDel="00F442E4">
          <w:rPr>
            <w:rFonts w:cs="Arial"/>
            <w:lang w:val="en-US" w:eastAsia="en-US"/>
          </w:rPr>
          <w:delText xml:space="preserve"> </w:delText>
        </w:r>
      </w:del>
      <w:r w:rsidRPr="00EC74DC">
        <w:rPr>
          <w:rFonts w:cs="Arial"/>
          <w:lang w:val="en-US" w:eastAsia="en-US"/>
        </w:rPr>
        <w:t xml:space="preserve">support file name after a deletion </w:t>
      </w:r>
      <w:del w:id="1077" w:author="Jeff Wootton" w:date="2024-06-13T18:18:00Z" w16du:dateUtc="2024-06-13T16:18:00Z">
        <w:r w:rsidRPr="00EC74DC" w:rsidDel="00A41D4D">
          <w:rPr>
            <w:rFonts w:cs="Arial"/>
            <w:lang w:val="en-US" w:eastAsia="en-US"/>
          </w:rPr>
          <w:delText xml:space="preserve">period </w:delText>
        </w:r>
      </w:del>
      <w:r w:rsidRPr="00EC74DC">
        <w:rPr>
          <w:rFonts w:cs="Arial"/>
          <w:lang w:val="en-US" w:eastAsia="en-US"/>
        </w:rPr>
        <w:t xml:space="preserve">is possible only if the </w:t>
      </w:r>
      <w:ins w:id="1078" w:author="Jeff Wootton" w:date="2024-06-13T18:18:00Z" w16du:dateUtc="2024-06-13T16:18:00Z">
        <w:r w:rsidR="00A41D4D">
          <w:rPr>
            <w:rFonts w:cs="Arial"/>
            <w:lang w:val="en-US" w:eastAsia="en-US"/>
          </w:rPr>
          <w:t xml:space="preserve">ENC </w:t>
        </w:r>
      </w:ins>
      <w:r w:rsidRPr="00EC74DC">
        <w:rPr>
          <w:rFonts w:cs="Arial"/>
          <w:lang w:val="en-US" w:eastAsia="en-US"/>
        </w:rPr>
        <w:t xml:space="preserve">support file edition number is higher than the previous edition number before </w:t>
      </w:r>
      <w:ins w:id="1079" w:author="Jeff Wootton" w:date="2024-06-13T18:18:00Z" w16du:dateUtc="2024-06-13T16:18:00Z">
        <w:r w:rsidR="00A41D4D">
          <w:rPr>
            <w:rFonts w:cs="Arial"/>
            <w:lang w:val="en-US" w:eastAsia="en-US"/>
          </w:rPr>
          <w:t xml:space="preserve">the </w:t>
        </w:r>
      </w:ins>
      <w:r w:rsidRPr="00EC74DC">
        <w:rPr>
          <w:rFonts w:cs="Arial"/>
          <w:lang w:val="en-US" w:eastAsia="en-US"/>
        </w:rPr>
        <w:t>deletion.</w:t>
      </w:r>
    </w:p>
    <w:p w14:paraId="0A30B043" w14:textId="31FFACD6"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is created and installed, the older version is retired and can no longer be used by any feature.</w:t>
      </w:r>
    </w:p>
    <w:p w14:paraId="08E6A461" w14:textId="3E1E319A" w:rsidR="006D018A" w:rsidRPr="00EC74DC" w:rsidRDefault="006D018A" w:rsidP="000559BE">
      <w:pPr>
        <w:spacing w:after="120" w:line="240" w:lineRule="auto"/>
        <w:rPr>
          <w:rFonts w:cs="Arial"/>
          <w:lang w:val="en-US" w:eastAsia="en-US"/>
        </w:rPr>
      </w:pPr>
      <w:r w:rsidRPr="00EC74DC">
        <w:rPr>
          <w:rFonts w:cs="Arial"/>
          <w:lang w:val="en-US" w:eastAsia="en-US"/>
        </w:rPr>
        <w:t>If a</w:t>
      </w:r>
      <w:ins w:id="1080" w:author="Jeff Wootton" w:date="2024-06-13T18:19:00Z" w16du:dateUtc="2024-06-13T16:19:00Z">
        <w:r w:rsidR="00A41D4D">
          <w:rPr>
            <w:rFonts w:cs="Arial"/>
            <w:lang w:val="en-US" w:eastAsia="en-US"/>
          </w:rPr>
          <w:t xml:space="preserve">n ENC </w:t>
        </w:r>
      </w:ins>
      <w:del w:id="1081"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 xml:space="preserve">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the file will immediately be used by all associated features.</w:t>
      </w:r>
    </w:p>
    <w:p w14:paraId="096B5C45" w14:textId="4E2F2A8F" w:rsidR="00F03E4F" w:rsidRDefault="006D018A" w:rsidP="000559BE">
      <w:pPr>
        <w:spacing w:after="120" w:line="240" w:lineRule="auto"/>
        <w:rPr>
          <w:ins w:id="1082" w:author="Jeff Wootton" w:date="2024-06-13T18:31:00Z" w16du:dateUtc="2024-06-13T16:31:00Z"/>
          <w:rFonts w:cs="Arial"/>
          <w:lang w:val="en-US" w:eastAsia="en-US"/>
        </w:rPr>
      </w:pPr>
      <w:r w:rsidRPr="00EC74DC">
        <w:rPr>
          <w:rFonts w:cs="Arial"/>
          <w:lang w:val="en-US" w:eastAsia="en-US"/>
        </w:rPr>
        <w:lastRenderedPageBreak/>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w:t>
      </w:r>
      <w:ins w:id="1083" w:author="Jeff Wootton" w:date="2024-06-13T18:20:00Z" w16du:dateUtc="2024-06-13T16:20:00Z">
        <w:r w:rsidR="00A41D4D">
          <w:rPr>
            <w:rFonts w:cs="Arial"/>
            <w:lang w:val="en-US" w:eastAsia="en-US"/>
          </w:rPr>
          <w:t xml:space="preserve">n ENC </w:t>
        </w:r>
      </w:ins>
      <w:del w:id="1084"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support file contains changes not applicable to all previous associated features, a completely new</w:t>
      </w:r>
      <w:r w:rsidR="000559BE">
        <w:rPr>
          <w:rFonts w:cs="Arial"/>
          <w:lang w:val="en-US" w:eastAsia="en-US"/>
        </w:rPr>
        <w:t xml:space="preserve"> </w:t>
      </w:r>
      <w:ins w:id="1085" w:author="Jeff Wootton" w:date="2024-06-13T18:20:00Z" w16du:dateUtc="2024-06-13T16:20:00Z">
        <w:r w:rsidR="00A41D4D">
          <w:rPr>
            <w:rFonts w:cs="Arial"/>
            <w:lang w:val="en-US" w:eastAsia="en-US"/>
          </w:rPr>
          <w:t xml:space="preserve">ENC support </w:t>
        </w:r>
      </w:ins>
      <w:r w:rsidR="000559BE">
        <w:rPr>
          <w:rFonts w:cs="Arial"/>
          <w:lang w:val="en-US" w:eastAsia="en-US"/>
        </w:rPr>
        <w:t xml:space="preserve">file must be created instead. </w:t>
      </w:r>
      <w:r w:rsidRPr="00EC74DC">
        <w:rPr>
          <w:rFonts w:cs="Arial"/>
          <w:lang w:val="en-US" w:eastAsia="en-US"/>
        </w:rPr>
        <w:t xml:space="preserve">This is to maintain the </w:t>
      </w:r>
      <w:ins w:id="1086" w:author="Jeff Wootton" w:date="2024-06-13T18:20:00Z" w16du:dateUtc="2024-06-13T16:20:00Z">
        <w:r w:rsidR="00A41D4D">
          <w:rPr>
            <w:rFonts w:cs="Arial"/>
            <w:lang w:val="en-US" w:eastAsia="en-US"/>
          </w:rPr>
          <w:t xml:space="preserve">ENC </w:t>
        </w:r>
      </w:ins>
      <w:r w:rsidRPr="00EC74DC">
        <w:rPr>
          <w:rFonts w:cs="Arial"/>
          <w:lang w:val="en-US" w:eastAsia="en-US"/>
        </w:rPr>
        <w:t xml:space="preserve">support file information </w:t>
      </w:r>
      <w:del w:id="1087" w:author="Jeff Wootton" w:date="2024-06-13T18:21:00Z" w16du:dateUtc="2024-06-13T16:21:00Z">
        <w:r w:rsidRPr="00EC74DC" w:rsidDel="00A41D4D">
          <w:rPr>
            <w:rFonts w:cs="Arial"/>
            <w:lang w:val="en-US" w:eastAsia="en-US"/>
          </w:rPr>
          <w:delText xml:space="preserve">in </w:delText>
        </w:r>
      </w:del>
      <w:ins w:id="1088" w:author="Jeff Wootton" w:date="2024-06-13T18:21:00Z" w16du:dateUtc="2024-06-13T16:21:00Z">
        <w:r w:rsidR="00A41D4D">
          <w:rPr>
            <w:rFonts w:cs="Arial"/>
            <w:lang w:val="en-US" w:eastAsia="en-US"/>
          </w:rPr>
          <w:t>for</w:t>
        </w:r>
        <w:r w:rsidR="00A41D4D" w:rsidRPr="00EC74DC">
          <w:rPr>
            <w:rFonts w:cs="Arial"/>
            <w:lang w:val="en-US" w:eastAsia="en-US"/>
          </w:rPr>
          <w:t xml:space="preserve"> </w:t>
        </w:r>
      </w:ins>
      <w:r w:rsidRPr="00EC74DC">
        <w:rPr>
          <w:rFonts w:cs="Arial"/>
          <w:lang w:val="en-US" w:eastAsia="en-US"/>
        </w:rPr>
        <w:t>the associated features not</w:t>
      </w:r>
      <w:r w:rsidR="000559BE">
        <w:rPr>
          <w:rFonts w:cs="Arial"/>
          <w:lang w:val="en-US" w:eastAsia="en-US"/>
        </w:rPr>
        <w:t xml:space="preserve"> effected by the </w:t>
      </w:r>
      <w:del w:id="1089" w:author="Jeff Wootton" w:date="2024-06-22T11:37:00Z" w16du:dateUtc="2024-06-22T09:37:00Z">
        <w:r w:rsidR="000559BE" w:rsidDel="005C49B8">
          <w:rPr>
            <w:rFonts w:cs="Arial"/>
            <w:lang w:val="en-US" w:eastAsia="en-US"/>
          </w:rPr>
          <w:delText xml:space="preserve">last </w:delText>
        </w:r>
      </w:del>
      <w:r w:rsidR="000559BE">
        <w:rPr>
          <w:rFonts w:cs="Arial"/>
          <w:lang w:val="en-US" w:eastAsia="en-US"/>
        </w:rPr>
        <w:t xml:space="preserve">changes. </w:t>
      </w:r>
      <w:r w:rsidRPr="00EC74DC">
        <w:rPr>
          <w:rFonts w:cs="Arial"/>
          <w:lang w:val="en-US" w:eastAsia="en-US"/>
        </w:rPr>
        <w:t xml:space="preserve">The associations to the </w:t>
      </w:r>
      <w:del w:id="1090" w:author="Jeff Wootton" w:date="2024-06-13T18:27:00Z" w16du:dateUtc="2024-06-13T16:27:00Z">
        <w:r w:rsidRPr="00EC74DC" w:rsidDel="00F03E4F">
          <w:rPr>
            <w:rFonts w:cs="Arial"/>
            <w:lang w:val="en-US" w:eastAsia="en-US"/>
          </w:rPr>
          <w:delText xml:space="preserve">old </w:delText>
        </w:r>
      </w:del>
      <w:ins w:id="1091" w:author="Jeff Wootton" w:date="2024-06-13T18:27:00Z" w16du:dateUtc="2024-06-13T16:27:00Z">
        <w:r w:rsidR="00F03E4F">
          <w:rPr>
            <w:rFonts w:cs="Arial"/>
            <w:lang w:val="en-US" w:eastAsia="en-US"/>
          </w:rPr>
          <w:t>ori</w:t>
        </w:r>
      </w:ins>
      <w:ins w:id="1092" w:author="Jeff Wootton" w:date="2024-06-13T18:28:00Z" w16du:dateUtc="2024-06-13T16:28:00Z">
        <w:r w:rsidR="00F03E4F">
          <w:rPr>
            <w:rFonts w:cs="Arial"/>
            <w:lang w:val="en-US" w:eastAsia="en-US"/>
          </w:rPr>
          <w:t>ginal</w:t>
        </w:r>
      </w:ins>
      <w:ins w:id="1093" w:author="Jeff Wootton" w:date="2024-06-13T18:27:00Z" w16du:dateUtc="2024-06-13T16:27:00Z">
        <w:r w:rsidR="00F03E4F" w:rsidRPr="00EC74DC">
          <w:rPr>
            <w:rFonts w:cs="Arial"/>
            <w:lang w:val="en-US" w:eastAsia="en-US"/>
          </w:rPr>
          <w:t xml:space="preserve"> </w:t>
        </w:r>
      </w:ins>
      <w:r w:rsidRPr="00EC74DC">
        <w:rPr>
          <w:rFonts w:cs="Arial"/>
          <w:lang w:val="en-US" w:eastAsia="en-US"/>
        </w:rPr>
        <w:t>file must then be removed</w:t>
      </w:r>
      <w:ins w:id="1094" w:author="Jeff Wootton" w:date="2024-06-13T18:25:00Z" w16du:dateUtc="2024-06-13T16:25:00Z">
        <w:r w:rsidR="00F03E4F">
          <w:rPr>
            <w:rFonts w:cs="Arial"/>
            <w:lang w:val="en-US" w:eastAsia="en-US"/>
          </w:rPr>
          <w:t xml:space="preserve"> for the relevant features</w:t>
        </w:r>
      </w:ins>
      <w:r w:rsidRPr="00EC74DC">
        <w:rPr>
          <w:rFonts w:cs="Arial"/>
          <w:lang w:val="en-US" w:eastAsia="en-US"/>
        </w:rPr>
        <w:t xml:space="preserve"> and new associations cre</w:t>
      </w:r>
      <w:r w:rsidR="000559BE">
        <w:rPr>
          <w:rFonts w:cs="Arial"/>
          <w:lang w:val="en-US" w:eastAsia="en-US"/>
        </w:rPr>
        <w:t xml:space="preserve">ated for the new </w:t>
      </w:r>
      <w:ins w:id="1095" w:author="Jeff Wootton" w:date="2024-06-13T18:25:00Z" w16du:dateUtc="2024-06-13T16:25:00Z">
        <w:r w:rsidR="00F03E4F">
          <w:rPr>
            <w:rFonts w:cs="Arial"/>
            <w:lang w:val="en-US" w:eastAsia="en-US"/>
          </w:rPr>
          <w:t xml:space="preserve">ENC </w:t>
        </w:r>
      </w:ins>
      <w:r w:rsidR="000559BE">
        <w:rPr>
          <w:rFonts w:cs="Arial"/>
          <w:lang w:val="en-US" w:eastAsia="en-US"/>
        </w:rPr>
        <w:t>support file</w:t>
      </w:r>
      <w:ins w:id="1096" w:author="Jeff Wootton" w:date="2024-06-13T18:26:00Z" w16du:dateUtc="2024-06-13T16:26:00Z">
        <w:r w:rsidR="00F03E4F">
          <w:rPr>
            <w:rFonts w:cs="Arial"/>
            <w:lang w:val="en-US" w:eastAsia="en-US"/>
          </w:rPr>
          <w:t xml:space="preserve"> </w:t>
        </w:r>
      </w:ins>
      <w:ins w:id="1097" w:author="Jeff Wootton" w:date="2024-06-13T18:28:00Z" w16du:dateUtc="2024-06-13T16:28:00Z">
        <w:r w:rsidR="00F03E4F">
          <w:rPr>
            <w:rFonts w:cs="Arial"/>
            <w:lang w:val="en-US" w:eastAsia="en-US"/>
          </w:rPr>
          <w:t xml:space="preserve">and applied </w:t>
        </w:r>
      </w:ins>
      <w:ins w:id="1098" w:author="Jeff Wootton" w:date="2024-06-13T18:26:00Z" w16du:dateUtc="2024-06-13T16:26:00Z">
        <w:r w:rsidR="00F03E4F">
          <w:rPr>
            <w:rFonts w:cs="Arial"/>
            <w:lang w:val="en-US" w:eastAsia="en-US"/>
          </w:rPr>
          <w:t>by ENC update</w:t>
        </w:r>
      </w:ins>
      <w:r w:rsidR="000559BE">
        <w:rPr>
          <w:rFonts w:cs="Arial"/>
          <w:lang w:val="en-US" w:eastAsia="en-US"/>
        </w:rPr>
        <w:t xml:space="preserve">. </w:t>
      </w:r>
      <w:r w:rsidRPr="00EC74DC">
        <w:rPr>
          <w:rFonts w:cs="Arial"/>
          <w:lang w:val="en-US" w:eastAsia="en-US"/>
        </w:rPr>
        <w:t xml:space="preserve">Features where changes were not applicable will continue to use the </w:t>
      </w:r>
      <w:del w:id="1099" w:author="Jeff Wootton" w:date="2024-06-13T18:27:00Z" w16du:dateUtc="2024-06-13T16:27:00Z">
        <w:r w:rsidRPr="00EC74DC" w:rsidDel="00F03E4F">
          <w:rPr>
            <w:rFonts w:cs="Arial"/>
            <w:lang w:val="en-US" w:eastAsia="en-US"/>
          </w:rPr>
          <w:delText xml:space="preserve">old </w:delText>
        </w:r>
      </w:del>
      <w:ins w:id="1100" w:author="Jeff Wootton" w:date="2024-06-13T18:27:00Z" w16du:dateUtc="2024-06-13T16:27:00Z">
        <w:r w:rsidR="00F03E4F">
          <w:rPr>
            <w:rFonts w:cs="Arial"/>
            <w:lang w:val="en-US" w:eastAsia="en-US"/>
          </w:rPr>
          <w:t>original</w:t>
        </w:r>
        <w:r w:rsidR="00F03E4F" w:rsidRPr="00EC74DC">
          <w:rPr>
            <w:rFonts w:cs="Arial"/>
            <w:lang w:val="en-US" w:eastAsia="en-US"/>
          </w:rPr>
          <w:t xml:space="preserve"> </w:t>
        </w:r>
        <w:r w:rsidR="00F03E4F">
          <w:rPr>
            <w:rFonts w:cs="Arial"/>
            <w:lang w:val="en-US" w:eastAsia="en-US"/>
          </w:rPr>
          <w:t xml:space="preserve">ENC </w:t>
        </w:r>
      </w:ins>
      <w:r w:rsidRPr="00EC74DC">
        <w:rPr>
          <w:rFonts w:cs="Arial"/>
          <w:lang w:val="en-US" w:eastAsia="en-US"/>
        </w:rPr>
        <w:t>support file.</w:t>
      </w:r>
      <w:ins w:id="1101" w:author="Jeff Wootton" w:date="2024-06-13T18:29:00Z" w16du:dateUtc="2024-06-13T16:29:00Z">
        <w:r w:rsidR="00F03E4F">
          <w:rPr>
            <w:rFonts w:cs="Arial"/>
            <w:lang w:val="en-US" w:eastAsia="en-US"/>
          </w:rPr>
          <w:t xml:space="preserve"> </w:t>
        </w:r>
      </w:ins>
    </w:p>
    <w:p w14:paraId="59A9919D" w14:textId="07F79A12" w:rsidR="00E73EDF" w:rsidRPr="00EC74DC" w:rsidRDefault="00F03E4F" w:rsidP="000559BE">
      <w:pPr>
        <w:spacing w:after="120" w:line="240" w:lineRule="auto"/>
        <w:rPr>
          <w:rFonts w:cs="Arial"/>
          <w:lang w:eastAsia="en-US"/>
        </w:rPr>
      </w:pPr>
      <w:ins w:id="1102" w:author="Jeff Wootton" w:date="2024-06-13T18:31:00Z" w16du:dateUtc="2024-06-13T16:31:00Z">
        <w:r>
          <w:rPr>
            <w:rFonts w:cs="Arial"/>
            <w:lang w:val="en-US" w:eastAsia="en-US"/>
          </w:rPr>
          <w:t>In al</w:t>
        </w:r>
      </w:ins>
      <w:ins w:id="1103" w:author="Jeff Wootton" w:date="2024-06-13T18:32:00Z" w16du:dateUtc="2024-06-13T16:32:00Z">
        <w:r>
          <w:rPr>
            <w:rFonts w:cs="Arial"/>
            <w:lang w:val="en-US" w:eastAsia="en-US"/>
          </w:rPr>
          <w:t>l cases, t</w:t>
        </w:r>
      </w:ins>
      <w:ins w:id="1104" w:author="Jeff Wootton" w:date="2024-06-13T18:29:00Z" w16du:dateUtc="2024-06-13T16:29:00Z">
        <w:r>
          <w:rPr>
            <w:rFonts w:cs="Arial"/>
            <w:lang w:val="en-US" w:eastAsia="en-US"/>
          </w:rPr>
          <w:t>he ENC update</w:t>
        </w:r>
      </w:ins>
      <w:ins w:id="1105" w:author="Jeff Wootton" w:date="2024-06-13T18:32:00Z" w16du:dateUtc="2024-06-13T16:32:00Z">
        <w:r>
          <w:rPr>
            <w:rFonts w:cs="Arial"/>
            <w:lang w:val="en-US" w:eastAsia="en-US"/>
          </w:rPr>
          <w:t>(s)</w:t>
        </w:r>
      </w:ins>
      <w:ins w:id="1106" w:author="Jeff Wootton" w:date="2024-06-13T18:29:00Z" w16du:dateUtc="2024-06-13T16:29:00Z">
        <w:r>
          <w:rPr>
            <w:rFonts w:cs="Arial"/>
            <w:lang w:val="en-US" w:eastAsia="en-US"/>
          </w:rPr>
          <w:t xml:space="preserve"> and the </w:t>
        </w:r>
      </w:ins>
      <w:ins w:id="1107" w:author="Jeff Wootton" w:date="2024-06-13T18:32:00Z" w16du:dateUtc="2024-06-13T16:32:00Z">
        <w:r>
          <w:rPr>
            <w:rFonts w:cs="Arial"/>
            <w:lang w:val="en-US" w:eastAsia="en-US"/>
          </w:rPr>
          <w:t xml:space="preserve">associated </w:t>
        </w:r>
      </w:ins>
      <w:ins w:id="1108" w:author="Jeff Wootton" w:date="2024-06-13T18:30:00Z" w16du:dateUtc="2024-06-13T16:30:00Z">
        <w:r>
          <w:rPr>
            <w:rFonts w:cs="Arial"/>
            <w:lang w:val="en-US" w:eastAsia="en-US"/>
          </w:rPr>
          <w:t>new</w:t>
        </w:r>
      </w:ins>
      <w:ins w:id="1109" w:author="Jeff Wootton" w:date="2024-06-13T18:32:00Z" w16du:dateUtc="2024-06-13T16:32:00Z">
        <w:r>
          <w:rPr>
            <w:rFonts w:cs="Arial"/>
            <w:lang w:val="en-US" w:eastAsia="en-US"/>
          </w:rPr>
          <w:t xml:space="preserve"> or updated</w:t>
        </w:r>
      </w:ins>
      <w:ins w:id="1110" w:author="Jeff Wootton" w:date="2024-06-13T18:29:00Z" w16du:dateUtc="2024-06-13T16:29:00Z">
        <w:r>
          <w:rPr>
            <w:rFonts w:cs="Arial"/>
            <w:lang w:val="en-US" w:eastAsia="en-US"/>
          </w:rPr>
          <w:t xml:space="preserve"> ENC support file</w:t>
        </w:r>
      </w:ins>
      <w:ins w:id="1111" w:author="Jeff Wootton" w:date="2024-06-13T18:32:00Z" w16du:dateUtc="2024-06-13T16:32:00Z">
        <w:r>
          <w:rPr>
            <w:rFonts w:cs="Arial"/>
            <w:lang w:val="en-US" w:eastAsia="en-US"/>
          </w:rPr>
          <w:t>(s)</w:t>
        </w:r>
      </w:ins>
      <w:ins w:id="1112" w:author="Jeff Wootton" w:date="2024-06-13T18:29:00Z" w16du:dateUtc="2024-06-13T16:29:00Z">
        <w:r>
          <w:rPr>
            <w:rFonts w:cs="Arial"/>
            <w:lang w:val="en-US" w:eastAsia="en-US"/>
          </w:rPr>
          <w:t xml:space="preserve"> must be </w:t>
        </w:r>
      </w:ins>
      <w:ins w:id="1113" w:author="Jeff Wootton" w:date="2024-06-13T18:30:00Z" w16du:dateUtc="2024-06-13T16:30:00Z">
        <w:r>
          <w:rPr>
            <w:rFonts w:cs="Arial"/>
            <w:lang w:val="en-US" w:eastAsia="en-US"/>
          </w:rPr>
          <w:t xml:space="preserve">included in the same </w:t>
        </w:r>
      </w:ins>
      <w:ins w:id="1114" w:author="Jeff Wootton" w:date="2024-06-13T18:32:00Z" w16du:dateUtc="2024-06-13T16:32:00Z">
        <w:r>
          <w:rPr>
            <w:rFonts w:cs="Arial"/>
            <w:lang w:val="en-US" w:eastAsia="en-US"/>
          </w:rPr>
          <w:t>Exchange Set.</w:t>
        </w:r>
      </w:ins>
      <w:ins w:id="1115" w:author="Jeff Wootton" w:date="2024-06-22T11:39:00Z" w16du:dateUtc="2024-06-22T09:39:00Z">
        <w:r w:rsidR="002E54E8">
          <w:rPr>
            <w:rFonts w:cs="Arial"/>
            <w:lang w:val="en-US" w:eastAsia="en-US"/>
          </w:rPr>
          <w:t xml:space="preserve"> If the original ENC support file’s supportFileDiscoveryMetadata “supportedResource” was originally populated to reference one of more ENCs, then it can be updated in the CATALOG.XML without adding the original ENC support file in the Exchange set.</w:t>
        </w:r>
      </w:ins>
    </w:p>
    <w:p w14:paraId="50D10ECD" w14:textId="206DB7C6"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 xml:space="preserve">The following scenario demonstrates the rules related to versioning and issuing of new </w:t>
      </w:r>
      <w:ins w:id="1116" w:author="Jeff Wootton" w:date="2024-06-13T18:33:00Z" w16du:dateUtc="2024-06-13T16:33:00Z">
        <w:r w:rsidR="00F03E4F">
          <w:rPr>
            <w:rFonts w:eastAsia="Arial" w:cs="Arial"/>
            <w:lang w:val="en-US" w:eastAsia="en-US"/>
          </w:rPr>
          <w:t xml:space="preserve">ENC </w:t>
        </w:r>
      </w:ins>
      <w:r w:rsidRPr="00EC74DC">
        <w:rPr>
          <w:rFonts w:eastAsia="Arial" w:cs="Arial"/>
          <w:lang w:val="en-US" w:eastAsia="en-US"/>
        </w:rPr>
        <w:t>support files:</w:t>
      </w:r>
    </w:p>
    <w:p w14:paraId="7F31B4E5" w14:textId="14044A03" w:rsidR="005D1F0B" w:rsidRPr="00EC74DC" w:rsidRDefault="003963E3">
      <w:pPr>
        <w:spacing w:after="120" w:line="240" w:lineRule="auto"/>
        <w:ind w:left="284"/>
        <w:rPr>
          <w:rFonts w:eastAsia="Arial" w:cs="Arial"/>
          <w:lang w:val="en-US" w:eastAsia="en-US"/>
        </w:rPr>
        <w:pPrChange w:id="1117" w:author="Jeff Wootton" w:date="2024-06-22T11:44:00Z" w16du:dateUtc="2024-06-22T09:44:00Z">
          <w:pPr>
            <w:spacing w:after="120" w:line="240" w:lineRule="auto"/>
            <w:ind w:left="426"/>
          </w:pPr>
        </w:pPrChange>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w:t>
      </w:r>
      <w:del w:id="1118" w:author="Jeff Wootton" w:date="2024-06-13T18:43:00Z" w16du:dateUtc="2024-06-13T16:43:00Z">
        <w:r w:rsidR="005D1F0B" w:rsidRPr="00EC74DC" w:rsidDel="00DD4FD0">
          <w:rPr>
            <w:rFonts w:eastAsia="Arial" w:cs="Arial"/>
            <w:lang w:val="en-US" w:eastAsia="en-US"/>
          </w:rPr>
          <w:delText>s</w:delText>
        </w:r>
      </w:del>
      <w:r w:rsidR="005D1F0B" w:rsidRPr="00EC74DC">
        <w:rPr>
          <w:rFonts w:eastAsia="Arial" w:cs="Arial"/>
          <w:lang w:val="en-US" w:eastAsia="en-US"/>
        </w:rPr>
        <w:t xml:space="preserve"> the same </w:t>
      </w:r>
      <w:ins w:id="1119" w:author="Jeff Wootton" w:date="2024-06-13T18:33:00Z" w16du:dateUtc="2024-06-13T16:33:00Z">
        <w:r w:rsidR="00F03E4F">
          <w:rPr>
            <w:rFonts w:eastAsia="Arial" w:cs="Arial"/>
            <w:lang w:val="en-US" w:eastAsia="en-US"/>
          </w:rPr>
          <w:t xml:space="preserve">ENC </w:t>
        </w:r>
      </w:ins>
      <w:r w:rsidR="005D1F0B" w:rsidRPr="00EC74DC">
        <w:rPr>
          <w:rFonts w:eastAsia="Arial" w:cs="Arial"/>
          <w:lang w:val="en-US" w:eastAsia="en-US"/>
        </w:rPr>
        <w:t>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xml:space="preserve">– Reference to </w:t>
      </w:r>
      <w:ins w:id="1120" w:author="Jeff Wootton" w:date="2024-06-13T18:37:00Z" w16du:dateUtc="2024-06-13T16:37:00Z">
        <w:r w:rsidR="00DD4FD0">
          <w:rPr>
            <w:sz w:val="18"/>
            <w:szCs w:val="18"/>
          </w:rPr>
          <w:t xml:space="preserve">a </w:t>
        </w:r>
      </w:ins>
      <w:r w:rsidRPr="00E422B2">
        <w:rPr>
          <w:sz w:val="18"/>
          <w:szCs w:val="18"/>
        </w:rPr>
        <w:t xml:space="preserve">new </w:t>
      </w:r>
      <w:ins w:id="1121" w:author="Jeff Wootton" w:date="2024-06-13T18:33:00Z" w16du:dateUtc="2024-06-13T16:33:00Z">
        <w:r w:rsidR="00F03E4F">
          <w:rPr>
            <w:sz w:val="18"/>
            <w:szCs w:val="18"/>
          </w:rPr>
          <w:t xml:space="preserve">ENC </w:t>
        </w:r>
      </w:ins>
      <w:r w:rsidRPr="00E422B2">
        <w:rPr>
          <w:sz w:val="18"/>
          <w:szCs w:val="18"/>
        </w:rPr>
        <w:t>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322618AC" w:rsidR="005D1F0B" w:rsidRPr="00EC74DC" w:rsidRDefault="003963E3" w:rsidP="00CA2DA6">
      <w:pPr>
        <w:spacing w:after="120" w:line="240" w:lineRule="auto"/>
        <w:ind w:left="284"/>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22"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23"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 xml:space="preserve">dition 1 of the </w:t>
      </w:r>
      <w:del w:id="1124" w:author="Jeff Wootton" w:date="2024-06-13T18:34:00Z" w16du:dateUtc="2024-06-13T16:34:00Z">
        <w:r w:rsidR="00E95C47" w:rsidRPr="00EC74DC" w:rsidDel="00DD4FD0">
          <w:rPr>
            <w:rFonts w:eastAsia="Arial" w:cs="Arial"/>
            <w:lang w:val="en-US" w:eastAsia="en-US"/>
          </w:rPr>
          <w:delText xml:space="preserve">support </w:delText>
        </w:r>
      </w:del>
      <w:r w:rsidR="00E95C47" w:rsidRPr="00EC74DC">
        <w:rPr>
          <w:rFonts w:eastAsia="Arial" w:cs="Arial"/>
          <w:lang w:val="en-US" w:eastAsia="en-US"/>
        </w:rPr>
        <w:t>file is deleted from the system</w:t>
      </w:r>
      <w:ins w:id="1125" w:author="Jeff Wootton" w:date="2024-06-13T18:35:00Z" w16du:dateUtc="2024-06-13T16:35:00Z">
        <w:r w:rsidR="00DD4FD0">
          <w:rPr>
            <w:rFonts w:eastAsia="Arial" w:cs="Arial"/>
            <w:lang w:val="en-US" w:eastAsia="en-US"/>
          </w:rPr>
          <w:t xml:space="preserve"> or not used</w:t>
        </w:r>
      </w:ins>
      <w:r w:rsidR="00E95C47" w:rsidRPr="00EC74DC">
        <w:rPr>
          <w:rFonts w:eastAsia="Arial" w:cs="Arial"/>
          <w:lang w:val="en-US" w:eastAsia="en-US"/>
        </w:rPr>
        <w:t xml:space="preserve"> if </w:t>
      </w:r>
      <w:ins w:id="1126" w:author="Jeff Wootton" w:date="2024-06-13T18:36:00Z" w16du:dateUtc="2024-06-13T16:36:00Z">
        <w:r w:rsidR="00DD4FD0">
          <w:rPr>
            <w:rFonts w:eastAsia="Arial" w:cs="Arial"/>
            <w:lang w:val="en-US" w:eastAsia="en-US"/>
          </w:rPr>
          <w:t xml:space="preserve">no longer </w:t>
        </w:r>
      </w:ins>
      <w:r w:rsidR="00E95C47" w:rsidRPr="00EC74DC">
        <w:rPr>
          <w:rFonts w:eastAsia="Arial" w:cs="Arial"/>
          <w:lang w:val="en-US" w:eastAsia="en-US"/>
        </w:rPr>
        <w:t xml:space="preserve">referenced by </w:t>
      </w:r>
      <w:del w:id="1127" w:author="Jeff Wootton" w:date="2024-06-13T18:36:00Z" w16du:dateUtc="2024-06-13T16:36:00Z">
        <w:r w:rsidR="00E95C47" w:rsidRPr="00EC74DC" w:rsidDel="00DD4FD0">
          <w:rPr>
            <w:rFonts w:eastAsia="Arial" w:cs="Arial"/>
            <w:lang w:val="en-US" w:eastAsia="en-US"/>
          </w:rPr>
          <w:delText xml:space="preserve">no </w:delText>
        </w:r>
      </w:del>
      <w:ins w:id="1128" w:author="Jeff Wootton" w:date="2024-06-13T18:36:00Z" w16du:dateUtc="2024-06-13T16:36:00Z">
        <w:r w:rsidR="00DD4FD0">
          <w:rPr>
            <w:rFonts w:eastAsia="Arial" w:cs="Arial"/>
            <w:lang w:val="en-US" w:eastAsia="en-US"/>
          </w:rPr>
          <w:t>any</w:t>
        </w:r>
      </w:ins>
      <w:ins w:id="1129" w:author="Jeff Wootton" w:date="2024-06-22T11:44:00Z" w16du:dateUtc="2024-06-22T09:44:00Z">
        <w:r w:rsidR="00CA2DA6">
          <w:rPr>
            <w:rFonts w:eastAsia="Arial" w:cs="Arial"/>
            <w:lang w:val="en-US" w:eastAsia="en-US"/>
          </w:rPr>
          <w:t xml:space="preserve"> ENC</w:t>
        </w:r>
      </w:ins>
      <w:ins w:id="1130" w:author="Jeff Wootton" w:date="2024-06-13T18:36:00Z" w16du:dateUtc="2024-06-13T16:36:00Z">
        <w:r w:rsidR="00DD4FD0" w:rsidRPr="00EC74DC">
          <w:rPr>
            <w:rFonts w:eastAsia="Arial" w:cs="Arial"/>
            <w:lang w:val="en-US" w:eastAsia="en-US"/>
          </w:rPr>
          <w:t xml:space="preserve"> </w:t>
        </w:r>
      </w:ins>
      <w:r w:rsidR="00E95C47" w:rsidRPr="00EC74DC">
        <w:rPr>
          <w:rFonts w:eastAsia="Arial" w:cs="Arial"/>
          <w:lang w:val="en-US" w:eastAsia="en-US"/>
        </w:rPr>
        <w:t>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00F3D217"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ins w:id="1131" w:author="Jeff Wootton" w:date="2024-06-13T18:37:00Z" w16du:dateUtc="2024-06-13T16:37:00Z">
        <w:r w:rsidR="00DD4FD0">
          <w:rPr>
            <w:sz w:val="18"/>
            <w:szCs w:val="18"/>
          </w:rPr>
          <w:t xml:space="preserve">a </w:t>
        </w:r>
      </w:ins>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w:t>
      </w:r>
      <w:ins w:id="1132" w:author="Jeff Wootton" w:date="2024-06-13T18:36:00Z" w16du:dateUtc="2024-06-13T16:36:00Z">
        <w:r w:rsidR="00DD4FD0">
          <w:rPr>
            <w:sz w:val="18"/>
            <w:szCs w:val="18"/>
          </w:rPr>
          <w:t xml:space="preserve">n ENC </w:t>
        </w:r>
      </w:ins>
      <w:del w:id="1133" w:author="Jeff Wootton" w:date="2024-06-21T10:32:00Z" w16du:dateUtc="2024-06-21T08:32:00Z">
        <w:r w:rsidRPr="00E422B2" w:rsidDel="00BD095A">
          <w:rPr>
            <w:sz w:val="18"/>
            <w:szCs w:val="18"/>
          </w:rPr>
          <w:delText xml:space="preserve"> </w:delText>
        </w:r>
      </w:del>
      <w:r w:rsidRPr="00E422B2">
        <w:rPr>
          <w:sz w:val="18"/>
          <w:szCs w:val="18"/>
        </w:rPr>
        <w:t>support file</w:t>
      </w:r>
    </w:p>
    <w:p w14:paraId="624459A7" w14:textId="1BAFE960" w:rsidR="003963E3" w:rsidDel="00742452" w:rsidRDefault="003963E3">
      <w:pPr>
        <w:keepNext/>
        <w:keepLines/>
        <w:spacing w:after="120" w:line="240" w:lineRule="auto"/>
        <w:ind w:left="567"/>
        <w:rPr>
          <w:del w:id="1134" w:author="Jeff Wootton" w:date="2024-06-22T11:42:00Z" w16du:dateUtc="2024-06-22T09:42:00Z"/>
          <w:rFonts w:eastAsia="Arial" w:cs="Arial"/>
          <w:lang w:val="en-US" w:eastAsia="en-US"/>
        </w:rPr>
      </w:pPr>
    </w:p>
    <w:p w14:paraId="74DD40BE" w14:textId="4C2F1247" w:rsidR="005D1F0B" w:rsidRPr="00EC74DC" w:rsidRDefault="003963E3">
      <w:pPr>
        <w:keepNext/>
        <w:keepLines/>
        <w:spacing w:after="120" w:line="240" w:lineRule="auto"/>
        <w:ind w:left="284"/>
        <w:rPr>
          <w:rFonts w:eastAsia="Arial" w:cs="Arial"/>
          <w:lang w:val="en-US" w:eastAsia="en-US"/>
        </w:rPr>
        <w:pPrChange w:id="1135" w:author="Jeff Wootton" w:date="2024-06-22T11:44:00Z" w16du:dateUtc="2024-06-22T09:44:00Z">
          <w:pPr>
            <w:keepNext/>
            <w:keepLines/>
            <w:spacing w:after="120" w:line="240" w:lineRule="auto"/>
            <w:ind w:left="567"/>
          </w:pPr>
        </w:pPrChange>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 xml:space="preserve">Consequently, these ENCs can no longer refer to </w:t>
      </w:r>
      <w:ins w:id="1136" w:author="Jeff Wootton" w:date="2024-06-13T18:37:00Z" w16du:dateUtc="2024-06-13T16:37:00Z">
        <w:r w:rsidR="00DD4FD0">
          <w:rPr>
            <w:rFonts w:eastAsia="Arial" w:cs="Arial"/>
            <w:lang w:val="en-US" w:eastAsia="en-US"/>
          </w:rPr>
          <w:t xml:space="preserve">ENC </w:t>
        </w:r>
      </w:ins>
      <w:r w:rsidR="005D1F0B" w:rsidRPr="00EC74DC">
        <w:rPr>
          <w:rFonts w:eastAsia="Arial" w:cs="Arial"/>
          <w:lang w:val="en-US" w:eastAsia="en-US"/>
        </w:rPr>
        <w:t>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 xml:space="preserve">Changes to </w:t>
      </w:r>
      <w:ins w:id="1137" w:author="Jeff Wootton" w:date="2024-06-13T18:37:00Z" w16du:dateUtc="2024-06-13T16:37:00Z">
        <w:r w:rsidR="00DD4FD0">
          <w:rPr>
            <w:sz w:val="18"/>
            <w:szCs w:val="18"/>
          </w:rPr>
          <w:t xml:space="preserve">an ENC </w:t>
        </w:r>
      </w:ins>
      <w:r w:rsidR="00E95C47" w:rsidRPr="00E422B2">
        <w:rPr>
          <w:sz w:val="18"/>
          <w:szCs w:val="18"/>
        </w:rPr>
        <w:t>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237E874F"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 xml:space="preserve">A new </w:t>
      </w:r>
      <w:ins w:id="1138" w:author="Jeff Wootton" w:date="2024-06-13T18:38:00Z" w16du:dateUtc="2024-06-13T16:38:00Z">
        <w:r w:rsidR="00DD4FD0">
          <w:rPr>
            <w:rFonts w:eastAsia="Arial" w:cs="Arial"/>
            <w:lang w:val="en-US" w:eastAsia="en-US"/>
          </w:rPr>
          <w:t xml:space="preserve">ENC </w:t>
        </w:r>
      </w:ins>
      <w:r w:rsidR="005D1F0B" w:rsidRPr="005D1F0B">
        <w:rPr>
          <w:rFonts w:eastAsia="Arial" w:cs="Arial"/>
          <w:lang w:val="en-US" w:eastAsia="en-US"/>
        </w:rPr>
        <w:t>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7AD96844"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xml:space="preserve">– </w:t>
      </w:r>
      <w:del w:id="1139" w:author="Jeff Wootton" w:date="2024-06-13T18:39:00Z" w16du:dateUtc="2024-06-13T16:39:00Z">
        <w:r w:rsidRPr="00E422B2" w:rsidDel="00DD4FD0">
          <w:rPr>
            <w:sz w:val="18"/>
            <w:szCs w:val="18"/>
          </w:rPr>
          <w:delText xml:space="preserve">New </w:delText>
        </w:r>
      </w:del>
      <w:ins w:id="1140" w:author="Jeff Wootton" w:date="2024-06-13T18:39:00Z" w16du:dateUtc="2024-06-13T16:39:00Z">
        <w:r w:rsidR="00DD4FD0">
          <w:rPr>
            <w:sz w:val="18"/>
            <w:szCs w:val="18"/>
          </w:rPr>
          <w:t>A n</w:t>
        </w:r>
        <w:r w:rsidR="00DD4FD0" w:rsidRPr="00E422B2">
          <w:rPr>
            <w:sz w:val="18"/>
            <w:szCs w:val="18"/>
          </w:rPr>
          <w:t xml:space="preserve">ew </w:t>
        </w:r>
        <w:r w:rsidR="00DD4FD0">
          <w:rPr>
            <w:sz w:val="18"/>
            <w:szCs w:val="18"/>
          </w:rPr>
          <w:t xml:space="preserve">ENC </w:t>
        </w:r>
      </w:ins>
      <w:r w:rsidRPr="00E422B2">
        <w:rPr>
          <w:sz w:val="18"/>
          <w:szCs w:val="18"/>
        </w:rPr>
        <w:t>support file affecting limited referenced features</w:t>
      </w:r>
    </w:p>
    <w:p w14:paraId="22A355BE" w14:textId="1BDFE463" w:rsidR="00247ACC" w:rsidRDefault="006361E2" w:rsidP="00E55914">
      <w:pPr>
        <w:spacing w:after="120" w:line="240" w:lineRule="auto"/>
        <w:rPr>
          <w:ins w:id="1141" w:author="Jeff Wootton" w:date="2024-06-22T11:52:00Z" w16du:dateUtc="2024-06-22T09:52:00Z"/>
        </w:rPr>
      </w:pPr>
      <w:ins w:id="1142" w:author="Jeff Wootton" w:date="2024-06-13T18:46:00Z" w16du:dateUtc="2024-06-13T16:46:00Z">
        <w:r>
          <w:t>NOTE: In Figure 11-4, if</w:t>
        </w:r>
        <w:r w:rsidRPr="00C82D86">
          <w:t xml:space="preserve"> </w:t>
        </w:r>
        <w:r>
          <w:t xml:space="preserve">the ENC </w:t>
        </w:r>
      </w:ins>
      <w:ins w:id="1143" w:author="Jeff Wootton" w:date="2024-06-13T18:47:00Z" w16du:dateUtc="2024-06-13T16:47:00Z">
        <w:r>
          <w:t>s</w:t>
        </w:r>
      </w:ins>
      <w:ins w:id="1144" w:author="Jeff Wootton" w:date="2024-06-13T18:46:00Z" w16du:dateUtc="2024-06-13T16:46:00Z">
        <w:r>
          <w:t xml:space="preserve">upport file A Edition 2 </w:t>
        </w:r>
      </w:ins>
      <w:ins w:id="1145" w:author="Jeff Wootton" w:date="2024-06-25T08:02:00Z" w16du:dateUtc="2024-06-25T06:02:00Z">
        <w:r w:rsidR="00DD2E14">
          <w:t>Support File Discovery Metadata</w:t>
        </w:r>
      </w:ins>
      <w:ins w:id="1146" w:author="Jeff Wootton" w:date="2024-06-13T18:46:00Z" w16du:dateUtc="2024-06-13T16:46:00Z">
        <w:r>
          <w:t xml:space="preserve"> attribute “supportedResource” </w:t>
        </w:r>
      </w:ins>
      <w:ins w:id="1147" w:author="Jeff Wootton" w:date="2024-06-13T18:48:00Z" w16du:dateUtc="2024-06-13T16:48:00Z">
        <w:r>
          <w:t>has been</w:t>
        </w:r>
      </w:ins>
      <w:ins w:id="1148" w:author="Jeff Wootton" w:date="2024-06-13T18:46:00Z" w16du:dateUtc="2024-06-13T16:46:00Z">
        <w:r>
          <w:t xml:space="preserve"> populated with all the previous ENC references, then the ENC </w:t>
        </w:r>
      </w:ins>
      <w:ins w:id="1149" w:author="Jeff Wootton" w:date="2024-06-13T18:48:00Z" w16du:dateUtc="2024-06-13T16:48:00Z">
        <w:r>
          <w:t>s</w:t>
        </w:r>
      </w:ins>
      <w:ins w:id="1150" w:author="Jeff Wootton" w:date="2024-06-13T18:46:00Z" w16du:dateUtc="2024-06-13T16:46:00Z">
        <w:r>
          <w:t xml:space="preserve">upport file A Edition 2 </w:t>
        </w:r>
      </w:ins>
      <w:ins w:id="1151" w:author="Jeff Wootton" w:date="2024-06-25T08:03:00Z" w16du:dateUtc="2024-06-25T06:03:00Z">
        <w:r w:rsidR="00DD2E14">
          <w:t>Support File Discovery Metadata</w:t>
        </w:r>
      </w:ins>
      <w:ins w:id="1152" w:author="Jeff Wootton" w:date="2024-06-22T11:46:00Z" w16du:dateUtc="2024-06-22T09:46:00Z">
        <w:r w:rsidR="001C299F" w:rsidRPr="00054DC7">
          <w:t xml:space="preserve"> </w:t>
        </w:r>
      </w:ins>
      <w:ins w:id="1153" w:author="Jeff Wootton" w:date="2024-06-13T18:46:00Z" w16du:dateUtc="2024-06-13T16:46:00Z">
        <w:r>
          <w:t xml:space="preserve">should </w:t>
        </w:r>
      </w:ins>
      <w:ins w:id="1154" w:author="Jeff Wootton" w:date="2024-06-22T11:46:00Z" w16du:dateUtc="2024-06-22T09:46:00Z">
        <w:r w:rsidR="001C299F">
          <w:t xml:space="preserve">also </w:t>
        </w:r>
      </w:ins>
      <w:ins w:id="1155" w:author="Jeff Wootton" w:date="2024-06-13T18:46:00Z" w16du:dateUtc="2024-06-13T16:46:00Z">
        <w:r>
          <w:t xml:space="preserve">be included </w:t>
        </w:r>
      </w:ins>
      <w:ins w:id="1156" w:author="Jeff Wootton" w:date="2024-06-22T11:46:00Z" w16du:dateUtc="2024-06-22T09:46:00Z">
        <w:r w:rsidR="008D5B1B">
          <w:t>and updated</w:t>
        </w:r>
      </w:ins>
      <w:ins w:id="1157" w:author="Jeff Wootton" w:date="2024-06-22T11:47:00Z" w16du:dateUtc="2024-06-22T09:47:00Z">
        <w:r w:rsidR="008D5B1B">
          <w:t xml:space="preserve"> </w:t>
        </w:r>
      </w:ins>
      <w:ins w:id="1158" w:author="Jeff Wootton" w:date="2024-06-13T18:46:00Z" w16du:dateUtc="2024-06-13T16:46:00Z">
        <w:r>
          <w:t xml:space="preserve">in the update Exchange Set </w:t>
        </w:r>
      </w:ins>
      <w:ins w:id="1159" w:author="Jeff Wootton" w:date="2024-06-22T11:50:00Z" w16du:dateUtc="2024-06-22T09:50:00Z">
        <w:r w:rsidR="00F46622">
          <w:t>CATALOG.</w:t>
        </w:r>
        <w:r w:rsidR="00643F7A">
          <w:t xml:space="preserve">XML </w:t>
        </w:r>
      </w:ins>
      <w:ins w:id="1160" w:author="Jeff Wootton" w:date="2024-06-13T18:46:00Z" w16du:dateUtc="2024-06-13T16:46:00Z">
        <w:r>
          <w:t>with the “supportedResource” updated accordingly – now referencing only “ENC 3”.</w:t>
        </w:r>
      </w:ins>
    </w:p>
    <w:p w14:paraId="7241ADC0" w14:textId="3BD3842C" w:rsidR="00E55914" w:rsidRDefault="002D4A6F" w:rsidP="00E55914">
      <w:pPr>
        <w:spacing w:after="120" w:line="240" w:lineRule="auto"/>
        <w:rPr>
          <w:ins w:id="1161" w:author="Jeff Wootton" w:date="2024-06-13T18:46:00Z" w16du:dateUtc="2024-06-13T16:46:00Z"/>
        </w:rPr>
      </w:pPr>
      <w:ins w:id="1162" w:author="Jeff Wootton" w:date="2024-06-22T11:52:00Z" w16du:dateUtc="2024-06-22T09:52:00Z">
        <w:r>
          <w:t xml:space="preserve">To simplify this process it </w:t>
        </w:r>
      </w:ins>
      <w:ins w:id="1163" w:author="Jeff Wootton" w:date="2024-06-22T11:57:00Z" w16du:dateUtc="2024-06-22T09:57:00Z">
        <w:r w:rsidR="00E3001E">
          <w:t xml:space="preserve">consideration </w:t>
        </w:r>
      </w:ins>
      <w:ins w:id="1164" w:author="Jeff Wootton" w:date="2024-06-22T11:52:00Z" w16du:dateUtc="2024-06-22T09:52:00Z">
        <w:r>
          <w:t xml:space="preserve">may be </w:t>
        </w:r>
      </w:ins>
      <w:ins w:id="1165" w:author="Jeff Wootton" w:date="2024-06-22T11:57:00Z" w16du:dateUtc="2024-06-22T09:57:00Z">
        <w:r w:rsidR="00E3001E">
          <w:t>given</w:t>
        </w:r>
      </w:ins>
      <w:ins w:id="1166" w:author="Jeff Wootton" w:date="2024-06-13T18:46:00Z" w16du:dateUtc="2024-06-13T16:46:00Z">
        <w:r w:rsidR="006361E2">
          <w:t xml:space="preserve"> to </w:t>
        </w:r>
      </w:ins>
      <w:ins w:id="1167" w:author="Jeff Wootton" w:date="2024-06-13T18:49:00Z" w16du:dateUtc="2024-06-13T16:49:00Z">
        <w:r w:rsidR="006361E2">
          <w:t xml:space="preserve">not </w:t>
        </w:r>
      </w:ins>
      <w:ins w:id="1168" w:author="Jeff Wootton" w:date="2024-06-13T18:46:00Z" w16du:dateUtc="2024-06-13T16:46:00Z">
        <w:r w:rsidR="006361E2">
          <w:t>populat</w:t>
        </w:r>
      </w:ins>
      <w:ins w:id="1169" w:author="Jeff Wootton" w:date="2024-06-22T11:57:00Z" w16du:dateUtc="2024-06-22T09:57:00Z">
        <w:r w:rsidR="006C174A">
          <w:t>ing</w:t>
        </w:r>
      </w:ins>
      <w:ins w:id="1170" w:author="Jeff Wootton" w:date="2024-06-13T18:46:00Z" w16du:dateUtc="2024-06-13T16:46:00Z">
        <w:r w:rsidR="006361E2">
          <w:t xml:space="preserve"> the ENC </w:t>
        </w:r>
      </w:ins>
      <w:ins w:id="1171" w:author="Jeff Wootton" w:date="2024-06-25T08:03:00Z" w16du:dateUtc="2024-06-25T06:03:00Z">
        <w:r w:rsidR="00DD2E14">
          <w:t>Support File Discovery Metadata</w:t>
        </w:r>
      </w:ins>
      <w:ins w:id="1172" w:author="Jeff Wootton" w:date="2024-06-13T18:46:00Z" w16du:dateUtc="2024-06-13T16:46:00Z">
        <w:r w:rsidR="006361E2">
          <w:t xml:space="preserve"> attribute “supportedResource” where the ENC </w:t>
        </w:r>
      </w:ins>
      <w:ins w:id="1173" w:author="Jeff Wootton" w:date="2024-06-13T18:50:00Z" w16du:dateUtc="2024-06-13T16:50:00Z">
        <w:r w:rsidR="006361E2">
          <w:t>s</w:t>
        </w:r>
      </w:ins>
      <w:ins w:id="1174" w:author="Jeff Wootton" w:date="2024-06-13T18:46:00Z" w16du:dateUtc="2024-06-13T16:46:00Z">
        <w:r w:rsidR="006361E2">
          <w:t xml:space="preserve">upport file is </w:t>
        </w:r>
      </w:ins>
      <w:ins w:id="1175" w:author="Jeff Wootton" w:date="2024-06-22T11:53:00Z" w16du:dateUtc="2024-06-22T09:53:00Z">
        <w:r>
          <w:t>referenced</w:t>
        </w:r>
      </w:ins>
      <w:ins w:id="1176" w:author="Jeff Wootton" w:date="2024-06-13T18:46:00Z" w16du:dateUtc="2024-06-13T16:46:00Z">
        <w:r w:rsidR="006361E2">
          <w:t xml:space="preserve"> in more than one ENC product (</w:t>
        </w:r>
      </w:ins>
      <w:ins w:id="1177" w:author="Jeff Wootton" w:date="2024-06-13T18:50:00Z" w16du:dateUtc="2024-06-13T16:50:00Z">
        <w:r w:rsidR="006361E2">
          <w:t xml:space="preserve">see </w:t>
        </w:r>
      </w:ins>
      <w:ins w:id="1178" w:author="Jeff Wootton" w:date="2024-06-13T18:46:00Z" w16du:dateUtc="2024-06-13T16:46:00Z">
        <w:r w:rsidR="006361E2">
          <w:t xml:space="preserve">S-100 Part 17, </w:t>
        </w:r>
      </w:ins>
      <w:ins w:id="1179" w:author="Jeff Wootton" w:date="2024-06-13T18:50:00Z" w16du:dateUtc="2024-06-13T16:50:00Z">
        <w:r w:rsidR="006361E2">
          <w:t xml:space="preserve">clause </w:t>
        </w:r>
      </w:ins>
      <w:ins w:id="1180" w:author="Jeff Wootton" w:date="2024-06-13T18:46:00Z" w16du:dateUtc="2024-06-13T16:46:00Z">
        <w:r w:rsidR="006361E2">
          <w:t xml:space="preserve">17-4.3.1 </w:t>
        </w:r>
      </w:ins>
      <w:ins w:id="1181" w:author="Jeff Wootton" w:date="2024-06-13T18:50:00Z" w16du:dateUtc="2024-06-13T16:50:00Z">
        <w:r w:rsidR="006361E2">
          <w:t xml:space="preserve">– </w:t>
        </w:r>
      </w:ins>
      <w:ins w:id="1182" w:author="Jeff Wootton" w:date="2024-06-13T18:46:00Z" w16du:dateUtc="2024-06-13T16:46:00Z">
        <w:r w:rsidR="006361E2">
          <w:t>Supported resources / multiple references guide).</w:t>
        </w:r>
      </w:ins>
    </w:p>
    <w:p w14:paraId="3716A8DA" w14:textId="77777777" w:rsidR="006361E2" w:rsidRDefault="006361E2"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183" w:name="_Toc175558663"/>
      <w:r>
        <w:rPr>
          <w:lang w:eastAsia="en-US"/>
        </w:rPr>
        <w:t>Associated XML Metadata file</w:t>
      </w:r>
      <w:bookmarkEnd w:id="1183"/>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184" w:name="_Toc517858913"/>
      <w:bookmarkStart w:id="1185" w:name="_Toc519859153"/>
      <w:bookmarkStart w:id="1186" w:name="_Toc521495197"/>
      <w:bookmarkStart w:id="1187" w:name="_Toc527117810"/>
      <w:bookmarkStart w:id="1188" w:name="_Toc527620337"/>
      <w:bookmarkStart w:id="1189" w:name="_Toc529974579"/>
      <w:bookmarkStart w:id="1190" w:name="_Toc439685316"/>
      <w:bookmarkStart w:id="1191" w:name="_Toc175558664"/>
      <w:bookmarkEnd w:id="1184"/>
      <w:bookmarkEnd w:id="1185"/>
      <w:bookmarkEnd w:id="1186"/>
      <w:bookmarkEnd w:id="1187"/>
      <w:bookmarkEnd w:id="1188"/>
      <w:bookmarkEnd w:id="1189"/>
      <w:r w:rsidRPr="00EC74DC">
        <w:rPr>
          <w:lang w:eastAsia="en-US"/>
        </w:rPr>
        <w:t xml:space="preserve">S-101 </w:t>
      </w:r>
      <w:r w:rsidR="007653F1" w:rsidRPr="00EC74DC">
        <w:rPr>
          <w:lang w:eastAsia="en-US"/>
        </w:rPr>
        <w:t>Exchange Catalogue</w:t>
      </w:r>
      <w:bookmarkEnd w:id="1190"/>
      <w:bookmarkEnd w:id="1191"/>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749"/>
      <w:bookmarkEnd w:id="750"/>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192" w:name="_Toc510784355"/>
      <w:bookmarkStart w:id="1193" w:name="_Toc510785504"/>
      <w:bookmarkStart w:id="1194" w:name="_Toc439685317"/>
      <w:bookmarkStart w:id="1195" w:name="_Toc175558665"/>
      <w:bookmarkEnd w:id="1192"/>
      <w:bookmarkEnd w:id="1193"/>
      <w:r w:rsidRPr="00EC74DC">
        <w:t>Data integrity and encryption</w:t>
      </w:r>
      <w:bookmarkEnd w:id="1194"/>
      <w:bookmarkEnd w:id="1195"/>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196" w:name="_Toc510784360"/>
      <w:bookmarkStart w:id="1197" w:name="_Toc510785509"/>
      <w:bookmarkEnd w:id="1196"/>
      <w:bookmarkEnd w:id="1197"/>
    </w:p>
    <w:p w14:paraId="5C9C4538" w14:textId="77777777" w:rsidR="00E73EDF" w:rsidRPr="00EC74DC" w:rsidRDefault="007653F1" w:rsidP="00507FDE">
      <w:pPr>
        <w:pStyle w:val="Heading1"/>
        <w:tabs>
          <w:tab w:val="clear" w:pos="400"/>
        </w:tabs>
        <w:spacing w:before="120" w:after="200" w:line="240" w:lineRule="auto"/>
        <w:ind w:left="567" w:hanging="567"/>
      </w:pPr>
      <w:bookmarkStart w:id="1198" w:name="_Toc225648311"/>
      <w:bookmarkStart w:id="1199" w:name="_Toc225065168"/>
      <w:bookmarkStart w:id="1200" w:name="_Toc439685322"/>
      <w:bookmarkStart w:id="1201" w:name="_Toc175558666"/>
      <w:r w:rsidRPr="00EC74DC">
        <w:t>Metadata</w:t>
      </w:r>
      <w:bookmarkEnd w:id="1198"/>
      <w:bookmarkEnd w:id="1199"/>
      <w:bookmarkEnd w:id="1200"/>
      <w:bookmarkEnd w:id="1201"/>
    </w:p>
    <w:p w14:paraId="72185015" w14:textId="77777777" w:rsidR="00E73EDF" w:rsidRPr="00EC74DC" w:rsidRDefault="007653F1" w:rsidP="00507FDE">
      <w:pPr>
        <w:pStyle w:val="Heading2"/>
        <w:tabs>
          <w:tab w:val="clear" w:pos="540"/>
        </w:tabs>
        <w:spacing w:before="120" w:after="200" w:line="240" w:lineRule="auto"/>
        <w:ind w:left="709" w:hanging="709"/>
      </w:pPr>
      <w:bookmarkStart w:id="1202" w:name="_Toc439685323"/>
      <w:bookmarkStart w:id="1203" w:name="_Toc175558667"/>
      <w:commentRangeStart w:id="1204"/>
      <w:r w:rsidRPr="00EC74DC">
        <w:t>Introduction</w:t>
      </w:r>
      <w:bookmarkEnd w:id="1202"/>
      <w:commentRangeEnd w:id="1204"/>
      <w:r w:rsidR="00847E22">
        <w:rPr>
          <w:rStyle w:val="CommentReference"/>
          <w:b w:val="0"/>
          <w:bCs w:val="0"/>
        </w:rPr>
        <w:commentReference w:id="1204"/>
      </w:r>
      <w:bookmarkEnd w:id="1203"/>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DF28CDC" w14:textId="1272A22B" w:rsidR="000A3FB7" w:rsidRDefault="007653F1" w:rsidP="00FC4A19">
      <w:pPr>
        <w:spacing w:after="120" w:line="240" w:lineRule="auto"/>
        <w:rPr>
          <w:ins w:id="1205" w:author="Jeff Wootton" w:date="2024-06-22T12:00:00Z" w16du:dateUtc="2024-06-22T10:00:00Z"/>
          <w:rFonts w:cs="Arial"/>
        </w:rPr>
      </w:pPr>
      <w:r w:rsidRPr="00EC74DC">
        <w:rPr>
          <w:rFonts w:cs="Arial"/>
        </w:rPr>
        <w:t xml:space="preserve">The discovery metadata classes have numerous attributes which </w:t>
      </w:r>
      <w:del w:id="1206" w:author="Jeff Wootton" w:date="2024-07-17T11:38:00Z" w16du:dateUtc="2024-07-17T09:38:00Z">
        <w:r w:rsidRPr="00EC74DC" w:rsidDel="00190260">
          <w:rPr>
            <w:rFonts w:cs="Arial"/>
          </w:rPr>
          <w:delText xml:space="preserve">enable </w:delText>
        </w:r>
      </w:del>
      <w:ins w:id="1207" w:author="Jeff Wootton" w:date="2024-07-17T11:38:00Z" w16du:dateUtc="2024-07-17T09:38:00Z">
        <w:r w:rsidR="00190260">
          <w:rPr>
            <w:rFonts w:cs="Arial"/>
          </w:rPr>
          <w:t>expose</w:t>
        </w:r>
        <w:r w:rsidR="00190260" w:rsidRPr="00EC74DC">
          <w:rPr>
            <w:rFonts w:cs="Arial"/>
          </w:rPr>
          <w:t xml:space="preserve"> </w:t>
        </w:r>
      </w:ins>
      <w:r w:rsidRPr="00EC74DC">
        <w:rPr>
          <w:rFonts w:cs="Arial"/>
        </w:rPr>
        <w:t xml:space="preserve">important information about the </w:t>
      </w:r>
      <w:del w:id="1208" w:author="Jeff Wootton" w:date="2024-06-22T11:59:00Z" w16du:dateUtc="2024-06-22T09:59:00Z">
        <w:r w:rsidRPr="00EC74DC" w:rsidDel="00FF4106">
          <w:rPr>
            <w:rFonts w:cs="Arial"/>
          </w:rPr>
          <w:delText xml:space="preserve">datasets </w:delText>
        </w:r>
      </w:del>
      <w:ins w:id="1209" w:author="Jeff Wootton" w:date="2024-06-22T11:59:00Z" w16du:dateUtc="2024-06-22T09:59:00Z">
        <w:r w:rsidR="00FF4106">
          <w:rPr>
            <w:rFonts w:cs="Arial"/>
          </w:rPr>
          <w:t>ENCs</w:t>
        </w:r>
      </w:ins>
      <w:ins w:id="1210" w:author="Jeff Wootton" w:date="2024-07-17T11:42:00Z" w16du:dateUtc="2024-07-17T09:42:00Z">
        <w:r w:rsidR="00297CC3">
          <w:rPr>
            <w:rFonts w:cs="Arial"/>
          </w:rPr>
          <w:t>,</w:t>
        </w:r>
      </w:ins>
      <w:ins w:id="1211" w:author="Jeff Wootton" w:date="2024-06-22T11:59:00Z" w16du:dateUtc="2024-06-22T09:59:00Z">
        <w:r w:rsidR="00FF4106" w:rsidRPr="00EC74DC">
          <w:rPr>
            <w:rFonts w:cs="Arial"/>
          </w:rPr>
          <w:t xml:space="preserve"> </w:t>
        </w:r>
      </w:ins>
      <w:del w:id="1212" w:author="Jeff Wootton" w:date="2024-07-17T11:42:00Z" w16du:dateUtc="2024-07-17T09:42:00Z">
        <w:r w:rsidRPr="00EC74DC" w:rsidDel="00297CC3">
          <w:rPr>
            <w:rFonts w:cs="Arial"/>
          </w:rPr>
          <w:delText xml:space="preserve">and </w:delText>
        </w:r>
      </w:del>
      <w:del w:id="1213" w:author="Jeff Wootton" w:date="2024-06-22T12:00:00Z" w16du:dateUtc="2024-06-22T10:00:00Z">
        <w:r w:rsidRPr="00EC74DC" w:rsidDel="00657B8C">
          <w:rPr>
            <w:rFonts w:cs="Arial"/>
          </w:rPr>
          <w:delText xml:space="preserve">accompanying </w:delText>
        </w:r>
      </w:del>
      <w:ins w:id="1214" w:author="Jeff Wootton" w:date="2024-06-13T19:12:00Z" w16du:dateUtc="2024-06-13T17:12:00Z">
        <w:r w:rsidR="00847E22">
          <w:rPr>
            <w:rFonts w:cs="Arial"/>
          </w:rPr>
          <w:t xml:space="preserve">ENC </w:t>
        </w:r>
      </w:ins>
      <w:ins w:id="1215" w:author="Jeff Wootton" w:date="2024-06-22T12:00:00Z" w16du:dateUtc="2024-06-22T10:00:00Z">
        <w:r w:rsidR="00657B8C">
          <w:rPr>
            <w:rFonts w:cs="Arial"/>
          </w:rPr>
          <w:t>support</w:t>
        </w:r>
      </w:ins>
      <w:ins w:id="1216" w:author="Jeff Wootton" w:date="2024-07-17T11:39:00Z" w16du:dateUtc="2024-07-17T09:39:00Z">
        <w:r w:rsidR="0066672B">
          <w:rPr>
            <w:rFonts w:cs="Arial"/>
          </w:rPr>
          <w:t xml:space="preserve"> files</w:t>
        </w:r>
      </w:ins>
      <w:ins w:id="1217" w:author="Jeff Wootton" w:date="2024-06-13T19:12:00Z" w16du:dateUtc="2024-06-13T17:12:00Z">
        <w:r w:rsidR="00847E22">
          <w:rPr>
            <w:rFonts w:cs="Arial"/>
          </w:rPr>
          <w:t xml:space="preserve"> and system </w:t>
        </w:r>
      </w:ins>
      <w:r w:rsidRPr="00EC74DC">
        <w:rPr>
          <w:rFonts w:cs="Arial"/>
        </w:rPr>
        <w:t xml:space="preserve">support files to be examined without the need to process the data, </w:t>
      </w:r>
      <w:r w:rsidRPr="00EC74DC">
        <w:rPr>
          <w:rFonts w:cs="Arial" w:hint="eastAsia"/>
        </w:rPr>
        <w:t>for example</w:t>
      </w:r>
      <w:r w:rsidRPr="00EC74DC">
        <w:rPr>
          <w:rFonts w:cs="Arial"/>
        </w:rPr>
        <w:t xml:space="preserve"> decrypt, decompress, load etc.</w:t>
      </w:r>
    </w:p>
    <w:p w14:paraId="157BE985" w14:textId="51815267" w:rsidR="00496009" w:rsidRDefault="007653F1" w:rsidP="00FC4A19">
      <w:pPr>
        <w:spacing w:after="120" w:line="240" w:lineRule="auto"/>
        <w:rPr>
          <w:rFonts w:cs="Arial"/>
        </w:rPr>
      </w:pPr>
      <w:del w:id="1218" w:author="Jeff Wootton" w:date="2024-07-17T11:40:00Z" w16du:dateUtc="2024-07-17T09:40:00Z">
        <w:r w:rsidRPr="00EC74DC" w:rsidDel="0066672B">
          <w:rPr>
            <w:rFonts w:cs="Arial"/>
          </w:rPr>
          <w:delText>Other</w:delText>
        </w:r>
      </w:del>
      <w:ins w:id="1219" w:author="Jeff Wootton" w:date="2024-07-17T11:40:00Z" w16du:dateUtc="2024-07-17T09:40:00Z">
        <w:r w:rsidR="0066672B">
          <w:rPr>
            <w:rFonts w:cs="Arial"/>
          </w:rPr>
          <w:t>S</w:t>
        </w:r>
      </w:ins>
      <w:ins w:id="1220" w:author="Jeff Wootton" w:date="2024-06-13T19:13:00Z" w16du:dateUtc="2024-06-13T17:13:00Z">
        <w:r w:rsidR="00847E22">
          <w:rPr>
            <w:rFonts w:cs="Arial"/>
          </w:rPr>
          <w:t>ystem support files, such as Feature and Portrayal</w:t>
        </w:r>
      </w:ins>
      <w:r w:rsidRPr="00EC74DC">
        <w:rPr>
          <w:rFonts w:cs="Arial"/>
        </w:rPr>
        <w:t xml:space="preserve"> </w:t>
      </w:r>
      <w:r w:rsidR="00FC4A19">
        <w:rPr>
          <w:rFonts w:cs="Arial"/>
        </w:rPr>
        <w:t>C</w:t>
      </w:r>
      <w:r w:rsidRPr="00EC74DC">
        <w:rPr>
          <w:rFonts w:cs="Arial"/>
        </w:rPr>
        <w:t xml:space="preserve">atalogues </w:t>
      </w:r>
      <w:ins w:id="1221" w:author="Jeff Wootton" w:date="2024-06-13T19:13:00Z" w16du:dateUtc="2024-06-13T17:13:00Z">
        <w:r w:rsidR="00847E22">
          <w:rPr>
            <w:rFonts w:cs="Arial"/>
          </w:rPr>
          <w:t xml:space="preserve">or codelist dictionary files, </w:t>
        </w:r>
      </w:ins>
      <w:r w:rsidRPr="00EC74DC">
        <w:rPr>
          <w:rFonts w:cs="Arial"/>
        </w:rPr>
        <w:t xml:space="preserve">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w:t>
      </w:r>
      <w:del w:id="1222" w:author="Jeff Wootton" w:date="2024-06-22T12:01:00Z" w16du:dateUtc="2024-06-22T10:01:00Z">
        <w:r w:rsidRPr="00EC74DC" w:rsidDel="00ED27DD">
          <w:rPr>
            <w:rFonts w:cs="Arial"/>
          </w:rPr>
          <w:delText xml:space="preserve">datasets </w:delText>
        </w:r>
      </w:del>
      <w:del w:id="1223" w:author="Jeff Wootton" w:date="2024-06-13T19:14:00Z" w16du:dateUtc="2024-06-13T17:14:00Z">
        <w:r w:rsidRPr="00EC74DC" w:rsidDel="00847E22">
          <w:rPr>
            <w:rFonts w:cs="Arial"/>
          </w:rPr>
          <w:delText xml:space="preserve">such as </w:delText>
        </w:r>
        <w:r w:rsidR="00FC4A19" w:rsidDel="00847E22">
          <w:rPr>
            <w:rFonts w:cs="Arial"/>
          </w:rPr>
          <w:delText>F</w:delText>
        </w:r>
        <w:r w:rsidRPr="00EC74DC" w:rsidDel="00847E22">
          <w:rPr>
            <w:rFonts w:cs="Arial"/>
          </w:rPr>
          <w:delText xml:space="preserve">eature and </w:delText>
        </w:r>
        <w:r w:rsidR="00FC4A19" w:rsidDel="00847E22">
          <w:rPr>
            <w:rFonts w:cs="Arial"/>
          </w:rPr>
          <w:delText>P</w:delText>
        </w:r>
        <w:r w:rsidRPr="00EC74DC" w:rsidDel="00847E22">
          <w:rPr>
            <w:rFonts w:cs="Arial"/>
          </w:rPr>
          <w:delText>ortrayal</w:delText>
        </w:r>
      </w:del>
      <w:ins w:id="1224" w:author="Jeff Wootton" w:date="2024-06-13T19:14:00Z" w16du:dateUtc="2024-06-13T17:14:00Z">
        <w:r w:rsidR="00847E22">
          <w:rPr>
            <w:rFonts w:cs="Arial"/>
          </w:rPr>
          <w:t>end-user system</w:t>
        </w:r>
      </w:ins>
      <w:r w:rsidRPr="00EC74DC">
        <w:rPr>
          <w:rFonts w:cs="Arial"/>
        </w:rPr>
        <w:t>. The attribute “</w:t>
      </w:r>
      <w:del w:id="1225" w:author="Jeff Wootton" w:date="2024-06-13T19:16:00Z" w16du:dateUtc="2024-06-13T17:16:00Z">
        <w:r w:rsidRPr="00EC74DC" w:rsidDel="00847E22">
          <w:rPr>
            <w:rFonts w:cs="Arial"/>
          </w:rPr>
          <w:delText>purpose</w:delText>
        </w:r>
      </w:del>
      <w:ins w:id="1226" w:author="Jeff Wootton" w:date="2024-06-13T19:16:00Z" w16du:dateUtc="2024-06-13T17:16:00Z">
        <w:r w:rsidR="00847E22">
          <w:rPr>
            <w:rFonts w:cs="Arial"/>
          </w:rPr>
          <w:t>resourceP</w:t>
        </w:r>
        <w:r w:rsidR="00847E22" w:rsidRPr="00EC74DC">
          <w:rPr>
            <w:rFonts w:cs="Arial"/>
          </w:rPr>
          <w:t>urpose</w:t>
        </w:r>
      </w:ins>
      <w:r w:rsidRPr="00EC74DC">
        <w:rPr>
          <w:rFonts w:cs="Arial"/>
        </w:rPr>
        <w:t xml:space="preserve">” of the </w:t>
      </w:r>
      <w:ins w:id="1227" w:author="Jeff Wootton" w:date="2024-06-25T08:05:00Z" w16du:dateUtc="2024-06-25T06:05:00Z">
        <w:r w:rsidR="00027D85">
          <w:rPr>
            <w:rFonts w:cs="Arial"/>
          </w:rPr>
          <w:t xml:space="preserve">ENC </w:t>
        </w:r>
        <w:r w:rsidR="00027D85">
          <w:t>Support File Discovery Metadata</w:t>
        </w:r>
      </w:ins>
      <w:del w:id="1228" w:author="Jeff Wootton" w:date="2024-06-25T08:05:00Z" w16du:dateUtc="2024-06-25T06:05:00Z">
        <w:r w:rsidRPr="00EC74DC" w:rsidDel="00027D85">
          <w:rPr>
            <w:rFonts w:cs="Arial"/>
          </w:rPr>
          <w:delText>support file metadata</w:delText>
        </w:r>
      </w:del>
      <w:r w:rsidRPr="00EC74DC">
        <w:rPr>
          <w:rFonts w:cs="Arial"/>
        </w:rPr>
        <w:t xml:space="preserve"> provides a mechanism to </w:t>
      </w:r>
      <w:del w:id="1229" w:author="Jeff Wootton" w:date="2024-06-13T19:17:00Z" w16du:dateUtc="2024-06-13T17:17:00Z">
        <w:r w:rsidRPr="00EC74DC" w:rsidDel="00847E22">
          <w:rPr>
            <w:rFonts w:cs="Arial"/>
          </w:rPr>
          <w:delText xml:space="preserve">update </w:delText>
        </w:r>
      </w:del>
      <w:ins w:id="1230" w:author="Jeff Wootton" w:date="2024-06-13T19:17:00Z" w16du:dateUtc="2024-06-13T17:17:00Z">
        <w:r w:rsidR="00847E22">
          <w:rPr>
            <w:rFonts w:cs="Arial"/>
          </w:rPr>
          <w:t>“read” and apply</w:t>
        </w:r>
        <w:r w:rsidR="00847E22" w:rsidRPr="00EC74DC">
          <w:rPr>
            <w:rFonts w:cs="Arial"/>
          </w:rPr>
          <w:t xml:space="preserve"> </w:t>
        </w:r>
      </w:ins>
      <w:ins w:id="1231" w:author="Jeff Wootton" w:date="2024-06-22T12:02:00Z" w16du:dateUtc="2024-06-22T10:02:00Z">
        <w:r w:rsidR="005721A0">
          <w:rPr>
            <w:rFonts w:cs="Arial"/>
          </w:rPr>
          <w:t xml:space="preserve">these system </w:t>
        </w:r>
      </w:ins>
      <w:r w:rsidRPr="00EC74DC">
        <w:rPr>
          <w:rFonts w:cs="Arial"/>
        </w:rPr>
        <w:t>support files more easily.</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1232" w:author="Jeff Wootton" w:date="2024-03-27T12:16:00Z"/>
        </w:rPr>
      </w:pPr>
    </w:p>
    <w:p w14:paraId="6FF394DB" w14:textId="0CCCC7C8" w:rsidR="00601644" w:rsidDel="00E356FF" w:rsidRDefault="00601644">
      <w:pPr>
        <w:spacing w:after="160" w:line="259" w:lineRule="auto"/>
        <w:jc w:val="left"/>
        <w:rPr>
          <w:del w:id="1233" w:author="Jeff Wootton" w:date="2024-03-27T12:16:00Z"/>
        </w:rPr>
      </w:pPr>
      <w:del w:id="1234" w:author="Jeff Wootton" w:date="2024-03-27T12:16:00Z">
        <w:r w:rsidDel="00E356FF">
          <w:br w:type="page"/>
        </w:r>
      </w:del>
    </w:p>
    <w:p w14:paraId="12C08383" w14:textId="3EA49258" w:rsidR="00601644" w:rsidRPr="00E61AD8" w:rsidDel="00E356FF" w:rsidRDefault="00601644" w:rsidP="00601644">
      <w:pPr>
        <w:spacing w:line="240" w:lineRule="auto"/>
        <w:rPr>
          <w:del w:id="1235" w:author="Jeff Wootton" w:date="2024-03-27T12:16:00Z"/>
          <w:lang w:val="en-US"/>
        </w:rPr>
      </w:pPr>
    </w:p>
    <w:p w14:paraId="7E81E133" w14:textId="4A8F1335" w:rsidR="00601644" w:rsidRPr="00E61AD8" w:rsidDel="00E356FF" w:rsidRDefault="00601644" w:rsidP="00601644">
      <w:pPr>
        <w:spacing w:line="240" w:lineRule="auto"/>
        <w:rPr>
          <w:del w:id="1236" w:author="Jeff Wootton" w:date="2024-03-27T12:16:00Z"/>
          <w:lang w:val="en-US"/>
        </w:rPr>
      </w:pPr>
    </w:p>
    <w:p w14:paraId="57A94C99" w14:textId="6DE0BEE7" w:rsidR="00601644" w:rsidRPr="00E61AD8" w:rsidDel="00E356FF" w:rsidRDefault="00601644" w:rsidP="00601644">
      <w:pPr>
        <w:spacing w:line="240" w:lineRule="auto"/>
        <w:rPr>
          <w:del w:id="1237" w:author="Jeff Wootton" w:date="2024-03-27T12:16:00Z"/>
          <w:lang w:val="en-US"/>
        </w:rPr>
      </w:pPr>
    </w:p>
    <w:p w14:paraId="14EC7927" w14:textId="62089E46" w:rsidR="00601644" w:rsidRPr="00E61AD8" w:rsidDel="00E356FF" w:rsidRDefault="00601644" w:rsidP="00601644">
      <w:pPr>
        <w:spacing w:line="240" w:lineRule="auto"/>
        <w:rPr>
          <w:del w:id="1238" w:author="Jeff Wootton" w:date="2024-03-27T12:16:00Z"/>
          <w:lang w:val="en-US"/>
        </w:rPr>
      </w:pPr>
    </w:p>
    <w:p w14:paraId="4EF09267" w14:textId="7FACD518" w:rsidR="00601644" w:rsidRPr="00E61AD8" w:rsidDel="00E356FF" w:rsidRDefault="00601644" w:rsidP="00601644">
      <w:pPr>
        <w:spacing w:line="240" w:lineRule="auto"/>
        <w:rPr>
          <w:del w:id="1239" w:author="Jeff Wootton" w:date="2024-03-27T12:16:00Z"/>
          <w:lang w:val="en-US"/>
        </w:rPr>
      </w:pPr>
    </w:p>
    <w:p w14:paraId="7E2D4CF6" w14:textId="2477E89D" w:rsidR="00601644" w:rsidRPr="00E61AD8" w:rsidDel="00E356FF" w:rsidRDefault="00601644" w:rsidP="00601644">
      <w:pPr>
        <w:spacing w:line="240" w:lineRule="auto"/>
        <w:rPr>
          <w:del w:id="1240" w:author="Jeff Wootton" w:date="2024-03-27T12:16:00Z"/>
          <w:lang w:val="en-US"/>
        </w:rPr>
      </w:pPr>
    </w:p>
    <w:p w14:paraId="2AEE6783" w14:textId="2723A248" w:rsidR="00601644" w:rsidRPr="00E61AD8" w:rsidDel="00E356FF" w:rsidRDefault="00601644" w:rsidP="00601644">
      <w:pPr>
        <w:spacing w:line="240" w:lineRule="auto"/>
        <w:rPr>
          <w:del w:id="1241" w:author="Jeff Wootton" w:date="2024-03-27T12:16:00Z"/>
          <w:lang w:val="en-US"/>
        </w:rPr>
      </w:pPr>
    </w:p>
    <w:p w14:paraId="1705E708" w14:textId="1D15766E" w:rsidR="00601644" w:rsidRPr="00E61AD8" w:rsidDel="00E356FF" w:rsidRDefault="00601644" w:rsidP="00601644">
      <w:pPr>
        <w:spacing w:line="240" w:lineRule="auto"/>
        <w:rPr>
          <w:del w:id="1242" w:author="Jeff Wootton" w:date="2024-03-27T12:16:00Z"/>
          <w:lang w:val="en-US"/>
        </w:rPr>
      </w:pPr>
    </w:p>
    <w:p w14:paraId="587CDA99" w14:textId="5B6D1E5E" w:rsidR="00601644" w:rsidRPr="00E61AD8" w:rsidDel="00E356FF" w:rsidRDefault="00601644" w:rsidP="00601644">
      <w:pPr>
        <w:spacing w:line="240" w:lineRule="auto"/>
        <w:rPr>
          <w:del w:id="1243" w:author="Jeff Wootton" w:date="2024-03-27T12:16:00Z"/>
          <w:lang w:val="en-US"/>
        </w:rPr>
      </w:pPr>
    </w:p>
    <w:p w14:paraId="48DAFE5E" w14:textId="0432F623" w:rsidR="00601644" w:rsidRPr="00E61AD8" w:rsidDel="00E356FF" w:rsidRDefault="00601644" w:rsidP="00601644">
      <w:pPr>
        <w:spacing w:line="240" w:lineRule="auto"/>
        <w:rPr>
          <w:del w:id="1244" w:author="Jeff Wootton" w:date="2024-03-27T12:16:00Z"/>
          <w:lang w:val="en-US"/>
        </w:rPr>
      </w:pPr>
    </w:p>
    <w:p w14:paraId="145D2D60" w14:textId="3219451A" w:rsidR="00601644" w:rsidRPr="00E61AD8" w:rsidDel="00E356FF" w:rsidRDefault="00601644" w:rsidP="00601644">
      <w:pPr>
        <w:spacing w:line="240" w:lineRule="auto"/>
        <w:rPr>
          <w:del w:id="1245" w:author="Jeff Wootton" w:date="2024-03-27T12:16:00Z"/>
          <w:lang w:val="en-US"/>
        </w:rPr>
      </w:pPr>
    </w:p>
    <w:p w14:paraId="55A26B74" w14:textId="0E7CCC9E" w:rsidR="00601644" w:rsidRPr="00E61AD8" w:rsidDel="00E356FF" w:rsidRDefault="00601644" w:rsidP="00601644">
      <w:pPr>
        <w:spacing w:line="240" w:lineRule="auto"/>
        <w:rPr>
          <w:del w:id="1246" w:author="Jeff Wootton" w:date="2024-03-27T12:16:00Z"/>
          <w:lang w:val="en-US"/>
        </w:rPr>
      </w:pPr>
    </w:p>
    <w:p w14:paraId="53012817" w14:textId="64C27887" w:rsidR="00601644" w:rsidRPr="00E61AD8" w:rsidDel="00E356FF" w:rsidRDefault="00601644" w:rsidP="00601644">
      <w:pPr>
        <w:spacing w:line="240" w:lineRule="auto"/>
        <w:rPr>
          <w:del w:id="1247" w:author="Jeff Wootton" w:date="2024-03-27T12:16:00Z"/>
          <w:lang w:val="en-US"/>
        </w:rPr>
      </w:pPr>
    </w:p>
    <w:p w14:paraId="6E6BEA39" w14:textId="1396B68D" w:rsidR="00601644" w:rsidRPr="00E61AD8" w:rsidDel="00E356FF" w:rsidRDefault="00601644" w:rsidP="00601644">
      <w:pPr>
        <w:spacing w:line="240" w:lineRule="auto"/>
        <w:rPr>
          <w:del w:id="1248"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249" w:author="Jeff Wootton" w:date="2024-03-27T12:16:00Z"/>
          <w:rFonts w:eastAsia="Times New Roman"/>
          <w:sz w:val="22"/>
          <w:lang w:val="en-AU" w:eastAsia="en-GB"/>
        </w:rPr>
      </w:pPr>
      <w:del w:id="1250"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1251" w:author="Jeff Wootton" w:date="2024-03-27T12:16:00Z"/>
          <w:lang w:val="en-US"/>
        </w:rPr>
      </w:pPr>
    </w:p>
    <w:p w14:paraId="463B7AF6" w14:textId="5232E7E1" w:rsidR="00716509" w:rsidRPr="00716509" w:rsidDel="00E356FF" w:rsidRDefault="00716509" w:rsidP="00FC4A19">
      <w:pPr>
        <w:spacing w:after="120" w:line="240" w:lineRule="auto"/>
        <w:rPr>
          <w:del w:id="1252"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253" w:name="_Toc510784364"/>
      <w:bookmarkStart w:id="1254" w:name="_Toc510785513"/>
      <w:bookmarkStart w:id="1255" w:name="_Toc439685324"/>
      <w:bookmarkStart w:id="1256" w:name="_Toc175558668"/>
      <w:bookmarkEnd w:id="1253"/>
      <w:bookmarkEnd w:id="1254"/>
      <w:r w:rsidRPr="00651940">
        <w:lastRenderedPageBreak/>
        <w:t>S100</w:t>
      </w:r>
      <w:r w:rsidR="007653F1" w:rsidRPr="00651940">
        <w:t>_ExchangeCatalogue</w:t>
      </w:r>
      <w:bookmarkEnd w:id="1255"/>
      <w:bookmarkEnd w:id="1256"/>
    </w:p>
    <w:p w14:paraId="55B5A9F8" w14:textId="7E409578"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 xml:space="preserve">atalogue inherits the </w:t>
      </w:r>
      <w:del w:id="1257" w:author="Jeff Wootton" w:date="2024-06-25T08:07:00Z" w16du:dateUtc="2024-06-25T06:07:00Z">
        <w:r w:rsidRPr="00651940" w:rsidDel="00027D85">
          <w:rPr>
            <w:lang w:eastAsia="de-DE"/>
          </w:rPr>
          <w:delText xml:space="preserve">dataset </w:delText>
        </w:r>
      </w:del>
      <w:ins w:id="1258" w:author="Jeff Wootton" w:date="2024-06-25T08:07:00Z" w16du:dateUtc="2024-06-25T06:07:00Z">
        <w:r w:rsidR="00027D85">
          <w:rPr>
            <w:lang w:eastAsia="de-DE"/>
          </w:rPr>
          <w:t>D</w:t>
        </w:r>
        <w:r w:rsidR="00027D85" w:rsidRPr="00651940">
          <w:rPr>
            <w:lang w:eastAsia="de-DE"/>
          </w:rPr>
          <w:t xml:space="preserve">ataset </w:t>
        </w:r>
      </w:ins>
      <w:del w:id="1259" w:author="Jeff Wootton" w:date="2024-06-25T08:07:00Z" w16du:dateUtc="2024-06-25T06:07:00Z">
        <w:r w:rsidRPr="00651940" w:rsidDel="00027D85">
          <w:rPr>
            <w:lang w:eastAsia="de-DE"/>
          </w:rPr>
          <w:delText xml:space="preserve">discovery </w:delText>
        </w:r>
      </w:del>
      <w:ins w:id="1260" w:author="Jeff Wootton" w:date="2024-06-25T08:07:00Z" w16du:dateUtc="2024-06-25T06:07:00Z">
        <w:r w:rsidR="00027D85">
          <w:rPr>
            <w:lang w:eastAsia="de-DE"/>
          </w:rPr>
          <w:t>D</w:t>
        </w:r>
        <w:r w:rsidR="00027D85" w:rsidRPr="00651940">
          <w:rPr>
            <w:lang w:eastAsia="de-DE"/>
          </w:rPr>
          <w:t xml:space="preserve">iscovery </w:t>
        </w:r>
      </w:ins>
      <w:del w:id="1261" w:author="Jeff Wootton" w:date="2024-06-25T08:07:00Z" w16du:dateUtc="2024-06-25T06:07:00Z">
        <w:r w:rsidRPr="00651940" w:rsidDel="00027D85">
          <w:rPr>
            <w:lang w:eastAsia="de-DE"/>
          </w:rPr>
          <w:delText>metadata</w:delText>
        </w:r>
      </w:del>
      <w:ins w:id="1262" w:author="Jeff Wootton" w:date="2024-06-25T08:07:00Z" w16du:dateUtc="2024-06-25T06:07:00Z">
        <w:r w:rsidR="00027D85">
          <w:rPr>
            <w:lang w:eastAsia="de-DE"/>
          </w:rPr>
          <w:t>M</w:t>
        </w:r>
        <w:r w:rsidR="00027D85" w:rsidRPr="00651940">
          <w:rPr>
            <w:lang w:eastAsia="de-DE"/>
          </w:rPr>
          <w:t>etadata</w:t>
        </w:r>
      </w:ins>
      <w:ins w:id="1263" w:author="Jeff Wootton" w:date="2024-06-13T19:18:00Z" w16du:dateUtc="2024-06-13T17:18:00Z">
        <w:r w:rsidR="00847E22">
          <w:rPr>
            <w:lang w:eastAsia="de-DE"/>
          </w:rPr>
          <w:t>,</w:t>
        </w:r>
      </w:ins>
      <w:del w:id="1264" w:author="Jeff Wootton" w:date="2024-06-13T19:18:00Z" w16du:dateUtc="2024-06-13T17:18:00Z">
        <w:r w:rsidRPr="00651940" w:rsidDel="00847E22">
          <w:rPr>
            <w:lang w:eastAsia="de-DE"/>
          </w:rPr>
          <w:delText xml:space="preserve"> and</w:delText>
        </w:r>
      </w:del>
      <w:r w:rsidRPr="00651940">
        <w:rPr>
          <w:lang w:eastAsia="de-DE"/>
        </w:rPr>
        <w:t xml:space="preserve"> </w:t>
      </w:r>
      <w:del w:id="1265" w:author="Jeff Wootton" w:date="2024-06-25T08:07:00Z" w16du:dateUtc="2024-06-25T06:07:00Z">
        <w:r w:rsidRPr="00651940" w:rsidDel="00027D85">
          <w:rPr>
            <w:lang w:eastAsia="de-DE"/>
          </w:rPr>
          <w:delText xml:space="preserve">support </w:delText>
        </w:r>
      </w:del>
      <w:ins w:id="1266" w:author="Jeff Wootton" w:date="2024-06-25T08:07:00Z" w16du:dateUtc="2024-06-25T06:07:00Z">
        <w:r w:rsidR="00027D85">
          <w:rPr>
            <w:lang w:eastAsia="de-DE"/>
          </w:rPr>
          <w:t>S</w:t>
        </w:r>
        <w:r w:rsidR="00027D85" w:rsidRPr="00651940">
          <w:rPr>
            <w:lang w:eastAsia="de-DE"/>
          </w:rPr>
          <w:t xml:space="preserve">upport </w:t>
        </w:r>
      </w:ins>
      <w:del w:id="1267" w:author="Jeff Wootton" w:date="2024-06-25T08:07:00Z" w16du:dateUtc="2024-06-25T06:07:00Z">
        <w:r w:rsidRPr="00651940" w:rsidDel="00027D85">
          <w:rPr>
            <w:lang w:eastAsia="de-DE"/>
          </w:rPr>
          <w:delText xml:space="preserve">file </w:delText>
        </w:r>
      </w:del>
      <w:ins w:id="1268" w:author="Jeff Wootton" w:date="2024-06-25T08:07:00Z" w16du:dateUtc="2024-06-25T06:07:00Z">
        <w:r w:rsidR="00027D85">
          <w:rPr>
            <w:lang w:eastAsia="de-DE"/>
          </w:rPr>
          <w:t>F</w:t>
        </w:r>
        <w:r w:rsidR="00027D85" w:rsidRPr="00651940">
          <w:rPr>
            <w:lang w:eastAsia="de-DE"/>
          </w:rPr>
          <w:t xml:space="preserve">ile </w:t>
        </w:r>
      </w:ins>
      <w:del w:id="1269" w:author="Jeff Wootton" w:date="2024-06-25T08:07:00Z" w16du:dateUtc="2024-06-25T06:07:00Z">
        <w:r w:rsidRPr="00651940" w:rsidDel="00027D85">
          <w:rPr>
            <w:lang w:eastAsia="de-DE"/>
          </w:rPr>
          <w:delText xml:space="preserve">discovery </w:delText>
        </w:r>
      </w:del>
      <w:ins w:id="1270" w:author="Jeff Wootton" w:date="2024-06-25T08:07:00Z" w16du:dateUtc="2024-06-25T06:07:00Z">
        <w:r w:rsidR="00027D85">
          <w:rPr>
            <w:lang w:eastAsia="de-DE"/>
          </w:rPr>
          <w:t>D</w:t>
        </w:r>
        <w:r w:rsidR="00027D85" w:rsidRPr="00651940">
          <w:rPr>
            <w:lang w:eastAsia="de-DE"/>
          </w:rPr>
          <w:t xml:space="preserve">iscovery </w:t>
        </w:r>
      </w:ins>
      <w:del w:id="1271" w:author="Jeff Wootton" w:date="2024-06-25T08:07:00Z" w16du:dateUtc="2024-06-25T06:07:00Z">
        <w:r w:rsidRPr="00651940" w:rsidDel="00027D85">
          <w:rPr>
            <w:lang w:eastAsia="de-DE"/>
          </w:rPr>
          <w:delText>metadata</w:delText>
        </w:r>
      </w:del>
      <w:ins w:id="1272" w:author="Jeff Wootton" w:date="2024-06-25T08:07:00Z" w16du:dateUtc="2024-06-25T06:07:00Z">
        <w:r w:rsidR="00027D85">
          <w:rPr>
            <w:lang w:eastAsia="de-DE"/>
          </w:rPr>
          <w:t>M</w:t>
        </w:r>
        <w:r w:rsidR="00027D85" w:rsidRPr="00651940">
          <w:rPr>
            <w:lang w:eastAsia="de-DE"/>
          </w:rPr>
          <w:t>etadata</w:t>
        </w:r>
        <w:r w:rsidR="00027D85">
          <w:rPr>
            <w:lang w:eastAsia="de-DE"/>
          </w:rPr>
          <w:t xml:space="preserve"> </w:t>
        </w:r>
      </w:ins>
      <w:commentRangeStart w:id="1273"/>
      <w:ins w:id="1274" w:author="Jeff Wootton" w:date="2024-06-13T19:18:00Z" w16du:dateUtc="2024-06-13T17:18:00Z">
        <w:r w:rsidR="00847E22">
          <w:rPr>
            <w:lang w:eastAsia="de-DE"/>
          </w:rPr>
          <w:t xml:space="preserve">and Catalogue </w:t>
        </w:r>
      </w:ins>
      <w:ins w:id="1275" w:author="Jeff Wootton" w:date="2024-06-25T08:07:00Z" w16du:dateUtc="2024-06-25T06:07:00Z">
        <w:r w:rsidR="00027D85">
          <w:rPr>
            <w:lang w:eastAsia="de-DE"/>
          </w:rPr>
          <w:t>D</w:t>
        </w:r>
      </w:ins>
      <w:ins w:id="1276" w:author="Jeff Wootton" w:date="2024-06-13T19:18:00Z" w16du:dateUtc="2024-06-13T17:18:00Z">
        <w:r w:rsidR="00847E22">
          <w:rPr>
            <w:lang w:eastAsia="de-DE"/>
          </w:rPr>
          <w:t xml:space="preserve">iscovery </w:t>
        </w:r>
      </w:ins>
      <w:ins w:id="1277" w:author="Jeff Wootton" w:date="2024-06-25T08:07:00Z" w16du:dateUtc="2024-06-25T06:07:00Z">
        <w:r w:rsidR="00027D85">
          <w:rPr>
            <w:lang w:eastAsia="de-DE"/>
          </w:rPr>
          <w:t>M</w:t>
        </w:r>
      </w:ins>
      <w:ins w:id="1278" w:author="Jeff Wootton" w:date="2024-06-13T19:18:00Z" w16du:dateUtc="2024-06-13T17:18:00Z">
        <w:r w:rsidR="00847E22">
          <w:rPr>
            <w:lang w:eastAsia="de-DE"/>
          </w:rPr>
          <w:t>etadata</w:t>
        </w:r>
      </w:ins>
      <w:r w:rsidR="00734FC1" w:rsidRPr="00651940">
        <w:rPr>
          <w:lang w:eastAsia="de-DE"/>
        </w:rPr>
        <w:t xml:space="preserve"> </w:t>
      </w:r>
      <w:commentRangeEnd w:id="1273"/>
      <w:r w:rsidR="00847E22">
        <w:rPr>
          <w:rStyle w:val="CommentReference"/>
        </w:rPr>
        <w:commentReference w:id="1273"/>
      </w:r>
      <w:r w:rsidR="00734FC1" w:rsidRPr="00651940">
        <w:rPr>
          <w:lang w:eastAsia="de-DE"/>
        </w:rPr>
        <w:t>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productSpecification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r>
              <w:rPr>
                <w:rFonts w:cs="Arial"/>
                <w:sz w:val="16"/>
                <w:szCs w:val="16"/>
                <w:lang w:val="en-AU" w:eastAsia="en-US"/>
              </w:rPr>
              <w:t>defaultLocale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r>
              <w:rPr>
                <w:rFonts w:cs="Arial"/>
                <w:sz w:val="16"/>
                <w:szCs w:val="16"/>
                <w:lang w:val="en-AU" w:eastAsia="en-US"/>
              </w:rPr>
              <w:t>otherLocale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exchangeCatalogueDescription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exchangeCatalogueComment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r>
              <w:rPr>
                <w:rFonts w:cs="Arial"/>
                <w:sz w:val="16"/>
                <w:szCs w:val="16"/>
                <w:lang w:val="en-AU"/>
              </w:rPr>
              <w:t>dataServerIdentifier</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r w:rsidRPr="00651940">
              <w:rPr>
                <w:rFonts w:cs="Arial"/>
                <w:sz w:val="16"/>
                <w:szCs w:val="16"/>
                <w:lang w:val="en-AU"/>
              </w:rPr>
              <w:t>CharacterString</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r w:rsidRPr="00651940">
              <w:rPr>
                <w:rFonts w:cs="Arial"/>
                <w:sz w:val="16"/>
                <w:szCs w:val="16"/>
              </w:rPr>
              <w:t>datasetDiscoveryMetadata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r>
              <w:rPr>
                <w:rFonts w:cs="Arial"/>
                <w:sz w:val="16"/>
                <w:szCs w:val="16"/>
              </w:rPr>
              <w:t>catalogueDiscoveryMetadata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r w:rsidRPr="00651940">
              <w:rPr>
                <w:rFonts w:cs="Arial"/>
                <w:sz w:val="16"/>
                <w:szCs w:val="16"/>
              </w:rPr>
              <w:t>supportFileDiscoveryMetadata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The concatenation of identifier and dateTime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r w:rsidRPr="00651940">
              <w:rPr>
                <w:sz w:val="16"/>
                <w:szCs w:val="16"/>
                <w:lang w:val="fr-FR" w:eastAsia="ar-SA"/>
              </w:rPr>
              <w:t xml:space="preserve">Uniquely identifies this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CharacterString</w:t>
            </w:r>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date</w:t>
            </w:r>
            <w:r w:rsidR="00C33E5C">
              <w:rPr>
                <w:sz w:val="16"/>
                <w:szCs w:val="16"/>
                <w:lang w:val="en-AU" w:eastAsia="ar-SA"/>
              </w:rPr>
              <w:t>Time</w:t>
            </w:r>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r w:rsidRPr="00651940">
              <w:rPr>
                <w:sz w:val="16"/>
                <w:szCs w:val="16"/>
                <w:lang w:val="en-AU" w:eastAsia="ar-SA"/>
              </w:rPr>
              <w:t>Date</w:t>
            </w:r>
            <w:r w:rsidR="00B700C4">
              <w:rPr>
                <w:sz w:val="16"/>
                <w:szCs w:val="16"/>
                <w:lang w:val="en-AU" w:eastAsia="ar-SA"/>
              </w:rPr>
              <w:t>Time</w:t>
            </w:r>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Format:  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CharacterString</w:t>
            </w:r>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CI_Telephone</w:t>
            </w:r>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CI_Address</w:t>
            </w:r>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279" w:name="_Toc510785515"/>
      <w:bookmarkStart w:id="1280" w:name="_Toc510784366"/>
      <w:bookmarkStart w:id="1281" w:name="_Toc439685325"/>
      <w:bookmarkStart w:id="1282" w:name="_Toc175558669"/>
      <w:bookmarkEnd w:id="1279"/>
      <w:bookmarkEnd w:id="1280"/>
      <w:r w:rsidRPr="00130A33">
        <w:t>S100</w:t>
      </w:r>
      <w:r w:rsidR="007653F1" w:rsidRPr="00130A33">
        <w:t>_DatasetDiscoveryMetadata</w:t>
      </w:r>
      <w:bookmarkEnd w:id="1281"/>
      <w:bookmarkEnd w:id="1282"/>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fileName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CharacterString</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5D556B" w14:textId="77777777" w:rsidR="00130A33" w:rsidRDefault="00130A33" w:rsidP="00130A33">
            <w:pPr>
              <w:spacing w:before="60" w:after="60" w:line="240" w:lineRule="auto"/>
              <w:jc w:val="left"/>
              <w:rPr>
                <w:ins w:id="1283" w:author="Jeff Wootton" w:date="2024-06-23T21:02:00Z" w16du:dateUtc="2024-06-23T19:02:00Z"/>
                <w:rFonts w:cs="Arial"/>
                <w:sz w:val="16"/>
                <w:szCs w:val="16"/>
                <w:lang w:eastAsia="en-US"/>
              </w:rPr>
            </w:pPr>
            <w:r w:rsidRPr="003440C2">
              <w:rPr>
                <w:rFonts w:cs="Arial"/>
                <w:sz w:val="16"/>
                <w:szCs w:val="16"/>
                <w:lang w:eastAsia="en-US"/>
              </w:rPr>
              <w:t>For example, a harbour or port name, between two named locations etc</w:t>
            </w:r>
          </w:p>
          <w:p w14:paraId="00FDCE6E" w14:textId="3F62B288" w:rsidR="00FE61B1" w:rsidRPr="00BD587E" w:rsidRDefault="00FE61B1" w:rsidP="00130A33">
            <w:pPr>
              <w:spacing w:before="60" w:after="60" w:line="240" w:lineRule="auto"/>
              <w:jc w:val="left"/>
              <w:rPr>
                <w:rFonts w:cs="Arial"/>
                <w:sz w:val="16"/>
                <w:szCs w:val="16"/>
                <w:lang w:eastAsia="en-US"/>
              </w:rPr>
            </w:pPr>
            <w:commentRangeStart w:id="1284"/>
            <w:ins w:id="1285" w:author="Jeff Wootton" w:date="2024-06-23T21:02:00Z">
              <w:r w:rsidRPr="00FE61B1">
                <w:rPr>
                  <w:rFonts w:cs="Arial"/>
                  <w:sz w:val="16"/>
                  <w:szCs w:val="16"/>
                  <w:lang w:eastAsia="en-US"/>
                </w:rPr>
                <w:t>See</w:t>
              </w:r>
            </w:ins>
            <w:ins w:id="1286" w:author="Jeff Wootton" w:date="2024-06-23T21:07:00Z" w16du:dateUtc="2024-06-23T19:07:00Z">
              <w:r w:rsidR="00296624">
                <w:rPr>
                  <w:rFonts w:cs="Arial"/>
                  <w:sz w:val="16"/>
                  <w:szCs w:val="16"/>
                  <w:lang w:eastAsia="en-US"/>
                </w:rPr>
                <w:t xml:space="preserve"> als</w:t>
              </w:r>
            </w:ins>
            <w:ins w:id="1287" w:author="Jeff Wootton" w:date="2024-06-23T21:08:00Z" w16du:dateUtc="2024-06-23T19:08:00Z">
              <w:r w:rsidR="00296624">
                <w:rPr>
                  <w:rFonts w:cs="Arial"/>
                  <w:sz w:val="16"/>
                  <w:szCs w:val="16"/>
                  <w:lang w:eastAsia="en-US"/>
                </w:rPr>
                <w:t>o</w:t>
              </w:r>
            </w:ins>
            <w:ins w:id="1288" w:author="Jeff Wootton" w:date="2024-06-23T21:02:00Z">
              <w:r w:rsidRPr="00FE61B1">
                <w:rPr>
                  <w:rFonts w:cs="Arial"/>
                  <w:sz w:val="16"/>
                  <w:szCs w:val="16"/>
                  <w:lang w:eastAsia="en-US"/>
                </w:rPr>
                <w:t xml:space="preserve"> Note 1</w:t>
              </w:r>
            </w:ins>
            <w:commentRangeEnd w:id="1284"/>
            <w:ins w:id="1289" w:author="Jeff Wootton" w:date="2024-06-23T21:04:00Z" w16du:dateUtc="2024-06-23T19:04:00Z">
              <w:r>
                <w:rPr>
                  <w:rStyle w:val="CommentReference"/>
                </w:rPr>
                <w:commentReference w:id="1284"/>
              </w:r>
            </w:ins>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datasetID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0B5B19A" w:rsidR="00130A33" w:rsidRPr="003440C2" w:rsidRDefault="00130A33" w:rsidP="00130A33">
            <w:pPr>
              <w:spacing w:before="60" w:after="60" w:line="240" w:lineRule="auto"/>
              <w:jc w:val="left"/>
              <w:rPr>
                <w:rFonts w:cs="Arial"/>
                <w:sz w:val="16"/>
                <w:szCs w:val="16"/>
                <w:lang w:eastAsia="en-US"/>
              </w:rPr>
            </w:pPr>
            <w:r>
              <w:rPr>
                <w:sz w:val="16"/>
                <w:szCs w:val="16"/>
              </w:rPr>
              <w:t xml:space="preserve">Dataset ID expressed as a </w:t>
            </w:r>
            <w:del w:id="1290" w:author="Jeff Wootton" w:date="2024-04-19T08:39:00Z">
              <w:r w:rsidDel="00126606">
                <w:rPr>
                  <w:sz w:val="16"/>
                  <w:szCs w:val="16"/>
                </w:rPr>
                <w:delText xml:space="preserve">Marine </w:delText>
              </w:r>
            </w:del>
            <w:ins w:id="1291" w:author="Jeff Wootton" w:date="2024-04-19T08:39:00Z">
              <w:r w:rsidR="00126606">
                <w:rPr>
                  <w:sz w:val="16"/>
                  <w:szCs w:val="16"/>
                </w:rPr>
                <w:t xml:space="preserve">Maritime </w:t>
              </w:r>
            </w:ins>
            <w:r>
              <w:rPr>
                <w:sz w:val="16"/>
                <w:szCs w:val="16"/>
              </w:rPr>
              <w:t>Resource Name</w:t>
            </w:r>
            <w:ins w:id="1292" w:author="Jeff Wootton" w:date="2024-04-19T08:40:00Z">
              <w:r w:rsidR="00126606">
                <w:rPr>
                  <w:sz w:val="16"/>
                  <w:szCs w:val="16"/>
                </w:rPr>
                <w:t xml:space="preserv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compressionFlag</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dataProtection</w:t>
            </w:r>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protectionScheme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digitalSignatureReference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Specifies the algorithm used to compute digitalSignatureValue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digitalSignatureValue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The value resulting from application of digitalSignatureReference.</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r w:rsidRPr="003440C2">
              <w:rPr>
                <w:rFonts w:cs="Arial"/>
                <w:sz w:val="16"/>
                <w:szCs w:val="16"/>
                <w:lang w:val="fr-FR"/>
              </w:rPr>
              <w:t>MD_SecurityConstraints&gt;MD_ClassificationCode (codelist)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notForNavigation</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specificUsage</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editionNumber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updateNumber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updateApplicationDate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referenceID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Reference back to the datasetID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Update metadata refers to the datasetID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issueDate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issueTime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r w:rsidRPr="003440C2">
              <w:rPr>
                <w:rFonts w:cs="Arial"/>
                <w:sz w:val="16"/>
                <w:szCs w:val="16"/>
                <w:lang w:eastAsia="en-US"/>
              </w:rPr>
              <w:t>boundingBox</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r w:rsidRPr="003440C2">
              <w:rPr>
                <w:rFonts w:cs="Arial"/>
                <w:sz w:val="16"/>
                <w:szCs w:val="16"/>
              </w:rPr>
              <w:t>EX_GeographicBoundingBox</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temporalExtent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productSpecification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producingAgency</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lang w:val="fr-FR"/>
              </w:rPr>
              <w:t>CI_Responsibility&gt;CI_Organisation</w:t>
            </w:r>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producerCode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3C893D66" w:rsidR="00130A33" w:rsidRPr="003440C2" w:rsidRDefault="00130A33" w:rsidP="00130A33">
            <w:pPr>
              <w:spacing w:before="60" w:after="60" w:line="240" w:lineRule="auto"/>
              <w:jc w:val="left"/>
              <w:rPr>
                <w:rFonts w:cs="Arial"/>
                <w:sz w:val="16"/>
                <w:szCs w:val="16"/>
                <w:lang w:eastAsia="en-US"/>
              </w:rPr>
            </w:pPr>
            <w:r>
              <w:rPr>
                <w:sz w:val="16"/>
                <w:szCs w:val="16"/>
              </w:rPr>
              <w:t xml:space="preserve">The official IHO </w:t>
            </w:r>
            <w:ins w:id="1293" w:author="Jeff Wootton" w:date="2024-06-03T11:57:00Z" w16du:dateUtc="2024-06-03T09:57:00Z">
              <w:r w:rsidR="0027634D">
                <w:rPr>
                  <w:sz w:val="16"/>
                  <w:szCs w:val="16"/>
                </w:rPr>
                <w:t xml:space="preserve">S-100 </w:t>
              </w:r>
            </w:ins>
            <w:r>
              <w:rPr>
                <w:sz w:val="16"/>
                <w:szCs w:val="16"/>
              </w:rPr>
              <w:t xml:space="preserve">Producer Code from </w:t>
            </w:r>
            <w:commentRangeStart w:id="1294"/>
            <w:del w:id="1295" w:author="Jeff Wootton" w:date="2024-06-03T10:17:00Z" w16du:dateUtc="2024-06-03T08:17:00Z">
              <w:r w:rsidDel="00AA4C4C">
                <w:rPr>
                  <w:sz w:val="16"/>
                  <w:szCs w:val="16"/>
                </w:rPr>
                <w:delText>S-62</w:delText>
              </w:r>
            </w:del>
            <w:ins w:id="1296" w:author="Jeff Wootton" w:date="2024-06-03T10:17:00Z" w16du:dateUtc="2024-06-03T08:17:00Z">
              <w:r w:rsidR="00AA4C4C">
                <w:rPr>
                  <w:sz w:val="16"/>
                  <w:szCs w:val="16"/>
                </w:rPr>
                <w:t>the IHO GI Registry, Producer Code Register</w:t>
              </w:r>
            </w:ins>
            <w:commentRangeEnd w:id="1294"/>
            <w:ins w:id="1297" w:author="Jeff Wootton" w:date="2024-06-03T10:18:00Z" w16du:dateUtc="2024-06-03T08:18:00Z">
              <w:r w:rsidR="00AA4C4C">
                <w:rPr>
                  <w:rStyle w:val="CommentReference"/>
                </w:rPr>
                <w:commentReference w:id="1294"/>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encodingFormat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dataCoverage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defaultLocale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In absence of defaultLocale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otherLocale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metadataPointOfContact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r w:rsidRPr="006834DB">
              <w:rPr>
                <w:rFonts w:cs="Arial"/>
                <w:sz w:val="16"/>
                <w:szCs w:val="16"/>
                <w:lang w:val="it-IT"/>
              </w:rPr>
              <w:t>CI_Responsibility&gt;CI_Individual or</w:t>
            </w:r>
          </w:p>
          <w:p w14:paraId="4CDC1173" w14:textId="366C8B38" w:rsidR="00130A33" w:rsidRPr="006834DB" w:rsidRDefault="00130A33" w:rsidP="00130A33">
            <w:pPr>
              <w:spacing w:before="60" w:after="60" w:line="240" w:lineRule="auto"/>
              <w:jc w:val="left"/>
              <w:rPr>
                <w:rFonts w:cs="Arial"/>
                <w:sz w:val="16"/>
                <w:szCs w:val="16"/>
                <w:lang w:val="it-IT" w:eastAsia="en-US"/>
              </w:rPr>
            </w:pPr>
            <w:r w:rsidRPr="006834DB">
              <w:rPr>
                <w:rFonts w:cs="Arial"/>
                <w:sz w:val="16"/>
                <w:szCs w:val="16"/>
                <w:lang w:val="it-IT"/>
              </w:rPr>
              <w:t>CI_Responsibility&gt;CI_Organisation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Only if metadataPointOfContact is different to producingAgency</w:t>
            </w:r>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metadataDateStamp</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r w:rsidRPr="003440C2">
              <w:rPr>
                <w:rFonts w:cs="Arial"/>
                <w:sz w:val="16"/>
                <w:szCs w:val="16"/>
              </w:rPr>
              <w:t>replacedData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24715BA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ins w:id="1298" w:author="Jeff Wootton" w:date="2024-06-23T21:06:00Z" w16du:dateUtc="2024-06-23T19:06:00Z">
              <w:r w:rsidR="00FE61B1">
                <w:rPr>
                  <w:rFonts w:cs="Arial"/>
                  <w:sz w:val="16"/>
                  <w:szCs w:val="16"/>
                  <w:lang w:eastAsia="en-US"/>
                </w:rPr>
                <w:t xml:space="preserve"> 2</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r w:rsidRPr="003440C2">
              <w:rPr>
                <w:rFonts w:cs="Arial"/>
                <w:sz w:val="16"/>
                <w:szCs w:val="16"/>
              </w:rPr>
              <w:t>dataReplacement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09E95F4B" w:rsidR="00CF51A6" w:rsidRPr="003440C2" w:rsidRDefault="00CF51A6" w:rsidP="00130A33">
            <w:pPr>
              <w:spacing w:before="60" w:after="60" w:line="240" w:lineRule="auto"/>
              <w:jc w:val="left"/>
              <w:rPr>
                <w:rFonts w:cs="Arial"/>
                <w:sz w:val="16"/>
                <w:szCs w:val="16"/>
              </w:rPr>
            </w:pPr>
            <w:r>
              <w:rPr>
                <w:rFonts w:cs="Arial"/>
                <w:sz w:val="16"/>
                <w:szCs w:val="16"/>
              </w:rPr>
              <w:t>See Note</w:t>
            </w:r>
            <w:ins w:id="1299" w:author="Jeff Wootton" w:date="2024-06-23T21:06:00Z" w16du:dateUtc="2024-06-23T19:06:00Z">
              <w:r w:rsidR="00FE61B1">
                <w:rPr>
                  <w:rFonts w:cs="Arial"/>
                  <w:sz w:val="16"/>
                  <w:szCs w:val="16"/>
                </w:rPr>
                <w:t xml:space="preserve"> 2</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r w:rsidRPr="003440C2">
              <w:rPr>
                <w:rFonts w:cs="Arial"/>
                <w:sz w:val="16"/>
                <w:szCs w:val="16"/>
              </w:rPr>
              <w:t>navigationPurpose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r w:rsidRPr="003440C2">
              <w:rPr>
                <w:rFonts w:cs="Arial"/>
                <w:sz w:val="16"/>
                <w:szCs w:val="16"/>
              </w:rPr>
              <w:t>resourceMaintenance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r w:rsidRPr="003440C2">
              <w:rPr>
                <w:rFonts w:cs="Arial"/>
                <w:sz w:val="16"/>
                <w:szCs w:val="16"/>
              </w:rPr>
              <w:t>MD_MaintenanceInformation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403957AD" w14:textId="5B924C0E" w:rsidR="00FE61B1" w:rsidRDefault="00FE61B1" w:rsidP="00932ACB">
      <w:pPr>
        <w:spacing w:after="120" w:line="240" w:lineRule="auto"/>
        <w:rPr>
          <w:ins w:id="1300" w:author="Jeff Wootton" w:date="2024-06-23T21:06:00Z" w16du:dateUtc="2024-06-23T19:06:00Z"/>
        </w:rPr>
      </w:pPr>
      <w:commentRangeStart w:id="1301"/>
      <w:ins w:id="1302" w:author="Jeff Wootton" w:date="2024-06-23T21:06:00Z">
        <w:r w:rsidRPr="00FE61B1">
          <w:t xml:space="preserve">NOTE 1: description: </w:t>
        </w:r>
      </w:ins>
      <w:ins w:id="1303" w:author="Jeff Wootton" w:date="2024-06-23T21:25:00Z" w16du:dateUtc="2024-06-23T19:25:00Z">
        <w:r w:rsidR="005C0555">
          <w:t>D</w:t>
        </w:r>
        <w:r w:rsidR="005C0555" w:rsidRPr="00FE61B1">
          <w:t xml:space="preserve">uring the </w:t>
        </w:r>
        <w:r w:rsidR="005C0555">
          <w:t xml:space="preserve">ENC </w:t>
        </w:r>
        <w:r w:rsidR="005C0555" w:rsidRPr="00FE61B1">
          <w:t>Dual</w:t>
        </w:r>
        <w:r w:rsidR="005C0555">
          <w:t>-</w:t>
        </w:r>
        <w:r w:rsidR="005C0555" w:rsidRPr="00FE61B1">
          <w:t>Fuel transition period</w:t>
        </w:r>
        <w:r w:rsidR="005C0555">
          <w:t>, it is recommended that</w:t>
        </w:r>
        <w:r w:rsidR="005C0555" w:rsidRPr="00FE61B1">
          <w:t xml:space="preserve"> </w:t>
        </w:r>
        <w:r w:rsidR="005C0555">
          <w:t>t</w:t>
        </w:r>
      </w:ins>
      <w:ins w:id="1304" w:author="Jeff Wootton" w:date="2024-06-23T21:06:00Z">
        <w:r w:rsidRPr="00FE61B1">
          <w:t xml:space="preserve">he attribute description is </w:t>
        </w:r>
      </w:ins>
      <w:ins w:id="1305" w:author="Jeff Wootton" w:date="2024-06-23T21:26:00Z" w16du:dateUtc="2024-06-23T19:26:00Z">
        <w:r w:rsidR="005C0555">
          <w:t xml:space="preserve">used </w:t>
        </w:r>
      </w:ins>
      <w:ins w:id="1306" w:author="Jeff Wootton" w:date="2024-06-23T21:06:00Z">
        <w:r w:rsidRPr="00FE61B1">
          <w:t xml:space="preserve">to identify equivalent S-57 ENCs in S-101. This information is to be semicolon separated to distinguish it from any other information, </w:t>
        </w:r>
      </w:ins>
      <w:ins w:id="1307" w:author="Jeff Wootton" w:date="2024-06-23T21:09:00Z" w16du:dateUtc="2024-06-23T19:09:00Z">
        <w:r w:rsidR="00296624">
          <w:t>for example</w:t>
        </w:r>
      </w:ins>
      <w:ins w:id="1308" w:author="Jeff Wootton" w:date="2024-06-23T21:06:00Z">
        <w:r w:rsidRPr="00FE61B1">
          <w:t xml:space="preserve"> for 1 to 1 mapping &lt;XC:description&gt;;GB5DNABH;&lt;/XC:description&gt; and for more than one equivalent S-57 ENC: &lt;XC:description&gt;;NL4NZ110;NL5WS130;&lt;/XC:description&gt;</w:t>
        </w:r>
      </w:ins>
      <w:ins w:id="1309" w:author="Jeff Wootton" w:date="2024-06-23T21:16:00Z" w16du:dateUtc="2024-06-23T19:16:00Z">
        <w:r w:rsidR="00296624">
          <w:t>.</w:t>
        </w:r>
      </w:ins>
      <w:ins w:id="1310" w:author="Jeff Wootton" w:date="2024-06-23T21:06:00Z">
        <w:r w:rsidRPr="00FE61B1">
          <w:t xml:space="preserve"> If </w:t>
        </w:r>
        <w:r w:rsidRPr="00FE61B1">
          <w:lastRenderedPageBreak/>
          <w:t xml:space="preserve">the mapping is partial, a “p” should be included at the end of the S-57 dataset name, </w:t>
        </w:r>
      </w:ins>
      <w:ins w:id="1311" w:author="Jeff Wootton" w:date="2024-06-23T21:16:00Z" w16du:dateUtc="2024-06-23T19:16:00Z">
        <w:r w:rsidR="00296624">
          <w:t>for example</w:t>
        </w:r>
      </w:ins>
      <w:ins w:id="1312" w:author="Jeff Wootton" w:date="2024-06-23T21:06:00Z">
        <w:r w:rsidRPr="00FE61B1">
          <w:t xml:space="preserve">  &lt;XC:description&gt;;GB5DNABHp;&lt;/XC:description&gt;. There may be scenarios for non-ECDIS use only, where S-101 ENCs are produced without equivalent S-57 ENCs</w:t>
        </w:r>
      </w:ins>
      <w:ins w:id="1313" w:author="Jeff Wootton" w:date="2024-06-23T21:17:00Z" w16du:dateUtc="2024-06-23T19:17:00Z">
        <w:r w:rsidR="00296624">
          <w:t>;</w:t>
        </w:r>
      </w:ins>
      <w:ins w:id="1314" w:author="Jeff Wootton" w:date="2024-06-23T21:06:00Z">
        <w:r w:rsidRPr="00FE61B1">
          <w:t xml:space="preserve"> this </w:t>
        </w:r>
      </w:ins>
      <w:ins w:id="1315" w:author="Jeff Wootton" w:date="2024-06-23T21:23:00Z" w16du:dateUtc="2024-06-23T19:23:00Z">
        <w:r w:rsidR="005C0555">
          <w:t>should</w:t>
        </w:r>
      </w:ins>
      <w:ins w:id="1316" w:author="Jeff Wootton" w:date="2024-06-23T21:06:00Z">
        <w:r w:rsidRPr="00FE61B1">
          <w:t xml:space="preserve"> be shown using an “n” as &lt;XC:description&gt;;n;&lt;/XC:description&gt;</w:t>
        </w:r>
      </w:ins>
      <w:commentRangeEnd w:id="1301"/>
      <w:ins w:id="1317" w:author="Jeff Wootton" w:date="2024-06-23T21:18:00Z" w16du:dateUtc="2024-06-23T19:18:00Z">
        <w:r w:rsidR="00296624">
          <w:rPr>
            <w:rStyle w:val="CommentReference"/>
          </w:rPr>
          <w:commentReference w:id="1301"/>
        </w:r>
      </w:ins>
    </w:p>
    <w:p w14:paraId="73F08750" w14:textId="7F6E2975" w:rsidR="00932ACB" w:rsidRDefault="00932ACB" w:rsidP="00932ACB">
      <w:pPr>
        <w:spacing w:after="120" w:line="240" w:lineRule="auto"/>
        <w:rPr>
          <w:ins w:id="1318" w:author="Jeff Wootton" w:date="2024-06-13T19:22:00Z" w16du:dateUtc="2024-06-13T17:22:00Z"/>
        </w:rPr>
      </w:pPr>
      <w:r>
        <w:t>NOTE</w:t>
      </w:r>
      <w:ins w:id="1319" w:author="Jeff Wootton" w:date="2024-06-23T21:05:00Z" w16du:dateUtc="2024-06-23T19:05:00Z">
        <w:r w:rsidR="00FE61B1">
          <w:t xml:space="preserve"> 2</w:t>
        </w:r>
      </w:ins>
      <w:r>
        <w:t xml:space="preserve">: replacedData and dataReplacement: </w:t>
      </w:r>
      <w:r w:rsidR="003A3240">
        <w:t>T</w:t>
      </w:r>
      <w:r>
        <w:t>he attribute replacedData</w:t>
      </w:r>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dataReplacement </w:t>
      </w:r>
      <w:r w:rsidR="008C065C">
        <w:t xml:space="preserve">is mandatory if replacedData = </w:t>
      </w:r>
      <w:r w:rsidR="008C065C">
        <w:rPr>
          <w:i/>
        </w:rPr>
        <w:t>True</w:t>
      </w:r>
      <w:r>
        <w:t>.</w:t>
      </w:r>
    </w:p>
    <w:p w14:paraId="6591CB64" w14:textId="0755F888" w:rsidR="00847E22" w:rsidRPr="00932ACB" w:rsidDel="00A22871" w:rsidRDefault="00847E22" w:rsidP="00932ACB">
      <w:pPr>
        <w:spacing w:after="120" w:line="240" w:lineRule="auto"/>
        <w:rPr>
          <w:del w:id="1320" w:author="Jeff Wootton" w:date="2024-06-22T12:05:00Z" w16du:dateUtc="2024-06-22T10:05: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1321"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321"/>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boundingPolygon</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EX_BoundingPolygon</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r>
              <w:rPr>
                <w:rFonts w:cs="Arial"/>
                <w:sz w:val="16"/>
                <w:szCs w:val="16"/>
                <w:lang w:eastAsia="en-US"/>
              </w:rPr>
              <w:t>temporalExtent</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AF14F4">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r>
              <w:rPr>
                <w:rFonts w:cs="Arial"/>
                <w:sz w:val="16"/>
                <w:szCs w:val="16"/>
                <w:lang w:eastAsia="en-US"/>
              </w:rPr>
              <w:t>optimumDisplayScale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lastRenderedPageBreak/>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lastRenderedPageBreak/>
              <w:t>maximumDisplayScale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244A3E54" w:rsidR="00C80D69" w:rsidDel="00C3306E" w:rsidRDefault="00C3306E">
            <w:pPr>
              <w:spacing w:before="60" w:after="60" w:line="240" w:lineRule="auto"/>
              <w:jc w:val="left"/>
              <w:rPr>
                <w:del w:id="1322" w:author="Jeff Wootton" w:date="2024-03-20T21:34:00Z"/>
                <w:rFonts w:cs="Arial"/>
                <w:sz w:val="16"/>
                <w:szCs w:val="16"/>
                <w:lang w:eastAsia="en-US"/>
              </w:rPr>
            </w:pPr>
            <w:ins w:id="1323" w:author="Jeff Wootton" w:date="2024-06-04T17:06:00Z" w16du:dateUtc="2024-06-04T15:06:00Z">
              <w:r w:rsidRPr="00D3369B">
                <w:rPr>
                  <w:sz w:val="16"/>
                  <w:szCs w:val="16"/>
                </w:rPr>
                <w:t>Any value</w:t>
              </w:r>
            </w:ins>
            <w:commentRangeStart w:id="1324"/>
            <w:del w:id="1325" w:author="Jeff Wootton" w:date="2024-03-20T21:34:00Z">
              <w:r w:rsidR="00C80D69" w:rsidRPr="009F0C13" w:rsidDel="00F27B2E">
                <w:rPr>
                  <w:rFonts w:cs="Arial"/>
                  <w:sz w:val="16"/>
                  <w:szCs w:val="16"/>
                  <w:lang w:eastAsia="en-US"/>
                </w:rPr>
                <w:delText>Must be one of the following values:</w:delText>
              </w:r>
            </w:del>
          </w:p>
          <w:p w14:paraId="166652F2" w14:textId="77777777" w:rsidR="00C3306E" w:rsidRPr="009F0C13" w:rsidRDefault="00C3306E" w:rsidP="00C128E3">
            <w:pPr>
              <w:spacing w:before="60" w:after="60" w:line="240" w:lineRule="auto"/>
              <w:jc w:val="left"/>
              <w:rPr>
                <w:ins w:id="1326" w:author="Jeff Wootton" w:date="2024-06-04T17:06:00Z" w16du:dateUtc="2024-06-04T15:06:00Z"/>
                <w:rFonts w:cs="Arial"/>
                <w:sz w:val="16"/>
                <w:szCs w:val="16"/>
                <w:lang w:eastAsia="en-US"/>
              </w:rPr>
            </w:pPr>
          </w:p>
          <w:p w14:paraId="0593FB5D" w14:textId="7936F297" w:rsidR="00810ADA" w:rsidDel="00F27B2E" w:rsidRDefault="00810ADA" w:rsidP="00810ADA">
            <w:pPr>
              <w:spacing w:before="60" w:after="0" w:line="240" w:lineRule="auto"/>
              <w:jc w:val="left"/>
              <w:rPr>
                <w:del w:id="1327" w:author="Jeff Wootton" w:date="2024-03-20T21:34:00Z"/>
                <w:rFonts w:cs="Arial"/>
                <w:sz w:val="16"/>
                <w:szCs w:val="16"/>
                <w:lang w:eastAsia="en-US"/>
              </w:rPr>
            </w:pPr>
            <w:del w:id="1328"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1329" w:author="Jeff Wootton" w:date="2024-03-20T21:34:00Z"/>
                <w:rFonts w:cs="Arial"/>
                <w:b/>
                <w:bCs/>
                <w:sz w:val="16"/>
                <w:szCs w:val="16"/>
                <w:lang w:eastAsia="en-US"/>
              </w:rPr>
            </w:pPr>
            <w:del w:id="1330"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1331" w:author="Jeff Wootton" w:date="2024-03-20T21:34:00Z"/>
                <w:rFonts w:cs="Arial"/>
                <w:b/>
                <w:bCs/>
                <w:sz w:val="16"/>
                <w:szCs w:val="16"/>
                <w:lang w:eastAsia="en-US"/>
              </w:rPr>
            </w:pPr>
            <w:del w:id="1332"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1333" w:author="Jeff Wootton" w:date="2024-03-20T21:34:00Z"/>
                <w:rFonts w:cs="Arial"/>
                <w:b/>
                <w:bCs/>
                <w:sz w:val="16"/>
                <w:szCs w:val="16"/>
                <w:lang w:eastAsia="en-US"/>
              </w:rPr>
            </w:pPr>
            <w:del w:id="1334"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1335" w:author="Jeff Wootton" w:date="2024-03-20T21:34:00Z"/>
                <w:rFonts w:cs="Arial"/>
                <w:b/>
                <w:bCs/>
                <w:sz w:val="16"/>
                <w:szCs w:val="16"/>
                <w:lang w:eastAsia="en-US"/>
              </w:rPr>
            </w:pPr>
            <w:del w:id="1336"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1337" w:author="Jeff Wootton" w:date="2024-03-20T21:34:00Z"/>
                <w:rFonts w:cs="Arial"/>
                <w:b/>
                <w:bCs/>
                <w:sz w:val="16"/>
                <w:szCs w:val="16"/>
                <w:lang w:eastAsia="en-US"/>
              </w:rPr>
            </w:pPr>
            <w:del w:id="1338"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1339" w:author="Jeff Wootton" w:date="2024-03-20T21:34:00Z"/>
                <w:rFonts w:cs="Arial"/>
                <w:b/>
                <w:bCs/>
                <w:sz w:val="16"/>
                <w:szCs w:val="16"/>
                <w:lang w:eastAsia="en-US"/>
              </w:rPr>
            </w:pPr>
            <w:del w:id="1340"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1341" w:author="Jeff Wootton" w:date="2024-03-20T21:34:00Z"/>
                <w:rFonts w:cs="Arial"/>
                <w:b/>
                <w:bCs/>
                <w:sz w:val="16"/>
                <w:szCs w:val="16"/>
                <w:lang w:eastAsia="en-US"/>
              </w:rPr>
            </w:pPr>
            <w:del w:id="1342"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1343" w:author="Jeff Wootton" w:date="2024-03-20T21:34:00Z"/>
                <w:rFonts w:cs="Arial"/>
                <w:b/>
                <w:bCs/>
                <w:sz w:val="16"/>
                <w:szCs w:val="16"/>
                <w:lang w:eastAsia="en-US"/>
              </w:rPr>
            </w:pPr>
            <w:del w:id="1344"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1345" w:author="Jeff Wootton" w:date="2024-03-20T21:34:00Z"/>
                <w:rFonts w:cs="Arial"/>
                <w:b/>
                <w:bCs/>
                <w:sz w:val="16"/>
                <w:szCs w:val="16"/>
                <w:lang w:eastAsia="en-US"/>
              </w:rPr>
            </w:pPr>
            <w:del w:id="1346"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1347" w:author="Jeff Wootton" w:date="2024-03-20T21:34:00Z"/>
                <w:rFonts w:cs="Arial"/>
                <w:b/>
                <w:bCs/>
                <w:sz w:val="16"/>
                <w:szCs w:val="16"/>
                <w:lang w:eastAsia="en-US"/>
              </w:rPr>
            </w:pPr>
            <w:del w:id="1348"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1349" w:author="Jeff Wootton" w:date="2024-03-20T21:34:00Z"/>
                <w:rFonts w:cs="Arial"/>
                <w:b/>
                <w:bCs/>
                <w:sz w:val="16"/>
                <w:szCs w:val="16"/>
                <w:lang w:eastAsia="en-US"/>
              </w:rPr>
            </w:pPr>
            <w:del w:id="1350"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1351" w:author="Jeff Wootton" w:date="2024-03-20T21:34:00Z"/>
                <w:rFonts w:cs="Arial"/>
                <w:b/>
                <w:bCs/>
                <w:sz w:val="16"/>
                <w:szCs w:val="16"/>
                <w:lang w:eastAsia="en-US"/>
              </w:rPr>
            </w:pPr>
            <w:del w:id="1352"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1353" w:author="Jeff Wootton" w:date="2024-03-20T21:34:00Z"/>
                <w:rFonts w:cs="Arial"/>
                <w:b/>
                <w:bCs/>
                <w:sz w:val="16"/>
                <w:szCs w:val="16"/>
                <w:lang w:eastAsia="en-US"/>
              </w:rPr>
            </w:pPr>
            <w:del w:id="1354"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1355" w:author="Jeff Wootton" w:date="2024-03-20T21:34:00Z"/>
                <w:rFonts w:cs="Arial"/>
                <w:b/>
                <w:bCs/>
                <w:sz w:val="16"/>
                <w:szCs w:val="16"/>
                <w:lang w:eastAsia="en-US"/>
              </w:rPr>
            </w:pPr>
            <w:del w:id="1356"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1357" w:author="Jeff Wootton" w:date="2024-03-20T21:34:00Z"/>
                <w:rFonts w:cs="Arial"/>
                <w:sz w:val="16"/>
                <w:szCs w:val="16"/>
                <w:lang w:eastAsia="en-US"/>
              </w:rPr>
            </w:pPr>
            <w:del w:id="1358"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1359"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1324"/>
            <w:r w:rsidR="002F447C">
              <w:rPr>
                <w:rStyle w:val="CommentReference"/>
              </w:rPr>
              <w:commentReference w:id="1324"/>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minimumDisplayScale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r>
              <w:rPr>
                <w:sz w:val="16"/>
                <w:szCs w:val="16"/>
              </w:rPr>
              <w:t>newDataset</w:t>
            </w:r>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r>
              <w:rPr>
                <w:sz w:val="16"/>
                <w:szCs w:val="16"/>
              </w:rPr>
              <w:t>newEdition</w:t>
            </w:r>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timeInstantBegin</w:t>
            </w:r>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timeInstantEnd</w:t>
            </w:r>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27501FC" w14:textId="750A7F62" w:rsidR="00E73EDF" w:rsidRDefault="00304936" w:rsidP="00C128E3">
            <w:pPr>
              <w:snapToGrid w:val="0"/>
              <w:spacing w:before="60" w:after="60" w:line="240" w:lineRule="auto"/>
              <w:rPr>
                <w:rFonts w:cs="Arial"/>
                <w:sz w:val="16"/>
                <w:szCs w:val="16"/>
              </w:rPr>
            </w:pPr>
            <w:del w:id="1360" w:author="Jeff Wootton" w:date="2024-04-17T09:54:00Z">
              <w:r w:rsidRPr="007028DE" w:rsidDel="00C72AA6">
                <w:rPr>
                  <w:rFonts w:cs="Arial"/>
                  <w:sz w:val="16"/>
                  <w:szCs w:val="16"/>
                </w:rPr>
                <w:delText>1.</w:delText>
              </w:r>
              <w:r w:rsidR="00BF5ECA" w:rsidDel="00C72AA6">
                <w:rPr>
                  <w:rFonts w:cs="Arial"/>
                  <w:sz w:val="16"/>
                  <w:szCs w:val="16"/>
                </w:rPr>
                <w:delText>2</w:delText>
              </w:r>
            </w:del>
            <w:ins w:id="1361" w:author="Jeff Wootton" w:date="2024-04-17T09:54:00Z">
              <w:r w:rsidR="00C72AA6">
                <w:rPr>
                  <w:rFonts w:cs="Arial"/>
                  <w:sz w:val="16"/>
                  <w:szCs w:val="16"/>
                </w:rPr>
                <w:t>2.0</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r w:rsidRPr="007028DE">
              <w:rPr>
                <w:rFonts w:cs="Arial"/>
                <w:sz w:val="16"/>
                <w:szCs w:val="16"/>
              </w:rPr>
              <w:t>productIdentifier</w:t>
            </w:r>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r w:rsidRPr="007028DE">
              <w:rPr>
                <w:rFonts w:cs="Arial"/>
                <w:sz w:val="16"/>
                <w:szCs w:val="16"/>
              </w:rPr>
              <w:t>CharacterString</w:t>
            </w:r>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r w:rsidRPr="007028DE">
              <w:rPr>
                <w:rFonts w:cs="Arial"/>
                <w:sz w:val="16"/>
                <w:szCs w:val="16"/>
              </w:rPr>
              <w:t>compliancyCategory</w:t>
            </w:r>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362" w:name="_Toc439685326"/>
      <w:bookmarkStart w:id="1363" w:name="_Toc175558670"/>
      <w:r w:rsidRPr="003713AD">
        <w:lastRenderedPageBreak/>
        <w:t>S100</w:t>
      </w:r>
      <w:r w:rsidR="007653F1" w:rsidRPr="003713AD">
        <w:t>_SupportFileDiscoveryMetadata</w:t>
      </w:r>
      <w:bookmarkEnd w:id="1362"/>
      <w:bookmarkEnd w:id="1363"/>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fileName</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revisionStatus</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r w:rsidRPr="008A2C29">
              <w:rPr>
                <w:rFonts w:ascii="Arial" w:hAnsi="Arial" w:cs="Arial"/>
                <w:sz w:val="16"/>
                <w:szCs w:val="16"/>
              </w:rPr>
              <w:t>editionNumber</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issueDate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supportFileSpecification</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dataType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compressionFlag</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digitalSignatureReference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Specifies the algorithm used to compute digitalSignatureValue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digitalSignatureValue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The value resulting from application of digitalSignatureReference</w:t>
            </w:r>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defaultLocale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r w:rsidRPr="008A2C29">
              <w:rPr>
                <w:rFonts w:ascii="Arial" w:hAnsi="Arial" w:cs="Arial"/>
                <w:sz w:val="16"/>
                <w:szCs w:val="16"/>
              </w:rPr>
              <w:t>PT_Locale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supportedResource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resourcePurpose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6B3EF425" w14:textId="064D522B" w:rsidR="00C65996" w:rsidRPr="00774650" w:rsidRDefault="008D2619" w:rsidP="00E035EC">
      <w:pPr>
        <w:spacing w:after="120" w:line="240" w:lineRule="auto"/>
      </w:pPr>
      <w:r w:rsidRPr="00774650">
        <w:t xml:space="preserve">NOTE: The optional S-100 field </w:t>
      </w:r>
      <w:r w:rsidRPr="00774650">
        <w:rPr>
          <w:i/>
        </w:rPr>
        <w:t>otherDataTypeDescription</w:t>
      </w:r>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364" w:author="Jeff Wootton" w:date="2024-06-22T12:10:00Z" w16du:dateUtc="2024-06-22T10:10:00Z">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163"/>
        <w:gridCol w:w="2994"/>
        <w:gridCol w:w="3564"/>
        <w:gridCol w:w="855"/>
        <w:gridCol w:w="5702"/>
        <w:tblGridChange w:id="1365">
          <w:tblGrid>
            <w:gridCol w:w="1163"/>
            <w:gridCol w:w="673"/>
            <w:gridCol w:w="1163"/>
            <w:gridCol w:w="1158"/>
            <w:gridCol w:w="1836"/>
            <w:gridCol w:w="1728"/>
            <w:gridCol w:w="855"/>
            <w:gridCol w:w="981"/>
            <w:gridCol w:w="855"/>
            <w:gridCol w:w="3866"/>
            <w:gridCol w:w="1836"/>
          </w:tblGrid>
        </w:tblGridChange>
      </w:tblGrid>
      <w:tr w:rsidR="00353431" w:rsidRPr="00774650" w14:paraId="1865EFAF" w14:textId="77777777" w:rsidTr="00684339">
        <w:trPr>
          <w:cantSplit/>
          <w:trPrChange w:id="1366" w:author="Jeff Wootton" w:date="2024-06-22T12:10:00Z" w16du:dateUtc="2024-06-22T10:10:00Z">
            <w:trPr>
              <w:gridBefore w:val="2"/>
              <w:cantSplit/>
            </w:trPr>
          </w:trPrChange>
        </w:trPr>
        <w:tc>
          <w:tcPr>
            <w:tcW w:w="1163" w:type="dxa"/>
            <w:shd w:val="clear" w:color="auto" w:fill="D9D9D9" w:themeFill="background1" w:themeFillShade="D9"/>
            <w:tcPrChange w:id="1367" w:author="Jeff Wootton" w:date="2024-06-22T12:10:00Z" w16du:dateUtc="2024-06-22T10:10:00Z">
              <w:tcPr>
                <w:tcW w:w="1157" w:type="dxa"/>
                <w:shd w:val="clear" w:color="auto" w:fill="D9D9D9" w:themeFill="background1" w:themeFillShade="D9"/>
              </w:tcPr>
            </w:tcPrChange>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94" w:type="dxa"/>
            <w:shd w:val="clear" w:color="auto" w:fill="D9D9D9" w:themeFill="background1" w:themeFillShade="D9"/>
            <w:tcPrChange w:id="1368" w:author="Jeff Wootton" w:date="2024-06-22T12:10:00Z" w16du:dateUtc="2024-06-22T10:10:00Z">
              <w:tcPr>
                <w:tcW w:w="2977" w:type="dxa"/>
                <w:gridSpan w:val="2"/>
                <w:shd w:val="clear" w:color="auto" w:fill="D9D9D9" w:themeFill="background1" w:themeFillShade="D9"/>
              </w:tcPr>
            </w:tcPrChange>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64" w:type="dxa"/>
            <w:shd w:val="clear" w:color="auto" w:fill="D9D9D9" w:themeFill="background1" w:themeFillShade="D9"/>
            <w:tcPrChange w:id="1369" w:author="Jeff Wootton" w:date="2024-06-22T12:10:00Z" w16du:dateUtc="2024-06-22T10:10:00Z">
              <w:tcPr>
                <w:tcW w:w="3544" w:type="dxa"/>
                <w:gridSpan w:val="3"/>
                <w:shd w:val="clear" w:color="auto" w:fill="D9D9D9" w:themeFill="background1" w:themeFillShade="D9"/>
              </w:tcPr>
            </w:tcPrChange>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5" w:type="dxa"/>
            <w:shd w:val="clear" w:color="auto" w:fill="D9D9D9" w:themeFill="background1" w:themeFillShade="D9"/>
            <w:tcPrChange w:id="1370" w:author="Jeff Wootton" w:date="2024-06-22T12:10:00Z" w16du:dateUtc="2024-06-22T10:10:00Z">
              <w:tcPr>
                <w:tcW w:w="850" w:type="dxa"/>
                <w:shd w:val="clear" w:color="auto" w:fill="D9D9D9" w:themeFill="background1" w:themeFillShade="D9"/>
              </w:tcPr>
            </w:tcPrChange>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02" w:type="dxa"/>
            <w:shd w:val="clear" w:color="auto" w:fill="D9D9D9" w:themeFill="background1" w:themeFillShade="D9"/>
            <w:tcPrChange w:id="1371" w:author="Jeff Wootton" w:date="2024-06-22T12:10:00Z" w16du:dateUtc="2024-06-22T10:10:00Z">
              <w:tcPr>
                <w:tcW w:w="5670" w:type="dxa"/>
                <w:gridSpan w:val="2"/>
                <w:shd w:val="clear" w:color="auto" w:fill="D9D9D9" w:themeFill="background1" w:themeFillShade="D9"/>
              </w:tcPr>
            </w:tcPrChange>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684339">
        <w:trPr>
          <w:trHeight w:val="263"/>
          <w:trPrChange w:id="1372" w:author="Jeff Wootton" w:date="2024-06-22T12:10:00Z" w16du:dateUtc="2024-06-22T10:10:00Z">
            <w:trPr>
              <w:gridBefore w:val="2"/>
              <w:trHeight w:val="263"/>
            </w:trPr>
          </w:trPrChange>
        </w:trPr>
        <w:tc>
          <w:tcPr>
            <w:tcW w:w="1163" w:type="dxa"/>
            <w:tcPrChange w:id="1373" w:author="Jeff Wootton" w:date="2024-06-22T12:10:00Z" w16du:dateUtc="2024-06-22T10:10:00Z">
              <w:tcPr>
                <w:tcW w:w="1157" w:type="dxa"/>
              </w:tcPr>
            </w:tcPrChange>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94" w:type="dxa"/>
            <w:tcPrChange w:id="1374" w:author="Jeff Wootton" w:date="2024-06-22T12:10:00Z" w16du:dateUtc="2024-06-22T10:10:00Z">
              <w:tcPr>
                <w:tcW w:w="2977" w:type="dxa"/>
                <w:gridSpan w:val="2"/>
              </w:tcPr>
            </w:tcPrChange>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64" w:type="dxa"/>
            <w:tcPrChange w:id="1375" w:author="Jeff Wootton" w:date="2024-06-22T12:10:00Z" w16du:dateUtc="2024-06-22T10:10:00Z">
              <w:tcPr>
                <w:tcW w:w="3544" w:type="dxa"/>
                <w:gridSpan w:val="3"/>
              </w:tcPr>
            </w:tcPrChange>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5" w:type="dxa"/>
            <w:tcPrChange w:id="1376" w:author="Jeff Wootton" w:date="2024-06-22T12:10:00Z" w16du:dateUtc="2024-06-22T10:10:00Z">
              <w:tcPr>
                <w:tcW w:w="850" w:type="dxa"/>
              </w:tcPr>
            </w:tcPrChange>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02" w:type="dxa"/>
            <w:tcPrChange w:id="1377" w:author="Jeff Wootton" w:date="2024-06-22T12:10:00Z" w16du:dateUtc="2024-06-22T10:10:00Z">
              <w:tcPr>
                <w:tcW w:w="5670" w:type="dxa"/>
                <w:gridSpan w:val="2"/>
              </w:tcPr>
            </w:tcPrChange>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4F0A00" w:rsidRPr="00774650" w14:paraId="50BBAE01" w14:textId="77777777" w:rsidTr="00684339">
        <w:trPr>
          <w:trHeight w:val="263"/>
          <w:trPrChange w:id="1378" w:author="Jeff Wootton" w:date="2024-06-22T12:10:00Z" w16du:dateUtc="2024-06-22T10:10:00Z">
            <w:trPr>
              <w:gridBefore w:val="2"/>
              <w:trHeight w:val="263"/>
            </w:trPr>
          </w:trPrChange>
        </w:trPr>
        <w:tc>
          <w:tcPr>
            <w:tcW w:w="1163" w:type="dxa"/>
            <w:tcPrChange w:id="1379" w:author="Jeff Wootton" w:date="2024-06-22T12:10:00Z" w16du:dateUtc="2024-06-22T10:10:00Z">
              <w:tcPr>
                <w:tcW w:w="1157" w:type="dxa"/>
              </w:tcPr>
            </w:tcPrChange>
          </w:tcPr>
          <w:p w14:paraId="23BA5B50" w14:textId="77777777" w:rsidR="004F0A00" w:rsidRPr="00774650" w:rsidRDefault="004F0A00" w:rsidP="004F0A00">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80" w:author="Jeff Wootton" w:date="2024-06-22T12:10:00Z" w16du:dateUtc="2024-06-22T10:10:00Z">
              <w:tcPr>
                <w:tcW w:w="2977" w:type="dxa"/>
                <w:gridSpan w:val="2"/>
              </w:tcPr>
            </w:tcPrChange>
          </w:tcPr>
          <w:p w14:paraId="3F4DC828" w14:textId="1E9DF1C1" w:rsidR="004F0A00" w:rsidRPr="00774650" w:rsidRDefault="004F0A00" w:rsidP="004F0A00">
            <w:pPr>
              <w:keepNext/>
              <w:keepLines/>
              <w:suppressAutoHyphens/>
              <w:snapToGrid w:val="0"/>
              <w:spacing w:before="60" w:after="60" w:line="240" w:lineRule="auto"/>
              <w:rPr>
                <w:b/>
                <w:bCs/>
                <w:sz w:val="16"/>
                <w:szCs w:val="16"/>
                <w:lang w:eastAsia="ar-SA"/>
              </w:rPr>
            </w:pPr>
            <w:del w:id="1381" w:author="Jeff Wootton" w:date="2024-06-22T12:10:00Z" w16du:dateUtc="2024-06-22T10:10:00Z">
              <w:r w:rsidDel="00280E57">
                <w:rPr>
                  <w:sz w:val="16"/>
                  <w:szCs w:val="16"/>
                  <w:lang w:eastAsia="ar-SA"/>
                </w:rPr>
                <w:delText xml:space="preserve">TXT </w:delText>
              </w:r>
            </w:del>
            <w:ins w:id="1382" w:author="Jeff Wootton" w:date="2024-06-22T12:10:00Z" w16du:dateUtc="2024-06-22T10:10:00Z">
              <w:r>
                <w:rPr>
                  <w:sz w:val="16"/>
                  <w:szCs w:val="16"/>
                  <w:lang w:eastAsia="ar-SA"/>
                </w:rPr>
                <w:t>TXT_</w:t>
              </w:r>
            </w:ins>
            <w:r>
              <w:rPr>
                <w:sz w:val="16"/>
                <w:szCs w:val="16"/>
                <w:lang w:eastAsia="ar-SA"/>
              </w:rPr>
              <w:t>UTF</w:t>
            </w:r>
            <w:ins w:id="1383" w:author="Jeff Wootton" w:date="2024-06-22T12:10:00Z" w16du:dateUtc="2024-06-22T10:10:00Z">
              <w:r>
                <w:rPr>
                  <w:sz w:val="16"/>
                  <w:szCs w:val="16"/>
                  <w:lang w:eastAsia="ar-SA"/>
                </w:rPr>
                <w:t>-</w:t>
              </w:r>
            </w:ins>
            <w:r>
              <w:rPr>
                <w:sz w:val="16"/>
                <w:szCs w:val="16"/>
                <w:lang w:eastAsia="ar-SA"/>
              </w:rPr>
              <w:t>8</w:t>
            </w:r>
          </w:p>
        </w:tc>
        <w:tc>
          <w:tcPr>
            <w:tcW w:w="3564" w:type="dxa"/>
            <w:tcPrChange w:id="1384" w:author="Jeff Wootton" w:date="2024-06-22T12:10:00Z" w16du:dateUtc="2024-06-22T10:10:00Z">
              <w:tcPr>
                <w:tcW w:w="3544" w:type="dxa"/>
                <w:gridSpan w:val="3"/>
              </w:tcPr>
            </w:tcPrChange>
          </w:tcPr>
          <w:p w14:paraId="260473EF" w14:textId="24C9478D"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5" w:type="dxa"/>
            <w:tcPrChange w:id="1385" w:author="Jeff Wootton" w:date="2024-06-22T12:10:00Z" w16du:dateUtc="2024-06-22T10:10:00Z">
              <w:tcPr>
                <w:tcW w:w="850" w:type="dxa"/>
              </w:tcPr>
            </w:tcPrChange>
          </w:tcPr>
          <w:p w14:paraId="13E063A8" w14:textId="44A1DA4E" w:rsidR="004F0A00" w:rsidRPr="00E035EC" w:rsidRDefault="004F0A00" w:rsidP="004F0A00">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02" w:type="dxa"/>
            <w:tcPrChange w:id="1386" w:author="Jeff Wootton" w:date="2024-06-22T12:10:00Z" w16du:dateUtc="2024-06-22T10:10:00Z">
              <w:tcPr>
                <w:tcW w:w="5670" w:type="dxa"/>
                <w:gridSpan w:val="2"/>
              </w:tcPr>
            </w:tcPrChange>
          </w:tcPr>
          <w:p w14:paraId="375EF3CC" w14:textId="51F8F8C3" w:rsidR="004F0A00" w:rsidRPr="00774650" w:rsidRDefault="004F0A00" w:rsidP="004F0A00">
            <w:pPr>
              <w:keepNext/>
              <w:keepLines/>
              <w:suppressAutoHyphens/>
              <w:snapToGrid w:val="0"/>
              <w:spacing w:before="60" w:after="60" w:line="240" w:lineRule="auto"/>
              <w:rPr>
                <w:b/>
                <w:bCs/>
                <w:sz w:val="16"/>
                <w:szCs w:val="16"/>
                <w:lang w:eastAsia="ar-SA"/>
              </w:rPr>
            </w:pPr>
            <w:ins w:id="1387"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1388" w:author="Jeff Wootton" w:date="2024-06-22T12:11:00Z" w16du:dateUtc="2024-06-22T10:11:00Z">
              <w:r w:rsidRPr="00774650" w:rsidDel="00CA788E">
                <w:rPr>
                  <w:sz w:val="16"/>
                  <w:szCs w:val="16"/>
                  <w:lang w:eastAsia="ar-SA"/>
                </w:rPr>
                <w:delText>Text</w:delText>
              </w:r>
            </w:del>
          </w:p>
        </w:tc>
      </w:tr>
      <w:tr w:rsidR="004F0A00" w:rsidRPr="00774650" w:rsidDel="00684339" w14:paraId="5DB244E7" w14:textId="1D0A086C" w:rsidTr="00684339">
        <w:trPr>
          <w:trHeight w:val="263"/>
          <w:del w:id="1389" w:author="Jeff Wootton" w:date="2024-06-22T12:10:00Z"/>
          <w:trPrChange w:id="1390" w:author="Jeff Wootton" w:date="2024-06-22T12:10:00Z" w16du:dateUtc="2024-06-22T10:10:00Z">
            <w:trPr>
              <w:gridBefore w:val="2"/>
              <w:trHeight w:val="263"/>
            </w:trPr>
          </w:trPrChange>
        </w:trPr>
        <w:tc>
          <w:tcPr>
            <w:tcW w:w="1163" w:type="dxa"/>
            <w:tcPrChange w:id="1391" w:author="Jeff Wootton" w:date="2024-06-22T12:10:00Z" w16du:dateUtc="2024-06-22T10:10:00Z">
              <w:tcPr>
                <w:tcW w:w="1157" w:type="dxa"/>
              </w:tcPr>
            </w:tcPrChange>
          </w:tcPr>
          <w:p w14:paraId="288FF748" w14:textId="6B9FCAE8" w:rsidR="004F0A00" w:rsidRPr="00774650" w:rsidDel="00684339" w:rsidRDefault="004F0A00" w:rsidP="004F0A00">
            <w:pPr>
              <w:suppressAutoHyphens/>
              <w:snapToGrid w:val="0"/>
              <w:spacing w:before="60" w:after="60" w:line="240" w:lineRule="auto"/>
              <w:rPr>
                <w:del w:id="1392" w:author="Jeff Wootton" w:date="2024-06-22T12:10:00Z" w16du:dateUtc="2024-06-22T10:10:00Z"/>
                <w:sz w:val="16"/>
                <w:szCs w:val="16"/>
                <w:lang w:eastAsia="ar-SA"/>
              </w:rPr>
            </w:pPr>
            <w:del w:id="1393" w:author="Jeff Wootton" w:date="2024-06-22T12:10:00Z" w16du:dateUtc="2024-06-22T10:10:00Z">
              <w:r w:rsidRPr="00774650" w:rsidDel="00684339">
                <w:rPr>
                  <w:sz w:val="16"/>
                  <w:szCs w:val="16"/>
                  <w:lang w:eastAsia="ar-SA"/>
                </w:rPr>
                <w:delText>Value</w:delText>
              </w:r>
            </w:del>
          </w:p>
        </w:tc>
        <w:tc>
          <w:tcPr>
            <w:tcW w:w="2994" w:type="dxa"/>
            <w:tcPrChange w:id="1394" w:author="Jeff Wootton" w:date="2024-06-22T12:10:00Z" w16du:dateUtc="2024-06-22T10:10:00Z">
              <w:tcPr>
                <w:tcW w:w="2977" w:type="dxa"/>
                <w:gridSpan w:val="2"/>
              </w:tcPr>
            </w:tcPrChange>
          </w:tcPr>
          <w:p w14:paraId="360E4020" w14:textId="3C552C68" w:rsidR="004F0A00" w:rsidRPr="00774650" w:rsidDel="00684339" w:rsidRDefault="004F0A00" w:rsidP="004F0A00">
            <w:pPr>
              <w:suppressAutoHyphens/>
              <w:snapToGrid w:val="0"/>
              <w:spacing w:before="60" w:after="60" w:line="240" w:lineRule="auto"/>
              <w:rPr>
                <w:del w:id="1395" w:author="Jeff Wootton" w:date="2024-06-22T12:10:00Z" w16du:dateUtc="2024-06-22T10:10:00Z"/>
                <w:sz w:val="16"/>
                <w:szCs w:val="16"/>
                <w:lang w:eastAsia="ar-SA"/>
              </w:rPr>
            </w:pPr>
            <w:del w:id="1396" w:author="Jeff Wootton" w:date="2024-06-22T12:10:00Z" w16du:dateUtc="2024-06-22T10:10:00Z">
              <w:r w:rsidDel="00684339">
                <w:rPr>
                  <w:sz w:val="16"/>
                  <w:szCs w:val="16"/>
                  <w:lang w:eastAsia="ar-SA"/>
                </w:rPr>
                <w:delText>JPEG2000</w:delText>
              </w:r>
            </w:del>
          </w:p>
        </w:tc>
        <w:tc>
          <w:tcPr>
            <w:tcW w:w="3564" w:type="dxa"/>
            <w:tcPrChange w:id="1397" w:author="Jeff Wootton" w:date="2024-06-22T12:10:00Z" w16du:dateUtc="2024-06-22T10:10:00Z">
              <w:tcPr>
                <w:tcW w:w="3544" w:type="dxa"/>
                <w:gridSpan w:val="3"/>
              </w:tcPr>
            </w:tcPrChange>
          </w:tcPr>
          <w:p w14:paraId="5BBEE397" w14:textId="3DA56E98" w:rsidR="004F0A00" w:rsidRPr="00774650" w:rsidDel="00684339" w:rsidRDefault="004F0A00" w:rsidP="004F0A00">
            <w:pPr>
              <w:suppressAutoHyphens/>
              <w:snapToGrid w:val="0"/>
              <w:spacing w:before="60" w:after="60" w:line="240" w:lineRule="auto"/>
              <w:rPr>
                <w:del w:id="1398" w:author="Jeff Wootton" w:date="2024-06-22T12:10:00Z" w16du:dateUtc="2024-06-22T10:10:00Z"/>
                <w:b/>
                <w:bCs/>
                <w:sz w:val="16"/>
                <w:szCs w:val="16"/>
                <w:lang w:eastAsia="ar-SA"/>
              </w:rPr>
            </w:pPr>
            <w:del w:id="1399" w:author="Jeff Wootton" w:date="2024-06-22T12:10:00Z" w16du:dateUtc="2024-06-22T10:10:00Z">
              <w:r w:rsidDel="00684339">
                <w:rPr>
                  <w:sz w:val="16"/>
                  <w:szCs w:val="16"/>
                </w:rPr>
                <w:delText>JPEG2000 format</w:delText>
              </w:r>
            </w:del>
          </w:p>
        </w:tc>
        <w:tc>
          <w:tcPr>
            <w:tcW w:w="855" w:type="dxa"/>
            <w:tcPrChange w:id="1400" w:author="Jeff Wootton" w:date="2024-06-22T12:10:00Z" w16du:dateUtc="2024-06-22T10:10:00Z">
              <w:tcPr>
                <w:tcW w:w="850" w:type="dxa"/>
              </w:tcPr>
            </w:tcPrChange>
          </w:tcPr>
          <w:p w14:paraId="452DFB23" w14:textId="5C0B6B9A" w:rsidR="004F0A00" w:rsidRPr="00E035EC" w:rsidDel="00684339" w:rsidRDefault="004F0A00" w:rsidP="004F0A00">
            <w:pPr>
              <w:suppressAutoHyphens/>
              <w:snapToGrid w:val="0"/>
              <w:spacing w:before="60" w:after="60" w:line="240" w:lineRule="auto"/>
              <w:jc w:val="center"/>
              <w:rPr>
                <w:del w:id="1401" w:author="Jeff Wootton" w:date="2024-06-22T12:10:00Z" w16du:dateUtc="2024-06-22T10:10:00Z"/>
                <w:sz w:val="16"/>
                <w:szCs w:val="16"/>
                <w:lang w:eastAsia="ar-SA"/>
              </w:rPr>
            </w:pPr>
            <w:del w:id="1402" w:author="Jeff Wootton" w:date="2024-06-22T12:10:00Z" w16du:dateUtc="2024-06-22T10:10:00Z">
              <w:r w:rsidRPr="00E035EC" w:rsidDel="00684339">
                <w:rPr>
                  <w:sz w:val="16"/>
                  <w:szCs w:val="16"/>
                  <w:lang w:eastAsia="ar-SA"/>
                </w:rPr>
                <w:delText>2</w:delText>
              </w:r>
            </w:del>
          </w:p>
        </w:tc>
        <w:tc>
          <w:tcPr>
            <w:tcW w:w="5702" w:type="dxa"/>
            <w:tcPrChange w:id="1403" w:author="Jeff Wootton" w:date="2024-06-22T12:10:00Z" w16du:dateUtc="2024-06-22T10:10:00Z">
              <w:tcPr>
                <w:tcW w:w="5670" w:type="dxa"/>
                <w:gridSpan w:val="2"/>
              </w:tcPr>
            </w:tcPrChange>
          </w:tcPr>
          <w:p w14:paraId="10083B0B" w14:textId="576C3E16" w:rsidR="004F0A00" w:rsidRPr="00774650" w:rsidDel="00684339" w:rsidRDefault="004F0A00" w:rsidP="004F0A00">
            <w:pPr>
              <w:suppressAutoHyphens/>
              <w:snapToGrid w:val="0"/>
              <w:spacing w:before="60" w:after="60" w:line="240" w:lineRule="auto"/>
              <w:rPr>
                <w:del w:id="1404" w:author="Jeff Wootton" w:date="2024-06-22T12:10:00Z" w16du:dateUtc="2024-06-22T10:10:00Z"/>
                <w:b/>
                <w:bCs/>
                <w:sz w:val="16"/>
                <w:szCs w:val="16"/>
                <w:lang w:eastAsia="ar-SA"/>
              </w:rPr>
            </w:pPr>
            <w:ins w:id="1405" w:author="Jeff Wootton" w:date="2024-06-22T12:11:00Z" w16du:dateUtc="2024-06-22T10:11:00Z">
              <w:r>
                <w:rPr>
                  <w:sz w:val="16"/>
                  <w:szCs w:val="16"/>
                  <w:lang w:eastAsia="ar-SA"/>
                </w:rPr>
                <w:t>Not an allowed format for ENC support files</w:t>
              </w:r>
            </w:ins>
            <w:del w:id="1406" w:author="Jeff Wootton" w:date="2024-06-22T12:10:00Z" w16du:dateUtc="2024-06-22T10:10:00Z">
              <w:r w:rsidDel="00684339">
                <w:rPr>
                  <w:sz w:val="16"/>
                  <w:szCs w:val="16"/>
                </w:rPr>
                <w:delText>ISO 15444</w:delText>
              </w:r>
            </w:del>
          </w:p>
        </w:tc>
      </w:tr>
      <w:tr w:rsidR="004F0A00" w:rsidRPr="00774650" w14:paraId="70044369" w14:textId="77777777" w:rsidTr="00684339">
        <w:trPr>
          <w:trHeight w:val="263"/>
          <w:trPrChange w:id="1407" w:author="Jeff Wootton" w:date="2024-06-22T12:10:00Z" w16du:dateUtc="2024-06-22T10:10:00Z">
            <w:trPr>
              <w:gridBefore w:val="2"/>
              <w:trHeight w:val="263"/>
            </w:trPr>
          </w:trPrChange>
        </w:trPr>
        <w:tc>
          <w:tcPr>
            <w:tcW w:w="1163" w:type="dxa"/>
            <w:tcPrChange w:id="1408" w:author="Jeff Wootton" w:date="2024-06-22T12:10:00Z" w16du:dateUtc="2024-06-22T10:10:00Z">
              <w:tcPr>
                <w:tcW w:w="1157" w:type="dxa"/>
              </w:tcPr>
            </w:tcPrChange>
          </w:tcPr>
          <w:p w14:paraId="4B0F2E7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09" w:author="Jeff Wootton" w:date="2024-06-22T12:10:00Z" w16du:dateUtc="2024-06-22T10:10:00Z">
              <w:tcPr>
                <w:tcW w:w="2977" w:type="dxa"/>
                <w:gridSpan w:val="2"/>
              </w:tcPr>
            </w:tcPrChange>
          </w:tcPr>
          <w:p w14:paraId="207727E3"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HTML</w:t>
            </w:r>
          </w:p>
        </w:tc>
        <w:tc>
          <w:tcPr>
            <w:tcW w:w="3564" w:type="dxa"/>
            <w:tcPrChange w:id="1410" w:author="Jeff Wootton" w:date="2024-06-22T12:10:00Z" w16du:dateUtc="2024-06-22T10:10:00Z">
              <w:tcPr>
                <w:tcW w:w="3544" w:type="dxa"/>
                <w:gridSpan w:val="3"/>
              </w:tcPr>
            </w:tcPrChange>
          </w:tcPr>
          <w:p w14:paraId="1641E4F7" w14:textId="09993C71" w:rsidR="004F0A00" w:rsidRPr="00774650" w:rsidRDefault="004F0A00" w:rsidP="004F0A00">
            <w:pPr>
              <w:suppressAutoHyphens/>
              <w:snapToGrid w:val="0"/>
              <w:spacing w:before="60" w:after="60" w:line="240" w:lineRule="auto"/>
              <w:rPr>
                <w:b/>
                <w:bCs/>
                <w:sz w:val="16"/>
                <w:szCs w:val="16"/>
                <w:lang w:eastAsia="ar-SA"/>
              </w:rPr>
            </w:pPr>
            <w:r>
              <w:rPr>
                <w:sz w:val="16"/>
                <w:szCs w:val="16"/>
              </w:rPr>
              <w:t>Hypertext Markup Language</w:t>
            </w:r>
          </w:p>
        </w:tc>
        <w:tc>
          <w:tcPr>
            <w:tcW w:w="855" w:type="dxa"/>
            <w:tcPrChange w:id="1411" w:author="Jeff Wootton" w:date="2024-06-22T12:10:00Z" w16du:dateUtc="2024-06-22T10:10:00Z">
              <w:tcPr>
                <w:tcW w:w="850" w:type="dxa"/>
              </w:tcPr>
            </w:tcPrChange>
          </w:tcPr>
          <w:p w14:paraId="78F9A5BA" w14:textId="787AE602" w:rsidR="004F0A00" w:rsidRPr="00E035EC" w:rsidRDefault="004F0A00" w:rsidP="004F0A00">
            <w:pPr>
              <w:suppressAutoHyphens/>
              <w:snapToGrid w:val="0"/>
              <w:spacing w:before="60" w:after="60" w:line="240" w:lineRule="auto"/>
              <w:jc w:val="center"/>
              <w:rPr>
                <w:sz w:val="16"/>
                <w:szCs w:val="16"/>
                <w:lang w:eastAsia="ar-SA"/>
              </w:rPr>
            </w:pPr>
            <w:r w:rsidRPr="00E035EC">
              <w:rPr>
                <w:sz w:val="16"/>
                <w:szCs w:val="16"/>
                <w:lang w:eastAsia="ar-SA"/>
              </w:rPr>
              <w:t>3</w:t>
            </w:r>
          </w:p>
        </w:tc>
        <w:tc>
          <w:tcPr>
            <w:tcW w:w="5702" w:type="dxa"/>
            <w:tcPrChange w:id="1412" w:author="Jeff Wootton" w:date="2024-06-22T12:10:00Z" w16du:dateUtc="2024-06-22T10:10:00Z">
              <w:tcPr>
                <w:tcW w:w="5670" w:type="dxa"/>
                <w:gridSpan w:val="2"/>
              </w:tcPr>
            </w:tcPrChange>
          </w:tcPr>
          <w:p w14:paraId="707267C7" w14:textId="6E96A563" w:rsidR="004F0A00" w:rsidRPr="00774650" w:rsidRDefault="004F0A00" w:rsidP="004F0A00">
            <w:pPr>
              <w:suppressAutoHyphens/>
              <w:snapToGrid w:val="0"/>
              <w:spacing w:before="60" w:after="60" w:line="240" w:lineRule="auto"/>
              <w:rPr>
                <w:b/>
                <w:bCs/>
                <w:sz w:val="16"/>
                <w:szCs w:val="16"/>
                <w:lang w:eastAsia="ar-SA"/>
              </w:rPr>
            </w:pPr>
            <w:ins w:id="1413" w:author="Jeff Wootton" w:date="2024-06-22T12:11:00Z" w16du:dateUtc="2024-06-22T10:11:00Z">
              <w:r>
                <w:rPr>
                  <w:sz w:val="16"/>
                  <w:szCs w:val="16"/>
                  <w:lang w:eastAsia="ar-SA"/>
                </w:rPr>
                <w:t>Not an allowed format for ENC support files</w:t>
              </w:r>
            </w:ins>
          </w:p>
        </w:tc>
      </w:tr>
      <w:tr w:rsidR="004F0A00" w:rsidRPr="00774650" w14:paraId="5ECA6155" w14:textId="77777777" w:rsidTr="00684339">
        <w:trPr>
          <w:trHeight w:val="289"/>
          <w:trPrChange w:id="1414" w:author="Jeff Wootton" w:date="2024-06-22T12:10:00Z" w16du:dateUtc="2024-06-22T10:10:00Z">
            <w:trPr>
              <w:gridBefore w:val="2"/>
              <w:trHeight w:val="289"/>
            </w:trPr>
          </w:trPrChange>
        </w:trPr>
        <w:tc>
          <w:tcPr>
            <w:tcW w:w="1163" w:type="dxa"/>
            <w:tcPrChange w:id="1415" w:author="Jeff Wootton" w:date="2024-06-22T12:10:00Z" w16du:dateUtc="2024-06-22T10:10:00Z">
              <w:tcPr>
                <w:tcW w:w="1157" w:type="dxa"/>
              </w:tcPr>
            </w:tcPrChange>
          </w:tcPr>
          <w:p w14:paraId="6E9B18BD"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16" w:author="Jeff Wootton" w:date="2024-06-22T12:10:00Z" w16du:dateUtc="2024-06-22T10:10:00Z">
              <w:tcPr>
                <w:tcW w:w="2977" w:type="dxa"/>
                <w:gridSpan w:val="2"/>
              </w:tcPr>
            </w:tcPrChange>
          </w:tcPr>
          <w:p w14:paraId="4F1105C4"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XML</w:t>
            </w:r>
          </w:p>
        </w:tc>
        <w:tc>
          <w:tcPr>
            <w:tcW w:w="3564" w:type="dxa"/>
            <w:tcPrChange w:id="1417" w:author="Jeff Wootton" w:date="2024-06-22T12:10:00Z" w16du:dateUtc="2024-06-22T10:10:00Z">
              <w:tcPr>
                <w:tcW w:w="3544" w:type="dxa"/>
                <w:gridSpan w:val="3"/>
              </w:tcPr>
            </w:tcPrChange>
          </w:tcPr>
          <w:p w14:paraId="5B171AD3" w14:textId="08510DBC" w:rsidR="004F0A00" w:rsidRPr="00774650" w:rsidRDefault="004F0A00" w:rsidP="004F0A00">
            <w:pPr>
              <w:suppressAutoHyphens/>
              <w:snapToGrid w:val="0"/>
              <w:spacing w:before="60" w:after="60" w:line="240" w:lineRule="auto"/>
              <w:rPr>
                <w:b/>
                <w:bCs/>
                <w:sz w:val="16"/>
                <w:szCs w:val="16"/>
                <w:lang w:eastAsia="ar-SA"/>
              </w:rPr>
            </w:pPr>
            <w:r>
              <w:rPr>
                <w:sz w:val="16"/>
                <w:szCs w:val="16"/>
              </w:rPr>
              <w:t>Extensible Markup Language</w:t>
            </w:r>
          </w:p>
        </w:tc>
        <w:tc>
          <w:tcPr>
            <w:tcW w:w="855" w:type="dxa"/>
            <w:tcPrChange w:id="1418" w:author="Jeff Wootton" w:date="2024-06-22T12:10:00Z" w16du:dateUtc="2024-06-22T10:10:00Z">
              <w:tcPr>
                <w:tcW w:w="850" w:type="dxa"/>
              </w:tcPr>
            </w:tcPrChange>
          </w:tcPr>
          <w:p w14:paraId="206CFCB4" w14:textId="163D93F3"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702" w:type="dxa"/>
            <w:tcPrChange w:id="1419" w:author="Jeff Wootton" w:date="2024-06-22T12:10:00Z" w16du:dateUtc="2024-06-22T10:10:00Z">
              <w:tcPr>
                <w:tcW w:w="5670" w:type="dxa"/>
                <w:gridSpan w:val="2"/>
              </w:tcPr>
            </w:tcPrChange>
          </w:tcPr>
          <w:p w14:paraId="4B50333C" w14:textId="00A71D25" w:rsidR="004F0A00" w:rsidRPr="00774650" w:rsidRDefault="00DB1A1E" w:rsidP="004F0A00">
            <w:pPr>
              <w:suppressAutoHyphens/>
              <w:snapToGrid w:val="0"/>
              <w:spacing w:before="60" w:after="60" w:line="240" w:lineRule="auto"/>
              <w:rPr>
                <w:b/>
                <w:bCs/>
                <w:sz w:val="16"/>
                <w:szCs w:val="16"/>
                <w:lang w:eastAsia="ar-SA"/>
              </w:rPr>
            </w:pPr>
            <w:ins w:id="1420" w:author="Jeff Wootton" w:date="2024-06-22T12:12:00Z" w16du:dateUtc="2024-06-22T10:12:00Z">
              <w:r>
                <w:rPr>
                  <w:sz w:val="16"/>
                  <w:szCs w:val="16"/>
                  <w:lang w:eastAsia="ar-SA"/>
                </w:rPr>
                <w:t>Not an allowed format for ENC support files</w:t>
              </w:r>
            </w:ins>
          </w:p>
        </w:tc>
      </w:tr>
      <w:tr w:rsidR="004F0A00" w:rsidRPr="00774650" w14:paraId="0E728F03" w14:textId="77777777" w:rsidTr="00684339">
        <w:trPr>
          <w:trHeight w:val="289"/>
          <w:trPrChange w:id="1421" w:author="Jeff Wootton" w:date="2024-06-22T12:10:00Z" w16du:dateUtc="2024-06-22T10:10:00Z">
            <w:trPr>
              <w:gridBefore w:val="2"/>
              <w:trHeight w:val="289"/>
            </w:trPr>
          </w:trPrChange>
        </w:trPr>
        <w:tc>
          <w:tcPr>
            <w:tcW w:w="1163" w:type="dxa"/>
            <w:tcPrChange w:id="1422" w:author="Jeff Wootton" w:date="2024-06-22T12:10:00Z" w16du:dateUtc="2024-06-22T10:10:00Z">
              <w:tcPr>
                <w:tcW w:w="1157" w:type="dxa"/>
              </w:tcPr>
            </w:tcPrChange>
          </w:tcPr>
          <w:p w14:paraId="1504E03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23" w:author="Jeff Wootton" w:date="2024-06-22T12:10:00Z" w16du:dateUtc="2024-06-22T10:10:00Z">
              <w:tcPr>
                <w:tcW w:w="2977" w:type="dxa"/>
                <w:gridSpan w:val="2"/>
              </w:tcPr>
            </w:tcPrChange>
          </w:tcPr>
          <w:p w14:paraId="771B15EA" w14:textId="00F16953"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TIFF</w:t>
            </w:r>
          </w:p>
        </w:tc>
        <w:tc>
          <w:tcPr>
            <w:tcW w:w="3564" w:type="dxa"/>
            <w:tcPrChange w:id="1424" w:author="Jeff Wootton" w:date="2024-06-22T12:10:00Z" w16du:dateUtc="2024-06-22T10:10:00Z">
              <w:tcPr>
                <w:tcW w:w="3544" w:type="dxa"/>
                <w:gridSpan w:val="3"/>
              </w:tcPr>
            </w:tcPrChange>
          </w:tcPr>
          <w:p w14:paraId="6524B415" w14:textId="580533B2" w:rsidR="004F0A00" w:rsidRPr="00774650" w:rsidRDefault="004F0A00" w:rsidP="004F0A00">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5" w:type="dxa"/>
            <w:tcPrChange w:id="1425" w:author="Jeff Wootton" w:date="2024-06-22T12:10:00Z" w16du:dateUtc="2024-06-22T10:10:00Z">
              <w:tcPr>
                <w:tcW w:w="850" w:type="dxa"/>
              </w:tcPr>
            </w:tcPrChange>
          </w:tcPr>
          <w:p w14:paraId="4C1D700E" w14:textId="4E26D39F"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702" w:type="dxa"/>
            <w:tcPrChange w:id="1426" w:author="Jeff Wootton" w:date="2024-06-22T12:10:00Z" w16du:dateUtc="2024-06-22T10:10:00Z">
              <w:tcPr>
                <w:tcW w:w="5670" w:type="dxa"/>
                <w:gridSpan w:val="2"/>
              </w:tcPr>
            </w:tcPrChange>
          </w:tcPr>
          <w:p w14:paraId="3814BBBA" w14:textId="38412584" w:rsidR="004F0A00" w:rsidRPr="00774650" w:rsidRDefault="004F0A00" w:rsidP="004F0A00">
            <w:pPr>
              <w:suppressAutoHyphens/>
              <w:snapToGrid w:val="0"/>
              <w:spacing w:before="60" w:after="60" w:line="240" w:lineRule="auto"/>
              <w:rPr>
                <w:b/>
                <w:bCs/>
                <w:sz w:val="16"/>
                <w:szCs w:val="16"/>
                <w:lang w:eastAsia="ar-SA"/>
              </w:rPr>
            </w:pPr>
            <w:ins w:id="1427"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supportFile</w:t>
            </w:r>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48366C4B" w:rsidR="00AA4DED" w:rsidRPr="007B4FED" w:rsidRDefault="00B21B97" w:rsidP="00C128E3">
            <w:pPr>
              <w:snapToGrid w:val="0"/>
              <w:spacing w:before="60" w:after="60" w:line="240" w:lineRule="auto"/>
              <w:jc w:val="left"/>
              <w:rPr>
                <w:rFonts w:cs="Arial"/>
                <w:sz w:val="16"/>
                <w:szCs w:val="16"/>
              </w:rPr>
            </w:pPr>
            <w:ins w:id="1428" w:author="Jeff Wootton" w:date="2024-06-13T20:17:00Z" w16du:dateUtc="2024-06-13T18:17:00Z">
              <w:r>
                <w:rPr>
                  <w:rFonts w:cs="Arial"/>
                  <w:sz w:val="16"/>
                  <w:szCs w:val="16"/>
                </w:rPr>
                <w:t>An ENC support file</w:t>
              </w:r>
            </w:ins>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lastRenderedPageBreak/>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2D4C065B" w:rsidR="00AA4DED" w:rsidRPr="007B4FED" w:rsidDel="00C30E16" w:rsidRDefault="00CC7D8B" w:rsidP="00C128E3">
            <w:pPr>
              <w:snapToGrid w:val="0"/>
              <w:spacing w:before="60" w:after="60" w:line="240" w:lineRule="auto"/>
              <w:jc w:val="left"/>
              <w:rPr>
                <w:rFonts w:cs="Arial"/>
                <w:sz w:val="16"/>
                <w:szCs w:val="16"/>
              </w:rPr>
            </w:pPr>
            <w:ins w:id="1429" w:author="Jeff Wootton" w:date="2024-07-17T11:47:00Z" w16du:dateUtc="2024-07-17T09:47:00Z">
              <w:r>
                <w:rPr>
                  <w:rFonts w:cs="Arial"/>
                  <w:sz w:val="16"/>
                  <w:szCs w:val="16"/>
                </w:rPr>
                <w:t>N</w:t>
              </w:r>
            </w:ins>
            <w:ins w:id="1430" w:author="Jeff Wootton" w:date="2024-06-22T12:15:00Z" w16du:dateUtc="2024-06-22T10:15:00Z">
              <w:r w:rsidR="00BC222F" w:rsidRPr="00E61F5B">
                <w:rPr>
                  <w:rFonts w:cs="Arial"/>
                  <w:sz w:val="16"/>
                  <w:szCs w:val="16"/>
                </w:rPr>
                <w:t xml:space="preserve">ot to be used </w:t>
              </w:r>
              <w:r w:rsidR="00BC222F">
                <w:rPr>
                  <w:rFonts w:cs="Arial"/>
                  <w:sz w:val="16"/>
                  <w:szCs w:val="16"/>
                </w:rPr>
                <w:t>for ENC distribution and use in navigational end</w:t>
              </w:r>
            </w:ins>
            <w:ins w:id="1431" w:author="Jeff Wootton" w:date="2024-06-25T08:11:00Z" w16du:dateUtc="2024-06-25T06:11:00Z">
              <w:r w:rsidR="00027D85">
                <w:rPr>
                  <w:rFonts w:cs="Arial"/>
                  <w:sz w:val="16"/>
                  <w:szCs w:val="16"/>
                </w:rPr>
                <w:t>-</w:t>
              </w:r>
            </w:ins>
            <w:ins w:id="1432" w:author="Jeff Wootton" w:date="2024-06-22T12:15:00Z" w16du:dateUtc="2024-06-22T10:15:00Z">
              <w:r w:rsidR="00BC222F">
                <w:rPr>
                  <w:rFonts w:cs="Arial"/>
                  <w:sz w:val="16"/>
                  <w:szCs w:val="16"/>
                </w:rPr>
                <w:t>user systems. See clause 11.5</w:t>
              </w:r>
            </w:ins>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2ECE2DCA" w:rsidR="00AA4DED" w:rsidRPr="007B4FED" w:rsidDel="00C30E16" w:rsidRDefault="004F532E" w:rsidP="00C128E3">
            <w:pPr>
              <w:snapToGrid w:val="0"/>
              <w:spacing w:before="60" w:after="60" w:line="240" w:lineRule="auto"/>
              <w:jc w:val="left"/>
              <w:rPr>
                <w:rFonts w:cs="Arial"/>
                <w:sz w:val="16"/>
                <w:szCs w:val="16"/>
              </w:rPr>
            </w:pPr>
            <w:ins w:id="1433" w:author="Jeff Wootton" w:date="2024-06-13T20:18:00Z" w16du:dateUtc="2024-06-13T18:18:00Z">
              <w:r>
                <w:rPr>
                  <w:rFonts w:cs="Arial"/>
                  <w:sz w:val="16"/>
                  <w:szCs w:val="16"/>
                </w:rPr>
                <w:t>A system support file</w:t>
              </w:r>
            </w:ins>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3B50CA7B" w:rsidR="00AA4DED" w:rsidRPr="007B4FED" w:rsidDel="00C30E16" w:rsidRDefault="00855053" w:rsidP="00C128E3">
            <w:pPr>
              <w:snapToGrid w:val="0"/>
              <w:spacing w:before="60" w:after="60" w:line="240" w:lineRule="auto"/>
              <w:jc w:val="left"/>
              <w:rPr>
                <w:rFonts w:cs="Arial"/>
                <w:sz w:val="16"/>
                <w:szCs w:val="16"/>
              </w:rPr>
            </w:pPr>
            <w:ins w:id="1434" w:author="Jeff Wootton" w:date="2024-07-17T11:48:00Z" w16du:dateUtc="2024-07-17T09:48:00Z">
              <w:r>
                <w:rPr>
                  <w:rFonts w:cs="Arial"/>
                  <w:sz w:val="16"/>
                  <w:szCs w:val="16"/>
                </w:rPr>
                <w:t>N</w:t>
              </w:r>
            </w:ins>
            <w:ins w:id="1435" w:author="Jeff Wootton" w:date="2024-06-22T12:16:00Z" w16du:dateUtc="2024-06-22T10:16:00Z">
              <w:r w:rsidR="00BF7B90">
                <w:rPr>
                  <w:rFonts w:cs="Arial"/>
                  <w:sz w:val="16"/>
                  <w:szCs w:val="16"/>
                </w:rPr>
                <w:t xml:space="preserve">ot </w:t>
              </w:r>
              <w:r w:rsidR="00BF7B90" w:rsidRPr="00E61F5B">
                <w:rPr>
                  <w:rFonts w:cs="Arial"/>
                  <w:sz w:val="16"/>
                  <w:szCs w:val="16"/>
                </w:rPr>
                <w:t xml:space="preserve">used in </w:t>
              </w:r>
              <w:r w:rsidR="00BF7B90">
                <w:rPr>
                  <w:rFonts w:cs="Arial"/>
                  <w:sz w:val="16"/>
                  <w:szCs w:val="16"/>
                </w:rPr>
                <w:t xml:space="preserve">the </w:t>
              </w:r>
              <w:r w:rsidR="00BF7B90" w:rsidRPr="00E61F5B">
                <w:rPr>
                  <w:rFonts w:cs="Arial"/>
                  <w:sz w:val="16"/>
                  <w:szCs w:val="16"/>
                </w:rPr>
                <w:t xml:space="preserve">S-101 </w:t>
              </w:r>
              <w:r w:rsidR="00BF7B90">
                <w:rPr>
                  <w:rFonts w:cs="Arial"/>
                  <w:sz w:val="16"/>
                  <w:szCs w:val="16"/>
                </w:rPr>
                <w:t xml:space="preserve">ENC </w:t>
              </w:r>
              <w:r w:rsidR="00BF7B90" w:rsidRPr="00E61F5B">
                <w:rPr>
                  <w:rFonts w:cs="Arial"/>
                  <w:sz w:val="16"/>
                  <w:szCs w:val="16"/>
                </w:rPr>
                <w:t>P</w:t>
              </w:r>
              <w:r w:rsidR="00BF7B90">
                <w:rPr>
                  <w:rFonts w:cs="Arial"/>
                  <w:sz w:val="16"/>
                  <w:szCs w:val="16"/>
                </w:rPr>
                <w:t xml:space="preserve">roduct </w:t>
              </w:r>
              <w:r w:rsidR="00BF7B90" w:rsidRPr="00E61F5B">
                <w:rPr>
                  <w:rFonts w:cs="Arial"/>
                  <w:sz w:val="16"/>
                  <w:szCs w:val="16"/>
                </w:rPr>
                <w:t>S</w:t>
              </w:r>
              <w:r w:rsidR="00BF7B90">
                <w:rPr>
                  <w:rFonts w:cs="Arial"/>
                  <w:sz w:val="16"/>
                  <w:szCs w:val="16"/>
                </w:rPr>
                <w:t>pecification</w:t>
              </w:r>
            </w:ins>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2EA7377E" w:rsidR="00AA4DED" w:rsidRPr="007B4FED" w:rsidRDefault="00EA55E8" w:rsidP="00C128E3">
            <w:pPr>
              <w:snapToGrid w:val="0"/>
              <w:spacing w:before="60" w:after="60" w:line="240" w:lineRule="auto"/>
              <w:jc w:val="left"/>
              <w:rPr>
                <w:rFonts w:cs="Arial"/>
                <w:sz w:val="16"/>
                <w:szCs w:val="16"/>
              </w:rPr>
            </w:pPr>
            <w:ins w:id="1436" w:author="Jeff Wootton" w:date="2024-06-13T20:18:00Z" w16du:dateUtc="2024-06-13T18:18:00Z">
              <w:r>
                <w:rPr>
                  <w:rFonts w:cs="Arial"/>
                  <w:sz w:val="16"/>
                  <w:szCs w:val="16"/>
                </w:rPr>
                <w:t>A system support file</w:t>
              </w:r>
            </w:ins>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437" w:name="_Toc439685327"/>
      <w:bookmarkStart w:id="1438" w:name="_Toc175558671"/>
      <w:r w:rsidRPr="001E42E8">
        <w:t>S100</w:t>
      </w:r>
      <w:r w:rsidR="007653F1" w:rsidRPr="001E42E8">
        <w:t>_Catalogue</w:t>
      </w:r>
      <w:r w:rsidR="00741C68">
        <w:t>Discovery</w:t>
      </w:r>
      <w:r w:rsidR="007653F1" w:rsidRPr="001E42E8">
        <w:t>Metadata</w:t>
      </w:r>
      <w:bookmarkEnd w:id="1437"/>
      <w:bookmarkEnd w:id="1438"/>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fileName</w:t>
            </w:r>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editionNumber</w:t>
            </w:r>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Initially set to 1 for a given productSpecification.number</w:t>
            </w:r>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r w:rsidRPr="007C62F7">
              <w:rPr>
                <w:rFonts w:ascii="Arial" w:hAnsi="Arial" w:cs="Arial"/>
                <w:sz w:val="16"/>
                <w:szCs w:val="16"/>
              </w:rPr>
              <w:t>versionNumber</w:t>
            </w:r>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CharacterString</w:t>
            </w:r>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issueDate</w:t>
            </w:r>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productSpecification</w:t>
            </w:r>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digitalSignatureReference</w:t>
            </w:r>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Specifies the algorithm used to compute digitalSignatureValue</w:t>
            </w:r>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digitalSignatureValue</w:t>
            </w:r>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The value resulting from application of digitalSignatureReference</w:t>
            </w:r>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compressionFlag</w:t>
            </w:r>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lastRenderedPageBreak/>
              <w:t>defaultLocale</w:t>
            </w:r>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otherLocale</w:t>
            </w:r>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r w:rsidRPr="008A6F2A">
              <w:rPr>
                <w:sz w:val="16"/>
                <w:szCs w:val="16"/>
              </w:rPr>
              <w:t>featureCatalogue</w:t>
            </w:r>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r w:rsidRPr="008A6F2A">
              <w:rPr>
                <w:sz w:val="16"/>
                <w:szCs w:val="16"/>
              </w:rPr>
              <w:t>portrayalCatalogue</w:t>
            </w:r>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r w:rsidRPr="008A6F2A">
              <w:rPr>
                <w:sz w:val="16"/>
                <w:szCs w:val="16"/>
              </w:rPr>
              <w:t>interoperabilityCatalogue</w:t>
            </w:r>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r>
        <w:t>MD_MaintenanceInformation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MD_MaintenanceInformation</w:t>
            </w:r>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prohibit maintenanceScope, maintenanceNote,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maintenanceAndUpdateFrequency</w:t>
            </w:r>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MD_MaintenanceFrequencyCode (codelist)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maintenanceDate</w:t>
            </w:r>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r w:rsidRPr="00061045">
              <w:rPr>
                <w:sz w:val="16"/>
                <w:szCs w:val="16"/>
              </w:rPr>
              <w:t>CI_Date</w:t>
            </w:r>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Allowed value for dateType: nextUpdate</w:t>
            </w:r>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439" w:name="_Hlk86073999"/>
            <w:r w:rsidRPr="00061045">
              <w:rPr>
                <w:sz w:val="16"/>
                <w:szCs w:val="16"/>
              </w:rPr>
              <w:t>userDefinedMaintenanceFrequency</w:t>
            </w:r>
            <w:bookmarkEnd w:id="1439"/>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r w:rsidRPr="00061045">
              <w:rPr>
                <w:sz w:val="16"/>
                <w:szCs w:val="16"/>
              </w:rPr>
              <w:t>TM_PeriodDuration</w:t>
            </w:r>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r>
        <w:t>MD_MaintenanceFrequencyCode</w:t>
      </w:r>
    </w:p>
    <w:p w14:paraId="370FCCFA" w14:textId="77777777" w:rsidR="009B03AF" w:rsidRDefault="009B03AF" w:rsidP="00C128E3">
      <w:pPr>
        <w:spacing w:after="120" w:line="240" w:lineRule="auto"/>
      </w:pPr>
      <w:bookmarkStart w:id="1440"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440"/>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r w:rsidRPr="00736CB9">
              <w:rPr>
                <w:bCs/>
                <w:sz w:val="16"/>
                <w:szCs w:val="16"/>
              </w:rPr>
              <w:t>MD_MaintenanceFrequencyCode</w:t>
            </w:r>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S-100 is restricted to only the following values from the ISO 19115-1 codelist.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r w:rsidRPr="00736CB9">
              <w:rPr>
                <w:bCs/>
                <w:sz w:val="16"/>
                <w:szCs w:val="16"/>
              </w:rPr>
              <w:t>asNeeded</w:t>
            </w:r>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r w:rsidRPr="00382BE3">
        <w:t>PT_Locale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PT_Locale</w:t>
            </w:r>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LanguageCode</w:t>
            </w:r>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CountryCode</w:t>
            </w:r>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characterEncoding</w:t>
            </w:r>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MD_CharacterSetCode</w:t>
            </w:r>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441" w:name="_Toc510784370"/>
      <w:bookmarkStart w:id="1442" w:name="_Toc510785519"/>
      <w:bookmarkStart w:id="1443" w:name="_Toc225065171"/>
      <w:bookmarkStart w:id="1444" w:name="_Toc439685328"/>
      <w:bookmarkStart w:id="1445" w:name="_Toc225648314"/>
      <w:bookmarkEnd w:id="1441"/>
      <w:bookmarkEnd w:id="1442"/>
      <w:r w:rsidRPr="008A6F2A">
        <w:t xml:space="preserve">The class PT_Locale is defined in ISO 19115-1. LanguageCode, CountryCode, and MD_CharacterSetCode are ISO codelists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446" w:name="_Toc175558672"/>
      <w:r w:rsidRPr="008A6F2A">
        <w:rPr>
          <w:lang w:eastAsia="en-GB"/>
        </w:rPr>
        <w:lastRenderedPageBreak/>
        <w:t>Language</w:t>
      </w:r>
      <w:bookmarkEnd w:id="1443"/>
      <w:bookmarkEnd w:id="1444"/>
      <w:bookmarkEnd w:id="1445"/>
      <w:bookmarkEnd w:id="1446"/>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1447" w:name="_Toc225648365"/>
      <w:bookmarkStart w:id="1448"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459" w:name="_Toc439685329"/>
      <w:bookmarkStart w:id="1460" w:name="_Toc175558673"/>
      <w:r w:rsidRPr="008A6F2A">
        <w:rPr>
          <w:rFonts w:eastAsia="Times New Roman" w:cs="Arial"/>
          <w:lang w:eastAsia="en-US"/>
        </w:rPr>
        <w:lastRenderedPageBreak/>
        <w:t>ANNEX A - Data Classification and Encoding Guide</w:t>
      </w:r>
      <w:bookmarkEnd w:id="1459"/>
      <w:bookmarkEnd w:id="1460"/>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471" w:name="_Toc175558674"/>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1471"/>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1472" w:name="_Toc207617007"/>
      <w:bookmarkStart w:id="1473" w:name="_Toc225648366"/>
      <w:bookmarkStart w:id="1474" w:name="_Toc225065223"/>
      <w:bookmarkStart w:id="1475" w:name="_Toc169203116"/>
      <w:bookmarkStart w:id="1476" w:name="_Toc170072446"/>
      <w:bookmarkStart w:id="1477" w:name="_Toc175558675"/>
      <w:bookmarkEnd w:id="1447"/>
      <w:bookmarkEnd w:id="1448"/>
      <w:r w:rsidRPr="008A6F2A">
        <w:t>Introduction</w:t>
      </w:r>
      <w:bookmarkEnd w:id="1472"/>
      <w:bookmarkEnd w:id="1473"/>
      <w:bookmarkEnd w:id="1474"/>
      <w:bookmarkEnd w:id="1475"/>
      <w:bookmarkEnd w:id="1476"/>
      <w:bookmarkEnd w:id="1477"/>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1478" w:name="_Toc439685331"/>
      <w:bookmarkStart w:id="1479" w:name="_Toc169203117"/>
      <w:bookmarkStart w:id="1480" w:name="_Toc170072447"/>
      <w:bookmarkStart w:id="1481" w:name="_Toc175558676"/>
      <w:r w:rsidRPr="008A6F2A">
        <w:rPr>
          <w:b/>
          <w:sz w:val="22"/>
          <w:szCs w:val="22"/>
          <w:lang w:eastAsia="en-US"/>
        </w:rPr>
        <w:t xml:space="preserve">Dataset </w:t>
      </w:r>
      <w:bookmarkEnd w:id="1478"/>
      <w:r w:rsidR="00D24503">
        <w:rPr>
          <w:b/>
          <w:sz w:val="22"/>
          <w:szCs w:val="22"/>
          <w:lang w:eastAsia="en-US"/>
        </w:rPr>
        <w:t>F</w:t>
      </w:r>
      <w:r w:rsidR="00D24503" w:rsidRPr="008A6F2A">
        <w:rPr>
          <w:b/>
          <w:sz w:val="22"/>
          <w:szCs w:val="22"/>
          <w:lang w:eastAsia="en-US"/>
        </w:rPr>
        <w:t>iles</w:t>
      </w:r>
      <w:bookmarkEnd w:id="1479"/>
      <w:bookmarkEnd w:id="1480"/>
      <w:bookmarkEnd w:id="1481"/>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82" w:name="_Toc169203118"/>
      <w:bookmarkStart w:id="1483" w:name="_Toc170072448"/>
      <w:bookmarkStart w:id="1484" w:name="_Toc175558677"/>
      <w:r w:rsidRPr="008A6F2A">
        <w:rPr>
          <w:b/>
          <w:sz w:val="22"/>
          <w:szCs w:val="22"/>
          <w:lang w:eastAsia="en-US"/>
        </w:rPr>
        <w:t>Records</w:t>
      </w:r>
      <w:bookmarkEnd w:id="1482"/>
      <w:bookmarkEnd w:id="1483"/>
      <w:bookmarkEnd w:id="1484"/>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85" w:name="_Toc169203119"/>
      <w:bookmarkStart w:id="1486" w:name="_Toc170072449"/>
      <w:bookmarkStart w:id="1487" w:name="_Toc175558678"/>
      <w:r w:rsidRPr="008A6F2A">
        <w:rPr>
          <w:b/>
          <w:sz w:val="22"/>
          <w:szCs w:val="22"/>
          <w:lang w:eastAsia="en-US"/>
        </w:rPr>
        <w:t>Fields</w:t>
      </w:r>
      <w:bookmarkEnd w:id="1485"/>
      <w:bookmarkEnd w:id="1486"/>
      <w:bookmarkEnd w:id="1487"/>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488" w:name="_Toc169203120"/>
      <w:bookmarkStart w:id="1489" w:name="_Toc170072450"/>
      <w:bookmarkStart w:id="1490" w:name="_Toc175558679"/>
      <w:r w:rsidRPr="008A6F2A">
        <w:rPr>
          <w:b/>
          <w:sz w:val="22"/>
          <w:szCs w:val="22"/>
          <w:lang w:eastAsia="en-US"/>
        </w:rPr>
        <w:t>Subfields</w:t>
      </w:r>
      <w:bookmarkEnd w:id="1488"/>
      <w:bookmarkEnd w:id="1489"/>
      <w:bookmarkEnd w:id="1490"/>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91" w:name="_Toc169203121"/>
      <w:bookmarkStart w:id="1492" w:name="_Toc170072451"/>
      <w:bookmarkStart w:id="1493" w:name="_Toc175558680"/>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491"/>
      <w:bookmarkEnd w:id="1492"/>
      <w:bookmarkEnd w:id="1493"/>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1494"/>
      <w:r w:rsidRPr="008A6F2A">
        <w:rPr>
          <w:rFonts w:ascii="Courier New" w:hAnsi="Courier New" w:cs="Courier New"/>
        </w:rPr>
        <w:t>VDAT</w:t>
      </w:r>
      <w:commentRangeEnd w:id="1494"/>
      <w:r w:rsidR="00A922EA">
        <w:rPr>
          <w:rStyle w:val="CommentReference"/>
        </w:rPr>
        <w:commentReference w:id="1494"/>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18CC8B7D"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1495"/>
      <w:del w:id="1496" w:author="Jeff Wootton" w:date="2024-05-14T11:13:00Z" w16du:dateUtc="2024-05-14T09:13:00Z">
        <w:r w:rsidRPr="008A6F2A" w:rsidDel="00C00614">
          <w:rPr>
            <w:rFonts w:ascii="Courier New" w:hAnsi="Courier New" w:cs="Courier New"/>
          </w:rPr>
          <w:delText>0</w:delText>
        </w:r>
      </w:del>
      <w:ins w:id="1497" w:author="Jeff Wootton" w:date="2024-05-14T11:13:00Z" w16du:dateUtc="2024-05-14T09:13:00Z">
        <w:r w:rsidR="00C00614">
          <w:rPr>
            <w:rFonts w:ascii="Courier New" w:hAnsi="Courier New" w:cs="Courier New"/>
          </w:rPr>
          <w:t>1</w:t>
        </w:r>
      </w:ins>
      <w:commentRangeEnd w:id="1495"/>
      <w:ins w:id="1498" w:author="Jeff Wootton" w:date="2024-05-14T11:15:00Z" w16du:dateUtc="2024-05-14T09:15:00Z">
        <w:r w:rsidR="00C00614">
          <w:rPr>
            <w:rStyle w:val="CommentReference"/>
          </w:rPr>
          <w:commentReference w:id="1495"/>
        </w:r>
      </w:ins>
      <w:r w:rsidRPr="008A6F2A">
        <w:rPr>
          <w:rFonts w:ascii="Courier New" w:hAnsi="Courier New" w:cs="Courier New"/>
        </w:rPr>
        <w:t>..*&gt;-CUCO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1499" w:name="_Toc162435428"/>
      <w:bookmarkStart w:id="1500" w:name="_Toc169203122"/>
      <w:bookmarkStart w:id="1501" w:name="_Toc170072452"/>
      <w:bookmarkStart w:id="1502" w:name="_Toc175558681"/>
      <w:r>
        <w:rPr>
          <w:b/>
          <w:lang w:eastAsia="en-US"/>
        </w:rPr>
        <w:t xml:space="preserve">Field </w:t>
      </w:r>
      <w:r w:rsidR="008C062E">
        <w:rPr>
          <w:b/>
          <w:lang w:eastAsia="en-US"/>
        </w:rPr>
        <w:t>c</w:t>
      </w:r>
      <w:r>
        <w:rPr>
          <w:b/>
          <w:lang w:eastAsia="en-US"/>
        </w:rPr>
        <w:t>ontent</w:t>
      </w:r>
      <w:bookmarkEnd w:id="1499"/>
      <w:bookmarkEnd w:id="1500"/>
      <w:bookmarkEnd w:id="1501"/>
      <w:bookmarkEnd w:id="1502"/>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503" w:name="_Toc162435429"/>
      <w:bookmarkStart w:id="1504" w:name="_Toc169203123"/>
      <w:bookmarkStart w:id="1505" w:name="_Toc170072453"/>
      <w:bookmarkStart w:id="1506" w:name="_Toc175558682"/>
      <w:r w:rsidRPr="00F2456F">
        <w:rPr>
          <w:b/>
          <w:lang w:eastAsia="en-US"/>
        </w:rPr>
        <w:t>Dataset Identification field - DSID</w:t>
      </w:r>
      <w:bookmarkEnd w:id="1503"/>
      <w:bookmarkEnd w:id="1504"/>
      <w:bookmarkEnd w:id="1505"/>
      <w:bookmarkEnd w:id="1506"/>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0102860B" w:rsidR="00E73EDF" w:rsidRPr="008A6F2A" w:rsidRDefault="007653F1" w:rsidP="00BF40AB">
            <w:pPr>
              <w:pStyle w:val="Small"/>
              <w:spacing w:before="40" w:after="40"/>
              <w:jc w:val="both"/>
            </w:pPr>
            <w:r w:rsidRPr="008A6F2A">
              <w:t>“</w:t>
            </w:r>
            <w:r w:rsidR="001A786D">
              <w:t>5.</w:t>
            </w:r>
            <w:del w:id="1507" w:author="Jeff Wootton" w:date="2024-09-12T07:54:00Z" w16du:dateUtc="2024-09-12T05:54:00Z">
              <w:r w:rsidR="00BF40AB" w:rsidDel="006330C1">
                <w:delText>1</w:delText>
              </w:r>
            </w:del>
            <w:ins w:id="1508" w:author="Jeff Wootton" w:date="2024-09-12T07:54:00Z" w16du:dateUtc="2024-09-12T05:54:00Z">
              <w:r w:rsidR="006330C1">
                <w:t>2</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73746AA6" w:rsidR="00E73EDF" w:rsidRPr="008A6F2A" w:rsidRDefault="007653F1" w:rsidP="00BF40AB">
            <w:pPr>
              <w:pStyle w:val="Small"/>
              <w:spacing w:before="40" w:after="40"/>
              <w:jc w:val="both"/>
            </w:pPr>
            <w:r w:rsidRPr="008A6F2A">
              <w:t>“INT.IHO.S-101.</w:t>
            </w:r>
            <w:del w:id="1509" w:author="Jeff Wootton" w:date="2024-10-14T14:17:00Z" w16du:dateUtc="2024-10-14T12:17:00Z">
              <w:r w:rsidR="00BF40AB" w:rsidDel="006B7EBC">
                <w:delText>1.</w:delText>
              </w:r>
            </w:del>
            <w:del w:id="1510" w:author="Jeff Wootton" w:date="2024-09-12T07:54:00Z" w16du:dateUtc="2024-09-12T05:54:00Z">
              <w:r w:rsidR="00BF40AB" w:rsidDel="006330C1">
                <w:delText>2</w:delText>
              </w:r>
            </w:del>
            <w:ins w:id="1511" w:author="Jeff Wootton" w:date="2024-10-14T14:17:00Z" w16du:dateUtc="2024-10-14T12:17:00Z">
              <w:r w:rsidR="006B7EBC">
                <w:t>2.0</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42C22083" w:rsidR="00E73EDF" w:rsidRPr="008A6F2A" w:rsidRDefault="007653F1" w:rsidP="00BF40AB">
            <w:pPr>
              <w:pStyle w:val="Small"/>
              <w:spacing w:before="40" w:after="40"/>
              <w:jc w:val="both"/>
            </w:pPr>
            <w:r w:rsidRPr="008A6F2A">
              <w:t>“</w:t>
            </w:r>
            <w:del w:id="1512" w:author="Jeff Wootton" w:date="2024-10-14T14:17:00Z" w16du:dateUtc="2024-10-14T12:17:00Z">
              <w:r w:rsidRPr="008A6F2A" w:rsidDel="006B7EBC">
                <w:delText>1.</w:delText>
              </w:r>
            </w:del>
            <w:del w:id="1513" w:author="Jeff Wootton" w:date="2024-09-12T07:54:00Z" w16du:dateUtc="2024-09-12T05:54:00Z">
              <w:r w:rsidR="00BF40AB" w:rsidDel="006330C1">
                <w:delText>2</w:delText>
              </w:r>
            </w:del>
            <w:ins w:id="1514" w:author="Jeff Wootton" w:date="2024-10-14T14:17:00Z" w16du:dateUtc="2024-10-14T12:17:00Z">
              <w:r w:rsidR="006B7EBC">
                <w:t>2.0</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515" w:name="_Toc162435430"/>
      <w:bookmarkStart w:id="1516" w:name="_Toc169203124"/>
      <w:bookmarkStart w:id="1517" w:name="_Toc170072454"/>
      <w:bookmarkStart w:id="1518" w:name="_Toc175558683"/>
      <w:r w:rsidRPr="00F2456F">
        <w:rPr>
          <w:b/>
          <w:lang w:eastAsia="en-US"/>
        </w:rPr>
        <w:t>Dataset Structure Information field - DSSI</w:t>
      </w:r>
      <w:bookmarkEnd w:id="1515"/>
      <w:bookmarkEnd w:id="1516"/>
      <w:bookmarkEnd w:id="1517"/>
      <w:bookmarkEnd w:id="1518"/>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1519" w:name="_Toc162435431"/>
      <w:bookmarkStart w:id="1520" w:name="_Toc169203125"/>
      <w:bookmarkStart w:id="1521" w:name="_Toc170072455"/>
      <w:bookmarkStart w:id="1522" w:name="_Toc175558684"/>
      <w:r w:rsidRPr="008A6F2A">
        <w:rPr>
          <w:b/>
          <w:lang w:eastAsia="en-US"/>
        </w:rPr>
        <w:t>Attribute Code field structure - ATCS</w:t>
      </w:r>
      <w:bookmarkEnd w:id="1519"/>
      <w:bookmarkEnd w:id="1520"/>
      <w:bookmarkEnd w:id="1521"/>
      <w:bookmarkEnd w:id="152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1523" w:name="_Toc225065224"/>
            <w:bookmarkStart w:id="1524" w:name="_Toc207617017"/>
            <w:bookmarkStart w:id="1525"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1526" w:name="_Toc162435432"/>
      <w:bookmarkStart w:id="1527" w:name="_Toc169203126"/>
      <w:bookmarkStart w:id="1528" w:name="_Toc170072456"/>
      <w:bookmarkStart w:id="1529" w:name="_Toc175558685"/>
      <w:r w:rsidRPr="00F9762B">
        <w:rPr>
          <w:b/>
          <w:lang w:eastAsia="en-US"/>
        </w:rPr>
        <w:t>Information Type Codes field structure - ITCS</w:t>
      </w:r>
      <w:bookmarkEnd w:id="1526"/>
      <w:bookmarkEnd w:id="1527"/>
      <w:bookmarkEnd w:id="1528"/>
      <w:bookmarkEnd w:id="152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530" w:name="_Toc162435433"/>
      <w:bookmarkStart w:id="1531" w:name="_Toc169203127"/>
      <w:bookmarkStart w:id="1532" w:name="_Toc170072457"/>
      <w:bookmarkStart w:id="1533" w:name="_Toc175558686"/>
      <w:r w:rsidRPr="000669C1">
        <w:rPr>
          <w:b/>
          <w:lang w:eastAsia="en-US"/>
        </w:rPr>
        <w:t>Feature Type Codes field structure - FTCS</w:t>
      </w:r>
      <w:bookmarkEnd w:id="1530"/>
      <w:bookmarkEnd w:id="1531"/>
      <w:bookmarkEnd w:id="1532"/>
      <w:bookmarkEnd w:id="153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534" w:name="_Toc162435434"/>
      <w:bookmarkStart w:id="1535" w:name="_Toc169203128"/>
      <w:bookmarkStart w:id="1536" w:name="_Toc170072458"/>
      <w:bookmarkStart w:id="1537" w:name="_Toc175558687"/>
      <w:r w:rsidRPr="000669C1">
        <w:rPr>
          <w:b/>
          <w:lang w:eastAsia="en-US"/>
        </w:rPr>
        <w:t>Information Association Codes field structure - IACS</w:t>
      </w:r>
      <w:bookmarkEnd w:id="1534"/>
      <w:bookmarkEnd w:id="1535"/>
      <w:bookmarkEnd w:id="1536"/>
      <w:bookmarkEnd w:id="153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1538" w:name="_Toc162435435"/>
      <w:bookmarkStart w:id="1539" w:name="_Toc169203129"/>
      <w:bookmarkStart w:id="1540" w:name="_Toc170072459"/>
      <w:bookmarkStart w:id="1541" w:name="_Toc175558688"/>
      <w:r w:rsidRPr="008A6F2A">
        <w:rPr>
          <w:b/>
          <w:lang w:eastAsia="en-US"/>
        </w:rPr>
        <w:t>Feature Association Codes field structure - FACS</w:t>
      </w:r>
      <w:bookmarkEnd w:id="1538"/>
      <w:bookmarkEnd w:id="1539"/>
      <w:bookmarkEnd w:id="1540"/>
      <w:bookmarkEnd w:id="154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542" w:name="_Toc162435436"/>
      <w:bookmarkStart w:id="1543" w:name="_Toc169203130"/>
      <w:bookmarkStart w:id="1544" w:name="_Toc170072460"/>
      <w:bookmarkStart w:id="1545" w:name="_Toc175558689"/>
      <w:r w:rsidRPr="008A6F2A">
        <w:rPr>
          <w:b/>
          <w:lang w:eastAsia="en-US"/>
        </w:rPr>
        <w:t>Association Role Codes field structure - ARCS</w:t>
      </w:r>
      <w:bookmarkEnd w:id="1542"/>
      <w:bookmarkEnd w:id="1543"/>
      <w:bookmarkEnd w:id="1544"/>
      <w:bookmarkEnd w:id="154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546" w:name="_Toc162435437"/>
      <w:bookmarkStart w:id="1547" w:name="_Toc169203131"/>
      <w:bookmarkStart w:id="1548" w:name="_Toc170072461"/>
      <w:bookmarkStart w:id="1549" w:name="_Toc175558690"/>
      <w:r w:rsidRPr="008A6F2A">
        <w:rPr>
          <w:b/>
          <w:lang w:eastAsia="en-US"/>
        </w:rPr>
        <w:t>Coordinate Reference System Record Identifier field - CSID</w:t>
      </w:r>
      <w:bookmarkEnd w:id="1546"/>
      <w:bookmarkEnd w:id="1547"/>
      <w:bookmarkEnd w:id="1548"/>
      <w:bookmarkEnd w:id="154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1550" w:name="_Toc207617030"/>
            <w:bookmarkEnd w:id="1523"/>
            <w:bookmarkEnd w:id="1524"/>
            <w:bookmarkEnd w:id="1525"/>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1551" w:name="_Toc162435438"/>
      <w:bookmarkStart w:id="1552" w:name="_Toc169203132"/>
      <w:bookmarkStart w:id="1553" w:name="_Toc170072462"/>
      <w:bookmarkStart w:id="1554" w:name="_Toc175558691"/>
      <w:r w:rsidRPr="008A6F2A">
        <w:rPr>
          <w:b/>
          <w:lang w:eastAsia="en-US"/>
        </w:rPr>
        <w:t>Coordinate Reference System Header field - CRSH</w:t>
      </w:r>
      <w:bookmarkEnd w:id="1551"/>
      <w:bookmarkEnd w:id="1552"/>
      <w:bookmarkEnd w:id="1553"/>
      <w:bookmarkEnd w:id="1554"/>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57484730" w:rsidR="00E73EDF" w:rsidRPr="008A6F2A" w:rsidRDefault="007653F1" w:rsidP="00C128E3">
            <w:pPr>
              <w:pStyle w:val="Small"/>
              <w:spacing w:before="0" w:after="40"/>
            </w:pPr>
            <w:commentRangeStart w:id="1555"/>
            <w:r w:rsidRPr="008A6F2A">
              <w:t>“</w:t>
            </w:r>
            <w:del w:id="1556" w:author="Jeff Wootton" w:date="2024-08-27T14:34:00Z" w16du:dateUtc="2024-08-27T12:34:00Z">
              <w:r w:rsidRPr="008A6F2A" w:rsidDel="00347F39">
                <w:delText xml:space="preserve">Depth - </w:delText>
              </w:r>
            </w:del>
            <w:r w:rsidRPr="008A6F2A">
              <w:t>*”</w:t>
            </w:r>
            <w:commentRangeEnd w:id="1555"/>
            <w:r w:rsidR="00EC7E29">
              <w:rPr>
                <w:rStyle w:val="CommentReference"/>
                <w:rFonts w:eastAsia="MS Mincho"/>
                <w:snapToGrid/>
                <w:szCs w:val="20"/>
                <w:lang w:eastAsia="ja-JP"/>
              </w:rPr>
              <w:commentReference w:id="1555"/>
            </w:r>
            <w:r w:rsidRPr="008A6F2A">
              <w:t xml:space="preserve">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1557" w:name="_Toc162435439"/>
      <w:bookmarkStart w:id="1558" w:name="_Toc169203133"/>
      <w:bookmarkStart w:id="1559" w:name="_Toc170072463"/>
      <w:bookmarkStart w:id="1560" w:name="_Toc175558692"/>
      <w:r w:rsidRPr="00AC0F34">
        <w:rPr>
          <w:b/>
          <w:lang w:eastAsia="en-US"/>
        </w:rPr>
        <w:t>Coordinate System Axes field - CSAX</w:t>
      </w:r>
      <w:bookmarkEnd w:id="1557"/>
      <w:bookmarkEnd w:id="1558"/>
      <w:bookmarkEnd w:id="1559"/>
      <w:bookmarkEnd w:id="1560"/>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561" w:name="_Toc162435440"/>
      <w:bookmarkStart w:id="1562" w:name="_Toc169203134"/>
      <w:bookmarkStart w:id="1563" w:name="_Toc170072464"/>
      <w:bookmarkStart w:id="1564" w:name="_Toc175558693"/>
      <w:commentRangeStart w:id="1565"/>
      <w:r w:rsidRPr="003279E8">
        <w:rPr>
          <w:b/>
          <w:lang w:eastAsia="en-US"/>
        </w:rPr>
        <w:t>Vertical Datum field - VDAT</w:t>
      </w:r>
      <w:bookmarkEnd w:id="1561"/>
      <w:commentRangeEnd w:id="1565"/>
      <w:r w:rsidR="00A922EA">
        <w:rPr>
          <w:rStyle w:val="CommentReference"/>
        </w:rPr>
        <w:commentReference w:id="1565"/>
      </w:r>
      <w:bookmarkEnd w:id="1562"/>
      <w:bookmarkEnd w:id="1563"/>
      <w:bookmarkEnd w:id="1564"/>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1566" w:name="_Toc207617037"/>
      <w:bookmarkEnd w:id="1550"/>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567" w:name="_Toc162435441"/>
      <w:bookmarkStart w:id="1568" w:name="_Toc169203135"/>
      <w:bookmarkStart w:id="1569" w:name="_Toc170072465"/>
      <w:bookmarkStart w:id="1570" w:name="_Toc175558694"/>
      <w:r w:rsidRPr="003279E8">
        <w:rPr>
          <w:b/>
          <w:lang w:eastAsia="en-US"/>
        </w:rPr>
        <w:t>Information Type Identifier field - IRID</w:t>
      </w:r>
      <w:bookmarkEnd w:id="1567"/>
      <w:bookmarkEnd w:id="1568"/>
      <w:bookmarkEnd w:id="1569"/>
      <w:bookmarkEnd w:id="157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66"/>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1571" w:name="_Toc162435442"/>
      <w:bookmarkStart w:id="1572" w:name="_Toc169203136"/>
      <w:bookmarkStart w:id="1573" w:name="_Toc170072466"/>
      <w:bookmarkStart w:id="1574" w:name="_Toc175558695"/>
      <w:r w:rsidRPr="00096A3F">
        <w:rPr>
          <w:b/>
          <w:lang w:eastAsia="en-US"/>
        </w:rPr>
        <w:t>Attribute field - ATTR</w:t>
      </w:r>
      <w:bookmarkEnd w:id="1571"/>
      <w:bookmarkEnd w:id="1572"/>
      <w:bookmarkEnd w:id="1573"/>
      <w:bookmarkEnd w:id="157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575" w:name="_Toc162435443"/>
      <w:bookmarkStart w:id="1576" w:name="_Toc169203137"/>
      <w:bookmarkStart w:id="1577" w:name="_Toc170072467"/>
      <w:bookmarkStart w:id="1578" w:name="_Toc175558696"/>
      <w:r w:rsidRPr="00D82DE0">
        <w:rPr>
          <w:b/>
          <w:lang w:eastAsia="en-US"/>
        </w:rPr>
        <w:t>Information Association field - INAS</w:t>
      </w:r>
      <w:bookmarkEnd w:id="1575"/>
      <w:bookmarkEnd w:id="1576"/>
      <w:bookmarkEnd w:id="1577"/>
      <w:bookmarkEnd w:id="1578"/>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579" w:name="_Toc162435444"/>
      <w:bookmarkStart w:id="1580" w:name="_Toc169203138"/>
      <w:bookmarkStart w:id="1581" w:name="_Toc170072468"/>
      <w:bookmarkStart w:id="1582" w:name="_Toc175558697"/>
      <w:r w:rsidRPr="00D82DE0">
        <w:rPr>
          <w:b/>
          <w:lang w:eastAsia="en-US"/>
        </w:rPr>
        <w:t>Point Record Identifier field - PRID</w:t>
      </w:r>
      <w:bookmarkEnd w:id="1579"/>
      <w:bookmarkEnd w:id="1580"/>
      <w:bookmarkEnd w:id="1581"/>
      <w:bookmarkEnd w:id="158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1583"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84" w:name="_Toc162435445"/>
      <w:bookmarkStart w:id="1585" w:name="_Toc169203139"/>
      <w:bookmarkStart w:id="1586" w:name="_Toc170072469"/>
      <w:bookmarkStart w:id="1587" w:name="_Toc175558698"/>
      <w:r w:rsidRPr="00E76B8F">
        <w:rPr>
          <w:b/>
          <w:lang w:eastAsia="en-US"/>
        </w:rPr>
        <w:t>2-D Integer Coordinate Tuple field structure - C2IT</w:t>
      </w:r>
      <w:bookmarkEnd w:id="1584"/>
      <w:bookmarkEnd w:id="1585"/>
      <w:bookmarkEnd w:id="1586"/>
      <w:bookmarkEnd w:id="158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88" w:name="_Toc162435446"/>
      <w:bookmarkStart w:id="1589" w:name="_Toc169203140"/>
      <w:bookmarkStart w:id="1590" w:name="_Toc170072470"/>
      <w:bookmarkStart w:id="1591" w:name="_Toc175558699"/>
      <w:r w:rsidRPr="00E76B8F">
        <w:rPr>
          <w:b/>
          <w:lang w:eastAsia="en-US"/>
        </w:rPr>
        <w:t>3-D Integer Coordinate Tuple field structure - C3IT</w:t>
      </w:r>
      <w:bookmarkEnd w:id="1588"/>
      <w:bookmarkEnd w:id="1589"/>
      <w:bookmarkEnd w:id="1590"/>
      <w:bookmarkEnd w:id="15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92" w:name="_Toc162435447"/>
      <w:bookmarkStart w:id="1593" w:name="_Toc169203141"/>
      <w:bookmarkStart w:id="1594" w:name="_Toc170072471"/>
      <w:bookmarkStart w:id="1595" w:name="_Toc175558700"/>
      <w:r w:rsidRPr="00E76B8F">
        <w:rPr>
          <w:b/>
          <w:lang w:eastAsia="en-US"/>
        </w:rPr>
        <w:t>Multi Point Record Identifier field - MRID</w:t>
      </w:r>
      <w:bookmarkEnd w:id="1592"/>
      <w:bookmarkEnd w:id="1593"/>
      <w:bookmarkEnd w:id="1594"/>
      <w:bookmarkEnd w:id="159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583"/>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596" w:name="_Toc162435448"/>
      <w:bookmarkStart w:id="1597" w:name="_Toc169203142"/>
      <w:bookmarkStart w:id="1598" w:name="_Toc170072472"/>
      <w:bookmarkStart w:id="1599" w:name="_Toc175558701"/>
      <w:r w:rsidRPr="00B30BC0">
        <w:rPr>
          <w:b/>
          <w:lang w:eastAsia="en-US"/>
        </w:rPr>
        <w:t>2-D Integer Coordinate List field structure - C2IL</w:t>
      </w:r>
      <w:bookmarkEnd w:id="1596"/>
      <w:bookmarkEnd w:id="1597"/>
      <w:bookmarkEnd w:id="1598"/>
      <w:bookmarkEnd w:id="1599"/>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1600"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601" w:name="_Toc162435449"/>
      <w:bookmarkStart w:id="1602" w:name="_Toc169203143"/>
      <w:bookmarkStart w:id="1603" w:name="_Toc170072473"/>
      <w:bookmarkStart w:id="1604" w:name="_Toc175558702"/>
      <w:r w:rsidRPr="00B30BC0">
        <w:rPr>
          <w:b/>
          <w:lang w:eastAsia="en-US"/>
        </w:rPr>
        <w:lastRenderedPageBreak/>
        <w:t>3-D Integer Coordinate List field structure - C3IL</w:t>
      </w:r>
      <w:bookmarkEnd w:id="1601"/>
      <w:bookmarkEnd w:id="1602"/>
      <w:bookmarkEnd w:id="1603"/>
      <w:bookmarkEnd w:id="1604"/>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605" w:name="_Toc162435450"/>
      <w:bookmarkStart w:id="1606" w:name="_Toc169203144"/>
      <w:bookmarkStart w:id="1607" w:name="_Toc170072474"/>
      <w:bookmarkStart w:id="1608" w:name="_Toc175558703"/>
      <w:r w:rsidRPr="00B30BC0">
        <w:rPr>
          <w:b/>
          <w:lang w:eastAsia="en-US"/>
        </w:rPr>
        <w:t>Curve Record Identifier field - CRID</w:t>
      </w:r>
      <w:bookmarkEnd w:id="1605"/>
      <w:bookmarkEnd w:id="1606"/>
      <w:bookmarkEnd w:id="1607"/>
      <w:bookmarkEnd w:id="160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600"/>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609" w:name="_Toc162435451"/>
      <w:bookmarkStart w:id="1610" w:name="_Toc169203145"/>
      <w:bookmarkStart w:id="1611" w:name="_Toc170072475"/>
      <w:bookmarkStart w:id="1612" w:name="_Toc175558704"/>
      <w:r w:rsidRPr="00D4449C">
        <w:rPr>
          <w:b/>
          <w:lang w:eastAsia="en-US"/>
        </w:rPr>
        <w:t>Point Association field - PTAS</w:t>
      </w:r>
      <w:bookmarkEnd w:id="1609"/>
      <w:bookmarkEnd w:id="1610"/>
      <w:bookmarkEnd w:id="1611"/>
      <w:bookmarkEnd w:id="1612"/>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613" w:name="_Toc162435452"/>
      <w:bookmarkStart w:id="1614" w:name="_Toc169203146"/>
      <w:bookmarkStart w:id="1615" w:name="_Toc170072476"/>
      <w:bookmarkStart w:id="1616" w:name="_Toc175558705"/>
      <w:r w:rsidRPr="00D4449C">
        <w:rPr>
          <w:b/>
          <w:lang w:eastAsia="en-US"/>
        </w:rPr>
        <w:t>Segment Header field - SEGH</w:t>
      </w:r>
      <w:bookmarkEnd w:id="1613"/>
      <w:bookmarkEnd w:id="1614"/>
      <w:bookmarkEnd w:id="1615"/>
      <w:bookmarkEnd w:id="16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1617" w:name="_Toc162435453"/>
      <w:bookmarkStart w:id="1618" w:name="_Toc169203147"/>
      <w:bookmarkStart w:id="1619" w:name="_Toc170072477"/>
      <w:bookmarkStart w:id="1620" w:name="_Toc175558706"/>
      <w:r w:rsidRPr="00645532">
        <w:rPr>
          <w:b/>
          <w:lang w:eastAsia="en-US"/>
        </w:rPr>
        <w:t>Composite Curve Record Identifier field - CCID</w:t>
      </w:r>
      <w:bookmarkEnd w:id="1617"/>
      <w:bookmarkEnd w:id="1618"/>
      <w:bookmarkEnd w:id="1619"/>
      <w:bookmarkEnd w:id="162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621" w:name="_Toc162435454"/>
      <w:bookmarkStart w:id="1622" w:name="_Toc169203148"/>
      <w:bookmarkStart w:id="1623" w:name="_Toc170072478"/>
      <w:bookmarkStart w:id="1624" w:name="_Toc175558707"/>
      <w:r w:rsidRPr="00120D82">
        <w:rPr>
          <w:b/>
          <w:lang w:eastAsia="en-US"/>
        </w:rPr>
        <w:t>Curve Component field - CUCO</w:t>
      </w:r>
      <w:bookmarkEnd w:id="1621"/>
      <w:bookmarkEnd w:id="1622"/>
      <w:bookmarkEnd w:id="1623"/>
      <w:bookmarkEnd w:id="1624"/>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625" w:name="_Toc162435455"/>
      <w:bookmarkStart w:id="1626" w:name="_Toc169203149"/>
      <w:bookmarkStart w:id="1627" w:name="_Toc170072479"/>
      <w:bookmarkStart w:id="1628" w:name="_Toc175558708"/>
      <w:r w:rsidRPr="00120D82">
        <w:rPr>
          <w:b/>
          <w:lang w:eastAsia="en-US"/>
        </w:rPr>
        <w:t>Surface Record Identifier field - SRID</w:t>
      </w:r>
      <w:bookmarkEnd w:id="1625"/>
      <w:bookmarkEnd w:id="1626"/>
      <w:bookmarkEnd w:id="1627"/>
      <w:bookmarkEnd w:id="162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29" w:name="_Toc162435456"/>
      <w:bookmarkStart w:id="1630" w:name="_Toc169203150"/>
      <w:bookmarkStart w:id="1631" w:name="_Toc170072480"/>
      <w:bookmarkStart w:id="1632" w:name="_Toc175558709"/>
      <w:r w:rsidRPr="004856CC">
        <w:rPr>
          <w:b/>
          <w:lang w:eastAsia="en-US"/>
        </w:rPr>
        <w:t>Ring Association field - RIAS</w:t>
      </w:r>
      <w:bookmarkEnd w:id="1629"/>
      <w:bookmarkEnd w:id="1630"/>
      <w:bookmarkEnd w:id="1631"/>
      <w:bookmarkEnd w:id="1632"/>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1633" w:name="_Toc207617075"/>
      <w:bookmarkStart w:id="1634" w:name="_Toc225648375"/>
      <w:bookmarkStart w:id="1635"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36" w:name="_Toc162435457"/>
      <w:bookmarkStart w:id="1637" w:name="_Toc169203151"/>
      <w:bookmarkStart w:id="1638" w:name="_Toc170072481"/>
      <w:bookmarkStart w:id="1639" w:name="_Toc175558710"/>
      <w:r w:rsidRPr="004856CC">
        <w:rPr>
          <w:b/>
          <w:lang w:eastAsia="en-US"/>
        </w:rPr>
        <w:t>Feature Type Record Identifier field - FRID</w:t>
      </w:r>
      <w:bookmarkEnd w:id="1636"/>
      <w:bookmarkEnd w:id="1637"/>
      <w:bookmarkEnd w:id="1638"/>
      <w:bookmarkEnd w:id="163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633"/>
          <w:bookmarkEnd w:id="1634"/>
          <w:bookmarkEnd w:id="1635"/>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1640" w:name="_Toc225648376"/>
      <w:bookmarkStart w:id="1641" w:name="_Toc207617076"/>
      <w:bookmarkStart w:id="1642"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43" w:name="_Toc162435458"/>
      <w:bookmarkStart w:id="1644" w:name="_Toc169203152"/>
      <w:bookmarkStart w:id="1645" w:name="_Toc170072482"/>
      <w:bookmarkStart w:id="1646" w:name="_Toc175558711"/>
      <w:r w:rsidRPr="004856CC">
        <w:rPr>
          <w:b/>
          <w:lang w:eastAsia="en-US"/>
        </w:rPr>
        <w:t>Feature Object Identifier field - FOID</w:t>
      </w:r>
      <w:bookmarkEnd w:id="1643"/>
      <w:bookmarkEnd w:id="1644"/>
      <w:bookmarkEnd w:id="1645"/>
      <w:bookmarkEnd w:id="164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640"/>
          <w:bookmarkEnd w:id="1641"/>
          <w:bookmarkEnd w:id="1642"/>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1647" w:name="_Toc162435459"/>
      <w:bookmarkStart w:id="1648" w:name="_Toc169203153"/>
      <w:bookmarkStart w:id="1649" w:name="_Toc170072483"/>
      <w:bookmarkStart w:id="1650" w:name="_Toc175558712"/>
      <w:r w:rsidRPr="005630EA">
        <w:rPr>
          <w:b/>
          <w:lang w:eastAsia="en-US"/>
        </w:rPr>
        <w:t>Spatial Association field - SPAS</w:t>
      </w:r>
      <w:bookmarkEnd w:id="1647"/>
      <w:bookmarkEnd w:id="1648"/>
      <w:bookmarkEnd w:id="1649"/>
      <w:bookmarkEnd w:id="165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1651" w:name="_Toc207617079"/>
      <w:bookmarkStart w:id="1652" w:name="_Toc225648378"/>
      <w:bookmarkStart w:id="1653"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1654" w:name="_Toc162435460"/>
      <w:bookmarkStart w:id="1655" w:name="_Toc169203154"/>
      <w:bookmarkStart w:id="1656" w:name="_Toc170072484"/>
      <w:bookmarkStart w:id="1657" w:name="_Toc175558713"/>
      <w:r w:rsidRPr="00925F98">
        <w:rPr>
          <w:b/>
          <w:lang w:eastAsia="en-US"/>
        </w:rPr>
        <w:lastRenderedPageBreak/>
        <w:t>Feature Association field – FASC</w:t>
      </w:r>
      <w:bookmarkEnd w:id="1654"/>
      <w:bookmarkEnd w:id="1655"/>
      <w:bookmarkEnd w:id="1656"/>
      <w:bookmarkEnd w:id="1657"/>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651"/>
          <w:bookmarkEnd w:id="1652"/>
          <w:bookmarkEnd w:id="1653"/>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1658" w:name="_Toc162435461"/>
      <w:bookmarkStart w:id="1659" w:name="_Toc169203155"/>
      <w:bookmarkStart w:id="1660" w:name="_Toc170072485"/>
      <w:bookmarkStart w:id="1661" w:name="_Toc175558714"/>
      <w:r w:rsidRPr="007E4FCD">
        <w:rPr>
          <w:b/>
          <w:lang w:eastAsia="en-US"/>
        </w:rPr>
        <w:t>Masked Spatial Type field - MASK</w:t>
      </w:r>
      <w:bookmarkEnd w:id="1658"/>
      <w:bookmarkEnd w:id="1659"/>
      <w:bookmarkEnd w:id="1660"/>
      <w:bookmarkEnd w:id="1661"/>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662" w:name="_Toc169203156"/>
      <w:bookmarkStart w:id="1663" w:name="_Toc170072486"/>
      <w:bookmarkStart w:id="1664" w:name="_Toc175558715"/>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662"/>
      <w:bookmarkEnd w:id="1663"/>
      <w:bookmarkEnd w:id="1664"/>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8614D3" w:rsidRDefault="00260981" w:rsidP="00C128E3">
      <w:pPr>
        <w:pStyle w:val="NoSpacing1"/>
        <w:spacing w:line="240" w:lineRule="auto"/>
        <w:rPr>
          <w:rFonts w:cs="Courier New"/>
        </w:rPr>
      </w:pPr>
      <w:r w:rsidRPr="00926480">
        <w:rPr>
          <w:rFonts w:cs="Courier New"/>
        </w:rPr>
        <w:tab/>
      </w:r>
      <w:r w:rsidRPr="008614D3">
        <w:rPr>
          <w:rFonts w:cs="Courier New"/>
        </w:rPr>
        <w:t xml:space="preserve"> |</w:t>
      </w:r>
      <w:r w:rsidRPr="008614D3">
        <w:rPr>
          <w:rFonts w:cs="Courier New"/>
        </w:rPr>
        <w:tab/>
      </w:r>
      <w:r w:rsidRPr="008614D3">
        <w:rPr>
          <w:rFonts w:cs="Courier New"/>
        </w:rPr>
        <w:tab/>
      </w:r>
      <w:r w:rsidRPr="008614D3">
        <w:rPr>
          <w:rFonts w:cs="Courier New"/>
        </w:rPr>
        <w:tab/>
      </w:r>
      <w:r w:rsidRPr="008614D3">
        <w:rPr>
          <w:rFonts w:cs="Courier New"/>
        </w:rPr>
        <w:tab/>
        <w:t>|--&lt;0..1&gt;-IACS (*2): Information Association Codes field</w:t>
      </w:r>
    </w:p>
    <w:p w14:paraId="76BD753C"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5D47673F"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|-&lt;0..1&gt;-FACS (*2): Feature Association Codes field</w:t>
      </w:r>
    </w:p>
    <w:p w14:paraId="1750BDD2"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0F8EE447"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|-&lt;0..1&gt;-ARCS (*2): Association Role Codes field</w:t>
      </w:r>
    </w:p>
    <w:p w14:paraId="5BD9C42D" w14:textId="77777777" w:rsidR="00E73EDF" w:rsidRPr="008614D3" w:rsidRDefault="007653F1" w:rsidP="00C128E3">
      <w:pPr>
        <w:pStyle w:val="NoSpacing2"/>
        <w:spacing w:line="240" w:lineRule="auto"/>
        <w:jc w:val="both"/>
        <w:rPr>
          <w:rFonts w:ascii="Courier" w:hAnsi="Courier"/>
        </w:rPr>
      </w:pPr>
      <w:r w:rsidRPr="008614D3">
        <w:rPr>
          <w:rFonts w:ascii="Courier" w:hAnsi="Courier"/>
        </w:rPr>
        <w:t xml:space="preserve">   |</w:t>
      </w:r>
    </w:p>
    <w:p w14:paraId="4C47CC5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p>
    <w:p w14:paraId="7976EA50" w14:textId="6DBDD481"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|--&lt;0..*&gt;--Information </w:t>
      </w:r>
      <w:r w:rsidR="00D54FF5" w:rsidRPr="008614D3">
        <w:rPr>
          <w:rFonts w:ascii="Courier" w:hAnsi="Courier"/>
        </w:rPr>
        <w:t xml:space="preserve">Type </w:t>
      </w:r>
      <w:r w:rsidRPr="008614D3">
        <w:rPr>
          <w:rFonts w:ascii="Courier" w:hAnsi="Courier"/>
        </w:rPr>
        <w:t>record</w:t>
      </w:r>
    </w:p>
    <w:p w14:paraId="6207EE8E"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557A23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eastAsia="Times New Roman" w:hAnsi="Courier" w:cs="Arial"/>
          <w:lang w:eastAsia="en-US"/>
        </w:rPr>
        <w:t xml:space="preserve">   |</w:t>
      </w:r>
      <w:r w:rsidRPr="008614D3">
        <w:rPr>
          <w:rFonts w:ascii="Courier" w:hAnsi="Courier"/>
        </w:rPr>
        <w:t xml:space="preserve">   |--&lt;1&gt;-IRID (5): Information Type Record Identifier field</w:t>
      </w:r>
    </w:p>
    <w:p w14:paraId="6DF6EF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p>
    <w:p w14:paraId="35547AB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ATTR (*5): Attribute field</w:t>
      </w:r>
    </w:p>
    <w:p w14:paraId="04F4760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r w:rsidRPr="008614D3">
        <w:rPr>
          <w:rFonts w:ascii="Courier" w:hAnsi="Courier"/>
        </w:rPr>
        <w:tab/>
      </w:r>
      <w:r w:rsidRPr="008614D3">
        <w:rPr>
          <w:rFonts w:ascii="Courier" w:hAnsi="Courier"/>
        </w:rPr>
        <w:tab/>
      </w:r>
      <w:r w:rsidRPr="008614D3">
        <w:rPr>
          <w:rFonts w:ascii="Courier" w:hAnsi="Courier"/>
        </w:rPr>
        <w:tab/>
      </w:r>
    </w:p>
    <w:p w14:paraId="315FCEB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INAS (5\\*5): Information Association field</w:t>
      </w:r>
    </w:p>
    <w:p w14:paraId="43893D5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0302C857"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1CCC58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 Point record</w:t>
      </w:r>
    </w:p>
    <w:p w14:paraId="66717DC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2AF2D884"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|--&lt;1&gt;-PRID (4): Point Record Identifier field</w:t>
      </w:r>
    </w:p>
    <w:p w14:paraId="416913A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7239D0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|-&lt;0..*&gt;-</w:t>
      </w:r>
      <w:r w:rsidRPr="008614D3">
        <w:rPr>
          <w:rFonts w:ascii="Courier" w:hAnsi="Courier"/>
        </w:rPr>
        <w:t>INAS (5\\*5): Information Association field</w:t>
      </w:r>
    </w:p>
    <w:p w14:paraId="2C4BC13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140A403"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 xml:space="preserve"> alternate coordinate representations</w:t>
      </w:r>
    </w:p>
    <w:p w14:paraId="57E0EE0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B18E5A6" w14:textId="1589DCA8"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*-&lt;</w:t>
      </w:r>
      <w:r w:rsidR="00B3025B" w:rsidRPr="008614D3">
        <w:rPr>
          <w:rFonts w:ascii="Courier" w:hAnsi="Courier" w:cs="Arial"/>
        </w:rPr>
        <w:t>0..</w:t>
      </w:r>
      <w:r w:rsidRPr="008614D3">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08D6034D"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1665"/>
      <w:del w:id="1666" w:author="Jeff Wootton" w:date="2024-05-14T09:26:00Z" w16du:dateUtc="2024-05-14T07:26:00Z">
        <w:r w:rsidRPr="008A6F2A" w:rsidDel="002E1F9C">
          <w:rPr>
            <w:rFonts w:ascii="Courier" w:hAnsi="Courier" w:cs="Arial"/>
          </w:rPr>
          <w:delText>1</w:delText>
        </w:r>
      </w:del>
      <w:ins w:id="1667" w:author="Jeff Wootton" w:date="2024-05-14T09:26:00Z" w16du:dateUtc="2024-05-14T07:26:00Z">
        <w:r w:rsidR="002E1F9C">
          <w:rPr>
            <w:rFonts w:ascii="Courier" w:hAnsi="Courier" w:cs="Arial"/>
          </w:rPr>
          <w:t>0</w:t>
        </w:r>
      </w:ins>
      <w:commentRangeEnd w:id="1665"/>
      <w:ins w:id="1668" w:author="Jeff Wootton" w:date="2024-05-14T09:29:00Z" w16du:dateUtc="2024-05-14T07:29:00Z">
        <w:r w:rsidR="002E1F9C">
          <w:rPr>
            <w:rStyle w:val="CommentReference"/>
          </w:rPr>
          <w:commentReference w:id="1665"/>
        </w:r>
      </w:ins>
      <w:r w:rsidRPr="008A6F2A">
        <w:rPr>
          <w:rFonts w:ascii="Courier" w:hAnsi="Courier" w:cs="Arial"/>
        </w:rPr>
        <w:t>..*&gt;-C2IL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341D71C0" w:rsidR="00E73EDF" w:rsidRPr="008A6F2A" w:rsidRDefault="007653F1" w:rsidP="00C128E3">
      <w:pPr>
        <w:spacing w:after="0" w:line="240" w:lineRule="auto"/>
        <w:rPr>
          <w:rFonts w:ascii="Courier" w:hAnsi="Courier"/>
        </w:rPr>
      </w:pPr>
      <w:r w:rsidRPr="008A6F2A">
        <w:rPr>
          <w:rFonts w:ascii="Courier" w:hAnsi="Courier"/>
        </w:rPr>
        <w:t xml:space="preserve">          |-&lt;</w:t>
      </w:r>
      <w:commentRangeStart w:id="1669"/>
      <w:ins w:id="1670" w:author="Jeff Wootton" w:date="2024-05-15T14:26:00Z" w16du:dateUtc="2024-05-15T12:26:00Z">
        <w:r w:rsidR="00CC3F47">
          <w:rPr>
            <w:rFonts w:ascii="Courier" w:hAnsi="Courier"/>
          </w:rPr>
          <w:t>0..</w:t>
        </w:r>
      </w:ins>
      <w:commentRangeEnd w:id="1669"/>
      <w:ins w:id="1671" w:author="Jeff Wootton" w:date="2024-05-15T14:28:00Z" w16du:dateUtc="2024-05-15T12:28:00Z">
        <w:r w:rsidR="00CC3F47">
          <w:rPr>
            <w:rStyle w:val="CommentReference"/>
          </w:rPr>
          <w:commentReference w:id="1669"/>
        </w:r>
      </w:ins>
      <w:r w:rsidRPr="008A6F2A">
        <w:rPr>
          <w:rFonts w:ascii="Courier" w:hAnsi="Courier"/>
        </w:rPr>
        <w: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672" w:name="_Toc162435463"/>
      <w:bookmarkStart w:id="1673" w:name="_Toc169203157"/>
      <w:bookmarkStart w:id="1674" w:name="_Toc170072487"/>
      <w:bookmarkStart w:id="1675" w:name="_Toc175558716"/>
      <w:r w:rsidRPr="00926480">
        <w:rPr>
          <w:b/>
          <w:lang w:eastAsia="en-US"/>
        </w:rPr>
        <w:t xml:space="preserve">Field </w:t>
      </w:r>
      <w:r w:rsidR="008C062E">
        <w:rPr>
          <w:b/>
          <w:lang w:eastAsia="en-US"/>
        </w:rPr>
        <w:t>c</w:t>
      </w:r>
      <w:r w:rsidRPr="00926480">
        <w:rPr>
          <w:b/>
          <w:lang w:eastAsia="en-US"/>
        </w:rPr>
        <w:t>ontent</w:t>
      </w:r>
      <w:bookmarkEnd w:id="1672"/>
      <w:bookmarkEnd w:id="1673"/>
      <w:bookmarkEnd w:id="1674"/>
      <w:bookmarkEnd w:id="1675"/>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676" w:name="_Toc162435464"/>
      <w:bookmarkStart w:id="1677" w:name="_Toc169203158"/>
      <w:bookmarkStart w:id="1678" w:name="_Toc170072488"/>
      <w:bookmarkStart w:id="1679" w:name="_Toc175558717"/>
      <w:r w:rsidRPr="00926480">
        <w:rPr>
          <w:b/>
          <w:lang w:eastAsia="en-US"/>
        </w:rPr>
        <w:t>Dataset Identification field - DSID</w:t>
      </w:r>
      <w:bookmarkEnd w:id="1676"/>
      <w:bookmarkEnd w:id="1677"/>
      <w:bookmarkEnd w:id="1678"/>
      <w:bookmarkEnd w:id="1679"/>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77BCF7DB" w:rsidR="00E73EDF" w:rsidRPr="008A6F2A" w:rsidRDefault="007653F1" w:rsidP="009F3095">
            <w:pPr>
              <w:pStyle w:val="Small"/>
              <w:spacing w:before="40" w:after="40"/>
            </w:pPr>
            <w:r w:rsidRPr="008A6F2A">
              <w:t>“</w:t>
            </w:r>
            <w:r w:rsidR="008222D6">
              <w:t>5.</w:t>
            </w:r>
            <w:del w:id="1680" w:author="Jeff Wootton" w:date="2024-09-12T07:55:00Z" w16du:dateUtc="2024-09-12T05:55:00Z">
              <w:r w:rsidR="009F3095" w:rsidDel="00CF72F9">
                <w:delText>1</w:delText>
              </w:r>
            </w:del>
            <w:ins w:id="1681" w:author="Jeff Wootton" w:date="2024-09-12T07:55:00Z" w16du:dateUtc="2024-09-12T05:55:00Z">
              <w:r w:rsidR="00CF72F9">
                <w:t>2</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2C26D7B" w:rsidR="00E73EDF" w:rsidRPr="008A6F2A" w:rsidRDefault="007653F1" w:rsidP="009F3095">
            <w:pPr>
              <w:pStyle w:val="Small"/>
              <w:spacing w:before="40" w:after="40"/>
            </w:pPr>
            <w:r w:rsidRPr="008A6F2A">
              <w:t>“INT.IHO.S-101.</w:t>
            </w:r>
            <w:del w:id="1682" w:author="Jeff Wootton" w:date="2024-10-14T14:17:00Z" w16du:dateUtc="2024-10-14T12:17:00Z">
              <w:r w:rsidRPr="008A6F2A" w:rsidDel="00F762BD">
                <w:delText>1.</w:delText>
              </w:r>
            </w:del>
            <w:del w:id="1683" w:author="Jeff Wootton" w:date="2024-09-12T07:55:00Z" w16du:dateUtc="2024-09-12T05:55:00Z">
              <w:r w:rsidR="009F3095" w:rsidDel="00CF72F9">
                <w:delText>2</w:delText>
              </w:r>
            </w:del>
            <w:ins w:id="1684" w:author="Jeff Wootton" w:date="2024-10-14T14:17:00Z" w16du:dateUtc="2024-10-14T12:17:00Z">
              <w:r w:rsidR="00F762BD">
                <w:t>2.0</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1C3FF79C" w:rsidR="00E73EDF" w:rsidRPr="008A6F2A" w:rsidRDefault="007653F1" w:rsidP="009F3095">
            <w:pPr>
              <w:pStyle w:val="Small"/>
              <w:spacing w:before="40" w:after="40"/>
            </w:pPr>
            <w:r w:rsidRPr="008A6F2A">
              <w:t>“</w:t>
            </w:r>
            <w:del w:id="1685" w:author="Jeff Wootton" w:date="2024-10-14T14:17:00Z" w16du:dateUtc="2024-10-14T12:17:00Z">
              <w:r w:rsidRPr="008A6F2A" w:rsidDel="00F762BD">
                <w:delText>1.</w:delText>
              </w:r>
            </w:del>
            <w:del w:id="1686" w:author="Jeff Wootton" w:date="2024-09-12T07:55:00Z" w16du:dateUtc="2024-09-12T05:55:00Z">
              <w:r w:rsidR="009F3095" w:rsidDel="00CF72F9">
                <w:delText>2</w:delText>
              </w:r>
            </w:del>
            <w:ins w:id="1687" w:author="Jeff Wootton" w:date="2024-10-14T14:17:00Z" w16du:dateUtc="2024-10-14T12:17:00Z">
              <w:r w:rsidR="00F762BD">
                <w:t>2.0</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688" w:name="_Toc162435465"/>
      <w:bookmarkStart w:id="1689" w:name="_Toc169203159"/>
      <w:bookmarkStart w:id="1690" w:name="_Toc170072489"/>
      <w:bookmarkStart w:id="1691" w:name="_Toc175558718"/>
      <w:r w:rsidRPr="005E709A">
        <w:rPr>
          <w:b/>
          <w:lang w:eastAsia="en-US"/>
        </w:rPr>
        <w:t>Dataset Structure Information field - DSSI</w:t>
      </w:r>
      <w:bookmarkEnd w:id="1688"/>
      <w:bookmarkEnd w:id="1689"/>
      <w:bookmarkEnd w:id="1690"/>
      <w:bookmarkEnd w:id="169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692" w:name="_Toc162435466"/>
      <w:bookmarkStart w:id="1693" w:name="_Toc169203160"/>
      <w:bookmarkStart w:id="1694" w:name="_Toc170072490"/>
      <w:bookmarkStart w:id="1695" w:name="_Toc175558719"/>
      <w:r w:rsidRPr="009108CE">
        <w:rPr>
          <w:b/>
          <w:lang w:eastAsia="en-US"/>
        </w:rPr>
        <w:t>Attribute Code field structure - ATCS</w:t>
      </w:r>
      <w:bookmarkEnd w:id="1692"/>
      <w:bookmarkEnd w:id="1693"/>
      <w:bookmarkEnd w:id="1694"/>
      <w:bookmarkEnd w:id="169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696" w:name="_Toc162435467"/>
      <w:bookmarkStart w:id="1697" w:name="_Toc169203161"/>
      <w:bookmarkStart w:id="1698" w:name="_Toc170072491"/>
      <w:bookmarkStart w:id="1699" w:name="_Toc175558720"/>
      <w:r w:rsidRPr="000412A7">
        <w:rPr>
          <w:b/>
          <w:lang w:eastAsia="en-US"/>
        </w:rPr>
        <w:lastRenderedPageBreak/>
        <w:t>Information Type Codes field structure - ITCS</w:t>
      </w:r>
      <w:bookmarkEnd w:id="1696"/>
      <w:bookmarkEnd w:id="1697"/>
      <w:bookmarkEnd w:id="1698"/>
      <w:bookmarkEnd w:id="169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700" w:name="_Toc162435468"/>
      <w:bookmarkStart w:id="1701" w:name="_Toc169203162"/>
      <w:bookmarkStart w:id="1702" w:name="_Toc170072492"/>
      <w:bookmarkStart w:id="1703" w:name="_Toc175558721"/>
      <w:r w:rsidRPr="000412A7">
        <w:rPr>
          <w:b/>
          <w:lang w:eastAsia="en-US"/>
        </w:rPr>
        <w:t>Feature Type Codes field structure - FTCS</w:t>
      </w:r>
      <w:bookmarkEnd w:id="1700"/>
      <w:bookmarkEnd w:id="1701"/>
      <w:bookmarkEnd w:id="1702"/>
      <w:bookmarkEnd w:id="170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704" w:name="_Toc162435469"/>
      <w:bookmarkStart w:id="1705" w:name="_Toc169203163"/>
      <w:bookmarkStart w:id="1706" w:name="_Toc170072493"/>
      <w:bookmarkStart w:id="1707" w:name="_Toc175558722"/>
      <w:r w:rsidRPr="000412A7">
        <w:rPr>
          <w:b/>
          <w:lang w:eastAsia="en-US"/>
        </w:rPr>
        <w:t>Information Association Codes field structure - IACS</w:t>
      </w:r>
      <w:bookmarkEnd w:id="1704"/>
      <w:bookmarkEnd w:id="1705"/>
      <w:bookmarkEnd w:id="1706"/>
      <w:bookmarkEnd w:id="170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08" w:name="_Toc162435470"/>
      <w:bookmarkStart w:id="1709" w:name="_Toc169203164"/>
      <w:bookmarkStart w:id="1710" w:name="_Toc170072494"/>
      <w:bookmarkStart w:id="1711" w:name="_Toc175558723"/>
      <w:r w:rsidRPr="00375F65">
        <w:rPr>
          <w:b/>
          <w:lang w:eastAsia="en-US"/>
        </w:rPr>
        <w:t>Feature Association Codes field structure - FACS</w:t>
      </w:r>
      <w:bookmarkEnd w:id="1708"/>
      <w:bookmarkEnd w:id="1709"/>
      <w:bookmarkEnd w:id="1710"/>
      <w:bookmarkEnd w:id="171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12" w:name="_Toc162435471"/>
      <w:bookmarkStart w:id="1713" w:name="_Toc169203165"/>
      <w:bookmarkStart w:id="1714" w:name="_Toc170072495"/>
      <w:bookmarkStart w:id="1715" w:name="_Toc175558724"/>
      <w:r w:rsidRPr="00375F65">
        <w:rPr>
          <w:b/>
          <w:lang w:eastAsia="en-US"/>
        </w:rPr>
        <w:t>Association Role Codes field structure - ARCS</w:t>
      </w:r>
      <w:bookmarkEnd w:id="1712"/>
      <w:bookmarkEnd w:id="1713"/>
      <w:bookmarkEnd w:id="1714"/>
      <w:bookmarkEnd w:id="171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16" w:name="_Toc162435472"/>
      <w:bookmarkStart w:id="1717" w:name="_Toc169203166"/>
      <w:bookmarkStart w:id="1718" w:name="_Toc170072496"/>
      <w:bookmarkStart w:id="1719" w:name="_Toc175558725"/>
      <w:r w:rsidRPr="00375F65">
        <w:rPr>
          <w:b/>
          <w:lang w:eastAsia="en-US"/>
        </w:rPr>
        <w:t>Information Type Identifier field - IRID</w:t>
      </w:r>
      <w:bookmarkEnd w:id="1716"/>
      <w:bookmarkEnd w:id="1717"/>
      <w:bookmarkEnd w:id="1718"/>
      <w:bookmarkEnd w:id="171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720" w:name="_Toc162435473"/>
      <w:bookmarkStart w:id="1721" w:name="_Toc169203167"/>
      <w:bookmarkStart w:id="1722" w:name="_Toc170072497"/>
      <w:bookmarkStart w:id="1723" w:name="_Toc175558726"/>
      <w:r w:rsidRPr="00CB2817">
        <w:rPr>
          <w:b/>
          <w:lang w:eastAsia="en-US"/>
        </w:rPr>
        <w:t>Attribute field - ATTR</w:t>
      </w:r>
      <w:bookmarkEnd w:id="1720"/>
      <w:bookmarkEnd w:id="1721"/>
      <w:bookmarkEnd w:id="1722"/>
      <w:bookmarkEnd w:id="172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724" w:name="_Toc162435474"/>
      <w:bookmarkStart w:id="1725" w:name="_Toc169203168"/>
      <w:bookmarkStart w:id="1726" w:name="_Toc170072498"/>
      <w:bookmarkStart w:id="1727" w:name="_Toc175558727"/>
      <w:r w:rsidRPr="006B70B8">
        <w:rPr>
          <w:b/>
        </w:rPr>
        <w:t>Information Association field - INAS</w:t>
      </w:r>
      <w:bookmarkEnd w:id="1724"/>
      <w:bookmarkEnd w:id="1725"/>
      <w:bookmarkEnd w:id="1726"/>
      <w:bookmarkEnd w:id="1727"/>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728" w:name="_Toc162435475"/>
      <w:bookmarkStart w:id="1729" w:name="_Toc169203169"/>
      <w:bookmarkStart w:id="1730" w:name="_Toc170072499"/>
      <w:bookmarkStart w:id="1731" w:name="_Toc175558728"/>
      <w:r w:rsidRPr="006B70B8">
        <w:rPr>
          <w:b/>
        </w:rPr>
        <w:t>Point Record Identifier field - PRID</w:t>
      </w:r>
      <w:bookmarkEnd w:id="1728"/>
      <w:bookmarkEnd w:id="1729"/>
      <w:bookmarkEnd w:id="1730"/>
      <w:bookmarkEnd w:id="173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732" w:name="_Toc162435476"/>
      <w:bookmarkStart w:id="1733" w:name="_Toc169203170"/>
      <w:bookmarkStart w:id="1734" w:name="_Toc170072500"/>
      <w:bookmarkStart w:id="1735" w:name="_Toc175558729"/>
      <w:r w:rsidRPr="00650371">
        <w:rPr>
          <w:b/>
        </w:rPr>
        <w:t>2</w:t>
      </w:r>
      <w:r w:rsidRPr="00650371">
        <w:rPr>
          <w:b/>
        </w:rPr>
        <w:noBreakHyphen/>
        <w:t>D Integer Coordinate Tuple field structure - C2IT</w:t>
      </w:r>
      <w:bookmarkEnd w:id="1732"/>
      <w:bookmarkEnd w:id="1733"/>
      <w:bookmarkEnd w:id="1734"/>
      <w:bookmarkEnd w:id="173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4BBB8FB8"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736" w:name="_Toc162435477"/>
      <w:bookmarkStart w:id="1737" w:name="_Toc169203171"/>
      <w:bookmarkStart w:id="1738" w:name="_Toc170072501"/>
      <w:bookmarkStart w:id="1739" w:name="_Toc175558730"/>
      <w:r w:rsidRPr="006B70B8">
        <w:rPr>
          <w:b/>
        </w:rPr>
        <w:t>3</w:t>
      </w:r>
      <w:r w:rsidRPr="006B70B8">
        <w:rPr>
          <w:b/>
        </w:rPr>
        <w:noBreakHyphen/>
        <w:t xml:space="preserve">D Integer Coordinate Tuple field structure - </w:t>
      </w:r>
      <w:commentRangeStart w:id="1740"/>
      <w:del w:id="1741" w:author="Jeff Wootton" w:date="2024-10-15T07:55:00Z" w16du:dateUtc="2024-10-15T05:55:00Z">
        <w:r w:rsidRPr="006B70B8" w:rsidDel="00CE3BA4">
          <w:rPr>
            <w:b/>
          </w:rPr>
          <w:delText>C3DI</w:delText>
        </w:r>
      </w:del>
      <w:bookmarkEnd w:id="1736"/>
      <w:bookmarkEnd w:id="1737"/>
      <w:bookmarkEnd w:id="1738"/>
      <w:bookmarkEnd w:id="1739"/>
      <w:ins w:id="1742" w:author="Jeff Wootton" w:date="2024-10-15T07:55:00Z" w16du:dateUtc="2024-10-15T05:55:00Z">
        <w:r w:rsidR="00CE3BA4" w:rsidRPr="006B70B8">
          <w:rPr>
            <w:b/>
          </w:rPr>
          <w:t>C3</w:t>
        </w:r>
        <w:r w:rsidR="00CE3BA4">
          <w:rPr>
            <w:b/>
          </w:rPr>
          <w:t>IT</w:t>
        </w:r>
      </w:ins>
      <w:commentRangeEnd w:id="1740"/>
      <w:ins w:id="1743" w:author="Jeff Wootton" w:date="2024-10-15T07:56:00Z" w16du:dateUtc="2024-10-15T05:56:00Z">
        <w:r w:rsidR="00FA4CEC">
          <w:rPr>
            <w:rStyle w:val="CommentReference"/>
          </w:rPr>
          <w:commentReference w:id="1740"/>
        </w:r>
      </w:ins>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44" w:name="_Toc162435478"/>
      <w:bookmarkStart w:id="1745" w:name="_Toc169203172"/>
      <w:bookmarkStart w:id="1746" w:name="_Toc170072502"/>
      <w:bookmarkStart w:id="1747" w:name="_Toc175558731"/>
      <w:r w:rsidRPr="00D27FC2">
        <w:rPr>
          <w:b/>
        </w:rPr>
        <w:lastRenderedPageBreak/>
        <w:t>Multi Point Record Identifier field - MRID</w:t>
      </w:r>
      <w:bookmarkEnd w:id="1744"/>
      <w:bookmarkEnd w:id="1745"/>
      <w:bookmarkEnd w:id="1746"/>
      <w:bookmarkEnd w:id="174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48" w:name="_Toc162435479"/>
      <w:bookmarkStart w:id="1749" w:name="_Toc169203173"/>
      <w:bookmarkStart w:id="1750" w:name="_Toc170072503"/>
      <w:bookmarkStart w:id="1751" w:name="_Toc175558732"/>
      <w:r w:rsidRPr="00D27FC2">
        <w:rPr>
          <w:b/>
        </w:rPr>
        <w:t>2-D Integer Coordinate List field structure - C2IL</w:t>
      </w:r>
      <w:bookmarkEnd w:id="1748"/>
      <w:bookmarkEnd w:id="1749"/>
      <w:bookmarkEnd w:id="1750"/>
      <w:bookmarkEnd w:id="1751"/>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52" w:name="_Toc162435480"/>
      <w:bookmarkStart w:id="1753" w:name="_Toc169203174"/>
      <w:bookmarkStart w:id="1754" w:name="_Toc170072504"/>
      <w:bookmarkStart w:id="1755" w:name="_Toc175558733"/>
      <w:r w:rsidRPr="006B70B8">
        <w:rPr>
          <w:b/>
        </w:rPr>
        <w:t>3-D Integer Coordinate List field structure - C3IL</w:t>
      </w:r>
      <w:bookmarkEnd w:id="1752"/>
      <w:bookmarkEnd w:id="1753"/>
      <w:bookmarkEnd w:id="1754"/>
      <w:bookmarkEnd w:id="1755"/>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56" w:name="_Toc162435481"/>
      <w:bookmarkStart w:id="1757" w:name="_Toc169203175"/>
      <w:bookmarkStart w:id="1758" w:name="_Toc170072505"/>
      <w:bookmarkStart w:id="1759" w:name="_Toc175558734"/>
      <w:r w:rsidRPr="00D27FC2">
        <w:rPr>
          <w:b/>
        </w:rPr>
        <w:t>Coordinate Control field - COCC</w:t>
      </w:r>
      <w:bookmarkEnd w:id="1756"/>
      <w:bookmarkEnd w:id="1757"/>
      <w:bookmarkEnd w:id="1758"/>
      <w:bookmarkEnd w:id="17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60" w:name="_Toc162435482"/>
      <w:bookmarkStart w:id="1761" w:name="_Toc169203176"/>
      <w:bookmarkStart w:id="1762" w:name="_Toc170072506"/>
      <w:bookmarkStart w:id="1763" w:name="_Toc175558735"/>
      <w:r w:rsidRPr="00D27FC2">
        <w:rPr>
          <w:b/>
        </w:rPr>
        <w:t>Curve Record Identifier field - CRID</w:t>
      </w:r>
      <w:bookmarkEnd w:id="1760"/>
      <w:bookmarkEnd w:id="1761"/>
      <w:bookmarkEnd w:id="1762"/>
      <w:bookmarkEnd w:id="176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64" w:name="_Toc162435483"/>
      <w:bookmarkStart w:id="1765" w:name="_Toc169203177"/>
      <w:bookmarkStart w:id="1766" w:name="_Toc170072507"/>
      <w:bookmarkStart w:id="1767" w:name="_Toc175558736"/>
      <w:r w:rsidRPr="00D27FC2">
        <w:rPr>
          <w:b/>
        </w:rPr>
        <w:t>Point Association field - PTAS</w:t>
      </w:r>
      <w:bookmarkEnd w:id="1764"/>
      <w:bookmarkEnd w:id="1765"/>
      <w:bookmarkEnd w:id="1766"/>
      <w:bookmarkEnd w:id="1767"/>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768" w:name="_Toc162435484"/>
      <w:bookmarkStart w:id="1769" w:name="_Toc169203178"/>
      <w:bookmarkStart w:id="1770" w:name="_Toc170072508"/>
      <w:bookmarkStart w:id="1771" w:name="_Toc175558737"/>
      <w:r w:rsidRPr="006B70B8">
        <w:rPr>
          <w:b/>
        </w:rPr>
        <w:lastRenderedPageBreak/>
        <w:t>Segment Control field - SECC</w:t>
      </w:r>
      <w:bookmarkEnd w:id="1768"/>
      <w:bookmarkEnd w:id="1769"/>
      <w:bookmarkEnd w:id="1770"/>
      <w:bookmarkEnd w:id="177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772" w:name="_Toc162435485"/>
      <w:bookmarkStart w:id="1773" w:name="_Toc169203179"/>
      <w:bookmarkStart w:id="1774" w:name="_Toc170072509"/>
      <w:bookmarkStart w:id="1775" w:name="_Toc175558738"/>
      <w:r w:rsidRPr="006B70B8">
        <w:rPr>
          <w:b/>
        </w:rPr>
        <w:t>Segment Header field - SEGH</w:t>
      </w:r>
      <w:bookmarkEnd w:id="1772"/>
      <w:bookmarkEnd w:id="1773"/>
      <w:bookmarkEnd w:id="1774"/>
      <w:bookmarkEnd w:id="177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776" w:name="_Toc162435486"/>
      <w:bookmarkStart w:id="1777" w:name="_Toc169203180"/>
      <w:bookmarkStart w:id="1778" w:name="_Toc170072510"/>
      <w:bookmarkStart w:id="1779" w:name="_Toc175558739"/>
      <w:r w:rsidRPr="002528FB">
        <w:rPr>
          <w:b/>
        </w:rPr>
        <w:t>Composite Curve Record Identifier field - CCID</w:t>
      </w:r>
      <w:bookmarkEnd w:id="1776"/>
      <w:bookmarkEnd w:id="1777"/>
      <w:bookmarkEnd w:id="1778"/>
      <w:bookmarkEnd w:id="177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780" w:name="_Toc162435487"/>
      <w:bookmarkStart w:id="1781" w:name="_Toc169203181"/>
      <w:bookmarkStart w:id="1782" w:name="_Toc170072511"/>
      <w:bookmarkStart w:id="1783" w:name="_Toc175558740"/>
      <w:r w:rsidRPr="001F69A8">
        <w:rPr>
          <w:b/>
        </w:rPr>
        <w:t>Curve Component Control field - CCOC</w:t>
      </w:r>
      <w:bookmarkEnd w:id="1780"/>
      <w:bookmarkEnd w:id="1781"/>
      <w:bookmarkEnd w:id="1782"/>
      <w:bookmarkEnd w:id="178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784" w:name="_Toc162435488"/>
      <w:bookmarkStart w:id="1785" w:name="_Toc169203182"/>
      <w:bookmarkStart w:id="1786" w:name="_Toc170072512"/>
      <w:bookmarkStart w:id="1787" w:name="_Toc175558741"/>
      <w:r w:rsidRPr="001F69A8">
        <w:rPr>
          <w:b/>
        </w:rPr>
        <w:t>Curve Component field - CUCO</w:t>
      </w:r>
      <w:bookmarkEnd w:id="1784"/>
      <w:bookmarkEnd w:id="1785"/>
      <w:bookmarkEnd w:id="1786"/>
      <w:bookmarkEnd w:id="178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788" w:name="_Toc162435489"/>
      <w:bookmarkStart w:id="1789" w:name="_Toc169203183"/>
      <w:bookmarkStart w:id="1790" w:name="_Toc170072513"/>
      <w:bookmarkStart w:id="1791" w:name="_Toc175558742"/>
      <w:r w:rsidRPr="001F69A8">
        <w:rPr>
          <w:b/>
        </w:rPr>
        <w:t>Surface Record Identifier field - SRID</w:t>
      </w:r>
      <w:bookmarkEnd w:id="1788"/>
      <w:bookmarkEnd w:id="1789"/>
      <w:bookmarkEnd w:id="1790"/>
      <w:bookmarkEnd w:id="17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792" w:name="_Toc162435490"/>
      <w:bookmarkStart w:id="1793" w:name="_Toc169203184"/>
      <w:bookmarkStart w:id="1794" w:name="_Toc170072514"/>
      <w:bookmarkStart w:id="1795" w:name="_Toc175558743"/>
      <w:r w:rsidRPr="006E716A">
        <w:rPr>
          <w:b/>
        </w:rPr>
        <w:lastRenderedPageBreak/>
        <w:t>Ring Association field - RIAS</w:t>
      </w:r>
      <w:bookmarkEnd w:id="1792"/>
      <w:bookmarkEnd w:id="1793"/>
      <w:bookmarkEnd w:id="1794"/>
      <w:bookmarkEnd w:id="1795"/>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796" w:name="_Toc162435491"/>
      <w:bookmarkStart w:id="1797" w:name="_Toc169203185"/>
      <w:bookmarkStart w:id="1798" w:name="_Toc170072515"/>
      <w:bookmarkStart w:id="1799" w:name="_Toc175558744"/>
      <w:r w:rsidRPr="00184E8D">
        <w:rPr>
          <w:b/>
        </w:rPr>
        <w:t>Feature Type Record Identifier field - FRID</w:t>
      </w:r>
      <w:bookmarkEnd w:id="1796"/>
      <w:bookmarkEnd w:id="1797"/>
      <w:bookmarkEnd w:id="1798"/>
      <w:bookmarkEnd w:id="179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800" w:name="_Toc162435492"/>
      <w:bookmarkStart w:id="1801" w:name="_Toc169203186"/>
      <w:bookmarkStart w:id="1802" w:name="_Toc170072516"/>
      <w:bookmarkStart w:id="1803" w:name="_Toc175558745"/>
      <w:r w:rsidRPr="00184E8D">
        <w:rPr>
          <w:b/>
        </w:rPr>
        <w:t>Feature Object Identifier field - FOID</w:t>
      </w:r>
      <w:bookmarkEnd w:id="1800"/>
      <w:bookmarkEnd w:id="1801"/>
      <w:bookmarkEnd w:id="1802"/>
      <w:bookmarkEnd w:id="180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804" w:name="_Toc162435493"/>
      <w:bookmarkStart w:id="1805" w:name="_Toc169203187"/>
      <w:bookmarkStart w:id="1806" w:name="_Toc170072517"/>
      <w:bookmarkStart w:id="1807" w:name="_Toc175558746"/>
      <w:r w:rsidRPr="00184E8D">
        <w:rPr>
          <w:b/>
        </w:rPr>
        <w:t>Spatial Association field - SPAS</w:t>
      </w:r>
      <w:bookmarkEnd w:id="1804"/>
      <w:bookmarkEnd w:id="1805"/>
      <w:bookmarkEnd w:id="1806"/>
      <w:bookmarkEnd w:id="1807"/>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808" w:name="_Toc162435494"/>
      <w:bookmarkStart w:id="1809" w:name="_Toc169203188"/>
      <w:bookmarkStart w:id="1810" w:name="_Toc170072518"/>
      <w:bookmarkStart w:id="1811" w:name="_Toc175558747"/>
      <w:r w:rsidRPr="00FF5CFC">
        <w:rPr>
          <w:b/>
        </w:rPr>
        <w:lastRenderedPageBreak/>
        <w:t>Feature Association field – FASC</w:t>
      </w:r>
      <w:bookmarkEnd w:id="1808"/>
      <w:bookmarkEnd w:id="1809"/>
      <w:bookmarkEnd w:id="1810"/>
      <w:bookmarkEnd w:id="181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812" w:name="_Toc162435495"/>
      <w:bookmarkStart w:id="1813" w:name="_Toc169203189"/>
      <w:bookmarkStart w:id="1814" w:name="_Toc170072519"/>
      <w:bookmarkStart w:id="1815" w:name="_Toc175558748"/>
      <w:r w:rsidRPr="00FF5CFC">
        <w:rPr>
          <w:b/>
        </w:rPr>
        <w:t>Masked Spatial Type field - MASK</w:t>
      </w:r>
      <w:bookmarkEnd w:id="1812"/>
      <w:bookmarkEnd w:id="1813"/>
      <w:bookmarkEnd w:id="1814"/>
      <w:bookmarkEnd w:id="1815"/>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816" w:name="_Toc169203190"/>
      <w:bookmarkStart w:id="1817" w:name="_Toc170072520"/>
      <w:bookmarkStart w:id="1818" w:name="_Toc175558749"/>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816"/>
      <w:bookmarkEnd w:id="1817"/>
      <w:bookmarkEnd w:id="1818"/>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819" w:name="_Toc270580306"/>
      <w:bookmarkStart w:id="1820" w:name="_Toc225648381"/>
      <w:bookmarkStart w:id="1821"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822" w:name="_Toc162435497"/>
      <w:bookmarkStart w:id="1823" w:name="_Toc169203191"/>
      <w:bookmarkStart w:id="1824" w:name="_Toc170072521"/>
      <w:bookmarkStart w:id="1825" w:name="_Toc175558750"/>
      <w:r w:rsidRPr="008C062E">
        <w:rPr>
          <w:b/>
          <w:lang w:eastAsia="en-US"/>
        </w:rPr>
        <w:t xml:space="preserve">Field </w:t>
      </w:r>
      <w:r>
        <w:rPr>
          <w:b/>
          <w:lang w:eastAsia="en-US"/>
        </w:rPr>
        <w:t>c</w:t>
      </w:r>
      <w:r w:rsidRPr="008C062E">
        <w:rPr>
          <w:b/>
          <w:lang w:eastAsia="en-US"/>
        </w:rPr>
        <w:t>ontent</w:t>
      </w:r>
      <w:bookmarkEnd w:id="1822"/>
      <w:bookmarkEnd w:id="1823"/>
      <w:bookmarkEnd w:id="1824"/>
      <w:bookmarkEnd w:id="1825"/>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826" w:name="_Toc162435498"/>
      <w:bookmarkStart w:id="1827" w:name="_Toc169203192"/>
      <w:bookmarkStart w:id="1828" w:name="_Toc170072522"/>
      <w:bookmarkStart w:id="1829" w:name="_Toc175558751"/>
      <w:r w:rsidRPr="008C062E">
        <w:rPr>
          <w:b/>
          <w:lang w:eastAsia="en-US"/>
        </w:rPr>
        <w:t>Dataset Identification field - DSID</w:t>
      </w:r>
      <w:bookmarkEnd w:id="1826"/>
      <w:bookmarkEnd w:id="1827"/>
      <w:bookmarkEnd w:id="1828"/>
      <w:bookmarkEnd w:id="1829"/>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40D76E19" w:rsidR="00E73EDF" w:rsidRPr="001F69A8" w:rsidRDefault="007653F1" w:rsidP="009F3095">
            <w:pPr>
              <w:pStyle w:val="Small"/>
              <w:spacing w:before="40" w:after="40"/>
            </w:pPr>
            <w:r w:rsidRPr="001F69A8">
              <w:t>“</w:t>
            </w:r>
            <w:r w:rsidR="00746CF6">
              <w:t>5.</w:t>
            </w:r>
            <w:del w:id="1830" w:author="Jeff Wootton" w:date="2024-09-12T07:56:00Z" w16du:dateUtc="2024-09-12T05:56:00Z">
              <w:r w:rsidR="009F3095" w:rsidDel="00CF72F9">
                <w:delText>1</w:delText>
              </w:r>
            </w:del>
            <w:ins w:id="1831" w:author="Jeff Wootton" w:date="2024-09-12T07:56:00Z" w16du:dateUtc="2024-09-12T05:56:00Z">
              <w:r w:rsidR="00CF72F9">
                <w:t>2</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F119DEF" w:rsidR="00E73EDF" w:rsidRPr="001F69A8" w:rsidRDefault="007653F1" w:rsidP="009F3095">
            <w:pPr>
              <w:pStyle w:val="Small"/>
              <w:spacing w:before="40" w:after="40"/>
            </w:pPr>
            <w:r w:rsidRPr="001F69A8">
              <w:t>“INT.IHO.S-101.</w:t>
            </w:r>
            <w:del w:id="1832" w:author="Jeff Wootton" w:date="2024-10-14T14:18:00Z" w16du:dateUtc="2024-10-14T12:18:00Z">
              <w:r w:rsidRPr="001F69A8" w:rsidDel="006E7E1F">
                <w:delText>1.</w:delText>
              </w:r>
            </w:del>
            <w:del w:id="1833" w:author="Jeff Wootton" w:date="2024-09-12T07:56:00Z" w16du:dateUtc="2024-09-12T05:56:00Z">
              <w:r w:rsidR="009F3095" w:rsidDel="00CF72F9">
                <w:delText>2</w:delText>
              </w:r>
            </w:del>
            <w:ins w:id="1834" w:author="Jeff Wootton" w:date="2024-10-14T14:18:00Z" w16du:dateUtc="2024-10-14T12:18:00Z">
              <w:r w:rsidR="006E7E1F">
                <w:t>2.0</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FD387A8" w:rsidR="00E73EDF" w:rsidRPr="001F69A8" w:rsidRDefault="007653F1" w:rsidP="009F3095">
            <w:pPr>
              <w:pStyle w:val="Small"/>
              <w:spacing w:before="40" w:after="40"/>
            </w:pPr>
            <w:r w:rsidRPr="001F69A8">
              <w:t>“</w:t>
            </w:r>
            <w:del w:id="1835" w:author="Jeff Wootton" w:date="2024-10-14T14:18:00Z" w16du:dateUtc="2024-10-14T12:18:00Z">
              <w:r w:rsidRPr="001F69A8" w:rsidDel="006E7E1F">
                <w:delText>1.</w:delText>
              </w:r>
            </w:del>
            <w:del w:id="1836" w:author="Jeff Wootton" w:date="2024-09-12T07:56:00Z" w16du:dateUtc="2024-09-12T05:56:00Z">
              <w:r w:rsidR="009F3095" w:rsidDel="00CF72F9">
                <w:delText>2</w:delText>
              </w:r>
            </w:del>
            <w:ins w:id="1837" w:author="Jeff Wootton" w:date="2024-10-14T14:18:00Z" w16du:dateUtc="2024-10-14T12:18:00Z">
              <w:r w:rsidR="006E7E1F">
                <w:t>2.0</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6EBAAF05" w:rsidR="00E73EDF" w:rsidRPr="00B70CE2" w:rsidDel="00044B31" w:rsidRDefault="00B70CE2" w:rsidP="00C128E3">
      <w:pPr>
        <w:tabs>
          <w:tab w:val="left" w:pos="2540"/>
        </w:tabs>
        <w:spacing w:after="0" w:line="240" w:lineRule="auto"/>
        <w:rPr>
          <w:del w:id="1838" w:author="Jeff Wootton" w:date="2024-08-26T09:48:00Z" w16du:dateUtc="2024-08-26T07:48:00Z"/>
        </w:rPr>
        <w:sectPr w:rsidR="00E73EDF" w:rsidRPr="00B70CE2" w:rsidDel="00044B31"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del w:id="1839" w:author="Jeff Wootton" w:date="2024-08-26T09:48:00Z" w16du:dateUtc="2024-08-26T07:48:00Z">
        <w:r w:rsidDel="00044B31">
          <w:tab/>
        </w:r>
      </w:del>
    </w:p>
    <w:p w14:paraId="13987626" w14:textId="1BD8DE7B" w:rsidR="00E73EDF" w:rsidRPr="00E61AD8" w:rsidDel="00044B31" w:rsidRDefault="007653F1" w:rsidP="00F97564">
      <w:pPr>
        <w:pStyle w:val="Heading1"/>
        <w:numPr>
          <w:ilvl w:val="0"/>
          <w:numId w:val="0"/>
        </w:numPr>
        <w:tabs>
          <w:tab w:val="clear" w:pos="400"/>
          <w:tab w:val="clear" w:pos="560"/>
        </w:tabs>
        <w:spacing w:line="240" w:lineRule="auto"/>
        <w:rPr>
          <w:del w:id="1840" w:author="Jeff Wootton" w:date="2024-08-26T09:48:00Z" w16du:dateUtc="2024-08-26T07:48:00Z"/>
          <w:lang w:val="en-US"/>
        </w:rPr>
      </w:pPr>
      <w:bookmarkStart w:id="1841" w:name="_Toc439685422"/>
      <w:bookmarkEnd w:id="1819"/>
      <w:bookmarkEnd w:id="1820"/>
      <w:bookmarkEnd w:id="1821"/>
      <w:del w:id="1842" w:author="Jeff Wootton" w:date="2024-08-26T09:48:00Z" w16du:dateUtc="2024-08-26T07:48:00Z">
        <w:r w:rsidRPr="001F69A8" w:rsidDel="00044B31">
          <w:rPr>
            <w:lang w:val="en-US"/>
          </w:rPr>
          <w:delText xml:space="preserve">ANNEX </w:delText>
        </w:r>
        <w:r w:rsidR="00224F9F" w:rsidRPr="001F69A8" w:rsidDel="00044B31">
          <w:rPr>
            <w:lang w:val="en-US"/>
          </w:rPr>
          <w:delText xml:space="preserve">C </w:delText>
        </w:r>
        <w:r w:rsidR="00224F9F" w:rsidRPr="00E61AD8" w:rsidDel="00044B31">
          <w:rPr>
            <w:lang w:val="en-US"/>
          </w:rPr>
          <w:delText xml:space="preserve">- </w:delText>
        </w:r>
        <w:r w:rsidRPr="00E61AD8" w:rsidDel="00044B31">
          <w:rPr>
            <w:lang w:val="en-US"/>
          </w:rPr>
          <w:delText>S-101 Validation Checks</w:delText>
        </w:r>
        <w:bookmarkEnd w:id="1841"/>
      </w:del>
    </w:p>
    <w:p w14:paraId="6055CF75" w14:textId="1C614889" w:rsidR="00034EB2" w:rsidRPr="00034EB2" w:rsidDel="00881E43" w:rsidRDefault="00895567" w:rsidP="00F97564">
      <w:pPr>
        <w:spacing w:after="120" w:line="240" w:lineRule="auto"/>
        <w:rPr>
          <w:del w:id="1843" w:author="Jeff Wootton" w:date="2024-06-19T06:10:00Z" w16du:dateUtc="2024-06-19T04:10:00Z"/>
          <w:rFonts w:cs="Arial"/>
        </w:rPr>
      </w:pPr>
      <w:del w:id="1844" w:author="Jeff Wootton" w:date="2024-06-25T08:21:00Z" w16du:dateUtc="2024-06-25T06:21:00Z">
        <w:r w:rsidRPr="001F69A8" w:rsidDel="004018BF">
          <w:rPr>
            <w:rFonts w:cs="Arial"/>
          </w:rPr>
          <w:delText>This Annex</w:delText>
        </w:r>
      </w:del>
      <w:del w:id="1845" w:author="Jeff Wootton" w:date="2024-08-26T09:48:00Z" w16du:dateUtc="2024-08-26T07:48:00Z">
        <w:r w:rsidRPr="001F69A8" w:rsidDel="00044B31">
          <w:rPr>
            <w:rFonts w:cs="Arial"/>
          </w:rPr>
          <w:delText xml:space="preserve"> specifies the minimum checks that producers of S-101 ENC validation tools should includ</w:delText>
        </w:r>
        <w:r w:rsidR="00F97564" w:rsidDel="00044B31">
          <w:rPr>
            <w:rFonts w:cs="Arial"/>
          </w:rPr>
          <w:delText xml:space="preserve">e in their validation software. </w:delText>
        </w:r>
        <w:r w:rsidRPr="001F69A8" w:rsidDel="00044B31">
          <w:rPr>
            <w:rFonts w:cs="Arial"/>
          </w:rPr>
          <w:delText xml:space="preserve">This software must be used by </w:delText>
        </w:r>
        <w:r w:rsidR="00F97564" w:rsidDel="00044B31">
          <w:rPr>
            <w:rFonts w:cs="Arial"/>
          </w:rPr>
          <w:delText>H</w:delText>
        </w:r>
        <w:r w:rsidRPr="001F69A8" w:rsidDel="00044B31">
          <w:rPr>
            <w:rFonts w:cs="Arial"/>
          </w:rPr>
          <w:delText xml:space="preserve">ydrographic </w:delText>
        </w:r>
        <w:r w:rsidR="00F97564" w:rsidDel="00044B31">
          <w:rPr>
            <w:rFonts w:cs="Arial"/>
          </w:rPr>
          <w:delText>O</w:delText>
        </w:r>
        <w:r w:rsidRPr="001F69A8" w:rsidDel="00044B31">
          <w:rPr>
            <w:rFonts w:cs="Arial"/>
          </w:rPr>
          <w:delText xml:space="preserve">ffices to help ensure that their ENC data are compliant with the S-101 ENC Product Specification. The checklist has been compiled for the IHO from lists of checks provided by a number of </w:delText>
        </w:r>
        <w:r w:rsidR="00F97564" w:rsidDel="00044B31">
          <w:rPr>
            <w:rFonts w:cs="Arial"/>
          </w:rPr>
          <w:delText>H</w:delText>
        </w:r>
        <w:r w:rsidRPr="001F69A8" w:rsidDel="00044B31">
          <w:rPr>
            <w:rFonts w:cs="Arial"/>
          </w:rPr>
          <w:delText xml:space="preserve">ydrographic </w:delText>
        </w:r>
        <w:r w:rsidR="00F97564" w:rsidDel="00044B31">
          <w:rPr>
            <w:rFonts w:cs="Arial"/>
          </w:rPr>
          <w:delText>O</w:delText>
        </w:r>
        <w:r w:rsidRPr="001F69A8" w:rsidDel="00044B31">
          <w:rPr>
            <w:rFonts w:cs="Arial"/>
          </w:rPr>
          <w:delText xml:space="preserve">ffices and software companies. </w:delText>
        </w:r>
      </w:del>
      <w:del w:id="1846" w:author="Jeff Wootton" w:date="2024-06-25T08:27:00Z" w16du:dateUtc="2024-06-25T06:27:00Z">
        <w:r w:rsidRPr="001F69A8" w:rsidDel="003A185F">
          <w:rPr>
            <w:rFonts w:cs="Arial"/>
          </w:rPr>
          <w:delText>The Annex</w:delText>
        </w:r>
      </w:del>
      <w:del w:id="1847" w:author="Jeff Wootton" w:date="2024-08-26T09:48:00Z" w16du:dateUtc="2024-08-26T07:48:00Z">
        <w:r w:rsidRPr="001F69A8" w:rsidDel="00044B31">
          <w:rPr>
            <w:rFonts w:cs="Arial"/>
          </w:rPr>
          <w:delText xml:space="preserve"> provides checks for individual ENC cells however additional checks applicable to ENC Exchange Sets are included in </w:delText>
        </w:r>
      </w:del>
      <w:del w:id="1848" w:author="Jeff Wootton" w:date="2024-04-09T08:02:00Z">
        <w:r w:rsidRPr="001F69A8" w:rsidDel="00034EB2">
          <w:rPr>
            <w:rFonts w:cs="Arial"/>
          </w:rPr>
          <w:delText xml:space="preserve">part </w:delText>
        </w:r>
        <w:r w:rsidRPr="00E61AD8" w:rsidDel="00034EB2">
          <w:rPr>
            <w:rFonts w:cs="Arial"/>
            <w:color w:val="FF0000"/>
          </w:rPr>
          <w:delText>X.X</w:delText>
        </w:r>
      </w:del>
      <w:del w:id="1849" w:author="Jeff Wootton" w:date="2024-08-26T09:48:00Z" w16du:dateUtc="2024-08-26T07:48:00Z">
        <w:r w:rsidRPr="001F69A8" w:rsidDel="00044B31">
          <w:rPr>
            <w:rFonts w:cs="Arial"/>
          </w:rPr>
          <w:delText>.</w:delText>
        </w:r>
      </w:del>
    </w:p>
    <w:p w14:paraId="68121265" w14:textId="69A9831C" w:rsidR="007B519C" w:rsidRPr="001F69A8" w:rsidDel="00044B31" w:rsidRDefault="00895567" w:rsidP="00F97564">
      <w:pPr>
        <w:spacing w:after="120" w:line="240" w:lineRule="auto"/>
        <w:rPr>
          <w:del w:id="1850" w:author="Jeff Wootton" w:date="2024-08-26T09:48:00Z" w16du:dateUtc="2024-08-26T07:48:00Z"/>
          <w:lang w:val="en-AU" w:eastAsia="en-US"/>
        </w:rPr>
      </w:pPr>
      <w:del w:id="1851" w:author="Jeff Wootton" w:date="2024-08-26T09:48:00Z" w16du:dateUtc="2024-08-26T07:48:00Z">
        <w:r w:rsidRPr="001F69A8" w:rsidDel="00044B31">
          <w:rPr>
            <w:lang w:val="en-AU" w:eastAsia="en-US"/>
          </w:rPr>
          <w:delText>The S-101 Validation Checks can be found in the Standards and Publications page of the IHO web site,</w:delText>
        </w:r>
        <w:r w:rsidR="00E61AD8" w:rsidDel="00044B31">
          <w:rPr>
            <w:lang w:val="en-AU" w:eastAsia="en-US"/>
          </w:rPr>
          <w:delText xml:space="preserve"> </w:delText>
        </w:r>
        <w:r w:rsidR="005E3417" w:rsidDel="00044B31">
          <w:fldChar w:fldCharType="begin"/>
        </w:r>
        <w:r w:rsidR="005E3417" w:rsidDel="00044B31">
          <w:delInstrText>HYPERLINK "http://www.iho.int"</w:delInstrText>
        </w:r>
        <w:r w:rsidR="005E3417" w:rsidDel="00044B31">
          <w:fldChar w:fldCharType="separate"/>
        </w:r>
        <w:r w:rsidR="00E61AD8" w:rsidRPr="005D614F" w:rsidDel="00044B31">
          <w:rPr>
            <w:rStyle w:val="Hyperlink"/>
            <w:lang w:val="en-AU" w:eastAsia="en-US"/>
          </w:rPr>
          <w:delText>www.iho.int</w:delText>
        </w:r>
        <w:r w:rsidR="005E3417" w:rsidDel="00044B31">
          <w:rPr>
            <w:rStyle w:val="Hyperlink"/>
            <w:lang w:val="en-AU" w:eastAsia="en-US"/>
          </w:rPr>
          <w:fldChar w:fldCharType="end"/>
        </w:r>
        <w:r w:rsidRPr="001F69A8" w:rsidDel="00044B31">
          <w:rPr>
            <w:lang w:val="en-AU" w:eastAsia="en-US"/>
          </w:rPr>
          <w:delText>.</w:delText>
        </w:r>
      </w:del>
    </w:p>
    <w:p w14:paraId="6DF4866B" w14:textId="55E5E16F" w:rsidR="007B519C" w:rsidRPr="00E61AD8" w:rsidDel="00044B31" w:rsidRDefault="007B519C" w:rsidP="00C128E3">
      <w:pPr>
        <w:spacing w:after="160" w:line="240" w:lineRule="auto"/>
        <w:jc w:val="left"/>
        <w:rPr>
          <w:del w:id="1852" w:author="Jeff Wootton" w:date="2024-08-26T09:48:00Z" w16du:dateUtc="2024-08-26T07:48:00Z"/>
          <w:lang w:val="en-AU" w:eastAsia="en-US"/>
        </w:rPr>
      </w:pPr>
      <w:del w:id="1853" w:author="Jeff Wootton" w:date="2024-08-26T09:48:00Z" w16du:dateUtc="2024-08-26T07:48:00Z">
        <w:r w:rsidRPr="00E61AD8" w:rsidDel="00044B31">
          <w:rPr>
            <w:lang w:val="en-AU" w:eastAsia="en-US"/>
          </w:rPr>
          <w:br w:type="page"/>
        </w:r>
      </w:del>
    </w:p>
    <w:p w14:paraId="617EEA0B" w14:textId="6F064DEA" w:rsidR="00895567" w:rsidRPr="00E61AD8" w:rsidDel="00044B31" w:rsidRDefault="00895567" w:rsidP="00C128E3">
      <w:pPr>
        <w:spacing w:line="240" w:lineRule="auto"/>
        <w:rPr>
          <w:del w:id="1854" w:author="Jeff Wootton" w:date="2024-08-26T09:48:00Z" w16du:dateUtc="2024-08-26T07:48:00Z"/>
          <w:lang w:val="en-US"/>
        </w:rPr>
      </w:pPr>
    </w:p>
    <w:p w14:paraId="31C10676" w14:textId="5FE80E1B" w:rsidR="007B519C" w:rsidRPr="00E61AD8" w:rsidDel="00044B31" w:rsidRDefault="007B519C" w:rsidP="00C128E3">
      <w:pPr>
        <w:spacing w:line="240" w:lineRule="auto"/>
        <w:rPr>
          <w:del w:id="1855" w:author="Jeff Wootton" w:date="2024-08-26T09:48:00Z" w16du:dateUtc="2024-08-26T07:48:00Z"/>
          <w:lang w:val="en-US"/>
        </w:rPr>
      </w:pPr>
    </w:p>
    <w:p w14:paraId="0C84CDC6" w14:textId="647204A3" w:rsidR="007B519C" w:rsidRPr="00E61AD8" w:rsidDel="00044B31" w:rsidRDefault="007B519C" w:rsidP="00C128E3">
      <w:pPr>
        <w:spacing w:line="240" w:lineRule="auto"/>
        <w:rPr>
          <w:del w:id="1856" w:author="Jeff Wootton" w:date="2024-08-26T09:48:00Z" w16du:dateUtc="2024-08-26T07:48:00Z"/>
          <w:lang w:val="en-US"/>
        </w:rPr>
      </w:pPr>
    </w:p>
    <w:p w14:paraId="1AA8CC57" w14:textId="0528D176" w:rsidR="007B519C" w:rsidRPr="00E61AD8" w:rsidDel="00044B31" w:rsidRDefault="007B519C" w:rsidP="00C128E3">
      <w:pPr>
        <w:spacing w:line="240" w:lineRule="auto"/>
        <w:rPr>
          <w:del w:id="1857" w:author="Jeff Wootton" w:date="2024-08-26T09:48:00Z" w16du:dateUtc="2024-08-26T07:48:00Z"/>
          <w:lang w:val="en-US"/>
        </w:rPr>
      </w:pPr>
    </w:p>
    <w:p w14:paraId="37B9331B" w14:textId="09F85318" w:rsidR="007B519C" w:rsidRPr="00E61AD8" w:rsidDel="00044B31" w:rsidRDefault="007B519C" w:rsidP="00C128E3">
      <w:pPr>
        <w:spacing w:line="240" w:lineRule="auto"/>
        <w:rPr>
          <w:del w:id="1858" w:author="Jeff Wootton" w:date="2024-08-26T09:48:00Z" w16du:dateUtc="2024-08-26T07:48:00Z"/>
          <w:lang w:val="en-US"/>
        </w:rPr>
      </w:pPr>
    </w:p>
    <w:p w14:paraId="30F1835B" w14:textId="16986E2D" w:rsidR="007B519C" w:rsidRPr="00E61AD8" w:rsidDel="00044B31" w:rsidRDefault="007B519C" w:rsidP="00C128E3">
      <w:pPr>
        <w:spacing w:line="240" w:lineRule="auto"/>
        <w:rPr>
          <w:del w:id="1859" w:author="Jeff Wootton" w:date="2024-08-26T09:48:00Z" w16du:dateUtc="2024-08-26T07:48:00Z"/>
          <w:lang w:val="en-US"/>
        </w:rPr>
      </w:pPr>
    </w:p>
    <w:p w14:paraId="4C032213" w14:textId="70C77F80" w:rsidR="007B519C" w:rsidRPr="00E61AD8" w:rsidDel="00044B31" w:rsidRDefault="007B519C" w:rsidP="00C128E3">
      <w:pPr>
        <w:spacing w:line="240" w:lineRule="auto"/>
        <w:rPr>
          <w:del w:id="1860" w:author="Jeff Wootton" w:date="2024-08-26T09:48:00Z" w16du:dateUtc="2024-08-26T07:48:00Z"/>
          <w:lang w:val="en-US"/>
        </w:rPr>
      </w:pPr>
    </w:p>
    <w:p w14:paraId="39C6302C" w14:textId="30733275" w:rsidR="007B519C" w:rsidRPr="00E61AD8" w:rsidDel="00044B31" w:rsidRDefault="007B519C" w:rsidP="00C128E3">
      <w:pPr>
        <w:spacing w:line="240" w:lineRule="auto"/>
        <w:rPr>
          <w:del w:id="1861" w:author="Jeff Wootton" w:date="2024-08-26T09:48:00Z" w16du:dateUtc="2024-08-26T07:48:00Z"/>
          <w:lang w:val="en-US"/>
        </w:rPr>
      </w:pPr>
    </w:p>
    <w:p w14:paraId="5019A425" w14:textId="4E638E24" w:rsidR="007B519C" w:rsidRPr="00E61AD8" w:rsidDel="00044B31" w:rsidRDefault="007B519C" w:rsidP="00C128E3">
      <w:pPr>
        <w:spacing w:line="240" w:lineRule="auto"/>
        <w:rPr>
          <w:del w:id="1862" w:author="Jeff Wootton" w:date="2024-08-26T09:48:00Z" w16du:dateUtc="2024-08-26T07:48:00Z"/>
          <w:lang w:val="en-US"/>
        </w:rPr>
      </w:pPr>
    </w:p>
    <w:p w14:paraId="16B0E4D6" w14:textId="5C50DA89" w:rsidR="007B519C" w:rsidRPr="00E61AD8" w:rsidDel="00044B31" w:rsidRDefault="007B519C" w:rsidP="00C128E3">
      <w:pPr>
        <w:spacing w:line="240" w:lineRule="auto"/>
        <w:rPr>
          <w:del w:id="1863" w:author="Jeff Wootton" w:date="2024-08-26T09:48:00Z" w16du:dateUtc="2024-08-26T07:48:00Z"/>
          <w:lang w:val="en-US"/>
        </w:rPr>
      </w:pPr>
    </w:p>
    <w:p w14:paraId="22D210BE" w14:textId="24DCA358" w:rsidR="007B519C" w:rsidRPr="00E61AD8" w:rsidDel="00044B31" w:rsidRDefault="007B519C" w:rsidP="00C128E3">
      <w:pPr>
        <w:spacing w:line="240" w:lineRule="auto"/>
        <w:rPr>
          <w:del w:id="1864" w:author="Jeff Wootton" w:date="2024-08-26T09:48:00Z" w16du:dateUtc="2024-08-26T07:48:00Z"/>
          <w:lang w:val="en-US"/>
        </w:rPr>
      </w:pPr>
    </w:p>
    <w:p w14:paraId="5CE1F49A" w14:textId="3F733E30" w:rsidR="007B519C" w:rsidRPr="00E61AD8" w:rsidDel="00044B31" w:rsidRDefault="007B519C" w:rsidP="00C128E3">
      <w:pPr>
        <w:spacing w:line="240" w:lineRule="auto"/>
        <w:rPr>
          <w:del w:id="1865" w:author="Jeff Wootton" w:date="2024-08-26T09:48:00Z" w16du:dateUtc="2024-08-26T07:48:00Z"/>
          <w:lang w:val="en-US"/>
        </w:rPr>
      </w:pPr>
    </w:p>
    <w:p w14:paraId="2A950870" w14:textId="43257B66" w:rsidR="007B519C" w:rsidRPr="00E61AD8" w:rsidDel="00044B31" w:rsidRDefault="007B519C" w:rsidP="00C128E3">
      <w:pPr>
        <w:spacing w:line="240" w:lineRule="auto"/>
        <w:rPr>
          <w:del w:id="1866" w:author="Jeff Wootton" w:date="2024-08-26T09:48:00Z" w16du:dateUtc="2024-08-26T07:48:00Z"/>
          <w:lang w:val="en-US"/>
        </w:rPr>
      </w:pPr>
    </w:p>
    <w:p w14:paraId="4AD3BF47" w14:textId="0FFBC83B" w:rsidR="007B519C" w:rsidRPr="00E61AD8" w:rsidDel="00044B31" w:rsidRDefault="007B519C" w:rsidP="00C128E3">
      <w:pPr>
        <w:spacing w:line="240" w:lineRule="auto"/>
        <w:rPr>
          <w:del w:id="1867" w:author="Jeff Wootton" w:date="2024-08-26T09:48:00Z" w16du:dateUtc="2024-08-26T07:48:00Z"/>
          <w:lang w:val="en-US"/>
        </w:rPr>
      </w:pPr>
    </w:p>
    <w:p w14:paraId="30649CA5" w14:textId="4DE20EC7" w:rsidR="007B519C" w:rsidRPr="00E61AD8" w:rsidDel="00044B31"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868" w:author="Jeff Wootton" w:date="2024-08-26T09:48:00Z" w16du:dateUtc="2024-08-26T07:48:00Z"/>
          <w:rFonts w:eastAsia="Times New Roman"/>
          <w:sz w:val="22"/>
          <w:lang w:val="en-AU" w:eastAsia="en-GB"/>
        </w:rPr>
      </w:pPr>
      <w:del w:id="1869" w:author="Jeff Wootton" w:date="2024-08-26T09:48:00Z" w16du:dateUtc="2024-08-26T07:48:00Z">
        <w:r w:rsidRPr="00E61AD8" w:rsidDel="00044B31">
          <w:rPr>
            <w:rFonts w:eastAsia="Times New Roman"/>
            <w:sz w:val="22"/>
            <w:lang w:val="en-AU" w:eastAsia="en-GB"/>
          </w:rPr>
          <w:tab/>
          <w:delText>Page intentionally left blank</w:delText>
        </w:r>
      </w:del>
    </w:p>
    <w:p w14:paraId="7FACAC4F" w14:textId="745DD2EA" w:rsidR="007B519C" w:rsidDel="00044B31" w:rsidRDefault="007B519C" w:rsidP="00C128E3">
      <w:pPr>
        <w:spacing w:line="240" w:lineRule="auto"/>
        <w:rPr>
          <w:del w:id="1870" w:author="Jeff Wootton" w:date="2024-08-26T09:48:00Z" w16du:dateUtc="2024-08-26T07:48:00Z"/>
          <w:lang w:val="en-US"/>
        </w:rPr>
      </w:pPr>
    </w:p>
    <w:p w14:paraId="123A2499" w14:textId="6D3B1084" w:rsidR="00C20D76" w:rsidDel="005751E8" w:rsidRDefault="00C20D76" w:rsidP="00C128E3">
      <w:pPr>
        <w:spacing w:line="240" w:lineRule="auto"/>
        <w:rPr>
          <w:del w:id="1871" w:author="Jeff Wootton" w:date="2024-06-23T18:56:00Z" w16du:dateUtc="2024-06-23T16:56:00Z"/>
          <w:lang w:val="en-US"/>
        </w:rPr>
      </w:pPr>
    </w:p>
    <w:p w14:paraId="5FCE6072" w14:textId="0DF57F22" w:rsidR="00C20D76" w:rsidDel="005751E8" w:rsidRDefault="00C20D76">
      <w:pPr>
        <w:spacing w:after="160" w:line="259" w:lineRule="auto"/>
        <w:jc w:val="left"/>
        <w:rPr>
          <w:del w:id="1872" w:author="Jeff Wootton" w:date="2024-06-23T18:55:00Z" w16du:dateUtc="2024-06-23T16:55:00Z"/>
          <w:lang w:val="en-US"/>
        </w:rPr>
      </w:pPr>
      <w:del w:id="1873" w:author="Jeff Wootton" w:date="2024-06-23T18:56:00Z" w16du:dateUtc="2024-06-23T16:56:00Z">
        <w:r w:rsidDel="005751E8">
          <w:rPr>
            <w:lang w:val="en-US"/>
          </w:rPr>
          <w:br w:type="page"/>
        </w:r>
      </w:del>
    </w:p>
    <w:p w14:paraId="6971A182" w14:textId="1F0F1A48" w:rsidR="00C20D76" w:rsidRPr="00E61AD8" w:rsidDel="005751E8" w:rsidRDefault="00C20D76">
      <w:pPr>
        <w:pStyle w:val="Heading1"/>
        <w:keepNext w:val="0"/>
        <w:numPr>
          <w:ilvl w:val="0"/>
          <w:numId w:val="0"/>
        </w:numPr>
        <w:tabs>
          <w:tab w:val="clear" w:pos="400"/>
          <w:tab w:val="clear" w:pos="560"/>
        </w:tabs>
        <w:suppressAutoHyphens w:val="0"/>
        <w:spacing w:before="0" w:after="160" w:line="259" w:lineRule="auto"/>
        <w:jc w:val="left"/>
        <w:rPr>
          <w:del w:id="1874" w:author="Jeff Wootton" w:date="2024-06-23T18:55:00Z" w16du:dateUtc="2024-06-23T16:55:00Z"/>
          <w:lang w:val="en-US"/>
        </w:rPr>
        <w:pPrChange w:id="1875" w:author="Jeff Wootton" w:date="2024-06-23T18:55:00Z" w16du:dateUtc="2024-06-23T16:55:00Z">
          <w:pPr>
            <w:pStyle w:val="Heading1"/>
            <w:numPr>
              <w:numId w:val="0"/>
            </w:numPr>
            <w:tabs>
              <w:tab w:val="clear" w:pos="400"/>
              <w:tab w:val="clear" w:pos="560"/>
            </w:tabs>
            <w:spacing w:line="240" w:lineRule="auto"/>
            <w:ind w:left="0" w:firstLine="0"/>
          </w:pPr>
        </w:pPrChange>
      </w:pPr>
      <w:del w:id="1876" w:author="Jeff Wootton" w:date="2024-06-23T18:55:00Z" w16du:dateUtc="2024-06-23T16:55:00Z">
        <w:r w:rsidRPr="001F69A8" w:rsidDel="005751E8">
          <w:rPr>
            <w:lang w:val="en-US"/>
          </w:rPr>
          <w:delText xml:space="preserve">ANNEX </w:delText>
        </w:r>
        <w:r w:rsidDel="005751E8">
          <w:rPr>
            <w:lang w:val="en-US"/>
          </w:rPr>
          <w:delText>D</w:delText>
        </w:r>
        <w:r w:rsidRPr="001F69A8" w:rsidDel="005751E8">
          <w:rPr>
            <w:lang w:val="en-US"/>
          </w:rPr>
          <w:delText xml:space="preserve"> </w:delText>
        </w:r>
        <w:r w:rsidDel="005751E8">
          <w:rPr>
            <w:lang w:val="en-US"/>
          </w:rPr>
          <w:delText>–</w:delText>
        </w:r>
        <w:r w:rsidRPr="00E61AD8" w:rsidDel="005751E8">
          <w:rPr>
            <w:lang w:val="en-US"/>
          </w:rPr>
          <w:delText xml:space="preserve"> </w:delText>
        </w:r>
        <w:r w:rsidDel="005751E8">
          <w:rPr>
            <w:lang w:val="en-US"/>
          </w:rPr>
          <w:delText>Dataset Loading Algorithm</w:delText>
        </w:r>
        <w:r w:rsidR="00412A1B" w:rsidDel="005751E8">
          <w:rPr>
            <w:lang w:val="en-US"/>
          </w:rPr>
          <w:delText xml:space="preserve"> (Dataset Selection)</w:delText>
        </w:r>
      </w:del>
    </w:p>
    <w:p w14:paraId="7366B7EC" w14:textId="4B255BB1" w:rsidR="00230E88" w:rsidRPr="008A6F2A" w:rsidDel="00260FCD" w:rsidRDefault="007B2D1A">
      <w:pPr>
        <w:pStyle w:val="ListContinue2"/>
        <w:keepNext/>
        <w:numPr>
          <w:ilvl w:val="0"/>
          <w:numId w:val="0"/>
        </w:numPr>
        <w:tabs>
          <w:tab w:val="clear" w:pos="800"/>
        </w:tabs>
        <w:suppressAutoHyphens/>
        <w:spacing w:before="270" w:after="200" w:line="240" w:lineRule="auto"/>
        <w:ind w:left="90" w:hanging="90"/>
        <w:outlineLvl w:val="0"/>
        <w:rPr>
          <w:del w:id="1877" w:author="Jeff Wootton" w:date="2024-06-23T18:45:00Z" w16du:dateUtc="2024-06-23T16:45:00Z"/>
          <w:szCs w:val="22"/>
          <w:lang w:eastAsia="en-US"/>
        </w:rPr>
        <w:pPrChange w:id="1878" w:author="Jeff Wootton" w:date="2024-06-23T18:55:00Z" w16du:dateUtc="2024-06-23T16:55:00Z">
          <w:pPr>
            <w:pStyle w:val="ListContinue2"/>
            <w:numPr>
              <w:ilvl w:val="0"/>
              <w:numId w:val="0"/>
            </w:numPr>
            <w:tabs>
              <w:tab w:val="clear" w:pos="432"/>
              <w:tab w:val="clear" w:pos="800"/>
            </w:tabs>
            <w:spacing w:before="120" w:after="200" w:line="240" w:lineRule="auto"/>
            <w:ind w:left="0" w:firstLine="0"/>
          </w:pPr>
        </w:pPrChange>
      </w:pPr>
      <w:bookmarkStart w:id="1879" w:name="_Toc169203195"/>
      <w:del w:id="1880" w:author="Jeff Wootton" w:date="2024-06-23T18:45:00Z" w16du:dateUtc="2024-06-23T16:45:00Z">
        <w:r w:rsidDel="00260FCD">
          <w:rPr>
            <w:b/>
            <w:sz w:val="22"/>
            <w:szCs w:val="22"/>
            <w:lang w:eastAsia="en-US"/>
          </w:rPr>
          <w:delText>Preconditions</w:delText>
        </w:r>
        <w:bookmarkEnd w:id="1879"/>
      </w:del>
    </w:p>
    <w:p w14:paraId="0ACA0AB9" w14:textId="526C33FD" w:rsidR="00C20D76" w:rsidDel="00260FCD" w:rsidRDefault="007B2D1A">
      <w:pPr>
        <w:keepNext/>
        <w:suppressAutoHyphens/>
        <w:spacing w:before="270" w:after="60" w:line="240" w:lineRule="auto"/>
        <w:outlineLvl w:val="0"/>
        <w:rPr>
          <w:del w:id="1881" w:author="Jeff Wootton" w:date="2024-06-23T18:45:00Z" w16du:dateUtc="2024-06-23T16:45:00Z"/>
          <w:rFonts w:cs="Arial"/>
        </w:rPr>
        <w:pPrChange w:id="1882" w:author="Jeff Wootton" w:date="2024-06-23T18:55:00Z" w16du:dateUtc="2024-06-23T16:55:00Z">
          <w:pPr>
            <w:spacing w:before="60" w:after="60" w:line="240" w:lineRule="auto"/>
          </w:pPr>
        </w:pPrChange>
      </w:pPr>
      <w:del w:id="1883" w:author="Jeff Wootton" w:date="2024-06-23T18:45:00Z" w16du:dateUtc="2024-06-23T16:45:00Z">
        <w:r w:rsidRPr="007B2D1A" w:rsidDel="00260FCD">
          <w:rPr>
            <w:rFonts w:cs="Arial"/>
          </w:rPr>
          <w:delText xml:space="preserve">An inventory for each </w:delText>
        </w:r>
        <w:r w:rsidR="00EC0E27" w:rsidRPr="00142BCB" w:rsidDel="00260FCD">
          <w:rPr>
            <w:rFonts w:cs="Arial"/>
            <w:b/>
          </w:rPr>
          <w:delText>Data Coverage</w:delText>
        </w:r>
        <w:r w:rsidR="00412A1B" w:rsidDel="00260FCD">
          <w:rPr>
            <w:rFonts w:cs="Arial"/>
          </w:rPr>
          <w:delText xml:space="preserve"> </w:delText>
        </w:r>
        <w:r w:rsidRPr="007B2D1A" w:rsidDel="00260FCD">
          <w:rPr>
            <w:rFonts w:cs="Arial"/>
          </w:rPr>
          <w:delText>contains</w:delText>
        </w:r>
        <w:r w:rsidDel="00260FCD">
          <w:rPr>
            <w:rFonts w:cs="Arial"/>
          </w:rPr>
          <w:delText>:</w:delText>
        </w:r>
      </w:del>
    </w:p>
    <w:p w14:paraId="74A4DCAB" w14:textId="7CD56FD4"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884" w:author="Jeff Wootton" w:date="2024-06-23T18:45:00Z" w16du:dateUtc="2024-06-23T16:45:00Z"/>
          <w:lang w:val="en-US"/>
        </w:rPr>
        <w:pPrChange w:id="1885" w:author="Jeff Wootton" w:date="2024-06-23T18:55:00Z" w16du:dateUtc="2024-06-23T16:55:00Z">
          <w:pPr>
            <w:pStyle w:val="ListParagraph"/>
            <w:numPr>
              <w:numId w:val="28"/>
            </w:numPr>
            <w:spacing w:before="60" w:after="60" w:line="240" w:lineRule="auto"/>
            <w:ind w:left="567" w:hanging="283"/>
            <w:contextualSpacing w:val="0"/>
          </w:pPr>
        </w:pPrChange>
      </w:pPr>
      <w:del w:id="1886" w:author="Jeff Wootton" w:date="2024-06-23T18:45:00Z" w16du:dateUtc="2024-06-23T16:45:00Z">
        <w:r w:rsidRPr="007B2D1A" w:rsidDel="00260FCD">
          <w:delText xml:space="preserve">A geo polygon describing the </w:delText>
        </w:r>
        <w:r w:rsidR="00EC0E27" w:rsidRPr="00142BCB" w:rsidDel="00260FCD">
          <w:rPr>
            <w:b/>
          </w:rPr>
          <w:delText>D</w:delText>
        </w:r>
        <w:r w:rsidR="00412A1B" w:rsidRPr="00142BCB" w:rsidDel="00260FCD">
          <w:rPr>
            <w:b/>
          </w:rPr>
          <w:delText>ata</w:delText>
        </w:r>
        <w:r w:rsidR="00774080" w:rsidRPr="00142BCB" w:rsidDel="00260FCD">
          <w:rPr>
            <w:b/>
          </w:rPr>
          <w:delText xml:space="preserve"> </w:delText>
        </w:r>
        <w:r w:rsidR="00EC0E27" w:rsidRPr="00142BCB" w:rsidDel="00260FCD">
          <w:rPr>
            <w:b/>
          </w:rPr>
          <w:delText>Coverage</w:delText>
        </w:r>
        <w:r w:rsidRPr="007B2D1A" w:rsidDel="00260FCD">
          <w:delText xml:space="preserve">: </w:delText>
        </w:r>
        <w:r w:rsidRPr="007B2D1A" w:rsidDel="00260FCD">
          <w:rPr>
            <w:i/>
            <w:iCs/>
          </w:rPr>
          <w:delText>polygon(</w:delText>
        </w:r>
        <w:r w:rsidR="00AC4D20" w:rsidDel="00260FCD">
          <w:rPr>
            <w:rFonts w:cs="Arial"/>
            <w:i/>
            <w:iCs/>
          </w:rPr>
          <w:delText>dataCoverage</w:delText>
        </w:r>
        <w:r w:rsidRPr="007B2D1A" w:rsidDel="00260FCD">
          <w:rPr>
            <w:i/>
            <w:iCs/>
          </w:rPr>
          <w:delText>)</w:delText>
        </w:r>
        <w:r w:rsidDel="00260FCD">
          <w:delText>;</w:delText>
        </w:r>
      </w:del>
    </w:p>
    <w:p w14:paraId="7A4DF019" w14:textId="76A075A1"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887" w:author="Jeff Wootton" w:date="2024-06-23T18:45:00Z" w16du:dateUtc="2024-06-23T16:45:00Z"/>
          <w:lang w:val="en-US"/>
        </w:rPr>
        <w:pPrChange w:id="1888" w:author="Jeff Wootton" w:date="2024-06-23T18:55:00Z" w16du:dateUtc="2024-06-23T16:55:00Z">
          <w:pPr>
            <w:pStyle w:val="ListParagraph"/>
            <w:numPr>
              <w:numId w:val="28"/>
            </w:numPr>
            <w:spacing w:before="60" w:after="60" w:line="240" w:lineRule="auto"/>
            <w:ind w:left="567" w:hanging="283"/>
            <w:contextualSpacing w:val="0"/>
          </w:pPr>
        </w:pPrChange>
      </w:pPr>
      <w:del w:id="1889" w:author="Jeff Wootton" w:date="2024-06-23T18:45:00Z" w16du:dateUtc="2024-06-23T16:45:00Z">
        <w:r w:rsidDel="00260FCD">
          <w:delText xml:space="preserve">A set of scale bands: </w:delText>
        </w:r>
        <w:r w:rsidRPr="007B2D1A" w:rsidDel="00260FCD">
          <w:rPr>
            <w:i/>
            <w:iCs/>
          </w:rPr>
          <w:delText>scaleBands(</w:delText>
        </w:r>
        <w:r w:rsidR="00AC4D20" w:rsidDel="00260FCD">
          <w:rPr>
            <w:rFonts w:cs="Arial"/>
            <w:i/>
            <w:iCs/>
          </w:rPr>
          <w:delText>dataCoverage</w:delText>
        </w:r>
        <w:r w:rsidRPr="007B2D1A" w:rsidDel="00260FCD">
          <w:rPr>
            <w:i/>
            <w:iCs/>
          </w:rPr>
          <w:delText>)</w:delText>
        </w:r>
        <w:r w:rsidDel="00260FCD">
          <w:delText>;</w:delText>
        </w:r>
      </w:del>
    </w:p>
    <w:p w14:paraId="30BCF35C" w14:textId="014D0DE5" w:rsidR="007B2D1A" w:rsidRPr="007B2D1A" w:rsidDel="00260FCD" w:rsidRDefault="007B2D1A">
      <w:pPr>
        <w:pStyle w:val="ListParagraph"/>
        <w:keepNext/>
        <w:numPr>
          <w:ilvl w:val="0"/>
          <w:numId w:val="28"/>
        </w:numPr>
        <w:suppressAutoHyphens/>
        <w:spacing w:before="270" w:after="120" w:line="240" w:lineRule="auto"/>
        <w:ind w:left="567" w:hanging="283"/>
        <w:contextualSpacing w:val="0"/>
        <w:outlineLvl w:val="0"/>
        <w:rPr>
          <w:del w:id="1890" w:author="Jeff Wootton" w:date="2024-06-23T18:45:00Z" w16du:dateUtc="2024-06-23T16:45:00Z"/>
          <w:lang w:val="en-US"/>
        </w:rPr>
        <w:pPrChange w:id="1891" w:author="Jeff Wootton" w:date="2024-06-23T18:55:00Z" w16du:dateUtc="2024-06-23T16:55:00Z">
          <w:pPr>
            <w:pStyle w:val="ListParagraph"/>
            <w:numPr>
              <w:numId w:val="28"/>
            </w:numPr>
            <w:spacing w:after="120" w:line="240" w:lineRule="auto"/>
            <w:ind w:left="567" w:hanging="283"/>
            <w:contextualSpacing w:val="0"/>
          </w:pPr>
        </w:pPrChange>
      </w:pPr>
      <w:del w:id="1892" w:author="Jeff Wootton" w:date="2024-06-23T18:45:00Z" w16du:dateUtc="2024-06-23T16:45:00Z">
        <w:r w:rsidDel="00260FCD">
          <w:delText xml:space="preserve">An associated dataset: </w:delText>
        </w:r>
        <w:r w:rsidRPr="007B2D1A" w:rsidDel="00260FCD">
          <w:rPr>
            <w:i/>
            <w:iCs/>
          </w:rPr>
          <w:delText>dataset(</w:delText>
        </w:r>
        <w:r w:rsidR="00AC4D20" w:rsidDel="00260FCD">
          <w:rPr>
            <w:rFonts w:cs="Arial"/>
            <w:i/>
            <w:iCs/>
          </w:rPr>
          <w:delText>dataCoverage</w:delText>
        </w:r>
        <w:r w:rsidRPr="007B2D1A" w:rsidDel="00260FCD">
          <w:rPr>
            <w:i/>
            <w:iCs/>
          </w:rPr>
          <w:delText>)</w:delText>
        </w:r>
        <w:r w:rsidDel="00260FCD">
          <w:delText>.</w:delText>
        </w:r>
      </w:del>
    </w:p>
    <w:p w14:paraId="57D9803B" w14:textId="07A00B6F" w:rsidR="007B2D1A" w:rsidDel="00260FCD" w:rsidRDefault="00AA512C">
      <w:pPr>
        <w:keepNext/>
        <w:suppressAutoHyphens/>
        <w:spacing w:before="270" w:after="60" w:line="240" w:lineRule="auto"/>
        <w:outlineLvl w:val="0"/>
        <w:rPr>
          <w:del w:id="1893" w:author="Jeff Wootton" w:date="2024-06-23T18:45:00Z" w16du:dateUtc="2024-06-23T16:45:00Z"/>
          <w:rFonts w:cs="Arial"/>
        </w:rPr>
        <w:pPrChange w:id="1894" w:author="Jeff Wootton" w:date="2024-06-23T18:55:00Z" w16du:dateUtc="2024-06-23T16:55:00Z">
          <w:pPr>
            <w:spacing w:before="60" w:after="60" w:line="240" w:lineRule="auto"/>
          </w:pPr>
        </w:pPrChange>
      </w:pPr>
      <w:del w:id="1895" w:author="Jeff Wootton" w:date="2024-06-23T18:45:00Z" w16du:dateUtc="2024-06-23T16:45:00Z">
        <w:r w:rsidRPr="00AA512C" w:rsidDel="00260FCD">
          <w:rPr>
            <w:rFonts w:cs="Arial"/>
          </w:rPr>
          <w:delText xml:space="preserve">A projection </w:delText>
        </w:r>
        <w:r w:rsidRPr="00AA512C" w:rsidDel="00260FCD">
          <w:rPr>
            <w:rFonts w:cs="Arial"/>
            <w:i/>
            <w:iCs/>
          </w:rPr>
          <w:delText>pro</w:delText>
        </w:r>
        <w:r w:rsidR="00736CEC" w:rsidDel="00260FCD">
          <w:rPr>
            <w:rFonts w:cs="Arial"/>
            <w:i/>
            <w:iCs/>
          </w:rPr>
          <w:delText>jection</w:delText>
        </w:r>
        <w:r w:rsidRPr="00AA512C" w:rsidDel="00260FCD">
          <w:rPr>
            <w:rFonts w:cs="Arial"/>
          </w:rPr>
          <w:delText xml:space="preserve"> that can</w:delText>
        </w:r>
        <w:r w:rsidR="007B2D1A" w:rsidDel="00260FCD">
          <w:rPr>
            <w:rFonts w:cs="Arial"/>
          </w:rPr>
          <w:delText>:</w:delText>
        </w:r>
      </w:del>
    </w:p>
    <w:p w14:paraId="4E193385" w14:textId="1289D2C0"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896" w:author="Jeff Wootton" w:date="2024-06-23T18:45:00Z" w16du:dateUtc="2024-06-23T16:45:00Z"/>
          <w:lang w:val="en-US"/>
        </w:rPr>
        <w:pPrChange w:id="1897" w:author="Jeff Wootton" w:date="2024-06-23T18:55:00Z" w16du:dateUtc="2024-06-23T16:55:00Z">
          <w:pPr>
            <w:pStyle w:val="ListParagraph"/>
            <w:numPr>
              <w:numId w:val="28"/>
            </w:numPr>
            <w:spacing w:before="60" w:after="60" w:line="240" w:lineRule="auto"/>
            <w:ind w:left="567" w:hanging="283"/>
            <w:contextualSpacing w:val="0"/>
          </w:pPr>
        </w:pPrChange>
      </w:pPr>
      <w:del w:id="1898" w:author="Jeff Wootton" w:date="2024-06-23T18:45:00Z" w16du:dateUtc="2024-06-23T16:45:00Z">
        <w:r w:rsidDel="00260FCD">
          <w:delText>Convert geo</w:delText>
        </w:r>
        <w:r w:rsidR="00297C05" w:rsidDel="00260FCD">
          <w:delText xml:space="preserve">graphic </w:delText>
        </w:r>
        <w:r w:rsidDel="00260FCD">
          <w:delText>polygon</w:delText>
        </w:r>
        <w:r w:rsidR="00FD093C" w:rsidDel="00260FCD">
          <w:delText>s</w:delText>
        </w:r>
        <w:r w:rsidDel="00260FCD">
          <w:delText xml:space="preserve"> </w:delText>
        </w:r>
        <w:r w:rsidRPr="00AA512C" w:rsidDel="00260FCD">
          <w:rPr>
            <w:i/>
            <w:iCs/>
          </w:rPr>
          <w:delText>geo</w:delText>
        </w:r>
        <w:r w:rsidR="00736CEC" w:rsidDel="00260FCD">
          <w:rPr>
            <w:i/>
            <w:iCs/>
          </w:rPr>
          <w:delText>Polygon</w:delText>
        </w:r>
        <w:r w:rsidDel="00260FCD">
          <w:delText xml:space="preserve"> to device</w:delText>
        </w:r>
        <w:r w:rsidR="00297C05" w:rsidDel="00260FCD">
          <w:delText xml:space="preserve"> </w:delText>
        </w:r>
        <w:r w:rsidDel="00260FCD">
          <w:delText>polygon</w:delText>
        </w:r>
        <w:r w:rsidR="00FD093C" w:rsidDel="00260FCD">
          <w:delText>s</w:delText>
        </w:r>
        <w:r w:rsidDel="00260FCD">
          <w:delText xml:space="preserve">: </w:delText>
        </w:r>
        <w:r w:rsidRPr="00AA512C" w:rsidDel="00260FCD">
          <w:rPr>
            <w:i/>
            <w:iCs/>
          </w:rPr>
          <w:delText>pro</w:delText>
        </w:r>
        <w:r w:rsidR="00736CEC" w:rsidDel="00260FCD">
          <w:rPr>
            <w:i/>
            <w:iCs/>
          </w:rPr>
          <w:delText>jection</w:delText>
        </w:r>
        <w:r w:rsidRPr="00AA512C" w:rsidDel="00260FCD">
          <w:rPr>
            <w:i/>
            <w:iCs/>
          </w:rPr>
          <w:delText>(geo</w:delText>
        </w:r>
        <w:r w:rsidR="00736CEC" w:rsidDel="00260FCD">
          <w:rPr>
            <w:i/>
            <w:iCs/>
          </w:rPr>
          <w:delText>Polygon</w:delText>
        </w:r>
        <w:r w:rsidRPr="00AA512C" w:rsidDel="00260FCD">
          <w:rPr>
            <w:i/>
            <w:iCs/>
          </w:rPr>
          <w:delText>)</w:delText>
        </w:r>
        <w:r w:rsidR="007B2D1A" w:rsidDel="00260FCD">
          <w:delText>;</w:delText>
        </w:r>
      </w:del>
    </w:p>
    <w:p w14:paraId="37DA5839" w14:textId="6A214E55"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899" w:author="Jeff Wootton" w:date="2024-06-23T18:45:00Z" w16du:dateUtc="2024-06-23T16:45:00Z"/>
          <w:lang w:val="en-US"/>
        </w:rPr>
        <w:pPrChange w:id="1900" w:author="Jeff Wootton" w:date="2024-06-23T18:55:00Z" w16du:dateUtc="2024-06-23T16:55:00Z">
          <w:pPr>
            <w:pStyle w:val="ListParagraph"/>
            <w:numPr>
              <w:numId w:val="28"/>
            </w:numPr>
            <w:spacing w:before="60" w:after="60" w:line="240" w:lineRule="auto"/>
            <w:ind w:left="567" w:hanging="283"/>
            <w:contextualSpacing w:val="0"/>
          </w:pPr>
        </w:pPrChange>
      </w:pPr>
      <w:del w:id="1901" w:author="Jeff Wootton" w:date="2024-06-23T18:45:00Z" w16du:dateUtc="2024-06-23T16:45:00Z">
        <w:r w:rsidRPr="00AA512C" w:rsidDel="00260FCD">
          <w:delText>Convert device</w:delText>
        </w:r>
        <w:r w:rsidR="00FD093C" w:rsidDel="00260FCD">
          <w:delText xml:space="preserve"> </w:delText>
        </w:r>
        <w:r w:rsidRPr="00AA512C" w:rsidDel="00260FCD">
          <w:delText xml:space="preserve">polygons </w:delText>
        </w:r>
        <w:r w:rsidRPr="00AA512C" w:rsidDel="00260FCD">
          <w:rPr>
            <w:i/>
            <w:iCs/>
          </w:rPr>
          <w:delText>poly</w:delText>
        </w:r>
        <w:r w:rsidR="00736CEC" w:rsidDel="00260FCD">
          <w:rPr>
            <w:i/>
            <w:iCs/>
          </w:rPr>
          <w:delText>gon</w:delText>
        </w:r>
        <w:r w:rsidRPr="00AA512C" w:rsidDel="00260FCD">
          <w:delText xml:space="preserve"> to geo</w:delText>
        </w:r>
        <w:r w:rsidR="00FD093C" w:rsidDel="00260FCD">
          <w:delText xml:space="preserve">graphic </w:delText>
        </w:r>
        <w:r w:rsidRPr="00AA512C" w:rsidDel="00260FCD">
          <w:delText xml:space="preserve">polygons: </w:delText>
        </w:r>
        <w:r w:rsidRPr="00AA512C" w:rsidDel="00260FCD">
          <w:rPr>
            <w:i/>
            <w:iCs/>
          </w:rPr>
          <w:delText>~pro</w:delText>
        </w:r>
        <w:r w:rsidR="00736CEC" w:rsidDel="00260FCD">
          <w:rPr>
            <w:i/>
            <w:iCs/>
          </w:rPr>
          <w:delText>jection</w:delText>
        </w:r>
        <w:r w:rsidRPr="00AA512C" w:rsidDel="00260FCD">
          <w:rPr>
            <w:i/>
            <w:iCs/>
          </w:rPr>
          <w:delText>(poly</w:delText>
        </w:r>
        <w:r w:rsidR="00736CEC" w:rsidDel="00260FCD">
          <w:rPr>
            <w:i/>
            <w:iCs/>
          </w:rPr>
          <w:delText>gon</w:delText>
        </w:r>
        <w:r w:rsidRPr="00AA512C" w:rsidDel="00260FCD">
          <w:rPr>
            <w:i/>
            <w:iCs/>
          </w:rPr>
          <w:delText>)</w:delText>
        </w:r>
        <w:r w:rsidDel="00260FCD">
          <w:delText>.</w:delText>
        </w:r>
      </w:del>
    </w:p>
    <w:p w14:paraId="58091CBD" w14:textId="1AC70765" w:rsidR="007B2D1A" w:rsidDel="00260FCD" w:rsidRDefault="007B2D1A">
      <w:pPr>
        <w:keepNext/>
        <w:suppressAutoHyphens/>
        <w:spacing w:before="270" w:after="120" w:line="240" w:lineRule="auto"/>
        <w:outlineLvl w:val="0"/>
        <w:rPr>
          <w:del w:id="1902" w:author="Jeff Wootton" w:date="2024-06-23T18:45:00Z" w16du:dateUtc="2024-06-23T16:45:00Z"/>
          <w:lang w:val="en-US"/>
        </w:rPr>
        <w:pPrChange w:id="1903" w:author="Jeff Wootton" w:date="2024-06-23T18:55:00Z" w16du:dateUtc="2024-06-23T16:55:00Z">
          <w:pPr>
            <w:spacing w:after="120" w:line="240" w:lineRule="auto"/>
          </w:pPr>
        </w:pPrChange>
      </w:pPr>
    </w:p>
    <w:p w14:paraId="3B1D13F0" w14:textId="6E9547F3" w:rsidR="00AA512C" w:rsidRPr="008A6F2A" w:rsidDel="00260FCD" w:rsidRDefault="00AA512C">
      <w:pPr>
        <w:pStyle w:val="ListContinue2"/>
        <w:keepNext/>
        <w:numPr>
          <w:ilvl w:val="0"/>
          <w:numId w:val="39"/>
        </w:numPr>
        <w:tabs>
          <w:tab w:val="clear" w:pos="800"/>
        </w:tabs>
        <w:suppressAutoHyphens/>
        <w:spacing w:before="270" w:after="200" w:line="240" w:lineRule="auto"/>
        <w:outlineLvl w:val="0"/>
        <w:rPr>
          <w:del w:id="1904" w:author="Jeff Wootton" w:date="2024-06-23T18:45:00Z" w16du:dateUtc="2024-06-23T16:45:00Z"/>
          <w:szCs w:val="22"/>
          <w:lang w:eastAsia="en-US"/>
        </w:rPr>
        <w:pPrChange w:id="1905"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906" w:name="_Toc169203196"/>
      <w:commentRangeStart w:id="1907"/>
      <w:del w:id="1908" w:author="Jeff Wootton" w:date="2024-06-23T18:45:00Z" w16du:dateUtc="2024-06-23T16:45:00Z">
        <w:r w:rsidDel="00260FCD">
          <w:rPr>
            <w:b/>
            <w:sz w:val="22"/>
            <w:szCs w:val="22"/>
            <w:lang w:eastAsia="en-US"/>
          </w:rPr>
          <w:delText xml:space="preserve">Scale </w:delText>
        </w:r>
        <w:r w:rsidR="002D4E29" w:rsidDel="00260FCD">
          <w:rPr>
            <w:b/>
            <w:sz w:val="22"/>
            <w:szCs w:val="22"/>
            <w:lang w:eastAsia="en-US"/>
          </w:rPr>
          <w:delText>B</w:delText>
        </w:r>
        <w:r w:rsidDel="00260FCD">
          <w:rPr>
            <w:b/>
            <w:sz w:val="22"/>
            <w:szCs w:val="22"/>
            <w:lang w:eastAsia="en-US"/>
          </w:rPr>
          <w:delText>ands</w:delText>
        </w:r>
        <w:commentRangeEnd w:id="1907"/>
        <w:r w:rsidR="00574F63" w:rsidDel="00260FCD">
          <w:rPr>
            <w:rStyle w:val="CommentReference"/>
          </w:rPr>
          <w:commentReference w:id="1907"/>
        </w:r>
        <w:bookmarkEnd w:id="1906"/>
      </w:del>
    </w:p>
    <w:p w14:paraId="688D1C9E" w14:textId="65089E70" w:rsidR="00AA512C" w:rsidDel="00260FCD" w:rsidRDefault="00AA512C">
      <w:pPr>
        <w:keepNext/>
        <w:suppressAutoHyphens/>
        <w:spacing w:before="270" w:after="120" w:line="240" w:lineRule="auto"/>
        <w:outlineLvl w:val="0"/>
        <w:rPr>
          <w:del w:id="1909" w:author="Jeff Wootton" w:date="2024-06-23T18:45:00Z" w16du:dateUtc="2024-06-23T16:45:00Z"/>
        </w:rPr>
        <w:pPrChange w:id="1910" w:author="Jeff Wootton" w:date="2024-06-23T18:55:00Z" w16du:dateUtc="2024-06-23T16:55:00Z">
          <w:pPr>
            <w:spacing w:after="120" w:line="240" w:lineRule="auto"/>
          </w:pPr>
        </w:pPrChange>
      </w:pPr>
      <w:del w:id="1911" w:author="Jeff Wootton" w:date="2024-06-23T18:45:00Z" w16du:dateUtc="2024-06-23T16:45:00Z">
        <w:r w:rsidRPr="00AA512C" w:rsidDel="00260FCD">
          <w:delText xml:space="preserve">A lists of scale bands will be used for the algorithm. Each scale band is defined by its minimum and </w:delText>
        </w:r>
      </w:del>
      <w:del w:id="1912" w:author="Jeff Wootton" w:date="2024-03-20T20:53:00Z">
        <w:r w:rsidR="003C088E" w:rsidDel="00C579E7">
          <w:delText>optimum</w:delText>
        </w:r>
        <w:r w:rsidR="003C088E" w:rsidRPr="00AA512C" w:rsidDel="00C579E7">
          <w:delText xml:space="preserve"> </w:delText>
        </w:r>
      </w:del>
      <w:del w:id="1913" w:author="Jeff Wootton" w:date="2024-06-23T18:45:00Z" w16du:dateUtc="2024-06-23T16:45:00Z">
        <w:r w:rsidRPr="00AA512C" w:rsidDel="00260FCD">
          <w:delText>scale</w:delText>
        </w:r>
        <w:r w:rsidR="00AC4D20" w:rsidDel="00260FCD">
          <w:delText xml:space="preserve"> denominators</w:delText>
        </w:r>
        <w:r w:rsidRPr="00AA512C" w:rsidDel="00260FCD">
          <w:delText xml:space="preserve"> and will be accessed by an index.</w:delText>
        </w:r>
        <w:r w:rsidR="00736CEC" w:rsidDel="00260FCD">
          <w:delText xml:space="preserve"> </w:delText>
        </w:r>
        <w:r w:rsidR="00736CEC" w:rsidRPr="00736CEC" w:rsidDel="00260FCD">
          <w:delText>Note that the table below contain</w:delText>
        </w:r>
        <w:r w:rsidR="00736CEC" w:rsidDel="00260FCD">
          <w:delText>s the denominators of the scale;</w:delText>
        </w:r>
        <w:r w:rsidR="00736CEC" w:rsidRPr="00736CEC" w:rsidDel="00260FCD">
          <w:delText xml:space="preserve"> </w:delText>
        </w:r>
        <w:r w:rsidR="00736CEC" w:rsidDel="00260FCD">
          <w:delText>for example</w:delText>
        </w:r>
        <w:r w:rsidR="00736CEC" w:rsidRPr="00736CEC" w:rsidDel="00260FCD">
          <w:delText xml:space="preserve">. 22,000 is </w:delText>
        </w:r>
        <w:r w:rsidR="00736CEC" w:rsidDel="00260FCD">
          <w:delText xml:space="preserve">denominator value </w:delText>
        </w:r>
        <w:r w:rsidR="00736CEC" w:rsidRPr="00736CEC" w:rsidDel="00260FCD">
          <w:delText>associated with the scale 1:22,000. Whenever scales are compared in these algorithms the numerical comparison is based on scales not on scale denominators.</w:delText>
        </w:r>
      </w:del>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AA512C" w:rsidRPr="008D0CFF" w:rsidDel="00260FCD" w14:paraId="4C9A4865" w14:textId="4611AC4E" w:rsidTr="00A0444A">
        <w:trPr>
          <w:jc w:val="center"/>
          <w:del w:id="1914" w:author="Jeff Wootton" w:date="2024-06-23T18:45:00Z"/>
        </w:trPr>
        <w:tc>
          <w:tcPr>
            <w:tcW w:w="912" w:type="dxa"/>
            <w:shd w:val="clear" w:color="auto" w:fill="D9D9D9" w:themeFill="background1" w:themeFillShade="D9"/>
          </w:tcPr>
          <w:p w14:paraId="4140388E" w14:textId="6D9A31DE" w:rsidR="00AA512C" w:rsidRPr="00142BCB" w:rsidDel="00260FCD" w:rsidRDefault="001F5F3A">
            <w:pPr>
              <w:pStyle w:val="Tabletext9"/>
              <w:keepNext/>
              <w:suppressAutoHyphens/>
              <w:spacing w:before="270"/>
              <w:jc w:val="center"/>
              <w:outlineLvl w:val="0"/>
              <w:rPr>
                <w:del w:id="1915" w:author="Jeff Wootton" w:date="2024-06-23T18:45:00Z" w16du:dateUtc="2024-06-23T16:45:00Z"/>
                <w:b/>
                <w:i/>
              </w:rPr>
              <w:pPrChange w:id="1916" w:author="Jeff Wootton" w:date="2024-06-23T18:55:00Z" w16du:dateUtc="2024-06-23T16:55:00Z">
                <w:pPr>
                  <w:pStyle w:val="Tabletext9"/>
                  <w:jc w:val="center"/>
                </w:pPr>
              </w:pPrChange>
            </w:pPr>
            <w:del w:id="1917" w:author="Jeff Wootton" w:date="2024-06-23T18:45:00Z" w16du:dateUtc="2024-06-23T16:45:00Z">
              <w:r w:rsidRPr="00142BCB" w:rsidDel="00260FCD">
                <w:rPr>
                  <w:b/>
                  <w:i/>
                </w:rPr>
                <w:delText>index</w:delText>
              </w:r>
            </w:del>
          </w:p>
        </w:tc>
        <w:tc>
          <w:tcPr>
            <w:tcW w:w="2320" w:type="dxa"/>
            <w:shd w:val="clear" w:color="auto" w:fill="D9D9D9" w:themeFill="background1" w:themeFillShade="D9"/>
            <w:vAlign w:val="center"/>
          </w:tcPr>
          <w:p w14:paraId="21079AA1" w14:textId="4A29C2C6" w:rsidR="00AA512C" w:rsidRPr="00142BCB" w:rsidDel="00260FCD" w:rsidRDefault="00AC4D20">
            <w:pPr>
              <w:pStyle w:val="Tabletext9"/>
              <w:keepNext/>
              <w:suppressAutoHyphens/>
              <w:spacing w:before="270"/>
              <w:jc w:val="center"/>
              <w:outlineLvl w:val="0"/>
              <w:rPr>
                <w:del w:id="1918" w:author="Jeff Wootton" w:date="2024-06-23T18:45:00Z" w16du:dateUtc="2024-06-23T16:45:00Z"/>
                <w:b/>
                <w:i/>
              </w:rPr>
              <w:pPrChange w:id="1919" w:author="Jeff Wootton" w:date="2024-06-23T18:55:00Z" w16du:dateUtc="2024-06-23T16:55:00Z">
                <w:pPr>
                  <w:pStyle w:val="Tabletext9"/>
                  <w:jc w:val="center"/>
                </w:pPr>
              </w:pPrChange>
            </w:pPr>
            <w:del w:id="1920" w:author="Jeff Wootton" w:date="2024-06-23T18:45:00Z" w16du:dateUtc="2024-06-23T16:45:00Z">
              <w:r w:rsidRPr="00142BCB" w:rsidDel="00260FCD">
                <w:rPr>
                  <w:b/>
                  <w:i/>
                </w:rPr>
                <w:delText>minimumScale</w:delText>
              </w:r>
            </w:del>
          </w:p>
        </w:tc>
        <w:tc>
          <w:tcPr>
            <w:tcW w:w="3426" w:type="dxa"/>
            <w:shd w:val="clear" w:color="auto" w:fill="D9D9D9" w:themeFill="background1" w:themeFillShade="D9"/>
            <w:vAlign w:val="center"/>
          </w:tcPr>
          <w:p w14:paraId="14DD4E86" w14:textId="52BB3D28" w:rsidR="00AA512C" w:rsidRPr="00DD3EC4" w:rsidDel="00260FCD" w:rsidRDefault="00AC4D20">
            <w:pPr>
              <w:pStyle w:val="Tabletext9"/>
              <w:keepNext/>
              <w:suppressAutoHyphens/>
              <w:spacing w:before="270"/>
              <w:jc w:val="center"/>
              <w:outlineLvl w:val="0"/>
              <w:rPr>
                <w:del w:id="1921" w:author="Jeff Wootton" w:date="2024-06-23T18:45:00Z" w16du:dateUtc="2024-06-23T16:45:00Z"/>
                <w:bCs/>
                <w:i/>
              </w:rPr>
              <w:pPrChange w:id="1922" w:author="Jeff Wootton" w:date="2024-06-23T18:55:00Z" w16du:dateUtc="2024-06-23T16:55:00Z">
                <w:pPr>
                  <w:pStyle w:val="Tabletext9"/>
                  <w:jc w:val="center"/>
                </w:pPr>
              </w:pPrChange>
            </w:pPr>
            <w:del w:id="1923" w:author="Jeff Wootton" w:date="2024-03-20T20:45:00Z">
              <w:r w:rsidRPr="00142BCB" w:rsidDel="00891F76">
                <w:rPr>
                  <w:b/>
                  <w:i/>
                </w:rPr>
                <w:delText>optimumScale</w:delText>
              </w:r>
            </w:del>
          </w:p>
        </w:tc>
        <w:tc>
          <w:tcPr>
            <w:tcW w:w="2329" w:type="dxa"/>
            <w:shd w:val="clear" w:color="auto" w:fill="D9D9D9" w:themeFill="background1" w:themeFillShade="D9"/>
            <w:vAlign w:val="center"/>
          </w:tcPr>
          <w:p w14:paraId="091A2F6E" w14:textId="72A1D913" w:rsidR="00AA512C" w:rsidRPr="008D0CFF" w:rsidDel="00260FCD" w:rsidRDefault="00AA512C">
            <w:pPr>
              <w:pStyle w:val="Tabletext9"/>
              <w:keepNext/>
              <w:suppressAutoHyphens/>
              <w:spacing w:before="270"/>
              <w:outlineLvl w:val="0"/>
              <w:rPr>
                <w:del w:id="1924" w:author="Jeff Wootton" w:date="2024-06-23T18:45:00Z" w16du:dateUtc="2024-06-23T16:45:00Z"/>
                <w:b/>
              </w:rPr>
              <w:pPrChange w:id="1925" w:author="Jeff Wootton" w:date="2024-06-23T18:55:00Z" w16du:dateUtc="2024-06-23T16:55:00Z">
                <w:pPr>
                  <w:pStyle w:val="Tabletext9"/>
                </w:pPr>
              </w:pPrChange>
            </w:pPr>
            <w:del w:id="1926" w:author="Jeff Wootton" w:date="2024-06-23T18:45:00Z" w16du:dateUtc="2024-06-23T16:45:00Z">
              <w:r w:rsidDel="00260FCD">
                <w:rPr>
                  <w:b/>
                </w:rPr>
                <w:delText>Remarks</w:delText>
              </w:r>
            </w:del>
          </w:p>
        </w:tc>
      </w:tr>
      <w:tr w:rsidR="00AA512C" w:rsidRPr="008D0CFF" w:rsidDel="00260FCD" w14:paraId="21997FF9" w14:textId="3B9B2C98" w:rsidTr="00A0444A">
        <w:trPr>
          <w:jc w:val="center"/>
          <w:del w:id="1927" w:author="Jeff Wootton" w:date="2024-06-23T18:45:00Z"/>
        </w:trPr>
        <w:tc>
          <w:tcPr>
            <w:tcW w:w="912" w:type="dxa"/>
          </w:tcPr>
          <w:p w14:paraId="7680217F" w14:textId="7DCE2190" w:rsidR="00AA512C" w:rsidDel="00260FCD" w:rsidRDefault="005323C6">
            <w:pPr>
              <w:pStyle w:val="Tabletext9"/>
              <w:keepNext/>
              <w:suppressAutoHyphens/>
              <w:spacing w:before="270"/>
              <w:jc w:val="center"/>
              <w:outlineLvl w:val="0"/>
              <w:rPr>
                <w:del w:id="1928" w:author="Jeff Wootton" w:date="2024-06-23T18:45:00Z" w16du:dateUtc="2024-06-23T16:45:00Z"/>
              </w:rPr>
              <w:pPrChange w:id="1929" w:author="Jeff Wootton" w:date="2024-06-23T18:55:00Z" w16du:dateUtc="2024-06-23T16:55:00Z">
                <w:pPr>
                  <w:pStyle w:val="Tabletext9"/>
                  <w:jc w:val="center"/>
                </w:pPr>
              </w:pPrChange>
            </w:pPr>
            <w:del w:id="1930" w:author="Jeff Wootton" w:date="2024-06-23T18:45:00Z" w16du:dateUtc="2024-06-23T16:45:00Z">
              <w:r w:rsidDel="00260FCD">
                <w:delText>1</w:delText>
              </w:r>
            </w:del>
          </w:p>
        </w:tc>
        <w:tc>
          <w:tcPr>
            <w:tcW w:w="2320" w:type="dxa"/>
          </w:tcPr>
          <w:p w14:paraId="603DEA06" w14:textId="6386A4D2" w:rsidR="00AA512C" w:rsidRPr="008D0CFF" w:rsidDel="00260FCD" w:rsidRDefault="00AA512C">
            <w:pPr>
              <w:pStyle w:val="Tabletext9"/>
              <w:keepNext/>
              <w:suppressAutoHyphens/>
              <w:spacing w:before="270"/>
              <w:jc w:val="center"/>
              <w:outlineLvl w:val="0"/>
              <w:rPr>
                <w:del w:id="1931" w:author="Jeff Wootton" w:date="2024-06-23T18:45:00Z" w16du:dateUtc="2024-06-23T16:45:00Z"/>
              </w:rPr>
              <w:pPrChange w:id="1932" w:author="Jeff Wootton" w:date="2024-06-23T18:55:00Z" w16du:dateUtc="2024-06-23T16:55:00Z">
                <w:pPr>
                  <w:pStyle w:val="Tabletext9"/>
                  <w:jc w:val="center"/>
                </w:pPr>
              </w:pPrChange>
            </w:pPr>
            <w:del w:id="1933" w:author="Jeff Wootton" w:date="2024-06-23T18:45:00Z" w16du:dateUtc="2024-06-23T16:45:00Z">
              <w:r w:rsidDel="00260FCD">
                <w:delText>NULL</w:delText>
              </w:r>
              <w:r w:rsidR="00736CEC" w:rsidDel="00260FCD">
                <w:delText xml:space="preserve"> (</w:delText>
              </w:r>
              <w:r w:rsidR="00736CEC" w:rsidDel="00260FCD">
                <w:rPr>
                  <w:rFonts w:cs="Arial"/>
                </w:rPr>
                <w:delText>∞</w:delText>
              </w:r>
              <w:r w:rsidR="00736CEC" w:rsidDel="00260FCD">
                <w:delText>)</w:delText>
              </w:r>
            </w:del>
          </w:p>
        </w:tc>
        <w:tc>
          <w:tcPr>
            <w:tcW w:w="3426" w:type="dxa"/>
            <w:vAlign w:val="center"/>
          </w:tcPr>
          <w:p w14:paraId="55D81A14" w14:textId="7AB15D27" w:rsidR="00AA512C" w:rsidRPr="008D0CFF" w:rsidDel="00260FCD" w:rsidRDefault="00AA512C">
            <w:pPr>
              <w:pStyle w:val="Tabletext9"/>
              <w:keepNext/>
              <w:suppressAutoHyphens/>
              <w:spacing w:before="270"/>
              <w:jc w:val="center"/>
              <w:outlineLvl w:val="0"/>
              <w:rPr>
                <w:del w:id="1934" w:author="Jeff Wootton" w:date="2024-06-23T18:45:00Z" w16du:dateUtc="2024-06-23T16:45:00Z"/>
              </w:rPr>
              <w:pPrChange w:id="1935" w:author="Jeff Wootton" w:date="2024-06-23T18:55:00Z" w16du:dateUtc="2024-06-23T16:55:00Z">
                <w:pPr>
                  <w:pStyle w:val="Tabletext9"/>
                  <w:jc w:val="center"/>
                </w:pPr>
              </w:pPrChange>
            </w:pPr>
            <w:del w:id="1936" w:author="Jeff Wootton" w:date="2024-06-23T18:45:00Z" w16du:dateUtc="2024-06-23T16:45:00Z">
              <w:r w:rsidRPr="008D0CFF" w:rsidDel="00260FCD">
                <w:delText>10,000,000</w:delText>
              </w:r>
            </w:del>
          </w:p>
        </w:tc>
        <w:tc>
          <w:tcPr>
            <w:tcW w:w="2329" w:type="dxa"/>
          </w:tcPr>
          <w:p w14:paraId="5E6D4914" w14:textId="56FCCEED" w:rsidR="00AA512C" w:rsidRPr="008D0CFF" w:rsidDel="00260FCD" w:rsidRDefault="00AA512C">
            <w:pPr>
              <w:pStyle w:val="Tabletext9"/>
              <w:keepNext/>
              <w:suppressAutoHyphens/>
              <w:spacing w:before="270"/>
              <w:jc w:val="left"/>
              <w:outlineLvl w:val="0"/>
              <w:rPr>
                <w:del w:id="1937" w:author="Jeff Wootton" w:date="2024-06-23T18:45:00Z" w16du:dateUtc="2024-06-23T16:45:00Z"/>
              </w:rPr>
              <w:pPrChange w:id="1938" w:author="Jeff Wootton" w:date="2024-06-23T18:55:00Z" w16du:dateUtc="2024-06-23T16:55:00Z">
                <w:pPr>
                  <w:pStyle w:val="Tabletext9"/>
                  <w:jc w:val="left"/>
                </w:pPr>
              </w:pPrChange>
            </w:pPr>
            <w:del w:id="1939" w:author="Jeff Wootton" w:date="2024-06-23T18:45:00Z" w16du:dateUtc="2024-06-23T16:45:00Z">
              <w:r w:rsidRPr="00AA512C" w:rsidDel="00260FCD">
                <w:delText xml:space="preserve">For all </w:delText>
              </w:r>
              <w:r w:rsidR="00AC4D20" w:rsidDel="00260FCD">
                <w:delText>values larger</w:delText>
              </w:r>
              <w:r w:rsidRPr="00AA512C" w:rsidDel="00260FCD">
                <w:delText xml:space="preserve"> than 10,000,000</w:delText>
              </w:r>
            </w:del>
          </w:p>
        </w:tc>
      </w:tr>
      <w:tr w:rsidR="00AA512C" w:rsidRPr="008D0CFF" w:rsidDel="00260FCD" w14:paraId="76AFC5C6" w14:textId="1E687A5C" w:rsidTr="00A0444A">
        <w:trPr>
          <w:jc w:val="center"/>
          <w:del w:id="1940" w:author="Jeff Wootton" w:date="2024-06-23T18:45:00Z"/>
        </w:trPr>
        <w:tc>
          <w:tcPr>
            <w:tcW w:w="912" w:type="dxa"/>
          </w:tcPr>
          <w:p w14:paraId="77769CB3" w14:textId="7123FB06" w:rsidR="00AA512C" w:rsidRPr="008D0CFF" w:rsidDel="00260FCD" w:rsidRDefault="005323C6">
            <w:pPr>
              <w:pStyle w:val="Tabletext9"/>
              <w:keepNext/>
              <w:suppressAutoHyphens/>
              <w:spacing w:before="270"/>
              <w:jc w:val="center"/>
              <w:outlineLvl w:val="0"/>
              <w:rPr>
                <w:del w:id="1941" w:author="Jeff Wootton" w:date="2024-06-23T18:45:00Z" w16du:dateUtc="2024-06-23T16:45:00Z"/>
              </w:rPr>
              <w:pPrChange w:id="1942" w:author="Jeff Wootton" w:date="2024-06-23T18:55:00Z" w16du:dateUtc="2024-06-23T16:55:00Z">
                <w:pPr>
                  <w:pStyle w:val="Tabletext9"/>
                  <w:jc w:val="center"/>
                </w:pPr>
              </w:pPrChange>
            </w:pPr>
            <w:del w:id="1943" w:author="Jeff Wootton" w:date="2024-06-23T18:45:00Z" w16du:dateUtc="2024-06-23T16:45:00Z">
              <w:r w:rsidDel="00260FCD">
                <w:delText>2</w:delText>
              </w:r>
            </w:del>
          </w:p>
        </w:tc>
        <w:tc>
          <w:tcPr>
            <w:tcW w:w="2320" w:type="dxa"/>
            <w:vAlign w:val="center"/>
          </w:tcPr>
          <w:p w14:paraId="55E54BBF" w14:textId="285CD3A0" w:rsidR="00AA512C" w:rsidRPr="008D0CFF" w:rsidDel="00260FCD" w:rsidRDefault="00AA512C">
            <w:pPr>
              <w:pStyle w:val="Tabletext9"/>
              <w:keepNext/>
              <w:suppressAutoHyphens/>
              <w:spacing w:before="270"/>
              <w:jc w:val="center"/>
              <w:outlineLvl w:val="0"/>
              <w:rPr>
                <w:del w:id="1944" w:author="Jeff Wootton" w:date="2024-06-23T18:45:00Z" w16du:dateUtc="2024-06-23T16:45:00Z"/>
              </w:rPr>
              <w:pPrChange w:id="1945" w:author="Jeff Wootton" w:date="2024-06-23T18:55:00Z" w16du:dateUtc="2024-06-23T16:55:00Z">
                <w:pPr>
                  <w:pStyle w:val="Tabletext9"/>
                  <w:jc w:val="center"/>
                </w:pPr>
              </w:pPrChange>
            </w:pPr>
            <w:del w:id="1946" w:author="Jeff Wootton" w:date="2024-06-23T18:45:00Z" w16du:dateUtc="2024-06-23T16:45:00Z">
              <w:r w:rsidRPr="008D0CFF" w:rsidDel="00260FCD">
                <w:delText>10,000,000</w:delText>
              </w:r>
            </w:del>
          </w:p>
        </w:tc>
        <w:tc>
          <w:tcPr>
            <w:tcW w:w="3426" w:type="dxa"/>
            <w:vAlign w:val="center"/>
          </w:tcPr>
          <w:p w14:paraId="18CF4907" w14:textId="69564354" w:rsidR="00AA512C" w:rsidRPr="008D0CFF" w:rsidDel="00260FCD" w:rsidRDefault="00AA512C">
            <w:pPr>
              <w:pStyle w:val="Tabletext9"/>
              <w:keepNext/>
              <w:suppressAutoHyphens/>
              <w:spacing w:before="270"/>
              <w:jc w:val="center"/>
              <w:outlineLvl w:val="0"/>
              <w:rPr>
                <w:del w:id="1947" w:author="Jeff Wootton" w:date="2024-06-23T18:45:00Z" w16du:dateUtc="2024-06-23T16:45:00Z"/>
              </w:rPr>
              <w:pPrChange w:id="1948" w:author="Jeff Wootton" w:date="2024-06-23T18:55:00Z" w16du:dateUtc="2024-06-23T16:55:00Z">
                <w:pPr>
                  <w:pStyle w:val="Tabletext9"/>
                  <w:jc w:val="center"/>
                </w:pPr>
              </w:pPrChange>
            </w:pPr>
            <w:del w:id="1949" w:author="Jeff Wootton" w:date="2024-06-23T18:45:00Z" w16du:dateUtc="2024-06-23T16:45:00Z">
              <w:r w:rsidRPr="00C579E7" w:rsidDel="00260FCD">
                <w:delText>3</w:delText>
              </w:r>
              <w:r w:rsidRPr="008D0CFF" w:rsidDel="00260FCD">
                <w:delText>,500,000</w:delText>
              </w:r>
            </w:del>
          </w:p>
        </w:tc>
        <w:tc>
          <w:tcPr>
            <w:tcW w:w="2329" w:type="dxa"/>
            <w:vAlign w:val="center"/>
          </w:tcPr>
          <w:p w14:paraId="633155A7" w14:textId="2D61DD03" w:rsidR="00AA512C" w:rsidRPr="008D0CFF" w:rsidDel="00260FCD" w:rsidRDefault="00AA512C">
            <w:pPr>
              <w:pStyle w:val="Tabletext9"/>
              <w:keepNext/>
              <w:suppressAutoHyphens/>
              <w:spacing w:before="270"/>
              <w:jc w:val="center"/>
              <w:outlineLvl w:val="0"/>
              <w:rPr>
                <w:del w:id="1950" w:author="Jeff Wootton" w:date="2024-06-23T18:45:00Z" w16du:dateUtc="2024-06-23T16:45:00Z"/>
              </w:rPr>
              <w:pPrChange w:id="1951" w:author="Jeff Wootton" w:date="2024-06-23T18:55:00Z" w16du:dateUtc="2024-06-23T16:55:00Z">
                <w:pPr>
                  <w:pStyle w:val="Tabletext9"/>
                  <w:jc w:val="center"/>
                </w:pPr>
              </w:pPrChange>
            </w:pPr>
          </w:p>
        </w:tc>
      </w:tr>
      <w:tr w:rsidR="00AA512C" w:rsidRPr="008D0CFF" w:rsidDel="00260FCD" w14:paraId="48F04E91" w14:textId="49D0F9FE" w:rsidTr="00A0444A">
        <w:trPr>
          <w:jc w:val="center"/>
          <w:del w:id="1952" w:author="Jeff Wootton" w:date="2024-06-23T18:45:00Z"/>
        </w:trPr>
        <w:tc>
          <w:tcPr>
            <w:tcW w:w="912" w:type="dxa"/>
          </w:tcPr>
          <w:p w14:paraId="210C84B3" w14:textId="69FCC2FA" w:rsidR="00AA512C" w:rsidRPr="008D0CFF" w:rsidDel="00260FCD" w:rsidRDefault="005323C6">
            <w:pPr>
              <w:pStyle w:val="Tabletext9"/>
              <w:keepNext/>
              <w:suppressAutoHyphens/>
              <w:spacing w:before="270"/>
              <w:jc w:val="center"/>
              <w:outlineLvl w:val="0"/>
              <w:rPr>
                <w:del w:id="1953" w:author="Jeff Wootton" w:date="2024-06-23T18:45:00Z" w16du:dateUtc="2024-06-23T16:45:00Z"/>
              </w:rPr>
              <w:pPrChange w:id="1954" w:author="Jeff Wootton" w:date="2024-06-23T18:55:00Z" w16du:dateUtc="2024-06-23T16:55:00Z">
                <w:pPr>
                  <w:pStyle w:val="Tabletext9"/>
                  <w:jc w:val="center"/>
                </w:pPr>
              </w:pPrChange>
            </w:pPr>
            <w:del w:id="1955" w:author="Jeff Wootton" w:date="2024-06-23T18:45:00Z" w16du:dateUtc="2024-06-23T16:45:00Z">
              <w:r w:rsidDel="00260FCD">
                <w:delText>3</w:delText>
              </w:r>
            </w:del>
          </w:p>
        </w:tc>
        <w:tc>
          <w:tcPr>
            <w:tcW w:w="2320" w:type="dxa"/>
            <w:vAlign w:val="center"/>
          </w:tcPr>
          <w:p w14:paraId="50AE4D4B" w14:textId="0593E037" w:rsidR="00AA512C" w:rsidRPr="008D0CFF" w:rsidDel="00260FCD" w:rsidRDefault="00AA512C">
            <w:pPr>
              <w:pStyle w:val="Tabletext9"/>
              <w:keepNext/>
              <w:suppressAutoHyphens/>
              <w:spacing w:before="270"/>
              <w:jc w:val="center"/>
              <w:outlineLvl w:val="0"/>
              <w:rPr>
                <w:del w:id="1956" w:author="Jeff Wootton" w:date="2024-06-23T18:45:00Z" w16du:dateUtc="2024-06-23T16:45:00Z"/>
              </w:rPr>
              <w:pPrChange w:id="1957" w:author="Jeff Wootton" w:date="2024-06-23T18:55:00Z" w16du:dateUtc="2024-06-23T16:55:00Z">
                <w:pPr>
                  <w:pStyle w:val="Tabletext9"/>
                  <w:jc w:val="center"/>
                </w:pPr>
              </w:pPrChange>
            </w:pPr>
            <w:del w:id="1958" w:author="Jeff Wootton" w:date="2024-06-23T18:45:00Z" w16du:dateUtc="2024-06-23T16:45:00Z">
              <w:r w:rsidRPr="008D0CFF" w:rsidDel="00260FCD">
                <w:delText>3,500,000</w:delText>
              </w:r>
            </w:del>
          </w:p>
        </w:tc>
        <w:tc>
          <w:tcPr>
            <w:tcW w:w="3426" w:type="dxa"/>
            <w:vAlign w:val="center"/>
          </w:tcPr>
          <w:p w14:paraId="50434287" w14:textId="31E4AC5F" w:rsidR="00AA512C" w:rsidRPr="008D0CFF" w:rsidDel="00260FCD" w:rsidRDefault="00AA512C">
            <w:pPr>
              <w:pStyle w:val="Tabletext9"/>
              <w:keepNext/>
              <w:suppressAutoHyphens/>
              <w:spacing w:before="270"/>
              <w:jc w:val="center"/>
              <w:outlineLvl w:val="0"/>
              <w:rPr>
                <w:del w:id="1959" w:author="Jeff Wootton" w:date="2024-06-23T18:45:00Z" w16du:dateUtc="2024-06-23T16:45:00Z"/>
              </w:rPr>
              <w:pPrChange w:id="1960" w:author="Jeff Wootton" w:date="2024-06-23T18:55:00Z" w16du:dateUtc="2024-06-23T16:55:00Z">
                <w:pPr>
                  <w:pStyle w:val="Tabletext9"/>
                  <w:jc w:val="center"/>
                </w:pPr>
              </w:pPrChange>
            </w:pPr>
            <w:del w:id="1961" w:author="Jeff Wootton" w:date="2024-06-23T18:45:00Z" w16du:dateUtc="2024-06-23T16:45:00Z">
              <w:r w:rsidRPr="008D0CFF" w:rsidDel="00260FCD">
                <w:delText>1,500,000</w:delText>
              </w:r>
            </w:del>
          </w:p>
        </w:tc>
        <w:tc>
          <w:tcPr>
            <w:tcW w:w="2329" w:type="dxa"/>
            <w:vAlign w:val="center"/>
          </w:tcPr>
          <w:p w14:paraId="3F5C09CA" w14:textId="2CB57EDF" w:rsidR="00AA512C" w:rsidRPr="008D0CFF" w:rsidDel="00260FCD" w:rsidRDefault="00AA512C">
            <w:pPr>
              <w:pStyle w:val="Tabletext9"/>
              <w:keepNext/>
              <w:suppressAutoHyphens/>
              <w:spacing w:before="270"/>
              <w:jc w:val="center"/>
              <w:outlineLvl w:val="0"/>
              <w:rPr>
                <w:del w:id="1962" w:author="Jeff Wootton" w:date="2024-06-23T18:45:00Z" w16du:dateUtc="2024-06-23T16:45:00Z"/>
              </w:rPr>
              <w:pPrChange w:id="1963" w:author="Jeff Wootton" w:date="2024-06-23T18:55:00Z" w16du:dateUtc="2024-06-23T16:55:00Z">
                <w:pPr>
                  <w:pStyle w:val="Tabletext9"/>
                  <w:jc w:val="center"/>
                </w:pPr>
              </w:pPrChange>
            </w:pPr>
          </w:p>
        </w:tc>
      </w:tr>
      <w:tr w:rsidR="00AA512C" w:rsidRPr="008D0CFF" w:rsidDel="00260FCD" w14:paraId="1F002E1E" w14:textId="519B6F3E" w:rsidTr="00A0444A">
        <w:trPr>
          <w:jc w:val="center"/>
          <w:del w:id="1964" w:author="Jeff Wootton" w:date="2024-06-23T18:45:00Z"/>
        </w:trPr>
        <w:tc>
          <w:tcPr>
            <w:tcW w:w="912" w:type="dxa"/>
          </w:tcPr>
          <w:p w14:paraId="066A6D37" w14:textId="0EBBF2A4" w:rsidR="00AA512C" w:rsidRPr="008D0CFF" w:rsidDel="00260FCD" w:rsidRDefault="005323C6">
            <w:pPr>
              <w:pStyle w:val="Tabletext9"/>
              <w:keepNext/>
              <w:suppressAutoHyphens/>
              <w:spacing w:before="270"/>
              <w:jc w:val="center"/>
              <w:outlineLvl w:val="0"/>
              <w:rPr>
                <w:del w:id="1965" w:author="Jeff Wootton" w:date="2024-06-23T18:45:00Z" w16du:dateUtc="2024-06-23T16:45:00Z"/>
              </w:rPr>
              <w:pPrChange w:id="1966" w:author="Jeff Wootton" w:date="2024-06-23T18:55:00Z" w16du:dateUtc="2024-06-23T16:55:00Z">
                <w:pPr>
                  <w:pStyle w:val="Tabletext9"/>
                  <w:jc w:val="center"/>
                </w:pPr>
              </w:pPrChange>
            </w:pPr>
            <w:del w:id="1967" w:author="Jeff Wootton" w:date="2024-06-23T18:45:00Z" w16du:dateUtc="2024-06-23T16:45:00Z">
              <w:r w:rsidDel="00260FCD">
                <w:delText>4</w:delText>
              </w:r>
            </w:del>
          </w:p>
        </w:tc>
        <w:tc>
          <w:tcPr>
            <w:tcW w:w="2320" w:type="dxa"/>
            <w:vAlign w:val="center"/>
          </w:tcPr>
          <w:p w14:paraId="7FDFB9D1" w14:textId="643E96A6" w:rsidR="00AA512C" w:rsidRPr="008D0CFF" w:rsidDel="00260FCD" w:rsidRDefault="00AA512C">
            <w:pPr>
              <w:pStyle w:val="Tabletext9"/>
              <w:keepNext/>
              <w:suppressAutoHyphens/>
              <w:spacing w:before="270"/>
              <w:jc w:val="center"/>
              <w:outlineLvl w:val="0"/>
              <w:rPr>
                <w:del w:id="1968" w:author="Jeff Wootton" w:date="2024-06-23T18:45:00Z" w16du:dateUtc="2024-06-23T16:45:00Z"/>
              </w:rPr>
              <w:pPrChange w:id="1969" w:author="Jeff Wootton" w:date="2024-06-23T18:55:00Z" w16du:dateUtc="2024-06-23T16:55:00Z">
                <w:pPr>
                  <w:pStyle w:val="Tabletext9"/>
                  <w:jc w:val="center"/>
                </w:pPr>
              </w:pPrChange>
            </w:pPr>
            <w:del w:id="1970" w:author="Jeff Wootton" w:date="2024-06-23T18:45:00Z" w16du:dateUtc="2024-06-23T16:45:00Z">
              <w:r w:rsidRPr="008D0CFF" w:rsidDel="00260FCD">
                <w:delText>1,500,000</w:delText>
              </w:r>
            </w:del>
          </w:p>
        </w:tc>
        <w:tc>
          <w:tcPr>
            <w:tcW w:w="3426" w:type="dxa"/>
            <w:vAlign w:val="center"/>
          </w:tcPr>
          <w:p w14:paraId="4602F5C1" w14:textId="66AC1A6B" w:rsidR="00AA512C" w:rsidRPr="008D0CFF" w:rsidDel="00260FCD" w:rsidRDefault="00AA512C">
            <w:pPr>
              <w:pStyle w:val="Tabletext9"/>
              <w:keepNext/>
              <w:suppressAutoHyphens/>
              <w:spacing w:before="270"/>
              <w:jc w:val="center"/>
              <w:outlineLvl w:val="0"/>
              <w:rPr>
                <w:del w:id="1971" w:author="Jeff Wootton" w:date="2024-06-23T18:45:00Z" w16du:dateUtc="2024-06-23T16:45:00Z"/>
              </w:rPr>
              <w:pPrChange w:id="1972" w:author="Jeff Wootton" w:date="2024-06-23T18:55:00Z" w16du:dateUtc="2024-06-23T16:55:00Z">
                <w:pPr>
                  <w:pStyle w:val="Tabletext9"/>
                  <w:jc w:val="center"/>
                </w:pPr>
              </w:pPrChange>
            </w:pPr>
            <w:del w:id="1973" w:author="Jeff Wootton" w:date="2024-06-23T18:45:00Z" w16du:dateUtc="2024-06-23T16:45:00Z">
              <w:r w:rsidRPr="008D0CFF" w:rsidDel="00260FCD">
                <w:delText>700,000</w:delText>
              </w:r>
            </w:del>
          </w:p>
        </w:tc>
        <w:tc>
          <w:tcPr>
            <w:tcW w:w="2329" w:type="dxa"/>
            <w:vAlign w:val="center"/>
          </w:tcPr>
          <w:p w14:paraId="7A9AC839" w14:textId="737E5BFA" w:rsidR="00AA512C" w:rsidRPr="008D0CFF" w:rsidDel="00260FCD" w:rsidRDefault="00AA512C">
            <w:pPr>
              <w:pStyle w:val="Tabletext9"/>
              <w:keepNext/>
              <w:suppressAutoHyphens/>
              <w:spacing w:before="270"/>
              <w:jc w:val="center"/>
              <w:outlineLvl w:val="0"/>
              <w:rPr>
                <w:del w:id="1974" w:author="Jeff Wootton" w:date="2024-06-23T18:45:00Z" w16du:dateUtc="2024-06-23T16:45:00Z"/>
              </w:rPr>
              <w:pPrChange w:id="1975" w:author="Jeff Wootton" w:date="2024-06-23T18:55:00Z" w16du:dateUtc="2024-06-23T16:55:00Z">
                <w:pPr>
                  <w:pStyle w:val="Tabletext9"/>
                  <w:jc w:val="center"/>
                </w:pPr>
              </w:pPrChange>
            </w:pPr>
          </w:p>
        </w:tc>
      </w:tr>
      <w:tr w:rsidR="00AA512C" w:rsidRPr="008D0CFF" w:rsidDel="00260FCD" w14:paraId="16319F11" w14:textId="645B3DD9" w:rsidTr="00A0444A">
        <w:trPr>
          <w:jc w:val="center"/>
          <w:del w:id="1976" w:author="Jeff Wootton" w:date="2024-06-23T18:45:00Z"/>
        </w:trPr>
        <w:tc>
          <w:tcPr>
            <w:tcW w:w="912" w:type="dxa"/>
          </w:tcPr>
          <w:p w14:paraId="7C8E3BEA" w14:textId="63C256B1" w:rsidR="00AA512C" w:rsidRPr="008D0CFF" w:rsidDel="00260FCD" w:rsidRDefault="005323C6">
            <w:pPr>
              <w:pStyle w:val="Tabletext9"/>
              <w:keepNext/>
              <w:suppressAutoHyphens/>
              <w:spacing w:before="270"/>
              <w:jc w:val="center"/>
              <w:outlineLvl w:val="0"/>
              <w:rPr>
                <w:del w:id="1977" w:author="Jeff Wootton" w:date="2024-06-23T18:45:00Z" w16du:dateUtc="2024-06-23T16:45:00Z"/>
              </w:rPr>
              <w:pPrChange w:id="1978" w:author="Jeff Wootton" w:date="2024-06-23T18:55:00Z" w16du:dateUtc="2024-06-23T16:55:00Z">
                <w:pPr>
                  <w:pStyle w:val="Tabletext9"/>
                  <w:jc w:val="center"/>
                </w:pPr>
              </w:pPrChange>
            </w:pPr>
            <w:del w:id="1979" w:author="Jeff Wootton" w:date="2024-06-23T18:45:00Z" w16du:dateUtc="2024-06-23T16:45:00Z">
              <w:r w:rsidDel="00260FCD">
                <w:delText>5</w:delText>
              </w:r>
            </w:del>
          </w:p>
        </w:tc>
        <w:tc>
          <w:tcPr>
            <w:tcW w:w="2320" w:type="dxa"/>
            <w:vAlign w:val="center"/>
          </w:tcPr>
          <w:p w14:paraId="2813490C" w14:textId="4B45B3A0" w:rsidR="00AA512C" w:rsidRPr="008D0CFF" w:rsidDel="00260FCD" w:rsidRDefault="00AA512C">
            <w:pPr>
              <w:pStyle w:val="Tabletext9"/>
              <w:keepNext/>
              <w:suppressAutoHyphens/>
              <w:spacing w:before="270"/>
              <w:jc w:val="center"/>
              <w:outlineLvl w:val="0"/>
              <w:rPr>
                <w:del w:id="1980" w:author="Jeff Wootton" w:date="2024-06-23T18:45:00Z" w16du:dateUtc="2024-06-23T16:45:00Z"/>
              </w:rPr>
              <w:pPrChange w:id="1981" w:author="Jeff Wootton" w:date="2024-06-23T18:55:00Z" w16du:dateUtc="2024-06-23T16:55:00Z">
                <w:pPr>
                  <w:pStyle w:val="Tabletext9"/>
                  <w:jc w:val="center"/>
                </w:pPr>
              </w:pPrChange>
            </w:pPr>
            <w:del w:id="1982" w:author="Jeff Wootton" w:date="2024-06-23T18:45:00Z" w16du:dateUtc="2024-06-23T16:45:00Z">
              <w:r w:rsidRPr="008D0CFF" w:rsidDel="00260FCD">
                <w:delText>700,000</w:delText>
              </w:r>
            </w:del>
          </w:p>
        </w:tc>
        <w:tc>
          <w:tcPr>
            <w:tcW w:w="3426" w:type="dxa"/>
            <w:vAlign w:val="center"/>
          </w:tcPr>
          <w:p w14:paraId="64F5EEAB" w14:textId="0F5EAB2E" w:rsidR="00AA512C" w:rsidRPr="008D0CFF" w:rsidDel="00260FCD" w:rsidRDefault="00AA512C">
            <w:pPr>
              <w:pStyle w:val="Tabletext9"/>
              <w:keepNext/>
              <w:suppressAutoHyphens/>
              <w:spacing w:before="270"/>
              <w:jc w:val="center"/>
              <w:outlineLvl w:val="0"/>
              <w:rPr>
                <w:del w:id="1983" w:author="Jeff Wootton" w:date="2024-06-23T18:45:00Z" w16du:dateUtc="2024-06-23T16:45:00Z"/>
              </w:rPr>
              <w:pPrChange w:id="1984" w:author="Jeff Wootton" w:date="2024-06-23T18:55:00Z" w16du:dateUtc="2024-06-23T16:55:00Z">
                <w:pPr>
                  <w:pStyle w:val="Tabletext9"/>
                  <w:jc w:val="center"/>
                </w:pPr>
              </w:pPrChange>
            </w:pPr>
            <w:del w:id="1985" w:author="Jeff Wootton" w:date="2024-06-23T18:45:00Z" w16du:dateUtc="2024-06-23T16:45:00Z">
              <w:r w:rsidRPr="008D0CFF" w:rsidDel="00260FCD">
                <w:delText>350,000</w:delText>
              </w:r>
            </w:del>
          </w:p>
        </w:tc>
        <w:tc>
          <w:tcPr>
            <w:tcW w:w="2329" w:type="dxa"/>
            <w:vAlign w:val="center"/>
          </w:tcPr>
          <w:p w14:paraId="49D1F1AF" w14:textId="3DD9B756" w:rsidR="00AA512C" w:rsidRPr="008D0CFF" w:rsidDel="00260FCD" w:rsidRDefault="00AA512C">
            <w:pPr>
              <w:pStyle w:val="Tabletext9"/>
              <w:keepNext/>
              <w:suppressAutoHyphens/>
              <w:spacing w:before="270"/>
              <w:jc w:val="center"/>
              <w:outlineLvl w:val="0"/>
              <w:rPr>
                <w:del w:id="1986" w:author="Jeff Wootton" w:date="2024-06-23T18:45:00Z" w16du:dateUtc="2024-06-23T16:45:00Z"/>
              </w:rPr>
              <w:pPrChange w:id="1987" w:author="Jeff Wootton" w:date="2024-06-23T18:55:00Z" w16du:dateUtc="2024-06-23T16:55:00Z">
                <w:pPr>
                  <w:pStyle w:val="Tabletext9"/>
                  <w:jc w:val="center"/>
                </w:pPr>
              </w:pPrChange>
            </w:pPr>
          </w:p>
        </w:tc>
      </w:tr>
      <w:tr w:rsidR="00AA512C" w:rsidRPr="008D0CFF" w:rsidDel="00260FCD" w14:paraId="7E788A04" w14:textId="5BEEC8A5" w:rsidTr="00A0444A">
        <w:trPr>
          <w:jc w:val="center"/>
          <w:del w:id="1988" w:author="Jeff Wootton" w:date="2024-06-23T18:45:00Z"/>
        </w:trPr>
        <w:tc>
          <w:tcPr>
            <w:tcW w:w="912" w:type="dxa"/>
          </w:tcPr>
          <w:p w14:paraId="6EFEF85D" w14:textId="65B3EFF1" w:rsidR="00AA512C" w:rsidRPr="008D0CFF" w:rsidDel="00260FCD" w:rsidRDefault="005323C6">
            <w:pPr>
              <w:pStyle w:val="Tabletext9"/>
              <w:keepNext/>
              <w:suppressAutoHyphens/>
              <w:spacing w:before="270"/>
              <w:jc w:val="center"/>
              <w:outlineLvl w:val="0"/>
              <w:rPr>
                <w:del w:id="1989" w:author="Jeff Wootton" w:date="2024-06-23T18:45:00Z" w16du:dateUtc="2024-06-23T16:45:00Z"/>
              </w:rPr>
              <w:pPrChange w:id="1990" w:author="Jeff Wootton" w:date="2024-06-23T18:55:00Z" w16du:dateUtc="2024-06-23T16:55:00Z">
                <w:pPr>
                  <w:pStyle w:val="Tabletext9"/>
                  <w:jc w:val="center"/>
                </w:pPr>
              </w:pPrChange>
            </w:pPr>
            <w:del w:id="1991" w:author="Jeff Wootton" w:date="2024-06-23T18:45:00Z" w16du:dateUtc="2024-06-23T16:45:00Z">
              <w:r w:rsidDel="00260FCD">
                <w:delText>6</w:delText>
              </w:r>
            </w:del>
          </w:p>
        </w:tc>
        <w:tc>
          <w:tcPr>
            <w:tcW w:w="2320" w:type="dxa"/>
            <w:vAlign w:val="center"/>
          </w:tcPr>
          <w:p w14:paraId="43E0DA0F" w14:textId="45DE5241" w:rsidR="00AA512C" w:rsidRPr="008D0CFF" w:rsidDel="00260FCD" w:rsidRDefault="00AA512C">
            <w:pPr>
              <w:pStyle w:val="Tabletext9"/>
              <w:keepNext/>
              <w:suppressAutoHyphens/>
              <w:spacing w:before="270"/>
              <w:jc w:val="center"/>
              <w:outlineLvl w:val="0"/>
              <w:rPr>
                <w:del w:id="1992" w:author="Jeff Wootton" w:date="2024-06-23T18:45:00Z" w16du:dateUtc="2024-06-23T16:45:00Z"/>
              </w:rPr>
              <w:pPrChange w:id="1993" w:author="Jeff Wootton" w:date="2024-06-23T18:55:00Z" w16du:dateUtc="2024-06-23T16:55:00Z">
                <w:pPr>
                  <w:pStyle w:val="Tabletext9"/>
                  <w:jc w:val="center"/>
                </w:pPr>
              </w:pPrChange>
            </w:pPr>
            <w:del w:id="1994" w:author="Jeff Wootton" w:date="2024-06-23T18:45:00Z" w16du:dateUtc="2024-06-23T16:45:00Z">
              <w:r w:rsidRPr="008D0CFF" w:rsidDel="00260FCD">
                <w:delText>350,000</w:delText>
              </w:r>
            </w:del>
          </w:p>
        </w:tc>
        <w:tc>
          <w:tcPr>
            <w:tcW w:w="3426" w:type="dxa"/>
            <w:vAlign w:val="center"/>
          </w:tcPr>
          <w:p w14:paraId="08B01683" w14:textId="31C79A08" w:rsidR="00AA512C" w:rsidRPr="008D0CFF" w:rsidDel="00260FCD" w:rsidRDefault="00AA512C">
            <w:pPr>
              <w:pStyle w:val="Tabletext9"/>
              <w:keepNext/>
              <w:suppressAutoHyphens/>
              <w:spacing w:before="270"/>
              <w:jc w:val="center"/>
              <w:outlineLvl w:val="0"/>
              <w:rPr>
                <w:del w:id="1995" w:author="Jeff Wootton" w:date="2024-06-23T18:45:00Z" w16du:dateUtc="2024-06-23T16:45:00Z"/>
              </w:rPr>
              <w:pPrChange w:id="1996" w:author="Jeff Wootton" w:date="2024-06-23T18:55:00Z" w16du:dateUtc="2024-06-23T16:55:00Z">
                <w:pPr>
                  <w:pStyle w:val="Tabletext9"/>
                  <w:jc w:val="center"/>
                </w:pPr>
              </w:pPrChange>
            </w:pPr>
            <w:del w:id="1997" w:author="Jeff Wootton" w:date="2024-06-23T18:45:00Z" w16du:dateUtc="2024-06-23T16:45:00Z">
              <w:r w:rsidRPr="008D0CFF" w:rsidDel="00260FCD">
                <w:delText>180,000</w:delText>
              </w:r>
            </w:del>
          </w:p>
        </w:tc>
        <w:tc>
          <w:tcPr>
            <w:tcW w:w="2329" w:type="dxa"/>
            <w:vAlign w:val="center"/>
          </w:tcPr>
          <w:p w14:paraId="665C5011" w14:textId="516CF48E" w:rsidR="00AA512C" w:rsidRPr="008D0CFF" w:rsidDel="00260FCD" w:rsidRDefault="00AA512C">
            <w:pPr>
              <w:pStyle w:val="Tabletext9"/>
              <w:keepNext/>
              <w:suppressAutoHyphens/>
              <w:spacing w:before="270"/>
              <w:jc w:val="center"/>
              <w:outlineLvl w:val="0"/>
              <w:rPr>
                <w:del w:id="1998" w:author="Jeff Wootton" w:date="2024-06-23T18:45:00Z" w16du:dateUtc="2024-06-23T16:45:00Z"/>
              </w:rPr>
              <w:pPrChange w:id="1999" w:author="Jeff Wootton" w:date="2024-06-23T18:55:00Z" w16du:dateUtc="2024-06-23T16:55:00Z">
                <w:pPr>
                  <w:pStyle w:val="Tabletext9"/>
                  <w:jc w:val="center"/>
                </w:pPr>
              </w:pPrChange>
            </w:pPr>
          </w:p>
        </w:tc>
      </w:tr>
      <w:tr w:rsidR="00AA512C" w:rsidRPr="008D0CFF" w:rsidDel="00260FCD" w14:paraId="50A12FC3" w14:textId="58CC8173" w:rsidTr="00A0444A">
        <w:trPr>
          <w:jc w:val="center"/>
          <w:del w:id="2000" w:author="Jeff Wootton" w:date="2024-06-23T18:45:00Z"/>
        </w:trPr>
        <w:tc>
          <w:tcPr>
            <w:tcW w:w="912" w:type="dxa"/>
          </w:tcPr>
          <w:p w14:paraId="5CA1DEF8" w14:textId="3F35D1C1" w:rsidR="00AA512C" w:rsidRPr="008D0CFF" w:rsidDel="00260FCD" w:rsidRDefault="005323C6">
            <w:pPr>
              <w:pStyle w:val="Tabletext9"/>
              <w:keepNext/>
              <w:suppressAutoHyphens/>
              <w:spacing w:before="270"/>
              <w:jc w:val="center"/>
              <w:outlineLvl w:val="0"/>
              <w:rPr>
                <w:del w:id="2001" w:author="Jeff Wootton" w:date="2024-06-23T18:45:00Z" w16du:dateUtc="2024-06-23T16:45:00Z"/>
              </w:rPr>
              <w:pPrChange w:id="2002" w:author="Jeff Wootton" w:date="2024-06-23T18:55:00Z" w16du:dateUtc="2024-06-23T16:55:00Z">
                <w:pPr>
                  <w:pStyle w:val="Tabletext9"/>
                  <w:jc w:val="center"/>
                </w:pPr>
              </w:pPrChange>
            </w:pPr>
            <w:del w:id="2003" w:author="Jeff Wootton" w:date="2024-06-23T18:45:00Z" w16du:dateUtc="2024-06-23T16:45:00Z">
              <w:r w:rsidDel="00260FCD">
                <w:delText>7</w:delText>
              </w:r>
            </w:del>
          </w:p>
        </w:tc>
        <w:tc>
          <w:tcPr>
            <w:tcW w:w="2320" w:type="dxa"/>
            <w:vAlign w:val="center"/>
          </w:tcPr>
          <w:p w14:paraId="1D7FA1CF" w14:textId="78D6848D" w:rsidR="00AA512C" w:rsidRPr="008D0CFF" w:rsidDel="00260FCD" w:rsidRDefault="00AA512C">
            <w:pPr>
              <w:pStyle w:val="Tabletext9"/>
              <w:keepNext/>
              <w:suppressAutoHyphens/>
              <w:spacing w:before="270"/>
              <w:jc w:val="center"/>
              <w:outlineLvl w:val="0"/>
              <w:rPr>
                <w:del w:id="2004" w:author="Jeff Wootton" w:date="2024-06-23T18:45:00Z" w16du:dateUtc="2024-06-23T16:45:00Z"/>
              </w:rPr>
              <w:pPrChange w:id="2005" w:author="Jeff Wootton" w:date="2024-06-23T18:55:00Z" w16du:dateUtc="2024-06-23T16:55:00Z">
                <w:pPr>
                  <w:pStyle w:val="Tabletext9"/>
                  <w:jc w:val="center"/>
                </w:pPr>
              </w:pPrChange>
            </w:pPr>
            <w:del w:id="2006" w:author="Jeff Wootton" w:date="2024-06-23T18:45:00Z" w16du:dateUtc="2024-06-23T16:45:00Z">
              <w:r w:rsidRPr="008D0CFF" w:rsidDel="00260FCD">
                <w:delText>180,000</w:delText>
              </w:r>
            </w:del>
          </w:p>
        </w:tc>
        <w:tc>
          <w:tcPr>
            <w:tcW w:w="3426" w:type="dxa"/>
            <w:vAlign w:val="center"/>
          </w:tcPr>
          <w:p w14:paraId="7153C698" w14:textId="08974280" w:rsidR="00AA512C" w:rsidRPr="008D0CFF" w:rsidDel="00260FCD" w:rsidRDefault="00AA512C">
            <w:pPr>
              <w:pStyle w:val="Tabletext9"/>
              <w:keepNext/>
              <w:suppressAutoHyphens/>
              <w:spacing w:before="270"/>
              <w:jc w:val="center"/>
              <w:outlineLvl w:val="0"/>
              <w:rPr>
                <w:del w:id="2007" w:author="Jeff Wootton" w:date="2024-06-23T18:45:00Z" w16du:dateUtc="2024-06-23T16:45:00Z"/>
              </w:rPr>
              <w:pPrChange w:id="2008" w:author="Jeff Wootton" w:date="2024-06-23T18:55:00Z" w16du:dateUtc="2024-06-23T16:55:00Z">
                <w:pPr>
                  <w:pStyle w:val="Tabletext9"/>
                  <w:jc w:val="center"/>
                </w:pPr>
              </w:pPrChange>
            </w:pPr>
            <w:del w:id="2009" w:author="Jeff Wootton" w:date="2024-06-23T18:45:00Z" w16du:dateUtc="2024-06-23T16:45:00Z">
              <w:r w:rsidRPr="008D0CFF" w:rsidDel="00260FCD">
                <w:delText>90,000</w:delText>
              </w:r>
            </w:del>
          </w:p>
        </w:tc>
        <w:tc>
          <w:tcPr>
            <w:tcW w:w="2329" w:type="dxa"/>
            <w:vAlign w:val="center"/>
          </w:tcPr>
          <w:p w14:paraId="35F69AE6" w14:textId="2DDED635" w:rsidR="00AA512C" w:rsidRPr="008D0CFF" w:rsidDel="00260FCD" w:rsidRDefault="00AA512C">
            <w:pPr>
              <w:pStyle w:val="Tabletext9"/>
              <w:keepNext/>
              <w:suppressAutoHyphens/>
              <w:spacing w:before="270"/>
              <w:jc w:val="center"/>
              <w:outlineLvl w:val="0"/>
              <w:rPr>
                <w:del w:id="2010" w:author="Jeff Wootton" w:date="2024-06-23T18:45:00Z" w16du:dateUtc="2024-06-23T16:45:00Z"/>
              </w:rPr>
              <w:pPrChange w:id="2011" w:author="Jeff Wootton" w:date="2024-06-23T18:55:00Z" w16du:dateUtc="2024-06-23T16:55:00Z">
                <w:pPr>
                  <w:pStyle w:val="Tabletext9"/>
                  <w:jc w:val="center"/>
                </w:pPr>
              </w:pPrChange>
            </w:pPr>
          </w:p>
        </w:tc>
      </w:tr>
      <w:tr w:rsidR="00AA512C" w:rsidRPr="008D0CFF" w:rsidDel="00260FCD" w14:paraId="4E1F5F73" w14:textId="03FC4252" w:rsidTr="00A0444A">
        <w:trPr>
          <w:jc w:val="center"/>
          <w:del w:id="2012" w:author="Jeff Wootton" w:date="2024-06-23T18:45:00Z"/>
        </w:trPr>
        <w:tc>
          <w:tcPr>
            <w:tcW w:w="912" w:type="dxa"/>
          </w:tcPr>
          <w:p w14:paraId="48E48F50" w14:textId="607CB7DE" w:rsidR="00AA512C" w:rsidRPr="008D0CFF" w:rsidDel="00260FCD" w:rsidRDefault="005323C6">
            <w:pPr>
              <w:pStyle w:val="Tabletext9"/>
              <w:keepNext/>
              <w:suppressAutoHyphens/>
              <w:spacing w:before="270"/>
              <w:jc w:val="center"/>
              <w:outlineLvl w:val="0"/>
              <w:rPr>
                <w:del w:id="2013" w:author="Jeff Wootton" w:date="2024-06-23T18:45:00Z" w16du:dateUtc="2024-06-23T16:45:00Z"/>
              </w:rPr>
              <w:pPrChange w:id="2014" w:author="Jeff Wootton" w:date="2024-06-23T18:55:00Z" w16du:dateUtc="2024-06-23T16:55:00Z">
                <w:pPr>
                  <w:pStyle w:val="Tabletext9"/>
                  <w:jc w:val="center"/>
                </w:pPr>
              </w:pPrChange>
            </w:pPr>
            <w:del w:id="2015" w:author="Jeff Wootton" w:date="2024-06-23T18:45:00Z" w16du:dateUtc="2024-06-23T16:45:00Z">
              <w:r w:rsidDel="00260FCD">
                <w:delText>8</w:delText>
              </w:r>
            </w:del>
          </w:p>
        </w:tc>
        <w:tc>
          <w:tcPr>
            <w:tcW w:w="2320" w:type="dxa"/>
            <w:vAlign w:val="center"/>
          </w:tcPr>
          <w:p w14:paraId="7DFCEAE1" w14:textId="356313A8" w:rsidR="00AA512C" w:rsidRPr="008D0CFF" w:rsidDel="00260FCD" w:rsidRDefault="00AA512C">
            <w:pPr>
              <w:pStyle w:val="Tabletext9"/>
              <w:keepNext/>
              <w:suppressAutoHyphens/>
              <w:spacing w:before="270"/>
              <w:jc w:val="center"/>
              <w:outlineLvl w:val="0"/>
              <w:rPr>
                <w:del w:id="2016" w:author="Jeff Wootton" w:date="2024-06-23T18:45:00Z" w16du:dateUtc="2024-06-23T16:45:00Z"/>
              </w:rPr>
              <w:pPrChange w:id="2017" w:author="Jeff Wootton" w:date="2024-06-23T18:55:00Z" w16du:dateUtc="2024-06-23T16:55:00Z">
                <w:pPr>
                  <w:pStyle w:val="Tabletext9"/>
                  <w:jc w:val="center"/>
                </w:pPr>
              </w:pPrChange>
            </w:pPr>
            <w:del w:id="2018" w:author="Jeff Wootton" w:date="2024-06-23T18:45:00Z" w16du:dateUtc="2024-06-23T16:45:00Z">
              <w:r w:rsidRPr="008D0CFF" w:rsidDel="00260FCD">
                <w:delText>90,000</w:delText>
              </w:r>
            </w:del>
          </w:p>
        </w:tc>
        <w:tc>
          <w:tcPr>
            <w:tcW w:w="3426" w:type="dxa"/>
            <w:vAlign w:val="center"/>
          </w:tcPr>
          <w:p w14:paraId="52B22D3F" w14:textId="3DF43D62" w:rsidR="00AA512C" w:rsidRPr="008D0CFF" w:rsidDel="00260FCD" w:rsidRDefault="00AA512C">
            <w:pPr>
              <w:pStyle w:val="Tabletext9"/>
              <w:keepNext/>
              <w:suppressAutoHyphens/>
              <w:spacing w:before="270"/>
              <w:jc w:val="center"/>
              <w:outlineLvl w:val="0"/>
              <w:rPr>
                <w:del w:id="2019" w:author="Jeff Wootton" w:date="2024-06-23T18:45:00Z" w16du:dateUtc="2024-06-23T16:45:00Z"/>
              </w:rPr>
              <w:pPrChange w:id="2020" w:author="Jeff Wootton" w:date="2024-06-23T18:55:00Z" w16du:dateUtc="2024-06-23T16:55:00Z">
                <w:pPr>
                  <w:pStyle w:val="Tabletext9"/>
                  <w:jc w:val="center"/>
                </w:pPr>
              </w:pPrChange>
            </w:pPr>
            <w:del w:id="2021" w:author="Jeff Wootton" w:date="2024-06-23T18:45:00Z" w16du:dateUtc="2024-06-23T16:45:00Z">
              <w:r w:rsidRPr="008D0CFF" w:rsidDel="00260FCD">
                <w:delText>45,000</w:delText>
              </w:r>
            </w:del>
          </w:p>
        </w:tc>
        <w:tc>
          <w:tcPr>
            <w:tcW w:w="2329" w:type="dxa"/>
            <w:vAlign w:val="center"/>
          </w:tcPr>
          <w:p w14:paraId="187EA8D3" w14:textId="5DE3B74F" w:rsidR="00AA512C" w:rsidRPr="008D0CFF" w:rsidDel="00260FCD" w:rsidRDefault="00AA512C">
            <w:pPr>
              <w:pStyle w:val="Tabletext9"/>
              <w:keepNext/>
              <w:suppressAutoHyphens/>
              <w:spacing w:before="270"/>
              <w:jc w:val="center"/>
              <w:outlineLvl w:val="0"/>
              <w:rPr>
                <w:del w:id="2022" w:author="Jeff Wootton" w:date="2024-06-23T18:45:00Z" w16du:dateUtc="2024-06-23T16:45:00Z"/>
              </w:rPr>
              <w:pPrChange w:id="2023" w:author="Jeff Wootton" w:date="2024-06-23T18:55:00Z" w16du:dateUtc="2024-06-23T16:55:00Z">
                <w:pPr>
                  <w:pStyle w:val="Tabletext9"/>
                  <w:jc w:val="center"/>
                </w:pPr>
              </w:pPrChange>
            </w:pPr>
          </w:p>
        </w:tc>
      </w:tr>
      <w:tr w:rsidR="00AA512C" w:rsidRPr="008D0CFF" w:rsidDel="00260FCD" w14:paraId="1A9104A5" w14:textId="20357A2B" w:rsidTr="00A0444A">
        <w:trPr>
          <w:jc w:val="center"/>
          <w:del w:id="2024" w:author="Jeff Wootton" w:date="2024-06-23T18:45:00Z"/>
        </w:trPr>
        <w:tc>
          <w:tcPr>
            <w:tcW w:w="912" w:type="dxa"/>
          </w:tcPr>
          <w:p w14:paraId="4C6DDB2F" w14:textId="448B5CFD" w:rsidR="00AA512C" w:rsidRPr="008D0CFF" w:rsidDel="00260FCD" w:rsidRDefault="005323C6">
            <w:pPr>
              <w:pStyle w:val="Tabletext9"/>
              <w:keepNext/>
              <w:suppressAutoHyphens/>
              <w:spacing w:before="270"/>
              <w:jc w:val="center"/>
              <w:outlineLvl w:val="0"/>
              <w:rPr>
                <w:del w:id="2025" w:author="Jeff Wootton" w:date="2024-06-23T18:45:00Z" w16du:dateUtc="2024-06-23T16:45:00Z"/>
              </w:rPr>
              <w:pPrChange w:id="2026" w:author="Jeff Wootton" w:date="2024-06-23T18:55:00Z" w16du:dateUtc="2024-06-23T16:55:00Z">
                <w:pPr>
                  <w:pStyle w:val="Tabletext9"/>
                  <w:jc w:val="center"/>
                </w:pPr>
              </w:pPrChange>
            </w:pPr>
            <w:del w:id="2027" w:author="Jeff Wootton" w:date="2024-06-23T18:45:00Z" w16du:dateUtc="2024-06-23T16:45:00Z">
              <w:r w:rsidDel="00260FCD">
                <w:delText>9</w:delText>
              </w:r>
            </w:del>
          </w:p>
        </w:tc>
        <w:tc>
          <w:tcPr>
            <w:tcW w:w="2320" w:type="dxa"/>
            <w:vAlign w:val="center"/>
          </w:tcPr>
          <w:p w14:paraId="2632F282" w14:textId="5BFB0068" w:rsidR="00AA512C" w:rsidRPr="008D0CFF" w:rsidDel="00260FCD" w:rsidRDefault="00AA512C">
            <w:pPr>
              <w:pStyle w:val="Tabletext9"/>
              <w:keepNext/>
              <w:suppressAutoHyphens/>
              <w:spacing w:before="270"/>
              <w:jc w:val="center"/>
              <w:outlineLvl w:val="0"/>
              <w:rPr>
                <w:del w:id="2028" w:author="Jeff Wootton" w:date="2024-06-23T18:45:00Z" w16du:dateUtc="2024-06-23T16:45:00Z"/>
              </w:rPr>
              <w:pPrChange w:id="2029" w:author="Jeff Wootton" w:date="2024-06-23T18:55:00Z" w16du:dateUtc="2024-06-23T16:55:00Z">
                <w:pPr>
                  <w:pStyle w:val="Tabletext9"/>
                  <w:jc w:val="center"/>
                </w:pPr>
              </w:pPrChange>
            </w:pPr>
            <w:del w:id="2030" w:author="Jeff Wootton" w:date="2024-06-23T18:45:00Z" w16du:dateUtc="2024-06-23T16:45:00Z">
              <w:r w:rsidRPr="008D0CFF" w:rsidDel="00260FCD">
                <w:delText>45,000</w:delText>
              </w:r>
            </w:del>
          </w:p>
        </w:tc>
        <w:tc>
          <w:tcPr>
            <w:tcW w:w="3426" w:type="dxa"/>
            <w:vAlign w:val="center"/>
          </w:tcPr>
          <w:p w14:paraId="249D8C7B" w14:textId="48E8DC9B" w:rsidR="00AA512C" w:rsidRPr="008D0CFF" w:rsidDel="00260FCD" w:rsidRDefault="00AA512C">
            <w:pPr>
              <w:pStyle w:val="Tabletext9"/>
              <w:keepNext/>
              <w:suppressAutoHyphens/>
              <w:spacing w:before="270"/>
              <w:jc w:val="center"/>
              <w:outlineLvl w:val="0"/>
              <w:rPr>
                <w:del w:id="2031" w:author="Jeff Wootton" w:date="2024-06-23T18:45:00Z" w16du:dateUtc="2024-06-23T16:45:00Z"/>
              </w:rPr>
              <w:pPrChange w:id="2032" w:author="Jeff Wootton" w:date="2024-06-23T18:55:00Z" w16du:dateUtc="2024-06-23T16:55:00Z">
                <w:pPr>
                  <w:pStyle w:val="Tabletext9"/>
                  <w:jc w:val="center"/>
                </w:pPr>
              </w:pPrChange>
            </w:pPr>
            <w:del w:id="2033" w:author="Jeff Wootton" w:date="2024-06-23T18:45:00Z" w16du:dateUtc="2024-06-23T16:45:00Z">
              <w:r w:rsidRPr="008D0CFF" w:rsidDel="00260FCD">
                <w:delText>22,000</w:delText>
              </w:r>
            </w:del>
          </w:p>
        </w:tc>
        <w:tc>
          <w:tcPr>
            <w:tcW w:w="2329" w:type="dxa"/>
            <w:vAlign w:val="center"/>
          </w:tcPr>
          <w:p w14:paraId="4B230C05" w14:textId="2864058B" w:rsidR="00AA512C" w:rsidRPr="008D0CFF" w:rsidDel="00260FCD" w:rsidRDefault="00AA512C">
            <w:pPr>
              <w:pStyle w:val="Tabletext9"/>
              <w:keepNext/>
              <w:suppressAutoHyphens/>
              <w:spacing w:before="270"/>
              <w:jc w:val="center"/>
              <w:outlineLvl w:val="0"/>
              <w:rPr>
                <w:del w:id="2034" w:author="Jeff Wootton" w:date="2024-06-23T18:45:00Z" w16du:dateUtc="2024-06-23T16:45:00Z"/>
              </w:rPr>
              <w:pPrChange w:id="2035" w:author="Jeff Wootton" w:date="2024-06-23T18:55:00Z" w16du:dateUtc="2024-06-23T16:55:00Z">
                <w:pPr>
                  <w:pStyle w:val="Tabletext9"/>
                  <w:jc w:val="center"/>
                </w:pPr>
              </w:pPrChange>
            </w:pPr>
          </w:p>
        </w:tc>
      </w:tr>
      <w:tr w:rsidR="00AA512C" w:rsidRPr="008D0CFF" w:rsidDel="00260FCD" w14:paraId="0803F070" w14:textId="748141FA" w:rsidTr="00A0444A">
        <w:trPr>
          <w:jc w:val="center"/>
          <w:del w:id="2036" w:author="Jeff Wootton" w:date="2024-06-23T18:45:00Z"/>
        </w:trPr>
        <w:tc>
          <w:tcPr>
            <w:tcW w:w="912" w:type="dxa"/>
          </w:tcPr>
          <w:p w14:paraId="69E0AAC5" w14:textId="15077AF2" w:rsidR="00AA512C" w:rsidRPr="008D0CFF" w:rsidDel="00260FCD" w:rsidRDefault="005323C6">
            <w:pPr>
              <w:pStyle w:val="Tabletext9"/>
              <w:keepNext/>
              <w:suppressAutoHyphens/>
              <w:spacing w:before="270"/>
              <w:jc w:val="center"/>
              <w:outlineLvl w:val="0"/>
              <w:rPr>
                <w:del w:id="2037" w:author="Jeff Wootton" w:date="2024-06-23T18:45:00Z" w16du:dateUtc="2024-06-23T16:45:00Z"/>
              </w:rPr>
              <w:pPrChange w:id="2038" w:author="Jeff Wootton" w:date="2024-06-23T18:55:00Z" w16du:dateUtc="2024-06-23T16:55:00Z">
                <w:pPr>
                  <w:pStyle w:val="Tabletext9"/>
                  <w:jc w:val="center"/>
                </w:pPr>
              </w:pPrChange>
            </w:pPr>
            <w:del w:id="2039" w:author="Jeff Wootton" w:date="2024-06-23T18:45:00Z" w16du:dateUtc="2024-06-23T16:45:00Z">
              <w:r w:rsidDel="00260FCD">
                <w:delText>10</w:delText>
              </w:r>
            </w:del>
          </w:p>
        </w:tc>
        <w:tc>
          <w:tcPr>
            <w:tcW w:w="2320" w:type="dxa"/>
            <w:vAlign w:val="center"/>
          </w:tcPr>
          <w:p w14:paraId="66E8F0F4" w14:textId="4EA2D173" w:rsidR="00AA512C" w:rsidRPr="008D0CFF" w:rsidDel="00260FCD" w:rsidRDefault="00AA512C">
            <w:pPr>
              <w:pStyle w:val="Tabletext9"/>
              <w:keepNext/>
              <w:suppressAutoHyphens/>
              <w:spacing w:before="270"/>
              <w:jc w:val="center"/>
              <w:outlineLvl w:val="0"/>
              <w:rPr>
                <w:del w:id="2040" w:author="Jeff Wootton" w:date="2024-06-23T18:45:00Z" w16du:dateUtc="2024-06-23T16:45:00Z"/>
              </w:rPr>
              <w:pPrChange w:id="2041" w:author="Jeff Wootton" w:date="2024-06-23T18:55:00Z" w16du:dateUtc="2024-06-23T16:55:00Z">
                <w:pPr>
                  <w:pStyle w:val="Tabletext9"/>
                  <w:jc w:val="center"/>
                </w:pPr>
              </w:pPrChange>
            </w:pPr>
            <w:del w:id="2042" w:author="Jeff Wootton" w:date="2024-06-23T18:45:00Z" w16du:dateUtc="2024-06-23T16:45:00Z">
              <w:r w:rsidRPr="008D0CFF" w:rsidDel="00260FCD">
                <w:delText>22,000</w:delText>
              </w:r>
            </w:del>
          </w:p>
        </w:tc>
        <w:tc>
          <w:tcPr>
            <w:tcW w:w="3426" w:type="dxa"/>
            <w:vAlign w:val="center"/>
          </w:tcPr>
          <w:p w14:paraId="486BE5D6" w14:textId="3DA98A1A" w:rsidR="00AA512C" w:rsidRPr="008D0CFF" w:rsidDel="00260FCD" w:rsidRDefault="00AA512C">
            <w:pPr>
              <w:pStyle w:val="Tabletext9"/>
              <w:keepNext/>
              <w:suppressAutoHyphens/>
              <w:spacing w:before="270"/>
              <w:jc w:val="center"/>
              <w:outlineLvl w:val="0"/>
              <w:rPr>
                <w:del w:id="2043" w:author="Jeff Wootton" w:date="2024-06-23T18:45:00Z" w16du:dateUtc="2024-06-23T16:45:00Z"/>
              </w:rPr>
              <w:pPrChange w:id="2044" w:author="Jeff Wootton" w:date="2024-06-23T18:55:00Z" w16du:dateUtc="2024-06-23T16:55:00Z">
                <w:pPr>
                  <w:pStyle w:val="Tabletext9"/>
                  <w:jc w:val="center"/>
                </w:pPr>
              </w:pPrChange>
            </w:pPr>
            <w:del w:id="2045" w:author="Jeff Wootton" w:date="2024-06-23T18:45:00Z" w16du:dateUtc="2024-06-23T16:45:00Z">
              <w:r w:rsidRPr="008D0CFF" w:rsidDel="00260FCD">
                <w:delText>12,000</w:delText>
              </w:r>
            </w:del>
          </w:p>
        </w:tc>
        <w:tc>
          <w:tcPr>
            <w:tcW w:w="2329" w:type="dxa"/>
            <w:vAlign w:val="center"/>
          </w:tcPr>
          <w:p w14:paraId="6E5D2FE9" w14:textId="2C23CD21" w:rsidR="00AA512C" w:rsidRPr="008D0CFF" w:rsidDel="00260FCD" w:rsidRDefault="00AA512C">
            <w:pPr>
              <w:pStyle w:val="Tabletext9"/>
              <w:keepNext/>
              <w:suppressAutoHyphens/>
              <w:spacing w:before="270"/>
              <w:jc w:val="center"/>
              <w:outlineLvl w:val="0"/>
              <w:rPr>
                <w:del w:id="2046" w:author="Jeff Wootton" w:date="2024-06-23T18:45:00Z" w16du:dateUtc="2024-06-23T16:45:00Z"/>
              </w:rPr>
              <w:pPrChange w:id="2047" w:author="Jeff Wootton" w:date="2024-06-23T18:55:00Z" w16du:dateUtc="2024-06-23T16:55:00Z">
                <w:pPr>
                  <w:pStyle w:val="Tabletext9"/>
                  <w:jc w:val="center"/>
                </w:pPr>
              </w:pPrChange>
            </w:pPr>
          </w:p>
        </w:tc>
      </w:tr>
      <w:tr w:rsidR="00AA512C" w:rsidRPr="008D0CFF" w:rsidDel="00260FCD" w14:paraId="3411A48B" w14:textId="315D3CD5" w:rsidTr="00A0444A">
        <w:trPr>
          <w:jc w:val="center"/>
          <w:del w:id="2048" w:author="Jeff Wootton" w:date="2024-06-23T18:45:00Z"/>
        </w:trPr>
        <w:tc>
          <w:tcPr>
            <w:tcW w:w="912" w:type="dxa"/>
          </w:tcPr>
          <w:p w14:paraId="1A512FA2" w14:textId="5EDC637B" w:rsidR="00AA512C" w:rsidRPr="008D0CFF" w:rsidDel="00260FCD" w:rsidRDefault="005323C6">
            <w:pPr>
              <w:pStyle w:val="Tabletext9"/>
              <w:keepNext/>
              <w:suppressAutoHyphens/>
              <w:spacing w:before="270"/>
              <w:jc w:val="center"/>
              <w:outlineLvl w:val="0"/>
              <w:rPr>
                <w:del w:id="2049" w:author="Jeff Wootton" w:date="2024-06-23T18:45:00Z" w16du:dateUtc="2024-06-23T16:45:00Z"/>
              </w:rPr>
              <w:pPrChange w:id="2050" w:author="Jeff Wootton" w:date="2024-06-23T18:55:00Z" w16du:dateUtc="2024-06-23T16:55:00Z">
                <w:pPr>
                  <w:pStyle w:val="Tabletext9"/>
                  <w:jc w:val="center"/>
                </w:pPr>
              </w:pPrChange>
            </w:pPr>
            <w:del w:id="2051" w:author="Jeff Wootton" w:date="2024-06-23T18:45:00Z" w16du:dateUtc="2024-06-23T16:45:00Z">
              <w:r w:rsidDel="00260FCD">
                <w:delText>11</w:delText>
              </w:r>
            </w:del>
          </w:p>
        </w:tc>
        <w:tc>
          <w:tcPr>
            <w:tcW w:w="2320" w:type="dxa"/>
            <w:vAlign w:val="center"/>
          </w:tcPr>
          <w:p w14:paraId="2D583381" w14:textId="292ED3C1" w:rsidR="00AA512C" w:rsidRPr="008D0CFF" w:rsidDel="00260FCD" w:rsidRDefault="00AA512C">
            <w:pPr>
              <w:pStyle w:val="Tabletext9"/>
              <w:keepNext/>
              <w:suppressAutoHyphens/>
              <w:spacing w:before="270"/>
              <w:jc w:val="center"/>
              <w:outlineLvl w:val="0"/>
              <w:rPr>
                <w:del w:id="2052" w:author="Jeff Wootton" w:date="2024-06-23T18:45:00Z" w16du:dateUtc="2024-06-23T16:45:00Z"/>
              </w:rPr>
              <w:pPrChange w:id="2053" w:author="Jeff Wootton" w:date="2024-06-23T18:55:00Z" w16du:dateUtc="2024-06-23T16:55:00Z">
                <w:pPr>
                  <w:pStyle w:val="Tabletext9"/>
                  <w:jc w:val="center"/>
                </w:pPr>
              </w:pPrChange>
            </w:pPr>
            <w:del w:id="2054" w:author="Jeff Wootton" w:date="2024-06-23T18:45:00Z" w16du:dateUtc="2024-06-23T16:45:00Z">
              <w:r w:rsidRPr="008D0CFF" w:rsidDel="00260FCD">
                <w:delText>12,000</w:delText>
              </w:r>
            </w:del>
          </w:p>
        </w:tc>
        <w:tc>
          <w:tcPr>
            <w:tcW w:w="3426" w:type="dxa"/>
            <w:vAlign w:val="center"/>
          </w:tcPr>
          <w:p w14:paraId="1A2BB6A8" w14:textId="12F99FB4" w:rsidR="00AA512C" w:rsidRPr="008D0CFF" w:rsidDel="00260FCD" w:rsidRDefault="00AA512C">
            <w:pPr>
              <w:pStyle w:val="Tabletext9"/>
              <w:keepNext/>
              <w:suppressAutoHyphens/>
              <w:spacing w:before="270"/>
              <w:jc w:val="center"/>
              <w:outlineLvl w:val="0"/>
              <w:rPr>
                <w:del w:id="2055" w:author="Jeff Wootton" w:date="2024-06-23T18:45:00Z" w16du:dateUtc="2024-06-23T16:45:00Z"/>
              </w:rPr>
              <w:pPrChange w:id="2056" w:author="Jeff Wootton" w:date="2024-06-23T18:55:00Z" w16du:dateUtc="2024-06-23T16:55:00Z">
                <w:pPr>
                  <w:pStyle w:val="Tabletext9"/>
                  <w:jc w:val="center"/>
                </w:pPr>
              </w:pPrChange>
            </w:pPr>
            <w:del w:id="2057" w:author="Jeff Wootton" w:date="2024-06-23T18:45:00Z" w16du:dateUtc="2024-06-23T16:45:00Z">
              <w:r w:rsidRPr="008D0CFF" w:rsidDel="00260FCD">
                <w:delText>8,000</w:delText>
              </w:r>
            </w:del>
          </w:p>
        </w:tc>
        <w:tc>
          <w:tcPr>
            <w:tcW w:w="2329" w:type="dxa"/>
            <w:vAlign w:val="center"/>
          </w:tcPr>
          <w:p w14:paraId="1A0B06D4" w14:textId="0D7089A5" w:rsidR="00AA512C" w:rsidRPr="008D0CFF" w:rsidDel="00260FCD" w:rsidRDefault="00AA512C">
            <w:pPr>
              <w:pStyle w:val="Tabletext9"/>
              <w:keepNext/>
              <w:suppressAutoHyphens/>
              <w:spacing w:before="270"/>
              <w:jc w:val="center"/>
              <w:outlineLvl w:val="0"/>
              <w:rPr>
                <w:del w:id="2058" w:author="Jeff Wootton" w:date="2024-06-23T18:45:00Z" w16du:dateUtc="2024-06-23T16:45:00Z"/>
              </w:rPr>
              <w:pPrChange w:id="2059" w:author="Jeff Wootton" w:date="2024-06-23T18:55:00Z" w16du:dateUtc="2024-06-23T16:55:00Z">
                <w:pPr>
                  <w:pStyle w:val="Tabletext9"/>
                  <w:jc w:val="center"/>
                </w:pPr>
              </w:pPrChange>
            </w:pPr>
          </w:p>
        </w:tc>
      </w:tr>
      <w:tr w:rsidR="00AA512C" w:rsidRPr="008D0CFF" w:rsidDel="00260FCD" w14:paraId="70B1C6C9" w14:textId="084EC06B" w:rsidTr="00A0444A">
        <w:trPr>
          <w:jc w:val="center"/>
          <w:del w:id="2060" w:author="Jeff Wootton" w:date="2024-06-23T18:45:00Z"/>
        </w:trPr>
        <w:tc>
          <w:tcPr>
            <w:tcW w:w="912" w:type="dxa"/>
          </w:tcPr>
          <w:p w14:paraId="23147326" w14:textId="7B4AA0AF" w:rsidR="00AA512C" w:rsidRPr="008D0CFF" w:rsidDel="00260FCD" w:rsidRDefault="005323C6">
            <w:pPr>
              <w:pStyle w:val="Tabletext9"/>
              <w:keepNext/>
              <w:suppressAutoHyphens/>
              <w:spacing w:before="270"/>
              <w:jc w:val="center"/>
              <w:outlineLvl w:val="0"/>
              <w:rPr>
                <w:del w:id="2061" w:author="Jeff Wootton" w:date="2024-06-23T18:45:00Z" w16du:dateUtc="2024-06-23T16:45:00Z"/>
              </w:rPr>
              <w:pPrChange w:id="2062" w:author="Jeff Wootton" w:date="2024-06-23T18:55:00Z" w16du:dateUtc="2024-06-23T16:55:00Z">
                <w:pPr>
                  <w:pStyle w:val="Tabletext9"/>
                  <w:jc w:val="center"/>
                </w:pPr>
              </w:pPrChange>
            </w:pPr>
            <w:del w:id="2063" w:author="Jeff Wootton" w:date="2024-06-23T18:45:00Z" w16du:dateUtc="2024-06-23T16:45:00Z">
              <w:r w:rsidDel="00260FCD">
                <w:delText>12</w:delText>
              </w:r>
            </w:del>
          </w:p>
        </w:tc>
        <w:tc>
          <w:tcPr>
            <w:tcW w:w="2320" w:type="dxa"/>
            <w:vAlign w:val="center"/>
          </w:tcPr>
          <w:p w14:paraId="00519A8D" w14:textId="10E8756C" w:rsidR="00AA512C" w:rsidRPr="008D0CFF" w:rsidDel="00260FCD" w:rsidRDefault="00AA512C">
            <w:pPr>
              <w:pStyle w:val="Tabletext9"/>
              <w:keepNext/>
              <w:suppressAutoHyphens/>
              <w:spacing w:before="270"/>
              <w:jc w:val="center"/>
              <w:outlineLvl w:val="0"/>
              <w:rPr>
                <w:del w:id="2064" w:author="Jeff Wootton" w:date="2024-06-23T18:45:00Z" w16du:dateUtc="2024-06-23T16:45:00Z"/>
              </w:rPr>
              <w:pPrChange w:id="2065" w:author="Jeff Wootton" w:date="2024-06-23T18:55:00Z" w16du:dateUtc="2024-06-23T16:55:00Z">
                <w:pPr>
                  <w:pStyle w:val="Tabletext9"/>
                  <w:jc w:val="center"/>
                </w:pPr>
              </w:pPrChange>
            </w:pPr>
            <w:del w:id="2066" w:author="Jeff Wootton" w:date="2024-06-23T18:45:00Z" w16du:dateUtc="2024-06-23T16:45:00Z">
              <w:r w:rsidRPr="008D0CFF" w:rsidDel="00260FCD">
                <w:delText>8,000</w:delText>
              </w:r>
            </w:del>
          </w:p>
        </w:tc>
        <w:tc>
          <w:tcPr>
            <w:tcW w:w="3426" w:type="dxa"/>
            <w:vAlign w:val="center"/>
          </w:tcPr>
          <w:p w14:paraId="23E244CF" w14:textId="17F41A66" w:rsidR="00AA512C" w:rsidRPr="008D0CFF" w:rsidDel="00260FCD" w:rsidRDefault="00AA512C">
            <w:pPr>
              <w:pStyle w:val="Tabletext9"/>
              <w:keepNext/>
              <w:suppressAutoHyphens/>
              <w:spacing w:before="270"/>
              <w:jc w:val="center"/>
              <w:outlineLvl w:val="0"/>
              <w:rPr>
                <w:del w:id="2067" w:author="Jeff Wootton" w:date="2024-06-23T18:45:00Z" w16du:dateUtc="2024-06-23T16:45:00Z"/>
              </w:rPr>
              <w:pPrChange w:id="2068" w:author="Jeff Wootton" w:date="2024-06-23T18:55:00Z" w16du:dateUtc="2024-06-23T16:55:00Z">
                <w:pPr>
                  <w:pStyle w:val="Tabletext9"/>
                  <w:jc w:val="center"/>
                </w:pPr>
              </w:pPrChange>
            </w:pPr>
            <w:del w:id="2069" w:author="Jeff Wootton" w:date="2024-06-23T18:45:00Z" w16du:dateUtc="2024-06-23T16:45:00Z">
              <w:r w:rsidRPr="008D0CFF" w:rsidDel="00260FCD">
                <w:delText>4,000</w:delText>
              </w:r>
            </w:del>
          </w:p>
        </w:tc>
        <w:tc>
          <w:tcPr>
            <w:tcW w:w="2329" w:type="dxa"/>
            <w:vAlign w:val="center"/>
          </w:tcPr>
          <w:p w14:paraId="3A768AA6" w14:textId="0AA5738E" w:rsidR="00AA512C" w:rsidRPr="008D0CFF" w:rsidDel="00260FCD" w:rsidRDefault="00AA512C">
            <w:pPr>
              <w:pStyle w:val="Tabletext9"/>
              <w:keepNext/>
              <w:suppressAutoHyphens/>
              <w:spacing w:before="270"/>
              <w:jc w:val="center"/>
              <w:outlineLvl w:val="0"/>
              <w:rPr>
                <w:del w:id="2070" w:author="Jeff Wootton" w:date="2024-06-23T18:45:00Z" w16du:dateUtc="2024-06-23T16:45:00Z"/>
              </w:rPr>
              <w:pPrChange w:id="2071" w:author="Jeff Wootton" w:date="2024-06-23T18:55:00Z" w16du:dateUtc="2024-06-23T16:55:00Z">
                <w:pPr>
                  <w:pStyle w:val="Tabletext9"/>
                  <w:jc w:val="center"/>
                </w:pPr>
              </w:pPrChange>
            </w:pPr>
          </w:p>
        </w:tc>
      </w:tr>
      <w:tr w:rsidR="00AA512C" w:rsidRPr="008D0CFF" w:rsidDel="00260FCD" w14:paraId="0030067C" w14:textId="6BC0A2EE" w:rsidTr="00A0444A">
        <w:trPr>
          <w:jc w:val="center"/>
          <w:del w:id="2072" w:author="Jeff Wootton" w:date="2024-06-23T18:45:00Z"/>
        </w:trPr>
        <w:tc>
          <w:tcPr>
            <w:tcW w:w="912" w:type="dxa"/>
          </w:tcPr>
          <w:p w14:paraId="2103A66E" w14:textId="20D3A1D8" w:rsidR="00AA512C" w:rsidRPr="008D0CFF" w:rsidDel="00260FCD" w:rsidRDefault="005323C6">
            <w:pPr>
              <w:pStyle w:val="Tabletext9"/>
              <w:keepNext/>
              <w:suppressAutoHyphens/>
              <w:spacing w:before="270"/>
              <w:jc w:val="center"/>
              <w:outlineLvl w:val="0"/>
              <w:rPr>
                <w:del w:id="2073" w:author="Jeff Wootton" w:date="2024-06-23T18:45:00Z" w16du:dateUtc="2024-06-23T16:45:00Z"/>
              </w:rPr>
              <w:pPrChange w:id="2074" w:author="Jeff Wootton" w:date="2024-06-23T18:55:00Z" w16du:dateUtc="2024-06-23T16:55:00Z">
                <w:pPr>
                  <w:pStyle w:val="Tabletext9"/>
                  <w:jc w:val="center"/>
                </w:pPr>
              </w:pPrChange>
            </w:pPr>
            <w:del w:id="2075" w:author="Jeff Wootton" w:date="2024-06-23T18:45:00Z" w16du:dateUtc="2024-06-23T16:45:00Z">
              <w:r w:rsidDel="00260FCD">
                <w:delText>13</w:delText>
              </w:r>
            </w:del>
          </w:p>
        </w:tc>
        <w:tc>
          <w:tcPr>
            <w:tcW w:w="2320" w:type="dxa"/>
            <w:vAlign w:val="center"/>
          </w:tcPr>
          <w:p w14:paraId="60CA5168" w14:textId="50E2ABA4" w:rsidR="00AA512C" w:rsidRPr="008D0CFF" w:rsidDel="00260FCD" w:rsidRDefault="00AA512C">
            <w:pPr>
              <w:pStyle w:val="Tabletext9"/>
              <w:keepNext/>
              <w:suppressAutoHyphens/>
              <w:spacing w:before="270"/>
              <w:jc w:val="center"/>
              <w:outlineLvl w:val="0"/>
              <w:rPr>
                <w:del w:id="2076" w:author="Jeff Wootton" w:date="2024-06-23T18:45:00Z" w16du:dateUtc="2024-06-23T16:45:00Z"/>
              </w:rPr>
              <w:pPrChange w:id="2077" w:author="Jeff Wootton" w:date="2024-06-23T18:55:00Z" w16du:dateUtc="2024-06-23T16:55:00Z">
                <w:pPr>
                  <w:pStyle w:val="Tabletext9"/>
                  <w:jc w:val="center"/>
                </w:pPr>
              </w:pPrChange>
            </w:pPr>
            <w:del w:id="2078" w:author="Jeff Wootton" w:date="2024-06-23T18:45:00Z" w16du:dateUtc="2024-06-23T16:45:00Z">
              <w:r w:rsidRPr="008D0CFF" w:rsidDel="00260FCD">
                <w:delText>4,000</w:delText>
              </w:r>
            </w:del>
          </w:p>
        </w:tc>
        <w:tc>
          <w:tcPr>
            <w:tcW w:w="3426" w:type="dxa"/>
            <w:vAlign w:val="center"/>
          </w:tcPr>
          <w:p w14:paraId="6F240DF8" w14:textId="0A9D7258" w:rsidR="00AA512C" w:rsidRPr="008D0CFF" w:rsidDel="00260FCD" w:rsidRDefault="00AA512C">
            <w:pPr>
              <w:pStyle w:val="Tabletext9"/>
              <w:keepNext/>
              <w:suppressAutoHyphens/>
              <w:spacing w:before="270"/>
              <w:jc w:val="center"/>
              <w:outlineLvl w:val="0"/>
              <w:rPr>
                <w:del w:id="2079" w:author="Jeff Wootton" w:date="2024-06-23T18:45:00Z" w16du:dateUtc="2024-06-23T16:45:00Z"/>
              </w:rPr>
              <w:pPrChange w:id="2080" w:author="Jeff Wootton" w:date="2024-06-23T18:55:00Z" w16du:dateUtc="2024-06-23T16:55:00Z">
                <w:pPr>
                  <w:pStyle w:val="Tabletext9"/>
                  <w:jc w:val="center"/>
                </w:pPr>
              </w:pPrChange>
            </w:pPr>
            <w:del w:id="2081" w:author="Jeff Wootton" w:date="2024-06-23T18:45:00Z" w16du:dateUtc="2024-06-23T16:45:00Z">
              <w:r w:rsidRPr="008D0CFF" w:rsidDel="00260FCD">
                <w:delText>3,000</w:delText>
              </w:r>
            </w:del>
          </w:p>
        </w:tc>
        <w:tc>
          <w:tcPr>
            <w:tcW w:w="2329" w:type="dxa"/>
            <w:vAlign w:val="center"/>
          </w:tcPr>
          <w:p w14:paraId="5538D429" w14:textId="55384BCC" w:rsidR="00AA512C" w:rsidRPr="008D0CFF" w:rsidDel="00260FCD" w:rsidRDefault="00AA512C">
            <w:pPr>
              <w:pStyle w:val="Tabletext9"/>
              <w:keepNext/>
              <w:suppressAutoHyphens/>
              <w:spacing w:before="270"/>
              <w:jc w:val="center"/>
              <w:outlineLvl w:val="0"/>
              <w:rPr>
                <w:del w:id="2082" w:author="Jeff Wootton" w:date="2024-06-23T18:45:00Z" w16du:dateUtc="2024-06-23T16:45:00Z"/>
              </w:rPr>
              <w:pPrChange w:id="2083" w:author="Jeff Wootton" w:date="2024-06-23T18:55:00Z" w16du:dateUtc="2024-06-23T16:55:00Z">
                <w:pPr>
                  <w:pStyle w:val="Tabletext9"/>
                  <w:jc w:val="center"/>
                </w:pPr>
              </w:pPrChange>
            </w:pPr>
          </w:p>
        </w:tc>
      </w:tr>
      <w:tr w:rsidR="00AA512C" w:rsidRPr="008D0CFF" w:rsidDel="00260FCD" w14:paraId="0F1BE1CD" w14:textId="6749D53E" w:rsidTr="00A0444A">
        <w:trPr>
          <w:jc w:val="center"/>
          <w:del w:id="2084" w:author="Jeff Wootton" w:date="2024-06-23T18:45:00Z"/>
        </w:trPr>
        <w:tc>
          <w:tcPr>
            <w:tcW w:w="912" w:type="dxa"/>
          </w:tcPr>
          <w:p w14:paraId="40D80677" w14:textId="612EEA70" w:rsidR="00AA512C" w:rsidRPr="008D0CFF" w:rsidDel="00260FCD" w:rsidRDefault="005323C6">
            <w:pPr>
              <w:pStyle w:val="Tabletext9"/>
              <w:keepNext/>
              <w:suppressAutoHyphens/>
              <w:spacing w:before="270"/>
              <w:jc w:val="center"/>
              <w:outlineLvl w:val="0"/>
              <w:rPr>
                <w:del w:id="2085" w:author="Jeff Wootton" w:date="2024-06-23T18:45:00Z" w16du:dateUtc="2024-06-23T16:45:00Z"/>
              </w:rPr>
              <w:pPrChange w:id="2086" w:author="Jeff Wootton" w:date="2024-06-23T18:55:00Z" w16du:dateUtc="2024-06-23T16:55:00Z">
                <w:pPr>
                  <w:pStyle w:val="Tabletext9"/>
                  <w:jc w:val="center"/>
                </w:pPr>
              </w:pPrChange>
            </w:pPr>
            <w:del w:id="2087" w:author="Jeff Wootton" w:date="2024-06-23T18:45:00Z" w16du:dateUtc="2024-06-23T16:45:00Z">
              <w:r w:rsidDel="00260FCD">
                <w:delText>14</w:delText>
              </w:r>
            </w:del>
          </w:p>
        </w:tc>
        <w:tc>
          <w:tcPr>
            <w:tcW w:w="2320" w:type="dxa"/>
            <w:vAlign w:val="center"/>
          </w:tcPr>
          <w:p w14:paraId="7A42FE4A" w14:textId="6654097E" w:rsidR="00AA512C" w:rsidRPr="008D0CFF" w:rsidDel="00260FCD" w:rsidRDefault="00AA512C">
            <w:pPr>
              <w:pStyle w:val="Tabletext9"/>
              <w:keepNext/>
              <w:suppressAutoHyphens/>
              <w:spacing w:before="270"/>
              <w:jc w:val="center"/>
              <w:outlineLvl w:val="0"/>
              <w:rPr>
                <w:del w:id="2088" w:author="Jeff Wootton" w:date="2024-06-23T18:45:00Z" w16du:dateUtc="2024-06-23T16:45:00Z"/>
              </w:rPr>
              <w:pPrChange w:id="2089" w:author="Jeff Wootton" w:date="2024-06-23T18:55:00Z" w16du:dateUtc="2024-06-23T16:55:00Z">
                <w:pPr>
                  <w:pStyle w:val="Tabletext9"/>
                  <w:jc w:val="center"/>
                </w:pPr>
              </w:pPrChange>
            </w:pPr>
            <w:del w:id="2090" w:author="Jeff Wootton" w:date="2024-06-23T18:45:00Z" w16du:dateUtc="2024-06-23T16:45:00Z">
              <w:r w:rsidRPr="008D0CFF" w:rsidDel="00260FCD">
                <w:delText>3,000</w:delText>
              </w:r>
            </w:del>
          </w:p>
        </w:tc>
        <w:tc>
          <w:tcPr>
            <w:tcW w:w="3426" w:type="dxa"/>
            <w:vAlign w:val="center"/>
          </w:tcPr>
          <w:p w14:paraId="4D757180" w14:textId="1B6A31CD" w:rsidR="00AA512C" w:rsidRPr="008D0CFF" w:rsidDel="00260FCD" w:rsidRDefault="00AA512C">
            <w:pPr>
              <w:pStyle w:val="Tabletext9"/>
              <w:keepNext/>
              <w:suppressAutoHyphens/>
              <w:spacing w:before="270"/>
              <w:jc w:val="center"/>
              <w:outlineLvl w:val="0"/>
              <w:rPr>
                <w:del w:id="2091" w:author="Jeff Wootton" w:date="2024-06-23T18:45:00Z" w16du:dateUtc="2024-06-23T16:45:00Z"/>
              </w:rPr>
              <w:pPrChange w:id="2092" w:author="Jeff Wootton" w:date="2024-06-23T18:55:00Z" w16du:dateUtc="2024-06-23T16:55:00Z">
                <w:pPr>
                  <w:pStyle w:val="Tabletext9"/>
                  <w:jc w:val="center"/>
                </w:pPr>
              </w:pPrChange>
            </w:pPr>
            <w:del w:id="2093" w:author="Jeff Wootton" w:date="2024-06-23T18:45:00Z" w16du:dateUtc="2024-06-23T16:45:00Z">
              <w:r w:rsidRPr="008D0CFF" w:rsidDel="00260FCD">
                <w:delText>2,000</w:delText>
              </w:r>
            </w:del>
          </w:p>
        </w:tc>
        <w:tc>
          <w:tcPr>
            <w:tcW w:w="2329" w:type="dxa"/>
            <w:vAlign w:val="center"/>
          </w:tcPr>
          <w:p w14:paraId="2D902D05" w14:textId="54053833" w:rsidR="00AA512C" w:rsidRPr="008D0CFF" w:rsidDel="00260FCD" w:rsidRDefault="00AA512C">
            <w:pPr>
              <w:pStyle w:val="Tabletext9"/>
              <w:keepNext/>
              <w:suppressAutoHyphens/>
              <w:spacing w:before="270"/>
              <w:jc w:val="center"/>
              <w:outlineLvl w:val="0"/>
              <w:rPr>
                <w:del w:id="2094" w:author="Jeff Wootton" w:date="2024-06-23T18:45:00Z" w16du:dateUtc="2024-06-23T16:45:00Z"/>
              </w:rPr>
              <w:pPrChange w:id="2095" w:author="Jeff Wootton" w:date="2024-06-23T18:55:00Z" w16du:dateUtc="2024-06-23T16:55:00Z">
                <w:pPr>
                  <w:pStyle w:val="Tabletext9"/>
                  <w:jc w:val="center"/>
                </w:pPr>
              </w:pPrChange>
            </w:pPr>
          </w:p>
        </w:tc>
      </w:tr>
      <w:tr w:rsidR="00AA512C" w:rsidRPr="008D0CFF" w:rsidDel="00260FCD" w14:paraId="71B1BB42" w14:textId="35F4E58A" w:rsidTr="00A0444A">
        <w:trPr>
          <w:jc w:val="center"/>
          <w:del w:id="2096" w:author="Jeff Wootton" w:date="2024-06-23T18:45:00Z"/>
        </w:trPr>
        <w:tc>
          <w:tcPr>
            <w:tcW w:w="912" w:type="dxa"/>
          </w:tcPr>
          <w:p w14:paraId="60BBA9EB" w14:textId="42130E52" w:rsidR="00AA512C" w:rsidRPr="008D0CFF" w:rsidDel="00260FCD" w:rsidRDefault="005323C6">
            <w:pPr>
              <w:pStyle w:val="Tabletext9"/>
              <w:keepNext/>
              <w:suppressAutoHyphens/>
              <w:spacing w:before="270"/>
              <w:jc w:val="center"/>
              <w:outlineLvl w:val="0"/>
              <w:rPr>
                <w:del w:id="2097" w:author="Jeff Wootton" w:date="2024-06-23T18:45:00Z" w16du:dateUtc="2024-06-23T16:45:00Z"/>
              </w:rPr>
              <w:pPrChange w:id="2098" w:author="Jeff Wootton" w:date="2024-06-23T18:55:00Z" w16du:dateUtc="2024-06-23T16:55:00Z">
                <w:pPr>
                  <w:pStyle w:val="Tabletext9"/>
                  <w:keepNext/>
                  <w:jc w:val="center"/>
                </w:pPr>
              </w:pPrChange>
            </w:pPr>
            <w:del w:id="2099" w:author="Jeff Wootton" w:date="2024-06-23T18:45:00Z" w16du:dateUtc="2024-06-23T16:45:00Z">
              <w:r w:rsidDel="00260FCD">
                <w:delText>15</w:delText>
              </w:r>
            </w:del>
          </w:p>
        </w:tc>
        <w:tc>
          <w:tcPr>
            <w:tcW w:w="2320" w:type="dxa"/>
            <w:vAlign w:val="center"/>
          </w:tcPr>
          <w:p w14:paraId="7CDE20C9" w14:textId="102F84E9" w:rsidR="00AA512C" w:rsidRPr="008D0CFF" w:rsidDel="00260FCD" w:rsidRDefault="00AA512C">
            <w:pPr>
              <w:pStyle w:val="Tabletext9"/>
              <w:keepNext/>
              <w:suppressAutoHyphens/>
              <w:spacing w:before="270"/>
              <w:jc w:val="center"/>
              <w:outlineLvl w:val="0"/>
              <w:rPr>
                <w:del w:id="2100" w:author="Jeff Wootton" w:date="2024-06-23T18:45:00Z" w16du:dateUtc="2024-06-23T16:45:00Z"/>
              </w:rPr>
              <w:pPrChange w:id="2101" w:author="Jeff Wootton" w:date="2024-06-23T18:55:00Z" w16du:dateUtc="2024-06-23T16:55:00Z">
                <w:pPr>
                  <w:pStyle w:val="Tabletext9"/>
                  <w:keepNext/>
                  <w:jc w:val="center"/>
                </w:pPr>
              </w:pPrChange>
            </w:pPr>
            <w:del w:id="2102" w:author="Jeff Wootton" w:date="2024-06-23T18:45:00Z" w16du:dateUtc="2024-06-23T16:45:00Z">
              <w:r w:rsidRPr="008D0CFF" w:rsidDel="00260FCD">
                <w:delText>2,000</w:delText>
              </w:r>
            </w:del>
          </w:p>
        </w:tc>
        <w:tc>
          <w:tcPr>
            <w:tcW w:w="3426" w:type="dxa"/>
            <w:vAlign w:val="center"/>
          </w:tcPr>
          <w:p w14:paraId="3BB225CD" w14:textId="38D85B05" w:rsidR="00AA512C" w:rsidRPr="008D0CFF" w:rsidDel="00260FCD" w:rsidRDefault="00AA512C">
            <w:pPr>
              <w:pStyle w:val="Tabletext9"/>
              <w:keepNext/>
              <w:suppressAutoHyphens/>
              <w:spacing w:before="270"/>
              <w:jc w:val="center"/>
              <w:outlineLvl w:val="0"/>
              <w:rPr>
                <w:del w:id="2103" w:author="Jeff Wootton" w:date="2024-06-23T18:45:00Z" w16du:dateUtc="2024-06-23T16:45:00Z"/>
              </w:rPr>
              <w:pPrChange w:id="2104" w:author="Jeff Wootton" w:date="2024-06-23T18:55:00Z" w16du:dateUtc="2024-06-23T16:55:00Z">
                <w:pPr>
                  <w:pStyle w:val="Tabletext9"/>
                  <w:keepNext/>
                  <w:jc w:val="center"/>
                </w:pPr>
              </w:pPrChange>
            </w:pPr>
            <w:del w:id="2105" w:author="Jeff Wootton" w:date="2024-06-23T18:45:00Z" w16du:dateUtc="2024-06-23T16:45:00Z">
              <w:r w:rsidRPr="008D0CFF" w:rsidDel="00260FCD">
                <w:delText>1,000</w:delText>
              </w:r>
            </w:del>
          </w:p>
        </w:tc>
        <w:tc>
          <w:tcPr>
            <w:tcW w:w="2329" w:type="dxa"/>
            <w:vAlign w:val="center"/>
          </w:tcPr>
          <w:p w14:paraId="3C610962" w14:textId="5F28A954" w:rsidR="00AA512C" w:rsidRPr="008D0CFF" w:rsidDel="00260FCD" w:rsidRDefault="00AA512C">
            <w:pPr>
              <w:pStyle w:val="Tabletext9"/>
              <w:keepNext/>
              <w:suppressAutoHyphens/>
              <w:spacing w:before="270"/>
              <w:jc w:val="center"/>
              <w:outlineLvl w:val="0"/>
              <w:rPr>
                <w:del w:id="2106" w:author="Jeff Wootton" w:date="2024-06-23T18:45:00Z" w16du:dateUtc="2024-06-23T16:45:00Z"/>
              </w:rPr>
              <w:pPrChange w:id="2107" w:author="Jeff Wootton" w:date="2024-06-23T18:55:00Z" w16du:dateUtc="2024-06-23T16:55:00Z">
                <w:pPr>
                  <w:pStyle w:val="Tabletext9"/>
                  <w:keepNext/>
                  <w:jc w:val="center"/>
                </w:pPr>
              </w:pPrChange>
            </w:pPr>
          </w:p>
        </w:tc>
      </w:tr>
    </w:tbl>
    <w:p w14:paraId="051D988E" w14:textId="0F16B9CD" w:rsidR="00AA512C" w:rsidDel="00260FCD" w:rsidRDefault="00AA512C">
      <w:pPr>
        <w:keepNext/>
        <w:suppressAutoHyphens/>
        <w:spacing w:before="270" w:after="0" w:line="240" w:lineRule="auto"/>
        <w:outlineLvl w:val="0"/>
        <w:rPr>
          <w:del w:id="2108" w:author="Jeff Wootton" w:date="2024-06-23T18:45:00Z" w16du:dateUtc="2024-06-23T16:45:00Z"/>
          <w:lang w:val="en-US"/>
        </w:rPr>
        <w:pPrChange w:id="2109" w:author="Jeff Wootton" w:date="2024-06-23T18:55:00Z" w16du:dateUtc="2024-06-23T16:55:00Z">
          <w:pPr>
            <w:spacing w:after="0" w:line="240" w:lineRule="auto"/>
          </w:pPr>
        </w:pPrChange>
      </w:pPr>
    </w:p>
    <w:p w14:paraId="78F5EA28" w14:textId="04E07E94" w:rsidR="00C942A1" w:rsidDel="00260FCD" w:rsidRDefault="002D0CD1">
      <w:pPr>
        <w:keepNext/>
        <w:suppressAutoHyphens/>
        <w:spacing w:before="270" w:after="120" w:line="240" w:lineRule="auto"/>
        <w:outlineLvl w:val="0"/>
        <w:rPr>
          <w:del w:id="2110" w:author="Jeff Wootton" w:date="2024-06-23T18:45:00Z" w16du:dateUtc="2024-06-23T16:45:00Z"/>
        </w:rPr>
        <w:pPrChange w:id="2111" w:author="Jeff Wootton" w:date="2024-06-23T18:55:00Z" w16du:dateUtc="2024-06-23T16:55:00Z">
          <w:pPr>
            <w:spacing w:after="120" w:line="240" w:lineRule="auto"/>
          </w:pPr>
        </w:pPrChange>
      </w:pPr>
      <w:del w:id="2112"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2113" w:author="Jeff Wootton" w:date="2024-03-20T20:48:00Z">
                                <w:r w:rsidDel="00C579E7">
                                  <w:rPr>
                                    <w:i/>
                                    <w:iCs/>
                                  </w:rPr>
                                  <w:delText>optimum</w:delText>
                                </w:r>
                                <w:r w:rsidRPr="002672EF" w:rsidDel="00C579E7">
                                  <w:rPr>
                                    <w:i/>
                                    <w:iCs/>
                                  </w:rPr>
                                  <w:delText>Scale</w:delText>
                                </w:r>
                              </w:del>
                              <w:ins w:id="2114"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2115" w:author="Jeff Wootton" w:date="2024-03-20T20:48:00Z">
                                    <w:rPr>
                                      <w:rFonts w:ascii="Cambria Math" w:hAnsi="Cambria Math"/>
                                    </w:rPr>
                                    <m:t>opt</m:t>
                                  </w:del>
                                </m:r>
                                <m:r>
                                  <w:ins w:id="2116"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2127" w:author="Jeff Wootton" w:date="2024-03-20T20:48:00Z">
                          <w:r w:rsidDel="00C579E7">
                            <w:rPr>
                              <w:i/>
                              <w:iCs/>
                            </w:rPr>
                            <w:delText>optimum</w:delText>
                          </w:r>
                          <w:r w:rsidRPr="002672EF" w:rsidDel="00C579E7">
                            <w:rPr>
                              <w:i/>
                              <w:iCs/>
                            </w:rPr>
                            <w:delText>Scale</w:delText>
                          </w:r>
                        </w:del>
                        <w:ins w:id="2128"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2129" w:author="Jeff Wootton" w:date="2024-03-20T20:48:00Z">
                              <w:rPr>
                                <w:rFonts w:ascii="Cambria Math" w:hAnsi="Cambria Math"/>
                              </w:rPr>
                              <m:t>opt</m:t>
                            </w:del>
                          </m:r>
                          <m:r>
                            <w:ins w:id="2130"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rsidDel="00260FCD">
          <w:delText>The following algorithm associate</w:delText>
        </w:r>
        <w:r w:rsidR="00C942A1" w:rsidDel="00260FCD">
          <w:delText>s</w:delText>
        </w:r>
        <w:r w:rsidR="00C942A1" w:rsidRPr="00C942A1" w:rsidDel="00260FCD">
          <w:delText xml:space="preserve"> a scale </w:delText>
        </w:r>
        <w:r w:rsidR="00AC4D20" w:rsidDel="00260FCD">
          <w:delText xml:space="preserve">denominator </w:delText>
        </w:r>
        <w:r w:rsidR="00C942A1" w:rsidRPr="00C942A1" w:rsidDel="00260FCD">
          <w:delText>with a scale band:</w:delText>
        </w:r>
      </w:del>
    </w:p>
    <w:p w14:paraId="3B269460" w14:textId="336493E9" w:rsidR="002D0CD1" w:rsidDel="00260FCD" w:rsidRDefault="002D0CD1">
      <w:pPr>
        <w:keepNext/>
        <w:suppressAutoHyphens/>
        <w:spacing w:before="270" w:after="0" w:line="240" w:lineRule="auto"/>
        <w:outlineLvl w:val="0"/>
        <w:rPr>
          <w:del w:id="2117" w:author="Jeff Wootton" w:date="2024-06-23T18:45:00Z" w16du:dateUtc="2024-06-23T16:45:00Z"/>
        </w:rPr>
        <w:pPrChange w:id="2118" w:author="Jeff Wootton" w:date="2024-06-23T18:55:00Z" w16du:dateUtc="2024-06-23T16:55:00Z">
          <w:pPr>
            <w:spacing w:after="0" w:line="240" w:lineRule="auto"/>
          </w:pPr>
        </w:pPrChange>
      </w:pPr>
    </w:p>
    <w:p w14:paraId="4BC5F754" w14:textId="00EABB3B" w:rsidR="002D0CD1" w:rsidDel="00260FCD" w:rsidRDefault="002D0CD1">
      <w:pPr>
        <w:keepNext/>
        <w:suppressAutoHyphens/>
        <w:spacing w:before="270" w:after="120" w:line="240" w:lineRule="auto"/>
        <w:outlineLvl w:val="0"/>
        <w:rPr>
          <w:del w:id="2119" w:author="Jeff Wootton" w:date="2024-06-23T18:45:00Z" w16du:dateUtc="2024-06-23T16:45:00Z"/>
        </w:rPr>
        <w:pPrChange w:id="2120" w:author="Jeff Wootton" w:date="2024-06-23T18:55:00Z" w16du:dateUtc="2024-06-23T16:55:00Z">
          <w:pPr>
            <w:spacing w:after="120" w:line="240" w:lineRule="auto"/>
          </w:pPr>
        </w:pPrChange>
      </w:pPr>
      <w:del w:id="2121"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2122"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2123"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2124" w:author="Jeff Wootton" w:date="2024-03-20T20:49:00Z">
                                <w:r w:rsidDel="00C579E7">
                                  <w:delText xml:space="preserve">optimum </w:delText>
                                </w:r>
                              </w:del>
                              <w:ins w:id="2125"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2126" w:author="Jeff Wootton" w:date="2024-03-20T20:50:00Z">
                                    <w:rPr>
                                      <w:rFonts w:ascii="Cambria Math" w:hAnsi="Cambria Math"/>
                                    </w:rPr>
                                    <m:t>opt</m:t>
                                  </w:del>
                                </m:r>
                                <m:r>
                                  <w:ins w:id="2127"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2128" w:author="Jeff Wootton" w:date="2024-03-20T20:50:00Z">
                                    <w:rPr>
                                      <w:rFonts w:ascii="Cambria Math" w:hAnsi="Cambria Math"/>
                                    </w:rPr>
                                    <m:t>opt</m:t>
                                  </w:del>
                                </m:r>
                                <m:r>
                                  <w:ins w:id="2129" w:author="Jeff Wootton" w:date="2024-03-20T20:50:00Z">
                                    <w:rPr>
                                      <w:rFonts w:ascii="Cambria Math" w:hAnsi="Cambria Math"/>
                                    </w:rPr>
                                    <m:t>max</m:t>
                                  </w:ins>
                                </m:r>
                                <m:r>
                                  <w:rPr>
                                    <w:rFonts w:ascii="Cambria Math" w:hAnsi="Cambria Math"/>
                                  </w:rPr>
                                  <m:t>(minimumDisplayScale, minimumScale[index]) &lt; m</m:t>
                                </m:r>
                                <m:r>
                                  <w:del w:id="2130" w:author="Jeff Wootton" w:date="2024-03-20T20:51:00Z">
                                    <w:rPr>
                                      <w:rFonts w:ascii="Cambria Math" w:hAnsi="Cambria Math"/>
                                    </w:rPr>
                                    <m:t>in</m:t>
                                  </w:del>
                                </m:r>
                                <m:r>
                                  <w:ins w:id="2131" w:author="Jeff Wootton" w:date="2024-03-20T20:51:00Z">
                                    <w:rPr>
                                      <w:rFonts w:ascii="Cambria Math" w:hAnsi="Cambria Math"/>
                                    </w:rPr>
                                    <m:t>ax</m:t>
                                  </w:ins>
                                </m:r>
                                <m:r>
                                  <w:rPr>
                                    <w:rFonts w:ascii="Cambria Math" w:hAnsi="Cambria Math"/>
                                  </w:rPr>
                                  <m:t>(</m:t>
                                </m:r>
                                <m:r>
                                  <w:del w:id="2132" w:author="Jeff Wootton" w:date="2024-03-20T20:51:00Z">
                                    <w:rPr>
                                      <w:rFonts w:ascii="Cambria Math" w:hAnsi="Cambria Math"/>
                                    </w:rPr>
                                    <m:t>opt</m:t>
                                  </w:del>
                                </m:r>
                                <m:r>
                                  <w:ins w:id="2133" w:author="Jeff Wootton" w:date="2024-03-20T20:51:00Z">
                                    <w:rPr>
                                      <w:rFonts w:ascii="Cambria Math" w:hAnsi="Cambria Math"/>
                                    </w:rPr>
                                    <m:t>max</m:t>
                                  </w:ins>
                                </m:r>
                                <m:r>
                                  <w:rPr>
                                    <w:rFonts w:ascii="Cambria Math" w:hAnsi="Cambria Math"/>
                                  </w:rPr>
                                  <m:t>imumDisplayScale,</m:t>
                                </m:r>
                                <m:r>
                                  <w:del w:id="2134" w:author="Jeff Wootton" w:date="2024-03-20T20:51:00Z">
                                    <w:rPr>
                                      <w:rFonts w:ascii="Cambria Math" w:hAnsi="Cambria Math"/>
                                    </w:rPr>
                                    <m:t xml:space="preserve"> opt</m:t>
                                  </w:del>
                                </m:r>
                                <m:r>
                                  <w:ins w:id="2135"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2150"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2151"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2152" w:author="Jeff Wootton" w:date="2024-03-20T20:49:00Z">
                          <w:r w:rsidDel="00C579E7">
                            <w:delText xml:space="preserve">optimum </w:delText>
                          </w:r>
                        </w:del>
                        <w:ins w:id="2153"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2154" w:author="Jeff Wootton" w:date="2024-03-20T20:50:00Z">
                              <w:rPr>
                                <w:rFonts w:ascii="Cambria Math" w:hAnsi="Cambria Math"/>
                              </w:rPr>
                              <m:t>opt</m:t>
                            </w:del>
                          </m:r>
                          <m:r>
                            <w:ins w:id="2155"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2156" w:author="Jeff Wootton" w:date="2024-03-20T20:50:00Z">
                              <w:rPr>
                                <w:rFonts w:ascii="Cambria Math" w:hAnsi="Cambria Math"/>
                              </w:rPr>
                              <m:t>opt</m:t>
                            </w:del>
                          </m:r>
                          <m:r>
                            <w:ins w:id="2157" w:author="Jeff Wootton" w:date="2024-03-20T20:50:00Z">
                              <w:rPr>
                                <w:rFonts w:ascii="Cambria Math" w:hAnsi="Cambria Math"/>
                              </w:rPr>
                              <m:t>max</m:t>
                            </w:ins>
                          </m:r>
                          <m:r>
                            <w:rPr>
                              <w:rFonts w:ascii="Cambria Math" w:hAnsi="Cambria Math"/>
                            </w:rPr>
                            <m:t>(minimumDisplayScale, minimumScale[index]) &lt; m</m:t>
                          </m:r>
                          <m:r>
                            <w:del w:id="2158" w:author="Jeff Wootton" w:date="2024-03-20T20:51:00Z">
                              <w:rPr>
                                <w:rFonts w:ascii="Cambria Math" w:hAnsi="Cambria Math"/>
                              </w:rPr>
                              <m:t>in</m:t>
                            </w:del>
                          </m:r>
                          <m:r>
                            <w:ins w:id="2159" w:author="Jeff Wootton" w:date="2024-03-20T20:51:00Z">
                              <w:rPr>
                                <w:rFonts w:ascii="Cambria Math" w:hAnsi="Cambria Math"/>
                              </w:rPr>
                              <m:t>ax</m:t>
                            </w:ins>
                          </m:r>
                          <m:r>
                            <w:rPr>
                              <w:rFonts w:ascii="Cambria Math" w:hAnsi="Cambria Math"/>
                            </w:rPr>
                            <m:t>(</m:t>
                          </m:r>
                          <m:r>
                            <w:del w:id="2160" w:author="Jeff Wootton" w:date="2024-03-20T20:51:00Z">
                              <w:rPr>
                                <w:rFonts w:ascii="Cambria Math" w:hAnsi="Cambria Math"/>
                              </w:rPr>
                              <m:t>opt</m:t>
                            </w:del>
                          </m:r>
                          <m:r>
                            <w:ins w:id="2161" w:author="Jeff Wootton" w:date="2024-03-20T20:51:00Z">
                              <w:rPr>
                                <w:rFonts w:ascii="Cambria Math" w:hAnsi="Cambria Math"/>
                              </w:rPr>
                              <m:t>max</m:t>
                            </w:ins>
                          </m:r>
                          <m:r>
                            <w:rPr>
                              <w:rFonts w:ascii="Cambria Math" w:hAnsi="Cambria Math"/>
                            </w:rPr>
                            <m:t>imumDisplayScale,</m:t>
                          </m:r>
                          <m:r>
                            <w:del w:id="2162" w:author="Jeff Wootton" w:date="2024-03-20T20:51:00Z">
                              <w:rPr>
                                <w:rFonts w:ascii="Cambria Math" w:hAnsi="Cambria Math"/>
                              </w:rPr>
                              <m:t xml:space="preserve"> opt</m:t>
                            </w:del>
                          </m:r>
                          <m:r>
                            <w:ins w:id="2163"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rsidDel="00260FCD">
          <w:delText xml:space="preserve">The set of scale bands for </w:delText>
        </w:r>
        <w:r w:rsidR="00774080" w:rsidDel="00260FCD">
          <w:delText>a</w:delText>
        </w:r>
        <w:r w:rsidRPr="00BD50F8" w:rsidDel="00260FCD">
          <w:delText xml:space="preserve"> </w:delText>
        </w:r>
        <w:r w:rsidR="001F5F3A" w:rsidDel="00260FCD">
          <w:rPr>
            <w:b/>
          </w:rPr>
          <w:delText>D</w:delText>
        </w:r>
        <w:r w:rsidRPr="00142BCB" w:rsidDel="00260FCD">
          <w:rPr>
            <w:b/>
          </w:rPr>
          <w:delText>ata</w:delText>
        </w:r>
        <w:r w:rsidR="001F5F3A" w:rsidDel="00260FCD">
          <w:rPr>
            <w:b/>
          </w:rPr>
          <w:delText xml:space="preserve"> </w:delText>
        </w:r>
        <w:r w:rsidR="00D950D3" w:rsidRPr="00142BCB" w:rsidDel="00260FCD">
          <w:rPr>
            <w:b/>
          </w:rPr>
          <w:delText>C</w:delText>
        </w:r>
        <w:r w:rsidRPr="00142BCB" w:rsidDel="00260FCD">
          <w:rPr>
            <w:b/>
          </w:rPr>
          <w:delText>overage</w:delText>
        </w:r>
        <w:r w:rsidRPr="00BD50F8" w:rsidDel="00260FCD">
          <w:delText xml:space="preserve"> with its </w:delText>
        </w:r>
        <w:r w:rsidRPr="00BD50F8" w:rsidDel="00260FCD">
          <w:rPr>
            <w:i/>
          </w:rPr>
          <w:delText>min</w:delText>
        </w:r>
        <w:r w:rsidR="00774080" w:rsidDel="00260FCD">
          <w:rPr>
            <w:i/>
          </w:rPr>
          <w:delText>imumDisplay</w:delText>
        </w:r>
        <w:r w:rsidRPr="00BD50F8" w:rsidDel="00260FCD">
          <w:rPr>
            <w:i/>
          </w:rPr>
          <w:delText>Scale</w:delText>
        </w:r>
        <w:r w:rsidRPr="00BD50F8" w:rsidDel="00260FCD">
          <w:delText xml:space="preserve"> and </w:delText>
        </w:r>
      </w:del>
      <w:del w:id="2136"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del w:id="2137" w:author="Jeff Wootton" w:date="2024-06-23T18:45:00Z" w16du:dateUtc="2024-06-23T16:45:00Z">
        <w:r w:rsidR="001F5F3A" w:rsidDel="00260FCD">
          <w:delText>is</w:delText>
        </w:r>
        <w:r w:rsidRPr="00BD50F8" w:rsidDel="00260FCD">
          <w:delText xml:space="preserve"> defined as:</w:delText>
        </w:r>
      </w:del>
    </w:p>
    <w:p w14:paraId="60795734" w14:textId="481D68C0" w:rsidR="002D0CD1" w:rsidRPr="002D0CD1" w:rsidDel="00260FCD" w:rsidRDefault="002D0CD1">
      <w:pPr>
        <w:keepNext/>
        <w:suppressAutoHyphens/>
        <w:spacing w:before="270" w:after="120" w:line="240" w:lineRule="auto"/>
        <w:outlineLvl w:val="0"/>
        <w:rPr>
          <w:del w:id="2138" w:author="Jeff Wootton" w:date="2024-06-23T18:45:00Z" w16du:dateUtc="2024-06-23T16:45:00Z"/>
          <w:iCs/>
        </w:rPr>
        <w:pPrChange w:id="2139" w:author="Jeff Wootton" w:date="2024-06-23T18:55:00Z" w16du:dateUtc="2024-06-23T16:55:00Z">
          <w:pPr>
            <w:spacing w:after="120" w:line="240" w:lineRule="auto"/>
          </w:pPr>
        </w:pPrChange>
      </w:pPr>
    </w:p>
    <w:p w14:paraId="4A06C8DE" w14:textId="2BBCB02E" w:rsidR="00712598" w:rsidRPr="008A6F2A" w:rsidDel="00260FCD" w:rsidRDefault="00712598">
      <w:pPr>
        <w:pStyle w:val="ListContinue2"/>
        <w:keepNext/>
        <w:numPr>
          <w:ilvl w:val="0"/>
          <w:numId w:val="39"/>
        </w:numPr>
        <w:tabs>
          <w:tab w:val="clear" w:pos="800"/>
        </w:tabs>
        <w:suppressAutoHyphens/>
        <w:spacing w:before="270" w:after="200" w:line="240" w:lineRule="auto"/>
        <w:outlineLvl w:val="0"/>
        <w:rPr>
          <w:del w:id="2140" w:author="Jeff Wootton" w:date="2024-06-23T18:45:00Z" w16du:dateUtc="2024-06-23T16:45:00Z"/>
          <w:szCs w:val="22"/>
          <w:lang w:eastAsia="en-US"/>
        </w:rPr>
        <w:pPrChange w:id="2141"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2142" w:name="_Toc169203197"/>
      <w:del w:id="2143" w:author="Jeff Wootton" w:date="2024-06-23T18:45:00Z" w16du:dateUtc="2024-06-23T16:45:00Z">
        <w:r w:rsidDel="00260FCD">
          <w:rPr>
            <w:b/>
            <w:sz w:val="22"/>
            <w:szCs w:val="22"/>
            <w:lang w:eastAsia="en-US"/>
          </w:rPr>
          <w:delText xml:space="preserve">Dataset </w:delText>
        </w:r>
        <w:r w:rsidR="00953C01" w:rsidDel="00260FCD">
          <w:rPr>
            <w:b/>
            <w:sz w:val="22"/>
            <w:szCs w:val="22"/>
            <w:lang w:eastAsia="en-US"/>
          </w:rPr>
          <w:delText xml:space="preserve">Coverage </w:delText>
        </w:r>
        <w:r w:rsidR="002D4E29" w:rsidDel="00260FCD">
          <w:rPr>
            <w:b/>
            <w:sz w:val="22"/>
            <w:szCs w:val="22"/>
            <w:lang w:eastAsia="en-US"/>
          </w:rPr>
          <w:delText>S</w:delText>
        </w:r>
        <w:r w:rsidDel="00260FCD">
          <w:rPr>
            <w:b/>
            <w:sz w:val="22"/>
            <w:szCs w:val="22"/>
            <w:lang w:eastAsia="en-US"/>
          </w:rPr>
          <w:delText xml:space="preserve">election </w:delText>
        </w:r>
        <w:r w:rsidR="002D4E29" w:rsidDel="00260FCD">
          <w:rPr>
            <w:b/>
            <w:sz w:val="22"/>
            <w:szCs w:val="22"/>
            <w:lang w:eastAsia="en-US"/>
          </w:rPr>
          <w:delText>P</w:delText>
        </w:r>
        <w:r w:rsidDel="00260FCD">
          <w:rPr>
            <w:b/>
            <w:sz w:val="22"/>
            <w:szCs w:val="22"/>
            <w:lang w:eastAsia="en-US"/>
          </w:rPr>
          <w:delText>rocess</w:delText>
        </w:r>
        <w:bookmarkEnd w:id="2142"/>
      </w:del>
    </w:p>
    <w:p w14:paraId="601056FE" w14:textId="7D6E6F73" w:rsidR="00712598" w:rsidDel="00260FCD" w:rsidRDefault="00712598">
      <w:pPr>
        <w:keepNext/>
        <w:suppressAutoHyphens/>
        <w:spacing w:before="270" w:after="120" w:line="240" w:lineRule="auto"/>
        <w:outlineLvl w:val="0"/>
        <w:rPr>
          <w:del w:id="2144" w:author="Jeff Wootton" w:date="2024-06-23T18:45:00Z" w16du:dateUtc="2024-06-23T16:45:00Z"/>
        </w:rPr>
        <w:pPrChange w:id="2145" w:author="Jeff Wootton" w:date="2024-06-23T18:55:00Z" w16du:dateUtc="2024-06-23T16:55:00Z">
          <w:pPr>
            <w:spacing w:after="120" w:line="240" w:lineRule="auto"/>
          </w:pPr>
        </w:pPrChange>
      </w:pPr>
      <w:del w:id="2146" w:author="Jeff Wootton" w:date="2024-06-23T18:45:00Z" w16du:dateUtc="2024-06-23T16:45:00Z">
        <w:r w:rsidRPr="00712598" w:rsidDel="00260FCD">
          <w:delText xml:space="preserve">The next algorithm shows the selection process of the </w:delText>
        </w:r>
        <w:r w:rsidR="00456269" w:rsidRPr="00142BCB" w:rsidDel="00260FCD">
          <w:rPr>
            <w:b/>
          </w:rPr>
          <w:delText>Data Coverage</w:delText>
        </w:r>
        <w:r w:rsidR="00B82060" w:rsidDel="00260FCD">
          <w:delText xml:space="preserve"> features</w:delText>
        </w:r>
        <w:r w:rsidRPr="00712598" w:rsidDel="00260FCD">
          <w:delText xml:space="preserve">. </w:delText>
        </w:r>
      </w:del>
    </w:p>
    <w:p w14:paraId="2B8E688E" w14:textId="6E57B4D5" w:rsidR="00712598" w:rsidDel="00260FCD" w:rsidRDefault="00712598">
      <w:pPr>
        <w:keepNext/>
        <w:suppressAutoHyphens/>
        <w:spacing w:before="270" w:after="120" w:line="240" w:lineRule="auto"/>
        <w:outlineLvl w:val="0"/>
        <w:rPr>
          <w:del w:id="2147" w:author="Jeff Wootton" w:date="2024-06-23T18:45:00Z" w16du:dateUtc="2024-06-23T16:45:00Z"/>
        </w:rPr>
        <w:pPrChange w:id="2148" w:author="Jeff Wootton" w:date="2024-06-23T18:55:00Z" w16du:dateUtc="2024-06-23T16:55:00Z">
          <w:pPr>
            <w:spacing w:after="120" w:line="240" w:lineRule="auto"/>
          </w:pPr>
        </w:pPrChange>
      </w:pPr>
      <w:del w:id="2149" w:author="Jeff Wootton" w:date="2024-06-23T18:45:00Z" w16du:dateUtc="2024-06-23T16:45:00Z">
        <w:r w:rsidRPr="00712598" w:rsidDel="00260FCD">
          <w:delText xml:space="preserve">The idea is to find all </w:delText>
        </w:r>
        <w:r w:rsidR="00456269" w:rsidRPr="00142BCB" w:rsidDel="00260FCD">
          <w:rPr>
            <w:b/>
          </w:rPr>
          <w:delText>Data Coverage</w:delText>
        </w:r>
        <w:r w:rsidR="00B82060" w:rsidDel="00260FCD">
          <w:delText xml:space="preserve"> features</w:delText>
        </w:r>
        <w:r w:rsidR="00456269" w:rsidRPr="00712598" w:rsidDel="00260FCD">
          <w:delText xml:space="preserve"> </w:delText>
        </w:r>
        <w:r w:rsidRPr="00712598" w:rsidDel="00260FCD">
          <w:delText xml:space="preserve">for the scale band that contains the scale parameter and select those which overlap the viewport. The viewport </w:delText>
        </w:r>
        <w:r w:rsidR="00CC2AA2" w:rsidDel="00260FCD">
          <w:delText>should</w:delText>
        </w:r>
        <w:r w:rsidRPr="00712598" w:rsidDel="00260FCD">
          <w:delText xml:space="preserve"> then </w:delText>
        </w:r>
        <w:r w:rsidR="00CC2AA2" w:rsidDel="00260FCD">
          <w:delText xml:space="preserve">be </w:delText>
        </w:r>
        <w:r w:rsidRPr="00712598" w:rsidDel="00260FCD">
          <w:delText xml:space="preserve">modified in a way that it only defines the part that is </w:delText>
        </w:r>
        <w:r w:rsidR="00CC2AA2" w:rsidDel="00260FCD">
          <w:delText>yet to be</w:delText>
        </w:r>
        <w:r w:rsidRPr="00712598" w:rsidDel="00260FCD">
          <w:delText xml:space="preserve"> covered.</w:delText>
        </w:r>
      </w:del>
    </w:p>
    <w:p w14:paraId="652C32D2" w14:textId="6641C4CB" w:rsidR="00C942A1" w:rsidDel="00260FCD" w:rsidRDefault="00712598">
      <w:pPr>
        <w:keepNext/>
        <w:suppressAutoHyphens/>
        <w:spacing w:before="270" w:after="120" w:line="240" w:lineRule="auto"/>
        <w:outlineLvl w:val="0"/>
        <w:rPr>
          <w:del w:id="2150" w:author="Jeff Wootton" w:date="2024-06-23T18:45:00Z" w16du:dateUtc="2024-06-23T16:45:00Z"/>
        </w:rPr>
        <w:pPrChange w:id="2151" w:author="Jeff Wootton" w:date="2024-06-23T18:55:00Z" w16du:dateUtc="2024-06-23T16:55:00Z">
          <w:pPr>
            <w:spacing w:after="120" w:line="240" w:lineRule="auto"/>
          </w:pPr>
        </w:pPrChange>
      </w:pPr>
      <w:del w:id="2152" w:author="Jeff Wootton" w:date="2024-06-23T18:45:00Z" w16du:dateUtc="2024-06-23T16:45:00Z">
        <w:r w:rsidRPr="00712598" w:rsidDel="00260FCD">
          <w:delText>I</w:delText>
        </w:r>
        <w:r w:rsidDel="00260FCD">
          <w:delText>f</w:delText>
        </w:r>
        <w:r w:rsidRPr="00712598" w:rsidDel="00260FCD">
          <w:delText xml:space="preserve"> this part </w:delText>
        </w:r>
        <w:r w:rsidDel="00260FCD">
          <w:delText xml:space="preserve">is </w:delText>
        </w:r>
        <w:r w:rsidRPr="00712598" w:rsidDel="00260FCD">
          <w:delText xml:space="preserve">not empty the algorithm will proceed with the next smaller scale band until the remaining viewport is empty or there </w:delText>
        </w:r>
        <w:r w:rsidR="00953C01" w:rsidDel="00260FCD">
          <w:delText xml:space="preserve">is </w:delText>
        </w:r>
        <w:r w:rsidRPr="00712598" w:rsidDel="00260FCD">
          <w:delText xml:space="preserve">no </w:delText>
        </w:r>
        <w:r w:rsidR="00490A41" w:rsidRPr="00712598" w:rsidDel="00260FCD">
          <w:delText>smaller</w:delText>
        </w:r>
        <w:r w:rsidR="00CC2AA2" w:rsidDel="00260FCD">
          <w:delText xml:space="preserve"> </w:delText>
        </w:r>
        <w:r w:rsidRPr="00712598" w:rsidDel="00260FCD">
          <w:delText>scale band to investigate.</w:delText>
        </w:r>
      </w:del>
    </w:p>
    <w:tbl>
      <w:tblPr>
        <w:tblStyle w:val="TableGrid"/>
        <w:tblW w:w="9209" w:type="dxa"/>
        <w:tblLook w:val="04A0" w:firstRow="1" w:lastRow="0" w:firstColumn="1" w:lastColumn="0" w:noHBand="0" w:noVBand="1"/>
      </w:tblPr>
      <w:tblGrid>
        <w:gridCol w:w="9209"/>
      </w:tblGrid>
      <w:tr w:rsidR="00712598" w:rsidDel="00260FCD" w14:paraId="6B2C4905" w14:textId="3CD93A30" w:rsidTr="00102CF0">
        <w:trPr>
          <w:del w:id="2153" w:author="Jeff Wootton" w:date="2024-06-23T18:45:00Z"/>
        </w:trPr>
        <w:tc>
          <w:tcPr>
            <w:tcW w:w="9209" w:type="dxa"/>
          </w:tcPr>
          <w:p w14:paraId="305BD77F" w14:textId="77AC8DA2" w:rsidR="00712598" w:rsidDel="00260FCD" w:rsidRDefault="00712598">
            <w:pPr>
              <w:keepNext/>
              <w:suppressAutoHyphens/>
              <w:spacing w:before="270" w:after="120" w:line="240" w:lineRule="auto"/>
              <w:outlineLvl w:val="0"/>
              <w:rPr>
                <w:del w:id="2154" w:author="Jeff Wootton" w:date="2024-06-23T18:45:00Z" w16du:dateUtc="2024-06-23T16:45:00Z"/>
              </w:rPr>
              <w:pPrChange w:id="2155" w:author="Jeff Wootton" w:date="2024-06-23T18:55:00Z" w16du:dateUtc="2024-06-23T16:55:00Z">
                <w:pPr>
                  <w:spacing w:before="60" w:after="120" w:line="240" w:lineRule="auto"/>
                </w:pPr>
              </w:pPrChange>
            </w:pPr>
            <w:del w:id="2156" w:author="Jeff Wootton" w:date="2024-06-23T18:45:00Z" w16du:dateUtc="2024-06-23T16:45:00Z">
              <w:r w:rsidRPr="00C942A1" w:rsidDel="00260FCD">
                <w:rPr>
                  <w:b/>
                  <w:bCs/>
                </w:rPr>
                <w:delText>Algorithm</w:delText>
              </w:r>
              <w:r w:rsidRPr="00C942A1" w:rsidDel="00260FCD">
                <w:delText xml:space="preserve"> </w:delText>
              </w:r>
              <w:r w:rsidRPr="00712598" w:rsidDel="00260FCD">
                <w:rPr>
                  <w:i/>
                  <w:iCs/>
                </w:rPr>
                <w:delText>SelectData</w:delText>
              </w:r>
              <w:r w:rsidR="00953C01" w:rsidDel="00260FCD">
                <w:rPr>
                  <w:i/>
                  <w:iCs/>
                </w:rPr>
                <w:delText>C</w:delText>
              </w:r>
              <w:r w:rsidR="006F0A1F" w:rsidDel="00260FCD">
                <w:rPr>
                  <w:i/>
                  <w:iCs/>
                </w:rPr>
                <w:delText>o</w:delText>
              </w:r>
              <w:r w:rsidR="00953C01" w:rsidDel="00260FCD">
                <w:rPr>
                  <w:i/>
                  <w:iCs/>
                </w:rPr>
                <w:delText>verages</w:delText>
              </w:r>
              <w:r w:rsidDel="00260FCD">
                <w:delText>(</w:delText>
              </w:r>
              <w:r w:rsidR="00B075FC" w:rsidDel="00260FCD">
                <w:rPr>
                  <w:i/>
                  <w:iCs/>
                </w:rPr>
                <w:delText>inventory</w:delText>
              </w:r>
              <w:r w:rsidRPr="00712598" w:rsidDel="00260FCD">
                <w:rPr>
                  <w:i/>
                  <w:iCs/>
                </w:rPr>
                <w:delText>, scale, viewport, pro</w:delText>
              </w:r>
              <w:r w:rsidR="00B075FC" w:rsidDel="00260FCD">
                <w:rPr>
                  <w:i/>
                  <w:iCs/>
                </w:rPr>
                <w:delText>jection</w:delText>
              </w:r>
              <w:r w:rsidDel="00260FCD">
                <w:delText>)</w:delText>
              </w:r>
            </w:del>
          </w:p>
          <w:p w14:paraId="4E66F508" w14:textId="6ABEAB16" w:rsidR="00712598" w:rsidDel="00260FCD" w:rsidRDefault="00712598">
            <w:pPr>
              <w:keepNext/>
              <w:suppressAutoHyphens/>
              <w:spacing w:before="270" w:after="60" w:line="240" w:lineRule="auto"/>
              <w:ind w:left="597" w:hanging="597"/>
              <w:outlineLvl w:val="0"/>
              <w:rPr>
                <w:del w:id="2157" w:author="Jeff Wootton" w:date="2024-06-23T18:45:00Z" w16du:dateUtc="2024-06-23T16:45:00Z"/>
              </w:rPr>
              <w:pPrChange w:id="2158" w:author="Jeff Wootton" w:date="2024-06-23T18:55:00Z" w16du:dateUtc="2024-06-23T16:55:00Z">
                <w:pPr>
                  <w:spacing w:before="60" w:after="60" w:line="240" w:lineRule="auto"/>
                  <w:ind w:left="597" w:hanging="597"/>
                </w:pPr>
              </w:pPrChange>
            </w:pPr>
            <w:del w:id="2159" w:author="Jeff Wootton" w:date="2024-06-23T18:45:00Z" w16du:dateUtc="2024-06-23T16:45:00Z">
              <w:r w:rsidRPr="00C942A1" w:rsidDel="00260FCD">
                <w:rPr>
                  <w:b/>
                  <w:bCs/>
                </w:rPr>
                <w:delText>Input</w:delText>
              </w:r>
              <w:r w:rsidDel="00260FCD">
                <w:delText>: A inventory</w:delText>
              </w:r>
              <w:r w:rsidR="00CC2AA2" w:rsidDel="00260FCD">
                <w:delText xml:space="preserve"> of </w:delText>
              </w:r>
              <w:r w:rsidR="00456269" w:rsidRPr="00142BCB" w:rsidDel="00260FCD">
                <w:rPr>
                  <w:b/>
                </w:rPr>
                <w:delText>D</w:delText>
              </w:r>
              <w:r w:rsidR="00CC2AA2" w:rsidRPr="00456269" w:rsidDel="00260FCD">
                <w:rPr>
                  <w:b/>
                </w:rPr>
                <w:delText xml:space="preserve">ata </w:delText>
              </w:r>
              <w:r w:rsidR="00456269" w:rsidRPr="00142BCB" w:rsidDel="00260FCD">
                <w:rPr>
                  <w:b/>
                </w:rPr>
                <w:delText>C</w:delText>
              </w:r>
              <w:r w:rsidR="00CC2AA2" w:rsidRPr="00456269" w:rsidDel="00260FCD">
                <w:rPr>
                  <w:b/>
                </w:rPr>
                <w:delText>overage</w:delText>
              </w:r>
              <w:r w:rsidR="00B82060" w:rsidDel="00260FCD">
                <w:delText xml:space="preserve"> features</w:delText>
              </w:r>
              <w:r w:rsidDel="00260FCD">
                <w:delText xml:space="preserve"> </w:delText>
              </w:r>
              <w:r w:rsidR="00CC2AA2" w:rsidDel="00260FCD">
                <w:rPr>
                  <w:i/>
                  <w:iCs/>
                </w:rPr>
                <w:delText>inventory</w:delText>
              </w:r>
            </w:del>
          </w:p>
          <w:p w14:paraId="5ED32233" w14:textId="0160E51D" w:rsidR="00712598" w:rsidDel="00260FCD" w:rsidRDefault="00712598">
            <w:pPr>
              <w:keepNext/>
              <w:suppressAutoHyphens/>
              <w:spacing w:before="270" w:after="60" w:line="240" w:lineRule="auto"/>
              <w:ind w:left="595"/>
              <w:outlineLvl w:val="0"/>
              <w:rPr>
                <w:del w:id="2160" w:author="Jeff Wootton" w:date="2024-06-23T18:45:00Z" w16du:dateUtc="2024-06-23T16:45:00Z"/>
              </w:rPr>
              <w:pPrChange w:id="2161" w:author="Jeff Wootton" w:date="2024-06-23T18:55:00Z" w16du:dateUtc="2024-06-23T16:55:00Z">
                <w:pPr>
                  <w:spacing w:before="60" w:after="60" w:line="240" w:lineRule="auto"/>
                  <w:ind w:left="595"/>
                </w:pPr>
              </w:pPrChange>
            </w:pPr>
            <w:del w:id="2162" w:author="Jeff Wootton" w:date="2024-06-23T18:45:00Z" w16du:dateUtc="2024-06-23T16:45:00Z">
              <w:r w:rsidDel="00260FCD">
                <w:delText xml:space="preserve">A </w:delText>
              </w:r>
              <w:r w:rsidRPr="00712598" w:rsidDel="00260FCD">
                <w:rPr>
                  <w:i/>
                  <w:iCs/>
                </w:rPr>
                <w:delText>scale</w:delText>
              </w:r>
              <w:r w:rsidDel="00260FCD">
                <w:delText xml:space="preserve"> for </w:delText>
              </w:r>
              <w:r w:rsidR="00953C01" w:rsidDel="00260FCD">
                <w:delText>which</w:delText>
              </w:r>
              <w:r w:rsidDel="00260FCD">
                <w:delText xml:space="preserve"> the </w:delText>
              </w:r>
              <w:r w:rsidR="00456269" w:rsidRPr="00142BCB" w:rsidDel="00260FCD">
                <w:rPr>
                  <w:b/>
                </w:rPr>
                <w:delText>Data Coverage</w:delText>
              </w:r>
              <w:r w:rsidR="00B82060" w:rsidDel="00260FCD">
                <w:delText xml:space="preserve"> features</w:delText>
              </w:r>
              <w:r w:rsidR="00456269" w:rsidDel="00260FCD">
                <w:delText xml:space="preserve"> </w:delText>
              </w:r>
              <w:r w:rsidDel="00260FCD">
                <w:delText>will be selected (usually the display scale)</w:delText>
              </w:r>
            </w:del>
          </w:p>
          <w:p w14:paraId="630A865D" w14:textId="3C9BE4F2" w:rsidR="00712598" w:rsidDel="00260FCD" w:rsidRDefault="00712598">
            <w:pPr>
              <w:keepNext/>
              <w:suppressAutoHyphens/>
              <w:spacing w:before="270" w:after="60" w:line="240" w:lineRule="auto"/>
              <w:ind w:left="595"/>
              <w:outlineLvl w:val="0"/>
              <w:rPr>
                <w:del w:id="2163" w:author="Jeff Wootton" w:date="2024-06-23T18:45:00Z" w16du:dateUtc="2024-06-23T16:45:00Z"/>
              </w:rPr>
              <w:pPrChange w:id="2164" w:author="Jeff Wootton" w:date="2024-06-23T18:55:00Z" w16du:dateUtc="2024-06-23T16:55:00Z">
                <w:pPr>
                  <w:spacing w:before="60" w:after="60" w:line="240" w:lineRule="auto"/>
                  <w:ind w:left="595"/>
                </w:pPr>
              </w:pPrChange>
            </w:pPr>
            <w:del w:id="2165" w:author="Jeff Wootton" w:date="2024-06-23T18:45:00Z" w16du:dateUtc="2024-06-23T16:45:00Z">
              <w:r w:rsidDel="00260FCD">
                <w:delText xml:space="preserve">A device-polygon </w:delText>
              </w:r>
              <w:r w:rsidRPr="00712598" w:rsidDel="00260FCD">
                <w:rPr>
                  <w:i/>
                  <w:iCs/>
                </w:rPr>
                <w:delText>viewport</w:delText>
              </w:r>
              <w:r w:rsidDel="00260FCD">
                <w:delText xml:space="preserve"> describing the device area that should be covered with data</w:delText>
              </w:r>
            </w:del>
          </w:p>
          <w:p w14:paraId="70DBC5B5" w14:textId="1287A4E8" w:rsidR="00712598" w:rsidDel="00260FCD" w:rsidRDefault="00712598">
            <w:pPr>
              <w:keepNext/>
              <w:suppressAutoHyphens/>
              <w:spacing w:before="270" w:after="120" w:line="240" w:lineRule="auto"/>
              <w:ind w:left="595"/>
              <w:outlineLvl w:val="0"/>
              <w:rPr>
                <w:del w:id="2166" w:author="Jeff Wootton" w:date="2024-06-23T18:45:00Z" w16du:dateUtc="2024-06-23T16:45:00Z"/>
              </w:rPr>
              <w:pPrChange w:id="2167" w:author="Jeff Wootton" w:date="2024-06-23T18:55:00Z" w16du:dateUtc="2024-06-23T16:55:00Z">
                <w:pPr>
                  <w:spacing w:before="60" w:after="120" w:line="240" w:lineRule="auto"/>
                  <w:ind w:left="595"/>
                </w:pPr>
              </w:pPrChange>
            </w:pPr>
            <w:del w:id="2168" w:author="Jeff Wootton" w:date="2024-06-23T18:45:00Z" w16du:dateUtc="2024-06-23T16:45:00Z">
              <w:r w:rsidDel="00260FCD">
                <w:delText xml:space="preserve">A projection </w:delText>
              </w:r>
              <w:r w:rsidRPr="00712598" w:rsidDel="00260FCD">
                <w:rPr>
                  <w:i/>
                  <w:iCs/>
                </w:rPr>
                <w:delText>pro</w:delText>
              </w:r>
              <w:r w:rsidR="00300216" w:rsidDel="00260FCD">
                <w:rPr>
                  <w:i/>
                  <w:iCs/>
                </w:rPr>
                <w:delText>jection</w:delText>
              </w:r>
            </w:del>
          </w:p>
          <w:p w14:paraId="64D3E6C0" w14:textId="5EFDC221" w:rsidR="00712598" w:rsidDel="00260FCD" w:rsidRDefault="00712598">
            <w:pPr>
              <w:keepNext/>
              <w:suppressAutoHyphens/>
              <w:spacing w:before="270" w:after="60" w:line="240" w:lineRule="auto"/>
              <w:outlineLvl w:val="0"/>
              <w:rPr>
                <w:del w:id="2169" w:author="Jeff Wootton" w:date="2024-06-23T18:45:00Z" w16du:dateUtc="2024-06-23T16:45:00Z"/>
                <w:i/>
                <w:iCs/>
              </w:rPr>
              <w:pPrChange w:id="2170" w:author="Jeff Wootton" w:date="2024-06-23T18:55:00Z" w16du:dateUtc="2024-06-23T16:55:00Z">
                <w:pPr>
                  <w:spacing w:before="60" w:after="60" w:line="240" w:lineRule="auto"/>
                </w:pPr>
              </w:pPrChange>
            </w:pPr>
            <w:del w:id="2171" w:author="Jeff Wootton" w:date="2024-06-23T18:45:00Z" w16du:dateUtc="2024-06-23T16:45:00Z">
              <w:r w:rsidRPr="00C942A1" w:rsidDel="00260FCD">
                <w:rPr>
                  <w:b/>
                  <w:bCs/>
                </w:rPr>
                <w:delText>Output</w:delText>
              </w:r>
              <w:r w:rsidDel="00260FCD">
                <w:delText xml:space="preserve">: A set of </w:delText>
              </w:r>
              <w:r w:rsidR="00456269" w:rsidRPr="00142BCB" w:rsidDel="00260FCD">
                <w:rPr>
                  <w:b/>
                </w:rPr>
                <w:delText>D</w:delText>
              </w:r>
              <w:r w:rsidR="002F6D11" w:rsidRPr="00142BCB" w:rsidDel="00260FCD">
                <w:rPr>
                  <w:b/>
                </w:rPr>
                <w:delText xml:space="preserve">ata </w:delText>
              </w:r>
              <w:r w:rsidR="00456269" w:rsidRPr="00142BCB" w:rsidDel="00260FCD">
                <w:rPr>
                  <w:b/>
                </w:rPr>
                <w:delText>C</w:delText>
              </w:r>
              <w:r w:rsidR="002F6D11" w:rsidRPr="00142BCB" w:rsidDel="00260FCD">
                <w:rPr>
                  <w:b/>
                </w:rPr>
                <w:delText>overage</w:delText>
              </w:r>
              <w:r w:rsidR="00B82060" w:rsidDel="00260FCD">
                <w:delText xml:space="preserve"> features</w:delText>
              </w:r>
              <w:r w:rsidR="002F6D11" w:rsidDel="00260FCD">
                <w:delText xml:space="preserve"> </w:delText>
              </w:r>
              <w:r w:rsidRPr="00C942A1" w:rsidDel="00260FCD">
                <w:rPr>
                  <w:i/>
                  <w:iCs/>
                </w:rPr>
                <w:delText>S</w:delText>
              </w:r>
            </w:del>
          </w:p>
          <w:p w14:paraId="304846FE" w14:textId="219B9FBB" w:rsidR="00712598" w:rsidRPr="00712598" w:rsidDel="00260FCD" w:rsidRDefault="00712598">
            <w:pPr>
              <w:pStyle w:val="ListParagraph"/>
              <w:keepNext/>
              <w:numPr>
                <w:ilvl w:val="0"/>
                <w:numId w:val="29"/>
              </w:numPr>
              <w:suppressAutoHyphens/>
              <w:spacing w:before="270" w:after="60" w:line="240" w:lineRule="auto"/>
              <w:outlineLvl w:val="0"/>
              <w:rPr>
                <w:del w:id="2172" w:author="Jeff Wootton" w:date="2024-06-23T18:45:00Z" w16du:dateUtc="2024-06-23T16:45:00Z"/>
                <w:lang w:val="en-US"/>
              </w:rPr>
              <w:pPrChange w:id="2173" w:author="Jeff Wootton" w:date="2024-06-23T18:55:00Z" w16du:dateUtc="2024-06-23T16:55:00Z">
                <w:pPr>
                  <w:pStyle w:val="ListParagraph"/>
                  <w:numPr>
                    <w:numId w:val="29"/>
                  </w:numPr>
                  <w:spacing w:before="60" w:after="60" w:line="240" w:lineRule="auto"/>
                  <w:ind w:hanging="360"/>
                </w:pPr>
              </w:pPrChange>
            </w:pPr>
            <w:del w:id="2174"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w:delText>
              </w:r>
            </w:del>
          </w:p>
          <w:p w14:paraId="533644C2" w14:textId="4EFF36FA" w:rsidR="00712598" w:rsidRPr="00712598" w:rsidDel="00260FCD" w:rsidRDefault="002A00F4">
            <w:pPr>
              <w:pStyle w:val="ListParagraph"/>
              <w:keepNext/>
              <w:numPr>
                <w:ilvl w:val="0"/>
                <w:numId w:val="29"/>
              </w:numPr>
              <w:suppressAutoHyphens/>
              <w:spacing w:before="270" w:after="60" w:line="240" w:lineRule="auto"/>
              <w:outlineLvl w:val="0"/>
              <w:rPr>
                <w:del w:id="2175" w:author="Jeff Wootton" w:date="2024-06-23T18:45:00Z" w16du:dateUtc="2024-06-23T16:45:00Z"/>
                <w:lang w:val="en-US"/>
              </w:rPr>
              <w:pPrChange w:id="2176" w:author="Jeff Wootton" w:date="2024-06-23T18:55:00Z" w16du:dateUtc="2024-06-23T16:55:00Z">
                <w:pPr>
                  <w:pStyle w:val="ListParagraph"/>
                  <w:numPr>
                    <w:numId w:val="29"/>
                  </w:numPr>
                  <w:spacing w:before="60" w:after="60" w:line="240" w:lineRule="auto"/>
                  <w:ind w:hanging="360"/>
                </w:pPr>
              </w:pPrChange>
            </w:pPr>
            <w:del w:id="2177"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Del="00260FCD">
                <w:delText xml:space="preserve"> </w:delText>
              </w:r>
              <w:r w:rsidR="00712598" w:rsidDel="00260FCD">
                <w:delText xml:space="preserve">= </w:delText>
              </w:r>
              <w:r w:rsidR="00712598" w:rsidDel="00260FCD">
                <w:rPr>
                  <w:rFonts w:ascii="Cambria Math" w:hAnsi="Cambria Math" w:cs="Cambria Math"/>
                </w:rPr>
                <w:delText>𝐺𝑒𝑡𝑆𝑐𝑎𝑙𝑒𝐵𝑎𝑛𝑑</w:delText>
              </w:r>
              <w:r w:rsidR="00712598" w:rsidDel="00260FCD">
                <w:delText>(</w:delText>
              </w:r>
              <w:r w:rsidR="00712598" w:rsidDel="00260FCD">
                <w:rPr>
                  <w:rFonts w:ascii="Cambria Math" w:hAnsi="Cambria Math" w:cs="Cambria Math"/>
                </w:rPr>
                <w:delText>𝑠𝑐𝑎𝑙𝑒</w:delText>
              </w:r>
              <w:r w:rsidR="00712598" w:rsidDel="00260FCD">
                <w:delText>)</w:delText>
              </w:r>
            </w:del>
          </w:p>
          <w:p w14:paraId="5FD83FAF" w14:textId="535C5E6D" w:rsidR="00712598" w:rsidRPr="00712598" w:rsidDel="00260FCD" w:rsidRDefault="00712598">
            <w:pPr>
              <w:pStyle w:val="ListParagraph"/>
              <w:keepNext/>
              <w:numPr>
                <w:ilvl w:val="0"/>
                <w:numId w:val="29"/>
              </w:numPr>
              <w:suppressAutoHyphens/>
              <w:spacing w:before="270" w:after="60" w:line="240" w:lineRule="auto"/>
              <w:outlineLvl w:val="0"/>
              <w:rPr>
                <w:del w:id="2178" w:author="Jeff Wootton" w:date="2024-06-23T18:45:00Z" w16du:dateUtc="2024-06-23T16:45:00Z"/>
                <w:lang w:val="en-US"/>
              </w:rPr>
              <w:pPrChange w:id="2179" w:author="Jeff Wootton" w:date="2024-06-23T18:55:00Z" w16du:dateUtc="2024-06-23T16:55:00Z">
                <w:pPr>
                  <w:pStyle w:val="ListParagraph"/>
                  <w:numPr>
                    <w:numId w:val="29"/>
                  </w:numPr>
                  <w:spacing w:before="60" w:after="60" w:line="240" w:lineRule="auto"/>
                  <w:ind w:hanging="360"/>
                </w:pPr>
              </w:pPrChange>
            </w:pPr>
            <w:del w:id="2180" w:author="Jeff Wootton" w:date="2024-06-23T18:45:00Z" w16du:dateUtc="2024-06-23T16:45:00Z">
              <w:r w:rsidRPr="00712598" w:rsidDel="00260FCD">
                <w:rPr>
                  <w:b/>
                  <w:bCs/>
                </w:rPr>
                <w:delText>While</w:delText>
              </w:r>
              <w:r w:rsidDel="00260FCD">
                <w:delText xml:space="preserve"> </w:delText>
              </w:r>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w:delText>
              </w:r>
              <w:r w:rsidDel="00260FCD">
                <w:delText xml:space="preserve"> </w:delText>
              </w:r>
              <w:r w:rsidRPr="00712598" w:rsidDel="00260FCD">
                <w:rPr>
                  <w:b/>
                  <w:bCs/>
                </w:rPr>
                <w:delText>do</w:delText>
              </w:r>
            </w:del>
          </w:p>
          <w:p w14:paraId="06100C5F" w14:textId="62D36B4D"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181" w:author="Jeff Wootton" w:date="2024-06-23T18:45:00Z" w16du:dateUtc="2024-06-23T16:45:00Z"/>
                <w:lang w:val="en-US"/>
              </w:rPr>
              <w:pPrChange w:id="2182" w:author="Jeff Wootton" w:date="2024-06-23T18:55:00Z" w16du:dateUtc="2024-06-23T16:55:00Z">
                <w:pPr>
                  <w:pStyle w:val="ListParagraph"/>
                  <w:numPr>
                    <w:ilvl w:val="1"/>
                    <w:numId w:val="29"/>
                  </w:numPr>
                  <w:spacing w:before="60" w:after="60" w:line="240" w:lineRule="auto"/>
                  <w:ind w:left="1164" w:hanging="283"/>
                </w:pPr>
              </w:pPrChange>
            </w:pPr>
            <w:del w:id="2183" w:author="Jeff Wootton" w:date="2024-06-23T18:45:00Z" w16du:dateUtc="2024-06-23T16:45:00Z">
              <w:r w:rsidRPr="00712598" w:rsidDel="00260FCD">
                <w:rPr>
                  <w:b/>
                  <w:bCs/>
                </w:rPr>
                <w:delText>For</w:delText>
              </w:r>
              <w:r w:rsidDel="00260FCD">
                <w:delText xml:space="preserve"> all </w:delText>
              </w:r>
              <w:r w:rsidR="002F6D11" w:rsidDel="00260FCD">
                <w:rPr>
                  <w:i/>
                  <w:iCs/>
                </w:rPr>
                <w:delText>dataCoverage</w:delText>
              </w:r>
              <w:r w:rsidR="002F6D11" w:rsidDel="00260FCD">
                <w:delText xml:space="preserve"> </w:delText>
              </w:r>
              <w:r w:rsidDel="00260FCD">
                <w:delText xml:space="preserve">in </w:delText>
              </w:r>
              <w:r w:rsidR="002F6D11" w:rsidDel="00260FCD">
                <w:rPr>
                  <w:i/>
                  <w:iCs/>
                </w:rPr>
                <w:delText>inventory</w:delText>
              </w:r>
            </w:del>
          </w:p>
          <w:p w14:paraId="332FE72B" w14:textId="1B508CAE" w:rsidR="00712598" w:rsidRPr="00712598" w:rsidDel="00260FCD" w:rsidRDefault="00712598">
            <w:pPr>
              <w:pStyle w:val="ListParagraph"/>
              <w:keepNext/>
              <w:numPr>
                <w:ilvl w:val="2"/>
                <w:numId w:val="29"/>
              </w:numPr>
              <w:suppressAutoHyphens/>
              <w:spacing w:before="270" w:after="60" w:line="240" w:lineRule="auto"/>
              <w:ind w:left="1731" w:hanging="283"/>
              <w:outlineLvl w:val="0"/>
              <w:rPr>
                <w:del w:id="2184" w:author="Jeff Wootton" w:date="2024-06-23T18:45:00Z" w16du:dateUtc="2024-06-23T16:45:00Z"/>
                <w:lang w:val="en-US"/>
              </w:rPr>
              <w:pPrChange w:id="2185" w:author="Jeff Wootton" w:date="2024-06-23T18:55:00Z" w16du:dateUtc="2024-06-23T16:55:00Z">
                <w:pPr>
                  <w:pStyle w:val="ListParagraph"/>
                  <w:numPr>
                    <w:ilvl w:val="2"/>
                    <w:numId w:val="29"/>
                  </w:numPr>
                  <w:spacing w:before="60" w:after="60" w:line="240" w:lineRule="auto"/>
                  <w:ind w:left="1731" w:hanging="283"/>
                </w:pPr>
              </w:pPrChange>
            </w:pPr>
            <w:del w:id="2186"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rPr>
                  <w:rFonts w:ascii="Cambria Math" w:hAnsi="Cambria Math" w:cs="Cambria Math"/>
                </w:rPr>
                <w:delText>∈</w:delText>
              </w:r>
              <w:r w:rsidDel="00260FCD">
                <w:delText xml:space="preserve"> </w:delText>
              </w:r>
              <w:r w:rsidDel="00260FCD">
                <w:rPr>
                  <w:rFonts w:ascii="Cambria Math" w:hAnsi="Cambria Math" w:cs="Cambria Math"/>
                </w:rPr>
                <w:delText>𝑠𝑐𝑎𝑙𝑒𝐵𝑎𝑛𝑑𝑠</w:delText>
              </w:r>
              <w:r w:rsidDel="00260FCD">
                <w:delText>(</w:delText>
              </w:r>
              <w:r w:rsidR="00300216" w:rsidRPr="00300216" w:rsidDel="00260FCD">
                <w:rPr>
                  <w:rFonts w:ascii="Cambria Math" w:hAnsi="Cambria Math" w:cs="Cambria Math"/>
                  <w:i/>
                </w:rPr>
                <w:delText>dataCoverage</w:delText>
              </w:r>
              <w:r w:rsidDel="00260FCD">
                <w:delText xml:space="preserve">) </w:delText>
              </w:r>
              <w:r w:rsidR="00300216" w:rsidDel="00260FCD">
                <w:rPr>
                  <w:rFonts w:ascii="Cambria Math" w:hAnsi="Cambria Math" w:cs="Cambria Math"/>
                </w:rPr>
                <w:delText>AND</w:delText>
              </w:r>
              <w:r w:rsidR="00300216" w:rsidDel="00260FCD">
                <w:delText xml:space="preserve"> </w:delText>
              </w:r>
              <w:r w:rsidDel="00260FCD">
                <w:delText>(</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Pr="00300216" w:rsidDel="00260FCD">
                <w:rPr>
                  <w:rFonts w:ascii="Cambria Math" w:hAnsi="Cambria Math" w:cs="Cambria Math"/>
                  <w:i/>
                </w:rPr>
                <w:delText>𝑝𝑜𝑙𝑦</w:delText>
              </w:r>
              <w:r w:rsidR="00BF4AB9" w:rsidRPr="00300216" w:rsidDel="00260FCD">
                <w:rPr>
                  <w:rFonts w:ascii="Cambria Math" w:hAnsi="Cambria Math" w:cs="Cambria Math"/>
                  <w:i/>
                  <w:iCs/>
                </w:rPr>
                <w:delText>gon</w:delText>
              </w:r>
              <w:r w:rsidDel="00260FCD">
                <w:delText>(</w:delText>
              </w:r>
              <w:r w:rsidR="00BF4AB9" w:rsidRPr="006A7DDE" w:rsidDel="00260FCD">
                <w:rPr>
                  <w:rFonts w:ascii="Cambria Math" w:hAnsi="Cambria Math" w:cs="Cambria Math"/>
                  <w:i/>
                  <w:iCs/>
                </w:rPr>
                <w:delText>dataCoverage</w:delText>
              </w:r>
              <w:r w:rsidDel="00260FCD">
                <w:delText xml:space="preserve">)) ∩ </w:delText>
              </w:r>
              <w:r w:rsidDel="00260FCD">
                <w:rPr>
                  <w:rFonts w:ascii="Cambria Math" w:hAnsi="Cambria Math" w:cs="Cambria Math"/>
                </w:rPr>
                <w:delText>𝑣𝑖𝑒𝑤𝑝𝑜𝑟𝑡</w:delText>
              </w:r>
              <w:r w:rsidDel="00260FCD">
                <w:delText>) ≠ Ø</w:delText>
              </w:r>
            </w:del>
          </w:p>
          <w:p w14:paraId="450A1228" w14:textId="642D4A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187" w:author="Jeff Wootton" w:date="2024-06-23T18:45:00Z" w16du:dateUtc="2024-06-23T16:45:00Z"/>
                <w:lang w:val="en-US"/>
              </w:rPr>
              <w:pPrChange w:id="2188" w:author="Jeff Wootton" w:date="2024-06-23T18:55:00Z" w16du:dateUtc="2024-06-23T16:55:00Z">
                <w:pPr>
                  <w:pStyle w:val="ListParagraph"/>
                  <w:numPr>
                    <w:ilvl w:val="3"/>
                    <w:numId w:val="29"/>
                  </w:numPr>
                  <w:spacing w:before="60" w:after="60" w:line="240" w:lineRule="auto"/>
                  <w:ind w:left="2015" w:hanging="284"/>
                </w:pPr>
              </w:pPrChange>
            </w:pPr>
            <w:del w:id="2189"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𝑆</w:delText>
              </w:r>
              <w:r w:rsidDel="00260FCD">
                <w:delText xml:space="preserve"> </w:delText>
              </w:r>
              <w:r w:rsidDel="00260FCD">
                <w:rPr>
                  <w:rFonts w:ascii="Cambria Math" w:hAnsi="Cambria Math" w:cs="Cambria Math"/>
                </w:rPr>
                <w:delText>∪</w:delText>
              </w:r>
              <w:r w:rsidDel="00260FCD">
                <w:delText xml:space="preserve"> </w:delText>
              </w:r>
              <w:r w:rsidR="00BF4AB9" w:rsidRPr="006A7DDE" w:rsidDel="00260FCD">
                <w:rPr>
                  <w:rFonts w:ascii="Cambria Math" w:hAnsi="Cambria Math" w:cs="Cambria Math"/>
                  <w:i/>
                  <w:iCs/>
                </w:rPr>
                <w:delText>dataCoverage</w:delText>
              </w:r>
            </w:del>
          </w:p>
          <w:p w14:paraId="547A8670" w14:textId="7EB82C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190" w:author="Jeff Wootton" w:date="2024-06-23T18:45:00Z" w16du:dateUtc="2024-06-23T16:45:00Z"/>
                <w:lang w:val="en-US"/>
              </w:rPr>
              <w:pPrChange w:id="2191" w:author="Jeff Wootton" w:date="2024-06-23T18:55:00Z" w16du:dateUtc="2024-06-23T16:55:00Z">
                <w:pPr>
                  <w:pStyle w:val="ListParagraph"/>
                  <w:numPr>
                    <w:ilvl w:val="3"/>
                    <w:numId w:val="29"/>
                  </w:numPr>
                  <w:spacing w:before="60" w:after="60" w:line="240" w:lineRule="auto"/>
                  <w:ind w:left="2015" w:hanging="284"/>
                </w:pPr>
              </w:pPrChange>
            </w:pPr>
            <w:del w:id="2192" w:author="Jeff Wootton" w:date="2024-06-23T18:45:00Z" w16du:dateUtc="2024-06-23T16:45:00Z">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𝑣𝑖𝑒𝑤𝑝𝑜𝑟𝑡</w:delText>
              </w:r>
              <w:r w:rsidDel="00260FCD">
                <w:delText xml:space="preserve"> \ </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00BF4AB9" w:rsidDel="00260FCD">
                <w:rPr>
                  <w:rFonts w:ascii="Cambria Math" w:hAnsi="Cambria Math" w:cs="Cambria Math"/>
                </w:rPr>
                <w:delText>𝑝𝑜𝑙</w:delText>
              </w:r>
              <w:r w:rsidR="00BF4AB9" w:rsidRPr="00BF4AB9" w:rsidDel="00260FCD">
                <w:rPr>
                  <w:rFonts w:ascii="Cambria Math" w:hAnsi="Cambria Math" w:cs="Cambria Math"/>
                  <w:i/>
                  <w:iCs/>
                </w:rPr>
                <w:delText>ygon</w:delText>
              </w:r>
              <w:r w:rsidDel="00260FCD">
                <w:delText>(</w:delText>
              </w:r>
              <w:r w:rsidR="00BF4AB9" w:rsidRPr="006A7DDE" w:rsidDel="00260FCD">
                <w:rPr>
                  <w:rFonts w:ascii="Cambria Math" w:hAnsi="Cambria Math" w:cs="Cambria Math"/>
                  <w:i/>
                  <w:iCs/>
                </w:rPr>
                <w:delText>dataCoverage</w:delText>
              </w:r>
              <w:r w:rsidDel="00260FCD">
                <w:delText>))</w:delText>
              </w:r>
            </w:del>
          </w:p>
          <w:p w14:paraId="3668D3C0" w14:textId="17F5C20B" w:rsidR="00712598" w:rsidRPr="00712598" w:rsidDel="00260FCD" w:rsidRDefault="002A00F4">
            <w:pPr>
              <w:pStyle w:val="ListParagraph"/>
              <w:keepNext/>
              <w:numPr>
                <w:ilvl w:val="1"/>
                <w:numId w:val="29"/>
              </w:numPr>
              <w:suppressAutoHyphens/>
              <w:spacing w:before="270" w:after="60" w:line="240" w:lineRule="auto"/>
              <w:ind w:left="1164" w:hanging="283"/>
              <w:outlineLvl w:val="0"/>
              <w:rPr>
                <w:del w:id="2193" w:author="Jeff Wootton" w:date="2024-06-23T18:45:00Z" w16du:dateUtc="2024-06-23T16:45:00Z"/>
                <w:lang w:val="en-US"/>
              </w:rPr>
              <w:pPrChange w:id="2194" w:author="Jeff Wootton" w:date="2024-06-23T18:55:00Z" w16du:dateUtc="2024-06-23T16:55:00Z">
                <w:pPr>
                  <w:pStyle w:val="ListParagraph"/>
                  <w:numPr>
                    <w:ilvl w:val="1"/>
                    <w:numId w:val="29"/>
                  </w:numPr>
                  <w:spacing w:before="60" w:after="60" w:line="240" w:lineRule="auto"/>
                  <w:ind w:left="1164" w:hanging="283"/>
                </w:pPr>
              </w:pPrChange>
            </w:pPr>
            <w:del w:id="2195"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w:delText>
              </w:r>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1</w:delText>
              </w:r>
            </w:del>
          </w:p>
          <w:p w14:paraId="603F5CE9" w14:textId="376D6E43"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196" w:author="Jeff Wootton" w:date="2024-06-23T18:45:00Z" w16du:dateUtc="2024-06-23T16:45:00Z"/>
                <w:lang w:val="en-US"/>
              </w:rPr>
              <w:pPrChange w:id="2197" w:author="Jeff Wootton" w:date="2024-06-23T18:55:00Z" w16du:dateUtc="2024-06-23T16:55:00Z">
                <w:pPr>
                  <w:pStyle w:val="ListParagraph"/>
                  <w:numPr>
                    <w:ilvl w:val="1"/>
                    <w:numId w:val="29"/>
                  </w:numPr>
                  <w:spacing w:before="60" w:after="60" w:line="240" w:lineRule="auto"/>
                  <w:ind w:left="1164" w:hanging="283"/>
                </w:pPr>
              </w:pPrChange>
            </w:pPr>
            <w:del w:id="2198"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delText>= 0</w:delText>
              </w:r>
            </w:del>
          </w:p>
          <w:p w14:paraId="09DAE839" w14:textId="5EB8BD48" w:rsidR="00712598" w:rsidRPr="00712598" w:rsidDel="00260FCD" w:rsidRDefault="00712598">
            <w:pPr>
              <w:pStyle w:val="ListParagraph"/>
              <w:keepNext/>
              <w:numPr>
                <w:ilvl w:val="2"/>
                <w:numId w:val="29"/>
              </w:numPr>
              <w:suppressAutoHyphens/>
              <w:spacing w:before="270" w:after="120" w:line="240" w:lineRule="auto"/>
              <w:ind w:left="1730" w:hanging="284"/>
              <w:contextualSpacing w:val="0"/>
              <w:outlineLvl w:val="0"/>
              <w:rPr>
                <w:del w:id="2199" w:author="Jeff Wootton" w:date="2024-06-23T18:45:00Z" w16du:dateUtc="2024-06-23T16:45:00Z"/>
                <w:lang w:val="en-US"/>
              </w:rPr>
              <w:pPrChange w:id="2200" w:author="Jeff Wootton" w:date="2024-06-23T18:55:00Z" w16du:dateUtc="2024-06-23T16:55:00Z">
                <w:pPr>
                  <w:pStyle w:val="ListParagraph"/>
                  <w:numPr>
                    <w:ilvl w:val="2"/>
                    <w:numId w:val="29"/>
                  </w:numPr>
                  <w:spacing w:before="60" w:after="120" w:line="240" w:lineRule="auto"/>
                  <w:ind w:left="1730" w:hanging="284"/>
                  <w:contextualSpacing w:val="0"/>
                </w:pPr>
              </w:pPrChange>
            </w:pPr>
            <w:del w:id="2201" w:author="Jeff Wootton" w:date="2024-06-23T18:45:00Z" w16du:dateUtc="2024-06-23T16:45:00Z">
              <w:r w:rsidRPr="00712598" w:rsidDel="00260FCD">
                <w:rPr>
                  <w:b/>
                  <w:bCs/>
                </w:rPr>
                <w:delText>Return</w:delText>
              </w:r>
              <w:r w:rsidDel="00260FCD">
                <w:delText xml:space="preserve"> </w:delText>
              </w:r>
              <w:r w:rsidR="00F33B8C" w:rsidRPr="00C942A1" w:rsidDel="00260FCD">
                <w:rPr>
                  <w:i/>
                  <w:iCs/>
                </w:rPr>
                <w:delText>S</w:delText>
              </w:r>
            </w:del>
          </w:p>
          <w:p w14:paraId="6B4257B9" w14:textId="30A17383" w:rsidR="00712598" w:rsidRPr="00F33B8C" w:rsidDel="00260FCD" w:rsidRDefault="00F33B8C">
            <w:pPr>
              <w:pStyle w:val="ListParagraph"/>
              <w:keepNext/>
              <w:numPr>
                <w:ilvl w:val="0"/>
                <w:numId w:val="29"/>
              </w:numPr>
              <w:suppressAutoHyphens/>
              <w:spacing w:before="270" w:after="120" w:line="240" w:lineRule="auto"/>
              <w:ind w:left="714" w:hanging="357"/>
              <w:outlineLvl w:val="0"/>
              <w:rPr>
                <w:del w:id="2202" w:author="Jeff Wootton" w:date="2024-06-23T18:45:00Z" w16du:dateUtc="2024-06-23T16:45:00Z"/>
                <w:lang w:val="en-US"/>
              </w:rPr>
              <w:pPrChange w:id="2203" w:author="Jeff Wootton" w:date="2024-06-23T18:55:00Z" w16du:dateUtc="2024-06-23T16:55:00Z">
                <w:pPr>
                  <w:pStyle w:val="ListParagraph"/>
                  <w:numPr>
                    <w:numId w:val="29"/>
                  </w:numPr>
                  <w:spacing w:before="60" w:after="120" w:line="240" w:lineRule="auto"/>
                  <w:ind w:left="714" w:hanging="357"/>
                </w:pPr>
              </w:pPrChange>
            </w:pPr>
            <w:del w:id="2204" w:author="Jeff Wootton" w:date="2024-06-23T18:45:00Z" w16du:dateUtc="2024-06-23T16:45:00Z">
              <w:r w:rsidRPr="00712598" w:rsidDel="00260FCD">
                <w:rPr>
                  <w:b/>
                  <w:bCs/>
                </w:rPr>
                <w:delText>Return</w:delText>
              </w:r>
              <w:r w:rsidDel="00260FCD">
                <w:delText xml:space="preserve"> </w:delText>
              </w:r>
              <w:r w:rsidRPr="00C942A1" w:rsidDel="00260FCD">
                <w:rPr>
                  <w:i/>
                  <w:iCs/>
                </w:rPr>
                <w:delText>S</w:delText>
              </w:r>
            </w:del>
          </w:p>
        </w:tc>
      </w:tr>
    </w:tbl>
    <w:p w14:paraId="2142818C" w14:textId="749A15DB" w:rsidR="00712598" w:rsidDel="00260FCD" w:rsidRDefault="00712598">
      <w:pPr>
        <w:keepNext/>
        <w:suppressAutoHyphens/>
        <w:spacing w:before="270" w:after="0" w:line="240" w:lineRule="auto"/>
        <w:outlineLvl w:val="0"/>
        <w:rPr>
          <w:del w:id="2205" w:author="Jeff Wootton" w:date="2024-06-23T18:45:00Z" w16du:dateUtc="2024-06-23T16:45:00Z"/>
          <w:lang w:val="en-US"/>
        </w:rPr>
        <w:pPrChange w:id="2206" w:author="Jeff Wootton" w:date="2024-06-23T18:55:00Z" w16du:dateUtc="2024-06-23T16:55:00Z">
          <w:pPr>
            <w:spacing w:after="0" w:line="240" w:lineRule="auto"/>
          </w:pPr>
        </w:pPrChange>
      </w:pPr>
    </w:p>
    <w:p w14:paraId="205CA1A9" w14:textId="40310185" w:rsidR="00F33B8C" w:rsidDel="00260FCD" w:rsidRDefault="00F33B8C">
      <w:pPr>
        <w:keepNext/>
        <w:suppressAutoHyphens/>
        <w:spacing w:before="270" w:after="120" w:line="240" w:lineRule="auto"/>
        <w:outlineLvl w:val="0"/>
        <w:rPr>
          <w:del w:id="2207" w:author="Jeff Wootton" w:date="2024-06-23T18:45:00Z" w16du:dateUtc="2024-06-23T16:45:00Z"/>
          <w:lang w:val="en-US"/>
        </w:rPr>
        <w:pPrChange w:id="2208" w:author="Jeff Wootton" w:date="2024-06-23T18:55:00Z" w16du:dateUtc="2024-06-23T16:55:00Z">
          <w:pPr>
            <w:spacing w:after="120" w:line="240" w:lineRule="auto"/>
          </w:pPr>
        </w:pPrChange>
      </w:pPr>
      <w:del w:id="2209" w:author="Jeff Wootton" w:date="2024-06-23T18:45:00Z" w16du:dateUtc="2024-06-23T16:45:00Z">
        <w:r w:rsidDel="00260FCD">
          <w:rPr>
            <w:lang w:val="en-US"/>
          </w:rPr>
          <w:delText>Comments:</w:delText>
        </w:r>
      </w:del>
    </w:p>
    <w:tbl>
      <w:tblPr>
        <w:tblStyle w:val="TableGrid"/>
        <w:tblW w:w="0" w:type="auto"/>
        <w:tblLook w:val="04A0" w:firstRow="1" w:lastRow="0" w:firstColumn="1" w:lastColumn="0" w:noHBand="0" w:noVBand="1"/>
      </w:tblPr>
      <w:tblGrid>
        <w:gridCol w:w="846"/>
        <w:gridCol w:w="8232"/>
      </w:tblGrid>
      <w:tr w:rsidR="00F33B8C" w:rsidRPr="00F33B8C" w:rsidDel="00260FCD" w14:paraId="34C5A429" w14:textId="3D73E0D3" w:rsidTr="00F33B8C">
        <w:trPr>
          <w:del w:id="2210" w:author="Jeff Wootton" w:date="2024-06-23T18:45:00Z"/>
        </w:trPr>
        <w:tc>
          <w:tcPr>
            <w:tcW w:w="846" w:type="dxa"/>
            <w:shd w:val="clear" w:color="auto" w:fill="D9D9D9" w:themeFill="background1" w:themeFillShade="D9"/>
          </w:tcPr>
          <w:p w14:paraId="7600BB06" w14:textId="2660E706" w:rsidR="00F33B8C" w:rsidRPr="00F33B8C" w:rsidDel="00260FCD" w:rsidRDefault="00F33B8C">
            <w:pPr>
              <w:keepNext/>
              <w:suppressAutoHyphens/>
              <w:spacing w:before="270" w:after="60" w:line="240" w:lineRule="auto"/>
              <w:jc w:val="left"/>
              <w:outlineLvl w:val="0"/>
              <w:rPr>
                <w:del w:id="2211" w:author="Jeff Wootton" w:date="2024-06-23T18:45:00Z" w16du:dateUtc="2024-06-23T16:45:00Z"/>
                <w:b/>
                <w:bCs/>
                <w:lang w:val="en-US"/>
              </w:rPr>
              <w:pPrChange w:id="2212" w:author="Jeff Wootton" w:date="2024-06-23T18:55:00Z" w16du:dateUtc="2024-06-23T16:55:00Z">
                <w:pPr>
                  <w:spacing w:before="60" w:after="60" w:line="240" w:lineRule="auto"/>
                  <w:jc w:val="left"/>
                </w:pPr>
              </w:pPrChange>
            </w:pPr>
            <w:del w:id="2213" w:author="Jeff Wootton" w:date="2024-06-23T18:45:00Z" w16du:dateUtc="2024-06-23T16:45:00Z">
              <w:r w:rsidDel="00260FCD">
                <w:rPr>
                  <w:b/>
                  <w:bCs/>
                  <w:lang w:val="en-US"/>
                </w:rPr>
                <w:delText>Row</w:delText>
              </w:r>
            </w:del>
          </w:p>
        </w:tc>
        <w:tc>
          <w:tcPr>
            <w:tcW w:w="8232" w:type="dxa"/>
            <w:shd w:val="clear" w:color="auto" w:fill="D9D9D9" w:themeFill="background1" w:themeFillShade="D9"/>
          </w:tcPr>
          <w:p w14:paraId="1513D456" w14:textId="7E271C41" w:rsidR="00F33B8C" w:rsidRPr="00F33B8C" w:rsidDel="00260FCD" w:rsidRDefault="00F33B8C">
            <w:pPr>
              <w:keepNext/>
              <w:suppressAutoHyphens/>
              <w:spacing w:before="270" w:after="60" w:line="240" w:lineRule="auto"/>
              <w:jc w:val="left"/>
              <w:outlineLvl w:val="0"/>
              <w:rPr>
                <w:del w:id="2214" w:author="Jeff Wootton" w:date="2024-06-23T18:45:00Z" w16du:dateUtc="2024-06-23T16:45:00Z"/>
                <w:b/>
                <w:bCs/>
                <w:lang w:val="en-US"/>
              </w:rPr>
              <w:pPrChange w:id="2215" w:author="Jeff Wootton" w:date="2024-06-23T18:55:00Z" w16du:dateUtc="2024-06-23T16:55:00Z">
                <w:pPr>
                  <w:spacing w:before="60" w:after="60" w:line="240" w:lineRule="auto"/>
                  <w:jc w:val="left"/>
                </w:pPr>
              </w:pPrChange>
            </w:pPr>
            <w:del w:id="2216" w:author="Jeff Wootton" w:date="2024-06-23T18:45:00Z" w16du:dateUtc="2024-06-23T16:45:00Z">
              <w:r w:rsidDel="00260FCD">
                <w:rPr>
                  <w:b/>
                  <w:bCs/>
                  <w:lang w:val="en-US"/>
                </w:rPr>
                <w:delText>Description</w:delText>
              </w:r>
            </w:del>
          </w:p>
        </w:tc>
      </w:tr>
      <w:tr w:rsidR="00F33B8C" w:rsidDel="00260FCD" w14:paraId="04207ABF" w14:textId="5892E0A1" w:rsidTr="00F33B8C">
        <w:trPr>
          <w:del w:id="2217" w:author="Jeff Wootton" w:date="2024-06-23T18:45:00Z"/>
        </w:trPr>
        <w:tc>
          <w:tcPr>
            <w:tcW w:w="846" w:type="dxa"/>
          </w:tcPr>
          <w:p w14:paraId="1D378639" w14:textId="0066ABF7" w:rsidR="00F33B8C" w:rsidRPr="00F33B8C" w:rsidDel="00260FCD" w:rsidRDefault="00F33B8C">
            <w:pPr>
              <w:keepNext/>
              <w:suppressAutoHyphens/>
              <w:spacing w:before="270" w:after="60" w:line="240" w:lineRule="auto"/>
              <w:jc w:val="left"/>
              <w:outlineLvl w:val="0"/>
              <w:rPr>
                <w:del w:id="2218" w:author="Jeff Wootton" w:date="2024-06-23T18:45:00Z" w16du:dateUtc="2024-06-23T16:45:00Z"/>
                <w:b/>
                <w:bCs/>
                <w:lang w:val="en-US"/>
              </w:rPr>
              <w:pPrChange w:id="2219" w:author="Jeff Wootton" w:date="2024-06-23T18:55:00Z" w16du:dateUtc="2024-06-23T16:55:00Z">
                <w:pPr>
                  <w:spacing w:before="60" w:after="60" w:line="240" w:lineRule="auto"/>
                  <w:jc w:val="left"/>
                </w:pPr>
              </w:pPrChange>
            </w:pPr>
            <w:del w:id="2220" w:author="Jeff Wootton" w:date="2024-06-23T18:45:00Z" w16du:dateUtc="2024-06-23T16:45:00Z">
              <w:r w:rsidDel="00260FCD">
                <w:rPr>
                  <w:b/>
                  <w:bCs/>
                  <w:lang w:val="en-US"/>
                </w:rPr>
                <w:delText>1.</w:delText>
              </w:r>
            </w:del>
          </w:p>
        </w:tc>
        <w:tc>
          <w:tcPr>
            <w:tcW w:w="8232" w:type="dxa"/>
          </w:tcPr>
          <w:p w14:paraId="7624FD90" w14:textId="12CCDEFA" w:rsidR="00F33B8C" w:rsidDel="00260FCD" w:rsidRDefault="00F33B8C">
            <w:pPr>
              <w:keepNext/>
              <w:suppressAutoHyphens/>
              <w:spacing w:before="270" w:after="60" w:line="240" w:lineRule="auto"/>
              <w:jc w:val="left"/>
              <w:outlineLvl w:val="0"/>
              <w:rPr>
                <w:del w:id="2221" w:author="Jeff Wootton" w:date="2024-06-23T18:45:00Z" w16du:dateUtc="2024-06-23T16:45:00Z"/>
                <w:lang w:val="en-US"/>
              </w:rPr>
              <w:pPrChange w:id="2222" w:author="Jeff Wootton" w:date="2024-06-23T18:55:00Z" w16du:dateUtc="2024-06-23T16:55:00Z">
                <w:pPr>
                  <w:spacing w:before="60" w:after="60" w:line="240" w:lineRule="auto"/>
                  <w:jc w:val="left"/>
                </w:pPr>
              </w:pPrChange>
            </w:pPr>
            <w:del w:id="2223" w:author="Jeff Wootton" w:date="2024-06-23T18:45:00Z" w16du:dateUtc="2024-06-23T16:45:00Z">
              <w:r w:rsidDel="00260FCD">
                <w:delText xml:space="preserve">Create an empty set of inventory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del>
          </w:p>
        </w:tc>
      </w:tr>
      <w:tr w:rsidR="00F33B8C" w:rsidDel="00260FCD" w14:paraId="53300B9B" w14:textId="36A99180" w:rsidTr="00F33B8C">
        <w:trPr>
          <w:del w:id="2224" w:author="Jeff Wootton" w:date="2024-06-23T18:45:00Z"/>
        </w:trPr>
        <w:tc>
          <w:tcPr>
            <w:tcW w:w="846" w:type="dxa"/>
          </w:tcPr>
          <w:p w14:paraId="6D11A78F" w14:textId="118C60B7" w:rsidR="00F33B8C" w:rsidRPr="00F33B8C" w:rsidDel="00260FCD" w:rsidRDefault="00F33B8C">
            <w:pPr>
              <w:keepNext/>
              <w:suppressAutoHyphens/>
              <w:spacing w:before="270" w:after="60" w:line="240" w:lineRule="auto"/>
              <w:jc w:val="left"/>
              <w:outlineLvl w:val="0"/>
              <w:rPr>
                <w:del w:id="2225" w:author="Jeff Wootton" w:date="2024-06-23T18:45:00Z" w16du:dateUtc="2024-06-23T16:45:00Z"/>
                <w:b/>
                <w:bCs/>
                <w:lang w:val="en-US"/>
              </w:rPr>
              <w:pPrChange w:id="2226" w:author="Jeff Wootton" w:date="2024-06-23T18:55:00Z" w16du:dateUtc="2024-06-23T16:55:00Z">
                <w:pPr>
                  <w:spacing w:before="60" w:after="60" w:line="240" w:lineRule="auto"/>
                  <w:jc w:val="left"/>
                </w:pPr>
              </w:pPrChange>
            </w:pPr>
            <w:del w:id="2227" w:author="Jeff Wootton" w:date="2024-06-23T18:45:00Z" w16du:dateUtc="2024-06-23T16:45:00Z">
              <w:r w:rsidDel="00260FCD">
                <w:rPr>
                  <w:b/>
                  <w:bCs/>
                  <w:lang w:val="en-US"/>
                </w:rPr>
                <w:delText>2.</w:delText>
              </w:r>
            </w:del>
          </w:p>
        </w:tc>
        <w:tc>
          <w:tcPr>
            <w:tcW w:w="8232" w:type="dxa"/>
          </w:tcPr>
          <w:p w14:paraId="5955FF4D" w14:textId="6F6CA958" w:rsidR="00F33B8C" w:rsidDel="00260FCD" w:rsidRDefault="00F33B8C">
            <w:pPr>
              <w:keepNext/>
              <w:suppressAutoHyphens/>
              <w:spacing w:before="270" w:after="60" w:line="240" w:lineRule="auto"/>
              <w:jc w:val="left"/>
              <w:outlineLvl w:val="0"/>
              <w:rPr>
                <w:del w:id="2228" w:author="Jeff Wootton" w:date="2024-06-23T18:45:00Z" w16du:dateUtc="2024-06-23T16:45:00Z"/>
                <w:lang w:val="en-US"/>
              </w:rPr>
              <w:pPrChange w:id="2229" w:author="Jeff Wootton" w:date="2024-06-23T18:55:00Z" w16du:dateUtc="2024-06-23T16:55:00Z">
                <w:pPr>
                  <w:spacing w:before="60" w:after="60" w:line="240" w:lineRule="auto"/>
                  <w:jc w:val="left"/>
                </w:pPr>
              </w:pPrChange>
            </w:pPr>
            <w:del w:id="2230" w:author="Jeff Wootton" w:date="2024-06-23T18:45:00Z" w16du:dateUtc="2024-06-23T16:45:00Z">
              <w:r w:rsidDel="00260FCD">
                <w:delText xml:space="preserve">Get the scale band to which </w:delText>
              </w:r>
              <w:r w:rsidRPr="002D4E29" w:rsidDel="00260FCD">
                <w:rPr>
                  <w:i/>
                  <w:iCs/>
                </w:rPr>
                <w:delText>scale</w:delText>
              </w:r>
              <w:r w:rsidDel="00260FCD">
                <w:delText xml:space="preserve"> belong and assign it to the variable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del>
          </w:p>
        </w:tc>
      </w:tr>
      <w:tr w:rsidR="00F33B8C" w:rsidDel="00260FCD" w14:paraId="2BF3EAB7" w14:textId="0443E346" w:rsidTr="00F33B8C">
        <w:trPr>
          <w:del w:id="2231" w:author="Jeff Wootton" w:date="2024-06-23T18:45:00Z"/>
        </w:trPr>
        <w:tc>
          <w:tcPr>
            <w:tcW w:w="846" w:type="dxa"/>
          </w:tcPr>
          <w:p w14:paraId="753A22F4" w14:textId="007BA386" w:rsidR="00F33B8C" w:rsidRPr="00F33B8C" w:rsidDel="00260FCD" w:rsidRDefault="00F33B8C">
            <w:pPr>
              <w:keepNext/>
              <w:suppressAutoHyphens/>
              <w:spacing w:before="270" w:after="60" w:line="240" w:lineRule="auto"/>
              <w:jc w:val="left"/>
              <w:outlineLvl w:val="0"/>
              <w:rPr>
                <w:del w:id="2232" w:author="Jeff Wootton" w:date="2024-06-23T18:45:00Z" w16du:dateUtc="2024-06-23T16:45:00Z"/>
                <w:b/>
                <w:bCs/>
                <w:lang w:val="en-US"/>
              </w:rPr>
              <w:pPrChange w:id="2233" w:author="Jeff Wootton" w:date="2024-06-23T18:55:00Z" w16du:dateUtc="2024-06-23T16:55:00Z">
                <w:pPr>
                  <w:spacing w:before="60" w:after="60" w:line="240" w:lineRule="auto"/>
                  <w:jc w:val="left"/>
                </w:pPr>
              </w:pPrChange>
            </w:pPr>
            <w:del w:id="2234" w:author="Jeff Wootton" w:date="2024-06-23T18:45:00Z" w16du:dateUtc="2024-06-23T16:45:00Z">
              <w:r w:rsidDel="00260FCD">
                <w:rPr>
                  <w:b/>
                  <w:bCs/>
                  <w:lang w:val="en-US"/>
                </w:rPr>
                <w:delText>3.</w:delText>
              </w:r>
            </w:del>
          </w:p>
        </w:tc>
        <w:tc>
          <w:tcPr>
            <w:tcW w:w="8232" w:type="dxa"/>
          </w:tcPr>
          <w:p w14:paraId="525BEF30" w14:textId="5EFF53EF" w:rsidR="00F33B8C" w:rsidDel="00260FCD" w:rsidRDefault="00F33B8C">
            <w:pPr>
              <w:keepNext/>
              <w:suppressAutoHyphens/>
              <w:spacing w:before="270" w:after="60" w:line="240" w:lineRule="auto"/>
              <w:jc w:val="left"/>
              <w:outlineLvl w:val="0"/>
              <w:rPr>
                <w:del w:id="2235" w:author="Jeff Wootton" w:date="2024-06-23T18:45:00Z" w16du:dateUtc="2024-06-23T16:45:00Z"/>
                <w:lang w:val="en-US"/>
              </w:rPr>
              <w:pPrChange w:id="2236" w:author="Jeff Wootton" w:date="2024-06-23T18:55:00Z" w16du:dateUtc="2024-06-23T16:55:00Z">
                <w:pPr>
                  <w:spacing w:before="60" w:after="60" w:line="240" w:lineRule="auto"/>
                  <w:jc w:val="left"/>
                </w:pPr>
              </w:pPrChange>
            </w:pPr>
            <w:del w:id="2237" w:author="Jeff Wootton" w:date="2024-06-23T18:45:00Z" w16du:dateUtc="2024-06-23T16:45:00Z">
              <w:r w:rsidDel="00260FCD">
                <w:delText xml:space="preserve">As long as the </w:delText>
              </w:r>
              <w:r w:rsidRPr="002D4E29" w:rsidDel="00260FCD">
                <w:rPr>
                  <w:i/>
                  <w:iCs/>
                </w:rPr>
                <w:delText>viewport</w:delText>
              </w:r>
              <w:r w:rsidDel="00260FCD">
                <w:delText xml:space="preserve"> area is not empty</w:delText>
              </w:r>
            </w:del>
          </w:p>
        </w:tc>
      </w:tr>
      <w:tr w:rsidR="00F33B8C" w:rsidDel="00260FCD" w14:paraId="63990CA5" w14:textId="62DCEED1" w:rsidTr="00F33B8C">
        <w:trPr>
          <w:del w:id="2238" w:author="Jeff Wootton" w:date="2024-06-23T18:45:00Z"/>
        </w:trPr>
        <w:tc>
          <w:tcPr>
            <w:tcW w:w="846" w:type="dxa"/>
          </w:tcPr>
          <w:p w14:paraId="478045FF" w14:textId="3B57E1A8" w:rsidR="00F33B8C" w:rsidRPr="00F33B8C" w:rsidDel="00260FCD" w:rsidRDefault="00F33B8C">
            <w:pPr>
              <w:keepNext/>
              <w:suppressAutoHyphens/>
              <w:spacing w:before="270" w:after="60" w:line="240" w:lineRule="auto"/>
              <w:jc w:val="left"/>
              <w:outlineLvl w:val="0"/>
              <w:rPr>
                <w:del w:id="2239" w:author="Jeff Wootton" w:date="2024-06-23T18:45:00Z" w16du:dateUtc="2024-06-23T16:45:00Z"/>
                <w:b/>
                <w:bCs/>
                <w:lang w:val="en-US"/>
              </w:rPr>
              <w:pPrChange w:id="2240" w:author="Jeff Wootton" w:date="2024-06-23T18:55:00Z" w16du:dateUtc="2024-06-23T16:55:00Z">
                <w:pPr>
                  <w:spacing w:before="60" w:after="60" w:line="240" w:lineRule="auto"/>
                  <w:jc w:val="left"/>
                </w:pPr>
              </w:pPrChange>
            </w:pPr>
            <w:del w:id="2241" w:author="Jeff Wootton" w:date="2024-06-23T18:45:00Z" w16du:dateUtc="2024-06-23T16:45:00Z">
              <w:r w:rsidDel="00260FCD">
                <w:rPr>
                  <w:b/>
                  <w:bCs/>
                  <w:lang w:val="en-US"/>
                </w:rPr>
                <w:delText>3.a</w:delText>
              </w:r>
            </w:del>
          </w:p>
        </w:tc>
        <w:tc>
          <w:tcPr>
            <w:tcW w:w="8232" w:type="dxa"/>
          </w:tcPr>
          <w:p w14:paraId="1F0A2779" w14:textId="74BBC762" w:rsidR="00F33B8C" w:rsidDel="00260FCD" w:rsidRDefault="00F33B8C">
            <w:pPr>
              <w:keepNext/>
              <w:suppressAutoHyphens/>
              <w:spacing w:before="270" w:after="60" w:line="240" w:lineRule="auto"/>
              <w:jc w:val="left"/>
              <w:outlineLvl w:val="0"/>
              <w:rPr>
                <w:del w:id="2242" w:author="Jeff Wootton" w:date="2024-06-23T18:45:00Z" w16du:dateUtc="2024-06-23T16:45:00Z"/>
                <w:lang w:val="en-US"/>
              </w:rPr>
              <w:pPrChange w:id="2243" w:author="Jeff Wootton" w:date="2024-06-23T18:55:00Z" w16du:dateUtc="2024-06-23T16:55:00Z">
                <w:pPr>
                  <w:spacing w:before="60" w:after="60" w:line="240" w:lineRule="auto"/>
                  <w:jc w:val="left"/>
                </w:pPr>
              </w:pPrChange>
            </w:pPr>
            <w:del w:id="2244" w:author="Jeff Wootton" w:date="2024-06-23T18:45:00Z" w16du:dateUtc="2024-06-23T16:45:00Z">
              <w:r w:rsidDel="00260FCD">
                <w:delText xml:space="preserve">Loop over all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r w:rsidR="002A00F4" w:rsidDel="00260FCD">
                <w:delText xml:space="preserve"> </w:delText>
              </w:r>
              <w:r w:rsidDel="00260FCD">
                <w:delText>in the inventory</w:delText>
              </w:r>
            </w:del>
          </w:p>
        </w:tc>
      </w:tr>
      <w:tr w:rsidR="00F33B8C" w:rsidDel="00260FCD" w14:paraId="7DD508D9" w14:textId="5B8088B8" w:rsidTr="00F33B8C">
        <w:trPr>
          <w:del w:id="2245" w:author="Jeff Wootton" w:date="2024-06-23T18:45:00Z"/>
        </w:trPr>
        <w:tc>
          <w:tcPr>
            <w:tcW w:w="846" w:type="dxa"/>
          </w:tcPr>
          <w:p w14:paraId="75A2104B" w14:textId="57A1D868" w:rsidR="00F33B8C" w:rsidDel="00260FCD" w:rsidRDefault="00F33B8C">
            <w:pPr>
              <w:keepNext/>
              <w:suppressAutoHyphens/>
              <w:spacing w:before="270" w:after="60" w:line="240" w:lineRule="auto"/>
              <w:jc w:val="left"/>
              <w:outlineLvl w:val="0"/>
              <w:rPr>
                <w:del w:id="2246" w:author="Jeff Wootton" w:date="2024-06-23T18:45:00Z" w16du:dateUtc="2024-06-23T16:45:00Z"/>
                <w:b/>
                <w:bCs/>
                <w:lang w:val="en-US"/>
              </w:rPr>
              <w:pPrChange w:id="2247" w:author="Jeff Wootton" w:date="2024-06-23T18:55:00Z" w16du:dateUtc="2024-06-23T16:55:00Z">
                <w:pPr>
                  <w:spacing w:before="60" w:after="60" w:line="240" w:lineRule="auto"/>
                  <w:jc w:val="left"/>
                </w:pPr>
              </w:pPrChange>
            </w:pPr>
            <w:del w:id="2248" w:author="Jeff Wootton" w:date="2024-06-23T18:45:00Z" w16du:dateUtc="2024-06-23T16:45:00Z">
              <w:r w:rsidDel="00260FCD">
                <w:rPr>
                  <w:b/>
                  <w:bCs/>
                  <w:lang w:val="en-US"/>
                </w:rPr>
                <w:delText>3.a.i</w:delText>
              </w:r>
            </w:del>
          </w:p>
        </w:tc>
        <w:tc>
          <w:tcPr>
            <w:tcW w:w="8232" w:type="dxa"/>
          </w:tcPr>
          <w:p w14:paraId="65580C19" w14:textId="43F9A6CB" w:rsidR="00F33B8C" w:rsidDel="00260FCD" w:rsidRDefault="00F33B8C">
            <w:pPr>
              <w:keepNext/>
              <w:suppressAutoHyphens/>
              <w:spacing w:before="270" w:after="60" w:line="240" w:lineRule="auto"/>
              <w:jc w:val="left"/>
              <w:outlineLvl w:val="0"/>
              <w:rPr>
                <w:del w:id="2249" w:author="Jeff Wootton" w:date="2024-06-23T18:45:00Z" w16du:dateUtc="2024-06-23T16:45:00Z"/>
                <w:lang w:val="en-US"/>
              </w:rPr>
              <w:pPrChange w:id="2250" w:author="Jeff Wootton" w:date="2024-06-23T18:55:00Z" w16du:dateUtc="2024-06-23T16:55:00Z">
                <w:pPr>
                  <w:spacing w:before="60" w:after="60" w:line="240" w:lineRule="auto"/>
                  <w:jc w:val="left"/>
                </w:pPr>
              </w:pPrChange>
            </w:pPr>
            <w:del w:id="2251" w:author="Jeff Wootton" w:date="2024-06-23T18:45:00Z" w16du:dateUtc="2024-06-23T16:45:00Z">
              <w:r w:rsidDel="00260FCD">
                <w:delText xml:space="preserve">If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r w:rsidDel="00260FCD">
                <w:delText xml:space="preserve"> is an element of the scale bands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RPr="00142BCB" w:rsidDel="00260FCD">
                <w:rPr>
                  <w:b/>
                </w:rPr>
                <w:delText>and</w:delText>
              </w:r>
              <w:r w:rsidDel="00260FCD">
                <w:delText xml:space="preserve"> the projected coverage polygon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overlaps the </w:delText>
              </w:r>
              <w:r w:rsidRPr="002D4E29" w:rsidDel="00260FCD">
                <w:rPr>
                  <w:i/>
                  <w:iCs/>
                </w:rPr>
                <w:delText>viewport</w:delText>
              </w:r>
            </w:del>
          </w:p>
        </w:tc>
      </w:tr>
      <w:tr w:rsidR="00F33B8C" w:rsidDel="00260FCD" w14:paraId="799506D1" w14:textId="6A232C9D" w:rsidTr="00F33B8C">
        <w:trPr>
          <w:del w:id="2252" w:author="Jeff Wootton" w:date="2024-06-23T18:45:00Z"/>
        </w:trPr>
        <w:tc>
          <w:tcPr>
            <w:tcW w:w="846" w:type="dxa"/>
          </w:tcPr>
          <w:p w14:paraId="0186FEEC" w14:textId="2FC63181" w:rsidR="00F33B8C" w:rsidRPr="00F33B8C" w:rsidDel="00260FCD" w:rsidRDefault="00F33B8C">
            <w:pPr>
              <w:keepNext/>
              <w:suppressAutoHyphens/>
              <w:spacing w:before="270" w:after="60" w:line="240" w:lineRule="auto"/>
              <w:jc w:val="left"/>
              <w:outlineLvl w:val="0"/>
              <w:rPr>
                <w:del w:id="2253" w:author="Jeff Wootton" w:date="2024-06-23T18:45:00Z" w16du:dateUtc="2024-06-23T16:45:00Z"/>
                <w:b/>
                <w:bCs/>
                <w:lang w:val="en-US"/>
              </w:rPr>
              <w:pPrChange w:id="2254" w:author="Jeff Wootton" w:date="2024-06-23T18:55:00Z" w16du:dateUtc="2024-06-23T16:55:00Z">
                <w:pPr>
                  <w:spacing w:before="60" w:after="60" w:line="240" w:lineRule="auto"/>
                  <w:jc w:val="left"/>
                </w:pPr>
              </w:pPrChange>
            </w:pPr>
            <w:del w:id="2255" w:author="Jeff Wootton" w:date="2024-06-23T18:45:00Z" w16du:dateUtc="2024-06-23T16:45:00Z">
              <w:r w:rsidDel="00260FCD">
                <w:rPr>
                  <w:b/>
                  <w:bCs/>
                  <w:lang w:val="en-US"/>
                </w:rPr>
                <w:delText>3.a.i.1.</w:delText>
              </w:r>
            </w:del>
          </w:p>
        </w:tc>
        <w:tc>
          <w:tcPr>
            <w:tcW w:w="8232" w:type="dxa"/>
          </w:tcPr>
          <w:p w14:paraId="32EE4335" w14:textId="03979B08" w:rsidR="00F33B8C" w:rsidDel="00260FCD" w:rsidRDefault="002D4E29">
            <w:pPr>
              <w:keepNext/>
              <w:suppressAutoHyphens/>
              <w:spacing w:before="270" w:after="60" w:line="240" w:lineRule="auto"/>
              <w:jc w:val="left"/>
              <w:outlineLvl w:val="0"/>
              <w:rPr>
                <w:del w:id="2256" w:author="Jeff Wootton" w:date="2024-06-23T18:45:00Z" w16du:dateUtc="2024-06-23T16:45:00Z"/>
                <w:lang w:val="en-US"/>
              </w:rPr>
              <w:pPrChange w:id="2257" w:author="Jeff Wootton" w:date="2024-06-23T18:55:00Z" w16du:dateUtc="2024-06-23T16:55:00Z">
                <w:pPr>
                  <w:spacing w:before="60" w:after="60" w:line="240" w:lineRule="auto"/>
                  <w:jc w:val="left"/>
                </w:pPr>
              </w:pPrChange>
            </w:pPr>
            <w:del w:id="2258" w:author="Jeff Wootton" w:date="2024-06-23T18:45:00Z" w16du:dateUtc="2024-06-23T16:45:00Z">
              <w:r w:rsidDel="00260FCD">
                <w:delText xml:space="preserve">Add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to </w:delText>
              </w:r>
              <w:r w:rsidRPr="002D4E29" w:rsidDel="00260FCD">
                <w:rPr>
                  <w:i/>
                  <w:iCs/>
                </w:rPr>
                <w:delText>S</w:delText>
              </w:r>
            </w:del>
          </w:p>
        </w:tc>
      </w:tr>
      <w:tr w:rsidR="00F33B8C" w:rsidDel="00260FCD" w14:paraId="61398A6A" w14:textId="03E90DCE" w:rsidTr="00F33B8C">
        <w:trPr>
          <w:del w:id="2259" w:author="Jeff Wootton" w:date="2024-06-23T18:45:00Z"/>
        </w:trPr>
        <w:tc>
          <w:tcPr>
            <w:tcW w:w="846" w:type="dxa"/>
          </w:tcPr>
          <w:p w14:paraId="65337EF7" w14:textId="01D26B9E" w:rsidR="00F33B8C" w:rsidRPr="00F33B8C" w:rsidDel="00260FCD" w:rsidRDefault="00F33B8C">
            <w:pPr>
              <w:keepNext/>
              <w:suppressAutoHyphens/>
              <w:spacing w:before="270" w:after="60" w:line="240" w:lineRule="auto"/>
              <w:jc w:val="left"/>
              <w:outlineLvl w:val="0"/>
              <w:rPr>
                <w:del w:id="2260" w:author="Jeff Wootton" w:date="2024-06-23T18:45:00Z" w16du:dateUtc="2024-06-23T16:45:00Z"/>
                <w:b/>
                <w:bCs/>
                <w:lang w:val="en-US"/>
              </w:rPr>
              <w:pPrChange w:id="2261" w:author="Jeff Wootton" w:date="2024-06-23T18:55:00Z" w16du:dateUtc="2024-06-23T16:55:00Z">
                <w:pPr>
                  <w:spacing w:before="60" w:after="60" w:line="240" w:lineRule="auto"/>
                  <w:jc w:val="left"/>
                </w:pPr>
              </w:pPrChange>
            </w:pPr>
            <w:del w:id="2262" w:author="Jeff Wootton" w:date="2024-06-23T18:45:00Z" w16du:dateUtc="2024-06-23T16:45:00Z">
              <w:r w:rsidDel="00260FCD">
                <w:rPr>
                  <w:b/>
                  <w:bCs/>
                  <w:lang w:val="en-US"/>
                </w:rPr>
                <w:delText>3.a.i.2.</w:delText>
              </w:r>
            </w:del>
          </w:p>
        </w:tc>
        <w:tc>
          <w:tcPr>
            <w:tcW w:w="8232" w:type="dxa"/>
          </w:tcPr>
          <w:p w14:paraId="039AB5B5" w14:textId="0582BF14" w:rsidR="00F33B8C" w:rsidDel="00260FCD" w:rsidRDefault="002D4E29">
            <w:pPr>
              <w:keepNext/>
              <w:suppressAutoHyphens/>
              <w:spacing w:before="270" w:after="60" w:line="240" w:lineRule="auto"/>
              <w:jc w:val="left"/>
              <w:outlineLvl w:val="0"/>
              <w:rPr>
                <w:del w:id="2263" w:author="Jeff Wootton" w:date="2024-06-23T18:45:00Z" w16du:dateUtc="2024-06-23T16:45:00Z"/>
                <w:lang w:val="en-US"/>
              </w:rPr>
              <w:pPrChange w:id="2264" w:author="Jeff Wootton" w:date="2024-06-23T18:55:00Z" w16du:dateUtc="2024-06-23T16:55:00Z">
                <w:pPr>
                  <w:spacing w:before="60" w:after="60" w:line="240" w:lineRule="auto"/>
                  <w:jc w:val="left"/>
                </w:pPr>
              </w:pPrChange>
            </w:pPr>
            <w:del w:id="2265" w:author="Jeff Wootton" w:date="2024-06-23T18:45:00Z" w16du:dateUtc="2024-06-23T16:45:00Z">
              <w:r w:rsidDel="00260FCD">
                <w:delText xml:space="preserve">Remove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Coverage</w:delText>
              </w:r>
              <w:r w:rsidR="00B33C28" w:rsidDel="00260FCD">
                <w:delText xml:space="preserve"> </w:delText>
              </w:r>
              <w:r w:rsidDel="00260FCD">
                <w:delText xml:space="preserve">polygon from the </w:delText>
              </w:r>
              <w:r w:rsidRPr="002D4E29" w:rsidDel="00260FCD">
                <w:rPr>
                  <w:i/>
                  <w:iCs/>
                </w:rPr>
                <w:delText>viewport</w:delText>
              </w:r>
              <w:r w:rsidDel="00260FCD">
                <w:delText xml:space="preserve">, The </w:delText>
              </w:r>
              <w:r w:rsidRPr="002D4E29" w:rsidDel="00260FCD">
                <w:rPr>
                  <w:i/>
                  <w:iCs/>
                </w:rPr>
                <w:delText>viewport</w:delText>
              </w:r>
              <w:r w:rsidDel="00260FCD">
                <w:delText xml:space="preserve"> will now only define the uncovered part of the original </w:delText>
              </w:r>
              <w:r w:rsidRPr="002D4E29" w:rsidDel="00260FCD">
                <w:rPr>
                  <w:i/>
                  <w:iCs/>
                </w:rPr>
                <w:delText>viewport</w:delText>
              </w:r>
            </w:del>
          </w:p>
        </w:tc>
      </w:tr>
      <w:tr w:rsidR="00F33B8C" w:rsidDel="00260FCD" w14:paraId="78AF2E56" w14:textId="23CFD7F8" w:rsidTr="00F33B8C">
        <w:trPr>
          <w:del w:id="2266" w:author="Jeff Wootton" w:date="2024-06-23T18:45:00Z"/>
        </w:trPr>
        <w:tc>
          <w:tcPr>
            <w:tcW w:w="846" w:type="dxa"/>
          </w:tcPr>
          <w:p w14:paraId="777FDE0B" w14:textId="44371ACD" w:rsidR="00F33B8C" w:rsidRPr="00F33B8C" w:rsidDel="00260FCD" w:rsidRDefault="00F33B8C">
            <w:pPr>
              <w:keepNext/>
              <w:suppressAutoHyphens/>
              <w:spacing w:before="270" w:after="60" w:line="240" w:lineRule="auto"/>
              <w:jc w:val="left"/>
              <w:outlineLvl w:val="0"/>
              <w:rPr>
                <w:del w:id="2267" w:author="Jeff Wootton" w:date="2024-06-23T18:45:00Z" w16du:dateUtc="2024-06-23T16:45:00Z"/>
                <w:b/>
                <w:bCs/>
                <w:lang w:val="en-US"/>
              </w:rPr>
              <w:pPrChange w:id="2268" w:author="Jeff Wootton" w:date="2024-06-23T18:55:00Z" w16du:dateUtc="2024-06-23T16:55:00Z">
                <w:pPr>
                  <w:spacing w:before="60" w:after="60" w:line="240" w:lineRule="auto"/>
                  <w:jc w:val="left"/>
                </w:pPr>
              </w:pPrChange>
            </w:pPr>
            <w:del w:id="2269" w:author="Jeff Wootton" w:date="2024-06-23T18:45:00Z" w16du:dateUtc="2024-06-23T16:45:00Z">
              <w:r w:rsidDel="00260FCD">
                <w:rPr>
                  <w:b/>
                  <w:bCs/>
                  <w:lang w:val="en-US"/>
                </w:rPr>
                <w:delText>3.b.</w:delText>
              </w:r>
            </w:del>
          </w:p>
        </w:tc>
        <w:tc>
          <w:tcPr>
            <w:tcW w:w="8232" w:type="dxa"/>
          </w:tcPr>
          <w:p w14:paraId="7F764E85" w14:textId="624C4A6B" w:rsidR="00F33B8C" w:rsidDel="00260FCD" w:rsidRDefault="002D4E29">
            <w:pPr>
              <w:keepNext/>
              <w:suppressAutoHyphens/>
              <w:spacing w:before="270" w:after="60" w:line="240" w:lineRule="auto"/>
              <w:jc w:val="left"/>
              <w:outlineLvl w:val="0"/>
              <w:rPr>
                <w:del w:id="2270" w:author="Jeff Wootton" w:date="2024-06-23T18:45:00Z" w16du:dateUtc="2024-06-23T16:45:00Z"/>
                <w:lang w:val="en-US"/>
              </w:rPr>
              <w:pPrChange w:id="2271" w:author="Jeff Wootton" w:date="2024-06-23T18:55:00Z" w16du:dateUtc="2024-06-23T16:55:00Z">
                <w:pPr>
                  <w:spacing w:before="60" w:after="60" w:line="240" w:lineRule="auto"/>
                  <w:jc w:val="left"/>
                </w:pPr>
              </w:pPrChange>
            </w:pPr>
            <w:del w:id="2272" w:author="Jeff Wootton" w:date="2024-06-23T18:45:00Z" w16du:dateUtc="2024-06-23T16:45:00Z">
              <w:r w:rsidDel="00260FCD">
                <w:delText xml:space="preserve">Decrement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del>
          </w:p>
        </w:tc>
      </w:tr>
      <w:tr w:rsidR="00F33B8C" w:rsidDel="00260FCD" w14:paraId="3881C1E7" w14:textId="79084B8B" w:rsidTr="00F33B8C">
        <w:trPr>
          <w:del w:id="2273" w:author="Jeff Wootton" w:date="2024-06-23T18:45:00Z"/>
        </w:trPr>
        <w:tc>
          <w:tcPr>
            <w:tcW w:w="846" w:type="dxa"/>
          </w:tcPr>
          <w:p w14:paraId="0C682C3F" w14:textId="5EAAABAC" w:rsidR="00F33B8C" w:rsidRPr="00F33B8C" w:rsidDel="00260FCD" w:rsidRDefault="00F33B8C">
            <w:pPr>
              <w:keepNext/>
              <w:suppressAutoHyphens/>
              <w:spacing w:before="270" w:after="60" w:line="240" w:lineRule="auto"/>
              <w:jc w:val="left"/>
              <w:outlineLvl w:val="0"/>
              <w:rPr>
                <w:del w:id="2274" w:author="Jeff Wootton" w:date="2024-06-23T18:45:00Z" w16du:dateUtc="2024-06-23T16:45:00Z"/>
                <w:b/>
                <w:bCs/>
                <w:lang w:val="en-US"/>
              </w:rPr>
              <w:pPrChange w:id="2275" w:author="Jeff Wootton" w:date="2024-06-23T18:55:00Z" w16du:dateUtc="2024-06-23T16:55:00Z">
                <w:pPr>
                  <w:spacing w:before="60" w:after="60" w:line="240" w:lineRule="auto"/>
                  <w:jc w:val="left"/>
                </w:pPr>
              </w:pPrChange>
            </w:pPr>
            <w:del w:id="2276" w:author="Jeff Wootton" w:date="2024-06-23T18:45:00Z" w16du:dateUtc="2024-06-23T16:45:00Z">
              <w:r w:rsidDel="00260FCD">
                <w:rPr>
                  <w:b/>
                  <w:bCs/>
                  <w:lang w:val="en-US"/>
                </w:rPr>
                <w:delText>3.c.</w:delText>
              </w:r>
            </w:del>
          </w:p>
        </w:tc>
        <w:tc>
          <w:tcPr>
            <w:tcW w:w="8232" w:type="dxa"/>
          </w:tcPr>
          <w:p w14:paraId="137632A6" w14:textId="518511CA" w:rsidR="00F33B8C" w:rsidDel="00260FCD" w:rsidRDefault="002D4E29">
            <w:pPr>
              <w:keepNext/>
              <w:suppressAutoHyphens/>
              <w:spacing w:before="270" w:after="60" w:line="240" w:lineRule="auto"/>
              <w:jc w:val="left"/>
              <w:outlineLvl w:val="0"/>
              <w:rPr>
                <w:del w:id="2277" w:author="Jeff Wootton" w:date="2024-06-23T18:45:00Z" w16du:dateUtc="2024-06-23T16:45:00Z"/>
                <w:lang w:val="en-US"/>
              </w:rPr>
              <w:pPrChange w:id="2278" w:author="Jeff Wootton" w:date="2024-06-23T18:55:00Z" w16du:dateUtc="2024-06-23T16:55:00Z">
                <w:pPr>
                  <w:spacing w:before="60" w:after="60" w:line="240" w:lineRule="auto"/>
                  <w:jc w:val="left"/>
                </w:pPr>
              </w:pPrChange>
            </w:pPr>
            <w:del w:id="2279" w:author="Jeff Wootton" w:date="2024-06-23T18:45:00Z" w16du:dateUtc="2024-06-23T16:45:00Z">
              <w:r w:rsidDel="00260FCD">
                <w:delText xml:space="preserve">If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r w:rsidDel="00260FCD">
                <w:delText xml:space="preserve"> equals to zero (</w:delText>
              </w:r>
              <w:r w:rsidR="00B33C28" w:rsidDel="00260FCD">
                <w:delText xml:space="preserve">no </w:delText>
              </w:r>
              <w:r w:rsidDel="00260FCD">
                <w:delText>scale band left to investigate)</w:delText>
              </w:r>
            </w:del>
          </w:p>
        </w:tc>
      </w:tr>
      <w:tr w:rsidR="00F33B8C" w:rsidDel="00260FCD" w14:paraId="3F190ADC" w14:textId="417657D2" w:rsidTr="00F33B8C">
        <w:trPr>
          <w:del w:id="2280" w:author="Jeff Wootton" w:date="2024-06-23T18:45:00Z"/>
        </w:trPr>
        <w:tc>
          <w:tcPr>
            <w:tcW w:w="846" w:type="dxa"/>
          </w:tcPr>
          <w:p w14:paraId="02C68B57" w14:textId="18ABC1B0" w:rsidR="00F33B8C" w:rsidRPr="00F33B8C" w:rsidDel="00260FCD" w:rsidRDefault="00F33B8C">
            <w:pPr>
              <w:keepNext/>
              <w:suppressAutoHyphens/>
              <w:spacing w:before="270" w:after="60" w:line="240" w:lineRule="auto"/>
              <w:jc w:val="left"/>
              <w:outlineLvl w:val="0"/>
              <w:rPr>
                <w:del w:id="2281" w:author="Jeff Wootton" w:date="2024-06-23T18:45:00Z" w16du:dateUtc="2024-06-23T16:45:00Z"/>
                <w:b/>
                <w:bCs/>
                <w:lang w:val="en-US"/>
              </w:rPr>
              <w:pPrChange w:id="2282" w:author="Jeff Wootton" w:date="2024-06-23T18:55:00Z" w16du:dateUtc="2024-06-23T16:55:00Z">
                <w:pPr>
                  <w:spacing w:before="60" w:after="60" w:line="240" w:lineRule="auto"/>
                  <w:jc w:val="left"/>
                </w:pPr>
              </w:pPrChange>
            </w:pPr>
            <w:del w:id="2283" w:author="Jeff Wootton" w:date="2024-06-23T18:45:00Z" w16du:dateUtc="2024-06-23T16:45:00Z">
              <w:r w:rsidDel="00260FCD">
                <w:rPr>
                  <w:b/>
                  <w:bCs/>
                  <w:lang w:val="en-US"/>
                </w:rPr>
                <w:delText>3.c.i.</w:delText>
              </w:r>
            </w:del>
          </w:p>
        </w:tc>
        <w:tc>
          <w:tcPr>
            <w:tcW w:w="8232" w:type="dxa"/>
          </w:tcPr>
          <w:p w14:paraId="15DC4A3F" w14:textId="75044FCD" w:rsidR="00F33B8C" w:rsidDel="00260FCD" w:rsidRDefault="002D4E29">
            <w:pPr>
              <w:keepNext/>
              <w:suppressAutoHyphens/>
              <w:spacing w:before="270" w:after="60" w:line="240" w:lineRule="auto"/>
              <w:jc w:val="left"/>
              <w:outlineLvl w:val="0"/>
              <w:rPr>
                <w:del w:id="2284" w:author="Jeff Wootton" w:date="2024-06-23T18:45:00Z" w16du:dateUtc="2024-06-23T16:45:00Z"/>
                <w:lang w:val="en-US"/>
              </w:rPr>
              <w:pPrChange w:id="2285" w:author="Jeff Wootton" w:date="2024-06-23T18:55:00Z" w16du:dateUtc="2024-06-23T16:55:00Z">
                <w:pPr>
                  <w:spacing w:before="60" w:after="60" w:line="240" w:lineRule="auto"/>
                  <w:jc w:val="left"/>
                </w:pPr>
              </w:pPrChange>
            </w:pPr>
            <w:del w:id="2286" w:author="Jeff Wootton" w:date="2024-06-23T18:45:00Z" w16du:dateUtc="2024-06-23T16:45:00Z">
              <w:r w:rsidDel="00260FCD">
                <w:delText>Return the collected result</w:delText>
              </w:r>
            </w:del>
          </w:p>
        </w:tc>
      </w:tr>
      <w:tr w:rsidR="00F33B8C" w:rsidDel="00260FCD" w14:paraId="13ABB78B" w14:textId="43B1192B" w:rsidTr="00F33B8C">
        <w:trPr>
          <w:del w:id="2287" w:author="Jeff Wootton" w:date="2024-06-23T18:45:00Z"/>
        </w:trPr>
        <w:tc>
          <w:tcPr>
            <w:tcW w:w="846" w:type="dxa"/>
          </w:tcPr>
          <w:p w14:paraId="13A05824" w14:textId="3982F36C" w:rsidR="00F33B8C" w:rsidRPr="00F33B8C" w:rsidDel="00260FCD" w:rsidRDefault="00F33B8C">
            <w:pPr>
              <w:keepNext/>
              <w:suppressAutoHyphens/>
              <w:spacing w:before="270" w:after="60" w:line="240" w:lineRule="auto"/>
              <w:jc w:val="left"/>
              <w:outlineLvl w:val="0"/>
              <w:rPr>
                <w:del w:id="2288" w:author="Jeff Wootton" w:date="2024-06-23T18:45:00Z" w16du:dateUtc="2024-06-23T16:45:00Z"/>
                <w:b/>
                <w:bCs/>
                <w:lang w:val="en-US"/>
              </w:rPr>
              <w:pPrChange w:id="2289" w:author="Jeff Wootton" w:date="2024-06-23T18:55:00Z" w16du:dateUtc="2024-06-23T16:55:00Z">
                <w:pPr>
                  <w:spacing w:before="60" w:after="60" w:line="240" w:lineRule="auto"/>
                  <w:jc w:val="left"/>
                </w:pPr>
              </w:pPrChange>
            </w:pPr>
            <w:del w:id="2290" w:author="Jeff Wootton" w:date="2024-06-23T18:45:00Z" w16du:dateUtc="2024-06-23T16:45:00Z">
              <w:r w:rsidDel="00260FCD">
                <w:rPr>
                  <w:b/>
                  <w:bCs/>
                  <w:lang w:val="en-US"/>
                </w:rPr>
                <w:delText>4.</w:delText>
              </w:r>
            </w:del>
          </w:p>
        </w:tc>
        <w:tc>
          <w:tcPr>
            <w:tcW w:w="8232" w:type="dxa"/>
          </w:tcPr>
          <w:p w14:paraId="09621AD3" w14:textId="0399F0A2" w:rsidR="00F33B8C" w:rsidDel="00260FCD" w:rsidRDefault="002D4E29">
            <w:pPr>
              <w:keepNext/>
              <w:suppressAutoHyphens/>
              <w:spacing w:before="270" w:after="60" w:line="240" w:lineRule="auto"/>
              <w:jc w:val="left"/>
              <w:outlineLvl w:val="0"/>
              <w:rPr>
                <w:del w:id="2291" w:author="Jeff Wootton" w:date="2024-06-23T18:45:00Z" w16du:dateUtc="2024-06-23T16:45:00Z"/>
                <w:lang w:val="en-US"/>
              </w:rPr>
              <w:pPrChange w:id="2292" w:author="Jeff Wootton" w:date="2024-06-23T18:55:00Z" w16du:dateUtc="2024-06-23T16:55:00Z">
                <w:pPr>
                  <w:spacing w:before="60" w:after="60" w:line="240" w:lineRule="auto"/>
                  <w:jc w:val="left"/>
                </w:pPr>
              </w:pPrChange>
            </w:pPr>
            <w:del w:id="2293" w:author="Jeff Wootton" w:date="2024-06-23T18:45:00Z" w16du:dateUtc="2024-06-23T16:45:00Z">
              <w:r w:rsidDel="00260FCD">
                <w:delText>Return the collected result</w:delText>
              </w:r>
            </w:del>
          </w:p>
        </w:tc>
      </w:tr>
    </w:tbl>
    <w:p w14:paraId="64B32DC0" w14:textId="7C1F67CD" w:rsidR="00F33B8C" w:rsidRPr="005751E8" w:rsidDel="00260FCD" w:rsidRDefault="00F33B8C">
      <w:pPr>
        <w:rPr>
          <w:del w:id="2294" w:author="Jeff Wootton" w:date="2024-06-23T18:45:00Z" w16du:dateUtc="2024-06-23T16:45:00Z"/>
          <w:rPrChange w:id="2295" w:author="Jeff Wootton" w:date="2024-06-23T18:56:00Z" w16du:dateUtc="2024-06-23T16:56:00Z">
            <w:rPr>
              <w:del w:id="2296" w:author="Jeff Wootton" w:date="2024-06-23T18:45:00Z" w16du:dateUtc="2024-06-23T16:45:00Z"/>
              <w:lang w:val="en-US"/>
            </w:rPr>
          </w:rPrChange>
        </w:rPr>
        <w:pPrChange w:id="2297" w:author="Jeff Wootton" w:date="2024-06-23T18:56:00Z" w16du:dateUtc="2024-06-23T16:56:00Z">
          <w:pPr>
            <w:spacing w:after="120" w:line="240" w:lineRule="auto"/>
          </w:pPr>
        </w:pPrChange>
      </w:pPr>
    </w:p>
    <w:p w14:paraId="25C6646C" w14:textId="4BD47273" w:rsidR="00790B2E" w:rsidRPr="005751E8" w:rsidDel="00260FCD" w:rsidRDefault="00790B2E">
      <w:pPr>
        <w:rPr>
          <w:del w:id="2298" w:author="Jeff Wootton" w:date="2024-06-23T18:45:00Z" w16du:dateUtc="2024-06-23T16:45:00Z"/>
          <w:rPrChange w:id="2299" w:author="Jeff Wootton" w:date="2024-06-23T18:56:00Z" w16du:dateUtc="2024-06-23T16:56:00Z">
            <w:rPr>
              <w:del w:id="2300" w:author="Jeff Wootton" w:date="2024-06-23T18:45:00Z" w16du:dateUtc="2024-06-23T16:45:00Z"/>
              <w:lang w:val="en-US"/>
            </w:rPr>
          </w:rPrChange>
        </w:rPr>
        <w:pPrChange w:id="2301" w:author="Jeff Wootton" w:date="2024-06-23T18:56:00Z" w16du:dateUtc="2024-06-23T16:56:00Z">
          <w:pPr>
            <w:spacing w:after="120" w:line="240" w:lineRule="auto"/>
          </w:pPr>
        </w:pPrChange>
      </w:pPr>
      <w:del w:id="2302" w:author="Jeff Wootton" w:date="2024-06-23T18:45:00Z" w16du:dateUtc="2024-06-23T16:45:00Z">
        <w:r w:rsidRPr="005751E8" w:rsidDel="00260FCD">
          <w:rPr>
            <w:rPrChange w:id="2303" w:author="Jeff Wootton" w:date="2024-06-23T18:56:00Z" w16du:dateUtc="2024-06-23T16:56:00Z">
              <w:rPr>
                <w:lang w:val="en-US"/>
              </w:rPr>
            </w:rPrChange>
          </w:rPr>
          <w:delText xml:space="preserve">Note that the algorithm above selects </w:delText>
        </w:r>
        <w:r w:rsidR="00B33C28" w:rsidRPr="005751E8" w:rsidDel="00260FCD">
          <w:rPr>
            <w:rPrChange w:id="2304" w:author="Jeff Wootton" w:date="2024-06-23T18:56:00Z" w16du:dateUtc="2024-06-23T16:56:00Z">
              <w:rPr>
                <w:b/>
                <w:lang w:val="en-US"/>
              </w:rPr>
            </w:rPrChange>
          </w:rPr>
          <w:delText>D</w:delText>
        </w:r>
        <w:r w:rsidRPr="005751E8" w:rsidDel="00260FCD">
          <w:rPr>
            <w:rPrChange w:id="2305" w:author="Jeff Wootton" w:date="2024-06-23T18:56:00Z" w16du:dateUtc="2024-06-23T16:56:00Z">
              <w:rPr>
                <w:b/>
                <w:lang w:val="en-US"/>
              </w:rPr>
            </w:rPrChange>
          </w:rPr>
          <w:delText xml:space="preserve">ata </w:delText>
        </w:r>
        <w:r w:rsidR="00B33C28" w:rsidRPr="005751E8" w:rsidDel="00260FCD">
          <w:rPr>
            <w:rPrChange w:id="2306" w:author="Jeff Wootton" w:date="2024-06-23T18:56:00Z" w16du:dateUtc="2024-06-23T16:56:00Z">
              <w:rPr>
                <w:b/>
                <w:lang w:val="en-US"/>
              </w:rPr>
            </w:rPrChange>
          </w:rPr>
          <w:delText>C</w:delText>
        </w:r>
        <w:r w:rsidRPr="005751E8" w:rsidDel="00260FCD">
          <w:rPr>
            <w:rPrChange w:id="2307" w:author="Jeff Wootton" w:date="2024-06-23T18:56:00Z" w16du:dateUtc="2024-06-23T16:56:00Z">
              <w:rPr>
                <w:b/>
                <w:lang w:val="en-US"/>
              </w:rPr>
            </w:rPrChange>
          </w:rPr>
          <w:delText>overage</w:delText>
        </w:r>
        <w:r w:rsidR="00B82060" w:rsidRPr="005751E8" w:rsidDel="00260FCD">
          <w:rPr>
            <w:rPrChange w:id="2308" w:author="Jeff Wootton" w:date="2024-06-23T18:56:00Z" w16du:dateUtc="2024-06-23T16:56:00Z">
              <w:rPr>
                <w:lang w:val="en-US"/>
              </w:rPr>
            </w:rPrChange>
          </w:rPr>
          <w:delText xml:space="preserve"> features</w:delText>
        </w:r>
        <w:r w:rsidRPr="005751E8" w:rsidDel="00260FCD">
          <w:rPr>
            <w:rPrChange w:id="2309" w:author="Jeff Wootton" w:date="2024-06-23T18:56:00Z" w16du:dateUtc="2024-06-23T16:56:00Z">
              <w:rPr>
                <w:lang w:val="en-US"/>
              </w:rPr>
            </w:rPrChange>
          </w:rPr>
          <w:delText xml:space="preserve">. The system will then load the associated datasets. In the case where multiple selected </w:delText>
        </w:r>
        <w:r w:rsidR="00B33C28" w:rsidRPr="005751E8" w:rsidDel="00260FCD">
          <w:rPr>
            <w:rPrChange w:id="2310" w:author="Jeff Wootton" w:date="2024-06-23T18:56:00Z" w16du:dateUtc="2024-06-23T16:56:00Z">
              <w:rPr>
                <w:b/>
                <w:lang w:val="en-US"/>
              </w:rPr>
            </w:rPrChange>
          </w:rPr>
          <w:delText>D</w:delText>
        </w:r>
        <w:r w:rsidRPr="005751E8" w:rsidDel="00260FCD">
          <w:rPr>
            <w:rPrChange w:id="2311" w:author="Jeff Wootton" w:date="2024-06-23T18:56:00Z" w16du:dateUtc="2024-06-23T16:56:00Z">
              <w:rPr>
                <w:b/>
                <w:lang w:val="en-US"/>
              </w:rPr>
            </w:rPrChange>
          </w:rPr>
          <w:delText xml:space="preserve">ata </w:delText>
        </w:r>
        <w:r w:rsidR="00B33C28" w:rsidRPr="005751E8" w:rsidDel="00260FCD">
          <w:rPr>
            <w:rPrChange w:id="2312" w:author="Jeff Wootton" w:date="2024-06-23T18:56:00Z" w16du:dateUtc="2024-06-23T16:56:00Z">
              <w:rPr>
                <w:b/>
                <w:lang w:val="en-US"/>
              </w:rPr>
            </w:rPrChange>
          </w:rPr>
          <w:delText>C</w:delText>
        </w:r>
        <w:r w:rsidRPr="005751E8" w:rsidDel="00260FCD">
          <w:rPr>
            <w:rPrChange w:id="2313" w:author="Jeff Wootton" w:date="2024-06-23T18:56:00Z" w16du:dateUtc="2024-06-23T16:56:00Z">
              <w:rPr>
                <w:b/>
                <w:lang w:val="en-US"/>
              </w:rPr>
            </w:rPrChange>
          </w:rPr>
          <w:delText>overage</w:delText>
        </w:r>
        <w:r w:rsidR="00B82060" w:rsidRPr="005751E8" w:rsidDel="00260FCD">
          <w:rPr>
            <w:rPrChange w:id="2314" w:author="Jeff Wootton" w:date="2024-06-23T18:56:00Z" w16du:dateUtc="2024-06-23T16:56:00Z">
              <w:rPr>
                <w:lang w:val="en-US"/>
              </w:rPr>
            </w:rPrChange>
          </w:rPr>
          <w:delText xml:space="preserve"> features</w:delText>
        </w:r>
        <w:r w:rsidRPr="005751E8" w:rsidDel="00260FCD">
          <w:rPr>
            <w:rPrChange w:id="2315" w:author="Jeff Wootton" w:date="2024-06-23T18:56:00Z" w16du:dateUtc="2024-06-23T16:56:00Z">
              <w:rPr>
                <w:lang w:val="en-US"/>
              </w:rPr>
            </w:rPrChange>
          </w:rPr>
          <w:delText xml:space="preserve"> are associated with the same dataset, this dataset will be loaded only once.</w:delText>
        </w:r>
      </w:del>
    </w:p>
    <w:p w14:paraId="2C85D844" w14:textId="30378935" w:rsidR="00790B2E" w:rsidRPr="005751E8" w:rsidDel="00260FCD" w:rsidRDefault="00790B2E">
      <w:pPr>
        <w:rPr>
          <w:del w:id="2316" w:author="Jeff Wootton" w:date="2024-06-23T18:45:00Z" w16du:dateUtc="2024-06-23T16:45:00Z"/>
          <w:rPrChange w:id="2317" w:author="Jeff Wootton" w:date="2024-06-23T18:56:00Z" w16du:dateUtc="2024-06-23T16:56:00Z">
            <w:rPr>
              <w:del w:id="2318" w:author="Jeff Wootton" w:date="2024-06-23T18:45:00Z" w16du:dateUtc="2024-06-23T16:45:00Z"/>
              <w:lang w:val="en-US"/>
            </w:rPr>
          </w:rPrChange>
        </w:rPr>
        <w:pPrChange w:id="2319" w:author="Jeff Wootton" w:date="2024-06-23T18:56:00Z" w16du:dateUtc="2024-06-23T16:56:00Z">
          <w:pPr>
            <w:spacing w:after="120" w:line="240" w:lineRule="auto"/>
          </w:pPr>
        </w:pPrChange>
      </w:pPr>
    </w:p>
    <w:p w14:paraId="2CF5E526" w14:textId="13B5DD87" w:rsidR="002A5302" w:rsidRPr="005751E8" w:rsidDel="00260FCD" w:rsidRDefault="002A5302">
      <w:pPr>
        <w:rPr>
          <w:del w:id="2320" w:author="Jeff Wootton" w:date="2024-06-23T18:45:00Z" w16du:dateUtc="2024-06-23T16:45:00Z"/>
          <w:rPrChange w:id="2321" w:author="Jeff Wootton" w:date="2024-06-23T18:56:00Z" w16du:dateUtc="2024-06-23T16:56:00Z">
            <w:rPr>
              <w:del w:id="2322" w:author="Jeff Wootton" w:date="2024-06-23T18:45:00Z" w16du:dateUtc="2024-06-23T16:45:00Z"/>
              <w:szCs w:val="22"/>
              <w:lang w:eastAsia="en-US"/>
            </w:rPr>
          </w:rPrChange>
        </w:rPr>
        <w:pPrChange w:id="2323" w:author="Jeff Wootton" w:date="2024-06-23T18:56:00Z" w16du:dateUtc="2024-06-23T16:56:00Z">
          <w:pPr>
            <w:pStyle w:val="ListContinue2"/>
            <w:numPr>
              <w:ilvl w:val="0"/>
              <w:numId w:val="40"/>
            </w:numPr>
            <w:tabs>
              <w:tab w:val="clear" w:pos="432"/>
              <w:tab w:val="clear" w:pos="800"/>
              <w:tab w:val="num" w:pos="709"/>
            </w:tabs>
            <w:spacing w:before="120" w:after="200" w:line="240" w:lineRule="auto"/>
            <w:ind w:left="709" w:hanging="709"/>
          </w:pPr>
        </w:pPrChange>
      </w:pPr>
      <w:bookmarkStart w:id="2324" w:name="_Toc169203198"/>
      <w:commentRangeStart w:id="2325"/>
      <w:del w:id="2326" w:author="Jeff Wootton" w:date="2024-06-23T18:45:00Z" w16du:dateUtc="2024-06-23T16:45:00Z">
        <w:r w:rsidRPr="005751E8" w:rsidDel="00260FCD">
          <w:rPr>
            <w:rPrChange w:id="2327" w:author="Jeff Wootton" w:date="2024-06-23T18:56:00Z" w16du:dateUtc="2024-06-23T16:56:00Z">
              <w:rPr>
                <w:b/>
                <w:sz w:val="22"/>
                <w:szCs w:val="22"/>
                <w:lang w:eastAsia="en-US"/>
              </w:rPr>
            </w:rPrChange>
          </w:rPr>
          <w:delText>Data Display Algorithm</w:delText>
        </w:r>
        <w:commentRangeEnd w:id="2325"/>
        <w:r w:rsidR="00295FE5" w:rsidRPr="005751E8" w:rsidDel="00260FCD">
          <w:rPr>
            <w:rPrChange w:id="2328" w:author="Jeff Wootton" w:date="2024-06-23T18:56:00Z" w16du:dateUtc="2024-06-23T16:56:00Z">
              <w:rPr>
                <w:rStyle w:val="CommentReference"/>
              </w:rPr>
            </w:rPrChange>
          </w:rPr>
          <w:commentReference w:id="2325"/>
        </w:r>
        <w:bookmarkEnd w:id="2324"/>
      </w:del>
    </w:p>
    <w:p w14:paraId="577F5E87" w14:textId="7A86EABB" w:rsidR="00382FD3" w:rsidRPr="005751E8" w:rsidDel="00260FCD" w:rsidRDefault="002A5302">
      <w:pPr>
        <w:rPr>
          <w:del w:id="2329" w:author="Jeff Wootton" w:date="2024-06-23T18:45:00Z" w16du:dateUtc="2024-06-23T16:45:00Z"/>
        </w:rPr>
        <w:pPrChange w:id="2330" w:author="Jeff Wootton" w:date="2024-06-23T18:56:00Z" w16du:dateUtc="2024-06-23T16:56:00Z">
          <w:pPr>
            <w:spacing w:after="120" w:line="240" w:lineRule="auto"/>
          </w:pPr>
        </w:pPrChange>
      </w:pPr>
      <w:del w:id="2331" w:author="Jeff Wootton" w:date="2024-03-15T08:33:00Z">
        <w:r w:rsidRPr="005751E8" w:rsidDel="00382FD3">
          <w:rPr>
            <w:rPrChange w:id="2332" w:author="Jeff Wootton" w:date="2024-06-23T18:56:00Z" w16du:dateUtc="2024-06-23T16:56:00Z">
              <w:rPr>
                <w:color w:val="FF0000"/>
              </w:rPr>
            </w:rPrChange>
          </w:rPr>
          <w:delText>To be defined.</w:delText>
        </w:r>
      </w:del>
    </w:p>
    <w:p w14:paraId="4A74FED0" w14:textId="3C8F5865" w:rsidR="00953C01" w:rsidRPr="005751E8" w:rsidDel="00E356FF" w:rsidRDefault="00953C01">
      <w:pPr>
        <w:rPr>
          <w:del w:id="2333" w:author="Jeff Wootton" w:date="2024-03-27T12:17:00Z"/>
          <w:rPrChange w:id="2334" w:author="Jeff Wootton" w:date="2024-06-23T18:56:00Z" w16du:dateUtc="2024-06-23T16:56:00Z">
            <w:rPr>
              <w:del w:id="2335" w:author="Jeff Wootton" w:date="2024-03-27T12:17:00Z"/>
              <w:lang w:val="en-US"/>
            </w:rPr>
          </w:rPrChange>
        </w:rPr>
        <w:pPrChange w:id="2336" w:author="Jeff Wootton" w:date="2024-06-23T18:56:00Z" w16du:dateUtc="2024-06-23T16:56:00Z">
          <w:pPr>
            <w:spacing w:after="160" w:line="259" w:lineRule="auto"/>
            <w:jc w:val="left"/>
          </w:pPr>
        </w:pPrChange>
      </w:pPr>
      <w:del w:id="2337" w:author="Jeff Wootton" w:date="2024-03-27T12:17:00Z">
        <w:r w:rsidRPr="005751E8" w:rsidDel="00E356FF">
          <w:rPr>
            <w:rPrChange w:id="2338" w:author="Jeff Wootton" w:date="2024-06-23T18:56:00Z" w16du:dateUtc="2024-06-23T16:56:00Z">
              <w:rPr>
                <w:lang w:val="en-US"/>
              </w:rPr>
            </w:rPrChange>
          </w:rPr>
          <w:br w:type="page"/>
        </w:r>
      </w:del>
    </w:p>
    <w:p w14:paraId="568FC50A" w14:textId="6FEFA64A" w:rsidR="00953C01" w:rsidRPr="005751E8" w:rsidDel="00E356FF" w:rsidRDefault="00953C01">
      <w:pPr>
        <w:rPr>
          <w:del w:id="2339" w:author="Jeff Wootton" w:date="2024-03-27T12:17:00Z"/>
          <w:rPrChange w:id="2340" w:author="Jeff Wootton" w:date="2024-06-23T18:56:00Z" w16du:dateUtc="2024-06-23T16:56:00Z">
            <w:rPr>
              <w:del w:id="2341" w:author="Jeff Wootton" w:date="2024-03-27T12:17:00Z"/>
              <w:lang w:val="en-US"/>
            </w:rPr>
          </w:rPrChange>
        </w:rPr>
        <w:pPrChange w:id="2342" w:author="Jeff Wootton" w:date="2024-06-23T18:56:00Z" w16du:dateUtc="2024-06-23T16:56:00Z">
          <w:pPr>
            <w:spacing w:line="240" w:lineRule="auto"/>
          </w:pPr>
        </w:pPrChange>
      </w:pPr>
    </w:p>
    <w:p w14:paraId="14EB05C2" w14:textId="57CB48E9" w:rsidR="00953C01" w:rsidRPr="005751E8" w:rsidDel="00E356FF" w:rsidRDefault="00953C01">
      <w:pPr>
        <w:rPr>
          <w:del w:id="2343" w:author="Jeff Wootton" w:date="2024-03-27T12:17:00Z"/>
          <w:rPrChange w:id="2344" w:author="Jeff Wootton" w:date="2024-06-23T18:56:00Z" w16du:dateUtc="2024-06-23T16:56:00Z">
            <w:rPr>
              <w:del w:id="2345" w:author="Jeff Wootton" w:date="2024-03-27T12:17:00Z"/>
              <w:lang w:val="en-US"/>
            </w:rPr>
          </w:rPrChange>
        </w:rPr>
        <w:pPrChange w:id="2346" w:author="Jeff Wootton" w:date="2024-06-23T18:56:00Z" w16du:dateUtc="2024-06-23T16:56:00Z">
          <w:pPr>
            <w:spacing w:line="240" w:lineRule="auto"/>
          </w:pPr>
        </w:pPrChange>
      </w:pPr>
    </w:p>
    <w:p w14:paraId="0E5E6D49" w14:textId="2CB8FF5E" w:rsidR="00A310FD" w:rsidRPr="005751E8" w:rsidDel="00E356FF" w:rsidRDefault="00A310FD">
      <w:pPr>
        <w:rPr>
          <w:del w:id="2347" w:author="Jeff Wootton" w:date="2024-03-27T12:17:00Z"/>
          <w:rPrChange w:id="2348" w:author="Jeff Wootton" w:date="2024-06-23T18:56:00Z" w16du:dateUtc="2024-06-23T16:56:00Z">
            <w:rPr>
              <w:del w:id="2349" w:author="Jeff Wootton" w:date="2024-03-27T12:17:00Z"/>
              <w:lang w:val="en-US"/>
            </w:rPr>
          </w:rPrChange>
        </w:rPr>
        <w:pPrChange w:id="2350" w:author="Jeff Wootton" w:date="2024-06-23T18:56:00Z" w16du:dateUtc="2024-06-23T16:56:00Z">
          <w:pPr>
            <w:spacing w:line="240" w:lineRule="auto"/>
          </w:pPr>
        </w:pPrChange>
      </w:pPr>
    </w:p>
    <w:p w14:paraId="53593CBE" w14:textId="50298221" w:rsidR="00A310FD" w:rsidRPr="005751E8" w:rsidDel="00E356FF" w:rsidRDefault="00A310FD">
      <w:pPr>
        <w:rPr>
          <w:del w:id="2351" w:author="Jeff Wootton" w:date="2024-03-27T12:17:00Z"/>
          <w:rPrChange w:id="2352" w:author="Jeff Wootton" w:date="2024-06-23T18:56:00Z" w16du:dateUtc="2024-06-23T16:56:00Z">
            <w:rPr>
              <w:del w:id="2353" w:author="Jeff Wootton" w:date="2024-03-27T12:17:00Z"/>
              <w:lang w:val="en-US"/>
            </w:rPr>
          </w:rPrChange>
        </w:rPr>
        <w:pPrChange w:id="2354" w:author="Jeff Wootton" w:date="2024-06-23T18:56:00Z" w16du:dateUtc="2024-06-23T16:56:00Z">
          <w:pPr>
            <w:spacing w:line="240" w:lineRule="auto"/>
          </w:pPr>
        </w:pPrChange>
      </w:pPr>
    </w:p>
    <w:p w14:paraId="6486E1EE" w14:textId="637202AE" w:rsidR="00953C01" w:rsidRPr="005751E8" w:rsidDel="00E356FF" w:rsidRDefault="00953C01">
      <w:pPr>
        <w:rPr>
          <w:del w:id="2355" w:author="Jeff Wootton" w:date="2024-03-27T12:17:00Z"/>
          <w:rPrChange w:id="2356" w:author="Jeff Wootton" w:date="2024-06-23T18:56:00Z" w16du:dateUtc="2024-06-23T16:56:00Z">
            <w:rPr>
              <w:del w:id="2357" w:author="Jeff Wootton" w:date="2024-03-27T12:17:00Z"/>
              <w:lang w:val="en-US"/>
            </w:rPr>
          </w:rPrChange>
        </w:rPr>
        <w:pPrChange w:id="2358" w:author="Jeff Wootton" w:date="2024-06-23T18:56:00Z" w16du:dateUtc="2024-06-23T16:56:00Z">
          <w:pPr>
            <w:spacing w:line="240" w:lineRule="auto"/>
          </w:pPr>
        </w:pPrChange>
      </w:pPr>
    </w:p>
    <w:p w14:paraId="25964460" w14:textId="27DDAD1F" w:rsidR="00953C01" w:rsidRPr="005751E8" w:rsidDel="00E356FF" w:rsidRDefault="00953C01">
      <w:pPr>
        <w:rPr>
          <w:del w:id="2359" w:author="Jeff Wootton" w:date="2024-03-27T12:17:00Z"/>
          <w:rPrChange w:id="2360" w:author="Jeff Wootton" w:date="2024-06-23T18:56:00Z" w16du:dateUtc="2024-06-23T16:56:00Z">
            <w:rPr>
              <w:del w:id="2361" w:author="Jeff Wootton" w:date="2024-03-27T12:17:00Z"/>
              <w:lang w:val="en-US"/>
            </w:rPr>
          </w:rPrChange>
        </w:rPr>
        <w:pPrChange w:id="2362" w:author="Jeff Wootton" w:date="2024-06-23T18:56:00Z" w16du:dateUtc="2024-06-23T16:56:00Z">
          <w:pPr>
            <w:spacing w:line="240" w:lineRule="auto"/>
          </w:pPr>
        </w:pPrChange>
      </w:pPr>
    </w:p>
    <w:p w14:paraId="10C9D358" w14:textId="7E4744EA" w:rsidR="00953C01" w:rsidRPr="005751E8" w:rsidDel="00E356FF" w:rsidRDefault="00953C01">
      <w:pPr>
        <w:rPr>
          <w:del w:id="2363" w:author="Jeff Wootton" w:date="2024-03-27T12:17:00Z"/>
          <w:rPrChange w:id="2364" w:author="Jeff Wootton" w:date="2024-06-23T18:56:00Z" w16du:dateUtc="2024-06-23T16:56:00Z">
            <w:rPr>
              <w:del w:id="2365" w:author="Jeff Wootton" w:date="2024-03-27T12:17:00Z"/>
              <w:lang w:val="en-US"/>
            </w:rPr>
          </w:rPrChange>
        </w:rPr>
        <w:pPrChange w:id="2366" w:author="Jeff Wootton" w:date="2024-06-23T18:56:00Z" w16du:dateUtc="2024-06-23T16:56:00Z">
          <w:pPr>
            <w:spacing w:line="240" w:lineRule="auto"/>
          </w:pPr>
        </w:pPrChange>
      </w:pPr>
    </w:p>
    <w:p w14:paraId="29BDA0DA" w14:textId="0F2BD03A" w:rsidR="00953C01" w:rsidRPr="005751E8" w:rsidDel="00E356FF" w:rsidRDefault="00953C01">
      <w:pPr>
        <w:rPr>
          <w:del w:id="2367" w:author="Jeff Wootton" w:date="2024-03-27T12:17:00Z"/>
          <w:rPrChange w:id="2368" w:author="Jeff Wootton" w:date="2024-06-23T18:56:00Z" w16du:dateUtc="2024-06-23T16:56:00Z">
            <w:rPr>
              <w:del w:id="2369" w:author="Jeff Wootton" w:date="2024-03-27T12:17:00Z"/>
              <w:lang w:val="en-US"/>
            </w:rPr>
          </w:rPrChange>
        </w:rPr>
        <w:pPrChange w:id="2370" w:author="Jeff Wootton" w:date="2024-06-23T18:56:00Z" w16du:dateUtc="2024-06-23T16:56:00Z">
          <w:pPr>
            <w:spacing w:line="240" w:lineRule="auto"/>
          </w:pPr>
        </w:pPrChange>
      </w:pPr>
    </w:p>
    <w:p w14:paraId="6AD0826A" w14:textId="1EE0076E" w:rsidR="00953C01" w:rsidRPr="005751E8" w:rsidDel="00E356FF" w:rsidRDefault="00953C01">
      <w:pPr>
        <w:rPr>
          <w:del w:id="2371" w:author="Jeff Wootton" w:date="2024-03-27T12:17:00Z"/>
          <w:rPrChange w:id="2372" w:author="Jeff Wootton" w:date="2024-06-23T18:56:00Z" w16du:dateUtc="2024-06-23T16:56:00Z">
            <w:rPr>
              <w:del w:id="2373" w:author="Jeff Wootton" w:date="2024-03-27T12:17:00Z"/>
              <w:lang w:val="en-US"/>
            </w:rPr>
          </w:rPrChange>
        </w:rPr>
        <w:pPrChange w:id="2374" w:author="Jeff Wootton" w:date="2024-06-23T18:56:00Z" w16du:dateUtc="2024-06-23T16:56:00Z">
          <w:pPr>
            <w:spacing w:line="240" w:lineRule="auto"/>
          </w:pPr>
        </w:pPrChange>
      </w:pPr>
    </w:p>
    <w:p w14:paraId="5C2817B0" w14:textId="1389CFF2" w:rsidR="00953C01" w:rsidRPr="005751E8" w:rsidDel="00E356FF" w:rsidRDefault="00953C01">
      <w:pPr>
        <w:rPr>
          <w:del w:id="2375" w:author="Jeff Wootton" w:date="2024-03-27T12:17:00Z"/>
          <w:rPrChange w:id="2376" w:author="Jeff Wootton" w:date="2024-06-23T18:56:00Z" w16du:dateUtc="2024-06-23T16:56:00Z">
            <w:rPr>
              <w:del w:id="2377" w:author="Jeff Wootton" w:date="2024-03-27T12:17:00Z"/>
              <w:lang w:val="en-US"/>
            </w:rPr>
          </w:rPrChange>
        </w:rPr>
        <w:pPrChange w:id="2378" w:author="Jeff Wootton" w:date="2024-06-23T18:56:00Z" w16du:dateUtc="2024-06-23T16:56:00Z">
          <w:pPr>
            <w:spacing w:line="240" w:lineRule="auto"/>
          </w:pPr>
        </w:pPrChange>
      </w:pPr>
    </w:p>
    <w:p w14:paraId="0921AC75" w14:textId="28FB273F" w:rsidR="00953C01" w:rsidRPr="005751E8" w:rsidDel="00E356FF" w:rsidRDefault="00953C01">
      <w:pPr>
        <w:rPr>
          <w:del w:id="2379" w:author="Jeff Wootton" w:date="2024-03-27T12:17:00Z"/>
          <w:rPrChange w:id="2380" w:author="Jeff Wootton" w:date="2024-06-23T18:56:00Z" w16du:dateUtc="2024-06-23T16:56:00Z">
            <w:rPr>
              <w:del w:id="2381" w:author="Jeff Wootton" w:date="2024-03-27T12:17:00Z"/>
              <w:lang w:val="en-US"/>
            </w:rPr>
          </w:rPrChange>
        </w:rPr>
        <w:pPrChange w:id="2382" w:author="Jeff Wootton" w:date="2024-06-23T18:56:00Z" w16du:dateUtc="2024-06-23T16:56:00Z">
          <w:pPr>
            <w:spacing w:line="240" w:lineRule="auto"/>
          </w:pPr>
        </w:pPrChange>
      </w:pPr>
    </w:p>
    <w:p w14:paraId="6BE1BF18" w14:textId="461D556E" w:rsidR="00953C01" w:rsidRPr="005751E8" w:rsidDel="00E356FF" w:rsidRDefault="00953C01">
      <w:pPr>
        <w:rPr>
          <w:del w:id="2383" w:author="Jeff Wootton" w:date="2024-03-27T12:17:00Z"/>
          <w:rPrChange w:id="2384" w:author="Jeff Wootton" w:date="2024-06-23T18:56:00Z" w16du:dateUtc="2024-06-23T16:56:00Z">
            <w:rPr>
              <w:del w:id="2385" w:author="Jeff Wootton" w:date="2024-03-27T12:17:00Z"/>
              <w:lang w:val="en-US"/>
            </w:rPr>
          </w:rPrChange>
        </w:rPr>
        <w:pPrChange w:id="2386" w:author="Jeff Wootton" w:date="2024-06-23T18:56:00Z" w16du:dateUtc="2024-06-23T16:56:00Z">
          <w:pPr>
            <w:spacing w:line="240" w:lineRule="auto"/>
          </w:pPr>
        </w:pPrChange>
      </w:pPr>
    </w:p>
    <w:p w14:paraId="4E6CFD92" w14:textId="6E6349FB" w:rsidR="00953C01" w:rsidRPr="005751E8" w:rsidDel="00E356FF" w:rsidRDefault="00953C01">
      <w:pPr>
        <w:rPr>
          <w:del w:id="2387" w:author="Jeff Wootton" w:date="2024-03-27T12:17:00Z"/>
          <w:rPrChange w:id="2388" w:author="Jeff Wootton" w:date="2024-06-23T18:56:00Z" w16du:dateUtc="2024-06-23T16:56:00Z">
            <w:rPr>
              <w:del w:id="2389" w:author="Jeff Wootton" w:date="2024-03-27T12:17:00Z"/>
              <w:lang w:val="en-US"/>
            </w:rPr>
          </w:rPrChange>
        </w:rPr>
        <w:pPrChange w:id="2390" w:author="Jeff Wootton" w:date="2024-06-23T18:56:00Z" w16du:dateUtc="2024-06-23T16:56:00Z">
          <w:pPr>
            <w:spacing w:line="240" w:lineRule="auto"/>
          </w:pPr>
        </w:pPrChange>
      </w:pPr>
    </w:p>
    <w:p w14:paraId="46489BA3" w14:textId="721A0709" w:rsidR="00953C01" w:rsidRPr="005751E8" w:rsidDel="00E356FF" w:rsidRDefault="00953C01">
      <w:pPr>
        <w:rPr>
          <w:del w:id="2391" w:author="Jeff Wootton" w:date="2024-03-27T12:17:00Z"/>
          <w:rPrChange w:id="2392" w:author="Jeff Wootton" w:date="2024-06-23T18:56:00Z" w16du:dateUtc="2024-06-23T16:56:00Z">
            <w:rPr>
              <w:del w:id="2393" w:author="Jeff Wootton" w:date="2024-03-27T12:17:00Z"/>
              <w:lang w:val="en-US"/>
            </w:rPr>
          </w:rPrChange>
        </w:rPr>
        <w:pPrChange w:id="2394" w:author="Jeff Wootton" w:date="2024-06-23T18:56:00Z" w16du:dateUtc="2024-06-23T16:56:00Z">
          <w:pPr>
            <w:spacing w:line="240" w:lineRule="auto"/>
          </w:pPr>
        </w:pPrChange>
      </w:pPr>
    </w:p>
    <w:p w14:paraId="6A878EA2" w14:textId="6B8CD0FD" w:rsidR="00953C01" w:rsidRPr="005751E8" w:rsidDel="00E356FF" w:rsidRDefault="00953C01">
      <w:pPr>
        <w:rPr>
          <w:del w:id="2395" w:author="Jeff Wootton" w:date="2024-03-27T12:17:00Z"/>
          <w:rPrChange w:id="2396" w:author="Jeff Wootton" w:date="2024-06-23T18:56:00Z" w16du:dateUtc="2024-06-23T16:56:00Z">
            <w:rPr>
              <w:del w:id="2397" w:author="Jeff Wootton" w:date="2024-03-27T12:17:00Z"/>
              <w:lang w:val="en-US"/>
            </w:rPr>
          </w:rPrChange>
        </w:rPr>
        <w:pPrChange w:id="2398" w:author="Jeff Wootton" w:date="2024-06-23T18:56:00Z" w16du:dateUtc="2024-06-23T16:56:00Z">
          <w:pPr>
            <w:spacing w:line="240" w:lineRule="auto"/>
          </w:pPr>
        </w:pPrChange>
      </w:pPr>
    </w:p>
    <w:p w14:paraId="6D77D58F" w14:textId="1FE79941" w:rsidR="00953C01" w:rsidRPr="005751E8" w:rsidDel="00E356FF" w:rsidRDefault="00953C01">
      <w:pPr>
        <w:rPr>
          <w:del w:id="2399" w:author="Jeff Wootton" w:date="2024-03-27T12:17:00Z"/>
          <w:rPrChange w:id="2400" w:author="Jeff Wootton" w:date="2024-06-23T18:56:00Z" w16du:dateUtc="2024-06-23T16:56:00Z">
            <w:rPr>
              <w:del w:id="2401" w:author="Jeff Wootton" w:date="2024-03-27T12:17:00Z"/>
              <w:rFonts w:eastAsia="Times New Roman"/>
              <w:sz w:val="22"/>
              <w:lang w:val="en-AU" w:eastAsia="en-GB"/>
            </w:rPr>
          </w:rPrChange>
        </w:rPr>
        <w:pPrChange w:id="2402" w:author="Jeff Wootton" w:date="2024-06-23T18:56:00Z" w16du:dateUtc="2024-06-23T16:56: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2403" w:author="Jeff Wootton" w:date="2024-03-27T12:17:00Z">
        <w:r w:rsidRPr="005751E8" w:rsidDel="00E356FF">
          <w:rPr>
            <w:rPrChange w:id="2404" w:author="Jeff Wootton" w:date="2024-06-23T18:56:00Z" w16du:dateUtc="2024-06-23T16:56:00Z">
              <w:rPr>
                <w:rFonts w:eastAsia="Times New Roman"/>
                <w:sz w:val="22"/>
                <w:lang w:val="en-AU" w:eastAsia="en-GB"/>
              </w:rPr>
            </w:rPrChange>
          </w:rPr>
          <w:tab/>
          <w:delText>Page intentionally left blank</w:delText>
        </w:r>
      </w:del>
    </w:p>
    <w:p w14:paraId="2948C0B1" w14:textId="12EF0F02" w:rsidR="00953C01" w:rsidRPr="005751E8" w:rsidDel="00E356FF" w:rsidRDefault="00953C01">
      <w:pPr>
        <w:rPr>
          <w:del w:id="2405" w:author="Jeff Wootton" w:date="2024-03-27T12:17:00Z"/>
          <w:rPrChange w:id="2406" w:author="Jeff Wootton" w:date="2024-06-23T18:56:00Z" w16du:dateUtc="2024-06-23T16:56:00Z">
            <w:rPr>
              <w:del w:id="2407" w:author="Jeff Wootton" w:date="2024-03-27T12:17:00Z"/>
              <w:lang w:val="en-US"/>
            </w:rPr>
          </w:rPrChange>
        </w:rPr>
        <w:pPrChange w:id="2408" w:author="Jeff Wootton" w:date="2024-06-23T18:56:00Z" w16du:dateUtc="2024-06-23T16:56:00Z">
          <w:pPr>
            <w:spacing w:line="240" w:lineRule="auto"/>
          </w:pPr>
        </w:pPrChange>
      </w:pPr>
    </w:p>
    <w:p w14:paraId="6DA6A383" w14:textId="781F82A2" w:rsidR="00953C01" w:rsidRPr="005751E8" w:rsidDel="00E356FF" w:rsidRDefault="00953C01">
      <w:pPr>
        <w:rPr>
          <w:del w:id="2409" w:author="Jeff Wootton" w:date="2024-03-27T12:17:00Z"/>
          <w:rPrChange w:id="2410" w:author="Jeff Wootton" w:date="2024-06-23T18:56:00Z" w16du:dateUtc="2024-06-23T16:56:00Z">
            <w:rPr>
              <w:del w:id="2411" w:author="Jeff Wootton" w:date="2024-03-27T12:17:00Z"/>
              <w:lang w:val="en-US"/>
            </w:rPr>
          </w:rPrChange>
        </w:rPr>
        <w:pPrChange w:id="2412" w:author="Jeff Wootton" w:date="2024-06-23T18:56:00Z" w16du:dateUtc="2024-06-23T16:56:00Z">
          <w:pPr>
            <w:spacing w:after="120" w:line="240" w:lineRule="auto"/>
          </w:pPr>
        </w:pPrChange>
      </w:pPr>
    </w:p>
    <w:p w14:paraId="19A3EAF3" w14:textId="77777777" w:rsidR="00953C01" w:rsidRPr="005751E8" w:rsidRDefault="00953C01">
      <w:pPr>
        <w:rPr>
          <w:rPrChange w:id="2413" w:author="Jeff Wootton" w:date="2024-06-23T18:56:00Z" w16du:dateUtc="2024-06-23T16:56:00Z">
            <w:rPr>
              <w:lang w:val="en-US"/>
            </w:rPr>
          </w:rPrChange>
        </w:rPr>
        <w:pPrChange w:id="2414" w:author="Jeff Wootton" w:date="2024-06-23T18:56:00Z" w16du:dateUtc="2024-06-23T16:56:00Z">
          <w:pPr>
            <w:spacing w:line="240" w:lineRule="auto"/>
          </w:pPr>
        </w:pPrChange>
      </w:pPr>
    </w:p>
    <w:sectPr w:rsidR="00953C01" w:rsidRPr="005751E8" w:rsidSect="0054303F">
      <w:headerReference w:type="even" r:id="rId68"/>
      <w:headerReference w:type="default" r:id="rId69"/>
      <w:footerReference w:type="even" r:id="rId70"/>
      <w:footerReference w:type="default" r:id="rId71"/>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6"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233" w:author="Jeff Wootton" w:date="2024-09-16T13:39:00Z" w:initials="JW">
    <w:p w14:paraId="46234474" w14:textId="77777777" w:rsidR="00571206" w:rsidRDefault="00571206" w:rsidP="00571206">
      <w:pPr>
        <w:pStyle w:val="CommentText"/>
        <w:jc w:val="left"/>
      </w:pPr>
      <w:r>
        <w:rPr>
          <w:rStyle w:val="CommentReference"/>
        </w:rPr>
        <w:annotationRef/>
      </w:r>
      <w:r>
        <w:t>Email from Klas 16/09/24.</w:t>
      </w:r>
    </w:p>
  </w:comment>
  <w:comment w:id="272" w:author="Jeff Wootton" w:date="2024-03-27T11:15:00Z" w:initials="JW">
    <w:p w14:paraId="3C63272E" w14:textId="6DDFF8FC" w:rsidR="000F3006" w:rsidRDefault="000F3006" w:rsidP="000F3006">
      <w:pPr>
        <w:pStyle w:val="CommentText"/>
        <w:jc w:val="left"/>
      </w:pPr>
      <w:r>
        <w:rPr>
          <w:rStyle w:val="CommentReference"/>
        </w:rPr>
        <w:annotationRef/>
      </w:r>
      <w:r>
        <w:t>UML Figures replaced in all sub-clauses. Updated Figures received from Raphael 26/03/24.</w:t>
      </w:r>
    </w:p>
  </w:comment>
  <w:comment w:id="308"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349"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358" w:author="Jeff Wootton" w:date="2024-08-26T09:29:00Z" w:initials="JW">
    <w:p w14:paraId="3B6C0FD8" w14:textId="77777777" w:rsidR="00AA6520" w:rsidRDefault="00AA6520" w:rsidP="00AA6520">
      <w:pPr>
        <w:pStyle w:val="CommentText"/>
        <w:jc w:val="left"/>
      </w:pPr>
      <w:r>
        <w:rPr>
          <w:rStyle w:val="CommentReference"/>
        </w:rPr>
        <w:annotationRef/>
      </w:r>
      <w:r>
        <w:t>Refer to S-101 Edition 1.4.1 review by S-100WG, comment from Japan.</w:t>
      </w:r>
    </w:p>
  </w:comment>
  <w:comment w:id="383" w:author="Jeff Wootton" w:date="2024-06-04T17:41:00Z" w:initials="JW">
    <w:p w14:paraId="697207C9" w14:textId="5944DAF4" w:rsidR="00EE6160" w:rsidRDefault="00EE6160" w:rsidP="00EE6160">
      <w:pPr>
        <w:pStyle w:val="CommentText"/>
        <w:jc w:val="left"/>
      </w:pPr>
      <w:r>
        <w:rPr>
          <w:rStyle w:val="CommentReference"/>
        </w:rPr>
        <w:annotationRef/>
      </w:r>
      <w:r>
        <w:t xml:space="preserve">Refer to </w:t>
      </w:r>
      <w:hyperlink r:id="rId2" w:history="1">
        <w:r w:rsidRPr="005273D9">
          <w:rPr>
            <w:rStyle w:val="Hyperlink"/>
            <w:lang w:val="en-GB"/>
          </w:rPr>
          <w:t>S-101 Documentation and FC Issue #71</w:t>
        </w:r>
      </w:hyperlink>
      <w:r>
        <w:t xml:space="preserve"> and Agenda S-100TSM10-09.1.</w:t>
      </w:r>
    </w:p>
  </w:comment>
  <w:comment w:id="399" w:author="Jeff Wootton" w:date="2024-06-23T18:51:00Z" w:initials="JW">
    <w:p w14:paraId="319683E5" w14:textId="77777777" w:rsidR="0043338D" w:rsidRDefault="0043338D" w:rsidP="0043338D">
      <w:pPr>
        <w:pStyle w:val="CommentText"/>
        <w:jc w:val="left"/>
      </w:pPr>
      <w:r>
        <w:rPr>
          <w:rStyle w:val="CommentReference"/>
        </w:rPr>
        <w:annotationRef/>
      </w:r>
      <w:r>
        <w:t>Refer to Paper S-101PT13-07.4 and Decisions and Actions from S-101PT13.</w:t>
      </w:r>
    </w:p>
  </w:comment>
  <w:comment w:id="431" w:author="Jeff Wootton" w:date="2024-05-15T11:58:00Z" w:initials="JW">
    <w:p w14:paraId="4C74ACF5" w14:textId="32E42C31" w:rsidR="003F6121" w:rsidRDefault="003F6121" w:rsidP="003F6121">
      <w:pPr>
        <w:pStyle w:val="CommentText"/>
        <w:jc w:val="left"/>
      </w:pPr>
      <w:r>
        <w:rPr>
          <w:rStyle w:val="CommentReference"/>
        </w:rPr>
        <w:annotationRef/>
      </w:r>
      <w:r>
        <w:t xml:space="preserve">Refer to S-101 Documentation and FC GitHub </w:t>
      </w:r>
      <w:hyperlink r:id="rId3" w:history="1">
        <w:r w:rsidRPr="00E138F8">
          <w:rPr>
            <w:rStyle w:val="Hyperlink"/>
            <w:lang w:val="en-GB"/>
          </w:rPr>
          <w:t>Issue #93</w:t>
        </w:r>
      </w:hyperlink>
      <w:r>
        <w:t>.</w:t>
      </w:r>
    </w:p>
  </w:comment>
  <w:comment w:id="467" w:author="Jeff Wootton" w:date="2024-05-15T11:20:00Z" w:initials="JW">
    <w:p w14:paraId="5A9B4197" w14:textId="720F98ED" w:rsidR="00530BCC" w:rsidRDefault="00530BCC" w:rsidP="00530BCC">
      <w:pPr>
        <w:pStyle w:val="CommentText"/>
        <w:jc w:val="left"/>
      </w:pPr>
      <w:r>
        <w:rPr>
          <w:rStyle w:val="CommentReference"/>
        </w:rPr>
        <w:annotationRef/>
      </w:r>
      <w:r>
        <w:t xml:space="preserve">Refer to S-101 Documentation and FC GitHub </w:t>
      </w:r>
      <w:hyperlink r:id="rId4" w:history="1">
        <w:r w:rsidRPr="00E16CD7">
          <w:rPr>
            <w:rStyle w:val="Hyperlink"/>
            <w:lang w:val="en-GB"/>
          </w:rPr>
          <w:t>Issue #92</w:t>
        </w:r>
      </w:hyperlink>
      <w:r>
        <w:t>.</w:t>
      </w:r>
    </w:p>
  </w:comment>
  <w:comment w:id="478" w:author="Jeff Wootton" w:date="2024-04-09T08:15:00Z" w:initials="JW">
    <w:p w14:paraId="79CCB8F9" w14:textId="7C07044F"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479"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481" w:author="Jeff Wootton" w:date="2024-06-18T09:00:00Z" w:initials="JW">
    <w:p w14:paraId="58D5497F" w14:textId="77777777" w:rsidR="00766AC0" w:rsidRDefault="00766AC0" w:rsidP="00766AC0">
      <w:pPr>
        <w:pStyle w:val="CommentText"/>
        <w:jc w:val="left"/>
      </w:pPr>
      <w:r>
        <w:rPr>
          <w:rStyle w:val="CommentReference"/>
        </w:rPr>
        <w:annotationRef/>
      </w:r>
      <w:r>
        <w:t>Discussions at S-101PT13. Clarification.</w:t>
      </w:r>
    </w:p>
  </w:comment>
  <w:comment w:id="832" w:author="Jeff Wootton" w:date="2024-03-14T14:20:00Z" w:initials="JW">
    <w:p w14:paraId="07424D4E" w14:textId="13D03C74" w:rsidR="00DE27D7" w:rsidRDefault="00DE27D7" w:rsidP="00DE27D7">
      <w:pPr>
        <w:pStyle w:val="CommentText"/>
        <w:jc w:val="left"/>
      </w:pPr>
      <w:r>
        <w:rPr>
          <w:rStyle w:val="CommentReference"/>
        </w:rPr>
        <w:annotationRef/>
      </w:r>
      <w:r>
        <w:t>Refer to paper S-101PT12-06.20 and Decisions and Action S-101PT12-23.</w:t>
      </w:r>
    </w:p>
  </w:comment>
  <w:comment w:id="833" w:author="Jeff Wootton" w:date="2024-06-13T16:55:00Z" w:initials="JW">
    <w:p w14:paraId="6EEF8EF2" w14:textId="77777777" w:rsidR="00833E10" w:rsidRDefault="00833E10" w:rsidP="00833E10">
      <w:pPr>
        <w:pStyle w:val="CommentText"/>
        <w:jc w:val="left"/>
      </w:pPr>
      <w:r>
        <w:rPr>
          <w:rStyle w:val="CommentReference"/>
        </w:rPr>
        <w:annotationRef/>
      </w:r>
      <w:r>
        <w:t>See also Paper S-101PT13-07.7.</w:t>
      </w:r>
    </w:p>
  </w:comment>
  <w:comment w:id="893" w:author="Jeff Wootton" w:date="2024-06-13T17:15:00Z" w:initials="JW">
    <w:p w14:paraId="2BA7ABC6" w14:textId="77777777" w:rsidR="00E36B0F" w:rsidRDefault="00E36B0F" w:rsidP="00E36B0F">
      <w:pPr>
        <w:pStyle w:val="CommentText"/>
        <w:jc w:val="left"/>
      </w:pPr>
      <w:r>
        <w:rPr>
          <w:rStyle w:val="CommentReference"/>
        </w:rPr>
        <w:annotationRef/>
      </w:r>
      <w:r>
        <w:t>Refer to paper S-101PT13-07.7.</w:t>
      </w:r>
    </w:p>
  </w:comment>
  <w:comment w:id="903" w:author="Jeff Wootton" w:date="2024-07-17T11:30:00Z" w:initials="JW">
    <w:p w14:paraId="4AC4FC35" w14:textId="77777777" w:rsidR="00DD34B2" w:rsidRDefault="00DD34B2" w:rsidP="00DD34B2">
      <w:pPr>
        <w:pStyle w:val="CommentText"/>
        <w:jc w:val="left"/>
      </w:pPr>
      <w:r>
        <w:rPr>
          <w:rStyle w:val="CommentReference"/>
        </w:rPr>
        <w:annotationRef/>
      </w:r>
      <w:r>
        <w:t>Refer to email from Mikus 16/07/24 (minor editorials by Dave Grant).</w:t>
      </w:r>
    </w:p>
  </w:comment>
  <w:comment w:id="908" w:author="Jeff Wootton" w:date="2024-06-22T10:49:00Z" w:initials="JW">
    <w:p w14:paraId="0E661122" w14:textId="449631C7" w:rsidR="00CF50A5" w:rsidRDefault="00CF50A5" w:rsidP="00CF50A5">
      <w:pPr>
        <w:pStyle w:val="CommentText"/>
        <w:jc w:val="left"/>
      </w:pPr>
      <w:r>
        <w:rPr>
          <w:rStyle w:val="CommentReference"/>
        </w:rPr>
        <w:annotationRef/>
      </w:r>
      <w:r>
        <w:t>Decision from S-101PT13.</w:t>
      </w:r>
    </w:p>
  </w:comment>
  <w:comment w:id="929" w:author="Jeff Wootton" w:date="2024-06-13T17:15:00Z" w:initials="JW">
    <w:p w14:paraId="070B3B45" w14:textId="129BCB42" w:rsidR="00E36B0F" w:rsidRDefault="00E36B0F" w:rsidP="00E36B0F">
      <w:pPr>
        <w:pStyle w:val="CommentText"/>
        <w:jc w:val="left"/>
      </w:pPr>
      <w:r>
        <w:rPr>
          <w:rStyle w:val="CommentReference"/>
        </w:rPr>
        <w:annotationRef/>
      </w:r>
      <w:r>
        <w:t>Refer to paper S-101PT13-07.7.</w:t>
      </w:r>
    </w:p>
  </w:comment>
  <w:comment w:id="954" w:author="Jeff Wootton" w:date="2024-06-13T17:20:00Z" w:initials="JW">
    <w:p w14:paraId="47443723" w14:textId="77777777" w:rsidR="00E36B0F" w:rsidRDefault="00E36B0F" w:rsidP="00E36B0F">
      <w:pPr>
        <w:pStyle w:val="CommentText"/>
        <w:jc w:val="left"/>
      </w:pPr>
      <w:r>
        <w:rPr>
          <w:rStyle w:val="CommentReference"/>
        </w:rPr>
        <w:annotationRef/>
      </w:r>
      <w:r>
        <w:t>Refer to paper S-101PT13-07.7.</w:t>
      </w:r>
    </w:p>
  </w:comment>
  <w:comment w:id="974" w:author="Jeff Wootton" w:date="2024-06-22T10:48:00Z" w:initials="JW">
    <w:p w14:paraId="56F406C8" w14:textId="77777777" w:rsidR="00277C32" w:rsidRDefault="00277C32" w:rsidP="00277C32">
      <w:pPr>
        <w:pStyle w:val="CommentText"/>
        <w:jc w:val="left"/>
      </w:pPr>
      <w:r>
        <w:rPr>
          <w:rStyle w:val="CommentReference"/>
        </w:rPr>
        <w:annotationRef/>
      </w:r>
      <w:r>
        <w:t>Decision from S-101PT13.</w:t>
      </w:r>
    </w:p>
  </w:comment>
  <w:comment w:id="1008" w:author="Jeff Wootton" w:date="2024-06-13T18:00:00Z" w:initials="JW">
    <w:p w14:paraId="0E36A40F" w14:textId="2A9CEF55" w:rsidR="005276E2" w:rsidRDefault="005276E2" w:rsidP="005276E2">
      <w:pPr>
        <w:pStyle w:val="CommentText"/>
        <w:jc w:val="left"/>
      </w:pPr>
      <w:r>
        <w:rPr>
          <w:rStyle w:val="CommentReference"/>
        </w:rPr>
        <w:annotationRef/>
      </w:r>
      <w:r>
        <w:t>Refer to paper S-101PT13-07.7.</w:t>
      </w:r>
    </w:p>
  </w:comment>
  <w:comment w:id="1013" w:author="Jeff Wootton" w:date="2024-03-14T12:45:00Z" w:initials="JW">
    <w:p w14:paraId="266393F1" w14:textId="26EAF3F1" w:rsidR="00FC0E58" w:rsidRDefault="00FC0E58" w:rsidP="00FC0E58">
      <w:pPr>
        <w:pStyle w:val="CommentText"/>
        <w:jc w:val="left"/>
      </w:pPr>
      <w:r>
        <w:rPr>
          <w:rStyle w:val="CommentReference"/>
        </w:rPr>
        <w:annotationRef/>
      </w:r>
      <w:r>
        <w:t>Refer to paper S-101PT12-06.17 and Decisions and Action S-101PT12-23.</w:t>
      </w:r>
    </w:p>
  </w:comment>
  <w:comment w:id="1038" w:author="Jeff Wootton" w:date="2024-06-13T18:02:00Z" w:initials="JW">
    <w:p w14:paraId="64513F6C" w14:textId="77777777" w:rsidR="005276E2" w:rsidRDefault="005276E2" w:rsidP="005276E2">
      <w:pPr>
        <w:pStyle w:val="CommentText"/>
        <w:jc w:val="left"/>
      </w:pPr>
      <w:r>
        <w:rPr>
          <w:rStyle w:val="CommentReference"/>
        </w:rPr>
        <w:annotationRef/>
      </w:r>
      <w:r>
        <w:t xml:space="preserve">Mikus comment for consideration: A possible upgrading of this sentence, although it possibly has become irrelevant, because the ENC Support file should be considered for a deletion by the end system only if the Producer has issued the ENC Support file’s metadata which has been encoded with the “revisionStatus” - “deletion”. </w:t>
      </w:r>
    </w:p>
    <w:p w14:paraId="1BFB0C25" w14:textId="77777777" w:rsidR="005276E2" w:rsidRDefault="005276E2" w:rsidP="005276E2">
      <w:pPr>
        <w:pStyle w:val="CommentText"/>
        <w:jc w:val="left"/>
      </w:pPr>
    </w:p>
    <w:p w14:paraId="090DAF3A" w14:textId="77777777" w:rsidR="005276E2" w:rsidRDefault="005276E2" w:rsidP="005276E2">
      <w:pPr>
        <w:pStyle w:val="CommentText"/>
        <w:jc w:val="left"/>
      </w:pPr>
      <w:r>
        <w:t xml:space="preserve">The correct sentence would be: </w:t>
      </w:r>
    </w:p>
    <w:p w14:paraId="705895E3" w14:textId="77777777" w:rsidR="005276E2" w:rsidRDefault="005276E2" w:rsidP="005276E2">
      <w:pPr>
        <w:pStyle w:val="CommentText"/>
        <w:jc w:val="left"/>
      </w:pPr>
      <w:r>
        <w:t>“ In addition when an ENC Support file with the “SupportFileDiscoveryMetadata” field “revisionStatus” populated as “deletion” is received, the system software must check to see whether any feature still references the ENC Support file to be deleted, before that ENC Support file is deleted (or archived and not used).”</w:t>
      </w:r>
    </w:p>
  </w:comment>
  <w:comment w:id="1039" w:author="Jeff Wootton" w:date="2024-07-17T11:37:00Z" w:initials="JW">
    <w:p w14:paraId="56451CFA" w14:textId="77777777" w:rsidR="004B503F" w:rsidRDefault="004B503F" w:rsidP="004B503F">
      <w:pPr>
        <w:pStyle w:val="CommentText"/>
        <w:jc w:val="left"/>
      </w:pPr>
      <w:r>
        <w:rPr>
          <w:rStyle w:val="CommentReference"/>
        </w:rPr>
        <w:annotationRef/>
      </w:r>
      <w:r>
        <w:t>See also email from Mikus 16/07/24 (minor editorials by Dave Grant).</w:t>
      </w:r>
    </w:p>
  </w:comment>
  <w:comment w:id="1204" w:author="Jeff Wootton" w:date="2024-06-13T19:21:00Z" w:initials="JW">
    <w:p w14:paraId="2F722246" w14:textId="700777B8" w:rsidR="00847E22" w:rsidRDefault="00847E22" w:rsidP="00847E22">
      <w:pPr>
        <w:pStyle w:val="CommentText"/>
        <w:jc w:val="left"/>
      </w:pPr>
      <w:r>
        <w:rPr>
          <w:rStyle w:val="CommentReference"/>
        </w:rPr>
        <w:annotationRef/>
      </w:r>
      <w:r>
        <w:t>Refer to paper S-101PT13-07.7.</w:t>
      </w:r>
    </w:p>
  </w:comment>
  <w:comment w:id="1273" w:author="Jeff Wootton" w:date="2024-06-13T19:21:00Z" w:initials="JW">
    <w:p w14:paraId="3798F10A" w14:textId="77777777" w:rsidR="00847E22" w:rsidRDefault="00847E22" w:rsidP="00847E22">
      <w:pPr>
        <w:pStyle w:val="CommentText"/>
        <w:jc w:val="left"/>
      </w:pPr>
      <w:r>
        <w:rPr>
          <w:rStyle w:val="CommentReference"/>
        </w:rPr>
        <w:annotationRef/>
      </w:r>
      <w:r>
        <w:t>Refer to paper S-101PT13-07.7.</w:t>
      </w:r>
    </w:p>
  </w:comment>
  <w:comment w:id="1284" w:author="Jeff Wootton" w:date="2024-06-23T21:04:00Z" w:initials="JW">
    <w:p w14:paraId="01A81505" w14:textId="77777777" w:rsidR="00FE61B1" w:rsidRDefault="00FE61B1" w:rsidP="00FE61B1">
      <w:pPr>
        <w:pStyle w:val="CommentText"/>
        <w:jc w:val="left"/>
      </w:pPr>
      <w:r>
        <w:rPr>
          <w:rStyle w:val="CommentReference"/>
        </w:rPr>
        <w:annotationRef/>
      </w:r>
      <w:r>
        <w:t>Refer to Paper S-101PT13-07.11 and Decisions and Actions from S-101PT13.</w:t>
      </w:r>
    </w:p>
  </w:comment>
  <w:comment w:id="1294" w:author="Jeff Wootton" w:date="2024-06-03T10:18:00Z" w:initials="JW">
    <w:p w14:paraId="62A15B9B" w14:textId="1C4D9C8A" w:rsidR="00AA4C4C" w:rsidRDefault="00AA4C4C" w:rsidP="00AA4C4C">
      <w:pPr>
        <w:pStyle w:val="CommentText"/>
        <w:jc w:val="left"/>
      </w:pPr>
      <w:r>
        <w:rPr>
          <w:rStyle w:val="CommentReference"/>
        </w:rPr>
        <w:annotationRef/>
      </w:r>
      <w:r>
        <w:t>Refer to email trail initiated by Tom Richardson 31/06/24.</w:t>
      </w:r>
    </w:p>
  </w:comment>
  <w:comment w:id="1301" w:author="Jeff Wootton" w:date="2024-06-23T21:18:00Z" w:initials="JW">
    <w:p w14:paraId="4E973743" w14:textId="77777777" w:rsidR="00296624" w:rsidRDefault="00296624" w:rsidP="00296624">
      <w:pPr>
        <w:pStyle w:val="CommentText"/>
        <w:jc w:val="left"/>
      </w:pPr>
      <w:r>
        <w:rPr>
          <w:rStyle w:val="CommentReference"/>
        </w:rPr>
        <w:annotationRef/>
      </w:r>
      <w:r>
        <w:t>Refer to Paper S-101PT13-07.11 and Decisions and Actions from S-101PT13.</w:t>
      </w:r>
    </w:p>
  </w:comment>
  <w:comment w:id="1324" w:author="Jeff Wootton" w:date="2024-03-20T21:46:00Z" w:initials="JW">
    <w:p w14:paraId="7924B7EA" w14:textId="18087163" w:rsidR="002F447C" w:rsidRDefault="002F447C" w:rsidP="002F447C">
      <w:pPr>
        <w:pStyle w:val="CommentText"/>
        <w:jc w:val="left"/>
      </w:pPr>
      <w:r>
        <w:rPr>
          <w:rStyle w:val="CommentReference"/>
        </w:rPr>
        <w:annotationRef/>
      </w:r>
      <w:r>
        <w:t>Paper S-101PT12-06.23 and Action S-101PT12-50.</w:t>
      </w:r>
    </w:p>
  </w:comment>
  <w:comment w:id="1494" w:author="Jeff Wootton" w:date="2024-04-09T08:12:00Z" w:initials="JW">
    <w:p w14:paraId="1F198425" w14:textId="11A915A2" w:rsidR="00A922EA" w:rsidRDefault="00A922EA" w:rsidP="00A922EA">
      <w:pPr>
        <w:pStyle w:val="CommentText"/>
        <w:jc w:val="left"/>
      </w:pPr>
      <w:r>
        <w:rPr>
          <w:rStyle w:val="CommentReference"/>
        </w:rPr>
        <w:annotationRef/>
      </w:r>
      <w:r>
        <w:t>Refer to S-101PT Chair comments for Tables 5-1 and 5-2.</w:t>
      </w:r>
    </w:p>
  </w:comment>
  <w:comment w:id="1495" w:author="Jeff Wootton" w:date="2024-05-14T11:15:00Z" w:initials="JW">
    <w:p w14:paraId="4E3E5616" w14:textId="77777777" w:rsidR="00C00614" w:rsidRDefault="00C00614" w:rsidP="00C00614">
      <w:pPr>
        <w:pStyle w:val="CommentText"/>
        <w:jc w:val="left"/>
      </w:pPr>
      <w:r>
        <w:rPr>
          <w:rStyle w:val="CommentReference"/>
        </w:rPr>
        <w:annotationRef/>
      </w:r>
      <w:r>
        <w:t xml:space="preserve">Refer to S-101 Documentation and GitHub </w:t>
      </w:r>
      <w:hyperlink r:id="rId5" w:history="1">
        <w:r w:rsidRPr="007A140B">
          <w:rPr>
            <w:rStyle w:val="Hyperlink"/>
            <w:lang w:val="en-GB"/>
          </w:rPr>
          <w:t>Issue #90</w:t>
        </w:r>
      </w:hyperlink>
      <w:r>
        <w:t>.</w:t>
      </w:r>
    </w:p>
  </w:comment>
  <w:comment w:id="1555" w:author="Jeff Wootton" w:date="2024-08-27T15:23:00Z" w:initials="JW">
    <w:p w14:paraId="3B08B293" w14:textId="77777777" w:rsidR="00EC7E29" w:rsidRDefault="00EC7E29" w:rsidP="00EC7E29">
      <w:pPr>
        <w:pStyle w:val="CommentText"/>
        <w:jc w:val="left"/>
      </w:pPr>
      <w:r>
        <w:rPr>
          <w:rStyle w:val="CommentReference"/>
        </w:rPr>
        <w:annotationRef/>
      </w:r>
      <w:r>
        <w:t xml:space="preserve">Refer to S-101 Documentation and FC GitHub </w:t>
      </w:r>
      <w:hyperlink r:id="rId6" w:history="1">
        <w:r w:rsidRPr="007032CC">
          <w:rPr>
            <w:rStyle w:val="Hyperlink"/>
            <w:lang w:val="en-GB"/>
          </w:rPr>
          <w:t>Issue #166</w:t>
        </w:r>
      </w:hyperlink>
      <w:r>
        <w:t>.</w:t>
      </w:r>
    </w:p>
  </w:comment>
  <w:comment w:id="1565" w:author="Jeff Wootton" w:date="2024-04-09T08:16:00Z" w:initials="JW">
    <w:p w14:paraId="4DADF093" w14:textId="6217CD6A" w:rsidR="00A922EA" w:rsidRDefault="00A922EA" w:rsidP="00A922EA">
      <w:pPr>
        <w:pStyle w:val="CommentText"/>
        <w:jc w:val="left"/>
      </w:pPr>
      <w:r>
        <w:rPr>
          <w:rStyle w:val="CommentReference"/>
        </w:rPr>
        <w:annotationRef/>
      </w:r>
      <w:r>
        <w:t>Refer to S-101PT Chair comments for Tables 5-1 and 5-2.</w:t>
      </w:r>
    </w:p>
  </w:comment>
  <w:comment w:id="1665" w:author="Jeff Wootton" w:date="2024-05-14T09:29:00Z" w:initials="JW">
    <w:p w14:paraId="1395FCD2" w14:textId="77777777" w:rsidR="002E1F9C" w:rsidRDefault="002E1F9C" w:rsidP="002E1F9C">
      <w:pPr>
        <w:pStyle w:val="CommentText"/>
        <w:jc w:val="left"/>
      </w:pPr>
      <w:r>
        <w:rPr>
          <w:rStyle w:val="CommentReference"/>
        </w:rPr>
        <w:annotationRef/>
      </w:r>
      <w:r>
        <w:t xml:space="preserve">Refer to S-101 Documentation and GitHub </w:t>
      </w:r>
      <w:hyperlink r:id="rId7" w:history="1">
        <w:r w:rsidRPr="007564FF">
          <w:rPr>
            <w:rStyle w:val="Hyperlink"/>
            <w:lang w:val="en-GB"/>
          </w:rPr>
          <w:t>Issue #89</w:t>
        </w:r>
      </w:hyperlink>
      <w:r>
        <w:t>.</w:t>
      </w:r>
    </w:p>
  </w:comment>
  <w:comment w:id="1669" w:author="Jeff Wootton" w:date="2024-05-15T14:28:00Z" w:initials="JW">
    <w:p w14:paraId="053EB4E5" w14:textId="77777777" w:rsidR="00CC3F47" w:rsidRDefault="00CC3F47" w:rsidP="00CC3F47">
      <w:pPr>
        <w:pStyle w:val="CommentText"/>
        <w:jc w:val="left"/>
      </w:pPr>
      <w:r>
        <w:rPr>
          <w:rStyle w:val="CommentReference"/>
        </w:rPr>
        <w:annotationRef/>
      </w:r>
      <w:r>
        <w:t xml:space="preserve">Refer to S-101 Documentation and GitHub </w:t>
      </w:r>
      <w:hyperlink r:id="rId8" w:history="1">
        <w:r w:rsidRPr="00F94F07">
          <w:rPr>
            <w:rStyle w:val="Hyperlink"/>
            <w:lang w:val="en-GB"/>
          </w:rPr>
          <w:t>Issue #95</w:t>
        </w:r>
      </w:hyperlink>
      <w:r>
        <w:t>.</w:t>
      </w:r>
    </w:p>
  </w:comment>
  <w:comment w:id="1740" w:author="Jeff Wootton" w:date="2024-10-15T07:56:00Z" w:initials="JW">
    <w:p w14:paraId="492A08B7" w14:textId="77777777" w:rsidR="00FA4CEC" w:rsidRDefault="00FA4CEC" w:rsidP="00FA4CEC">
      <w:pPr>
        <w:pStyle w:val="CommentText"/>
        <w:jc w:val="left"/>
      </w:pPr>
      <w:r>
        <w:rPr>
          <w:rStyle w:val="CommentReference"/>
        </w:rPr>
        <w:annotationRef/>
      </w:r>
      <w:r>
        <w:t>Refer UK comment in response to HSSC endorsement Letter.</w:t>
      </w:r>
    </w:p>
  </w:comment>
  <w:comment w:id="1907" w:author="Jeff Wootton" w:date="2024-03-20T21:18:00Z" w:initials="JW">
    <w:p w14:paraId="33118A50" w14:textId="55F0B7E7" w:rsidR="00574F63" w:rsidRDefault="00574F63" w:rsidP="00574F63">
      <w:pPr>
        <w:pStyle w:val="CommentText"/>
        <w:jc w:val="left"/>
      </w:pPr>
      <w:r>
        <w:rPr>
          <w:rStyle w:val="CommentReference"/>
        </w:rPr>
        <w:annotationRef/>
      </w:r>
      <w:hyperlink r:id="rId9" w:history="1">
        <w:r w:rsidRPr="00E612E6">
          <w:rPr>
            <w:rStyle w:val="Hyperlink"/>
            <w:lang w:val="en-GB"/>
          </w:rPr>
          <w:t>S-101 Documentation and GitHub Issue #55</w:t>
        </w:r>
      </w:hyperlink>
      <w:r>
        <w:t xml:space="preserve"> and discussions at S-101PT12.</w:t>
      </w:r>
    </w:p>
  </w:comment>
  <w:comment w:id="2325"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10"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15D02E" w15:done="0"/>
  <w15:commentEx w15:paraId="46234474" w15:done="0"/>
  <w15:commentEx w15:paraId="3C63272E" w15:done="0"/>
  <w15:commentEx w15:paraId="17235ECD" w15:done="0"/>
  <w15:commentEx w15:paraId="6D86D174" w15:done="0"/>
  <w15:commentEx w15:paraId="3B6C0FD8" w15:done="0"/>
  <w15:commentEx w15:paraId="697207C9" w15:done="0"/>
  <w15:commentEx w15:paraId="319683E5" w15:done="0"/>
  <w15:commentEx w15:paraId="4C74ACF5" w15:done="0"/>
  <w15:commentEx w15:paraId="5A9B4197" w15:done="0"/>
  <w15:commentEx w15:paraId="79CCB8F9" w15:done="0"/>
  <w15:commentEx w15:paraId="735E2082" w15:done="0"/>
  <w15:commentEx w15:paraId="58D5497F" w15:done="0"/>
  <w15:commentEx w15:paraId="07424D4E" w15:done="0"/>
  <w15:commentEx w15:paraId="6EEF8EF2" w15:paraIdParent="07424D4E" w15:done="0"/>
  <w15:commentEx w15:paraId="2BA7ABC6" w15:done="0"/>
  <w15:commentEx w15:paraId="4AC4FC35" w15:done="0"/>
  <w15:commentEx w15:paraId="0E661122" w15:done="0"/>
  <w15:commentEx w15:paraId="070B3B45" w15:done="0"/>
  <w15:commentEx w15:paraId="47443723" w15:done="0"/>
  <w15:commentEx w15:paraId="56F406C8" w15:done="0"/>
  <w15:commentEx w15:paraId="0E36A40F" w15:done="0"/>
  <w15:commentEx w15:paraId="266393F1" w15:done="0"/>
  <w15:commentEx w15:paraId="705895E3" w15:done="0"/>
  <w15:commentEx w15:paraId="56451CFA" w15:paraIdParent="705895E3" w15:done="0"/>
  <w15:commentEx w15:paraId="2F722246" w15:done="0"/>
  <w15:commentEx w15:paraId="3798F10A" w15:done="0"/>
  <w15:commentEx w15:paraId="01A81505" w15:done="0"/>
  <w15:commentEx w15:paraId="62A15B9B" w15:done="0"/>
  <w15:commentEx w15:paraId="4E973743" w15:done="0"/>
  <w15:commentEx w15:paraId="7924B7EA" w15:done="0"/>
  <w15:commentEx w15:paraId="1F198425" w15:done="0"/>
  <w15:commentEx w15:paraId="4E3E5616" w15:done="0"/>
  <w15:commentEx w15:paraId="3B08B293" w15:done="0"/>
  <w15:commentEx w15:paraId="4DADF093" w15:done="0"/>
  <w15:commentEx w15:paraId="1395FCD2" w15:done="0"/>
  <w15:commentEx w15:paraId="053EB4E5" w15:done="0"/>
  <w15:commentEx w15:paraId="492A08B7"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84A498" w16cex:dateUtc="2024-03-20T21:51:00Z"/>
  <w16cex:commentExtensible w16cex:durableId="5C54A186" w16cex:dateUtc="2024-09-16T11:39:00Z"/>
  <w16cex:commentExtensible w16cex:durableId="18869900" w16cex:dateUtc="2024-03-27T10:15:00Z"/>
  <w16cex:commentExtensible w16cex:durableId="705AEE92" w16cex:dateUtc="2024-03-20T21:52:00Z"/>
  <w16cex:commentExtensible w16cex:durableId="520B5C0A" w16cex:dateUtc="2024-03-20T20:10:00Z"/>
  <w16cex:commentExtensible w16cex:durableId="6D0155D0" w16cex:dateUtc="2024-08-26T07:29:00Z"/>
  <w16cex:commentExtensible w16cex:durableId="4419022E" w16cex:dateUtc="2024-06-04T15:41:00Z"/>
  <w16cex:commentExtensible w16cex:durableId="5C06286C" w16cex:dateUtc="2024-06-23T16:51:00Z"/>
  <w16cex:commentExtensible w16cex:durableId="714B2783" w16cex:dateUtc="2024-05-15T09:58:00Z"/>
  <w16cex:commentExtensible w16cex:durableId="5D308819" w16cex:dateUtc="2024-05-15T09:20:00Z"/>
  <w16cex:commentExtensible w16cex:durableId="5A219472" w16cex:dateUtc="2024-04-09T06:15:00Z"/>
  <w16cex:commentExtensible w16cex:durableId="4B4FE2B8" w16cex:dateUtc="2024-04-09T06:10:00Z"/>
  <w16cex:commentExtensible w16cex:durableId="717990A0" w16cex:dateUtc="2024-06-18T07:00:00Z"/>
  <w16cex:commentExtensible w16cex:durableId="24448A0E" w16cex:dateUtc="2024-03-14T13:20:00Z"/>
  <w16cex:commentExtensible w16cex:durableId="71E14A0C" w16cex:dateUtc="2024-06-13T14:55:00Z"/>
  <w16cex:commentExtensible w16cex:durableId="5930BA8A" w16cex:dateUtc="2024-06-13T15:15:00Z"/>
  <w16cex:commentExtensible w16cex:durableId="1FBB64F9" w16cex:dateUtc="2024-07-17T09:30:00Z"/>
  <w16cex:commentExtensible w16cex:durableId="184FC0A6" w16cex:dateUtc="2024-06-22T08:49:00Z"/>
  <w16cex:commentExtensible w16cex:durableId="75C96626" w16cex:dateUtc="2024-06-13T15:15:00Z"/>
  <w16cex:commentExtensible w16cex:durableId="321F18F5" w16cex:dateUtc="2024-06-13T15:20:00Z"/>
  <w16cex:commentExtensible w16cex:durableId="451E8937" w16cex:dateUtc="2024-06-22T08:48:00Z"/>
  <w16cex:commentExtensible w16cex:durableId="6CE0C04E" w16cex:dateUtc="2024-06-13T16:00:00Z"/>
  <w16cex:commentExtensible w16cex:durableId="13D2E9BA" w16cex:dateUtc="2024-03-14T11:45:00Z"/>
  <w16cex:commentExtensible w16cex:durableId="30261A0A" w16cex:dateUtc="2024-06-13T16:02:00Z"/>
  <w16cex:commentExtensible w16cex:durableId="0C1B706A" w16cex:dateUtc="2024-07-17T09:37:00Z"/>
  <w16cex:commentExtensible w16cex:durableId="0B37D53B" w16cex:dateUtc="2024-06-13T17:21:00Z"/>
  <w16cex:commentExtensible w16cex:durableId="2818B38B" w16cex:dateUtc="2024-06-13T17:21:00Z"/>
  <w16cex:commentExtensible w16cex:durableId="0C60595B" w16cex:dateUtc="2024-06-23T19:04:00Z"/>
  <w16cex:commentExtensible w16cex:durableId="450395F6" w16cex:dateUtc="2024-06-03T08:18:00Z"/>
  <w16cex:commentExtensible w16cex:durableId="00942028" w16cex:dateUtc="2024-06-23T19:18:00Z"/>
  <w16cex:commentExtensible w16cex:durableId="034188BF" w16cex:dateUtc="2024-03-20T20:46:00Z"/>
  <w16cex:commentExtensible w16cex:durableId="46C907D6" w16cex:dateUtc="2024-04-09T06:12:00Z"/>
  <w16cex:commentExtensible w16cex:durableId="679902A5" w16cex:dateUtc="2024-05-14T09:15:00Z"/>
  <w16cex:commentExtensible w16cex:durableId="32CCCD94" w16cex:dateUtc="2024-08-27T13:23:00Z"/>
  <w16cex:commentExtensible w16cex:durableId="0062D058" w16cex:dateUtc="2024-04-09T06:16:00Z"/>
  <w16cex:commentExtensible w16cex:durableId="717CA999" w16cex:dateUtc="2024-05-14T07:29:00Z"/>
  <w16cex:commentExtensible w16cex:durableId="44D8B010" w16cex:dateUtc="2024-05-15T12:28:00Z"/>
  <w16cex:commentExtensible w16cex:durableId="4D4BE0F4" w16cex:dateUtc="2024-10-15T05:56: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15D02E" w16cid:durableId="6384A498"/>
  <w16cid:commentId w16cid:paraId="46234474" w16cid:durableId="5C54A186"/>
  <w16cid:commentId w16cid:paraId="3C63272E" w16cid:durableId="18869900"/>
  <w16cid:commentId w16cid:paraId="17235ECD" w16cid:durableId="705AEE92"/>
  <w16cid:commentId w16cid:paraId="6D86D174" w16cid:durableId="520B5C0A"/>
  <w16cid:commentId w16cid:paraId="3B6C0FD8" w16cid:durableId="6D0155D0"/>
  <w16cid:commentId w16cid:paraId="697207C9" w16cid:durableId="4419022E"/>
  <w16cid:commentId w16cid:paraId="319683E5" w16cid:durableId="5C06286C"/>
  <w16cid:commentId w16cid:paraId="4C74ACF5" w16cid:durableId="714B2783"/>
  <w16cid:commentId w16cid:paraId="5A9B4197" w16cid:durableId="5D308819"/>
  <w16cid:commentId w16cid:paraId="79CCB8F9" w16cid:durableId="5A219472"/>
  <w16cid:commentId w16cid:paraId="735E2082" w16cid:durableId="4B4FE2B8"/>
  <w16cid:commentId w16cid:paraId="58D5497F" w16cid:durableId="717990A0"/>
  <w16cid:commentId w16cid:paraId="07424D4E" w16cid:durableId="24448A0E"/>
  <w16cid:commentId w16cid:paraId="6EEF8EF2" w16cid:durableId="71E14A0C"/>
  <w16cid:commentId w16cid:paraId="2BA7ABC6" w16cid:durableId="5930BA8A"/>
  <w16cid:commentId w16cid:paraId="4AC4FC35" w16cid:durableId="1FBB64F9"/>
  <w16cid:commentId w16cid:paraId="0E661122" w16cid:durableId="184FC0A6"/>
  <w16cid:commentId w16cid:paraId="070B3B45" w16cid:durableId="75C96626"/>
  <w16cid:commentId w16cid:paraId="47443723" w16cid:durableId="321F18F5"/>
  <w16cid:commentId w16cid:paraId="56F406C8" w16cid:durableId="451E8937"/>
  <w16cid:commentId w16cid:paraId="0E36A40F" w16cid:durableId="6CE0C04E"/>
  <w16cid:commentId w16cid:paraId="266393F1" w16cid:durableId="13D2E9BA"/>
  <w16cid:commentId w16cid:paraId="705895E3" w16cid:durableId="30261A0A"/>
  <w16cid:commentId w16cid:paraId="56451CFA" w16cid:durableId="0C1B706A"/>
  <w16cid:commentId w16cid:paraId="2F722246" w16cid:durableId="0B37D53B"/>
  <w16cid:commentId w16cid:paraId="3798F10A" w16cid:durableId="2818B38B"/>
  <w16cid:commentId w16cid:paraId="01A81505" w16cid:durableId="0C60595B"/>
  <w16cid:commentId w16cid:paraId="62A15B9B" w16cid:durableId="450395F6"/>
  <w16cid:commentId w16cid:paraId="4E973743" w16cid:durableId="00942028"/>
  <w16cid:commentId w16cid:paraId="7924B7EA" w16cid:durableId="034188BF"/>
  <w16cid:commentId w16cid:paraId="1F198425" w16cid:durableId="46C907D6"/>
  <w16cid:commentId w16cid:paraId="4E3E5616" w16cid:durableId="679902A5"/>
  <w16cid:commentId w16cid:paraId="3B08B293" w16cid:durableId="32CCCD94"/>
  <w16cid:commentId w16cid:paraId="4DADF093" w16cid:durableId="0062D058"/>
  <w16cid:commentId w16cid:paraId="1395FCD2" w16cid:durableId="717CA999"/>
  <w16cid:commentId w16cid:paraId="053EB4E5" w16cid:durableId="44D8B010"/>
  <w16cid:commentId w16cid:paraId="492A08B7" w16cid:durableId="4D4BE0F4"/>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84A6A" w14:textId="77777777" w:rsidR="00935502" w:rsidRDefault="00935502">
      <w:pPr>
        <w:spacing w:after="0" w:line="240" w:lineRule="auto"/>
      </w:pPr>
      <w:r>
        <w:separator/>
      </w:r>
    </w:p>
  </w:endnote>
  <w:endnote w:type="continuationSeparator" w:id="0">
    <w:p w14:paraId="725BE62B" w14:textId="77777777" w:rsidR="00935502" w:rsidRDefault="0093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CCD6A" w14:textId="32A3945B"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del w:id="79" w:author="Jeff Wootton" w:date="2024-10-14T13:58:00Z" w16du:dateUtc="2024-10-14T11:58:00Z">
      <w:r w:rsidRPr="002D4DA7" w:rsidDel="002D4DA7">
        <w:rPr>
          <w:rFonts w:cs="Arial"/>
          <w:sz w:val="16"/>
          <w:rPrChange w:id="80" w:author="Jeff Wootton" w:date="2024-10-14T13:58:00Z" w16du:dateUtc="2024-10-14T11:58:00Z">
            <w:rPr>
              <w:rFonts w:cs="Arial"/>
              <w:color w:val="FF0000"/>
              <w:sz w:val="16"/>
            </w:rPr>
          </w:rPrChange>
        </w:rPr>
        <w:delText>Xxxx</w:delText>
      </w:r>
      <w:r w:rsidRPr="007F6DC7" w:rsidDel="002D4DA7">
        <w:rPr>
          <w:rFonts w:cs="Arial"/>
          <w:sz w:val="16"/>
        </w:rPr>
        <w:delText xml:space="preserve"> </w:delText>
      </w:r>
    </w:del>
    <w:ins w:id="81" w:author="Jeff Wootton" w:date="2024-10-14T13:58:00Z" w16du:dateUtc="2024-10-14T11:58:00Z">
      <w:r w:rsidR="002D4DA7">
        <w:rPr>
          <w:rFonts w:cs="Arial"/>
          <w:sz w:val="16"/>
        </w:rPr>
        <w:t>December</w:t>
      </w:r>
      <w:r w:rsidR="002D4DA7" w:rsidRPr="007F6DC7">
        <w:rPr>
          <w:rFonts w:cs="Arial"/>
          <w:sz w:val="16"/>
        </w:rPr>
        <w:t xml:space="preserve"> </w:t>
      </w:r>
    </w:ins>
    <w:r w:rsidRPr="007F6DC7">
      <w:rPr>
        <w:rFonts w:cs="Arial"/>
        <w:sz w:val="16"/>
      </w:rPr>
      <w:t>20</w:t>
    </w:r>
    <w:r>
      <w:rPr>
        <w:rFonts w:cs="Arial"/>
        <w:sz w:val="16"/>
      </w:rPr>
      <w:t>2</w:t>
    </w:r>
    <w:r w:rsidR="00685524">
      <w:rPr>
        <w:rFonts w:cs="Arial"/>
        <w:sz w:val="16"/>
      </w:rPr>
      <w:t>4</w:t>
    </w:r>
    <w:r w:rsidRPr="007F6DC7">
      <w:rPr>
        <w:rFonts w:cs="Arial"/>
        <w:sz w:val="16"/>
      </w:rPr>
      <w:tab/>
      <w:t xml:space="preserve">Edition </w:t>
    </w:r>
    <w:del w:id="82" w:author="Jeff Wootton" w:date="2024-10-14T13:58:00Z" w16du:dateUtc="2024-10-14T11:58:00Z">
      <w:r w:rsidRPr="007F6DC7" w:rsidDel="000D0C34">
        <w:rPr>
          <w:rFonts w:cs="Arial"/>
          <w:sz w:val="16"/>
        </w:rPr>
        <w:delText>1.</w:delText>
      </w:r>
      <w:r w:rsidR="003D0CF9" w:rsidDel="000D0C34">
        <w:rPr>
          <w:rFonts w:cs="Arial"/>
          <w:sz w:val="16"/>
        </w:rPr>
        <w:delText>6</w:delText>
      </w:r>
    </w:del>
    <w:ins w:id="83" w:author="Jeff Wootton" w:date="2024-10-14T13:58:00Z" w16du:dateUtc="2024-10-14T11:58:00Z">
      <w:r w:rsidR="000D0C34">
        <w:rPr>
          <w:rFonts w:cs="Arial"/>
          <w:sz w:val="16"/>
        </w:rPr>
        <w:t>2.0</w:t>
      </w:r>
    </w:ins>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F9251" w14:textId="7523CD4A"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del w:id="2420" w:author="Jeff Wootton" w:date="2024-10-14T14:01:00Z" w16du:dateUtc="2024-10-14T12:01:00Z">
      <w:r w:rsidRPr="00B82EDE" w:rsidDel="00B82EDE">
        <w:rPr>
          <w:rFonts w:cs="Arial"/>
          <w:sz w:val="16"/>
          <w:rPrChange w:id="2421" w:author="Jeff Wootton" w:date="2024-10-14T14:01:00Z" w16du:dateUtc="2024-10-14T12:01:00Z">
            <w:rPr>
              <w:rFonts w:cs="Arial"/>
              <w:color w:val="FF0000"/>
              <w:sz w:val="16"/>
            </w:rPr>
          </w:rPrChange>
        </w:rPr>
        <w:delText>Xxxx</w:delText>
      </w:r>
      <w:r w:rsidDel="00B82EDE">
        <w:rPr>
          <w:rFonts w:cs="Arial"/>
          <w:sz w:val="16"/>
        </w:rPr>
        <w:delText xml:space="preserve"> </w:delText>
      </w:r>
    </w:del>
    <w:ins w:id="2422" w:author="Jeff Wootton" w:date="2024-10-14T14:01:00Z" w16du:dateUtc="2024-10-14T12:01: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2423" w:author="Jeff Wootton" w:date="2024-10-14T14:01:00Z" w16du:dateUtc="2024-10-14T12:01:00Z">
      <w:r w:rsidDel="00B82EDE">
        <w:rPr>
          <w:rFonts w:cs="Arial"/>
          <w:sz w:val="16"/>
        </w:rPr>
        <w:delText>1.</w:delText>
      </w:r>
      <w:r w:rsidR="00F079AA" w:rsidDel="00B82EDE">
        <w:rPr>
          <w:rFonts w:cs="Arial"/>
          <w:sz w:val="16"/>
        </w:rPr>
        <w:delText>6</w:delText>
      </w:r>
    </w:del>
    <w:ins w:id="2424" w:author="Jeff Wootton" w:date="2024-10-14T14:01:00Z" w16du:dateUtc="2024-10-14T12:01:00Z">
      <w:r w:rsidR="00B82EDE">
        <w:rPr>
          <w:rFonts w:cs="Arial"/>
          <w:sz w:val="16"/>
        </w:rPr>
        <w:t>2.0</w:t>
      </w:r>
    </w:ins>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095AE" w14:textId="7C79A860"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del w:id="84" w:author="Jeff Wootton" w:date="2024-10-14T13:58:00Z" w16du:dateUtc="2024-10-14T11:58:00Z">
      <w:r w:rsidRPr="000D0C34" w:rsidDel="000D0C34">
        <w:rPr>
          <w:rFonts w:cs="Arial"/>
          <w:sz w:val="16"/>
          <w:rPrChange w:id="85" w:author="Jeff Wootton" w:date="2024-10-14T13:58:00Z" w16du:dateUtc="2024-10-14T11:58:00Z">
            <w:rPr>
              <w:rFonts w:cs="Arial"/>
              <w:color w:val="FF0000"/>
              <w:sz w:val="16"/>
            </w:rPr>
          </w:rPrChange>
        </w:rPr>
        <w:delText>Xxxx</w:delText>
      </w:r>
      <w:r w:rsidRPr="007F6DC7" w:rsidDel="000D0C34">
        <w:rPr>
          <w:rFonts w:cs="Arial"/>
          <w:sz w:val="16"/>
        </w:rPr>
        <w:delText xml:space="preserve"> </w:delText>
      </w:r>
    </w:del>
    <w:ins w:id="86" w:author="Jeff Wootton" w:date="2024-10-14T13:58:00Z" w16du:dateUtc="2024-10-14T11:58:00Z">
      <w:r w:rsidR="000D0C34">
        <w:rPr>
          <w:rFonts w:cs="Arial"/>
          <w:sz w:val="16"/>
        </w:rPr>
        <w:t>December</w:t>
      </w:r>
      <w:r w:rsidR="000D0C34" w:rsidRPr="007F6DC7">
        <w:rPr>
          <w:rFonts w:cs="Arial"/>
          <w:sz w:val="16"/>
        </w:rPr>
        <w:t xml:space="preserve"> </w:t>
      </w:r>
    </w:ins>
    <w:r w:rsidRPr="007F6DC7">
      <w:rPr>
        <w:rFonts w:cs="Arial"/>
        <w:sz w:val="16"/>
      </w:rPr>
      <w:t>20</w:t>
    </w:r>
    <w:r>
      <w:rPr>
        <w:rFonts w:cs="Arial"/>
        <w:sz w:val="16"/>
      </w:rPr>
      <w:t>2</w:t>
    </w:r>
    <w:r w:rsidR="00685524">
      <w:rPr>
        <w:rFonts w:cs="Arial"/>
        <w:sz w:val="16"/>
      </w:rPr>
      <w:t>4</w:t>
    </w:r>
    <w:r w:rsidRPr="007F6DC7">
      <w:rPr>
        <w:rFonts w:cs="Arial"/>
        <w:sz w:val="16"/>
      </w:rPr>
      <w:tab/>
      <w:t xml:space="preserve">Edition </w:t>
    </w:r>
    <w:del w:id="87" w:author="Jeff Wootton" w:date="2024-10-14T13:58:00Z" w16du:dateUtc="2024-10-14T11:58:00Z">
      <w:r w:rsidRPr="007F6DC7" w:rsidDel="000D0C34">
        <w:rPr>
          <w:rFonts w:cs="Arial"/>
          <w:sz w:val="16"/>
        </w:rPr>
        <w:delText>1.</w:delText>
      </w:r>
      <w:r w:rsidR="003D0CF9" w:rsidDel="000D0C34">
        <w:rPr>
          <w:rFonts w:cs="Arial"/>
          <w:sz w:val="16"/>
        </w:rPr>
        <w:delText>6</w:delText>
      </w:r>
    </w:del>
    <w:ins w:id="88" w:author="Jeff Wootton" w:date="2024-10-14T13:58:00Z" w16du:dateUtc="2024-10-14T11:58:00Z">
      <w:r w:rsidR="000D0C34">
        <w:rPr>
          <w:rFonts w:cs="Arial"/>
          <w:sz w:val="16"/>
        </w:rPr>
        <w:t>2.0</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8B6B" w14:textId="342F653F"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1449" w:author="Jeff Wootton" w:date="2024-10-14T14:00:00Z" w16du:dateUtc="2024-10-14T12:00:00Z">
      <w:r w:rsidRPr="00B82EDE" w:rsidDel="00B82EDE">
        <w:rPr>
          <w:rFonts w:cs="Arial"/>
          <w:sz w:val="16"/>
          <w:rPrChange w:id="1450" w:author="Jeff Wootton" w:date="2024-10-14T14:00:00Z" w16du:dateUtc="2024-10-14T12:00:00Z">
            <w:rPr>
              <w:rFonts w:cs="Arial"/>
              <w:color w:val="FF0000"/>
              <w:sz w:val="16"/>
            </w:rPr>
          </w:rPrChange>
        </w:rPr>
        <w:delText>Xxxx</w:delText>
      </w:r>
      <w:r w:rsidDel="00B82EDE">
        <w:rPr>
          <w:rFonts w:cs="Arial"/>
          <w:sz w:val="16"/>
        </w:rPr>
        <w:delText xml:space="preserve"> </w:delText>
      </w:r>
    </w:del>
    <w:ins w:id="1451" w:author="Jeff Wootton" w:date="2024-10-14T14:00:00Z" w16du:dateUtc="2024-10-14T12:00: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1452" w:author="Jeff Wootton" w:date="2024-10-14T14:00:00Z" w16du:dateUtc="2024-10-14T12:00:00Z">
      <w:r w:rsidDel="00B82EDE">
        <w:rPr>
          <w:rFonts w:cs="Arial"/>
          <w:sz w:val="16"/>
        </w:rPr>
        <w:delText>1.</w:delText>
      </w:r>
      <w:r w:rsidR="00F079AA" w:rsidDel="00B82EDE">
        <w:rPr>
          <w:rFonts w:cs="Arial"/>
          <w:sz w:val="16"/>
        </w:rPr>
        <w:delText>6</w:delText>
      </w:r>
    </w:del>
    <w:ins w:id="1453" w:author="Jeff Wootton" w:date="2024-10-14T14:00:00Z" w16du:dateUtc="2024-10-14T12:00:00Z">
      <w:r w:rsidR="00B82EDE">
        <w:rPr>
          <w:rFonts w:cs="Arial"/>
          <w:sz w:val="16"/>
        </w:rPr>
        <w:t>2.0</w:t>
      </w:r>
    </w:ins>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F1E6" w14:textId="2231FC2D"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del w:id="1454" w:author="Jeff Wootton" w:date="2024-10-14T13:59:00Z" w16du:dateUtc="2024-10-14T11:59:00Z">
      <w:r w:rsidRPr="00B82EDE" w:rsidDel="00B82EDE">
        <w:rPr>
          <w:rFonts w:cs="Arial"/>
          <w:sz w:val="16"/>
          <w:rPrChange w:id="1455" w:author="Jeff Wootton" w:date="2024-10-14T13:59:00Z" w16du:dateUtc="2024-10-14T11:59:00Z">
            <w:rPr>
              <w:rFonts w:cs="Arial"/>
              <w:color w:val="FF0000"/>
              <w:sz w:val="16"/>
            </w:rPr>
          </w:rPrChange>
        </w:rPr>
        <w:delText>Xxxx</w:delText>
      </w:r>
      <w:r w:rsidDel="00B82EDE">
        <w:rPr>
          <w:rFonts w:cs="Arial"/>
          <w:sz w:val="16"/>
        </w:rPr>
        <w:delText xml:space="preserve"> </w:delText>
      </w:r>
    </w:del>
    <w:ins w:id="1456" w:author="Jeff Wootton" w:date="2024-10-14T13:59:00Z" w16du:dateUtc="2024-10-14T11:59: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1457" w:author="Jeff Wootton" w:date="2024-10-14T14:00:00Z" w16du:dateUtc="2024-10-14T12:00:00Z">
      <w:r w:rsidDel="00B82EDE">
        <w:rPr>
          <w:rFonts w:cs="Arial"/>
          <w:sz w:val="16"/>
        </w:rPr>
        <w:delText>1.</w:delText>
      </w:r>
      <w:r w:rsidR="00F079AA" w:rsidDel="00B82EDE">
        <w:rPr>
          <w:rFonts w:cs="Arial"/>
          <w:sz w:val="16"/>
        </w:rPr>
        <w:delText>6</w:delText>
      </w:r>
    </w:del>
    <w:ins w:id="1458" w:author="Jeff Wootton" w:date="2024-10-14T14:00:00Z" w16du:dateUtc="2024-10-14T12:00:00Z">
      <w:r w:rsidR="00B82EDE">
        <w:rPr>
          <w:rFonts w:cs="Arial"/>
          <w:sz w:val="16"/>
        </w:rPr>
        <w:t>2.0</w:t>
      </w:r>
    </w:ins>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89A2" w14:textId="1AADB56F"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del w:id="1461" w:author="Jeff Wootton" w:date="2024-10-14T14:00:00Z" w16du:dateUtc="2024-10-14T12:00:00Z">
      <w:r w:rsidRPr="00B82EDE" w:rsidDel="00B82EDE">
        <w:rPr>
          <w:rFonts w:cs="Arial"/>
          <w:sz w:val="16"/>
          <w:rPrChange w:id="1462" w:author="Jeff Wootton" w:date="2024-10-14T14:00:00Z" w16du:dateUtc="2024-10-14T12:00:00Z">
            <w:rPr>
              <w:rFonts w:cs="Arial"/>
              <w:color w:val="FF0000"/>
              <w:sz w:val="16"/>
            </w:rPr>
          </w:rPrChange>
        </w:rPr>
        <w:delText>Xxxx</w:delText>
      </w:r>
      <w:r w:rsidDel="00B82EDE">
        <w:rPr>
          <w:rFonts w:cs="Arial"/>
          <w:sz w:val="16"/>
        </w:rPr>
        <w:delText xml:space="preserve"> </w:delText>
      </w:r>
    </w:del>
    <w:ins w:id="1463" w:author="Jeff Wootton" w:date="2024-10-14T14:00:00Z" w16du:dateUtc="2024-10-14T12:00: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1464" w:author="Jeff Wootton" w:date="2024-10-14T14:01:00Z" w16du:dateUtc="2024-10-14T12:01:00Z">
      <w:r w:rsidDel="00B82EDE">
        <w:rPr>
          <w:rFonts w:cs="Arial"/>
          <w:sz w:val="16"/>
        </w:rPr>
        <w:delText>1.</w:delText>
      </w:r>
      <w:r w:rsidR="00F079AA" w:rsidDel="00B82EDE">
        <w:rPr>
          <w:rFonts w:cs="Arial"/>
          <w:sz w:val="16"/>
        </w:rPr>
        <w:delText>6</w:delText>
      </w:r>
    </w:del>
    <w:ins w:id="1465" w:author="Jeff Wootton" w:date="2024-10-14T14:01:00Z" w16du:dateUtc="2024-10-14T12:01:00Z">
      <w:r w:rsidR="00B82EDE">
        <w:rPr>
          <w:rFonts w:cs="Arial"/>
          <w:sz w:val="16"/>
        </w:rPr>
        <w:t>2.0</w:t>
      </w:r>
    </w:ins>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E871" w14:textId="46BB560B"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del w:id="1466" w:author="Jeff Wootton" w:date="2024-10-14T14:00:00Z" w16du:dateUtc="2024-10-14T12:00:00Z">
      <w:r w:rsidRPr="00B82EDE" w:rsidDel="00B82EDE">
        <w:rPr>
          <w:rFonts w:cs="Arial"/>
          <w:sz w:val="16"/>
          <w:rPrChange w:id="1467" w:author="Jeff Wootton" w:date="2024-10-14T14:00:00Z" w16du:dateUtc="2024-10-14T12:00:00Z">
            <w:rPr>
              <w:rFonts w:cs="Arial"/>
              <w:color w:val="FF0000"/>
              <w:sz w:val="16"/>
            </w:rPr>
          </w:rPrChange>
        </w:rPr>
        <w:delText>Xxxx</w:delText>
      </w:r>
      <w:r w:rsidDel="00B82EDE">
        <w:rPr>
          <w:rFonts w:cs="Arial"/>
          <w:sz w:val="16"/>
        </w:rPr>
        <w:delText xml:space="preserve"> </w:delText>
      </w:r>
    </w:del>
    <w:ins w:id="1468" w:author="Jeff Wootton" w:date="2024-10-14T14:00:00Z" w16du:dateUtc="2024-10-14T12:00: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1469" w:author="Jeff Wootton" w:date="2024-10-14T14:00:00Z" w16du:dateUtc="2024-10-14T12:00:00Z">
      <w:r w:rsidDel="00B82EDE">
        <w:rPr>
          <w:rFonts w:cs="Arial"/>
          <w:sz w:val="16"/>
        </w:rPr>
        <w:delText>1.</w:delText>
      </w:r>
      <w:r w:rsidR="00F079AA" w:rsidDel="00B82EDE">
        <w:rPr>
          <w:rFonts w:cs="Arial"/>
          <w:sz w:val="16"/>
        </w:rPr>
        <w:delText>6</w:delText>
      </w:r>
    </w:del>
    <w:ins w:id="1470" w:author="Jeff Wootton" w:date="2024-10-14T14:00:00Z" w16du:dateUtc="2024-10-14T12:00:00Z">
      <w:r w:rsidR="00B82EDE">
        <w:rPr>
          <w:rFonts w:cs="Arial"/>
          <w:sz w:val="16"/>
        </w:rPr>
        <w:t>2.0</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93198" w14:textId="3C422CC8"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A0086" w14:textId="03E0B61A"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sidRPr="00497910">
      <w:rPr>
        <w:rFonts w:cs="Arial"/>
        <w:sz w:val="16"/>
      </w:rPr>
      <w:t xml:space="preserve"> </w:t>
    </w:r>
    <w:r>
      <w:rPr>
        <w:rFonts w:cs="Arial"/>
        <w:sz w:val="16"/>
      </w:rPr>
      <w:t>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2085" w14:textId="0AAEF074"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del w:id="2415" w:author="Jeff Wootton" w:date="2024-10-14T14:01:00Z" w16du:dateUtc="2024-10-14T12:01:00Z">
      <w:r w:rsidRPr="00B82EDE" w:rsidDel="00B82EDE">
        <w:rPr>
          <w:rFonts w:cs="Arial"/>
          <w:sz w:val="16"/>
          <w:rPrChange w:id="2416" w:author="Jeff Wootton" w:date="2024-10-14T14:01:00Z" w16du:dateUtc="2024-10-14T12:01:00Z">
            <w:rPr>
              <w:rFonts w:cs="Arial"/>
              <w:color w:val="FF0000"/>
              <w:sz w:val="16"/>
            </w:rPr>
          </w:rPrChange>
        </w:rPr>
        <w:delText>Xxxx</w:delText>
      </w:r>
      <w:r w:rsidDel="00B82EDE">
        <w:rPr>
          <w:rFonts w:cs="Arial"/>
          <w:sz w:val="16"/>
        </w:rPr>
        <w:delText xml:space="preserve"> </w:delText>
      </w:r>
    </w:del>
    <w:ins w:id="2417" w:author="Jeff Wootton" w:date="2024-10-14T14:01:00Z" w16du:dateUtc="2024-10-14T12:01:00Z">
      <w:r w:rsidR="00B82EDE">
        <w:rPr>
          <w:rFonts w:cs="Arial"/>
          <w:sz w:val="16"/>
        </w:rPr>
        <w:t xml:space="preserve">December </w:t>
      </w:r>
    </w:ins>
    <w:r>
      <w:rPr>
        <w:rFonts w:cs="Arial"/>
        <w:sz w:val="16"/>
      </w:rPr>
      <w:t>202</w:t>
    </w:r>
    <w:r w:rsidR="00685524">
      <w:rPr>
        <w:rFonts w:cs="Arial"/>
        <w:sz w:val="16"/>
      </w:rPr>
      <w:t>4</w:t>
    </w:r>
    <w:r>
      <w:rPr>
        <w:rFonts w:cs="Arial"/>
        <w:sz w:val="16"/>
      </w:rPr>
      <w:tab/>
      <w:t xml:space="preserve">Edition </w:t>
    </w:r>
    <w:del w:id="2418" w:author="Jeff Wootton" w:date="2024-10-14T14:01:00Z" w16du:dateUtc="2024-10-14T12:01:00Z">
      <w:r w:rsidDel="00B82EDE">
        <w:rPr>
          <w:rFonts w:cs="Arial"/>
          <w:sz w:val="16"/>
        </w:rPr>
        <w:delText>1.</w:delText>
      </w:r>
      <w:r w:rsidR="00F079AA" w:rsidDel="00B82EDE">
        <w:rPr>
          <w:rFonts w:cs="Arial"/>
          <w:sz w:val="16"/>
        </w:rPr>
        <w:delText>6</w:delText>
      </w:r>
    </w:del>
    <w:ins w:id="2419" w:author="Jeff Wootton" w:date="2024-10-14T14:01:00Z" w16du:dateUtc="2024-10-14T12:01:00Z">
      <w:r w:rsidR="00B82EDE">
        <w:rPr>
          <w:rFonts w:cs="Arial"/>
          <w:sz w:val="16"/>
        </w:rPr>
        <w:t>2.0</w:t>
      </w:r>
    </w:ins>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2421EB" w14:textId="77777777" w:rsidR="00935502" w:rsidRDefault="00935502">
      <w:pPr>
        <w:spacing w:after="0" w:line="240" w:lineRule="auto"/>
      </w:pPr>
      <w:r>
        <w:separator/>
      </w:r>
    </w:p>
  </w:footnote>
  <w:footnote w:type="continuationSeparator" w:id="0">
    <w:p w14:paraId="1190A712" w14:textId="77777777" w:rsidR="00935502" w:rsidRDefault="00935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B31"/>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4BF"/>
    <w:rsid w:val="0008588B"/>
    <w:rsid w:val="00086CD9"/>
    <w:rsid w:val="00087A13"/>
    <w:rsid w:val="00090219"/>
    <w:rsid w:val="00090507"/>
    <w:rsid w:val="000907D9"/>
    <w:rsid w:val="00090884"/>
    <w:rsid w:val="00092544"/>
    <w:rsid w:val="0009315C"/>
    <w:rsid w:val="00093D91"/>
    <w:rsid w:val="000940E6"/>
    <w:rsid w:val="000941A3"/>
    <w:rsid w:val="0009426A"/>
    <w:rsid w:val="00094E7D"/>
    <w:rsid w:val="00095C08"/>
    <w:rsid w:val="00095E45"/>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0C34"/>
    <w:rsid w:val="000D1BB3"/>
    <w:rsid w:val="000D1DBF"/>
    <w:rsid w:val="000D23CA"/>
    <w:rsid w:val="000D3B7F"/>
    <w:rsid w:val="000D40A6"/>
    <w:rsid w:val="000D4E36"/>
    <w:rsid w:val="000D6165"/>
    <w:rsid w:val="000D6280"/>
    <w:rsid w:val="000D652B"/>
    <w:rsid w:val="000D6679"/>
    <w:rsid w:val="000D7925"/>
    <w:rsid w:val="000D7FE9"/>
    <w:rsid w:val="000E033C"/>
    <w:rsid w:val="000E13CF"/>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FE6"/>
    <w:rsid w:val="000F7516"/>
    <w:rsid w:val="000F7A7A"/>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606"/>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7621"/>
    <w:rsid w:val="001678A8"/>
    <w:rsid w:val="00167C2F"/>
    <w:rsid w:val="00167C36"/>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EE1"/>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9DC"/>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3E9E"/>
    <w:rsid w:val="001C445F"/>
    <w:rsid w:val="001C554E"/>
    <w:rsid w:val="001C5608"/>
    <w:rsid w:val="001C6990"/>
    <w:rsid w:val="001C6D85"/>
    <w:rsid w:val="001C7554"/>
    <w:rsid w:val="001C7A1B"/>
    <w:rsid w:val="001D010B"/>
    <w:rsid w:val="001D02B5"/>
    <w:rsid w:val="001D13B7"/>
    <w:rsid w:val="001D146F"/>
    <w:rsid w:val="001D1659"/>
    <w:rsid w:val="001D1667"/>
    <w:rsid w:val="001D16C1"/>
    <w:rsid w:val="001D16DB"/>
    <w:rsid w:val="001D1B73"/>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036"/>
    <w:rsid w:val="001F127D"/>
    <w:rsid w:val="001F3006"/>
    <w:rsid w:val="001F3E7D"/>
    <w:rsid w:val="001F3F18"/>
    <w:rsid w:val="001F420C"/>
    <w:rsid w:val="001F5F3A"/>
    <w:rsid w:val="001F644E"/>
    <w:rsid w:val="001F69A8"/>
    <w:rsid w:val="001F7735"/>
    <w:rsid w:val="001F7CF1"/>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0B88"/>
    <w:rsid w:val="00221F2B"/>
    <w:rsid w:val="00222B05"/>
    <w:rsid w:val="00222DE7"/>
    <w:rsid w:val="002233B4"/>
    <w:rsid w:val="0022420A"/>
    <w:rsid w:val="00224937"/>
    <w:rsid w:val="00224C84"/>
    <w:rsid w:val="00224E0D"/>
    <w:rsid w:val="00224F9F"/>
    <w:rsid w:val="0022577A"/>
    <w:rsid w:val="00225EDC"/>
    <w:rsid w:val="0022685A"/>
    <w:rsid w:val="00226F91"/>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EC0"/>
    <w:rsid w:val="00252585"/>
    <w:rsid w:val="002528FB"/>
    <w:rsid w:val="002528FE"/>
    <w:rsid w:val="00253B2B"/>
    <w:rsid w:val="0025415A"/>
    <w:rsid w:val="002543CD"/>
    <w:rsid w:val="0025449D"/>
    <w:rsid w:val="002560B5"/>
    <w:rsid w:val="002566AD"/>
    <w:rsid w:val="0025683E"/>
    <w:rsid w:val="00256F00"/>
    <w:rsid w:val="00260981"/>
    <w:rsid w:val="00260FCD"/>
    <w:rsid w:val="002612DD"/>
    <w:rsid w:val="00261D89"/>
    <w:rsid w:val="0026275F"/>
    <w:rsid w:val="002628F2"/>
    <w:rsid w:val="00262E95"/>
    <w:rsid w:val="002633A4"/>
    <w:rsid w:val="002638CA"/>
    <w:rsid w:val="00264204"/>
    <w:rsid w:val="00265343"/>
    <w:rsid w:val="002654A1"/>
    <w:rsid w:val="0026555A"/>
    <w:rsid w:val="002665C8"/>
    <w:rsid w:val="00266912"/>
    <w:rsid w:val="00266D5F"/>
    <w:rsid w:val="00267000"/>
    <w:rsid w:val="00267192"/>
    <w:rsid w:val="00270FBE"/>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A59"/>
    <w:rsid w:val="00285D42"/>
    <w:rsid w:val="0028615E"/>
    <w:rsid w:val="00286FF9"/>
    <w:rsid w:val="002875C5"/>
    <w:rsid w:val="0028782C"/>
    <w:rsid w:val="00290AE5"/>
    <w:rsid w:val="00290B09"/>
    <w:rsid w:val="002912FE"/>
    <w:rsid w:val="00291572"/>
    <w:rsid w:val="0029276A"/>
    <w:rsid w:val="00292B85"/>
    <w:rsid w:val="00292FF6"/>
    <w:rsid w:val="00293410"/>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A84"/>
    <w:rsid w:val="002D0CA2"/>
    <w:rsid w:val="002D0CD1"/>
    <w:rsid w:val="002D1458"/>
    <w:rsid w:val="002D1560"/>
    <w:rsid w:val="002D27A8"/>
    <w:rsid w:val="002D2F79"/>
    <w:rsid w:val="002D3282"/>
    <w:rsid w:val="002D3850"/>
    <w:rsid w:val="002D3E10"/>
    <w:rsid w:val="002D432E"/>
    <w:rsid w:val="002D4A6F"/>
    <w:rsid w:val="002D4DA7"/>
    <w:rsid w:val="002D4E29"/>
    <w:rsid w:val="002D5102"/>
    <w:rsid w:val="002D53B8"/>
    <w:rsid w:val="002D5404"/>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DB6"/>
    <w:rsid w:val="00303FA4"/>
    <w:rsid w:val="00304936"/>
    <w:rsid w:val="00307024"/>
    <w:rsid w:val="003079DC"/>
    <w:rsid w:val="00311A75"/>
    <w:rsid w:val="0031231D"/>
    <w:rsid w:val="003127FB"/>
    <w:rsid w:val="00312DE4"/>
    <w:rsid w:val="00313AE8"/>
    <w:rsid w:val="003145B4"/>
    <w:rsid w:val="00314E1C"/>
    <w:rsid w:val="00314EF9"/>
    <w:rsid w:val="003152B2"/>
    <w:rsid w:val="003153CC"/>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7E7"/>
    <w:rsid w:val="00334111"/>
    <w:rsid w:val="0033412D"/>
    <w:rsid w:val="003341A0"/>
    <w:rsid w:val="003349C5"/>
    <w:rsid w:val="003358BD"/>
    <w:rsid w:val="0033594C"/>
    <w:rsid w:val="00335DA9"/>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47F39"/>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17E"/>
    <w:rsid w:val="003545D9"/>
    <w:rsid w:val="00355017"/>
    <w:rsid w:val="00355A25"/>
    <w:rsid w:val="0035657C"/>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85F"/>
    <w:rsid w:val="003A1BE9"/>
    <w:rsid w:val="003A2697"/>
    <w:rsid w:val="003A28A3"/>
    <w:rsid w:val="003A2A5C"/>
    <w:rsid w:val="003A2A93"/>
    <w:rsid w:val="003A2D3B"/>
    <w:rsid w:val="003A2F9F"/>
    <w:rsid w:val="003A3240"/>
    <w:rsid w:val="003A4460"/>
    <w:rsid w:val="003A4DCF"/>
    <w:rsid w:val="003A4DFF"/>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0CF9"/>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ABE"/>
    <w:rsid w:val="003F4115"/>
    <w:rsid w:val="003F517B"/>
    <w:rsid w:val="003F588A"/>
    <w:rsid w:val="003F6121"/>
    <w:rsid w:val="003F6D64"/>
    <w:rsid w:val="003F7046"/>
    <w:rsid w:val="003F73F5"/>
    <w:rsid w:val="003F76E9"/>
    <w:rsid w:val="003F7995"/>
    <w:rsid w:val="003F7C3E"/>
    <w:rsid w:val="00400C4C"/>
    <w:rsid w:val="004018BF"/>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EA6"/>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B62"/>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C7A"/>
    <w:rsid w:val="00481EF7"/>
    <w:rsid w:val="00481F3C"/>
    <w:rsid w:val="0048230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6E"/>
    <w:rsid w:val="004A47EC"/>
    <w:rsid w:val="004A50CC"/>
    <w:rsid w:val="004A5CF1"/>
    <w:rsid w:val="004A70BB"/>
    <w:rsid w:val="004A74FA"/>
    <w:rsid w:val="004A7E3F"/>
    <w:rsid w:val="004B01D1"/>
    <w:rsid w:val="004B08BF"/>
    <w:rsid w:val="004B0DEA"/>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47E"/>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039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9A8"/>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24B"/>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71E"/>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206"/>
    <w:rsid w:val="0057150E"/>
    <w:rsid w:val="005715D8"/>
    <w:rsid w:val="005721A0"/>
    <w:rsid w:val="00572468"/>
    <w:rsid w:val="005729B5"/>
    <w:rsid w:val="00572A38"/>
    <w:rsid w:val="00572C11"/>
    <w:rsid w:val="00573391"/>
    <w:rsid w:val="005735F6"/>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61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1B7"/>
    <w:rsid w:val="005C0555"/>
    <w:rsid w:val="005C05FC"/>
    <w:rsid w:val="005C0E86"/>
    <w:rsid w:val="005C17E8"/>
    <w:rsid w:val="005C1DB9"/>
    <w:rsid w:val="005C26E0"/>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417"/>
    <w:rsid w:val="005E3C90"/>
    <w:rsid w:val="005E4CAF"/>
    <w:rsid w:val="005E4F4E"/>
    <w:rsid w:val="005E5ABF"/>
    <w:rsid w:val="005E62F8"/>
    <w:rsid w:val="005E656F"/>
    <w:rsid w:val="005E6828"/>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201"/>
    <w:rsid w:val="006236E2"/>
    <w:rsid w:val="006237AC"/>
    <w:rsid w:val="00623CFD"/>
    <w:rsid w:val="00624835"/>
    <w:rsid w:val="00624EFB"/>
    <w:rsid w:val="00625473"/>
    <w:rsid w:val="00626AB0"/>
    <w:rsid w:val="00627E6D"/>
    <w:rsid w:val="006311D6"/>
    <w:rsid w:val="00631719"/>
    <w:rsid w:val="00631AB6"/>
    <w:rsid w:val="006320A5"/>
    <w:rsid w:val="00632B92"/>
    <w:rsid w:val="006330C1"/>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672B"/>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580D"/>
    <w:rsid w:val="006A62E0"/>
    <w:rsid w:val="006A6B09"/>
    <w:rsid w:val="006A6FBA"/>
    <w:rsid w:val="006A77B8"/>
    <w:rsid w:val="006A7B8C"/>
    <w:rsid w:val="006B021C"/>
    <w:rsid w:val="006B1494"/>
    <w:rsid w:val="006B1979"/>
    <w:rsid w:val="006B1E82"/>
    <w:rsid w:val="006B30F3"/>
    <w:rsid w:val="006B38A2"/>
    <w:rsid w:val="006B5ABD"/>
    <w:rsid w:val="006B5C0E"/>
    <w:rsid w:val="006B622B"/>
    <w:rsid w:val="006B70B8"/>
    <w:rsid w:val="006B7EBC"/>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576"/>
    <w:rsid w:val="006D0AAD"/>
    <w:rsid w:val="006D0E60"/>
    <w:rsid w:val="006D1545"/>
    <w:rsid w:val="006D1611"/>
    <w:rsid w:val="006D1A75"/>
    <w:rsid w:val="006D1E6E"/>
    <w:rsid w:val="006D20D3"/>
    <w:rsid w:val="006D21D4"/>
    <w:rsid w:val="006D355B"/>
    <w:rsid w:val="006D41E0"/>
    <w:rsid w:val="006D48BA"/>
    <w:rsid w:val="006D4A57"/>
    <w:rsid w:val="006D4D42"/>
    <w:rsid w:val="006D50C5"/>
    <w:rsid w:val="006D5ACB"/>
    <w:rsid w:val="006D6E37"/>
    <w:rsid w:val="006D782A"/>
    <w:rsid w:val="006E0043"/>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E7E1F"/>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858"/>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2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1D8F"/>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CE9"/>
    <w:rsid w:val="00770332"/>
    <w:rsid w:val="007708BC"/>
    <w:rsid w:val="007715BE"/>
    <w:rsid w:val="00771675"/>
    <w:rsid w:val="00771C1B"/>
    <w:rsid w:val="00771FD8"/>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2F8D"/>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8BF"/>
    <w:rsid w:val="00826E7E"/>
    <w:rsid w:val="00826F0F"/>
    <w:rsid w:val="00827146"/>
    <w:rsid w:val="0082721C"/>
    <w:rsid w:val="008277CA"/>
    <w:rsid w:val="008305A7"/>
    <w:rsid w:val="00830A02"/>
    <w:rsid w:val="00830EAF"/>
    <w:rsid w:val="008320EA"/>
    <w:rsid w:val="0083245F"/>
    <w:rsid w:val="00832762"/>
    <w:rsid w:val="00832ABB"/>
    <w:rsid w:val="00832DC9"/>
    <w:rsid w:val="00833E10"/>
    <w:rsid w:val="00833E38"/>
    <w:rsid w:val="008340A6"/>
    <w:rsid w:val="0083446A"/>
    <w:rsid w:val="00834888"/>
    <w:rsid w:val="0083524A"/>
    <w:rsid w:val="008355D8"/>
    <w:rsid w:val="00835796"/>
    <w:rsid w:val="008362DF"/>
    <w:rsid w:val="0083670E"/>
    <w:rsid w:val="00837C3F"/>
    <w:rsid w:val="0084015C"/>
    <w:rsid w:val="00840A09"/>
    <w:rsid w:val="00840C51"/>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5053"/>
    <w:rsid w:val="008555DE"/>
    <w:rsid w:val="00856308"/>
    <w:rsid w:val="0085670D"/>
    <w:rsid w:val="00856D9E"/>
    <w:rsid w:val="00857747"/>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FB"/>
    <w:rsid w:val="00871114"/>
    <w:rsid w:val="00872E81"/>
    <w:rsid w:val="00873016"/>
    <w:rsid w:val="0087321D"/>
    <w:rsid w:val="0087377D"/>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2B"/>
    <w:rsid w:val="00892D30"/>
    <w:rsid w:val="00892EA3"/>
    <w:rsid w:val="00893440"/>
    <w:rsid w:val="00893BFF"/>
    <w:rsid w:val="0089533D"/>
    <w:rsid w:val="00895567"/>
    <w:rsid w:val="0089686B"/>
    <w:rsid w:val="00896F20"/>
    <w:rsid w:val="00897EE6"/>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046"/>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5F8"/>
    <w:rsid w:val="009106DB"/>
    <w:rsid w:val="009108CE"/>
    <w:rsid w:val="00910A01"/>
    <w:rsid w:val="009121A9"/>
    <w:rsid w:val="0091220D"/>
    <w:rsid w:val="00912820"/>
    <w:rsid w:val="00912B16"/>
    <w:rsid w:val="00913175"/>
    <w:rsid w:val="0091338B"/>
    <w:rsid w:val="00913907"/>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8A7"/>
    <w:rsid w:val="00930B09"/>
    <w:rsid w:val="00930CBD"/>
    <w:rsid w:val="00930EDA"/>
    <w:rsid w:val="00931353"/>
    <w:rsid w:val="00931793"/>
    <w:rsid w:val="009319E7"/>
    <w:rsid w:val="00931A05"/>
    <w:rsid w:val="00932694"/>
    <w:rsid w:val="00932ACB"/>
    <w:rsid w:val="009332CB"/>
    <w:rsid w:val="00933620"/>
    <w:rsid w:val="00933739"/>
    <w:rsid w:val="009341A8"/>
    <w:rsid w:val="009348D1"/>
    <w:rsid w:val="00935502"/>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8E2"/>
    <w:rsid w:val="00944A5F"/>
    <w:rsid w:val="00944DC9"/>
    <w:rsid w:val="00944FA6"/>
    <w:rsid w:val="00944FBE"/>
    <w:rsid w:val="009456BC"/>
    <w:rsid w:val="00945799"/>
    <w:rsid w:val="00946216"/>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4E4"/>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4ED6"/>
    <w:rsid w:val="00985081"/>
    <w:rsid w:val="009855AA"/>
    <w:rsid w:val="00985790"/>
    <w:rsid w:val="00985AEC"/>
    <w:rsid w:val="00986236"/>
    <w:rsid w:val="009862FB"/>
    <w:rsid w:val="00986504"/>
    <w:rsid w:val="00986E36"/>
    <w:rsid w:val="009876A6"/>
    <w:rsid w:val="00987E97"/>
    <w:rsid w:val="0099162E"/>
    <w:rsid w:val="00991BA2"/>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17E"/>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E1"/>
    <w:rsid w:val="00A1781A"/>
    <w:rsid w:val="00A2090B"/>
    <w:rsid w:val="00A21361"/>
    <w:rsid w:val="00A21710"/>
    <w:rsid w:val="00A21D36"/>
    <w:rsid w:val="00A22871"/>
    <w:rsid w:val="00A2382A"/>
    <w:rsid w:val="00A23B0E"/>
    <w:rsid w:val="00A24138"/>
    <w:rsid w:val="00A25574"/>
    <w:rsid w:val="00A25DC9"/>
    <w:rsid w:val="00A261E8"/>
    <w:rsid w:val="00A2714E"/>
    <w:rsid w:val="00A2759D"/>
    <w:rsid w:val="00A30BA1"/>
    <w:rsid w:val="00A30DBA"/>
    <w:rsid w:val="00A30E0C"/>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3B2A"/>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42"/>
    <w:rsid w:val="00AA2C7F"/>
    <w:rsid w:val="00AA2E57"/>
    <w:rsid w:val="00AA38A3"/>
    <w:rsid w:val="00AA43A9"/>
    <w:rsid w:val="00AA4C4C"/>
    <w:rsid w:val="00AA4DED"/>
    <w:rsid w:val="00AA4E0A"/>
    <w:rsid w:val="00AA4EEE"/>
    <w:rsid w:val="00AA512C"/>
    <w:rsid w:val="00AA5787"/>
    <w:rsid w:val="00AA6520"/>
    <w:rsid w:val="00AA7AD0"/>
    <w:rsid w:val="00AB1980"/>
    <w:rsid w:val="00AB19CC"/>
    <w:rsid w:val="00AB23E6"/>
    <w:rsid w:val="00AB27B9"/>
    <w:rsid w:val="00AB2995"/>
    <w:rsid w:val="00AB35C8"/>
    <w:rsid w:val="00AB3744"/>
    <w:rsid w:val="00AB3C79"/>
    <w:rsid w:val="00AB3D81"/>
    <w:rsid w:val="00AB4DC9"/>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ADA"/>
    <w:rsid w:val="00AF2CC9"/>
    <w:rsid w:val="00AF2F31"/>
    <w:rsid w:val="00AF3003"/>
    <w:rsid w:val="00AF4C69"/>
    <w:rsid w:val="00AF5526"/>
    <w:rsid w:val="00AF5955"/>
    <w:rsid w:val="00AF79FE"/>
    <w:rsid w:val="00AF7F44"/>
    <w:rsid w:val="00B00210"/>
    <w:rsid w:val="00B0032B"/>
    <w:rsid w:val="00B01A66"/>
    <w:rsid w:val="00B01F15"/>
    <w:rsid w:val="00B04390"/>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17E27"/>
    <w:rsid w:val="00B20023"/>
    <w:rsid w:val="00B2172E"/>
    <w:rsid w:val="00B21B97"/>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83A"/>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2F05"/>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2EDE"/>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87E"/>
    <w:rsid w:val="00BD6164"/>
    <w:rsid w:val="00BD6189"/>
    <w:rsid w:val="00BD641B"/>
    <w:rsid w:val="00BD695A"/>
    <w:rsid w:val="00BD6E35"/>
    <w:rsid w:val="00BE011E"/>
    <w:rsid w:val="00BE0766"/>
    <w:rsid w:val="00BE0FE7"/>
    <w:rsid w:val="00BE1FD0"/>
    <w:rsid w:val="00BE207A"/>
    <w:rsid w:val="00BE23D3"/>
    <w:rsid w:val="00BE24B8"/>
    <w:rsid w:val="00BE2B82"/>
    <w:rsid w:val="00BE2C8F"/>
    <w:rsid w:val="00BE2E29"/>
    <w:rsid w:val="00BE2FE2"/>
    <w:rsid w:val="00BE5C84"/>
    <w:rsid w:val="00BE628E"/>
    <w:rsid w:val="00BE63E1"/>
    <w:rsid w:val="00BE65BA"/>
    <w:rsid w:val="00BE6F50"/>
    <w:rsid w:val="00BE7226"/>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06E"/>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760"/>
    <w:rsid w:val="00C4180E"/>
    <w:rsid w:val="00C418AE"/>
    <w:rsid w:val="00C42849"/>
    <w:rsid w:val="00C42F2A"/>
    <w:rsid w:val="00C43218"/>
    <w:rsid w:val="00C433CB"/>
    <w:rsid w:val="00C43490"/>
    <w:rsid w:val="00C43499"/>
    <w:rsid w:val="00C43625"/>
    <w:rsid w:val="00C43B21"/>
    <w:rsid w:val="00C43BD7"/>
    <w:rsid w:val="00C44B4D"/>
    <w:rsid w:val="00C450A7"/>
    <w:rsid w:val="00C4538C"/>
    <w:rsid w:val="00C47256"/>
    <w:rsid w:val="00C4745F"/>
    <w:rsid w:val="00C475B7"/>
    <w:rsid w:val="00C476E1"/>
    <w:rsid w:val="00C478C1"/>
    <w:rsid w:val="00C478D3"/>
    <w:rsid w:val="00C52566"/>
    <w:rsid w:val="00C527BD"/>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996"/>
    <w:rsid w:val="00C65F02"/>
    <w:rsid w:val="00C670EB"/>
    <w:rsid w:val="00C67643"/>
    <w:rsid w:val="00C67DB0"/>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BA2"/>
    <w:rsid w:val="00C95E28"/>
    <w:rsid w:val="00C96CF9"/>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B1F"/>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3F47"/>
    <w:rsid w:val="00CC4246"/>
    <w:rsid w:val="00CC580B"/>
    <w:rsid w:val="00CC6943"/>
    <w:rsid w:val="00CC6C92"/>
    <w:rsid w:val="00CC6EAF"/>
    <w:rsid w:val="00CC70CC"/>
    <w:rsid w:val="00CC7D8B"/>
    <w:rsid w:val="00CD0A9B"/>
    <w:rsid w:val="00CD0B85"/>
    <w:rsid w:val="00CD0DC8"/>
    <w:rsid w:val="00CD11B7"/>
    <w:rsid w:val="00CD1A9F"/>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3BA4"/>
    <w:rsid w:val="00CE4E2C"/>
    <w:rsid w:val="00CE4F4F"/>
    <w:rsid w:val="00CE519D"/>
    <w:rsid w:val="00CE5635"/>
    <w:rsid w:val="00CE581F"/>
    <w:rsid w:val="00CE6611"/>
    <w:rsid w:val="00CE74A8"/>
    <w:rsid w:val="00CE7590"/>
    <w:rsid w:val="00CF0014"/>
    <w:rsid w:val="00CF1CF7"/>
    <w:rsid w:val="00CF25AD"/>
    <w:rsid w:val="00CF3776"/>
    <w:rsid w:val="00CF3A8C"/>
    <w:rsid w:val="00CF50A5"/>
    <w:rsid w:val="00CF51A6"/>
    <w:rsid w:val="00CF5256"/>
    <w:rsid w:val="00CF5510"/>
    <w:rsid w:val="00CF6DB1"/>
    <w:rsid w:val="00CF72F9"/>
    <w:rsid w:val="00CF7858"/>
    <w:rsid w:val="00D0021E"/>
    <w:rsid w:val="00D00E6B"/>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31B"/>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468"/>
    <w:rsid w:val="00D35AFC"/>
    <w:rsid w:val="00D360CD"/>
    <w:rsid w:val="00D3695C"/>
    <w:rsid w:val="00D37101"/>
    <w:rsid w:val="00D40E29"/>
    <w:rsid w:val="00D410C5"/>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5821"/>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604"/>
    <w:rsid w:val="00DA28F9"/>
    <w:rsid w:val="00DA34F5"/>
    <w:rsid w:val="00DA3676"/>
    <w:rsid w:val="00DA4B97"/>
    <w:rsid w:val="00DA4E79"/>
    <w:rsid w:val="00DA54A2"/>
    <w:rsid w:val="00DA5D71"/>
    <w:rsid w:val="00DA6975"/>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0EA"/>
    <w:rsid w:val="00DD252C"/>
    <w:rsid w:val="00DD2960"/>
    <w:rsid w:val="00DD2C6B"/>
    <w:rsid w:val="00DD2E14"/>
    <w:rsid w:val="00DD34B2"/>
    <w:rsid w:val="00DD3EC4"/>
    <w:rsid w:val="00DD4CC3"/>
    <w:rsid w:val="00DD4E7B"/>
    <w:rsid w:val="00DD4FD0"/>
    <w:rsid w:val="00DD4FF3"/>
    <w:rsid w:val="00DD721F"/>
    <w:rsid w:val="00DD7223"/>
    <w:rsid w:val="00DE2145"/>
    <w:rsid w:val="00DE219E"/>
    <w:rsid w:val="00DE27D7"/>
    <w:rsid w:val="00DE2A2C"/>
    <w:rsid w:val="00DE2CCD"/>
    <w:rsid w:val="00DE3F75"/>
    <w:rsid w:val="00DE54D2"/>
    <w:rsid w:val="00DE609B"/>
    <w:rsid w:val="00DE77E5"/>
    <w:rsid w:val="00DF0724"/>
    <w:rsid w:val="00DF16C9"/>
    <w:rsid w:val="00DF2199"/>
    <w:rsid w:val="00DF334A"/>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249"/>
    <w:rsid w:val="00E0596B"/>
    <w:rsid w:val="00E05AF7"/>
    <w:rsid w:val="00E060FF"/>
    <w:rsid w:val="00E06B9A"/>
    <w:rsid w:val="00E07191"/>
    <w:rsid w:val="00E07B0F"/>
    <w:rsid w:val="00E07D00"/>
    <w:rsid w:val="00E10145"/>
    <w:rsid w:val="00E10801"/>
    <w:rsid w:val="00E11294"/>
    <w:rsid w:val="00E12629"/>
    <w:rsid w:val="00E1500C"/>
    <w:rsid w:val="00E15E29"/>
    <w:rsid w:val="00E16476"/>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14A5"/>
    <w:rsid w:val="00E328BC"/>
    <w:rsid w:val="00E3337F"/>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2CD9"/>
    <w:rsid w:val="00EA38D1"/>
    <w:rsid w:val="00EA425E"/>
    <w:rsid w:val="00EA49BB"/>
    <w:rsid w:val="00EA4CEB"/>
    <w:rsid w:val="00EA4F82"/>
    <w:rsid w:val="00EA544A"/>
    <w:rsid w:val="00EA55E8"/>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C7E29"/>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8F2"/>
    <w:rsid w:val="00ED5B79"/>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38D5"/>
    <w:rsid w:val="00EE433F"/>
    <w:rsid w:val="00EE5017"/>
    <w:rsid w:val="00EE55B2"/>
    <w:rsid w:val="00EE6160"/>
    <w:rsid w:val="00EE6502"/>
    <w:rsid w:val="00EE6A75"/>
    <w:rsid w:val="00EE6B50"/>
    <w:rsid w:val="00EE6EFA"/>
    <w:rsid w:val="00EF018C"/>
    <w:rsid w:val="00EF0202"/>
    <w:rsid w:val="00EF17E2"/>
    <w:rsid w:val="00EF1AC1"/>
    <w:rsid w:val="00EF1B19"/>
    <w:rsid w:val="00EF46EC"/>
    <w:rsid w:val="00EF53A8"/>
    <w:rsid w:val="00EF5BF2"/>
    <w:rsid w:val="00EF5EEA"/>
    <w:rsid w:val="00EF744F"/>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EA7"/>
    <w:rsid w:val="00F062FD"/>
    <w:rsid w:val="00F06D9A"/>
    <w:rsid w:val="00F07026"/>
    <w:rsid w:val="00F071E7"/>
    <w:rsid w:val="00F079AA"/>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0B0C"/>
    <w:rsid w:val="00F42AB4"/>
    <w:rsid w:val="00F43633"/>
    <w:rsid w:val="00F43CB1"/>
    <w:rsid w:val="00F43DE3"/>
    <w:rsid w:val="00F440F3"/>
    <w:rsid w:val="00F442E4"/>
    <w:rsid w:val="00F44609"/>
    <w:rsid w:val="00F45BFE"/>
    <w:rsid w:val="00F46622"/>
    <w:rsid w:val="00F46721"/>
    <w:rsid w:val="00F46785"/>
    <w:rsid w:val="00F4682B"/>
    <w:rsid w:val="00F46ADA"/>
    <w:rsid w:val="00F46D35"/>
    <w:rsid w:val="00F470CA"/>
    <w:rsid w:val="00F47195"/>
    <w:rsid w:val="00F50086"/>
    <w:rsid w:val="00F5012F"/>
    <w:rsid w:val="00F50621"/>
    <w:rsid w:val="00F506B5"/>
    <w:rsid w:val="00F50954"/>
    <w:rsid w:val="00F50FED"/>
    <w:rsid w:val="00F528FF"/>
    <w:rsid w:val="00F53A98"/>
    <w:rsid w:val="00F540F7"/>
    <w:rsid w:val="00F546F9"/>
    <w:rsid w:val="00F54DB0"/>
    <w:rsid w:val="00F54DD2"/>
    <w:rsid w:val="00F55031"/>
    <w:rsid w:val="00F5503C"/>
    <w:rsid w:val="00F55121"/>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39F"/>
    <w:rsid w:val="00F7563F"/>
    <w:rsid w:val="00F75878"/>
    <w:rsid w:val="00F759A4"/>
    <w:rsid w:val="00F759EE"/>
    <w:rsid w:val="00F75B21"/>
    <w:rsid w:val="00F75BD8"/>
    <w:rsid w:val="00F75BD9"/>
    <w:rsid w:val="00F762BD"/>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6DE1"/>
    <w:rsid w:val="00F97564"/>
    <w:rsid w:val="00F9762B"/>
    <w:rsid w:val="00FA0624"/>
    <w:rsid w:val="00FA17B7"/>
    <w:rsid w:val="00FA1AD1"/>
    <w:rsid w:val="00FA1CBA"/>
    <w:rsid w:val="00FA3530"/>
    <w:rsid w:val="00FA3682"/>
    <w:rsid w:val="00FA46AF"/>
    <w:rsid w:val="00FA4921"/>
    <w:rsid w:val="00FA4C9C"/>
    <w:rsid w:val="00FA4CE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3E6"/>
    <w:rsid w:val="00FD093C"/>
    <w:rsid w:val="00FD0D8D"/>
    <w:rsid w:val="00FD1A64"/>
    <w:rsid w:val="00FD21D1"/>
    <w:rsid w:val="00FD27C0"/>
    <w:rsid w:val="00FD284C"/>
    <w:rsid w:val="00FD2B86"/>
    <w:rsid w:val="00FD2C02"/>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643"/>
    <w:rsid w:val="00FF2645"/>
    <w:rsid w:val="00FF26F3"/>
    <w:rsid w:val="00FF291E"/>
    <w:rsid w:val="00FF2CA8"/>
    <w:rsid w:val="00FF4106"/>
    <w:rsid w:val="00FF431B"/>
    <w:rsid w:val="00FF51AB"/>
    <w:rsid w:val="00FF5200"/>
    <w:rsid w:val="00FF534E"/>
    <w:rsid w:val="00FF5CC0"/>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95" TargetMode="External"/><Relationship Id="rId3" Type="http://schemas.openxmlformats.org/officeDocument/2006/relationships/hyperlink" Target="https://github.com/iho-ohi/S-101-Documentation-and-FC/issues/93" TargetMode="External"/><Relationship Id="rId7" Type="http://schemas.openxmlformats.org/officeDocument/2006/relationships/hyperlink" Target="https://github.com/iho-ohi/S-101-Documentation-and-FC/issues/89" TargetMode="External"/><Relationship Id="rId2" Type="http://schemas.openxmlformats.org/officeDocument/2006/relationships/hyperlink" Target="https://github.com/iho-ohi/S-101-Documentation-and-FC/issues/71" TargetMode="External"/><Relationship Id="rId1" Type="http://schemas.openxmlformats.org/officeDocument/2006/relationships/hyperlink" Target="https://github.com/iho-ohi/S-101-Documentation-and-FC/issues/71" TargetMode="External"/><Relationship Id="rId6" Type="http://schemas.openxmlformats.org/officeDocument/2006/relationships/hyperlink" Target="https://github.com/iho-ohi/S-101-Documentation-and-FC/issues/166" TargetMode="External"/><Relationship Id="rId5" Type="http://schemas.openxmlformats.org/officeDocument/2006/relationships/hyperlink" Target="https://github.com/iho-ohi/S-101-Documentation-and-FC/issues/90" TargetMode="External"/><Relationship Id="rId10" Type="http://schemas.openxmlformats.org/officeDocument/2006/relationships/hyperlink" Target="https://github.com/iho-ohi/S-101-Documentation-and-FC/issues/71" TargetMode="External"/><Relationship Id="rId4" Type="http://schemas.openxmlformats.org/officeDocument/2006/relationships/hyperlink" Target="https://github.com/iho-ohi/S-101-Documentation-and-FC/issues/92" TargetMode="External"/><Relationship Id="rId9" Type="http://schemas.openxmlformats.org/officeDocument/2006/relationships/hyperlink" Target="https://github.com/iho-ohi/S-101-Documentation-and-FC/issues/55"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17.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4.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5.png"/><Relationship Id="rId58" Type="http://schemas.openxmlformats.org/officeDocument/2006/relationships/footer" Target="footer4.xml"/><Relationship Id="rId66" Type="http://schemas.openxmlformats.org/officeDocument/2006/relationships/footer" Target="footer7.xml"/><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5.jp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6.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1.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6.jp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eader" Target="header6.xml"/><Relationship Id="rId65" Type="http://schemas.openxmlformats.org/officeDocument/2006/relationships/header" Target="header9.xm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2.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5.xml><?xml version="1.0" encoding="utf-8"?>
<ds:datastoreItem xmlns:ds="http://schemas.openxmlformats.org/officeDocument/2006/customXml" ds:itemID="{D1498684-C9CC-44F6-BFEB-9D66620C9C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82</Pages>
  <Words>25940</Words>
  <Characters>147864</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173458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84</cp:revision>
  <cp:lastPrinted>2024-07-22T07:37:00Z</cp:lastPrinted>
  <dcterms:created xsi:type="dcterms:W3CDTF">2024-07-04T06:16:00Z</dcterms:created>
  <dcterms:modified xsi:type="dcterms:W3CDTF">2024-10-15T11:13:00Z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